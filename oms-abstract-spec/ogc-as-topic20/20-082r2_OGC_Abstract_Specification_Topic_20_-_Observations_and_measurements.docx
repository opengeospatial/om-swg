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proofErr w:type="spellStart"/>
      <w:r w:rsidR="004D3810" w:rsidRPr="00A81E15">
        <w:rPr>
          <w:sz w:val="20"/>
          <w:szCs w:val="20"/>
        </w:rPr>
        <w:t>Ilkka</w:t>
      </w:r>
      <w:proofErr w:type="spellEnd"/>
      <w:r w:rsidR="004D3810" w:rsidRPr="00A81E15">
        <w:rPr>
          <w:sz w:val="20"/>
          <w:szCs w:val="20"/>
        </w:rPr>
        <w:t xml:space="preserve">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w:t>
      </w:r>
      <w:proofErr w:type="spellStart"/>
      <w:r w:rsidRPr="00C35DAC">
        <w:rPr>
          <w:b w:val="0"/>
          <w:color w:val="auto"/>
          <w:sz w:val="20"/>
          <w:lang w:val="fr-FR"/>
          <w:rPrChange w:id="19"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0" w:author="Grellet Sylvain" w:date="2021-06-03T09:06:00Z">
            <w:rPr>
              <w:b w:val="0"/>
              <w:color w:val="auto"/>
              <w:sz w:val="20"/>
            </w:rPr>
          </w:rPrChange>
        </w:rPr>
      </w:pPr>
      <w:r w:rsidRPr="00C35DAC">
        <w:rPr>
          <w:b w:val="0"/>
          <w:color w:val="auto"/>
          <w:sz w:val="20"/>
          <w:lang w:val="fr-FR"/>
          <w:rPrChange w:id="21" w:author="Grellet Sylvain" w:date="2021-06-03T09:06:00Z">
            <w:rPr>
              <w:b w:val="0"/>
              <w:color w:val="auto"/>
              <w:sz w:val="20"/>
            </w:rPr>
          </w:rPrChange>
        </w:rPr>
        <w:t xml:space="preserve">Document </w:t>
      </w:r>
      <w:proofErr w:type="spellStart"/>
      <w:r w:rsidRPr="00C35DAC">
        <w:rPr>
          <w:b w:val="0"/>
          <w:color w:val="auto"/>
          <w:sz w:val="20"/>
          <w:lang w:val="fr-FR"/>
          <w:rPrChange w:id="22" w:author="Grellet Sylvain" w:date="2021-06-03T09:06:00Z">
            <w:rPr>
              <w:b w:val="0"/>
              <w:color w:val="auto"/>
              <w:sz w:val="20"/>
            </w:rPr>
          </w:rPrChange>
        </w:rPr>
        <w:t>subtype</w:t>
      </w:r>
      <w:proofErr w:type="spellEnd"/>
      <w:r w:rsidRPr="00C35DAC">
        <w:rPr>
          <w:b w:val="0"/>
          <w:color w:val="auto"/>
          <w:sz w:val="20"/>
          <w:lang w:val="fr-FR"/>
          <w:rPrChange w:id="23" w:author="Grellet Sylvain" w:date="2021-06-03T09:06:00Z">
            <w:rPr>
              <w:b w:val="0"/>
              <w:color w:val="auto"/>
              <w:sz w:val="20"/>
            </w:rPr>
          </w:rPrChange>
        </w:rPr>
        <w:t>:   </w:t>
      </w:r>
      <w:r w:rsidRPr="00C35DAC">
        <w:rPr>
          <w:b w:val="0"/>
          <w:color w:val="auto"/>
          <w:sz w:val="20"/>
          <w:lang w:val="fr-FR"/>
          <w:rPrChange w:id="24"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5" w:name="_Toc165888230"/>
      <w:r>
        <w:br w:type="page"/>
      </w:r>
    </w:p>
    <w:p w14:paraId="5BA7A722" w14:textId="235CF879" w:rsidR="00A81E15" w:rsidRDefault="00BC4EF9" w:rsidP="00BC4EF9">
      <w:pPr>
        <w:pStyle w:val="introelements"/>
        <w:numPr>
          <w:ilvl w:val="0"/>
          <w:numId w:val="0"/>
        </w:numPr>
      </w:pPr>
      <w:r>
        <w:lastRenderedPageBreak/>
        <w:t>Submi</w:t>
      </w:r>
      <w:bookmarkEnd w:id="25"/>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proofErr w:type="spellStart"/>
            <w:r w:rsidRPr="00BC4EF9">
              <w:rPr>
                <w:color w:val="auto"/>
              </w:rPr>
              <w:t>Ilkka</w:t>
            </w:r>
            <w:proofErr w:type="spellEnd"/>
            <w:r w:rsidRPr="00BC4EF9">
              <w:rPr>
                <w:color w:val="auto"/>
              </w:rPr>
              <w:t xml:space="preserve">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proofErr w:type="spellStart"/>
            <w:r w:rsidRPr="00BC4EF9">
              <w:rPr>
                <w:color w:val="auto"/>
              </w:rPr>
              <w:t>Spatineo</w:t>
            </w:r>
            <w:proofErr w:type="spellEnd"/>
            <w:r w:rsidRPr="00BC4EF9">
              <w:rPr>
                <w:color w:val="auto"/>
              </w:rPr>
              <w:t xml:space="preserve">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proofErr w:type="spellStart"/>
            <w:r w:rsidRPr="00BC4EF9">
              <w:rPr>
                <w:color w:val="auto"/>
              </w:rPr>
              <w:t>Spatineo</w:t>
            </w:r>
            <w:proofErr w:type="spellEnd"/>
            <w:r w:rsidRPr="00BC4EF9">
              <w:rPr>
                <w:color w:val="auto"/>
              </w:rPr>
              <w:t xml:space="preserve">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6" w:name="CVP_Secretariat_Loca"/>
      <w:r w:rsidRPr="00F02BC7">
        <w:t>Secretariat</w:t>
      </w:r>
      <w:bookmarkEnd w:id="26"/>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7" w:author="Ilkka Rinne" w:date="2021-05-24T16:42:00Z">
        <w:r w:rsidR="00D72BCD">
          <w:rPr>
            <w:sz w:val="32"/>
            <w:szCs w:val="32"/>
          </w:rPr>
          <w:t xml:space="preserve">, </w:t>
        </w:r>
      </w:ins>
      <w:del w:id="28" w:author="Ilkka Rinne" w:date="2021-05-24T16:42:00Z">
        <w:r w:rsidRPr="00F02BC7" w:rsidDel="00D72BCD">
          <w:rPr>
            <w:sz w:val="32"/>
            <w:szCs w:val="32"/>
          </w:rPr>
          <w:delText xml:space="preserve"> and </w:delText>
        </w:r>
      </w:del>
      <w:r w:rsidRPr="00F02BC7">
        <w:rPr>
          <w:sz w:val="32"/>
          <w:szCs w:val="32"/>
        </w:rPr>
        <w:t>measurements</w:t>
      </w:r>
      <w:ins w:id="29"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FA7831">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FA7831">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FA7831">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FA7831">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FA7831">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FA7831">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FA7831">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FA7831">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FA7831">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FA7831">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FA7831">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FA7831">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FA7831">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FA7831">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FA7831">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FA7831">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FA7831">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FA7831">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FA7831">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FA7831">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FA7831">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FA7831">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FA7831">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FA7831">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FA7831">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FA7831">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FA7831">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FA7831">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FA7831">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FA7831">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FA7831">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FA7831">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FA7831">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FA7831">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FA7831">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FA7831">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FA7831">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FA7831">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FA7831">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FA7831">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FA7831">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FA7831">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FA7831">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FA7831">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FA7831">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FA7831">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FA7831">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FA7831">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FA7831">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FA7831">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FA7831">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FA7831">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FA7831">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FA7831">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FA7831">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FA7831">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FA7831">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FA7831">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FA7831">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FA7831">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FA7831">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FA7831">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FA7831">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FA7831">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FA7831">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FA7831">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FA7831">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FA7831">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FA7831">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FA7831">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FA7831">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FA7831">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FA7831">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FA7831">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FA7831">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FA7831">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FA7831">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FA7831">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FA7831">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FA7831">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FA7831">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FA7831">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FA7831">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FA7831">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FA7831">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FA7831">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FA7831">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FA7831">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FA7831">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FA7831">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FA7831">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FA7831">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FA7831">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FA7831">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FA7831">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FA7831">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FA7831">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FA7831">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FA7831">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FA7831">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FA7831">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FA7831">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FA7831">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FA7831">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FA7831">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FA7831">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FA7831">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FA7831">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FA7831">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FA7831">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FA7831">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FA7831">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FA7831">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FA7831">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FA7831">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FA7831">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FA7831">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FA7831">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0" w:name="_Toc353342667"/>
      <w:bookmarkStart w:id="31" w:name="_Toc72768815"/>
      <w:r w:rsidRPr="00F02BC7">
        <w:lastRenderedPageBreak/>
        <w:t>Foreword</w:t>
      </w:r>
      <w:bookmarkEnd w:id="30"/>
      <w:bookmarkEnd w:id="3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2" w:author="Katharina Schleidt" w:date="2021-07-02T19:13:00Z">
        <w:r w:rsidR="00175203" w:rsidDel="005D62C6">
          <w:delText>important reuse</w:delText>
        </w:r>
        <w:r w:rsidR="000C11E2" w:rsidDel="005D62C6">
          <w:delText xml:space="preserve"> </w:delText>
        </w:r>
      </w:del>
      <w:ins w:id="33" w:author="Katharina Schleidt" w:date="2021-07-02T19:13:00Z">
        <w:r w:rsidR="005D62C6">
          <w:t xml:space="preserve">integral nature </w:t>
        </w:r>
      </w:ins>
      <w:r w:rsidR="000C11E2">
        <w:t>of the Sample</w:t>
      </w:r>
      <w:r w:rsidR="00175203">
        <w:t xml:space="preserve"> model</w:t>
      </w:r>
      <w:ins w:id="34" w:author="Katharina Schleidt" w:date="2021-07-02T19:13:00Z">
        <w:r w:rsidR="005D62C6">
          <w:t>,</w:t>
        </w:r>
      </w:ins>
      <w:r w:rsidR="00175203">
        <w:t xml:space="preserve"> is has been decided to </w:t>
      </w:r>
      <w:del w:id="35" w:author="Katharina Schleidt" w:date="2021-07-02T19:13:00Z">
        <w:r w:rsidR="00175203" w:rsidDel="005D62C6">
          <w:delText xml:space="preserve">also make </w:delText>
        </w:r>
      </w:del>
      <w:ins w:id="36" w:author="Katharina Schleidt" w:date="2021-07-02T19:13:00Z">
        <w:r w:rsidR="005D62C6">
          <w:t xml:space="preserve">include </w:t>
        </w:r>
      </w:ins>
      <w:r w:rsidR="00175203">
        <w:t xml:space="preserve">that term </w:t>
      </w:r>
      <w:del w:id="37"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8" w:name="_Toc353342668"/>
      <w:bookmarkStart w:id="39" w:name="_Toc72768816"/>
      <w:r w:rsidRPr="00F02BC7">
        <w:lastRenderedPageBreak/>
        <w:t>Introduction</w:t>
      </w:r>
      <w:bookmarkEnd w:id="38"/>
      <w:bookmarkEnd w:id="39"/>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0"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D1663EA"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1" w:author="Katharina Schleidt" w:date="2021-07-05T13:53:00Z">
        <w:r w:rsidR="0058722D">
          <w:t xml:space="preserve">the </w:t>
        </w:r>
      </w:ins>
      <w:r w:rsidRPr="00F02BC7">
        <w:t>OGC SensorThings API</w:t>
      </w:r>
      <w:ins w:id="42" w:author="Grellet Sylvain" w:date="2021-10-21T15:50:00Z">
        <w:r w:rsidR="00772955">
          <w:t xml:space="preserve"> </w:t>
        </w:r>
      </w:ins>
      <w:ins w:id="43" w:author="Grellet Sylvain" w:date="2021-10-21T15:51:00Z">
        <w:r w:rsidR="00772955">
          <w:fldChar w:fldCharType="begin"/>
        </w:r>
        <w:r w:rsidR="00772955">
          <w:instrText xml:space="preserve"> REF _Ref52486101 \r \h </w:instrText>
        </w:r>
      </w:ins>
      <w:r w:rsidR="00772955">
        <w:fldChar w:fldCharType="separate"/>
      </w:r>
      <w:ins w:id="44" w:author="Grellet Sylvain" w:date="2021-10-21T15:51:00Z">
        <w:r w:rsidR="00772955">
          <w:t>[12]</w:t>
        </w:r>
        <w:r w:rsidR="00772955">
          <w:fldChar w:fldCharType="end"/>
        </w:r>
      </w:ins>
      <w:r w:rsidRPr="00F02BC7">
        <w:t xml:space="preserve"> and </w:t>
      </w:r>
      <w:ins w:id="45" w:author="Katharina Schleidt" w:date="2021-07-05T13:53:00Z">
        <w:r w:rsidR="0058722D">
          <w:t xml:space="preserve">the </w:t>
        </w:r>
      </w:ins>
      <w:r w:rsidRPr="00F02BC7">
        <w:t>W3C/OGC Semantic Sensor Network Ontology</w:t>
      </w:r>
      <w:ins w:id="46" w:author="Grellet Sylvain" w:date="2021-10-21T15:51:00Z">
        <w:r w:rsidR="00772955">
          <w:t xml:space="preserve"> </w:t>
        </w:r>
        <w:r w:rsidR="00772955">
          <w:fldChar w:fldCharType="begin"/>
        </w:r>
        <w:r w:rsidR="00772955">
          <w:instrText xml:space="preserve"> REF _Ref85723919 \r \h </w:instrText>
        </w:r>
      </w:ins>
      <w:r w:rsidR="00772955">
        <w:fldChar w:fldCharType="separate"/>
      </w:r>
      <w:ins w:id="47" w:author="Grellet Sylvain" w:date="2021-10-21T15:51:00Z">
        <w:r w:rsidR="00772955">
          <w:t>[18]</w:t>
        </w:r>
        <w:r w:rsidR="00772955">
          <w:fldChar w:fldCharType="end"/>
        </w:r>
      </w:ins>
      <w:r w:rsidRPr="00F02BC7">
        <w:t xml:space="preserve">. This new version of the Observations and Measurements Standard </w:t>
      </w:r>
      <w:r w:rsidR="00175203">
        <w:t>(now named “</w:t>
      </w:r>
      <w:r w:rsidR="00175203" w:rsidRPr="00175203">
        <w:t xml:space="preserve">Observations, </w:t>
      </w:r>
      <w:del w:id="48" w:author="Katharina Schleidt" w:date="2021-07-05T19:42:00Z">
        <w:r w:rsidR="00175203" w:rsidRPr="00175203" w:rsidDel="00116C6C">
          <w:delText xml:space="preserve">measurements </w:delText>
        </w:r>
      </w:del>
      <w:ins w:id="49" w:author="Katharina Schleidt" w:date="2021-07-05T19:42:00Z">
        <w:r w:rsidR="00116C6C">
          <w:t>M</w:t>
        </w:r>
        <w:r w:rsidR="00116C6C" w:rsidRPr="00175203">
          <w:t xml:space="preserve">easurements </w:t>
        </w:r>
      </w:ins>
      <w:r w:rsidR="00175203" w:rsidRPr="00175203">
        <w:t xml:space="preserve">and </w:t>
      </w:r>
      <w:del w:id="50" w:author="Katharina Schleidt" w:date="2021-07-05T19:42:00Z">
        <w:r w:rsidR="00175203" w:rsidRPr="00175203" w:rsidDel="00116C6C">
          <w:delText>samples</w:delText>
        </w:r>
      </w:del>
      <w:ins w:id="51" w:author="Katharina Schleidt" w:date="2021-07-05T19:42:00Z">
        <w:r w:rsidR="00116C6C">
          <w:t>S</w:t>
        </w:r>
        <w:r w:rsidR="00116C6C" w:rsidRPr="00175203">
          <w:t>amples</w:t>
        </w:r>
      </w:ins>
      <w:r w:rsidR="00175203">
        <w:t>”</w:t>
      </w:r>
      <w:ins w:id="52" w:author="Katharina Schleidt" w:date="2021-07-05T13:53:00Z">
        <w:r w:rsidR="0058722D">
          <w:t>, OMS for short</w:t>
        </w:r>
      </w:ins>
      <w:r w:rsidR="00175203">
        <w:t xml:space="preserve">) </w:t>
      </w:r>
      <w:r w:rsidRPr="00F02BC7">
        <w:t>is informed by these recent developments</w:t>
      </w:r>
      <w:ins w:id="53" w:author="Katharina Schleidt" w:date="2021-07-05T13:54:00Z">
        <w:r w:rsidR="0058722D">
          <w:t>. The focus of this revision</w:t>
        </w:r>
        <w:r w:rsidR="0058722D" w:rsidRPr="00F02BC7">
          <w:t xml:space="preserve"> </w:t>
        </w:r>
      </w:ins>
      <w:del w:id="54"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5"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6"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7" w:author="Katharina Schleidt" w:date="2021-07-05T19:42:00Z">
        <w:r w:rsidR="00A212C5" w:rsidDel="00116C6C">
          <w:rPr>
            <w:color w:val="auto"/>
            <w:szCs w:val="32"/>
          </w:rPr>
          <w:delText>samples</w:delText>
        </w:r>
      </w:del>
      <w:ins w:id="58"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59" w:name="_Toc353342669"/>
      <w:bookmarkStart w:id="60" w:name="_Toc72768817"/>
      <w:r w:rsidRPr="00F02BC7">
        <w:t>Scope</w:t>
      </w:r>
      <w:bookmarkEnd w:id="59"/>
      <w:bookmarkEnd w:id="60"/>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61"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62" w:name="_Toc353342670"/>
      <w:bookmarkStart w:id="63" w:name="_Toc72768818"/>
      <w:r w:rsidRPr="00F02BC7">
        <w:t>Normative references</w:t>
      </w:r>
      <w:bookmarkEnd w:id="62"/>
      <w:bookmarkEnd w:id="63"/>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Geographic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Geographic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64" w:name="_Toc72768819"/>
      <w:bookmarkStart w:id="65" w:name="_Toc72768820"/>
      <w:bookmarkStart w:id="66" w:name="_Toc72768821"/>
      <w:bookmarkStart w:id="67" w:name="_Toc72768822"/>
      <w:bookmarkStart w:id="68" w:name="_Toc72768823"/>
      <w:bookmarkStart w:id="69" w:name="_Toc72768824"/>
      <w:bookmarkStart w:id="70" w:name="_Toc72768825"/>
      <w:bookmarkStart w:id="71" w:name="_Toc72768826"/>
      <w:bookmarkStart w:id="72" w:name="_Toc72768827"/>
      <w:bookmarkStart w:id="73" w:name="_Toc72768828"/>
      <w:bookmarkStart w:id="74" w:name="_Toc72768829"/>
      <w:bookmarkEnd w:id="64"/>
      <w:bookmarkEnd w:id="65"/>
      <w:bookmarkEnd w:id="66"/>
      <w:bookmarkEnd w:id="67"/>
      <w:bookmarkEnd w:id="68"/>
      <w:bookmarkEnd w:id="69"/>
      <w:bookmarkEnd w:id="70"/>
      <w:bookmarkEnd w:id="71"/>
      <w:bookmarkEnd w:id="72"/>
      <w:bookmarkEnd w:id="73"/>
      <w:r w:rsidRPr="00F02BC7">
        <w:t>Terms and definitions</w:t>
      </w:r>
      <w:bookmarkEnd w:id="74"/>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45E8EF4D" w:rsidR="00E602F0" w:rsidRPr="00F02BC7" w:rsidDel="009F4EF1" w:rsidRDefault="00E602F0" w:rsidP="00E602F0">
      <w:pPr>
        <w:pStyle w:val="Heading2"/>
        <w:rPr>
          <w:del w:id="75" w:author="Katharina Schleidt" w:date="2021-10-27T12:16:00Z"/>
        </w:rPr>
      </w:pPr>
      <w:bookmarkStart w:id="76" w:name="_Toc72768830"/>
      <w:del w:id="77" w:author="Katharina Schleidt" w:date="2021-10-27T12:16:00Z">
        <w:r w:rsidDel="009F4EF1">
          <w:delText xml:space="preserve">External </w:delText>
        </w:r>
        <w:r w:rsidRPr="00F02BC7" w:rsidDel="009F4EF1">
          <w:delText>Terms and definitions</w:delText>
        </w:r>
        <w:bookmarkEnd w:id="76"/>
        <w:r w:rsidRPr="00F02BC7" w:rsidDel="009F4EF1">
          <w:delText xml:space="preserve"> </w:delText>
        </w:r>
      </w:del>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4F774B0B" w:rsidR="00F02BC7" w:rsidRDefault="00D43E04" w:rsidP="00E602F0">
      <w:pPr>
        <w:pStyle w:val="TermNum"/>
      </w:pPr>
      <w:del w:id="78" w:author="Katharina Schleidt" w:date="2021-10-27T12:16:00Z">
        <w:r w:rsidDel="009F4EF1">
          <w:delText>3</w:delText>
        </w:r>
        <w:r w:rsidR="00E602F0" w:rsidDel="009F4EF1">
          <w:delText>.1</w:delText>
        </w:r>
        <w:r w:rsidR="00F02BC7" w:rsidDel="009F4EF1">
          <w:delText>.</w:delText>
        </w:r>
      </w:del>
      <w:ins w:id="79" w:author="Katharina Schleidt" w:date="2021-10-27T12:16:00Z">
        <w:r w:rsidR="009F4EF1">
          <w:t>3.</w:t>
        </w:r>
      </w:ins>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047488A0" w:rsidR="00F02BC7" w:rsidRDefault="00D43E04">
      <w:pPr>
        <w:pStyle w:val="TermNum"/>
      </w:pPr>
      <w:del w:id="80" w:author="Katharina Schleidt" w:date="2021-10-27T12:16:00Z">
        <w:r w:rsidDel="009F4EF1">
          <w:delText>3</w:delText>
        </w:r>
        <w:r w:rsidR="00E602F0" w:rsidDel="009F4EF1">
          <w:delText>.1</w:delText>
        </w:r>
        <w:r w:rsidR="00F02BC7" w:rsidDel="009F4EF1">
          <w:delText>.</w:delText>
        </w:r>
      </w:del>
      <w:ins w:id="81" w:author="Katharina Schleidt" w:date="2021-10-27T12:16:00Z">
        <w:r w:rsidR="009F4EF1">
          <w:t>3.</w:t>
        </w:r>
      </w:ins>
      <w:r w:rsidR="00F02BC7">
        <w:t>2</w:t>
      </w:r>
    </w:p>
    <w:p w14:paraId="70995FCC" w14:textId="77777777" w:rsidR="00F02BC7" w:rsidRDefault="00F02BC7">
      <w:pPr>
        <w:pStyle w:val="TermNum"/>
      </w:pPr>
      <w:r>
        <w:t>coverage</w:t>
      </w:r>
    </w:p>
    <w:p w14:paraId="46FCF9F6" w14:textId="2A84298B"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15CF25C" w:rsidR="00F02BC7" w:rsidRPr="00F02BC7" w:rsidRDefault="00F02BC7">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4.1.9]</w:t>
      </w:r>
    </w:p>
    <w:p w14:paraId="27971E56" w14:textId="77777777" w:rsidR="00F02BC7" w:rsidRDefault="00F02BC7">
      <w:pPr>
        <w:pStyle w:val="TermNum"/>
      </w:pPr>
    </w:p>
    <w:p w14:paraId="6B73A015" w14:textId="038DD257" w:rsidR="00F02BC7" w:rsidRDefault="00D43E04">
      <w:pPr>
        <w:pStyle w:val="TermNum"/>
      </w:pPr>
      <w:del w:id="82" w:author="Katharina Schleidt" w:date="2021-10-27T12:16:00Z">
        <w:r w:rsidDel="009F4EF1">
          <w:delText>3</w:delText>
        </w:r>
        <w:r w:rsidR="00E602F0" w:rsidDel="009F4EF1">
          <w:delText>.1</w:delText>
        </w:r>
        <w:r w:rsidR="00F02BC7" w:rsidDel="009F4EF1">
          <w:delText>.</w:delText>
        </w:r>
      </w:del>
      <w:ins w:id="83" w:author="Katharina Schleidt" w:date="2021-10-27T12:16:00Z">
        <w:r w:rsidR="009F4EF1">
          <w:t>3.</w:t>
        </w:r>
      </w:ins>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24F6E91D" w:rsidR="00F02BC7" w:rsidRDefault="00D43E04">
      <w:pPr>
        <w:pStyle w:val="TermNum"/>
      </w:pPr>
      <w:del w:id="84" w:author="Katharina Schleidt" w:date="2021-10-27T12:16:00Z">
        <w:r w:rsidDel="009F4EF1">
          <w:delText>3</w:delText>
        </w:r>
        <w:r w:rsidR="00E602F0" w:rsidDel="009F4EF1">
          <w:delText>.1</w:delText>
        </w:r>
        <w:r w:rsidR="00F02BC7" w:rsidDel="009F4EF1">
          <w:delText>.</w:delText>
        </w:r>
      </w:del>
      <w:ins w:id="85" w:author="Katharina Schleidt" w:date="2021-10-27T12:16:00Z">
        <w:r w:rsidR="009F4EF1">
          <w:t>3.</w:t>
        </w:r>
      </w:ins>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rsidP="00A8743B">
      <w:pPr>
        <w:pStyle w:val="Terms"/>
        <w:rPr>
          <w:bCs/>
        </w:rPr>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RDefault="00F02BC7">
      <w:pPr>
        <w:pStyle w:val="TermNum"/>
        <w:rPr>
          <w:b w:val="0"/>
          <w:bCs/>
        </w:rPr>
      </w:pPr>
    </w:p>
    <w:p w14:paraId="7FECE27D" w14:textId="643F2E1A"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D87DC0" w:rsidR="00294669" w:rsidRDefault="00294669">
      <w:pPr>
        <w:pStyle w:val="Terms"/>
      </w:pPr>
    </w:p>
    <w:p w14:paraId="230F9C7F" w14:textId="2E9EE778" w:rsidR="00294669" w:rsidRPr="005B21D1" w:rsidRDefault="00294669">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w:t>
      </w:r>
      <w:r>
        <w:rPr>
          <w:b w:val="0"/>
          <w:bCs/>
        </w:rPr>
        <w:t>16</w:t>
      </w:r>
      <w:r w:rsidRPr="00F02BC7">
        <w:rPr>
          <w:b w:val="0"/>
          <w:bCs/>
        </w:rPr>
        <w:t>]</w:t>
      </w:r>
    </w:p>
    <w:p w14:paraId="3DB9D503" w14:textId="77777777" w:rsidR="00F02BC7" w:rsidRDefault="00F02BC7">
      <w:pPr>
        <w:pStyle w:val="TermNum"/>
      </w:pPr>
    </w:p>
    <w:p w14:paraId="1D2DBAD2" w14:textId="4884D5BA" w:rsidR="00F02BC7" w:rsidRDefault="00D43E04">
      <w:pPr>
        <w:pStyle w:val="TermNum"/>
      </w:pPr>
      <w:del w:id="86" w:author="Katharina Schleidt" w:date="2021-10-27T12:16:00Z">
        <w:r w:rsidDel="009F4EF1">
          <w:delText>3</w:delText>
        </w:r>
        <w:r w:rsidR="00E602F0" w:rsidDel="009F4EF1">
          <w:delText>.1</w:delText>
        </w:r>
        <w:r w:rsidR="00F02BC7" w:rsidDel="009F4EF1">
          <w:delText>.</w:delText>
        </w:r>
      </w:del>
      <w:ins w:id="87" w:author="Katharina Schleidt" w:date="2021-10-27T12:16:00Z">
        <w:r w:rsidR="009F4EF1">
          <w:t>3.</w:t>
        </w:r>
      </w:ins>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7B86AB5A" w:rsidR="00F02BC7" w:rsidRDefault="00D43E04">
      <w:pPr>
        <w:pStyle w:val="TermNum"/>
      </w:pPr>
      <w:del w:id="88" w:author="Katharina Schleidt" w:date="2021-10-27T12:16:00Z">
        <w:r w:rsidDel="009F4EF1">
          <w:delText>3</w:delText>
        </w:r>
        <w:r w:rsidR="00E602F0" w:rsidDel="009F4EF1">
          <w:delText>.1</w:delText>
        </w:r>
        <w:r w:rsidR="00F02BC7" w:rsidDel="009F4EF1">
          <w:delText>.</w:delText>
        </w:r>
      </w:del>
      <w:ins w:id="89" w:author="Katharina Schleidt" w:date="2021-10-27T12:16:00Z">
        <w:r w:rsidR="009F4EF1">
          <w:t>3.</w:t>
        </w:r>
      </w:ins>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pPr>
        <w:pStyle w:val="TermNum"/>
        <w:pPrChange w:id="90" w:author="Katharina Schleidt" w:date="2021-10-27T11:46:00Z">
          <w:pPr>
            <w:pStyle w:val="Definition"/>
          </w:pPr>
        </w:pPrChange>
      </w:pPr>
    </w:p>
    <w:p w14:paraId="5193F6B8" w14:textId="086DB211" w:rsidR="00F02BC7" w:rsidRDefault="00D43E04">
      <w:pPr>
        <w:pStyle w:val="TermNum"/>
      </w:pPr>
      <w:del w:id="91" w:author="Katharina Schleidt" w:date="2021-10-27T12:16:00Z">
        <w:r w:rsidDel="009F4EF1">
          <w:lastRenderedPageBreak/>
          <w:delText>3</w:delText>
        </w:r>
        <w:r w:rsidR="00E602F0" w:rsidDel="009F4EF1">
          <w:delText>.1</w:delText>
        </w:r>
        <w:r w:rsidR="00F02BC7" w:rsidDel="009F4EF1">
          <w:delText>.</w:delText>
        </w:r>
      </w:del>
      <w:ins w:id="92" w:author="Katharina Schleidt" w:date="2021-10-27T12:16:00Z">
        <w:r w:rsidR="009F4EF1">
          <w:t>3.</w:t>
        </w:r>
      </w:ins>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6EC3898D" w:rsidR="005B21D1" w:rsidRDefault="005B21D1" w:rsidP="005B21D1">
      <w:pPr>
        <w:pStyle w:val="Terms"/>
        <w:rPr>
          <w:ins w:id="93" w:author="Katharina Schleidt" w:date="2021-10-27T11:46:00Z"/>
        </w:rPr>
      </w:pPr>
    </w:p>
    <w:p w14:paraId="2D6B79C3" w14:textId="48D9C2CB" w:rsidR="00C17554" w:rsidRDefault="009F4EF1" w:rsidP="00C17554">
      <w:pPr>
        <w:pStyle w:val="TermNum"/>
        <w:rPr>
          <w:ins w:id="94" w:author="Katharina Schleidt" w:date="2021-10-27T11:46:00Z"/>
        </w:rPr>
      </w:pPr>
      <w:ins w:id="95" w:author="Katharina Schleidt" w:date="2021-10-27T12:16:00Z">
        <w:r>
          <w:t>3.</w:t>
        </w:r>
      </w:ins>
      <w:ins w:id="96" w:author="Katharina Schleidt" w:date="2021-10-27T11:48:00Z">
        <w:r w:rsidR="00CC2EE6">
          <w:t>8</w:t>
        </w:r>
      </w:ins>
    </w:p>
    <w:p w14:paraId="0F2AE870" w14:textId="77777777" w:rsidR="00C17554" w:rsidRDefault="00C17554" w:rsidP="00C17554">
      <w:pPr>
        <w:pStyle w:val="TermNum"/>
        <w:rPr>
          <w:ins w:id="97" w:author="Katharina Schleidt" w:date="2021-10-27T11:46:00Z"/>
        </w:rPr>
      </w:pPr>
      <w:ins w:id="98" w:author="Katharina Schleidt" w:date="2021-10-27T11:46:00Z">
        <w:r w:rsidRPr="004420BE">
          <w:t xml:space="preserve">Feature-of-interest </w:t>
        </w:r>
      </w:ins>
    </w:p>
    <w:p w14:paraId="7C23C5CF" w14:textId="77777777" w:rsidR="00C17554" w:rsidRPr="00F902C0" w:rsidRDefault="00C17554" w:rsidP="00C17554">
      <w:pPr>
        <w:pStyle w:val="Terms"/>
        <w:rPr>
          <w:ins w:id="99" w:author="Katharina Schleidt" w:date="2021-10-27T11:46:00Z"/>
          <w:b w:val="0"/>
          <w:bCs/>
        </w:rPr>
      </w:pPr>
      <w:ins w:id="100" w:author="Katharina Schleidt" w:date="2021-10-27T11:46:00Z">
        <w:r w:rsidRPr="005B21D1">
          <w:rPr>
            <w:b w:val="0"/>
            <w:bCs/>
          </w:rPr>
          <w:t>The subject of the observation.</w:t>
        </w:r>
      </w:ins>
    </w:p>
    <w:p w14:paraId="03688E17" w14:textId="77777777" w:rsidR="00C17554" w:rsidRPr="00D27584" w:rsidRDefault="00C17554" w:rsidP="00C17554">
      <w:pPr>
        <w:pStyle w:val="Terms"/>
        <w:rPr>
          <w:ins w:id="101" w:author="Katharina Schleidt" w:date="2021-10-27T11:46:00Z"/>
        </w:rPr>
      </w:pPr>
    </w:p>
    <w:p w14:paraId="5E80EB25" w14:textId="11F13FBD" w:rsidR="00C17554" w:rsidRPr="00C17554" w:rsidDel="00C17554" w:rsidRDefault="00C17554">
      <w:pPr>
        <w:pStyle w:val="Definition"/>
        <w:rPr>
          <w:del w:id="102" w:author="Katharina Schleidt" w:date="2021-10-27T11:46:00Z"/>
        </w:rPr>
        <w:pPrChange w:id="103" w:author="Katharina Schleidt" w:date="2021-10-27T11:46:00Z">
          <w:pPr>
            <w:pStyle w:val="Terms"/>
          </w:pPr>
        </w:pPrChange>
      </w:pPr>
    </w:p>
    <w:p w14:paraId="0558FB7B" w14:textId="01A853A3" w:rsidR="00F02BC7" w:rsidRDefault="00D43E04">
      <w:pPr>
        <w:pStyle w:val="TermNum"/>
      </w:pPr>
      <w:del w:id="104" w:author="Katharina Schleidt" w:date="2021-10-27T12:16:00Z">
        <w:r w:rsidDel="009F4EF1">
          <w:delText>3</w:delText>
        </w:r>
        <w:r w:rsidR="00E602F0" w:rsidDel="009F4EF1">
          <w:delText>.1</w:delText>
        </w:r>
        <w:r w:rsidR="00F02BC7" w:rsidDel="009F4EF1">
          <w:delText>.</w:delText>
        </w:r>
      </w:del>
      <w:ins w:id="105" w:author="Katharina Schleidt" w:date="2021-10-27T12:16:00Z">
        <w:r w:rsidR="009F4EF1">
          <w:t>3.</w:t>
        </w:r>
      </w:ins>
      <w:ins w:id="106" w:author="Katharina Schleidt" w:date="2021-10-27T11:48:00Z">
        <w:r w:rsidR="00CC2EE6">
          <w:t>9</w:t>
        </w:r>
      </w:ins>
      <w:del w:id="107" w:author="Katharina Schleidt" w:date="2021-10-27T11:48:00Z">
        <w:r w:rsidR="00F02BC7" w:rsidDel="00CC2EE6">
          <w:delText>8</w:delText>
        </w:r>
      </w:del>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1BF6E5BA" w:rsidR="00F02BC7" w:rsidRDefault="00D43E04">
      <w:pPr>
        <w:pStyle w:val="TermNum"/>
      </w:pPr>
      <w:del w:id="108" w:author="Katharina Schleidt" w:date="2021-10-27T12:17:00Z">
        <w:r w:rsidDel="009F4EF1">
          <w:delText>3</w:delText>
        </w:r>
        <w:r w:rsidR="00E602F0" w:rsidDel="009F4EF1">
          <w:delText>.1</w:delText>
        </w:r>
        <w:r w:rsidR="00F02BC7" w:rsidDel="009F4EF1">
          <w:delText>.</w:delText>
        </w:r>
      </w:del>
      <w:ins w:id="109" w:author="Katharina Schleidt" w:date="2021-10-27T12:17:00Z">
        <w:r w:rsidR="009F4EF1">
          <w:t>3.</w:t>
        </w:r>
      </w:ins>
      <w:ins w:id="110" w:author="Katharina Schleidt" w:date="2021-10-27T11:48:00Z">
        <w:r w:rsidR="00CC2EE6">
          <w:t>10</w:t>
        </w:r>
      </w:ins>
      <w:del w:id="111" w:author="Katharina Schleidt" w:date="2021-10-27T11:48:00Z">
        <w:r w:rsidR="00F02BC7" w:rsidDel="00CC2EE6">
          <w:delText>9</w:delText>
        </w:r>
      </w:del>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481112A8" w:rsidR="00F02BC7" w:rsidRDefault="00D43E04">
      <w:pPr>
        <w:pStyle w:val="TermNum"/>
      </w:pPr>
      <w:del w:id="112" w:author="Katharina Schleidt" w:date="2021-10-27T12:17:00Z">
        <w:r w:rsidDel="009F4EF1">
          <w:delText>3</w:delText>
        </w:r>
        <w:r w:rsidR="004420BE" w:rsidDel="009F4EF1">
          <w:delText>.1</w:delText>
        </w:r>
        <w:r w:rsidR="00F02BC7" w:rsidDel="009F4EF1">
          <w:delText>.</w:delText>
        </w:r>
      </w:del>
      <w:ins w:id="113" w:author="Katharina Schleidt" w:date="2021-10-27T12:17:00Z">
        <w:r w:rsidR="009F4EF1">
          <w:t>3.</w:t>
        </w:r>
      </w:ins>
      <w:r w:rsidR="00F02BC7">
        <w:t>1</w:t>
      </w:r>
      <w:del w:id="114" w:author="Katharina Schleidt" w:date="2021-10-27T11:48:00Z">
        <w:r w:rsidR="00F02BC7" w:rsidDel="00CC2EE6">
          <w:delText>0</w:delText>
        </w:r>
      </w:del>
      <w:ins w:id="115" w:author="Katharina Schleidt" w:date="2021-10-27T11:48:00Z">
        <w:r w:rsidR="00CC2EE6">
          <w:t>1</w:t>
        </w:r>
      </w:ins>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01280E65" w:rsidR="00F02BC7" w:rsidRDefault="00D43E04">
      <w:pPr>
        <w:pStyle w:val="TermNum"/>
      </w:pPr>
      <w:del w:id="116" w:author="Katharina Schleidt" w:date="2021-10-27T12:17:00Z">
        <w:r w:rsidDel="009F4EF1">
          <w:delText>3</w:delText>
        </w:r>
        <w:r w:rsidR="004420BE" w:rsidDel="009F4EF1">
          <w:delText>.1</w:delText>
        </w:r>
        <w:r w:rsidR="00F02BC7" w:rsidDel="009F4EF1">
          <w:delText>.</w:delText>
        </w:r>
      </w:del>
      <w:ins w:id="117" w:author="Katharina Schleidt" w:date="2021-10-27T12:17:00Z">
        <w:r w:rsidR="009F4EF1">
          <w:t>3.</w:t>
        </w:r>
      </w:ins>
      <w:r w:rsidR="00F02BC7">
        <w:t>1</w:t>
      </w:r>
      <w:del w:id="118" w:author="Katharina Schleidt" w:date="2021-10-27T11:48:00Z">
        <w:r w:rsidR="00F02BC7" w:rsidDel="00CC2EE6">
          <w:delText>1</w:delText>
        </w:r>
      </w:del>
      <w:ins w:id="119" w:author="Katharina Schleidt" w:date="2021-10-27T11:48:00Z">
        <w:r w:rsidR="00CC2EE6">
          <w:t>2</w:t>
        </w:r>
      </w:ins>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6220D38C" w:rsidR="00393BE0" w:rsidRDefault="00393BE0">
      <w:pPr>
        <w:pStyle w:val="TermNum"/>
        <w:rPr>
          <w:ins w:id="120" w:author="Katharina Schleidt" w:date="2021-10-27T11:44:00Z"/>
          <w:b w:val="0"/>
          <w:bCs/>
        </w:rPr>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10FDDE68" w14:textId="77777777" w:rsidR="00C17554" w:rsidRDefault="00C17554" w:rsidP="00C17554">
      <w:pPr>
        <w:pStyle w:val="TermNum"/>
        <w:rPr>
          <w:ins w:id="121" w:author="Katharina Schleidt" w:date="2021-10-27T11:45:00Z"/>
        </w:rPr>
      </w:pPr>
    </w:p>
    <w:p w14:paraId="7C5CFB78" w14:textId="5C1363D3" w:rsidR="00C17554" w:rsidRDefault="009F4EF1" w:rsidP="00C17554">
      <w:pPr>
        <w:pStyle w:val="TermNum"/>
        <w:rPr>
          <w:ins w:id="122" w:author="Katharina Schleidt" w:date="2021-10-27T11:45:00Z"/>
        </w:rPr>
      </w:pPr>
      <w:ins w:id="123" w:author="Katharina Schleidt" w:date="2021-10-27T12:17:00Z">
        <w:r>
          <w:t>3.</w:t>
        </w:r>
      </w:ins>
      <w:ins w:id="124" w:author="Katharina Schleidt" w:date="2021-10-27T11:45:00Z">
        <w:r w:rsidR="00C17554">
          <w:t>1</w:t>
        </w:r>
      </w:ins>
      <w:ins w:id="125" w:author="Katharina Schleidt" w:date="2021-10-27T11:48:00Z">
        <w:r w:rsidR="00CC2EE6">
          <w:t>3</w:t>
        </w:r>
      </w:ins>
    </w:p>
    <w:p w14:paraId="16282BA0" w14:textId="77777777" w:rsidR="00C17554" w:rsidRDefault="00C17554" w:rsidP="00C17554">
      <w:pPr>
        <w:pStyle w:val="TermNum"/>
        <w:rPr>
          <w:ins w:id="126" w:author="Katharina Schleidt" w:date="2021-10-27T11:45:00Z"/>
        </w:rPr>
      </w:pPr>
      <w:ins w:id="127" w:author="Katharina Schleidt" w:date="2021-10-27T11:45:00Z">
        <w:r w:rsidRPr="004420BE">
          <w:t xml:space="preserve">Observation </w:t>
        </w:r>
      </w:ins>
    </w:p>
    <w:p w14:paraId="1E1E4483" w14:textId="77777777" w:rsidR="00C17554" w:rsidRPr="0072134D" w:rsidRDefault="00C17554" w:rsidP="00C17554">
      <w:pPr>
        <w:pStyle w:val="Terms"/>
        <w:rPr>
          <w:ins w:id="128" w:author="Katharina Schleidt" w:date="2021-10-27T11:45:00Z"/>
          <w:b w:val="0"/>
          <w:bCs/>
        </w:rPr>
      </w:pPr>
      <w:ins w:id="129" w:author="Katharina Schleidt" w:date="2021-10-27T11:45:00Z">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r>
          <w:rPr>
            <w:b w:val="0"/>
            <w:bCs/>
            <w:sz w:val="20"/>
            <w:szCs w:val="20"/>
          </w:rPr>
          <w:t>feature-of-interest</w:t>
        </w:r>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ins>
    </w:p>
    <w:p w14:paraId="0A370F97" w14:textId="77777777" w:rsidR="00C17554" w:rsidRDefault="00C17554" w:rsidP="00C17554">
      <w:pPr>
        <w:pStyle w:val="Terms"/>
        <w:rPr>
          <w:ins w:id="130" w:author="Katharina Schleidt" w:date="2021-10-27T11:45:00Z"/>
        </w:rPr>
      </w:pPr>
    </w:p>
    <w:p w14:paraId="7D5DB798" w14:textId="01D3A64D" w:rsidR="00C17554" w:rsidRDefault="009F4EF1" w:rsidP="00C17554">
      <w:pPr>
        <w:pStyle w:val="TermNum"/>
        <w:rPr>
          <w:ins w:id="131" w:author="Katharina Schleidt" w:date="2021-10-27T11:45:00Z"/>
        </w:rPr>
      </w:pPr>
      <w:ins w:id="132" w:author="Katharina Schleidt" w:date="2021-10-27T12:17:00Z">
        <w:r>
          <w:t>3.</w:t>
        </w:r>
      </w:ins>
      <w:ins w:id="133" w:author="Katharina Schleidt" w:date="2021-10-27T11:48:00Z">
        <w:r w:rsidR="00CC2EE6">
          <w:t>14</w:t>
        </w:r>
      </w:ins>
    </w:p>
    <w:p w14:paraId="0F5934B6" w14:textId="77777777" w:rsidR="00C17554" w:rsidRDefault="00C17554" w:rsidP="00C17554">
      <w:pPr>
        <w:pStyle w:val="TermNum"/>
        <w:rPr>
          <w:ins w:id="134" w:author="Katharina Schleidt" w:date="2021-10-27T11:45:00Z"/>
        </w:rPr>
      </w:pPr>
      <w:ins w:id="135" w:author="Katharina Schleidt" w:date="2021-10-27T11:45:00Z">
        <w:r w:rsidRPr="004420BE">
          <w:t xml:space="preserve">Observer </w:t>
        </w:r>
      </w:ins>
    </w:p>
    <w:p w14:paraId="6C47F292" w14:textId="77777777" w:rsidR="00C17554" w:rsidRDefault="00C17554" w:rsidP="00C17554">
      <w:pPr>
        <w:pStyle w:val="Terms"/>
        <w:rPr>
          <w:ins w:id="136" w:author="Katharina Schleidt" w:date="2021-10-27T11:45:00Z"/>
          <w:b w:val="0"/>
          <w:bCs/>
          <w:sz w:val="20"/>
          <w:szCs w:val="20"/>
        </w:rPr>
      </w:pPr>
      <w:ins w:id="137" w:author="Katharina Schleidt" w:date="2021-10-27T11:45:00Z">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ins>
    </w:p>
    <w:p w14:paraId="1F31BDAF" w14:textId="77777777" w:rsidR="00C17554" w:rsidRPr="00C17554" w:rsidRDefault="00C17554">
      <w:pPr>
        <w:pStyle w:val="Terms"/>
        <w:rPr>
          <w:ins w:id="138" w:author="Katharina Schleidt" w:date="2021-10-27T11:45:00Z"/>
          <w:bCs/>
          <w:sz w:val="20"/>
          <w:szCs w:val="20"/>
          <w:rPrChange w:id="139" w:author="Katharina Schleidt" w:date="2021-10-27T11:45:00Z">
            <w:rPr>
              <w:ins w:id="140" w:author="Katharina Schleidt" w:date="2021-10-27T11:45:00Z"/>
              <w:sz w:val="20"/>
              <w:szCs w:val="20"/>
            </w:rPr>
          </w:rPrChange>
        </w:rPr>
        <w:pPrChange w:id="141" w:author="Katharina Schleidt" w:date="2021-10-27T11:45:00Z">
          <w:pPr>
            <w:pStyle w:val="Definition"/>
          </w:pPr>
        </w:pPrChange>
      </w:pPr>
    </w:p>
    <w:p w14:paraId="524692C1" w14:textId="77777777" w:rsidR="00C17554" w:rsidRPr="00C17554" w:rsidRDefault="00C17554">
      <w:pPr>
        <w:pStyle w:val="Terms"/>
        <w:rPr>
          <w:ins w:id="142" w:author="Katharina Schleidt" w:date="2021-10-27T11:45:00Z"/>
          <w:b w:val="0"/>
          <w:bCs/>
          <w:sz w:val="20"/>
          <w:szCs w:val="20"/>
          <w:rPrChange w:id="143" w:author="Katharina Schleidt" w:date="2021-10-27T11:45:00Z">
            <w:rPr>
              <w:ins w:id="144" w:author="Katharina Schleidt" w:date="2021-10-27T11:45:00Z"/>
              <w:b/>
              <w:sz w:val="20"/>
              <w:szCs w:val="20"/>
            </w:rPr>
          </w:rPrChange>
        </w:rPr>
        <w:pPrChange w:id="145" w:author="Katharina Schleidt" w:date="2021-10-27T11:45:00Z">
          <w:pPr>
            <w:pStyle w:val="Definition"/>
          </w:pPr>
        </w:pPrChange>
      </w:pPr>
      <w:ins w:id="146" w:author="Katharina Schleidt" w:date="2021-10-27T11:45:00Z">
        <w:r w:rsidRPr="00C17554">
          <w:rPr>
            <w:b w:val="0"/>
            <w:bCs/>
            <w:sz w:val="20"/>
            <w:szCs w:val="20"/>
            <w:rPrChange w:id="147" w:author="Katharina Schleidt" w:date="2021-10-27T11:45:00Z">
              <w:rPr>
                <w:b/>
                <w:sz w:val="20"/>
                <w:szCs w:val="20"/>
              </w:rPr>
            </w:rPrChange>
          </w:rPr>
          <w:t>NOTE: An observer is an instance of a sensor, instrument, implementation of an algorithm or a being such as a person.</w:t>
        </w:r>
      </w:ins>
    </w:p>
    <w:p w14:paraId="7878C815" w14:textId="77777777" w:rsidR="00C17554" w:rsidRPr="00D27584" w:rsidRDefault="00C17554" w:rsidP="00C17554">
      <w:pPr>
        <w:pStyle w:val="Terms"/>
        <w:rPr>
          <w:ins w:id="148" w:author="Katharina Schleidt" w:date="2021-10-27T11:45:00Z"/>
        </w:rPr>
      </w:pPr>
    </w:p>
    <w:p w14:paraId="4CA0C2E4" w14:textId="658B27F1" w:rsidR="00C17554" w:rsidRDefault="009F4EF1" w:rsidP="00C17554">
      <w:pPr>
        <w:pStyle w:val="TermNum"/>
        <w:rPr>
          <w:ins w:id="149" w:author="Katharina Schleidt" w:date="2021-10-27T11:45:00Z"/>
        </w:rPr>
      </w:pPr>
      <w:ins w:id="150" w:author="Katharina Schleidt" w:date="2021-10-27T12:17:00Z">
        <w:r>
          <w:t>3.</w:t>
        </w:r>
      </w:ins>
      <w:ins w:id="151" w:author="Katharina Schleidt" w:date="2021-10-27T11:48:00Z">
        <w:r w:rsidR="00CC2EE6">
          <w:t>15</w:t>
        </w:r>
      </w:ins>
    </w:p>
    <w:p w14:paraId="4E618902" w14:textId="77777777" w:rsidR="00C17554" w:rsidRDefault="00C17554" w:rsidP="00C17554">
      <w:pPr>
        <w:pStyle w:val="TermNum"/>
        <w:rPr>
          <w:ins w:id="152" w:author="Katharina Schleidt" w:date="2021-10-27T11:45:00Z"/>
        </w:rPr>
      </w:pPr>
      <w:ins w:id="153" w:author="Katharina Schleidt" w:date="2021-10-27T11:45:00Z">
        <w:r w:rsidRPr="004420BE">
          <w:t xml:space="preserve">Procedure </w:t>
        </w:r>
      </w:ins>
    </w:p>
    <w:p w14:paraId="0ED1E5F3" w14:textId="77777777" w:rsidR="00C17554" w:rsidRPr="0072134D" w:rsidRDefault="00C17554" w:rsidP="00C17554">
      <w:pPr>
        <w:pStyle w:val="Terms"/>
        <w:rPr>
          <w:ins w:id="154" w:author="Katharina Schleidt" w:date="2021-10-27T11:45:00Z"/>
          <w:b w:val="0"/>
          <w:bCs/>
        </w:rPr>
      </w:pPr>
      <w:ins w:id="155" w:author="Katharina Schleidt" w:date="2021-10-27T11:45:00Z">
        <w:r w:rsidRPr="005B21D1">
          <w:rPr>
            <w:b w:val="0"/>
            <w:bCs/>
            <w:sz w:val="20"/>
            <w:szCs w:val="20"/>
          </w:rPr>
          <w:t>A description of steps performed.</w:t>
        </w:r>
      </w:ins>
    </w:p>
    <w:p w14:paraId="206084D8" w14:textId="77777777" w:rsidR="00C17554" w:rsidRPr="00C17554" w:rsidRDefault="00C17554">
      <w:pPr>
        <w:pStyle w:val="Terms"/>
        <w:pPrChange w:id="156" w:author="Katharina Schleidt" w:date="2021-10-27T11:44:00Z">
          <w:pPr>
            <w:pStyle w:val="TermNum"/>
          </w:pPr>
        </w:pPrChange>
      </w:pPr>
    </w:p>
    <w:p w14:paraId="6E8443DD" w14:textId="77777777" w:rsidR="00F02BC7" w:rsidRDefault="00F02BC7">
      <w:pPr>
        <w:pStyle w:val="TermNum"/>
      </w:pPr>
    </w:p>
    <w:p w14:paraId="632C73B0" w14:textId="3C601231" w:rsidR="00F02BC7" w:rsidRDefault="00D43E04">
      <w:pPr>
        <w:pStyle w:val="TermNum"/>
      </w:pPr>
      <w:del w:id="157" w:author="Katharina Schleidt" w:date="2021-10-27T12:17:00Z">
        <w:r w:rsidDel="009F4EF1">
          <w:lastRenderedPageBreak/>
          <w:delText>3</w:delText>
        </w:r>
        <w:r w:rsidR="004420BE" w:rsidDel="009F4EF1">
          <w:delText>.1</w:delText>
        </w:r>
        <w:r w:rsidR="00F02BC7" w:rsidDel="009F4EF1">
          <w:delText>.</w:delText>
        </w:r>
      </w:del>
      <w:ins w:id="158" w:author="Katharina Schleidt" w:date="2021-10-27T12:17:00Z">
        <w:r w:rsidR="009F4EF1">
          <w:t>3.</w:t>
        </w:r>
      </w:ins>
      <w:del w:id="159" w:author="Katharina Schleidt" w:date="2021-10-27T11:48:00Z">
        <w:r w:rsidR="00F02BC7" w:rsidDel="00CC2EE6">
          <w:delText>12</w:delText>
        </w:r>
      </w:del>
      <w:ins w:id="160" w:author="Katharina Schleidt" w:date="2021-10-27T11:48:00Z">
        <w:r w:rsidR="00CC2EE6">
          <w:t>16</w:t>
        </w:r>
      </w:ins>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4C16CC3C" w:rsidR="00F02BC7" w:rsidRDefault="00D43E04">
      <w:pPr>
        <w:pStyle w:val="TermNum"/>
      </w:pPr>
      <w:del w:id="161" w:author="Katharina Schleidt" w:date="2021-10-27T12:17:00Z">
        <w:r w:rsidDel="009F4EF1">
          <w:delText>3</w:delText>
        </w:r>
        <w:r w:rsidR="004420BE" w:rsidDel="009F4EF1">
          <w:delText>.1</w:delText>
        </w:r>
        <w:r w:rsidR="00F02BC7" w:rsidDel="009F4EF1">
          <w:delText>.</w:delText>
        </w:r>
      </w:del>
      <w:ins w:id="162" w:author="Katharina Schleidt" w:date="2021-10-27T12:17:00Z">
        <w:r w:rsidR="009F4EF1">
          <w:t>3.</w:t>
        </w:r>
      </w:ins>
      <w:del w:id="163" w:author="Katharina Schleidt" w:date="2021-10-27T11:49:00Z">
        <w:r w:rsidR="00F02BC7" w:rsidDel="00CC2EE6">
          <w:delText>13</w:delText>
        </w:r>
      </w:del>
      <w:ins w:id="164" w:author="Katharina Schleidt" w:date="2021-10-27T11:49:00Z">
        <w:r w:rsidR="00CC2EE6">
          <w:t>17</w:t>
        </w:r>
      </w:ins>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b w:val="0"/>
          <w:bCs/>
        </w:rPr>
      </w:pPr>
    </w:p>
    <w:p w14:paraId="3B04F6D8" w14:textId="487E98A1" w:rsidR="00C23CE5" w:rsidRPr="00A8743B" w:rsidRDefault="00C23CE5" w:rsidP="00A8743B">
      <w:pPr>
        <w:pStyle w:val="Terms"/>
        <w:rPr>
          <w:b w:val="0"/>
          <w:bCs/>
        </w:rPr>
      </w:pPr>
      <w:r w:rsidRPr="00A8743B">
        <w:rPr>
          <w:b w:val="0"/>
          <w:bCs/>
        </w:rPr>
        <w:t xml:space="preserve">[SOURCE: </w:t>
      </w:r>
      <w:r w:rsidRPr="00C23CE5">
        <w:rPr>
          <w:b w:val="0"/>
          <w:bCs/>
        </w:rPr>
        <w:t>Adapted from ISO 19109:2005</w:t>
      </w:r>
      <w:r w:rsidRPr="00A8743B">
        <w:rPr>
          <w:b w:val="0"/>
          <w:bCs/>
        </w:rPr>
        <w:t>]</w:t>
      </w:r>
    </w:p>
    <w:p w14:paraId="40A8B683" w14:textId="6F26FEB6" w:rsidR="00C23CE5" w:rsidRDefault="00C23CE5">
      <w:pPr>
        <w:pStyle w:val="TermNum"/>
        <w:rPr>
          <w:ins w:id="165" w:author="Katharina Schleidt" w:date="2021-10-27T11:47:00Z"/>
          <w:b w:val="0"/>
          <w:bCs/>
        </w:rPr>
      </w:pPr>
    </w:p>
    <w:p w14:paraId="530FF185" w14:textId="5068B121" w:rsidR="00C17554" w:rsidRDefault="009F4EF1" w:rsidP="00C17554">
      <w:pPr>
        <w:pStyle w:val="TermNum"/>
        <w:rPr>
          <w:ins w:id="166" w:author="Katharina Schleidt" w:date="2021-10-27T11:47:00Z"/>
        </w:rPr>
      </w:pPr>
      <w:ins w:id="167" w:author="Katharina Schleidt" w:date="2021-10-27T12:17:00Z">
        <w:r>
          <w:t>3.</w:t>
        </w:r>
      </w:ins>
      <w:ins w:id="168" w:author="Katharina Schleidt" w:date="2021-10-27T11:49:00Z">
        <w:r w:rsidR="00CC2EE6">
          <w:t>18</w:t>
        </w:r>
      </w:ins>
    </w:p>
    <w:p w14:paraId="25B15588" w14:textId="77777777" w:rsidR="00C17554" w:rsidRDefault="00C17554" w:rsidP="00C17554">
      <w:pPr>
        <w:pStyle w:val="TermNum"/>
        <w:rPr>
          <w:ins w:id="169" w:author="Katharina Schleidt" w:date="2021-10-27T11:47:00Z"/>
        </w:rPr>
      </w:pPr>
      <w:ins w:id="170" w:author="Katharina Schleidt" w:date="2021-10-27T11:47:00Z">
        <w:r w:rsidRPr="004420BE">
          <w:t xml:space="preserve">Proximate feature-of-interest </w:t>
        </w:r>
      </w:ins>
    </w:p>
    <w:p w14:paraId="1F2B108F" w14:textId="77777777" w:rsidR="00C17554" w:rsidRDefault="00C17554" w:rsidP="00C17554">
      <w:pPr>
        <w:pStyle w:val="TermNum"/>
        <w:rPr>
          <w:ins w:id="171" w:author="Katharina Schleidt" w:date="2021-10-27T11:47:00Z"/>
          <w:b w:val="0"/>
          <w:bCs/>
        </w:rPr>
      </w:pPr>
      <w:ins w:id="172" w:author="Katharina Schleidt" w:date="2021-10-27T11:47:00Z">
        <w:r>
          <w:rPr>
            <w:b w:val="0"/>
            <w:bCs/>
          </w:rPr>
          <w:t>t</w:t>
        </w:r>
        <w:r w:rsidRPr="00F902C0">
          <w:rPr>
            <w:b w:val="0"/>
            <w:bCs/>
          </w:rPr>
          <w:t>he entity that is directly of interest in the act of observing.</w:t>
        </w:r>
      </w:ins>
    </w:p>
    <w:p w14:paraId="522702BC" w14:textId="77777777" w:rsidR="00C17554" w:rsidRPr="005B21D1" w:rsidRDefault="00C17554" w:rsidP="00C17554">
      <w:pPr>
        <w:pStyle w:val="Terms"/>
        <w:rPr>
          <w:ins w:id="173" w:author="Katharina Schleidt" w:date="2021-10-27T11:47:00Z"/>
        </w:rPr>
      </w:pPr>
    </w:p>
    <w:p w14:paraId="3DA0B665" w14:textId="77777777" w:rsidR="00C17554" w:rsidRPr="005B21D1" w:rsidRDefault="00C17554" w:rsidP="00C17554">
      <w:pPr>
        <w:pStyle w:val="Terms"/>
        <w:rPr>
          <w:ins w:id="174" w:author="Katharina Schleidt" w:date="2021-10-27T11:47:00Z"/>
          <w:b w:val="0"/>
          <w:bCs/>
        </w:rPr>
      </w:pPr>
      <w:ins w:id="175" w:author="Katharina Schleidt" w:date="2021-10-27T11:47:00Z">
        <w:r w:rsidRPr="005B21D1">
          <w:rPr>
            <w:b w:val="0"/>
            <w:bCs/>
          </w:rPr>
          <w:t>Note</w:t>
        </w:r>
        <w:r>
          <w:rPr>
            <w:b w:val="0"/>
            <w:bCs/>
          </w:rPr>
          <w:t xml:space="preserve"> 1 to entry</w:t>
        </w:r>
        <w:r w:rsidRPr="005B21D1">
          <w:rPr>
            <w:b w:val="0"/>
            <w:bCs/>
          </w:rPr>
          <w:t>: this is a specialized form of the feature-of-interest</w:t>
        </w:r>
      </w:ins>
    </w:p>
    <w:p w14:paraId="59822133" w14:textId="77777777" w:rsidR="00C17554" w:rsidRPr="00D27584" w:rsidRDefault="00C17554" w:rsidP="00C17554">
      <w:pPr>
        <w:pStyle w:val="Terms"/>
        <w:rPr>
          <w:ins w:id="176" w:author="Katharina Schleidt" w:date="2021-10-27T11:47:00Z"/>
        </w:rPr>
      </w:pPr>
    </w:p>
    <w:p w14:paraId="46069024" w14:textId="2D8E134D" w:rsidR="00C17554" w:rsidRPr="00C17554" w:rsidDel="00C17554" w:rsidRDefault="00C17554">
      <w:pPr>
        <w:pStyle w:val="Terms"/>
        <w:rPr>
          <w:del w:id="177" w:author="Katharina Schleidt" w:date="2021-10-27T11:47:00Z"/>
          <w:rPrChange w:id="178" w:author="Katharina Schleidt" w:date="2021-10-27T11:47:00Z">
            <w:rPr>
              <w:del w:id="179" w:author="Katharina Schleidt" w:date="2021-10-27T11:47:00Z"/>
              <w:b w:val="0"/>
              <w:bCs/>
            </w:rPr>
          </w:rPrChange>
        </w:rPr>
        <w:pPrChange w:id="180" w:author="Katharina Schleidt" w:date="2021-10-27T11:47:00Z">
          <w:pPr>
            <w:pStyle w:val="TermNum"/>
          </w:pPr>
        </w:pPrChange>
      </w:pPr>
    </w:p>
    <w:p w14:paraId="7E849F11" w14:textId="1AE4C6CE" w:rsidR="00F02BC7" w:rsidRDefault="00D43E04">
      <w:pPr>
        <w:pStyle w:val="TermNum"/>
      </w:pPr>
      <w:del w:id="181" w:author="Katharina Schleidt" w:date="2021-10-27T12:17:00Z">
        <w:r w:rsidDel="009F4EF1">
          <w:delText>3</w:delText>
        </w:r>
        <w:r w:rsidR="004420BE" w:rsidDel="009F4EF1">
          <w:delText>.1</w:delText>
        </w:r>
        <w:r w:rsidR="00F02BC7" w:rsidDel="009F4EF1">
          <w:delText>.</w:delText>
        </w:r>
      </w:del>
      <w:ins w:id="182" w:author="Katharina Schleidt" w:date="2021-10-27T12:17:00Z">
        <w:r w:rsidR="009F4EF1">
          <w:t>3.</w:t>
        </w:r>
      </w:ins>
      <w:r w:rsidR="00F02BC7">
        <w:t>1</w:t>
      </w:r>
      <w:del w:id="183" w:author="Katharina Schleidt" w:date="2021-10-27T11:49:00Z">
        <w:r w:rsidR="00F02BC7" w:rsidDel="00CC2EE6">
          <w:delText>4</w:delText>
        </w:r>
      </w:del>
      <w:ins w:id="184" w:author="Katharina Schleidt" w:date="2021-10-27T11:49:00Z">
        <w:r w:rsidR="00CC2EE6">
          <w:t>9</w:t>
        </w:r>
      </w:ins>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484FFCB3" w:rsidR="00F02BC7" w:rsidRDefault="00F02BC7">
      <w:pPr>
        <w:pStyle w:val="TermNum"/>
      </w:pPr>
      <w:r w:rsidRPr="00F02BC7">
        <w:rPr>
          <w:b w:val="0"/>
          <w:bCs/>
        </w:rPr>
        <w:t>[</w:t>
      </w:r>
      <w:r w:rsidR="0009594E" w:rsidRPr="0009594E">
        <w:rPr>
          <w:b w:val="0"/>
          <w:bCs/>
        </w:rPr>
        <w:t xml:space="preserve">SOURCE: </w:t>
      </w:r>
      <w:r w:rsidR="00CE4088" w:rsidRPr="00CE4088">
        <w:rPr>
          <w:b w:val="0"/>
          <w:bCs/>
        </w:rPr>
        <w:t>ISO/DIS 19123-1</w:t>
      </w:r>
      <w:r w:rsidRPr="00F02BC7">
        <w:rPr>
          <w:b w:val="0"/>
          <w:bCs/>
        </w:rPr>
        <w:t>, 4.1.4</w:t>
      </w:r>
      <w:r w:rsidR="00ED1BF8">
        <w:rPr>
          <w:b w:val="0"/>
          <w:bCs/>
        </w:rPr>
        <w:t>7</w:t>
      </w:r>
      <w:r w:rsidRPr="00F02BC7">
        <w:rPr>
          <w:b w:val="0"/>
          <w:bCs/>
        </w:rPr>
        <w:t>]</w:t>
      </w:r>
    </w:p>
    <w:p w14:paraId="2FAD34FA" w14:textId="02C9CE92" w:rsidR="00F02BC7" w:rsidRDefault="00F02BC7" w:rsidP="00E602F0">
      <w:pPr>
        <w:pStyle w:val="TermNum"/>
        <w:rPr>
          <w:ins w:id="185" w:author="Katharina Schleidt" w:date="2021-10-27T11:45:00Z"/>
        </w:rPr>
      </w:pPr>
    </w:p>
    <w:p w14:paraId="3BC898C0" w14:textId="0E86B5E3" w:rsidR="00C17554" w:rsidRDefault="009F4EF1" w:rsidP="00C17554">
      <w:pPr>
        <w:pStyle w:val="TermNum"/>
        <w:rPr>
          <w:ins w:id="186" w:author="Katharina Schleidt" w:date="2021-10-27T11:46:00Z"/>
        </w:rPr>
      </w:pPr>
      <w:ins w:id="187" w:author="Katharina Schleidt" w:date="2021-10-27T12:17:00Z">
        <w:r>
          <w:t>3.</w:t>
        </w:r>
      </w:ins>
      <w:ins w:id="188" w:author="Katharina Schleidt" w:date="2021-10-27T11:49:00Z">
        <w:r w:rsidR="00CC2EE6">
          <w:t>20</w:t>
        </w:r>
      </w:ins>
    </w:p>
    <w:p w14:paraId="1998E35B" w14:textId="77777777" w:rsidR="00C17554" w:rsidRDefault="00C17554" w:rsidP="00C17554">
      <w:pPr>
        <w:pStyle w:val="TermNum"/>
        <w:rPr>
          <w:ins w:id="189" w:author="Katharina Schleidt" w:date="2021-10-27T11:46:00Z"/>
        </w:rPr>
      </w:pPr>
      <w:ins w:id="190" w:author="Katharina Schleidt" w:date="2021-10-27T11:46:00Z">
        <w:r w:rsidRPr="004420BE">
          <w:t xml:space="preserve">Sample </w:t>
        </w:r>
      </w:ins>
    </w:p>
    <w:p w14:paraId="1956D93A" w14:textId="77777777" w:rsidR="00C17554" w:rsidRPr="00F902C0" w:rsidRDefault="00C17554" w:rsidP="00C17554">
      <w:pPr>
        <w:pStyle w:val="Terms"/>
        <w:rPr>
          <w:ins w:id="191" w:author="Katharina Schleidt" w:date="2021-10-27T11:46:00Z"/>
          <w:b w:val="0"/>
          <w:bCs/>
        </w:rPr>
      </w:pPr>
      <w:ins w:id="192" w:author="Katharina Schleidt" w:date="2021-10-27T11:46:00Z">
        <w:r w:rsidRPr="005B21D1">
          <w:rPr>
            <w:b w:val="0"/>
            <w:bCs/>
            <w:sz w:val="20"/>
            <w:szCs w:val="20"/>
          </w:rPr>
          <w:t>an object that is representative of a concept, real-world object or phenomenon.</w:t>
        </w:r>
      </w:ins>
    </w:p>
    <w:p w14:paraId="33D83E45" w14:textId="77777777" w:rsidR="00C17554" w:rsidRPr="00D27584" w:rsidRDefault="00C17554" w:rsidP="00C17554">
      <w:pPr>
        <w:pStyle w:val="Terms"/>
        <w:rPr>
          <w:ins w:id="193" w:author="Katharina Schleidt" w:date="2021-10-27T11:46:00Z"/>
        </w:rPr>
      </w:pPr>
    </w:p>
    <w:p w14:paraId="09D99963" w14:textId="613C6FA9" w:rsidR="00C17554" w:rsidRDefault="009F4EF1" w:rsidP="00C17554">
      <w:pPr>
        <w:pStyle w:val="TermNum"/>
        <w:rPr>
          <w:ins w:id="194" w:author="Katharina Schleidt" w:date="2021-10-27T11:46:00Z"/>
        </w:rPr>
      </w:pPr>
      <w:ins w:id="195" w:author="Katharina Schleidt" w:date="2021-10-27T12:17:00Z">
        <w:r>
          <w:t>3.</w:t>
        </w:r>
      </w:ins>
      <w:ins w:id="196" w:author="Katharina Schleidt" w:date="2021-10-27T11:49:00Z">
        <w:r w:rsidR="00CC2EE6">
          <w:t>21</w:t>
        </w:r>
      </w:ins>
    </w:p>
    <w:p w14:paraId="7BDE26E7" w14:textId="77777777" w:rsidR="00C17554" w:rsidRDefault="00C17554" w:rsidP="00C17554">
      <w:pPr>
        <w:pStyle w:val="TermNum"/>
        <w:rPr>
          <w:ins w:id="197" w:author="Katharina Schleidt" w:date="2021-10-27T11:46:00Z"/>
        </w:rPr>
      </w:pPr>
      <w:ins w:id="198" w:author="Katharina Schleidt" w:date="2021-10-27T11:46:00Z">
        <w:r w:rsidRPr="004420BE">
          <w:t xml:space="preserve">Sampler </w:t>
        </w:r>
      </w:ins>
    </w:p>
    <w:p w14:paraId="1487781D" w14:textId="77777777" w:rsidR="00C17554" w:rsidRPr="00F902C0" w:rsidRDefault="00C17554" w:rsidP="00C17554">
      <w:pPr>
        <w:pStyle w:val="Terms"/>
        <w:rPr>
          <w:ins w:id="199" w:author="Katharina Schleidt" w:date="2021-10-27T11:46:00Z"/>
          <w:b w:val="0"/>
          <w:bCs/>
        </w:rPr>
      </w:pPr>
      <w:ins w:id="200" w:author="Katharina Schleidt" w:date="2021-10-27T11:46:00Z">
        <w:r w:rsidRPr="005B21D1">
          <w:rPr>
            <w:b w:val="0"/>
            <w:bCs/>
            <w:sz w:val="20"/>
            <w:szCs w:val="20"/>
          </w:rPr>
          <w:t xml:space="preserve">a device or entity (including humans) that is used by, or implements, a </w:t>
        </w:r>
        <w:r>
          <w:rPr>
            <w:b w:val="0"/>
            <w:bCs/>
            <w:sz w:val="20"/>
            <w:szCs w:val="20"/>
          </w:rPr>
          <w:t>s</w:t>
        </w:r>
        <w:r w:rsidRPr="005B21D1">
          <w:rPr>
            <w:b w:val="0"/>
            <w:bCs/>
            <w:sz w:val="20"/>
            <w:szCs w:val="20"/>
          </w:rPr>
          <w:t>ampling</w:t>
        </w:r>
        <w:r>
          <w:rPr>
            <w:b w:val="0"/>
            <w:bCs/>
            <w:sz w:val="20"/>
            <w:szCs w:val="20"/>
          </w:rPr>
          <w:t xml:space="preserve"> p</w:t>
        </w:r>
        <w:r w:rsidRPr="005B21D1">
          <w:rPr>
            <w:b w:val="0"/>
            <w:bCs/>
            <w:sz w:val="20"/>
            <w:szCs w:val="20"/>
          </w:rPr>
          <w:t xml:space="preserve">rocedure to create or transform one or more </w:t>
        </w:r>
        <w:r>
          <w:rPr>
            <w:b w:val="0"/>
            <w:bCs/>
            <w:sz w:val="20"/>
            <w:szCs w:val="20"/>
          </w:rPr>
          <w:t>s</w:t>
        </w:r>
        <w:r w:rsidRPr="005B21D1">
          <w:rPr>
            <w:b w:val="0"/>
            <w:bCs/>
            <w:sz w:val="20"/>
            <w:szCs w:val="20"/>
          </w:rPr>
          <w:t>ample(s).</w:t>
        </w:r>
      </w:ins>
    </w:p>
    <w:p w14:paraId="293C20FA" w14:textId="77777777" w:rsidR="00C17554" w:rsidRPr="00C17554" w:rsidRDefault="00C17554">
      <w:pPr>
        <w:pStyle w:val="Terms"/>
        <w:pPrChange w:id="201" w:author="Katharina Schleidt" w:date="2021-10-27T11:45:00Z">
          <w:pPr>
            <w:pStyle w:val="TermNum"/>
          </w:pPr>
        </w:pPrChange>
      </w:pPr>
    </w:p>
    <w:p w14:paraId="2E2B384D" w14:textId="6C69B40D" w:rsidR="00F902C0" w:rsidRDefault="00F902C0" w:rsidP="00F902C0">
      <w:pPr>
        <w:pStyle w:val="TermNum"/>
      </w:pPr>
      <w:del w:id="202" w:author="Katharina Schleidt" w:date="2021-10-27T12:17:00Z">
        <w:r w:rsidDel="009F4EF1">
          <w:delText>3.1.</w:delText>
        </w:r>
      </w:del>
      <w:ins w:id="203" w:author="Katharina Schleidt" w:date="2021-10-27T12:17:00Z">
        <w:r w:rsidR="009F4EF1">
          <w:t>3.</w:t>
        </w:r>
      </w:ins>
      <w:del w:id="204" w:author="Katharina Schleidt" w:date="2021-10-27T11:49:00Z">
        <w:r w:rsidDel="00CC2EE6">
          <w:delText>15</w:delText>
        </w:r>
      </w:del>
      <w:ins w:id="205" w:author="Katharina Schleidt" w:date="2021-10-27T11:49:00Z">
        <w:r w:rsidR="00CC2EE6">
          <w:t>22</w:t>
        </w:r>
      </w:ins>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54EB4CB0" w14:textId="650E3E05" w:rsidR="00AB64D8" w:rsidRDefault="00AB64D8" w:rsidP="00AB64D8">
      <w:pPr>
        <w:pStyle w:val="TermNum"/>
        <w:rPr>
          <w:ins w:id="206" w:author="Katharina Schleidt" w:date="2021-10-27T11:47:00Z"/>
        </w:rPr>
      </w:pPr>
    </w:p>
    <w:p w14:paraId="146D62ED" w14:textId="7547D920" w:rsidR="00C17554" w:rsidRDefault="009F4EF1" w:rsidP="00C17554">
      <w:pPr>
        <w:pStyle w:val="TermNum"/>
        <w:rPr>
          <w:ins w:id="207" w:author="Katharina Schleidt" w:date="2021-10-27T11:47:00Z"/>
        </w:rPr>
      </w:pPr>
      <w:ins w:id="208" w:author="Katharina Schleidt" w:date="2021-10-27T12:17:00Z">
        <w:r>
          <w:t>3.</w:t>
        </w:r>
      </w:ins>
      <w:ins w:id="209" w:author="Katharina Schleidt" w:date="2021-10-27T11:49:00Z">
        <w:r w:rsidR="00CC2EE6">
          <w:t>23</w:t>
        </w:r>
      </w:ins>
    </w:p>
    <w:p w14:paraId="4378E1C2" w14:textId="77777777" w:rsidR="00C17554" w:rsidRDefault="00C17554" w:rsidP="00C17554">
      <w:pPr>
        <w:pStyle w:val="TermNum"/>
        <w:rPr>
          <w:ins w:id="210" w:author="Katharina Schleidt" w:date="2021-10-27T11:47:00Z"/>
        </w:rPr>
      </w:pPr>
      <w:ins w:id="211" w:author="Katharina Schleidt" w:date="2021-10-27T11:47:00Z">
        <w:r w:rsidRPr="004420BE">
          <w:t xml:space="preserve">Ultimate feature-of-interest </w:t>
        </w:r>
      </w:ins>
    </w:p>
    <w:p w14:paraId="0F79AA25" w14:textId="77777777" w:rsidR="00C17554" w:rsidRDefault="00C17554" w:rsidP="00C17554">
      <w:pPr>
        <w:pStyle w:val="TermNum"/>
        <w:rPr>
          <w:ins w:id="212" w:author="Katharina Schleidt" w:date="2021-10-27T11:47:00Z"/>
          <w:b w:val="0"/>
          <w:bCs/>
        </w:rPr>
      </w:pPr>
      <w:ins w:id="213" w:author="Katharina Schleidt" w:date="2021-10-27T11:47:00Z">
        <w:r w:rsidRPr="00F902C0">
          <w:rPr>
            <w:b w:val="0"/>
            <w:bCs/>
          </w:rPr>
          <w:t>The entity that is ultimately of interest in the act of observing.</w:t>
        </w:r>
      </w:ins>
    </w:p>
    <w:p w14:paraId="4980F8AD" w14:textId="77777777" w:rsidR="00C17554" w:rsidRPr="005B21D1" w:rsidRDefault="00C17554" w:rsidP="00C17554">
      <w:pPr>
        <w:pStyle w:val="Terms"/>
        <w:rPr>
          <w:ins w:id="214" w:author="Katharina Schleidt" w:date="2021-10-27T11:47:00Z"/>
        </w:rPr>
      </w:pPr>
    </w:p>
    <w:p w14:paraId="73D0D744" w14:textId="77777777" w:rsidR="00C17554" w:rsidRPr="00D27584" w:rsidRDefault="00C17554" w:rsidP="00C17554">
      <w:pPr>
        <w:pStyle w:val="Terms"/>
        <w:rPr>
          <w:ins w:id="215" w:author="Katharina Schleidt" w:date="2021-10-27T11:47:00Z"/>
          <w:b w:val="0"/>
          <w:bCs/>
        </w:rPr>
      </w:pPr>
      <w:ins w:id="216" w:author="Katharina Schleidt" w:date="2021-10-27T11:47:00Z">
        <w:r w:rsidRPr="00D27584">
          <w:rPr>
            <w:b w:val="0"/>
            <w:bCs/>
          </w:rPr>
          <w:t>Note</w:t>
        </w:r>
        <w:r>
          <w:rPr>
            <w:b w:val="0"/>
            <w:bCs/>
          </w:rPr>
          <w:t xml:space="preserve"> 1 to entry</w:t>
        </w:r>
        <w:r w:rsidRPr="00D27584">
          <w:rPr>
            <w:b w:val="0"/>
            <w:bCs/>
          </w:rPr>
          <w:t>: this is a specialized form of the feature-of-interest</w:t>
        </w:r>
      </w:ins>
    </w:p>
    <w:p w14:paraId="6E6E317C" w14:textId="77777777" w:rsidR="00C17554" w:rsidRPr="00C17554" w:rsidRDefault="00C17554">
      <w:pPr>
        <w:pStyle w:val="Terms"/>
        <w:pPrChange w:id="217" w:author="Katharina Schleidt" w:date="2021-10-27T11:47:00Z">
          <w:pPr>
            <w:pStyle w:val="TermNum"/>
          </w:pPr>
        </w:pPrChange>
      </w:pPr>
    </w:p>
    <w:p w14:paraId="04352D23" w14:textId="1C3898A1" w:rsidR="00AB64D8" w:rsidRDefault="00AB64D8" w:rsidP="00AB64D8">
      <w:pPr>
        <w:pStyle w:val="TermNum"/>
      </w:pPr>
      <w:del w:id="218" w:author="Katharina Schleidt" w:date="2021-10-27T12:17:00Z">
        <w:r w:rsidDel="009F4EF1">
          <w:delText>3.1.</w:delText>
        </w:r>
      </w:del>
      <w:ins w:id="219" w:author="Katharina Schleidt" w:date="2021-10-27T12:17:00Z">
        <w:r w:rsidR="009F4EF1">
          <w:t>3.</w:t>
        </w:r>
      </w:ins>
      <w:del w:id="220" w:author="Katharina Schleidt" w:date="2021-10-27T11:49:00Z">
        <w:r w:rsidDel="00CC2EE6">
          <w:delText>16</w:delText>
        </w:r>
      </w:del>
      <w:ins w:id="221" w:author="Katharina Schleidt" w:date="2021-10-27T11:49:00Z">
        <w:r w:rsidR="00CC2EE6">
          <w:t>24</w:t>
        </w:r>
      </w:ins>
    </w:p>
    <w:p w14:paraId="07115037" w14:textId="09CEBE8F" w:rsidR="00AB64D8" w:rsidRDefault="00AB64D8" w:rsidP="00AB64D8">
      <w:pPr>
        <w:pStyle w:val="TermNum"/>
      </w:pPr>
      <w:r w:rsidRPr="00AB64D8">
        <w:t>unit of measure</w:t>
      </w:r>
    </w:p>
    <w:p w14:paraId="47B35D0D" w14:textId="77777777" w:rsidR="00AB64D8" w:rsidRPr="00AB64D8" w:rsidRDefault="00AB64D8" w:rsidP="00AB64D8">
      <w:pPr>
        <w:pStyle w:val="TermNum"/>
        <w:rPr>
          <w:b w:val="0"/>
          <w:bCs/>
        </w:rPr>
      </w:pPr>
      <w:r w:rsidRPr="00AB64D8">
        <w:rPr>
          <w:b w:val="0"/>
          <w:bCs/>
        </w:rPr>
        <w:t>reference quantity chosen from a unit equivalence group</w:t>
      </w:r>
    </w:p>
    <w:p w14:paraId="47059BDB" w14:textId="77777777" w:rsidR="00AB64D8" w:rsidRPr="00AB64D8" w:rsidRDefault="00AB64D8" w:rsidP="00AB64D8">
      <w:pPr>
        <w:pStyle w:val="TermNum"/>
        <w:rPr>
          <w:b w:val="0"/>
          <w:bCs/>
        </w:rPr>
      </w:pPr>
    </w:p>
    <w:p w14:paraId="3D38FC1F" w14:textId="77777777" w:rsidR="00AB64D8" w:rsidRPr="00AB64D8" w:rsidRDefault="00AB64D8" w:rsidP="00AB64D8">
      <w:pPr>
        <w:pStyle w:val="TermNum"/>
        <w:rPr>
          <w:b w:val="0"/>
          <w:bCs/>
        </w:rPr>
      </w:pPr>
      <w:r w:rsidRPr="00AB64D8">
        <w:rPr>
          <w:b w:val="0"/>
          <w:bCs/>
        </w:rPr>
        <w:t xml:space="preserve">Note to entry: In positioning services, the usual units of measurement are either angular units or linear units. Implementations of positioning services must clearly distinguish between SI units and non-SI units. When non-SI units are employed, it is </w:t>
      </w:r>
      <w:proofErr w:type="spellStart"/>
      <w:r w:rsidRPr="00AB64D8">
        <w:rPr>
          <w:b w:val="0"/>
          <w:bCs/>
        </w:rPr>
        <w:t>requird</w:t>
      </w:r>
      <w:proofErr w:type="spellEnd"/>
      <w:r w:rsidRPr="00AB64D8">
        <w:rPr>
          <w:b w:val="0"/>
          <w:bCs/>
        </w:rPr>
        <w:t xml:space="preserve"> that their relation to SI units be specified.</w:t>
      </w:r>
    </w:p>
    <w:p w14:paraId="4E2D09C0" w14:textId="77777777" w:rsidR="00AB64D8" w:rsidRPr="00AB64D8" w:rsidRDefault="00AB64D8" w:rsidP="00AB64D8">
      <w:pPr>
        <w:pStyle w:val="TermNum"/>
        <w:rPr>
          <w:b w:val="0"/>
          <w:bCs/>
        </w:rPr>
      </w:pPr>
    </w:p>
    <w:p w14:paraId="6AB58AB1" w14:textId="5FB1B6C3" w:rsidR="00AB64D8" w:rsidRDefault="00AB64D8" w:rsidP="00AB64D8">
      <w:pPr>
        <w:pStyle w:val="TermNum"/>
        <w:rPr>
          <w:b w:val="0"/>
          <w:bCs/>
        </w:rPr>
      </w:pPr>
      <w:r>
        <w:rPr>
          <w:b w:val="0"/>
          <w:bCs/>
        </w:rPr>
        <w:t>[</w:t>
      </w:r>
      <w:r w:rsidRPr="00AB64D8">
        <w:rPr>
          <w:b w:val="0"/>
          <w:bCs/>
        </w:rPr>
        <w:t>ORIGIN: ISO/TC 211 Glossary of Terms - English (last updated: 2020-06-02)</w:t>
      </w:r>
      <w:r>
        <w:rPr>
          <w:b w:val="0"/>
          <w:bCs/>
        </w:rPr>
        <w:t>]</w:t>
      </w:r>
    </w:p>
    <w:p w14:paraId="299AAEA8" w14:textId="77777777" w:rsidR="00F902C0" w:rsidRPr="00F902C0" w:rsidRDefault="00F902C0" w:rsidP="005B21D1">
      <w:pPr>
        <w:pStyle w:val="Terms"/>
      </w:pPr>
    </w:p>
    <w:p w14:paraId="6FA72A7D" w14:textId="2FF39DAD" w:rsidR="00F02BC7" w:rsidRDefault="00D43E04">
      <w:pPr>
        <w:pStyle w:val="TermNum"/>
      </w:pPr>
      <w:del w:id="222" w:author="Katharina Schleidt" w:date="2021-10-27T12:17:00Z">
        <w:r w:rsidDel="009F4EF1">
          <w:delText>3</w:delText>
        </w:r>
        <w:r w:rsidR="004420BE" w:rsidDel="009F4EF1">
          <w:delText>.1</w:delText>
        </w:r>
        <w:r w:rsidR="00F02BC7" w:rsidDel="009F4EF1">
          <w:delText>.</w:delText>
        </w:r>
      </w:del>
      <w:ins w:id="223" w:author="Katharina Schleidt" w:date="2021-10-27T12:17:00Z">
        <w:r w:rsidR="009F4EF1">
          <w:t>3.</w:t>
        </w:r>
      </w:ins>
      <w:del w:id="224" w:author="Katharina Schleidt" w:date="2021-10-27T11:49:00Z">
        <w:r w:rsidR="00F02BC7" w:rsidDel="00CC2EE6">
          <w:delText>1</w:delText>
        </w:r>
        <w:r w:rsidR="00F902C0" w:rsidDel="00CC2EE6">
          <w:delText>6</w:delText>
        </w:r>
      </w:del>
      <w:ins w:id="225" w:author="Katharina Schleidt" w:date="2021-10-27T11:49:00Z">
        <w:r w:rsidR="00CC2EE6">
          <w:t>25</w:t>
        </w:r>
      </w:ins>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7A66ED7" w:rsidR="00E602F0" w:rsidRPr="00F02BC7" w:rsidDel="00CC2EE6" w:rsidRDefault="00E602F0" w:rsidP="00E602F0">
      <w:pPr>
        <w:pStyle w:val="Heading2"/>
        <w:rPr>
          <w:del w:id="226" w:author="Katharina Schleidt" w:date="2021-10-27T11:50:00Z"/>
        </w:rPr>
      </w:pPr>
      <w:bookmarkStart w:id="227" w:name="_Toc72768831"/>
      <w:bookmarkStart w:id="228" w:name="_Toc72768832"/>
      <w:bookmarkStart w:id="229" w:name="_Toc72768833"/>
      <w:bookmarkStart w:id="230" w:name="_Toc72768834"/>
      <w:bookmarkStart w:id="231" w:name="_Toc72768835"/>
      <w:bookmarkStart w:id="232" w:name="_Toc72768836"/>
      <w:bookmarkStart w:id="233" w:name="_Toc72768837"/>
      <w:bookmarkStart w:id="234" w:name="_Toc72768838"/>
      <w:bookmarkStart w:id="235" w:name="_Toc72768839"/>
      <w:bookmarkStart w:id="236" w:name="_Toc72768840"/>
      <w:bookmarkStart w:id="237" w:name="_Toc72768841"/>
      <w:bookmarkStart w:id="238" w:name="_Toc72768842"/>
      <w:bookmarkStart w:id="239" w:name="_Toc72768843"/>
      <w:bookmarkStart w:id="240" w:name="_Toc72768844"/>
      <w:bookmarkStart w:id="241" w:name="_Toc72768845"/>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del w:id="242" w:author="Katharina Schleidt" w:date="2021-10-27T11:50:00Z">
        <w:r w:rsidDel="00CC2EE6">
          <w:delText xml:space="preserve">Internal </w:delText>
        </w:r>
        <w:r w:rsidRPr="00F02BC7" w:rsidDel="00CC2EE6">
          <w:delText>Terms and definitions</w:delText>
        </w:r>
        <w:bookmarkEnd w:id="241"/>
        <w:r w:rsidRPr="00F02BC7" w:rsidDel="00CC2EE6">
          <w:delText xml:space="preserve"> </w:delText>
        </w:r>
      </w:del>
    </w:p>
    <w:p w14:paraId="7E85B52D" w14:textId="7EA518D3" w:rsidR="004420BE" w:rsidDel="00CC2EE6" w:rsidRDefault="004420BE" w:rsidP="004420BE">
      <w:pPr>
        <w:pStyle w:val="TermNum"/>
        <w:rPr>
          <w:del w:id="243" w:author="Katharina Schleidt" w:date="2021-10-27T11:50:00Z"/>
        </w:rPr>
      </w:pPr>
      <w:bookmarkStart w:id="244" w:name="_Hlk86227474"/>
      <w:del w:id="245" w:author="Katharina Schleidt" w:date="2021-10-27T11:50:00Z">
        <w:r w:rsidDel="00CC2EE6">
          <w:delText>3.2.1</w:delText>
        </w:r>
      </w:del>
    </w:p>
    <w:p w14:paraId="0751E9E7" w14:textId="5193FF4F" w:rsidR="004420BE" w:rsidDel="00CC2EE6" w:rsidRDefault="004420BE" w:rsidP="004420BE">
      <w:pPr>
        <w:pStyle w:val="TermNum"/>
        <w:rPr>
          <w:del w:id="246" w:author="Katharina Schleidt" w:date="2021-10-27T11:50:00Z"/>
        </w:rPr>
      </w:pPr>
      <w:del w:id="247" w:author="Katharina Schleidt" w:date="2021-10-27T11:50:00Z">
        <w:r w:rsidRPr="004420BE" w:rsidDel="00CC2EE6">
          <w:delText xml:space="preserve">Observation </w:delText>
        </w:r>
      </w:del>
    </w:p>
    <w:p w14:paraId="36ED0F9F" w14:textId="04713236" w:rsidR="00E602F0" w:rsidRPr="0072134D" w:rsidDel="00CC2EE6" w:rsidRDefault="0072134D" w:rsidP="005B21D1">
      <w:pPr>
        <w:pStyle w:val="Terms"/>
        <w:rPr>
          <w:del w:id="248" w:author="Katharina Schleidt" w:date="2021-10-27T11:50:00Z"/>
          <w:b w:val="0"/>
          <w:bCs/>
        </w:rPr>
      </w:pPr>
      <w:del w:id="249" w:author="Katharina Schleidt" w:date="2021-10-27T11:50:00Z">
        <w:r w:rsidRPr="005B21D1" w:rsidDel="00CC2EE6">
          <w:rPr>
            <w:b w:val="0"/>
            <w:bCs/>
            <w:sz w:val="20"/>
            <w:szCs w:val="20"/>
          </w:rPr>
          <w:delText xml:space="preserve">an act carried out by an </w:delText>
        </w:r>
        <w:r w:rsidDel="00CC2EE6">
          <w:rPr>
            <w:b w:val="0"/>
            <w:bCs/>
            <w:sz w:val="20"/>
            <w:szCs w:val="20"/>
          </w:rPr>
          <w:delText>o</w:delText>
        </w:r>
        <w:r w:rsidRPr="005B21D1" w:rsidDel="00CC2EE6">
          <w:rPr>
            <w:b w:val="0"/>
            <w:bCs/>
            <w:sz w:val="20"/>
            <w:szCs w:val="20"/>
          </w:rPr>
          <w:delText xml:space="preserve">bserver to determine the value of an </w:delText>
        </w:r>
        <w:r w:rsidDel="00CC2EE6">
          <w:rPr>
            <w:b w:val="0"/>
            <w:bCs/>
            <w:sz w:val="20"/>
            <w:szCs w:val="20"/>
          </w:rPr>
          <w:delText>o</w:delText>
        </w:r>
        <w:r w:rsidRPr="005B21D1" w:rsidDel="00CC2EE6">
          <w:rPr>
            <w:b w:val="0"/>
            <w:bCs/>
            <w:sz w:val="20"/>
            <w:szCs w:val="20"/>
          </w:rPr>
          <w:delText>bservable</w:delText>
        </w:r>
        <w:r w:rsidDel="00CC2EE6">
          <w:rPr>
            <w:b w:val="0"/>
            <w:bCs/>
            <w:sz w:val="20"/>
            <w:szCs w:val="20"/>
          </w:rPr>
          <w:delText xml:space="preserve"> p</w:delText>
        </w:r>
        <w:r w:rsidRPr="005B21D1" w:rsidDel="00CC2EE6">
          <w:rPr>
            <w:b w:val="0"/>
            <w:bCs/>
            <w:sz w:val="20"/>
            <w:szCs w:val="20"/>
          </w:rPr>
          <w:delText>roperty of an object (</w:delText>
        </w:r>
      </w:del>
      <w:del w:id="250"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del w:id="251" w:author="Katharina Schleidt" w:date="2021-10-27T11:50:00Z">
        <w:r w:rsidRPr="005B21D1" w:rsidDel="00CC2EE6">
          <w:rPr>
            <w:b w:val="0"/>
            <w:bCs/>
            <w:sz w:val="20"/>
            <w:szCs w:val="20"/>
          </w:rPr>
          <w:delText xml:space="preserve">) by using a </w:delText>
        </w:r>
        <w:r w:rsidDel="00CC2EE6">
          <w:rPr>
            <w:b w:val="0"/>
            <w:bCs/>
            <w:sz w:val="20"/>
            <w:szCs w:val="20"/>
          </w:rPr>
          <w:delText>p</w:delText>
        </w:r>
        <w:r w:rsidRPr="005B21D1" w:rsidDel="00CC2EE6">
          <w:rPr>
            <w:b w:val="0"/>
            <w:bCs/>
            <w:sz w:val="20"/>
            <w:szCs w:val="20"/>
          </w:rPr>
          <w:delText>rocedure; the value is provided as the result.</w:delText>
        </w:r>
      </w:del>
    </w:p>
    <w:p w14:paraId="5DC373C5" w14:textId="059FFAB7" w:rsidR="00E602F0" w:rsidDel="00CC2EE6" w:rsidRDefault="00E602F0" w:rsidP="00E602F0">
      <w:pPr>
        <w:pStyle w:val="Terms"/>
        <w:rPr>
          <w:del w:id="252" w:author="Katharina Schleidt" w:date="2021-10-27T11:50:00Z"/>
        </w:rPr>
      </w:pPr>
    </w:p>
    <w:p w14:paraId="65DAEDCD" w14:textId="7BE7BA84" w:rsidR="004420BE" w:rsidDel="00CC2EE6" w:rsidRDefault="004420BE" w:rsidP="004420BE">
      <w:pPr>
        <w:pStyle w:val="TermNum"/>
        <w:rPr>
          <w:del w:id="253" w:author="Katharina Schleidt" w:date="2021-10-27T11:50:00Z"/>
        </w:rPr>
      </w:pPr>
      <w:del w:id="254" w:author="Katharina Schleidt" w:date="2021-10-27T11:50:00Z">
        <w:r w:rsidDel="00CC2EE6">
          <w:delText>3.2.2</w:delText>
        </w:r>
      </w:del>
    </w:p>
    <w:p w14:paraId="5E75B5EF" w14:textId="73A7280A" w:rsidR="004420BE" w:rsidDel="00CC2EE6" w:rsidRDefault="004420BE" w:rsidP="004420BE">
      <w:pPr>
        <w:pStyle w:val="TermNum"/>
        <w:rPr>
          <w:del w:id="255" w:author="Katharina Schleidt" w:date="2021-10-27T11:50:00Z"/>
        </w:rPr>
      </w:pPr>
      <w:del w:id="256" w:author="Katharina Schleidt" w:date="2021-10-27T11:50:00Z">
        <w:r w:rsidRPr="004420BE" w:rsidDel="00CC2EE6">
          <w:delText xml:space="preserve">Observer </w:delText>
        </w:r>
      </w:del>
    </w:p>
    <w:p w14:paraId="1DC74624" w14:textId="7CFD9DEC" w:rsidR="0072134D" w:rsidDel="00CC2EE6" w:rsidRDefault="0072134D" w:rsidP="0072134D">
      <w:pPr>
        <w:pStyle w:val="Terms"/>
        <w:rPr>
          <w:del w:id="257" w:author="Katharina Schleidt" w:date="2021-10-27T11:50:00Z"/>
          <w:b w:val="0"/>
          <w:bCs/>
          <w:sz w:val="20"/>
          <w:szCs w:val="20"/>
        </w:rPr>
      </w:pPr>
      <w:del w:id="258" w:author="Katharina Schleidt" w:date="2021-10-27T11:50:00Z">
        <w:r w:rsidDel="00CC2EE6">
          <w:rPr>
            <w:b w:val="0"/>
            <w:bCs/>
            <w:sz w:val="20"/>
            <w:szCs w:val="20"/>
          </w:rPr>
          <w:delText>a</w:delText>
        </w:r>
        <w:r w:rsidRPr="005B21D1" w:rsidDel="00CC2EE6">
          <w:rPr>
            <w:b w:val="0"/>
            <w:bCs/>
            <w:sz w:val="20"/>
            <w:szCs w:val="20"/>
          </w:rPr>
          <w:delText xml:space="preserve">n identifiable entity that can generate </w:delText>
        </w:r>
        <w:r w:rsidDel="00CC2EE6">
          <w:rPr>
            <w:b w:val="0"/>
            <w:bCs/>
            <w:sz w:val="20"/>
            <w:szCs w:val="20"/>
          </w:rPr>
          <w:delText>o</w:delText>
        </w:r>
        <w:r w:rsidRPr="005B21D1" w:rsidDel="00CC2EE6">
          <w:rPr>
            <w:b w:val="0"/>
            <w:bCs/>
            <w:sz w:val="20"/>
            <w:szCs w:val="20"/>
          </w:rPr>
          <w:delText>bservations pertaining to an observable</w:delText>
        </w:r>
        <w:r w:rsidDel="00CC2EE6">
          <w:rPr>
            <w:b w:val="0"/>
            <w:bCs/>
            <w:sz w:val="20"/>
            <w:szCs w:val="20"/>
          </w:rPr>
          <w:delText xml:space="preserve"> p</w:delText>
        </w:r>
        <w:r w:rsidRPr="005B21D1" w:rsidDel="00CC2EE6">
          <w:rPr>
            <w:b w:val="0"/>
            <w:bCs/>
            <w:sz w:val="20"/>
            <w:szCs w:val="20"/>
          </w:rPr>
          <w:delText xml:space="preserve">roperty by implementing a </w:delText>
        </w:r>
        <w:r w:rsidDel="00CC2EE6">
          <w:rPr>
            <w:b w:val="0"/>
            <w:bCs/>
            <w:sz w:val="20"/>
            <w:szCs w:val="20"/>
          </w:rPr>
          <w:delText>p</w:delText>
        </w:r>
        <w:r w:rsidRPr="005B21D1" w:rsidDel="00CC2EE6">
          <w:rPr>
            <w:b w:val="0"/>
            <w:bCs/>
            <w:sz w:val="20"/>
            <w:szCs w:val="20"/>
          </w:rPr>
          <w:delText>rocedure.</w:delText>
        </w:r>
      </w:del>
    </w:p>
    <w:p w14:paraId="447DEF01" w14:textId="28A06404" w:rsidR="00F902C0" w:rsidRPr="00C17554" w:rsidDel="00CC2EE6" w:rsidRDefault="00F902C0" w:rsidP="00F902C0">
      <w:pPr>
        <w:pStyle w:val="Definition"/>
        <w:rPr>
          <w:del w:id="259" w:author="Katharina Schleidt" w:date="2021-10-27T11:50:00Z"/>
          <w:sz w:val="20"/>
          <w:szCs w:val="20"/>
          <w:rPrChange w:id="260" w:author="Katharina Schleidt" w:date="2021-10-27T11:43:00Z">
            <w:rPr>
              <w:del w:id="261" w:author="Katharina Schleidt" w:date="2021-10-27T11:50:00Z"/>
            </w:rPr>
          </w:rPrChange>
        </w:rPr>
      </w:pPr>
    </w:p>
    <w:p w14:paraId="6C021301" w14:textId="24FF4FD8" w:rsidR="00F902C0" w:rsidRPr="00C17554" w:rsidDel="00CC2EE6" w:rsidRDefault="00D11429" w:rsidP="005B21D1">
      <w:pPr>
        <w:pStyle w:val="Definition"/>
        <w:rPr>
          <w:del w:id="262" w:author="Katharina Schleidt" w:date="2021-10-27T11:50:00Z"/>
          <w:b/>
          <w:sz w:val="20"/>
          <w:szCs w:val="20"/>
          <w:rPrChange w:id="263" w:author="Katharina Schleidt" w:date="2021-10-27T11:43:00Z">
            <w:rPr>
              <w:del w:id="264" w:author="Katharina Schleidt" w:date="2021-10-27T11:50:00Z"/>
              <w:b/>
            </w:rPr>
          </w:rPrChange>
        </w:rPr>
      </w:pPr>
      <w:del w:id="265" w:author="Katharina Schleidt" w:date="2021-10-27T11:50:00Z">
        <w:r w:rsidRPr="00C17554" w:rsidDel="00CC2EE6">
          <w:rPr>
            <w:sz w:val="20"/>
            <w:szCs w:val="20"/>
            <w:rPrChange w:id="266" w:author="Katharina Schleidt" w:date="2021-10-27T11:43:00Z">
              <w:rPr/>
            </w:rPrChange>
          </w:rPr>
          <w:delText>NOTE</w:delText>
        </w:r>
        <w:r w:rsidR="00F902C0" w:rsidRPr="00C17554" w:rsidDel="00CC2EE6">
          <w:rPr>
            <w:sz w:val="20"/>
            <w:szCs w:val="20"/>
            <w:rPrChange w:id="267" w:author="Katharina Schleidt" w:date="2021-10-27T11:43:00Z">
              <w:rPr/>
            </w:rPrChange>
          </w:rPr>
          <w:delText xml:space="preserve">: </w:delText>
        </w:r>
      </w:del>
      <w:del w:id="268" w:author="Katharina Schleidt" w:date="2021-10-10T18:36:00Z">
        <w:r w:rsidR="00F902C0" w:rsidRPr="00C17554" w:rsidDel="00466170">
          <w:rPr>
            <w:sz w:val="20"/>
            <w:szCs w:val="20"/>
            <w:rPrChange w:id="269" w:author="Katharina Schleidt" w:date="2021-10-27T11:43:00Z">
              <w:rPr/>
            </w:rPrChange>
          </w:rPr>
          <w:delText>a sensor is a type of observer</w:delText>
        </w:r>
      </w:del>
    </w:p>
    <w:p w14:paraId="0071418B" w14:textId="71A6CFA8" w:rsidR="004420BE" w:rsidRPr="00D27584" w:rsidDel="00CC2EE6" w:rsidRDefault="004420BE" w:rsidP="004420BE">
      <w:pPr>
        <w:pStyle w:val="Terms"/>
        <w:rPr>
          <w:del w:id="270" w:author="Katharina Schleidt" w:date="2021-10-27T11:50:00Z"/>
        </w:rPr>
      </w:pPr>
    </w:p>
    <w:p w14:paraId="13EC22CD" w14:textId="750EFF52" w:rsidR="004420BE" w:rsidDel="00CC2EE6" w:rsidRDefault="004420BE" w:rsidP="004420BE">
      <w:pPr>
        <w:pStyle w:val="TermNum"/>
        <w:rPr>
          <w:del w:id="271" w:author="Katharina Schleidt" w:date="2021-10-27T11:50:00Z"/>
        </w:rPr>
      </w:pPr>
      <w:del w:id="272" w:author="Katharina Schleidt" w:date="2021-10-27T11:50:00Z">
        <w:r w:rsidDel="00CC2EE6">
          <w:delText>3.2.3</w:delText>
        </w:r>
      </w:del>
    </w:p>
    <w:p w14:paraId="64FFD9E1" w14:textId="6C172DEC" w:rsidR="004420BE" w:rsidDel="00CC2EE6" w:rsidRDefault="004420BE" w:rsidP="004420BE">
      <w:pPr>
        <w:pStyle w:val="TermNum"/>
        <w:rPr>
          <w:del w:id="273" w:author="Katharina Schleidt" w:date="2021-10-27T11:50:00Z"/>
        </w:rPr>
      </w:pPr>
      <w:del w:id="274" w:author="Katharina Schleidt" w:date="2021-10-27T11:50:00Z">
        <w:r w:rsidRPr="004420BE" w:rsidDel="00CC2EE6">
          <w:delText xml:space="preserve">Procedure </w:delText>
        </w:r>
      </w:del>
    </w:p>
    <w:p w14:paraId="518CEE75" w14:textId="3613117C" w:rsidR="0072134D" w:rsidRPr="0072134D" w:rsidDel="00CC2EE6" w:rsidRDefault="0072134D" w:rsidP="005B21D1">
      <w:pPr>
        <w:pStyle w:val="Terms"/>
        <w:rPr>
          <w:del w:id="275" w:author="Katharina Schleidt" w:date="2021-10-27T11:50:00Z"/>
          <w:b w:val="0"/>
          <w:bCs/>
        </w:rPr>
      </w:pPr>
      <w:del w:id="276" w:author="Katharina Schleidt" w:date="2021-10-27T11:50:00Z">
        <w:r w:rsidRPr="005B21D1" w:rsidDel="00CC2EE6">
          <w:rPr>
            <w:b w:val="0"/>
            <w:bCs/>
            <w:sz w:val="20"/>
            <w:szCs w:val="20"/>
          </w:rPr>
          <w:delText>A description of steps performed.</w:delText>
        </w:r>
      </w:del>
    </w:p>
    <w:p w14:paraId="7DFBA2B1" w14:textId="14929DE9" w:rsidR="004420BE" w:rsidRPr="00D27584" w:rsidDel="00CC2EE6" w:rsidRDefault="004420BE" w:rsidP="004420BE">
      <w:pPr>
        <w:pStyle w:val="Terms"/>
        <w:rPr>
          <w:del w:id="277" w:author="Katharina Schleidt" w:date="2021-10-27T11:50:00Z"/>
        </w:rPr>
      </w:pPr>
    </w:p>
    <w:p w14:paraId="1FD57B59" w14:textId="3FF91482" w:rsidR="004420BE" w:rsidDel="00CC2EE6" w:rsidRDefault="004420BE" w:rsidP="004420BE">
      <w:pPr>
        <w:pStyle w:val="TermNum"/>
        <w:rPr>
          <w:del w:id="278" w:author="Katharina Schleidt" w:date="2021-10-27T11:50:00Z"/>
        </w:rPr>
      </w:pPr>
      <w:del w:id="279" w:author="Katharina Schleidt" w:date="2021-10-27T11:50:00Z">
        <w:r w:rsidDel="00CC2EE6">
          <w:delText>3.2.</w:delText>
        </w:r>
        <w:r w:rsidR="00F902C0" w:rsidDel="00CC2EE6">
          <w:delText>4</w:delText>
        </w:r>
      </w:del>
    </w:p>
    <w:p w14:paraId="5BE9B775" w14:textId="4DA408A1" w:rsidR="004420BE" w:rsidDel="00CC2EE6" w:rsidRDefault="004420BE" w:rsidP="004420BE">
      <w:pPr>
        <w:pStyle w:val="TermNum"/>
        <w:rPr>
          <w:del w:id="280" w:author="Katharina Schleidt" w:date="2021-10-27T11:50:00Z"/>
        </w:rPr>
      </w:pPr>
      <w:del w:id="281" w:author="Katharina Schleidt" w:date="2021-10-27T11:50:00Z">
        <w:r w:rsidRPr="004420BE" w:rsidDel="00CC2EE6">
          <w:delText xml:space="preserve">Sample </w:delText>
        </w:r>
      </w:del>
    </w:p>
    <w:p w14:paraId="2FAA4E12" w14:textId="527D92BA" w:rsidR="0072134D" w:rsidRPr="00F902C0" w:rsidDel="00CC2EE6" w:rsidRDefault="0072134D" w:rsidP="005B21D1">
      <w:pPr>
        <w:pStyle w:val="Terms"/>
        <w:rPr>
          <w:del w:id="282" w:author="Katharina Schleidt" w:date="2021-10-27T11:50:00Z"/>
          <w:b w:val="0"/>
          <w:bCs/>
        </w:rPr>
      </w:pPr>
      <w:del w:id="283" w:author="Katharina Schleidt" w:date="2021-10-27T11:50:00Z">
        <w:r w:rsidRPr="005B21D1" w:rsidDel="00CC2EE6">
          <w:rPr>
            <w:b w:val="0"/>
            <w:bCs/>
            <w:sz w:val="20"/>
            <w:szCs w:val="20"/>
          </w:rPr>
          <w:delText>an object that is representative of a concept, real-world object or phenomenon.</w:delText>
        </w:r>
      </w:del>
    </w:p>
    <w:p w14:paraId="3A45085F" w14:textId="3672CB81" w:rsidR="004420BE" w:rsidRPr="00D27584" w:rsidDel="00CC2EE6" w:rsidRDefault="004420BE" w:rsidP="004420BE">
      <w:pPr>
        <w:pStyle w:val="Terms"/>
        <w:rPr>
          <w:del w:id="284" w:author="Katharina Schleidt" w:date="2021-10-27T11:50:00Z"/>
        </w:rPr>
      </w:pPr>
    </w:p>
    <w:p w14:paraId="055EEBFF" w14:textId="6ED1EA9F" w:rsidR="004420BE" w:rsidDel="00CC2EE6" w:rsidRDefault="004420BE" w:rsidP="004420BE">
      <w:pPr>
        <w:pStyle w:val="TermNum"/>
        <w:rPr>
          <w:del w:id="285" w:author="Katharina Schleidt" w:date="2021-10-27T11:50:00Z"/>
        </w:rPr>
      </w:pPr>
      <w:del w:id="286" w:author="Katharina Schleidt" w:date="2021-10-27T11:50:00Z">
        <w:r w:rsidDel="00CC2EE6">
          <w:delText>3.2.</w:delText>
        </w:r>
        <w:r w:rsidR="00F902C0" w:rsidDel="00CC2EE6">
          <w:delText>5</w:delText>
        </w:r>
      </w:del>
    </w:p>
    <w:p w14:paraId="2590540E" w14:textId="00E49D01" w:rsidR="004420BE" w:rsidDel="00CC2EE6" w:rsidRDefault="004420BE" w:rsidP="004420BE">
      <w:pPr>
        <w:pStyle w:val="TermNum"/>
        <w:rPr>
          <w:del w:id="287" w:author="Katharina Schleidt" w:date="2021-10-27T11:50:00Z"/>
        </w:rPr>
      </w:pPr>
      <w:del w:id="288" w:author="Katharina Schleidt" w:date="2021-10-27T11:50:00Z">
        <w:r w:rsidRPr="004420BE" w:rsidDel="00CC2EE6">
          <w:delText xml:space="preserve">Sampler </w:delText>
        </w:r>
      </w:del>
    </w:p>
    <w:p w14:paraId="3F49EDCF" w14:textId="2D006DF6" w:rsidR="0072134D" w:rsidRPr="00F902C0" w:rsidDel="00CC2EE6" w:rsidRDefault="0072134D" w:rsidP="005B21D1">
      <w:pPr>
        <w:pStyle w:val="Terms"/>
        <w:rPr>
          <w:del w:id="289" w:author="Katharina Schleidt" w:date="2021-10-27T11:50:00Z"/>
          <w:b w:val="0"/>
          <w:bCs/>
        </w:rPr>
      </w:pPr>
      <w:del w:id="290" w:author="Katharina Schleidt" w:date="2021-10-27T11:50:00Z">
        <w:r w:rsidRPr="005B21D1" w:rsidDel="00CC2EE6">
          <w:rPr>
            <w:b w:val="0"/>
            <w:bCs/>
            <w:sz w:val="20"/>
            <w:szCs w:val="20"/>
          </w:rPr>
          <w:delText xml:space="preserve">a device or entity (including humans) that is used by, or implements, a </w:delText>
        </w:r>
        <w:r w:rsidR="00F902C0" w:rsidDel="00CC2EE6">
          <w:rPr>
            <w:b w:val="0"/>
            <w:bCs/>
            <w:sz w:val="20"/>
            <w:szCs w:val="20"/>
          </w:rPr>
          <w:delText>s</w:delText>
        </w:r>
        <w:r w:rsidRPr="005B21D1" w:rsidDel="00CC2EE6">
          <w:rPr>
            <w:b w:val="0"/>
            <w:bCs/>
            <w:sz w:val="20"/>
            <w:szCs w:val="20"/>
          </w:rPr>
          <w:delText>ampling</w:delText>
        </w:r>
        <w:r w:rsidR="00F902C0" w:rsidDel="00CC2EE6">
          <w:rPr>
            <w:b w:val="0"/>
            <w:bCs/>
            <w:sz w:val="20"/>
            <w:szCs w:val="20"/>
          </w:rPr>
          <w:delText xml:space="preserve"> p</w:delText>
        </w:r>
        <w:r w:rsidRPr="005B21D1" w:rsidDel="00CC2EE6">
          <w:rPr>
            <w:b w:val="0"/>
            <w:bCs/>
            <w:sz w:val="20"/>
            <w:szCs w:val="20"/>
          </w:rPr>
          <w:delText xml:space="preserve">rocedure to create or transform one or more </w:delText>
        </w:r>
        <w:r w:rsidR="00F902C0" w:rsidDel="00CC2EE6">
          <w:rPr>
            <w:b w:val="0"/>
            <w:bCs/>
            <w:sz w:val="20"/>
            <w:szCs w:val="20"/>
          </w:rPr>
          <w:delText>s</w:delText>
        </w:r>
        <w:r w:rsidRPr="005B21D1" w:rsidDel="00CC2EE6">
          <w:rPr>
            <w:b w:val="0"/>
            <w:bCs/>
            <w:sz w:val="20"/>
            <w:szCs w:val="20"/>
          </w:rPr>
          <w:delText>ample(s).</w:delText>
        </w:r>
      </w:del>
    </w:p>
    <w:p w14:paraId="5BE3C1AE" w14:textId="04874B44" w:rsidR="004420BE" w:rsidRPr="00D27584" w:rsidDel="00CC2EE6" w:rsidRDefault="004420BE" w:rsidP="004420BE">
      <w:pPr>
        <w:pStyle w:val="Terms"/>
        <w:rPr>
          <w:del w:id="291" w:author="Katharina Schleidt" w:date="2021-10-27T11:50:00Z"/>
        </w:rPr>
      </w:pPr>
    </w:p>
    <w:p w14:paraId="4B8A0EC5" w14:textId="617D8740" w:rsidR="004420BE" w:rsidDel="00CC2EE6" w:rsidRDefault="004420BE" w:rsidP="004420BE">
      <w:pPr>
        <w:pStyle w:val="TermNum"/>
        <w:rPr>
          <w:del w:id="292" w:author="Katharina Schleidt" w:date="2021-10-27T11:50:00Z"/>
        </w:rPr>
      </w:pPr>
      <w:del w:id="293" w:author="Katharina Schleidt" w:date="2021-10-27T11:50:00Z">
        <w:r w:rsidDel="00CC2EE6">
          <w:delText>3.2.</w:delText>
        </w:r>
        <w:r w:rsidR="00F902C0" w:rsidDel="00CC2EE6">
          <w:delText>6</w:delText>
        </w:r>
      </w:del>
    </w:p>
    <w:p w14:paraId="0A657E40" w14:textId="3C30E23F" w:rsidR="004420BE" w:rsidDel="00CC2EE6" w:rsidRDefault="004420BE" w:rsidP="004420BE">
      <w:pPr>
        <w:pStyle w:val="TermNum"/>
        <w:rPr>
          <w:del w:id="294" w:author="Katharina Schleidt" w:date="2021-10-27T11:50:00Z"/>
        </w:rPr>
      </w:pPr>
      <w:del w:id="295" w:author="Katharina Schleidt" w:date="2021-10-27T11:50:00Z">
        <w:r w:rsidRPr="004420BE" w:rsidDel="00CC2EE6">
          <w:delText xml:space="preserve">Feature-of-interest </w:delText>
        </w:r>
      </w:del>
    </w:p>
    <w:p w14:paraId="31CC52BF" w14:textId="383F87D4" w:rsidR="0072134D" w:rsidRPr="00F902C0" w:rsidDel="00CC2EE6" w:rsidRDefault="00F902C0" w:rsidP="005B21D1">
      <w:pPr>
        <w:pStyle w:val="Terms"/>
        <w:rPr>
          <w:del w:id="296" w:author="Katharina Schleidt" w:date="2021-10-27T11:50:00Z"/>
          <w:b w:val="0"/>
          <w:bCs/>
        </w:rPr>
      </w:pPr>
      <w:del w:id="297" w:author="Katharina Schleidt" w:date="2021-10-27T11:50:00Z">
        <w:r w:rsidRPr="005B21D1" w:rsidDel="00CC2EE6">
          <w:rPr>
            <w:b w:val="0"/>
            <w:bCs/>
          </w:rPr>
          <w:delText>The subject of the observation.</w:delText>
        </w:r>
      </w:del>
    </w:p>
    <w:p w14:paraId="5C3852A0" w14:textId="784AAF19" w:rsidR="004420BE" w:rsidRPr="00D27584" w:rsidDel="00CC2EE6" w:rsidRDefault="004420BE" w:rsidP="004420BE">
      <w:pPr>
        <w:pStyle w:val="Terms"/>
        <w:rPr>
          <w:del w:id="298" w:author="Katharina Schleidt" w:date="2021-10-27T11:50:00Z"/>
        </w:rPr>
      </w:pPr>
    </w:p>
    <w:p w14:paraId="77C6BEA1" w14:textId="2EB49313" w:rsidR="004420BE" w:rsidDel="00CC2EE6" w:rsidRDefault="004420BE" w:rsidP="004420BE">
      <w:pPr>
        <w:pStyle w:val="TermNum"/>
        <w:rPr>
          <w:del w:id="299" w:author="Katharina Schleidt" w:date="2021-10-27T11:50:00Z"/>
        </w:rPr>
      </w:pPr>
      <w:del w:id="300" w:author="Katharina Schleidt" w:date="2021-10-27T11:50:00Z">
        <w:r w:rsidDel="00CC2EE6">
          <w:delText>3.2.</w:delText>
        </w:r>
        <w:r w:rsidR="00F902C0" w:rsidDel="00CC2EE6">
          <w:delText>7</w:delText>
        </w:r>
      </w:del>
    </w:p>
    <w:p w14:paraId="1E8C2605" w14:textId="69085433" w:rsidR="004420BE" w:rsidDel="00CC2EE6" w:rsidRDefault="004420BE" w:rsidP="004420BE">
      <w:pPr>
        <w:pStyle w:val="TermNum"/>
        <w:rPr>
          <w:del w:id="301" w:author="Katharina Schleidt" w:date="2021-10-27T11:50:00Z"/>
        </w:rPr>
      </w:pPr>
      <w:del w:id="302" w:author="Katharina Schleidt" w:date="2021-10-27T11:50:00Z">
        <w:r w:rsidRPr="004420BE" w:rsidDel="00CC2EE6">
          <w:delText xml:space="preserve">Proximate feature-of-interest </w:delText>
        </w:r>
      </w:del>
    </w:p>
    <w:p w14:paraId="019B474A" w14:textId="4FDA3527" w:rsidR="004420BE" w:rsidDel="00CC2EE6" w:rsidRDefault="00F902C0" w:rsidP="004420BE">
      <w:pPr>
        <w:pStyle w:val="TermNum"/>
        <w:rPr>
          <w:del w:id="303" w:author="Katharina Schleidt" w:date="2021-10-27T11:50:00Z"/>
          <w:b w:val="0"/>
          <w:bCs/>
        </w:rPr>
      </w:pPr>
      <w:del w:id="304" w:author="Katharina Schleidt" w:date="2021-10-27T11:50:00Z">
        <w:r w:rsidDel="00CC2EE6">
          <w:rPr>
            <w:b w:val="0"/>
            <w:bCs/>
          </w:rPr>
          <w:delText>t</w:delText>
        </w:r>
        <w:r w:rsidRPr="00F902C0" w:rsidDel="00CC2EE6">
          <w:rPr>
            <w:b w:val="0"/>
            <w:bCs/>
          </w:rPr>
          <w:delText>he entity that is directly of interest in the act of observing.</w:delText>
        </w:r>
      </w:del>
    </w:p>
    <w:p w14:paraId="0CAC2BD7" w14:textId="0135F5A2" w:rsidR="00F902C0" w:rsidRPr="005B21D1" w:rsidDel="00CC2EE6" w:rsidRDefault="00F902C0" w:rsidP="005B21D1">
      <w:pPr>
        <w:pStyle w:val="Terms"/>
        <w:rPr>
          <w:del w:id="305" w:author="Katharina Schleidt" w:date="2021-10-27T11:50:00Z"/>
        </w:rPr>
      </w:pPr>
    </w:p>
    <w:p w14:paraId="30976CC4" w14:textId="4D1C2F65" w:rsidR="00F902C0" w:rsidRPr="005B21D1" w:rsidDel="00CC2EE6" w:rsidRDefault="00F902C0" w:rsidP="00F902C0">
      <w:pPr>
        <w:pStyle w:val="Terms"/>
        <w:rPr>
          <w:del w:id="306" w:author="Katharina Schleidt" w:date="2021-10-27T11:50:00Z"/>
          <w:b w:val="0"/>
          <w:bCs/>
        </w:rPr>
      </w:pPr>
      <w:del w:id="307" w:author="Katharina Schleidt" w:date="2021-10-27T11:50:00Z">
        <w:r w:rsidRPr="005B21D1" w:rsidDel="00CC2EE6">
          <w:rPr>
            <w:b w:val="0"/>
            <w:bCs/>
          </w:rPr>
          <w:delText>Note</w:delText>
        </w:r>
        <w:r w:rsidR="00D11429" w:rsidDel="00CC2EE6">
          <w:rPr>
            <w:b w:val="0"/>
            <w:bCs/>
          </w:rPr>
          <w:delText xml:space="preserve"> 1 to entry</w:delText>
        </w:r>
        <w:r w:rsidRPr="005B21D1" w:rsidDel="00CC2EE6">
          <w:rPr>
            <w:b w:val="0"/>
            <w:bCs/>
          </w:rPr>
          <w:delText>: this is a specialized form of the feature-of-interest</w:delText>
        </w:r>
      </w:del>
    </w:p>
    <w:p w14:paraId="3D0AA193" w14:textId="4D5309C3" w:rsidR="004420BE" w:rsidRPr="00D27584" w:rsidDel="00CC2EE6" w:rsidRDefault="004420BE" w:rsidP="004420BE">
      <w:pPr>
        <w:pStyle w:val="Terms"/>
        <w:rPr>
          <w:del w:id="308" w:author="Katharina Schleidt" w:date="2021-10-27T11:50:00Z"/>
        </w:rPr>
      </w:pPr>
    </w:p>
    <w:p w14:paraId="5BE54703" w14:textId="6C12A9A4" w:rsidR="004420BE" w:rsidDel="00CC2EE6" w:rsidRDefault="004420BE" w:rsidP="004420BE">
      <w:pPr>
        <w:pStyle w:val="TermNum"/>
        <w:rPr>
          <w:del w:id="309" w:author="Katharina Schleidt" w:date="2021-10-27T11:50:00Z"/>
        </w:rPr>
      </w:pPr>
      <w:del w:id="310" w:author="Katharina Schleidt" w:date="2021-10-27T11:50:00Z">
        <w:r w:rsidDel="00CC2EE6">
          <w:delText>3.2.</w:delText>
        </w:r>
        <w:r w:rsidR="00F902C0" w:rsidDel="00CC2EE6">
          <w:delText>8</w:delText>
        </w:r>
      </w:del>
    </w:p>
    <w:p w14:paraId="05E235C1" w14:textId="4259F610" w:rsidR="004420BE" w:rsidDel="00CC2EE6" w:rsidRDefault="004420BE" w:rsidP="004420BE">
      <w:pPr>
        <w:pStyle w:val="TermNum"/>
        <w:rPr>
          <w:del w:id="311" w:author="Katharina Schleidt" w:date="2021-10-27T11:50:00Z"/>
        </w:rPr>
      </w:pPr>
      <w:del w:id="312" w:author="Katharina Schleidt" w:date="2021-10-27T11:50:00Z">
        <w:r w:rsidRPr="004420BE" w:rsidDel="00CC2EE6">
          <w:delText xml:space="preserve">Ultimate feature-of-interest </w:delText>
        </w:r>
      </w:del>
    </w:p>
    <w:p w14:paraId="5234E3A9" w14:textId="38A65218" w:rsidR="004420BE" w:rsidDel="00CC2EE6" w:rsidRDefault="00F902C0" w:rsidP="004420BE">
      <w:pPr>
        <w:pStyle w:val="TermNum"/>
        <w:rPr>
          <w:del w:id="313" w:author="Katharina Schleidt" w:date="2021-10-27T11:50:00Z"/>
          <w:b w:val="0"/>
          <w:bCs/>
        </w:rPr>
      </w:pPr>
      <w:del w:id="314" w:author="Katharina Schleidt" w:date="2021-10-27T11:50:00Z">
        <w:r w:rsidRPr="00F902C0" w:rsidDel="00CC2EE6">
          <w:rPr>
            <w:b w:val="0"/>
            <w:bCs/>
          </w:rPr>
          <w:delText>The entity that is ultimately of interest in the act of observing.</w:delText>
        </w:r>
      </w:del>
    </w:p>
    <w:p w14:paraId="603F1A22" w14:textId="5FA843C0" w:rsidR="00F902C0" w:rsidRPr="005B21D1" w:rsidDel="00CC2EE6" w:rsidRDefault="00F902C0" w:rsidP="005B21D1">
      <w:pPr>
        <w:pStyle w:val="Terms"/>
        <w:rPr>
          <w:del w:id="315" w:author="Katharina Schleidt" w:date="2021-10-27T11:50:00Z"/>
        </w:rPr>
      </w:pPr>
    </w:p>
    <w:p w14:paraId="33C53BB8" w14:textId="26BC0BDF" w:rsidR="00F902C0" w:rsidRPr="00D27584" w:rsidDel="00CC2EE6" w:rsidRDefault="00F902C0" w:rsidP="00F902C0">
      <w:pPr>
        <w:pStyle w:val="Terms"/>
        <w:rPr>
          <w:del w:id="316" w:author="Katharina Schleidt" w:date="2021-10-27T11:50:00Z"/>
          <w:b w:val="0"/>
          <w:bCs/>
        </w:rPr>
      </w:pPr>
      <w:del w:id="317" w:author="Katharina Schleidt" w:date="2021-10-27T11:50:00Z">
        <w:r w:rsidRPr="00D27584" w:rsidDel="00CC2EE6">
          <w:rPr>
            <w:b w:val="0"/>
            <w:bCs/>
          </w:rPr>
          <w:delText>Note</w:delText>
        </w:r>
        <w:r w:rsidR="00D11429" w:rsidDel="00CC2EE6">
          <w:rPr>
            <w:b w:val="0"/>
            <w:bCs/>
          </w:rPr>
          <w:delText xml:space="preserve"> 1 to entry</w:delText>
        </w:r>
        <w:r w:rsidRPr="00D27584" w:rsidDel="00CC2EE6">
          <w:rPr>
            <w:b w:val="0"/>
            <w:bCs/>
          </w:rPr>
          <w:delText>: this is a specialized form of the feature-of-interest</w:delText>
        </w:r>
      </w:del>
    </w:p>
    <w:p w14:paraId="2BE82512" w14:textId="1720207D" w:rsidR="00E602F0" w:rsidRPr="00E602F0" w:rsidDel="00CC2EE6" w:rsidRDefault="00E602F0" w:rsidP="005B21D1">
      <w:pPr>
        <w:pStyle w:val="Definition"/>
        <w:rPr>
          <w:del w:id="318" w:author="Katharina Schleidt" w:date="2021-10-27T11:50:00Z"/>
        </w:rPr>
      </w:pPr>
    </w:p>
    <w:bookmarkEnd w:id="244"/>
    <w:p w14:paraId="53CA2CF2" w14:textId="4CC43DC8" w:rsidR="00CE109A" w:rsidRPr="00CE109A" w:rsidRDefault="00CE109A">
      <w:pPr>
        <w:tabs>
          <w:tab w:val="clear" w:pos="403"/>
        </w:tabs>
        <w:spacing w:after="0" w:line="240" w:lineRule="auto"/>
        <w:jc w:val="left"/>
        <w:rPr>
          <w:b/>
        </w:rPr>
      </w:pPr>
      <w:r>
        <w:br w:type="page"/>
      </w:r>
    </w:p>
    <w:p w14:paraId="5857F384" w14:textId="79CC3F14" w:rsidR="009F2BE1" w:rsidDel="009F4EF1" w:rsidRDefault="009F2BE1" w:rsidP="001A33D0">
      <w:pPr>
        <w:pStyle w:val="Heading1"/>
        <w:numPr>
          <w:ilvl w:val="0"/>
          <w:numId w:val="1"/>
        </w:numPr>
        <w:tabs>
          <w:tab w:val="clear" w:pos="432"/>
        </w:tabs>
        <w:ind w:left="0" w:firstLine="0"/>
        <w:rPr>
          <w:del w:id="319" w:author="Katharina Schleidt" w:date="2021-10-27T12:19:00Z"/>
        </w:rPr>
      </w:pPr>
      <w:bookmarkStart w:id="320" w:name="_Toc72768846"/>
      <w:commentRangeStart w:id="321"/>
      <w:del w:id="322" w:author="Katharina Schleidt" w:date="2021-10-27T12:19:00Z">
        <w:r w:rsidDel="009F4EF1">
          <w:lastRenderedPageBreak/>
          <w:delText>Conformance</w:delText>
        </w:r>
        <w:commentRangeEnd w:id="321"/>
        <w:r w:rsidR="009940F8" w:rsidDel="009F4EF1">
          <w:rPr>
            <w:rStyle w:val="CommentReference"/>
            <w:rFonts w:eastAsia="Calibri"/>
            <w:b w:val="0"/>
            <w:lang w:eastAsia="en-US"/>
          </w:rPr>
          <w:commentReference w:id="321"/>
        </w:r>
        <w:bookmarkEnd w:id="320"/>
      </w:del>
    </w:p>
    <w:p w14:paraId="252F3B6A" w14:textId="503EBF8F" w:rsidR="009F2BE1" w:rsidDel="009F4EF1" w:rsidRDefault="009F2BE1" w:rsidP="009F2BE1">
      <w:pPr>
        <w:pStyle w:val="Heading2"/>
        <w:rPr>
          <w:del w:id="323" w:author="Katharina Schleidt" w:date="2021-10-27T12:19:00Z"/>
        </w:rPr>
      </w:pPr>
      <w:bookmarkStart w:id="324" w:name="_Toc72768847"/>
      <w:del w:id="325" w:author="Katharina Schleidt" w:date="2021-10-27T12:19:00Z">
        <w:r w:rsidDel="009F4EF1">
          <w:delText>Overview</w:delText>
        </w:r>
        <w:bookmarkEnd w:id="324"/>
      </w:del>
    </w:p>
    <w:p w14:paraId="19E5BC18" w14:textId="4080B194" w:rsidR="009F2BE1" w:rsidDel="009F4EF1" w:rsidRDefault="009F2BE1" w:rsidP="009F2BE1">
      <w:pPr>
        <w:rPr>
          <w:del w:id="326" w:author="Katharina Schleidt" w:date="2021-10-27T12:19:00Z"/>
          <w:lang w:eastAsia="ja-JP"/>
        </w:rPr>
      </w:pPr>
      <w:del w:id="327" w:author="Katharina Schleidt" w:date="2021-10-27T12:19:00Z">
        <w:r w:rsidDel="009F4EF1">
          <w:rPr>
            <w:lang w:eastAsia="ja-JP"/>
          </w:rPr>
          <w:delText xml:space="preserve">Clauses 7 to 13 of this International Standard use the Unified Modeling Language (UML) to present conceptual schemas for describing Observations. These schemas define conceptual classes that </w:delText>
        </w:r>
      </w:del>
    </w:p>
    <w:p w14:paraId="1D6D9B92" w14:textId="5DC290F5" w:rsidR="009F2BE1" w:rsidDel="009F4EF1" w:rsidRDefault="009F2BE1" w:rsidP="009F2BE1">
      <w:pPr>
        <w:rPr>
          <w:del w:id="328" w:author="Katharina Schleidt" w:date="2021-10-27T12:19:00Z"/>
          <w:lang w:eastAsia="ja-JP"/>
        </w:rPr>
      </w:pPr>
      <w:del w:id="329" w:author="Katharina Schleidt" w:date="2021-10-27T12:19:00Z">
        <w:r w:rsidDel="009F4EF1">
          <w:rPr>
            <w:lang w:eastAsia="ja-JP"/>
          </w:rPr>
          <w:delText>a)</w:delText>
        </w:r>
        <w:r w:rsidDel="009F4EF1">
          <w:rPr>
            <w:lang w:eastAsia="ja-JP"/>
          </w:rPr>
          <w:tab/>
          <w:delText xml:space="preserve">may be considered to comprise a cross-domain application schema, or </w:delText>
        </w:r>
      </w:del>
    </w:p>
    <w:p w14:paraId="10F5E205" w14:textId="0BD216ED" w:rsidR="009F2BE1" w:rsidDel="009F4EF1" w:rsidRDefault="009F2BE1" w:rsidP="009F2BE1">
      <w:pPr>
        <w:rPr>
          <w:del w:id="330" w:author="Katharina Schleidt" w:date="2021-10-27T12:19:00Z"/>
          <w:lang w:eastAsia="ja-JP"/>
        </w:rPr>
      </w:pPr>
      <w:del w:id="331" w:author="Katharina Schleidt" w:date="2021-10-27T12:19:00Z">
        <w:r w:rsidDel="009F4EF1">
          <w:rPr>
            <w:lang w:eastAsia="ja-JP"/>
          </w:rPr>
          <w:delText>b)</w:delText>
        </w:r>
        <w:r w:rsidDel="009F4EF1">
          <w:rPr>
            <w:lang w:eastAsia="ja-JP"/>
          </w:rPr>
          <w:tab/>
          <w:delText>may be used in application schemas, profiles and implementation specifications.</w:delText>
        </w:r>
      </w:del>
    </w:p>
    <w:p w14:paraId="43EC9336" w14:textId="2775D3FF" w:rsidR="009F2BE1" w:rsidDel="009F4EF1" w:rsidRDefault="009F2BE1" w:rsidP="009F2BE1">
      <w:pPr>
        <w:rPr>
          <w:del w:id="332" w:author="Katharina Schleidt" w:date="2021-10-27T12:19:00Z"/>
          <w:lang w:eastAsia="ja-JP"/>
        </w:rPr>
      </w:pPr>
      <w:del w:id="333" w:author="Katharina Schleidt" w:date="2021-10-27T12:19:00Z">
        <w:r w:rsidDel="009F4EF1">
          <w:rPr>
            <w:lang w:eastAsia="ja-JP"/>
          </w:rPr>
          <w:delTex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delText>
        </w:r>
      </w:del>
    </w:p>
    <w:p w14:paraId="65D85DB3" w14:textId="2E0BCA6E" w:rsidR="009F2BE1" w:rsidDel="009F4EF1" w:rsidRDefault="009F2BE1" w:rsidP="009F2BE1">
      <w:pPr>
        <w:rPr>
          <w:del w:id="334" w:author="Katharina Schleidt" w:date="2021-10-27T12:19:00Z"/>
          <w:lang w:eastAsia="ja-JP"/>
        </w:rPr>
      </w:pPr>
      <w:del w:id="335" w:author="Katharina Schleidt" w:date="2021-10-27T12:19:00Z">
        <w:r w:rsidDel="009F4EF1">
          <w:rPr>
            <w:lang w:eastAsia="ja-JP"/>
          </w:rPr>
          <w:delText>The UML model in this International Standard defines conceptual classes</w:delText>
        </w:r>
      </w:del>
      <w:del w:id="336" w:author="Katharina Schleidt" w:date="2021-07-05T13:57:00Z">
        <w:r w:rsidDel="0058722D">
          <w:rPr>
            <w:lang w:eastAsia="ja-JP"/>
          </w:rPr>
          <w:delText xml:space="preserve">; various </w:delText>
        </w:r>
      </w:del>
      <w:del w:id="337" w:author="Katharina Schleidt" w:date="2021-10-27T12:19:00Z">
        <w:r w:rsidDel="009F4EF1">
          <w:rPr>
            <w:lang w:eastAsia="ja-JP"/>
          </w:rPr>
          <w:delText>software systems define implementation classes or data structures. All of these reference the same information content. The same name may be used in implementations as in the model, so that types defined in the UML model may be used directly in application schemas.</w:delText>
        </w:r>
      </w:del>
    </w:p>
    <w:p w14:paraId="219BB3F9" w14:textId="5E066579" w:rsidR="009F2BE1" w:rsidRPr="009F2BE1" w:rsidDel="009F4EF1" w:rsidRDefault="009F2BE1" w:rsidP="009F2BE1">
      <w:pPr>
        <w:rPr>
          <w:del w:id="338" w:author="Katharina Schleidt" w:date="2021-10-27T12:19:00Z"/>
          <w:lang w:eastAsia="ja-JP"/>
        </w:rPr>
      </w:pPr>
      <w:del w:id="339" w:author="Katharina Schleidt" w:date="2021-10-27T12:19:00Z">
        <w:r w:rsidDel="009F4EF1">
          <w:rPr>
            <w:lang w:eastAsia="ja-JP"/>
          </w:rPr>
          <w:delText>Annex A defines a set of conformance tests that will support applications whose requirements range from the minimum necessary to define data structures to full object implementation.</w:delText>
        </w:r>
      </w:del>
    </w:p>
    <w:p w14:paraId="2FF0732A" w14:textId="44CF0964" w:rsidR="009F2BE1" w:rsidDel="009F4EF1" w:rsidRDefault="009F2BE1" w:rsidP="00020E72">
      <w:pPr>
        <w:pStyle w:val="Heading2"/>
        <w:rPr>
          <w:del w:id="340" w:author="Katharina Schleidt" w:date="2021-10-27T12:19:00Z"/>
        </w:rPr>
      </w:pPr>
      <w:bookmarkStart w:id="341" w:name="_Toc72768848"/>
      <w:del w:id="342" w:author="Katharina Schleidt" w:date="2021-10-27T12:19:00Z">
        <w:r w:rsidRPr="009F2BE1" w:rsidDel="009F4EF1">
          <w:delText xml:space="preserve">Conformance classes related to </w:delText>
        </w:r>
        <w:r w:rsidDel="009F4EF1">
          <w:delText>m</w:delText>
        </w:r>
        <w:r w:rsidRPr="009F2BE1" w:rsidDel="009F4EF1">
          <w:delText xml:space="preserve">odels including </w:delText>
        </w:r>
        <w:r w:rsidR="00020E72" w:rsidRPr="00020E72" w:rsidDel="009F4EF1">
          <w:delText xml:space="preserve">Observations, </w:delText>
        </w:r>
      </w:del>
      <w:del w:id="343" w:author="Katharina Schleidt" w:date="2021-07-05T19:42:00Z">
        <w:r w:rsidR="00020E72" w:rsidRPr="00020E72" w:rsidDel="00116C6C">
          <w:delText xml:space="preserve">measurements </w:delText>
        </w:r>
      </w:del>
      <w:del w:id="344" w:author="Katharina Schleidt" w:date="2021-10-27T12:19:00Z">
        <w:r w:rsidR="00020E72" w:rsidRPr="00020E72" w:rsidDel="009F4EF1">
          <w:delText xml:space="preserve">and </w:delText>
        </w:r>
      </w:del>
      <w:del w:id="345" w:author="Katharina Schleidt" w:date="2021-07-05T19:42:00Z">
        <w:r w:rsidR="00020E72" w:rsidRPr="00020E72" w:rsidDel="00116C6C">
          <w:delText>samples</w:delText>
        </w:r>
      </w:del>
      <w:bookmarkEnd w:id="341"/>
    </w:p>
    <w:p w14:paraId="76166BDC" w14:textId="04769AF3" w:rsidR="009F2BE1" w:rsidDel="009F4EF1" w:rsidRDefault="009F2BE1" w:rsidP="009F2BE1">
      <w:pPr>
        <w:rPr>
          <w:del w:id="346" w:author="Katharina Schleidt" w:date="2021-10-27T12:19:00Z"/>
          <w:lang w:eastAsia="ja-JP"/>
        </w:rPr>
      </w:pPr>
      <w:del w:id="347" w:author="Katharina Schleidt" w:date="2021-10-27T12:19:00Z">
        <w:r w:rsidDel="009F4EF1">
          <w:rPr>
            <w:lang w:eastAsia="ja-JP"/>
          </w:rPr>
          <w:delText xml:space="preserve">The conformance rules for Models in general are described </w:delText>
        </w:r>
        <w:r w:rsidRPr="000F4699" w:rsidDel="009F4EF1">
          <w:rPr>
            <w:lang w:eastAsia="ja-JP"/>
          </w:rPr>
          <w:delText>in ISO 19109:2015</w:delText>
        </w:r>
        <w:r w:rsidDel="009F4EF1">
          <w:rPr>
            <w:lang w:eastAsia="ja-JP"/>
          </w:rPr>
          <w:delText xml:space="preserve">. Application Schemas also claiming conformance to this International Standard shall also conform to the rules specified in Clauses 7 to 13 and pass all relevant test cases of the Abstract Test Suite in </w:delText>
        </w:r>
        <w:r w:rsidRPr="000F4699" w:rsidDel="009F4EF1">
          <w:rPr>
            <w:lang w:eastAsia="ja-JP"/>
          </w:rPr>
          <w:delText>Annex A</w:delText>
        </w:r>
        <w:r w:rsidDel="009F4EF1">
          <w:rPr>
            <w:lang w:eastAsia="ja-JP"/>
          </w:rPr>
          <w:delText>.</w:delText>
        </w:r>
      </w:del>
    </w:p>
    <w:p w14:paraId="11FE4CD3" w14:textId="2F33ABD9" w:rsidR="009F2BE1" w:rsidDel="009F4EF1" w:rsidRDefault="009F2BE1" w:rsidP="009F2BE1">
      <w:pPr>
        <w:rPr>
          <w:del w:id="348" w:author="Katharina Schleidt" w:date="2021-10-27T12:19:00Z"/>
          <w:lang w:eastAsia="ja-JP"/>
        </w:rPr>
      </w:pPr>
      <w:del w:id="349" w:author="Katharina Schleidt" w:date="2021-10-27T12:19:00Z">
        <w:r w:rsidDel="009F4EF1">
          <w:rPr>
            <w:lang w:eastAsia="ja-JP"/>
          </w:rPr>
          <w:delText xml:space="preserve">Depending on the characteristics of </w:delText>
        </w:r>
        <w:r w:rsidR="00D5670B" w:rsidDel="009F4EF1">
          <w:rPr>
            <w:lang w:eastAsia="ja-JP"/>
          </w:rPr>
          <w:delText>the implementing model application</w:delText>
        </w:r>
        <w:r w:rsidDel="009F4EF1">
          <w:rPr>
            <w:lang w:eastAsia="ja-JP"/>
          </w:rPr>
          <w:delText xml:space="preserve">, </w:delText>
        </w:r>
        <w:r w:rsidR="00D5670B" w:rsidDel="009F4EF1">
          <w:rPr>
            <w:lang w:eastAsia="ja-JP"/>
          </w:rPr>
          <w:delText>schema or profile,</w:delText>
        </w:r>
        <w:r w:rsidDel="009F4EF1">
          <w:rPr>
            <w:lang w:eastAsia="ja-JP"/>
          </w:rPr>
          <w:delText xml:space="preserve"> </w:delText>
        </w:r>
        <w:r w:rsidR="00D5670B" w:rsidDel="009F4EF1">
          <w:rPr>
            <w:lang w:eastAsia="ja-JP"/>
          </w:rPr>
          <w:delText xml:space="preserve">one or more of the </w:delText>
        </w:r>
        <w:r w:rsidR="00AF32F1" w:rsidDel="009F4EF1">
          <w:rPr>
            <w:lang w:eastAsia="ja-JP"/>
          </w:rPr>
          <w:delText xml:space="preserve">declared </w:delText>
        </w:r>
        <w:r w:rsidDel="009F4EF1">
          <w:rPr>
            <w:lang w:eastAsia="ja-JP"/>
          </w:rPr>
          <w:delText xml:space="preserve">conformance classes </w:delText>
        </w:r>
        <w:r w:rsidR="00D5670B" w:rsidDel="009F4EF1">
          <w:rPr>
            <w:lang w:eastAsia="ja-JP"/>
          </w:rPr>
          <w:delText xml:space="preserve">can be chosen for </w:delText>
        </w:r>
        <w:r w:rsidR="00AF32F1" w:rsidDel="009F4EF1">
          <w:rPr>
            <w:lang w:eastAsia="ja-JP"/>
          </w:rPr>
          <w:delText xml:space="preserve">fine-grained </w:delText>
        </w:r>
        <w:r w:rsidR="00020E72" w:rsidRPr="00020E72" w:rsidDel="009F4EF1">
          <w:rPr>
            <w:lang w:eastAsia="ja-JP"/>
          </w:rPr>
          <w:delText xml:space="preserve">Observations, </w:delText>
        </w:r>
      </w:del>
      <w:del w:id="350" w:author="Katharina Schleidt" w:date="2021-07-05T13:57:00Z">
        <w:r w:rsidR="00020E72" w:rsidRPr="00020E72" w:rsidDel="0058722D">
          <w:rPr>
            <w:lang w:eastAsia="ja-JP"/>
          </w:rPr>
          <w:delText xml:space="preserve">measurements </w:delText>
        </w:r>
      </w:del>
      <w:del w:id="351" w:author="Katharina Schleidt" w:date="2021-10-27T12:19:00Z">
        <w:r w:rsidR="00020E72" w:rsidRPr="00020E72" w:rsidDel="009F4EF1">
          <w:rPr>
            <w:lang w:eastAsia="ja-JP"/>
          </w:rPr>
          <w:delText xml:space="preserve">and </w:delText>
        </w:r>
      </w:del>
      <w:del w:id="352" w:author="Katharina Schleidt" w:date="2021-07-05T13:57:00Z">
        <w:r w:rsidR="00020E72" w:rsidRPr="00020E72" w:rsidDel="0058722D">
          <w:rPr>
            <w:lang w:eastAsia="ja-JP"/>
          </w:rPr>
          <w:delText>samples</w:delText>
        </w:r>
        <w:r w:rsidR="00020E72" w:rsidDel="0058722D">
          <w:rPr>
            <w:lang w:eastAsia="ja-JP"/>
          </w:rPr>
          <w:delText xml:space="preserve"> </w:delText>
        </w:r>
      </w:del>
      <w:del w:id="353" w:author="Katharina Schleidt" w:date="2021-10-27T12:19:00Z">
        <w:r w:rsidR="00D5670B" w:rsidDel="009F4EF1">
          <w:rPr>
            <w:lang w:eastAsia="ja-JP"/>
          </w:rPr>
          <w:delText>conformance</w:delText>
        </w:r>
        <w:r w:rsidDel="009F4EF1">
          <w:rPr>
            <w:lang w:eastAsia="ja-JP"/>
          </w:rPr>
          <w:delText>.</w:delText>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_Ref53002413 \h </w:delInstrText>
        </w:r>
        <w:r w:rsidR="00D471BA" w:rsidDel="009F4EF1">
          <w:rPr>
            <w:lang w:eastAsia="ja-JP"/>
          </w:rPr>
        </w:r>
        <w:r w:rsidR="00D471BA" w:rsidDel="009F4EF1">
          <w:rPr>
            <w:lang w:eastAsia="ja-JP"/>
          </w:rPr>
          <w:fldChar w:fldCharType="separate"/>
        </w:r>
        <w:r w:rsidR="00821F18" w:rsidRPr="00740AD6" w:rsidDel="009F4EF1">
          <w:rPr>
            <w:b/>
            <w:bCs/>
            <w:sz w:val="20"/>
            <w:szCs w:val="20"/>
          </w:rPr>
          <w:delText xml:space="preserve">Table  </w:delText>
        </w:r>
        <w:r w:rsidR="00821F18" w:rsidDel="009F4EF1">
          <w:rPr>
            <w:b/>
            <w:bCs/>
            <w:noProof/>
            <w:sz w:val="20"/>
            <w:szCs w:val="20"/>
          </w:rPr>
          <w:delText>1</w:delText>
        </w:r>
        <w:r w:rsidR="00D471BA" w:rsidDel="009F4EF1">
          <w:rPr>
            <w:lang w:eastAsia="ja-JP"/>
          </w:rPr>
          <w:fldChar w:fldCharType="end"/>
        </w:r>
        <w:r w:rsidR="00D5670B" w:rsidDel="009F4EF1">
          <w:rPr>
            <w:lang w:eastAsia="ja-JP"/>
          </w:rPr>
          <w:delText>,</w:delText>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_Ref52472075 \h </w:delInstrText>
        </w:r>
        <w:r w:rsidR="00D471BA" w:rsidDel="009F4EF1">
          <w:rPr>
            <w:lang w:eastAsia="ja-JP"/>
          </w:rPr>
        </w:r>
        <w:r w:rsidR="00D471BA" w:rsidDel="009F4EF1">
          <w:rPr>
            <w:lang w:eastAsia="ja-JP"/>
          </w:rPr>
          <w:fldChar w:fldCharType="separate"/>
        </w:r>
        <w:r w:rsidR="00821F18" w:rsidRPr="0087292F" w:rsidDel="009F4EF1">
          <w:rPr>
            <w:b/>
            <w:bCs/>
            <w:sz w:val="20"/>
            <w:szCs w:val="20"/>
          </w:rPr>
          <w:delText xml:space="preserve">Table </w:delText>
        </w:r>
        <w:r w:rsidR="00821F18" w:rsidDel="009F4EF1">
          <w:rPr>
            <w:b/>
            <w:bCs/>
            <w:noProof/>
            <w:sz w:val="20"/>
            <w:szCs w:val="20"/>
          </w:rPr>
          <w:delText>2</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_Ref52472084 \h </w:delInstrText>
        </w:r>
        <w:r w:rsidR="00D471BA" w:rsidDel="009F4EF1">
          <w:rPr>
            <w:lang w:eastAsia="ja-JP"/>
          </w:rPr>
        </w:r>
        <w:r w:rsidR="00D471BA" w:rsidDel="009F4EF1">
          <w:rPr>
            <w:lang w:eastAsia="ja-JP"/>
          </w:rPr>
          <w:fldChar w:fldCharType="separate"/>
        </w:r>
        <w:r w:rsidR="00821F18" w:rsidRPr="001A72C4" w:rsidDel="009F4EF1">
          <w:rPr>
            <w:b/>
            <w:bCs/>
            <w:sz w:val="20"/>
            <w:szCs w:val="20"/>
          </w:rPr>
          <w:delText xml:space="preserve">Table </w:delText>
        </w:r>
        <w:r w:rsidR="00821F18" w:rsidDel="009F4EF1">
          <w:rPr>
            <w:b/>
            <w:bCs/>
            <w:noProof/>
            <w:sz w:val="20"/>
            <w:szCs w:val="20"/>
          </w:rPr>
          <w:delText>3</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_Ref52472091 \h </w:delInstrText>
        </w:r>
        <w:r w:rsidR="00D471BA" w:rsidDel="009F4EF1">
          <w:rPr>
            <w:lang w:eastAsia="ja-JP"/>
          </w:rPr>
        </w:r>
        <w:r w:rsidR="00D471BA" w:rsidDel="009F4EF1">
          <w:rPr>
            <w:lang w:eastAsia="ja-JP"/>
          </w:rPr>
          <w:fldChar w:fldCharType="separate"/>
        </w:r>
        <w:r w:rsidR="00821F18" w:rsidRPr="00A5522C" w:rsidDel="009F4EF1">
          <w:rPr>
            <w:b/>
            <w:bCs/>
            <w:sz w:val="20"/>
            <w:szCs w:val="20"/>
          </w:rPr>
          <w:delText xml:space="preserve">Table </w:delText>
        </w:r>
        <w:r w:rsidR="00821F18" w:rsidDel="009F4EF1">
          <w:rPr>
            <w:b/>
            <w:bCs/>
            <w:noProof/>
            <w:sz w:val="20"/>
            <w:szCs w:val="20"/>
          </w:rPr>
          <w:delText>4</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_Ref52472114 \h </w:delInstrText>
        </w:r>
        <w:r w:rsidR="00D471BA" w:rsidDel="009F4EF1">
          <w:rPr>
            <w:lang w:eastAsia="ja-JP"/>
          </w:rPr>
        </w:r>
        <w:r w:rsidR="00D471BA" w:rsidDel="009F4EF1">
          <w:rPr>
            <w:lang w:eastAsia="ja-JP"/>
          </w:rPr>
          <w:fldChar w:fldCharType="separate"/>
        </w:r>
        <w:r w:rsidR="00821F18" w:rsidRPr="009B3BAC" w:rsidDel="009F4EF1">
          <w:rPr>
            <w:b/>
            <w:bCs/>
            <w:sz w:val="20"/>
            <w:szCs w:val="20"/>
          </w:rPr>
          <w:delText xml:space="preserve">Table </w:delText>
        </w:r>
        <w:r w:rsidR="00821F18" w:rsidDel="009F4EF1">
          <w:rPr>
            <w:b/>
            <w:bCs/>
            <w:noProof/>
            <w:sz w:val="20"/>
            <w:szCs w:val="20"/>
          </w:rPr>
          <w:delText>5</w:delText>
        </w:r>
        <w:r w:rsidR="00D471BA" w:rsidDel="009F4EF1">
          <w:rPr>
            <w:lang w:eastAsia="ja-JP"/>
          </w:rPr>
          <w:fldChar w:fldCharType="end"/>
        </w:r>
        <w:r w:rsidR="00D471BA" w:rsidDel="009F4EF1">
          <w:rPr>
            <w:lang w:eastAsia="ja-JP"/>
          </w:rPr>
          <w:delText xml:space="preserve">, and </w:delText>
        </w:r>
        <w:r w:rsidR="00D471BA" w:rsidDel="009F4EF1">
          <w:rPr>
            <w:lang w:eastAsia="ja-JP"/>
          </w:rPr>
          <w:fldChar w:fldCharType="begin"/>
        </w:r>
        <w:r w:rsidR="00D471BA" w:rsidDel="009F4EF1">
          <w:rPr>
            <w:lang w:eastAsia="ja-JP"/>
          </w:rPr>
          <w:delInstrText xml:space="preserve"> REF _Ref52472123 \h </w:delInstrText>
        </w:r>
        <w:r w:rsidR="00D471BA" w:rsidDel="009F4EF1">
          <w:rPr>
            <w:lang w:eastAsia="ja-JP"/>
          </w:rPr>
        </w:r>
        <w:r w:rsidR="00D471BA" w:rsidDel="009F4EF1">
          <w:rPr>
            <w:lang w:eastAsia="ja-JP"/>
          </w:rPr>
          <w:fldChar w:fldCharType="separate"/>
        </w:r>
        <w:r w:rsidR="00821F18" w:rsidRPr="00FD5E24" w:rsidDel="009F4EF1">
          <w:rPr>
            <w:b/>
            <w:bCs/>
            <w:sz w:val="20"/>
            <w:szCs w:val="20"/>
          </w:rPr>
          <w:delText xml:space="preserve">Table </w:delText>
        </w:r>
        <w:r w:rsidR="00821F18" w:rsidDel="009F4EF1">
          <w:rPr>
            <w:b/>
            <w:bCs/>
            <w:noProof/>
            <w:sz w:val="20"/>
            <w:szCs w:val="20"/>
          </w:rPr>
          <w:delText>6</w:delText>
        </w:r>
        <w:r w:rsidR="00D471BA" w:rsidDel="009F4EF1">
          <w:rPr>
            <w:lang w:eastAsia="ja-JP"/>
          </w:rPr>
          <w:fldChar w:fldCharType="end"/>
        </w:r>
        <w:r w:rsidR="00D471BA" w:rsidDel="009F4EF1">
          <w:rPr>
            <w:lang w:eastAsia="ja-JP"/>
          </w:rPr>
          <w:delText xml:space="preserve"> </w:delText>
        </w:r>
        <w:r w:rsidR="00D5670B" w:rsidDel="009F4EF1">
          <w:rPr>
            <w:lang w:eastAsia="ja-JP"/>
          </w:rPr>
          <w:delText xml:space="preserve">list all of these </w:delText>
        </w:r>
        <w:r w:rsidDel="009F4EF1">
          <w:rPr>
            <w:lang w:eastAsia="ja-JP"/>
          </w:rPr>
          <w:delText>the classes</w:delText>
        </w:r>
        <w:r w:rsidR="00D5670B" w:rsidDel="009F4EF1">
          <w:rPr>
            <w:lang w:eastAsia="ja-JP"/>
          </w:rPr>
          <w:delText xml:space="preserve"> by package, their </w:delText>
        </w:r>
        <w:r w:rsidR="00DE6899" w:rsidDel="009F4EF1">
          <w:rPr>
            <w:lang w:eastAsia="ja-JP"/>
          </w:rPr>
          <w:delText xml:space="preserve">relative </w:delText>
        </w:r>
        <w:r w:rsidR="00D5670B" w:rsidDel="009F4EF1">
          <w:rPr>
            <w:lang w:eastAsia="ja-JP"/>
          </w:rPr>
          <w:delText>identifiers</w:delText>
        </w:r>
        <w:r w:rsidDel="009F4EF1">
          <w:rPr>
            <w:lang w:eastAsia="ja-JP"/>
          </w:rPr>
          <w:delText xml:space="preserve"> and the corresponding subclause</w:delText>
        </w:r>
        <w:r w:rsidR="00D5670B" w:rsidDel="009F4EF1">
          <w:rPr>
            <w:lang w:eastAsia="ja-JP"/>
          </w:rPr>
          <w:delText>s</w:delText>
        </w:r>
        <w:r w:rsidDel="009F4EF1">
          <w:rPr>
            <w:lang w:eastAsia="ja-JP"/>
          </w:rPr>
          <w:delText xml:space="preserve"> of the Abstract Test Suite.</w:delText>
        </w:r>
        <w:r w:rsidR="00DE6899" w:rsidDel="009F4EF1">
          <w:rPr>
            <w:lang w:eastAsia="ja-JP"/>
          </w:rPr>
          <w:delText xml:space="preserve"> The full URIs of the conformance classes is formed by prefixing the relative URI path as described in Clause </w:delText>
        </w:r>
        <w:r w:rsidR="00DE6899" w:rsidDel="009F4EF1">
          <w:rPr>
            <w:lang w:eastAsia="ja-JP"/>
          </w:rPr>
          <w:fldChar w:fldCharType="begin"/>
        </w:r>
        <w:r w:rsidR="00DE6899" w:rsidDel="009F4EF1">
          <w:rPr>
            <w:lang w:eastAsia="ja-JP"/>
          </w:rPr>
          <w:delInstrText xml:space="preserve"> REF _Ref52472430 \r \h </w:delInstrText>
        </w:r>
        <w:r w:rsidR="00DE6899" w:rsidDel="009F4EF1">
          <w:rPr>
            <w:lang w:eastAsia="ja-JP"/>
          </w:rPr>
        </w:r>
        <w:r w:rsidR="00DE6899" w:rsidDel="009F4EF1">
          <w:rPr>
            <w:lang w:eastAsia="ja-JP"/>
          </w:rPr>
          <w:fldChar w:fldCharType="separate"/>
        </w:r>
        <w:r w:rsidR="00821F18" w:rsidDel="009F4EF1">
          <w:rPr>
            <w:lang w:eastAsia="ja-JP"/>
          </w:rPr>
          <w:delText>5.7</w:delText>
        </w:r>
        <w:r w:rsidR="00DE6899" w:rsidDel="009F4EF1">
          <w:rPr>
            <w:lang w:eastAsia="ja-JP"/>
          </w:rPr>
          <w:fldChar w:fldCharType="end"/>
        </w:r>
        <w:r w:rsidR="00DE6899" w:rsidDel="009F4EF1">
          <w:rPr>
            <w:lang w:eastAsia="ja-JP"/>
          </w:rPr>
          <w:delText xml:space="preserve">. </w:delText>
        </w:r>
      </w:del>
    </w:p>
    <w:p w14:paraId="6BA135F2" w14:textId="5E82C6F4" w:rsidR="00740AD6" w:rsidRPr="00740AD6" w:rsidDel="009F4EF1" w:rsidRDefault="00740AD6" w:rsidP="00740AD6">
      <w:pPr>
        <w:jc w:val="center"/>
        <w:rPr>
          <w:del w:id="354" w:author="Katharina Schleidt" w:date="2021-10-27T12:19:00Z"/>
          <w:b/>
          <w:bCs/>
          <w:sz w:val="20"/>
          <w:szCs w:val="20"/>
        </w:rPr>
      </w:pPr>
      <w:bookmarkStart w:id="355" w:name="_Ref52471713"/>
      <w:bookmarkStart w:id="356" w:name="_Ref53002413"/>
      <w:del w:id="357" w:author="Katharina Schleidt" w:date="2021-10-27T12:19:00Z">
        <w:r w:rsidRPr="00740AD6" w:rsidDel="009F4EF1">
          <w:rPr>
            <w:b/>
            <w:bCs/>
            <w:sz w:val="20"/>
            <w:szCs w:val="20"/>
          </w:rPr>
          <w:delText xml:space="preserve">Table </w:delText>
        </w:r>
        <w:bookmarkEnd w:id="355"/>
        <w:r w:rsidRPr="00740AD6" w:rsidDel="009F4EF1">
          <w:rPr>
            <w:b/>
            <w:bCs/>
            <w:sz w:val="20"/>
            <w:szCs w:val="20"/>
          </w:rPr>
          <w:delText xml:space="preserv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1</w:delText>
        </w:r>
        <w:r w:rsidR="00D471BA" w:rsidDel="009F4EF1">
          <w:rPr>
            <w:b/>
            <w:bCs/>
            <w:sz w:val="20"/>
            <w:szCs w:val="20"/>
          </w:rPr>
          <w:fldChar w:fldCharType="end"/>
        </w:r>
        <w:bookmarkEnd w:id="356"/>
        <w:r w:rsidR="00D471BA" w:rsidDel="009F4EF1">
          <w:rPr>
            <w:b/>
            <w:bCs/>
            <w:sz w:val="20"/>
            <w:szCs w:val="20"/>
          </w:rPr>
          <w:delText xml:space="preserve"> </w:delText>
        </w:r>
        <w:r w:rsidRPr="00740AD6" w:rsidDel="009F4EF1">
          <w:rPr>
            <w:b/>
            <w:bCs/>
            <w:sz w:val="20"/>
            <w:szCs w:val="20"/>
          </w:rPr>
          <w:delText>— Conceptual Observation schema conformance classes</w:delText>
        </w:r>
      </w:del>
    </w:p>
    <w:tbl>
      <w:tblPr>
        <w:tblStyle w:val="TableGrid"/>
        <w:tblW w:w="0" w:type="auto"/>
        <w:tblLook w:val="04A0" w:firstRow="1" w:lastRow="0" w:firstColumn="1" w:lastColumn="0" w:noHBand="0" w:noVBand="1"/>
      </w:tblPr>
      <w:tblGrid>
        <w:gridCol w:w="3229"/>
        <w:gridCol w:w="3359"/>
        <w:gridCol w:w="3153"/>
      </w:tblGrid>
      <w:tr w:rsidR="00740AD6" w:rsidRPr="00740AD6" w:rsidDel="009F4EF1" w14:paraId="1D1E94BF" w14:textId="0A639F59" w:rsidTr="00345B12">
        <w:trPr>
          <w:del w:id="358" w:author="Katharina Schleidt" w:date="2021-10-27T12:19:00Z"/>
        </w:trPr>
        <w:tc>
          <w:tcPr>
            <w:tcW w:w="3229" w:type="dxa"/>
          </w:tcPr>
          <w:p w14:paraId="29198798" w14:textId="4F399ADE" w:rsidR="00740AD6" w:rsidRPr="00740AD6" w:rsidDel="009F4EF1" w:rsidRDefault="00740AD6" w:rsidP="00345B12">
            <w:pPr>
              <w:jc w:val="left"/>
              <w:rPr>
                <w:del w:id="359" w:author="Katharina Schleidt" w:date="2021-10-27T12:19:00Z"/>
                <w:b/>
                <w:bCs/>
                <w:sz w:val="20"/>
                <w:szCs w:val="20"/>
              </w:rPr>
            </w:pPr>
            <w:del w:id="360" w:author="Katharina Schleidt" w:date="2021-10-27T12:19:00Z">
              <w:r w:rsidRPr="00740AD6" w:rsidDel="009F4EF1">
                <w:rPr>
                  <w:b/>
                  <w:bCs/>
                  <w:sz w:val="20"/>
                  <w:szCs w:val="20"/>
                </w:rPr>
                <w:delText>Conformance class</w:delText>
              </w:r>
            </w:del>
          </w:p>
        </w:tc>
        <w:tc>
          <w:tcPr>
            <w:tcW w:w="3359" w:type="dxa"/>
          </w:tcPr>
          <w:p w14:paraId="5373AB4F" w14:textId="771A7C3B" w:rsidR="00740AD6" w:rsidRPr="00740AD6" w:rsidDel="009F4EF1" w:rsidRDefault="00740AD6" w:rsidP="00345B12">
            <w:pPr>
              <w:jc w:val="left"/>
              <w:rPr>
                <w:del w:id="361" w:author="Katharina Schleidt" w:date="2021-10-27T12:19:00Z"/>
                <w:b/>
                <w:bCs/>
                <w:sz w:val="20"/>
                <w:szCs w:val="20"/>
              </w:rPr>
            </w:pPr>
            <w:del w:id="362" w:author="Katharina Schleidt" w:date="2021-10-27T12:19:00Z">
              <w:r w:rsidRPr="00740AD6" w:rsidDel="009F4EF1">
                <w:rPr>
                  <w:b/>
                  <w:bCs/>
                  <w:sz w:val="20"/>
                  <w:szCs w:val="20"/>
                </w:rPr>
                <w:delText>Identifier</w:delText>
              </w:r>
            </w:del>
          </w:p>
        </w:tc>
        <w:tc>
          <w:tcPr>
            <w:tcW w:w="3153" w:type="dxa"/>
          </w:tcPr>
          <w:p w14:paraId="177FCE6B" w14:textId="43A0C99F" w:rsidR="00740AD6" w:rsidRPr="00740AD6" w:rsidDel="009F4EF1" w:rsidRDefault="00740AD6" w:rsidP="00345B12">
            <w:pPr>
              <w:jc w:val="left"/>
              <w:rPr>
                <w:del w:id="363" w:author="Katharina Schleidt" w:date="2021-10-27T12:19:00Z"/>
                <w:b/>
                <w:bCs/>
                <w:sz w:val="20"/>
                <w:szCs w:val="20"/>
              </w:rPr>
            </w:pPr>
            <w:del w:id="364" w:author="Katharina Schleidt" w:date="2021-10-27T12:19:00Z">
              <w:r w:rsidRPr="00740AD6" w:rsidDel="009F4EF1">
                <w:rPr>
                  <w:b/>
                  <w:bCs/>
                  <w:sz w:val="20"/>
                  <w:szCs w:val="20"/>
                </w:rPr>
                <w:delText>Annex A clause</w:delText>
              </w:r>
            </w:del>
          </w:p>
        </w:tc>
      </w:tr>
      <w:tr w:rsidR="00740AD6" w:rsidRPr="00740AD6" w:rsidDel="009F4EF1" w14:paraId="56E6842A" w14:textId="7024BD51" w:rsidTr="00345B12">
        <w:trPr>
          <w:del w:id="365" w:author="Katharina Schleidt" w:date="2021-10-27T12:19:00Z"/>
        </w:trPr>
        <w:tc>
          <w:tcPr>
            <w:tcW w:w="3229" w:type="dxa"/>
          </w:tcPr>
          <w:p w14:paraId="393D2DDE" w14:textId="0AF98480" w:rsidR="00740AD6" w:rsidRPr="00740AD6" w:rsidDel="009F4EF1" w:rsidRDefault="00740AD6" w:rsidP="00345B12">
            <w:pPr>
              <w:jc w:val="left"/>
              <w:rPr>
                <w:del w:id="366" w:author="Katharina Schleidt" w:date="2021-10-27T12:19:00Z"/>
                <w:sz w:val="20"/>
                <w:szCs w:val="20"/>
              </w:rPr>
            </w:pPr>
            <w:del w:id="367" w:author="Katharina Schleidt" w:date="2021-10-27T12:19:00Z">
              <w:r w:rsidDel="009F4EF1">
                <w:rPr>
                  <w:sz w:val="20"/>
                  <w:szCs w:val="20"/>
                </w:rPr>
                <w:delText>Conceptual Observation schema</w:delText>
              </w:r>
              <w:r w:rsidRPr="00740AD6" w:rsidDel="009F4EF1">
                <w:rPr>
                  <w:sz w:val="20"/>
                  <w:szCs w:val="20"/>
                </w:rPr>
                <w:delText xml:space="preserve"> package</w:delText>
              </w:r>
            </w:del>
          </w:p>
        </w:tc>
        <w:tc>
          <w:tcPr>
            <w:tcW w:w="3359" w:type="dxa"/>
          </w:tcPr>
          <w:p w14:paraId="7B156640" w14:textId="22D9B197" w:rsidR="00740AD6" w:rsidRPr="00740AD6" w:rsidDel="009F4EF1" w:rsidRDefault="00740AD6" w:rsidP="00345B12">
            <w:pPr>
              <w:jc w:val="left"/>
              <w:rPr>
                <w:del w:id="368" w:author="Katharina Schleidt" w:date="2021-10-27T12:19:00Z"/>
                <w:sz w:val="20"/>
                <w:szCs w:val="20"/>
              </w:rPr>
            </w:pPr>
            <w:del w:id="369" w:author="Katharina Schleidt" w:date="2021-10-27T12:19:00Z">
              <w:r w:rsidRPr="00740AD6" w:rsidDel="009F4EF1">
                <w:rPr>
                  <w:sz w:val="20"/>
                  <w:szCs w:val="20"/>
                </w:rPr>
                <w:delText>/conf/</w:delText>
              </w:r>
              <w:r w:rsidR="005C46DD" w:rsidDel="009F4EF1">
                <w:rPr>
                  <w:sz w:val="20"/>
                  <w:szCs w:val="20"/>
                </w:rPr>
                <w:delText>obs-cpt</w:delText>
              </w:r>
            </w:del>
          </w:p>
        </w:tc>
        <w:tc>
          <w:tcPr>
            <w:tcW w:w="3153" w:type="dxa"/>
          </w:tcPr>
          <w:p w14:paraId="7F00A5D3" w14:textId="47645BDB" w:rsidR="00740AD6" w:rsidRPr="00740AD6" w:rsidDel="009F4EF1" w:rsidRDefault="00740AD6" w:rsidP="00345B12">
            <w:pPr>
              <w:jc w:val="left"/>
              <w:rPr>
                <w:del w:id="370" w:author="Katharina Schleidt" w:date="2021-10-27T12:19:00Z"/>
                <w:sz w:val="20"/>
                <w:szCs w:val="20"/>
              </w:rPr>
            </w:pPr>
            <w:del w:id="371"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.1</w:delText>
              </w:r>
            </w:del>
          </w:p>
        </w:tc>
      </w:tr>
      <w:tr w:rsidR="00740AD6" w:rsidRPr="00740AD6" w:rsidDel="009F4EF1" w14:paraId="4099F021" w14:textId="4140E9E6" w:rsidTr="00345B12">
        <w:trPr>
          <w:del w:id="372" w:author="Katharina Schleidt" w:date="2021-10-27T12:19:00Z"/>
        </w:trPr>
        <w:tc>
          <w:tcPr>
            <w:tcW w:w="3229" w:type="dxa"/>
          </w:tcPr>
          <w:p w14:paraId="64692A7A" w14:textId="2339A75F" w:rsidR="00740AD6" w:rsidRPr="00740AD6" w:rsidDel="009F4EF1" w:rsidRDefault="009204AF" w:rsidP="00345B12">
            <w:pPr>
              <w:jc w:val="left"/>
              <w:rPr>
                <w:del w:id="373" w:author="Katharina Schleidt" w:date="2021-10-27T12:19:00Z"/>
                <w:sz w:val="20"/>
                <w:szCs w:val="20"/>
              </w:rPr>
            </w:pPr>
            <w:del w:id="374" w:author="Katharina Schleidt" w:date="2021-10-27T12:19:00Z">
              <w:r w:rsidDel="009F4EF1">
                <w:rPr>
                  <w:sz w:val="20"/>
                  <w:szCs w:val="20"/>
                </w:rPr>
                <w:delText xml:space="preserve">Conceptual Observation </w:delText>
              </w:r>
              <w:r w:rsidR="00740AD6" w:rsidRPr="00740AD6" w:rsidDel="009F4EF1">
                <w:rPr>
                  <w:sz w:val="20"/>
                  <w:szCs w:val="20"/>
                </w:rPr>
                <w:delText>- Deployment</w:delText>
              </w:r>
            </w:del>
          </w:p>
        </w:tc>
        <w:tc>
          <w:tcPr>
            <w:tcW w:w="3359" w:type="dxa"/>
          </w:tcPr>
          <w:p w14:paraId="318F87C0" w14:textId="27A8A4A0" w:rsidR="00740AD6" w:rsidRPr="00740AD6" w:rsidDel="009F4EF1" w:rsidRDefault="00740AD6" w:rsidP="00345B12">
            <w:pPr>
              <w:jc w:val="left"/>
              <w:rPr>
                <w:del w:id="375" w:author="Katharina Schleidt" w:date="2021-10-27T12:19:00Z"/>
                <w:sz w:val="20"/>
                <w:szCs w:val="20"/>
              </w:rPr>
            </w:pPr>
            <w:del w:id="376" w:author="Katharina Schleidt" w:date="2021-10-27T12:19:00Z">
              <w:r w:rsidRPr="00740AD6" w:rsidDel="009F4EF1">
                <w:rPr>
                  <w:sz w:val="20"/>
                  <w:szCs w:val="20"/>
                </w:rPr>
                <w:delText>/conf/</w:delText>
              </w:r>
              <w:r w:rsidR="009204AF" w:rsidDel="009F4EF1">
                <w:rPr>
                  <w:sz w:val="20"/>
                  <w:szCs w:val="20"/>
                </w:rPr>
                <w:delText>obs</w:delText>
              </w:r>
              <w:r w:rsidR="00A94DDF" w:rsidDel="009F4EF1">
                <w:rPr>
                  <w:sz w:val="20"/>
                  <w:szCs w:val="20"/>
                </w:rPr>
                <w:delText>-cpt</w:delText>
              </w:r>
              <w:r w:rsidRPr="00740AD6" w:rsidDel="009F4EF1">
                <w:rPr>
                  <w:sz w:val="20"/>
                  <w:szCs w:val="20"/>
                </w:rPr>
                <w:delText>/Deployment</w:delText>
              </w:r>
            </w:del>
          </w:p>
        </w:tc>
        <w:tc>
          <w:tcPr>
            <w:tcW w:w="3153" w:type="dxa"/>
          </w:tcPr>
          <w:p w14:paraId="6A57AD22" w14:textId="2788AC26" w:rsidR="00740AD6" w:rsidRPr="00740AD6" w:rsidDel="009F4EF1" w:rsidRDefault="00740AD6" w:rsidP="00345B12">
            <w:pPr>
              <w:jc w:val="left"/>
              <w:rPr>
                <w:del w:id="377" w:author="Katharina Schleidt" w:date="2021-10-27T12:19:00Z"/>
                <w:sz w:val="20"/>
                <w:szCs w:val="20"/>
              </w:rPr>
            </w:pPr>
            <w:del w:id="378"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.2</w:delText>
              </w:r>
            </w:del>
          </w:p>
        </w:tc>
      </w:tr>
      <w:tr w:rsidR="00740AD6" w:rsidRPr="00740AD6" w:rsidDel="009F4EF1" w14:paraId="1908695C" w14:textId="20CA326A" w:rsidTr="00345B12">
        <w:trPr>
          <w:del w:id="379" w:author="Katharina Schleidt" w:date="2021-10-27T12:19:00Z"/>
        </w:trPr>
        <w:tc>
          <w:tcPr>
            <w:tcW w:w="3229" w:type="dxa"/>
          </w:tcPr>
          <w:p w14:paraId="6C9E08B6" w14:textId="7E7127D4" w:rsidR="00740AD6" w:rsidRPr="00740AD6" w:rsidDel="009F4EF1" w:rsidRDefault="009204AF" w:rsidP="00345B12">
            <w:pPr>
              <w:jc w:val="left"/>
              <w:rPr>
                <w:del w:id="380" w:author="Katharina Schleidt" w:date="2021-10-27T12:19:00Z"/>
                <w:sz w:val="20"/>
                <w:szCs w:val="20"/>
              </w:rPr>
            </w:pPr>
            <w:del w:id="381" w:author="Katharina Schleidt" w:date="2021-10-27T12:19:00Z">
              <w:r w:rsidRPr="009204AF" w:rsidDel="009F4EF1">
                <w:rPr>
                  <w:sz w:val="20"/>
                  <w:szCs w:val="20"/>
                </w:rPr>
                <w:delText>Conceptual Observation - Host</w:delText>
              </w:r>
            </w:del>
          </w:p>
        </w:tc>
        <w:tc>
          <w:tcPr>
            <w:tcW w:w="3359" w:type="dxa"/>
          </w:tcPr>
          <w:p w14:paraId="05C12F73" w14:textId="0830F1FE" w:rsidR="00740AD6" w:rsidRPr="00740AD6" w:rsidDel="009F4EF1" w:rsidRDefault="009204AF" w:rsidP="00345B12">
            <w:pPr>
              <w:jc w:val="left"/>
              <w:rPr>
                <w:del w:id="382" w:author="Katharina Schleidt" w:date="2021-10-27T12:19:00Z"/>
                <w:sz w:val="20"/>
                <w:szCs w:val="20"/>
              </w:rPr>
            </w:pPr>
            <w:del w:id="383" w:author="Katharina Schleidt" w:date="2021-10-27T12:19:00Z">
              <w:r w:rsidRPr="009204AF" w:rsidDel="009F4EF1">
                <w:rPr>
                  <w:sz w:val="20"/>
                  <w:szCs w:val="20"/>
                </w:rPr>
                <w:delText>/conf/obs-cpt/Host</w:delText>
              </w:r>
            </w:del>
          </w:p>
        </w:tc>
        <w:tc>
          <w:tcPr>
            <w:tcW w:w="3153" w:type="dxa"/>
          </w:tcPr>
          <w:p w14:paraId="5F45EFAB" w14:textId="385144D3" w:rsidR="00740AD6" w:rsidRPr="00740AD6" w:rsidDel="009F4EF1" w:rsidRDefault="00740AD6" w:rsidP="00345B12">
            <w:pPr>
              <w:jc w:val="left"/>
              <w:rPr>
                <w:del w:id="384" w:author="Katharina Schleidt" w:date="2021-10-27T12:19:00Z"/>
                <w:sz w:val="20"/>
                <w:szCs w:val="20"/>
              </w:rPr>
            </w:pPr>
            <w:del w:id="385"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.3</w:delText>
              </w:r>
            </w:del>
          </w:p>
        </w:tc>
      </w:tr>
      <w:tr w:rsidR="00740AD6" w:rsidRPr="00740AD6" w:rsidDel="009F4EF1" w14:paraId="60F0F662" w14:textId="4D739C00" w:rsidTr="00345B12">
        <w:trPr>
          <w:del w:id="386" w:author="Katharina Schleidt" w:date="2021-10-27T12:19:00Z"/>
        </w:trPr>
        <w:tc>
          <w:tcPr>
            <w:tcW w:w="3229" w:type="dxa"/>
          </w:tcPr>
          <w:p w14:paraId="72BEBA06" w14:textId="07272F2B" w:rsidR="00740AD6" w:rsidRPr="00740AD6" w:rsidDel="009F4EF1" w:rsidRDefault="009204AF" w:rsidP="00345B12">
            <w:pPr>
              <w:jc w:val="left"/>
              <w:rPr>
                <w:del w:id="387" w:author="Katharina Schleidt" w:date="2021-10-27T12:19:00Z"/>
                <w:sz w:val="20"/>
                <w:szCs w:val="20"/>
              </w:rPr>
            </w:pPr>
            <w:del w:id="388" w:author="Katharina Schleidt" w:date="2021-10-27T12:19:00Z">
              <w:r w:rsidRPr="009204AF" w:rsidDel="009F4EF1">
                <w:rPr>
                  <w:sz w:val="20"/>
                  <w:szCs w:val="20"/>
                </w:rPr>
                <w:delText>Conceptual Observation - ObservableProperty</w:delText>
              </w:r>
            </w:del>
          </w:p>
        </w:tc>
        <w:tc>
          <w:tcPr>
            <w:tcW w:w="3359" w:type="dxa"/>
          </w:tcPr>
          <w:p w14:paraId="19F35C96" w14:textId="44665343" w:rsidR="00740AD6" w:rsidRPr="00740AD6" w:rsidDel="009F4EF1" w:rsidRDefault="009204AF" w:rsidP="00345B12">
            <w:pPr>
              <w:jc w:val="left"/>
              <w:rPr>
                <w:del w:id="389" w:author="Katharina Schleidt" w:date="2021-10-27T12:19:00Z"/>
                <w:sz w:val="20"/>
                <w:szCs w:val="20"/>
              </w:rPr>
            </w:pPr>
            <w:del w:id="390" w:author="Katharina Schleidt" w:date="2021-10-27T12:19:00Z">
              <w:r w:rsidRPr="009204AF" w:rsidDel="009F4EF1">
                <w:rPr>
                  <w:sz w:val="20"/>
                  <w:szCs w:val="20"/>
                </w:rPr>
                <w:delText>/conf/obs-cpt/ObservableProperty</w:delText>
              </w:r>
            </w:del>
          </w:p>
        </w:tc>
        <w:tc>
          <w:tcPr>
            <w:tcW w:w="3153" w:type="dxa"/>
          </w:tcPr>
          <w:p w14:paraId="2833A941" w14:textId="21FEF7C2" w:rsidR="00740AD6" w:rsidRPr="00740AD6" w:rsidDel="009F4EF1" w:rsidRDefault="00740AD6" w:rsidP="00345B12">
            <w:pPr>
              <w:jc w:val="left"/>
              <w:rPr>
                <w:del w:id="391" w:author="Katharina Schleidt" w:date="2021-10-27T12:19:00Z"/>
                <w:sz w:val="20"/>
                <w:szCs w:val="20"/>
              </w:rPr>
            </w:pPr>
            <w:del w:id="392"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.4</w:delText>
              </w:r>
            </w:del>
          </w:p>
        </w:tc>
      </w:tr>
      <w:tr w:rsidR="00740AD6" w:rsidRPr="00740AD6" w:rsidDel="009F4EF1" w14:paraId="4A40F083" w14:textId="3A848371" w:rsidTr="00345B12">
        <w:trPr>
          <w:del w:id="393" w:author="Katharina Schleidt" w:date="2021-10-27T12:19:00Z"/>
        </w:trPr>
        <w:tc>
          <w:tcPr>
            <w:tcW w:w="3229" w:type="dxa"/>
          </w:tcPr>
          <w:p w14:paraId="1728EA4A" w14:textId="671042FB" w:rsidR="00740AD6" w:rsidRPr="00740AD6" w:rsidDel="009F4EF1" w:rsidRDefault="009204AF" w:rsidP="00345B12">
            <w:pPr>
              <w:jc w:val="left"/>
              <w:rPr>
                <w:del w:id="394" w:author="Katharina Schleidt" w:date="2021-10-27T12:19:00Z"/>
                <w:sz w:val="20"/>
                <w:szCs w:val="20"/>
              </w:rPr>
            </w:pPr>
            <w:del w:id="395" w:author="Katharina Schleidt" w:date="2021-10-27T12:19:00Z">
              <w:r w:rsidRPr="009204AF" w:rsidDel="009F4EF1">
                <w:rPr>
                  <w:sz w:val="20"/>
                  <w:szCs w:val="20"/>
                </w:rPr>
                <w:delText>Conceptual Observation - Observation</w:delText>
              </w:r>
            </w:del>
          </w:p>
        </w:tc>
        <w:tc>
          <w:tcPr>
            <w:tcW w:w="3359" w:type="dxa"/>
          </w:tcPr>
          <w:p w14:paraId="17B0E6D0" w14:textId="25D2761C" w:rsidR="00740AD6" w:rsidRPr="00740AD6" w:rsidDel="009F4EF1" w:rsidRDefault="009204AF" w:rsidP="00345B12">
            <w:pPr>
              <w:jc w:val="left"/>
              <w:rPr>
                <w:del w:id="396" w:author="Katharina Schleidt" w:date="2021-10-27T12:19:00Z"/>
                <w:sz w:val="20"/>
                <w:szCs w:val="20"/>
              </w:rPr>
            </w:pPr>
            <w:del w:id="397" w:author="Katharina Schleidt" w:date="2021-10-27T12:19:00Z">
              <w:r w:rsidRPr="009204AF" w:rsidDel="009F4EF1">
                <w:rPr>
                  <w:sz w:val="20"/>
                  <w:szCs w:val="20"/>
                </w:rPr>
                <w:delText>/conf/obs-cpt/Observation</w:delText>
              </w:r>
            </w:del>
          </w:p>
        </w:tc>
        <w:tc>
          <w:tcPr>
            <w:tcW w:w="3153" w:type="dxa"/>
          </w:tcPr>
          <w:p w14:paraId="78936970" w14:textId="5450CAE5" w:rsidR="00740AD6" w:rsidRPr="00740AD6" w:rsidDel="009F4EF1" w:rsidRDefault="00740AD6" w:rsidP="00345B12">
            <w:pPr>
              <w:jc w:val="left"/>
              <w:rPr>
                <w:del w:id="398" w:author="Katharina Schleidt" w:date="2021-10-27T12:19:00Z"/>
                <w:sz w:val="20"/>
                <w:szCs w:val="20"/>
              </w:rPr>
            </w:pPr>
            <w:del w:id="399"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.5</w:delText>
              </w:r>
            </w:del>
          </w:p>
        </w:tc>
      </w:tr>
      <w:tr w:rsidR="00740AD6" w:rsidRPr="00740AD6" w:rsidDel="009F4EF1" w14:paraId="5C235428" w14:textId="1D41DBAA" w:rsidTr="00345B12">
        <w:trPr>
          <w:del w:id="400" w:author="Katharina Schleidt" w:date="2021-10-27T12:19:00Z"/>
        </w:trPr>
        <w:tc>
          <w:tcPr>
            <w:tcW w:w="3229" w:type="dxa"/>
          </w:tcPr>
          <w:p w14:paraId="3857B120" w14:textId="61C93E26" w:rsidR="00740AD6" w:rsidRPr="00740AD6" w:rsidDel="009F4EF1" w:rsidRDefault="009204AF" w:rsidP="00345B12">
            <w:pPr>
              <w:jc w:val="left"/>
              <w:rPr>
                <w:del w:id="401" w:author="Katharina Schleidt" w:date="2021-10-27T12:19:00Z"/>
                <w:sz w:val="20"/>
                <w:szCs w:val="20"/>
              </w:rPr>
            </w:pPr>
            <w:del w:id="402" w:author="Katharina Schleidt" w:date="2021-10-27T12:19:00Z">
              <w:r w:rsidRPr="009204AF" w:rsidDel="009F4EF1">
                <w:rPr>
                  <w:sz w:val="20"/>
                  <w:szCs w:val="20"/>
                </w:rPr>
                <w:delText>Conceptual Observation - Observer</w:delText>
              </w:r>
            </w:del>
          </w:p>
        </w:tc>
        <w:tc>
          <w:tcPr>
            <w:tcW w:w="3359" w:type="dxa"/>
          </w:tcPr>
          <w:p w14:paraId="1732E2CF" w14:textId="4FDDFAFF" w:rsidR="00740AD6" w:rsidRPr="00740AD6" w:rsidDel="009F4EF1" w:rsidRDefault="009204AF" w:rsidP="00345B12">
            <w:pPr>
              <w:jc w:val="left"/>
              <w:rPr>
                <w:del w:id="403" w:author="Katharina Schleidt" w:date="2021-10-27T12:19:00Z"/>
                <w:sz w:val="20"/>
                <w:szCs w:val="20"/>
              </w:rPr>
            </w:pPr>
            <w:del w:id="404" w:author="Katharina Schleidt" w:date="2021-10-27T12:19:00Z">
              <w:r w:rsidRPr="009204AF" w:rsidDel="009F4EF1">
                <w:rPr>
                  <w:sz w:val="20"/>
                  <w:szCs w:val="20"/>
                </w:rPr>
                <w:delText>/conf/obs-cpt/Observer</w:delText>
              </w:r>
            </w:del>
          </w:p>
        </w:tc>
        <w:tc>
          <w:tcPr>
            <w:tcW w:w="3153" w:type="dxa"/>
          </w:tcPr>
          <w:p w14:paraId="1633CBEF" w14:textId="188ABB58" w:rsidR="00740AD6" w:rsidRPr="00740AD6" w:rsidDel="009F4EF1" w:rsidRDefault="00740AD6" w:rsidP="00345B12">
            <w:pPr>
              <w:jc w:val="left"/>
              <w:rPr>
                <w:del w:id="405" w:author="Katharina Schleidt" w:date="2021-10-27T12:19:00Z"/>
                <w:sz w:val="20"/>
                <w:szCs w:val="20"/>
              </w:rPr>
            </w:pPr>
            <w:del w:id="406"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.6</w:delText>
              </w:r>
            </w:del>
          </w:p>
        </w:tc>
      </w:tr>
      <w:tr w:rsidR="00740AD6" w:rsidRPr="00740AD6" w:rsidDel="009F4EF1" w14:paraId="24AF8596" w14:textId="38A304C5" w:rsidTr="00345B12">
        <w:trPr>
          <w:del w:id="407" w:author="Katharina Schleidt" w:date="2021-10-27T12:19:00Z"/>
        </w:trPr>
        <w:tc>
          <w:tcPr>
            <w:tcW w:w="3229" w:type="dxa"/>
          </w:tcPr>
          <w:p w14:paraId="5260758C" w14:textId="1FC3D2EF" w:rsidR="00740AD6" w:rsidRPr="00740AD6" w:rsidDel="009F4EF1" w:rsidRDefault="009204AF" w:rsidP="00345B12">
            <w:pPr>
              <w:jc w:val="left"/>
              <w:rPr>
                <w:del w:id="408" w:author="Katharina Schleidt" w:date="2021-10-27T12:19:00Z"/>
                <w:sz w:val="20"/>
                <w:szCs w:val="20"/>
              </w:rPr>
            </w:pPr>
            <w:del w:id="409" w:author="Katharina Schleidt" w:date="2021-10-27T12:19:00Z">
              <w:r w:rsidRPr="009204AF" w:rsidDel="009F4EF1">
                <w:rPr>
                  <w:sz w:val="20"/>
                  <w:szCs w:val="20"/>
                </w:rPr>
                <w:delText>Conceptual Observation - ObservingProcedure</w:delText>
              </w:r>
            </w:del>
          </w:p>
        </w:tc>
        <w:tc>
          <w:tcPr>
            <w:tcW w:w="3359" w:type="dxa"/>
          </w:tcPr>
          <w:p w14:paraId="598A4EBB" w14:textId="11E81E56" w:rsidR="00740AD6" w:rsidRPr="00740AD6" w:rsidDel="009F4EF1" w:rsidRDefault="009204AF" w:rsidP="00345B12">
            <w:pPr>
              <w:jc w:val="left"/>
              <w:rPr>
                <w:del w:id="410" w:author="Katharina Schleidt" w:date="2021-10-27T12:19:00Z"/>
                <w:sz w:val="20"/>
                <w:szCs w:val="20"/>
              </w:rPr>
            </w:pPr>
            <w:del w:id="411" w:author="Katharina Schleidt" w:date="2021-10-27T12:19:00Z">
              <w:r w:rsidRPr="009204AF" w:rsidDel="009F4EF1">
                <w:rPr>
                  <w:sz w:val="20"/>
                  <w:szCs w:val="20"/>
                </w:rPr>
                <w:delText>/conf/obs-cpt/ObservingProcedure</w:delText>
              </w:r>
            </w:del>
          </w:p>
        </w:tc>
        <w:tc>
          <w:tcPr>
            <w:tcW w:w="3153" w:type="dxa"/>
          </w:tcPr>
          <w:p w14:paraId="29FB31BA" w14:textId="5BD94117" w:rsidR="00740AD6" w:rsidRPr="00740AD6" w:rsidDel="009F4EF1" w:rsidRDefault="00740AD6" w:rsidP="00345B12">
            <w:pPr>
              <w:jc w:val="left"/>
              <w:rPr>
                <w:del w:id="412" w:author="Katharina Schleidt" w:date="2021-10-27T12:19:00Z"/>
                <w:sz w:val="20"/>
                <w:szCs w:val="20"/>
              </w:rPr>
            </w:pPr>
            <w:del w:id="413"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.7</w:delText>
              </w:r>
            </w:del>
          </w:p>
        </w:tc>
      </w:tr>
      <w:tr w:rsidR="00740AD6" w:rsidRPr="00740AD6" w:rsidDel="009F4EF1" w14:paraId="4371C81A" w14:textId="215A9FF0" w:rsidTr="00345B12">
        <w:trPr>
          <w:del w:id="414" w:author="Katharina Schleidt" w:date="2021-10-27T12:19:00Z"/>
        </w:trPr>
        <w:tc>
          <w:tcPr>
            <w:tcW w:w="3229" w:type="dxa"/>
          </w:tcPr>
          <w:p w14:paraId="7CA49D3C" w14:textId="0F6DC6E6" w:rsidR="00740AD6" w:rsidRPr="00740AD6" w:rsidDel="009F4EF1" w:rsidRDefault="009204AF" w:rsidP="00345B12">
            <w:pPr>
              <w:jc w:val="left"/>
              <w:rPr>
                <w:del w:id="415" w:author="Katharina Schleidt" w:date="2021-10-27T12:19:00Z"/>
                <w:sz w:val="20"/>
                <w:szCs w:val="20"/>
              </w:rPr>
            </w:pPr>
            <w:del w:id="416" w:author="Katharina Schleidt" w:date="2021-10-27T12:19:00Z">
              <w:r w:rsidRPr="009204AF" w:rsidDel="009F4EF1">
                <w:rPr>
                  <w:sz w:val="20"/>
                  <w:szCs w:val="20"/>
                </w:rPr>
                <w:delText>Conceptual Observation - Procedure</w:delText>
              </w:r>
            </w:del>
          </w:p>
        </w:tc>
        <w:tc>
          <w:tcPr>
            <w:tcW w:w="3359" w:type="dxa"/>
          </w:tcPr>
          <w:p w14:paraId="52310D84" w14:textId="5F9D664F" w:rsidR="00740AD6" w:rsidRPr="00740AD6" w:rsidDel="009F4EF1" w:rsidRDefault="009204AF" w:rsidP="00345B12">
            <w:pPr>
              <w:jc w:val="left"/>
              <w:rPr>
                <w:del w:id="417" w:author="Katharina Schleidt" w:date="2021-10-27T12:19:00Z"/>
                <w:sz w:val="20"/>
                <w:szCs w:val="20"/>
              </w:rPr>
            </w:pPr>
            <w:del w:id="418" w:author="Katharina Schleidt" w:date="2021-10-27T12:19:00Z">
              <w:r w:rsidRPr="009204AF" w:rsidDel="009F4EF1">
                <w:rPr>
                  <w:sz w:val="20"/>
                  <w:szCs w:val="20"/>
                </w:rPr>
                <w:delText>/conf/obs-cpt/Procedure</w:delText>
              </w:r>
            </w:del>
          </w:p>
        </w:tc>
        <w:tc>
          <w:tcPr>
            <w:tcW w:w="3153" w:type="dxa"/>
          </w:tcPr>
          <w:p w14:paraId="3EE07192" w14:textId="0F433BD2" w:rsidR="00740AD6" w:rsidRPr="00740AD6" w:rsidDel="009F4EF1" w:rsidRDefault="00740AD6" w:rsidP="00345B12">
            <w:pPr>
              <w:jc w:val="left"/>
              <w:rPr>
                <w:del w:id="419" w:author="Katharina Schleidt" w:date="2021-10-27T12:19:00Z"/>
                <w:sz w:val="20"/>
                <w:szCs w:val="20"/>
              </w:rPr>
            </w:pPr>
            <w:del w:id="420"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.8</w:delText>
              </w:r>
            </w:del>
          </w:p>
        </w:tc>
      </w:tr>
    </w:tbl>
    <w:p w14:paraId="46FB1320" w14:textId="2CB679F4" w:rsidR="00740AD6" w:rsidDel="009F4EF1" w:rsidRDefault="00740AD6" w:rsidP="009F2BE1">
      <w:pPr>
        <w:rPr>
          <w:del w:id="421" w:author="Katharina Schleidt" w:date="2021-10-27T12:19:00Z"/>
          <w:lang w:eastAsia="ja-JP"/>
        </w:rPr>
      </w:pPr>
    </w:p>
    <w:p w14:paraId="2A6E4499" w14:textId="0A6BB385" w:rsidR="0087292F" w:rsidRPr="005B21D1" w:rsidDel="009F4EF1" w:rsidRDefault="0087292F" w:rsidP="0087292F">
      <w:pPr>
        <w:jc w:val="center"/>
        <w:rPr>
          <w:del w:id="422" w:author="Katharina Schleidt" w:date="2021-10-27T12:19:00Z"/>
          <w:b/>
          <w:bCs/>
          <w:sz w:val="20"/>
          <w:szCs w:val="20"/>
          <w:lang w:val="fr-FR"/>
        </w:rPr>
      </w:pPr>
      <w:bookmarkStart w:id="423" w:name="_Ref52472075"/>
      <w:del w:id="424" w:author="Katharina Schleidt" w:date="2021-10-27T12:19:00Z">
        <w:r w:rsidRPr="005B21D1" w:rsidDel="009F4EF1">
          <w:rPr>
            <w:b/>
            <w:bCs/>
            <w:sz w:val="20"/>
            <w:szCs w:val="20"/>
            <w:lang w:val="fr-FR"/>
          </w:rPr>
          <w:delText xml:space="preserve">Table </w:delText>
        </w:r>
        <w:r w:rsidR="00D471BA" w:rsidDel="009F4EF1">
          <w:rPr>
            <w:b/>
            <w:bCs/>
            <w:sz w:val="20"/>
            <w:szCs w:val="20"/>
          </w:rPr>
          <w:fldChar w:fldCharType="begin"/>
        </w:r>
        <w:r w:rsidR="00D471BA" w:rsidRPr="005B21D1" w:rsidDel="009F4EF1">
          <w:rPr>
            <w:b/>
            <w:bCs/>
            <w:sz w:val="20"/>
            <w:szCs w:val="20"/>
            <w:lang w:val="fr-FR"/>
          </w:rPr>
          <w:delInstrText xml:space="preserve"> SEQ Table \* ARABIC </w:delInstrText>
        </w:r>
        <w:r w:rsidR="00D471BA" w:rsidDel="009F4EF1">
          <w:rPr>
            <w:b/>
            <w:bCs/>
            <w:sz w:val="20"/>
            <w:szCs w:val="20"/>
          </w:rPr>
          <w:fldChar w:fldCharType="separate"/>
        </w:r>
        <w:r w:rsidR="00821F18" w:rsidRPr="005B21D1" w:rsidDel="009F4EF1">
          <w:rPr>
            <w:b/>
            <w:bCs/>
            <w:noProof/>
            <w:sz w:val="20"/>
            <w:szCs w:val="20"/>
            <w:lang w:val="fr-FR"/>
          </w:rPr>
          <w:delText>2</w:delText>
        </w:r>
        <w:r w:rsidR="00D471BA" w:rsidDel="009F4EF1">
          <w:rPr>
            <w:b/>
            <w:bCs/>
            <w:sz w:val="20"/>
            <w:szCs w:val="20"/>
          </w:rPr>
          <w:fldChar w:fldCharType="end"/>
        </w:r>
        <w:bookmarkEnd w:id="423"/>
        <w:r w:rsidRPr="005B21D1" w:rsidDel="009F4EF1">
          <w:rPr>
            <w:b/>
            <w:bCs/>
            <w:sz w:val="20"/>
            <w:szCs w:val="20"/>
            <w:lang w:val="fr-FR"/>
          </w:rPr>
          <w:delText xml:space="preserve"> — Abstract Observation core conformance classes</w:delText>
        </w:r>
      </w:del>
    </w:p>
    <w:tbl>
      <w:tblPr>
        <w:tblStyle w:val="TableGrid"/>
        <w:tblW w:w="0" w:type="auto"/>
        <w:tblLook w:val="04A0" w:firstRow="1" w:lastRow="0" w:firstColumn="1" w:lastColumn="0" w:noHBand="0" w:noVBand="1"/>
      </w:tblPr>
      <w:tblGrid>
        <w:gridCol w:w="3715"/>
        <w:gridCol w:w="3735"/>
        <w:gridCol w:w="2291"/>
      </w:tblGrid>
      <w:tr w:rsidR="0087292F" w:rsidRPr="00740AD6" w:rsidDel="009F4EF1" w14:paraId="0C89A2A6" w14:textId="171DE13B" w:rsidTr="00B519FE">
        <w:trPr>
          <w:del w:id="425" w:author="Katharina Schleidt" w:date="2021-10-27T12:19:00Z"/>
        </w:trPr>
        <w:tc>
          <w:tcPr>
            <w:tcW w:w="3715" w:type="dxa"/>
          </w:tcPr>
          <w:p w14:paraId="3108CE06" w14:textId="0B439533" w:rsidR="0087292F" w:rsidRPr="00740AD6" w:rsidDel="009F4EF1" w:rsidRDefault="0087292F" w:rsidP="00345B12">
            <w:pPr>
              <w:jc w:val="left"/>
              <w:rPr>
                <w:del w:id="426" w:author="Katharina Schleidt" w:date="2021-10-27T12:19:00Z"/>
                <w:b/>
                <w:bCs/>
                <w:sz w:val="20"/>
                <w:szCs w:val="20"/>
              </w:rPr>
            </w:pPr>
            <w:del w:id="427" w:author="Katharina Schleidt" w:date="2021-10-27T12:19:00Z">
              <w:r w:rsidRPr="00740AD6" w:rsidDel="009F4EF1">
                <w:rPr>
                  <w:b/>
                  <w:bCs/>
                  <w:sz w:val="20"/>
                  <w:szCs w:val="20"/>
                </w:rPr>
                <w:delText>Conformance class</w:delText>
              </w:r>
            </w:del>
          </w:p>
        </w:tc>
        <w:tc>
          <w:tcPr>
            <w:tcW w:w="3735" w:type="dxa"/>
          </w:tcPr>
          <w:p w14:paraId="39D47CC5" w14:textId="5F1BE6D3" w:rsidR="0087292F" w:rsidRPr="00740AD6" w:rsidDel="009F4EF1" w:rsidRDefault="0087292F" w:rsidP="00345B12">
            <w:pPr>
              <w:jc w:val="left"/>
              <w:rPr>
                <w:del w:id="428" w:author="Katharina Schleidt" w:date="2021-10-27T12:19:00Z"/>
                <w:b/>
                <w:bCs/>
                <w:sz w:val="20"/>
                <w:szCs w:val="20"/>
              </w:rPr>
            </w:pPr>
            <w:del w:id="429" w:author="Katharina Schleidt" w:date="2021-10-27T12:19:00Z">
              <w:r w:rsidRPr="00740AD6" w:rsidDel="009F4EF1">
                <w:rPr>
                  <w:b/>
                  <w:bCs/>
                  <w:sz w:val="20"/>
                  <w:szCs w:val="20"/>
                </w:rPr>
                <w:delText>Identifier</w:delText>
              </w:r>
            </w:del>
          </w:p>
        </w:tc>
        <w:tc>
          <w:tcPr>
            <w:tcW w:w="2291" w:type="dxa"/>
          </w:tcPr>
          <w:p w14:paraId="27C35B13" w14:textId="78956A59" w:rsidR="0087292F" w:rsidRPr="00740AD6" w:rsidDel="009F4EF1" w:rsidRDefault="0087292F" w:rsidP="00345B12">
            <w:pPr>
              <w:jc w:val="left"/>
              <w:rPr>
                <w:del w:id="430" w:author="Katharina Schleidt" w:date="2021-10-27T12:19:00Z"/>
                <w:b/>
                <w:bCs/>
                <w:sz w:val="20"/>
                <w:szCs w:val="20"/>
              </w:rPr>
            </w:pPr>
            <w:del w:id="431" w:author="Katharina Schleidt" w:date="2021-10-27T12:19:00Z">
              <w:r w:rsidRPr="00740AD6" w:rsidDel="009F4EF1">
                <w:rPr>
                  <w:b/>
                  <w:bCs/>
                  <w:sz w:val="20"/>
                  <w:szCs w:val="20"/>
                </w:rPr>
                <w:delText>Annex A clause</w:delText>
              </w:r>
            </w:del>
          </w:p>
        </w:tc>
      </w:tr>
      <w:tr w:rsidR="0087292F" w:rsidRPr="00740AD6" w:rsidDel="009F4EF1" w14:paraId="71C1CAAE" w14:textId="3B5F8812" w:rsidTr="00B519FE">
        <w:trPr>
          <w:del w:id="432" w:author="Katharina Schleidt" w:date="2021-10-27T12:19:00Z"/>
        </w:trPr>
        <w:tc>
          <w:tcPr>
            <w:tcW w:w="3715" w:type="dxa"/>
          </w:tcPr>
          <w:p w14:paraId="17317D5E" w14:textId="6CB33FD6" w:rsidR="0087292F" w:rsidRPr="00740AD6" w:rsidDel="009F4EF1" w:rsidRDefault="00B519FE" w:rsidP="00345B12">
            <w:pPr>
              <w:jc w:val="left"/>
              <w:rPr>
                <w:del w:id="433" w:author="Katharina Schleidt" w:date="2021-10-27T12:19:00Z"/>
                <w:sz w:val="20"/>
                <w:szCs w:val="20"/>
              </w:rPr>
            </w:pPr>
            <w:del w:id="434" w:author="Katharina Schleidt" w:date="2021-10-27T12:19:00Z">
              <w:r w:rsidRPr="00B519FE" w:rsidDel="009F4EF1">
                <w:rPr>
                  <w:sz w:val="20"/>
                  <w:szCs w:val="20"/>
                </w:rPr>
                <w:delText>Abstract Observation core package</w:delText>
              </w:r>
            </w:del>
          </w:p>
        </w:tc>
        <w:tc>
          <w:tcPr>
            <w:tcW w:w="3735" w:type="dxa"/>
          </w:tcPr>
          <w:p w14:paraId="60A3486D" w14:textId="6D453298" w:rsidR="0087292F" w:rsidRPr="00740AD6" w:rsidDel="009F4EF1" w:rsidRDefault="0087292F" w:rsidP="00345B12">
            <w:pPr>
              <w:jc w:val="left"/>
              <w:rPr>
                <w:del w:id="435" w:author="Katharina Schleidt" w:date="2021-10-27T12:19:00Z"/>
                <w:sz w:val="20"/>
                <w:szCs w:val="20"/>
              </w:rPr>
            </w:pPr>
            <w:del w:id="436" w:author="Katharina Schleidt" w:date="2021-10-27T12:19:00Z">
              <w:r w:rsidRPr="00740AD6" w:rsidDel="009F4EF1">
                <w:rPr>
                  <w:sz w:val="20"/>
                  <w:szCs w:val="20"/>
                </w:rPr>
                <w:delText>/conf/obs-</w:delText>
              </w:r>
              <w:r w:rsidR="00B519FE" w:rsidDel="009F4EF1">
                <w:rPr>
                  <w:sz w:val="20"/>
                  <w:szCs w:val="20"/>
                </w:rPr>
                <w:delText>core</w:delText>
              </w:r>
            </w:del>
          </w:p>
        </w:tc>
        <w:tc>
          <w:tcPr>
            <w:tcW w:w="2291" w:type="dxa"/>
          </w:tcPr>
          <w:p w14:paraId="731E7029" w14:textId="291590C4" w:rsidR="0087292F" w:rsidRPr="00740AD6" w:rsidDel="009F4EF1" w:rsidRDefault="0087292F" w:rsidP="00345B12">
            <w:pPr>
              <w:jc w:val="left"/>
              <w:rPr>
                <w:del w:id="437" w:author="Katharina Schleidt" w:date="2021-10-27T12:19:00Z"/>
                <w:sz w:val="20"/>
                <w:szCs w:val="20"/>
              </w:rPr>
            </w:pPr>
            <w:del w:id="438"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.1</w:delText>
              </w:r>
            </w:del>
          </w:p>
        </w:tc>
      </w:tr>
      <w:tr w:rsidR="0087292F" w:rsidRPr="00740AD6" w:rsidDel="009F4EF1" w14:paraId="58E1D0B5" w14:textId="3EF4139B" w:rsidTr="00B519FE">
        <w:trPr>
          <w:del w:id="439" w:author="Katharina Schleidt" w:date="2021-10-27T12:19:00Z"/>
        </w:trPr>
        <w:tc>
          <w:tcPr>
            <w:tcW w:w="3715" w:type="dxa"/>
          </w:tcPr>
          <w:p w14:paraId="328963BB" w14:textId="58A5E4EE" w:rsidR="0087292F" w:rsidRPr="00740AD6" w:rsidDel="009F4EF1" w:rsidRDefault="00B519FE" w:rsidP="00345B12">
            <w:pPr>
              <w:jc w:val="left"/>
              <w:rPr>
                <w:del w:id="440" w:author="Katharina Schleidt" w:date="2021-10-27T12:19:00Z"/>
                <w:sz w:val="20"/>
                <w:szCs w:val="20"/>
              </w:rPr>
            </w:pPr>
            <w:del w:id="441" w:author="Katharina Schleidt" w:date="2021-10-27T12:19:00Z">
              <w:r w:rsidRPr="00B519FE" w:rsidDel="009F4EF1">
                <w:rPr>
                  <w:sz w:val="20"/>
                  <w:szCs w:val="20"/>
                </w:rPr>
                <w:delText>Abstract Observation core - AbstractDeployment</w:delText>
              </w:r>
            </w:del>
          </w:p>
        </w:tc>
        <w:tc>
          <w:tcPr>
            <w:tcW w:w="3735" w:type="dxa"/>
          </w:tcPr>
          <w:p w14:paraId="5BC3D3C6" w14:textId="622BADE1" w:rsidR="0087292F" w:rsidRPr="00740AD6" w:rsidDel="009F4EF1" w:rsidRDefault="00B519FE" w:rsidP="00345B12">
            <w:pPr>
              <w:jc w:val="left"/>
              <w:rPr>
                <w:del w:id="442" w:author="Katharina Schleidt" w:date="2021-10-27T12:19:00Z"/>
                <w:sz w:val="20"/>
                <w:szCs w:val="20"/>
              </w:rPr>
            </w:pPr>
            <w:del w:id="443" w:author="Katharina Schleidt" w:date="2021-10-27T12:19:00Z">
              <w:r w:rsidRPr="00B519FE" w:rsidDel="009F4EF1">
                <w:rPr>
                  <w:sz w:val="20"/>
                  <w:szCs w:val="20"/>
                </w:rPr>
                <w:delText>/conf/obs-core/AbstractDeployment</w:delText>
              </w:r>
            </w:del>
          </w:p>
        </w:tc>
        <w:tc>
          <w:tcPr>
            <w:tcW w:w="2291" w:type="dxa"/>
          </w:tcPr>
          <w:p w14:paraId="02A040C7" w14:textId="24753161" w:rsidR="0087292F" w:rsidRPr="00740AD6" w:rsidDel="009F4EF1" w:rsidRDefault="0087292F" w:rsidP="00345B12">
            <w:pPr>
              <w:jc w:val="left"/>
              <w:rPr>
                <w:del w:id="444" w:author="Katharina Schleidt" w:date="2021-10-27T12:19:00Z"/>
                <w:sz w:val="20"/>
                <w:szCs w:val="20"/>
              </w:rPr>
            </w:pPr>
            <w:del w:id="445"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.2</w:delText>
              </w:r>
            </w:del>
          </w:p>
        </w:tc>
      </w:tr>
      <w:tr w:rsidR="0087292F" w:rsidRPr="00740AD6" w:rsidDel="009F4EF1" w14:paraId="2084D7D7" w14:textId="360537E8" w:rsidTr="00B519FE">
        <w:trPr>
          <w:del w:id="446" w:author="Katharina Schleidt" w:date="2021-10-27T12:19:00Z"/>
        </w:trPr>
        <w:tc>
          <w:tcPr>
            <w:tcW w:w="3715" w:type="dxa"/>
          </w:tcPr>
          <w:p w14:paraId="6A10955B" w14:textId="1D73E221" w:rsidR="0087292F" w:rsidRPr="00740AD6" w:rsidDel="009F4EF1" w:rsidRDefault="00B519FE" w:rsidP="00345B12">
            <w:pPr>
              <w:jc w:val="left"/>
              <w:rPr>
                <w:del w:id="447" w:author="Katharina Schleidt" w:date="2021-10-27T12:19:00Z"/>
                <w:sz w:val="20"/>
                <w:szCs w:val="20"/>
              </w:rPr>
            </w:pPr>
            <w:del w:id="448" w:author="Katharina Schleidt" w:date="2021-10-27T12:19:00Z">
              <w:r w:rsidRPr="00B519FE" w:rsidDel="009F4EF1">
                <w:rPr>
                  <w:sz w:val="20"/>
                  <w:szCs w:val="20"/>
                </w:rPr>
                <w:delText>Abstract Observation core - AbstractHost</w:delText>
              </w:r>
            </w:del>
          </w:p>
        </w:tc>
        <w:tc>
          <w:tcPr>
            <w:tcW w:w="3735" w:type="dxa"/>
          </w:tcPr>
          <w:p w14:paraId="193EC098" w14:textId="5AC7EACE" w:rsidR="0087292F" w:rsidRPr="00740AD6" w:rsidDel="009F4EF1" w:rsidRDefault="00B519FE" w:rsidP="00345B12">
            <w:pPr>
              <w:jc w:val="left"/>
              <w:rPr>
                <w:del w:id="449" w:author="Katharina Schleidt" w:date="2021-10-27T12:19:00Z"/>
                <w:sz w:val="20"/>
                <w:szCs w:val="20"/>
              </w:rPr>
            </w:pPr>
            <w:del w:id="450" w:author="Katharina Schleidt" w:date="2021-10-27T12:19:00Z">
              <w:r w:rsidRPr="00B519FE" w:rsidDel="009F4EF1">
                <w:rPr>
                  <w:sz w:val="20"/>
                  <w:szCs w:val="20"/>
                </w:rPr>
                <w:delText>/conf/obs-core/AbstractHost</w:delText>
              </w:r>
            </w:del>
          </w:p>
        </w:tc>
        <w:tc>
          <w:tcPr>
            <w:tcW w:w="2291" w:type="dxa"/>
          </w:tcPr>
          <w:p w14:paraId="176F365A" w14:textId="45ADC256" w:rsidR="0087292F" w:rsidRPr="00740AD6" w:rsidDel="009F4EF1" w:rsidRDefault="0087292F" w:rsidP="00345B12">
            <w:pPr>
              <w:jc w:val="left"/>
              <w:rPr>
                <w:del w:id="451" w:author="Katharina Schleidt" w:date="2021-10-27T12:19:00Z"/>
                <w:sz w:val="20"/>
                <w:szCs w:val="20"/>
              </w:rPr>
            </w:pPr>
            <w:del w:id="452"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.3</w:delText>
              </w:r>
            </w:del>
          </w:p>
        </w:tc>
      </w:tr>
      <w:tr w:rsidR="0087292F" w:rsidRPr="00740AD6" w:rsidDel="009F4EF1" w14:paraId="6E40DB38" w14:textId="2B10CD2D" w:rsidTr="00B519FE">
        <w:trPr>
          <w:del w:id="453" w:author="Katharina Schleidt" w:date="2021-10-27T12:19:00Z"/>
        </w:trPr>
        <w:tc>
          <w:tcPr>
            <w:tcW w:w="3715" w:type="dxa"/>
          </w:tcPr>
          <w:p w14:paraId="23590EFA" w14:textId="7DE6293D" w:rsidR="0087292F" w:rsidRPr="00740AD6" w:rsidDel="009F4EF1" w:rsidRDefault="00B519FE" w:rsidP="00345B12">
            <w:pPr>
              <w:jc w:val="left"/>
              <w:rPr>
                <w:del w:id="454" w:author="Katharina Schleidt" w:date="2021-10-27T12:19:00Z"/>
                <w:sz w:val="20"/>
                <w:szCs w:val="20"/>
              </w:rPr>
            </w:pPr>
            <w:del w:id="455" w:author="Katharina Schleidt" w:date="2021-10-27T12:19:00Z">
              <w:r w:rsidRPr="00B519FE" w:rsidDel="009F4EF1">
                <w:rPr>
                  <w:sz w:val="20"/>
                  <w:szCs w:val="20"/>
                </w:rPr>
                <w:delText>Abstract Observation core - AbstractObservableProperty</w:delText>
              </w:r>
            </w:del>
          </w:p>
        </w:tc>
        <w:tc>
          <w:tcPr>
            <w:tcW w:w="3735" w:type="dxa"/>
          </w:tcPr>
          <w:p w14:paraId="2AA04551" w14:textId="18060BB5" w:rsidR="0087292F" w:rsidRPr="00740AD6" w:rsidDel="009F4EF1" w:rsidRDefault="00B519FE" w:rsidP="00345B12">
            <w:pPr>
              <w:jc w:val="left"/>
              <w:rPr>
                <w:del w:id="456" w:author="Katharina Schleidt" w:date="2021-10-27T12:19:00Z"/>
                <w:sz w:val="20"/>
                <w:szCs w:val="20"/>
              </w:rPr>
            </w:pPr>
            <w:del w:id="457" w:author="Katharina Schleidt" w:date="2021-10-27T12:19:00Z">
              <w:r w:rsidRPr="00B519FE" w:rsidDel="009F4EF1">
                <w:rPr>
                  <w:sz w:val="20"/>
                  <w:szCs w:val="20"/>
                </w:rPr>
                <w:delText>/conf/obs-core/AbstractObservableProperty</w:delText>
              </w:r>
            </w:del>
          </w:p>
        </w:tc>
        <w:tc>
          <w:tcPr>
            <w:tcW w:w="2291" w:type="dxa"/>
          </w:tcPr>
          <w:p w14:paraId="61900C9D" w14:textId="16A74BBA" w:rsidR="0087292F" w:rsidRPr="00740AD6" w:rsidDel="009F4EF1" w:rsidRDefault="0087292F" w:rsidP="00345B12">
            <w:pPr>
              <w:jc w:val="left"/>
              <w:rPr>
                <w:del w:id="458" w:author="Katharina Schleidt" w:date="2021-10-27T12:19:00Z"/>
                <w:sz w:val="20"/>
                <w:szCs w:val="20"/>
              </w:rPr>
            </w:pPr>
            <w:del w:id="459"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.4</w:delText>
              </w:r>
            </w:del>
          </w:p>
        </w:tc>
      </w:tr>
      <w:tr w:rsidR="0087292F" w:rsidRPr="00740AD6" w:rsidDel="009F4EF1" w14:paraId="25E7C40F" w14:textId="52C3F994" w:rsidTr="00B519FE">
        <w:trPr>
          <w:del w:id="460" w:author="Katharina Schleidt" w:date="2021-10-27T12:19:00Z"/>
        </w:trPr>
        <w:tc>
          <w:tcPr>
            <w:tcW w:w="3715" w:type="dxa"/>
          </w:tcPr>
          <w:p w14:paraId="4926DAAB" w14:textId="042F7168" w:rsidR="0087292F" w:rsidRPr="00740AD6" w:rsidDel="009F4EF1" w:rsidRDefault="00B519FE" w:rsidP="00345B12">
            <w:pPr>
              <w:jc w:val="left"/>
              <w:rPr>
                <w:del w:id="461" w:author="Katharina Schleidt" w:date="2021-10-27T12:19:00Z"/>
                <w:sz w:val="20"/>
                <w:szCs w:val="20"/>
              </w:rPr>
            </w:pPr>
            <w:del w:id="462" w:author="Katharina Schleidt" w:date="2021-10-27T12:19:00Z">
              <w:r w:rsidRPr="00B519FE" w:rsidDel="009F4EF1">
                <w:rPr>
                  <w:sz w:val="20"/>
                  <w:szCs w:val="20"/>
                </w:rPr>
                <w:delText>Abstract Observation core - AbstractObservation</w:delText>
              </w:r>
            </w:del>
          </w:p>
        </w:tc>
        <w:tc>
          <w:tcPr>
            <w:tcW w:w="3735" w:type="dxa"/>
          </w:tcPr>
          <w:p w14:paraId="729FBE8A" w14:textId="463BEF83" w:rsidR="0087292F" w:rsidRPr="00740AD6" w:rsidDel="009F4EF1" w:rsidRDefault="00B519FE" w:rsidP="00345B12">
            <w:pPr>
              <w:jc w:val="left"/>
              <w:rPr>
                <w:del w:id="463" w:author="Katharina Schleidt" w:date="2021-10-27T12:19:00Z"/>
                <w:sz w:val="20"/>
                <w:szCs w:val="20"/>
              </w:rPr>
            </w:pPr>
            <w:del w:id="464" w:author="Katharina Schleidt" w:date="2021-10-27T12:19:00Z">
              <w:r w:rsidRPr="00B519FE" w:rsidDel="009F4EF1">
                <w:rPr>
                  <w:sz w:val="20"/>
                  <w:szCs w:val="20"/>
                </w:rPr>
                <w:delText>/conf/obs-core/AbstractObservation</w:delText>
              </w:r>
            </w:del>
          </w:p>
        </w:tc>
        <w:tc>
          <w:tcPr>
            <w:tcW w:w="2291" w:type="dxa"/>
          </w:tcPr>
          <w:p w14:paraId="755DADF7" w14:textId="7F6EA52F" w:rsidR="0087292F" w:rsidRPr="00740AD6" w:rsidDel="009F4EF1" w:rsidRDefault="0087292F" w:rsidP="00345B12">
            <w:pPr>
              <w:jc w:val="left"/>
              <w:rPr>
                <w:del w:id="465" w:author="Katharina Schleidt" w:date="2021-10-27T12:19:00Z"/>
                <w:sz w:val="20"/>
                <w:szCs w:val="20"/>
              </w:rPr>
            </w:pPr>
            <w:del w:id="466"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.5</w:delText>
              </w:r>
            </w:del>
          </w:p>
        </w:tc>
      </w:tr>
      <w:tr w:rsidR="0087292F" w:rsidRPr="00740AD6" w:rsidDel="009F4EF1" w14:paraId="4498D884" w14:textId="09E94896" w:rsidTr="00B519FE">
        <w:trPr>
          <w:del w:id="467" w:author="Katharina Schleidt" w:date="2021-10-27T12:19:00Z"/>
        </w:trPr>
        <w:tc>
          <w:tcPr>
            <w:tcW w:w="3715" w:type="dxa"/>
          </w:tcPr>
          <w:p w14:paraId="47593982" w14:textId="1D0B076E" w:rsidR="0087292F" w:rsidRPr="00740AD6" w:rsidDel="009F4EF1" w:rsidRDefault="00B519FE" w:rsidP="00345B12">
            <w:pPr>
              <w:jc w:val="left"/>
              <w:rPr>
                <w:del w:id="468" w:author="Katharina Schleidt" w:date="2021-10-27T12:19:00Z"/>
                <w:sz w:val="20"/>
                <w:szCs w:val="20"/>
              </w:rPr>
            </w:pPr>
            <w:del w:id="469" w:author="Katharina Schleidt" w:date="2021-10-27T12:19:00Z">
              <w:r w:rsidRPr="00B519FE" w:rsidDel="009F4EF1">
                <w:rPr>
                  <w:sz w:val="20"/>
                  <w:szCs w:val="20"/>
                </w:rPr>
                <w:delText>Abstract Observation core - AbstractObservationCharacteristics</w:delText>
              </w:r>
            </w:del>
          </w:p>
        </w:tc>
        <w:tc>
          <w:tcPr>
            <w:tcW w:w="3735" w:type="dxa"/>
          </w:tcPr>
          <w:p w14:paraId="450003B2" w14:textId="41921579" w:rsidR="0087292F" w:rsidRPr="00740AD6" w:rsidDel="009F4EF1" w:rsidRDefault="00B519FE" w:rsidP="00345B12">
            <w:pPr>
              <w:jc w:val="left"/>
              <w:rPr>
                <w:del w:id="470" w:author="Katharina Schleidt" w:date="2021-10-27T12:19:00Z"/>
                <w:sz w:val="20"/>
                <w:szCs w:val="20"/>
              </w:rPr>
            </w:pPr>
            <w:del w:id="471" w:author="Katharina Schleidt" w:date="2021-10-27T12:19:00Z">
              <w:r w:rsidRPr="00B519FE" w:rsidDel="009F4EF1">
                <w:rPr>
                  <w:sz w:val="20"/>
                  <w:szCs w:val="20"/>
                </w:rPr>
                <w:delText>/conf/obs-core/AbstractObservationCharacteristics</w:delText>
              </w:r>
            </w:del>
          </w:p>
        </w:tc>
        <w:tc>
          <w:tcPr>
            <w:tcW w:w="2291" w:type="dxa"/>
          </w:tcPr>
          <w:p w14:paraId="2C9AAAD8" w14:textId="61A8203A" w:rsidR="0087292F" w:rsidRPr="00740AD6" w:rsidDel="009F4EF1" w:rsidRDefault="0087292F" w:rsidP="00345B12">
            <w:pPr>
              <w:jc w:val="left"/>
              <w:rPr>
                <w:del w:id="472" w:author="Katharina Schleidt" w:date="2021-10-27T12:19:00Z"/>
                <w:sz w:val="20"/>
                <w:szCs w:val="20"/>
              </w:rPr>
            </w:pPr>
            <w:del w:id="473"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.6</w:delText>
              </w:r>
            </w:del>
          </w:p>
        </w:tc>
      </w:tr>
      <w:tr w:rsidR="0087292F" w:rsidRPr="00740AD6" w:rsidDel="009F4EF1" w14:paraId="59F306C7" w14:textId="5CD44CDB" w:rsidTr="00B519FE">
        <w:trPr>
          <w:del w:id="474" w:author="Katharina Schleidt" w:date="2021-10-27T12:19:00Z"/>
        </w:trPr>
        <w:tc>
          <w:tcPr>
            <w:tcW w:w="3715" w:type="dxa"/>
          </w:tcPr>
          <w:p w14:paraId="36B714B3" w14:textId="68580F84" w:rsidR="0087292F" w:rsidRPr="00740AD6" w:rsidDel="009F4EF1" w:rsidRDefault="00B519FE" w:rsidP="00345B12">
            <w:pPr>
              <w:jc w:val="left"/>
              <w:rPr>
                <w:del w:id="475" w:author="Katharina Schleidt" w:date="2021-10-27T12:19:00Z"/>
                <w:sz w:val="20"/>
                <w:szCs w:val="20"/>
              </w:rPr>
            </w:pPr>
            <w:del w:id="476" w:author="Katharina Schleidt" w:date="2021-10-27T12:19:00Z">
              <w:r w:rsidRPr="00B519FE" w:rsidDel="009F4EF1">
                <w:rPr>
                  <w:sz w:val="20"/>
                  <w:szCs w:val="20"/>
                </w:rPr>
                <w:delText>Abstract Observation core - AbstractObserver</w:delText>
              </w:r>
            </w:del>
          </w:p>
        </w:tc>
        <w:tc>
          <w:tcPr>
            <w:tcW w:w="3735" w:type="dxa"/>
          </w:tcPr>
          <w:p w14:paraId="28A1DB37" w14:textId="72613C0A" w:rsidR="0087292F" w:rsidRPr="00740AD6" w:rsidDel="009F4EF1" w:rsidRDefault="00B519FE" w:rsidP="00345B12">
            <w:pPr>
              <w:jc w:val="left"/>
              <w:rPr>
                <w:del w:id="477" w:author="Katharina Schleidt" w:date="2021-10-27T12:19:00Z"/>
                <w:sz w:val="20"/>
                <w:szCs w:val="20"/>
              </w:rPr>
            </w:pPr>
            <w:del w:id="478" w:author="Katharina Schleidt" w:date="2021-10-27T12:19:00Z">
              <w:r w:rsidRPr="00B519FE" w:rsidDel="009F4EF1">
                <w:rPr>
                  <w:sz w:val="20"/>
                  <w:szCs w:val="20"/>
                </w:rPr>
                <w:delText>/conf/obs-core/AbstractObserver</w:delText>
              </w:r>
            </w:del>
          </w:p>
        </w:tc>
        <w:tc>
          <w:tcPr>
            <w:tcW w:w="2291" w:type="dxa"/>
          </w:tcPr>
          <w:p w14:paraId="64638BB2" w14:textId="1424A4D5" w:rsidR="0087292F" w:rsidRPr="00740AD6" w:rsidDel="009F4EF1" w:rsidRDefault="0087292F" w:rsidP="00345B12">
            <w:pPr>
              <w:jc w:val="left"/>
              <w:rPr>
                <w:del w:id="479" w:author="Katharina Schleidt" w:date="2021-10-27T12:19:00Z"/>
                <w:sz w:val="20"/>
                <w:szCs w:val="20"/>
              </w:rPr>
            </w:pPr>
            <w:del w:id="480"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.7</w:delText>
              </w:r>
            </w:del>
          </w:p>
        </w:tc>
      </w:tr>
      <w:tr w:rsidR="0087292F" w:rsidRPr="00740AD6" w:rsidDel="009F4EF1" w14:paraId="50410149" w14:textId="5D816838" w:rsidTr="00B519FE">
        <w:trPr>
          <w:del w:id="481" w:author="Katharina Schleidt" w:date="2021-10-27T12:19:00Z"/>
        </w:trPr>
        <w:tc>
          <w:tcPr>
            <w:tcW w:w="3715" w:type="dxa"/>
          </w:tcPr>
          <w:p w14:paraId="5B57D556" w14:textId="15DE924C" w:rsidR="0087292F" w:rsidRPr="00740AD6" w:rsidDel="009F4EF1" w:rsidRDefault="00B519FE" w:rsidP="00345B12">
            <w:pPr>
              <w:jc w:val="left"/>
              <w:rPr>
                <w:del w:id="482" w:author="Katharina Schleidt" w:date="2021-10-27T12:19:00Z"/>
                <w:sz w:val="20"/>
                <w:szCs w:val="20"/>
              </w:rPr>
            </w:pPr>
            <w:del w:id="483" w:author="Katharina Schleidt" w:date="2021-10-27T12:19:00Z">
              <w:r w:rsidRPr="00B519FE" w:rsidDel="009F4EF1">
                <w:rPr>
                  <w:sz w:val="20"/>
                  <w:szCs w:val="20"/>
                </w:rPr>
                <w:delText>Abstract Observation core - AbstractObservingProcedure</w:delText>
              </w:r>
            </w:del>
          </w:p>
        </w:tc>
        <w:tc>
          <w:tcPr>
            <w:tcW w:w="3735" w:type="dxa"/>
          </w:tcPr>
          <w:p w14:paraId="53A0244D" w14:textId="746E5C03" w:rsidR="0087292F" w:rsidRPr="00740AD6" w:rsidDel="009F4EF1" w:rsidRDefault="00B519FE" w:rsidP="00345B12">
            <w:pPr>
              <w:jc w:val="left"/>
              <w:rPr>
                <w:del w:id="484" w:author="Katharina Schleidt" w:date="2021-10-27T12:19:00Z"/>
                <w:sz w:val="20"/>
                <w:szCs w:val="20"/>
              </w:rPr>
            </w:pPr>
            <w:del w:id="485" w:author="Katharina Schleidt" w:date="2021-10-27T12:19:00Z">
              <w:r w:rsidRPr="00B519FE" w:rsidDel="009F4EF1">
                <w:rPr>
                  <w:sz w:val="20"/>
                  <w:szCs w:val="20"/>
                </w:rPr>
                <w:delText>/conf/obs-core/AbstractObservingProcedure</w:delText>
              </w:r>
            </w:del>
          </w:p>
        </w:tc>
        <w:tc>
          <w:tcPr>
            <w:tcW w:w="2291" w:type="dxa"/>
          </w:tcPr>
          <w:p w14:paraId="419D7291" w14:textId="21268322" w:rsidR="0087292F" w:rsidRPr="00740AD6" w:rsidDel="009F4EF1" w:rsidRDefault="0087292F" w:rsidP="00345B12">
            <w:pPr>
              <w:jc w:val="left"/>
              <w:rPr>
                <w:del w:id="486" w:author="Katharina Schleidt" w:date="2021-10-27T12:19:00Z"/>
                <w:sz w:val="20"/>
                <w:szCs w:val="20"/>
              </w:rPr>
            </w:pPr>
            <w:del w:id="487"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.8</w:delText>
              </w:r>
            </w:del>
          </w:p>
        </w:tc>
      </w:tr>
      <w:tr w:rsidR="0087292F" w:rsidRPr="00740AD6" w:rsidDel="009F4EF1" w14:paraId="338A551E" w14:textId="47D7F81A" w:rsidTr="00B519FE">
        <w:trPr>
          <w:del w:id="488" w:author="Katharina Schleidt" w:date="2021-10-27T12:19:00Z"/>
        </w:trPr>
        <w:tc>
          <w:tcPr>
            <w:tcW w:w="3715" w:type="dxa"/>
          </w:tcPr>
          <w:p w14:paraId="68DB3AD6" w14:textId="111C5858" w:rsidR="0087292F" w:rsidRPr="00740AD6" w:rsidDel="009F4EF1" w:rsidRDefault="00B519FE" w:rsidP="00345B12">
            <w:pPr>
              <w:jc w:val="left"/>
              <w:rPr>
                <w:del w:id="489" w:author="Katharina Schleidt" w:date="2021-10-27T12:19:00Z"/>
                <w:sz w:val="20"/>
                <w:szCs w:val="20"/>
              </w:rPr>
            </w:pPr>
            <w:del w:id="490" w:author="Katharina Schleidt" w:date="2021-10-27T12:19:00Z">
              <w:r w:rsidRPr="00B519FE" w:rsidDel="009F4EF1">
                <w:rPr>
                  <w:sz w:val="20"/>
                  <w:szCs w:val="20"/>
                </w:rPr>
                <w:delText>Abstract Observation core - NamedValue</w:delText>
              </w:r>
            </w:del>
          </w:p>
        </w:tc>
        <w:tc>
          <w:tcPr>
            <w:tcW w:w="3735" w:type="dxa"/>
          </w:tcPr>
          <w:p w14:paraId="3D6D2478" w14:textId="4F92F489" w:rsidR="0087292F" w:rsidRPr="00740AD6" w:rsidDel="009F4EF1" w:rsidRDefault="00B519FE" w:rsidP="00345B12">
            <w:pPr>
              <w:jc w:val="left"/>
              <w:rPr>
                <w:del w:id="491" w:author="Katharina Schleidt" w:date="2021-10-27T12:19:00Z"/>
                <w:sz w:val="20"/>
                <w:szCs w:val="20"/>
              </w:rPr>
            </w:pPr>
            <w:del w:id="492" w:author="Katharina Schleidt" w:date="2021-10-27T12:19:00Z">
              <w:r w:rsidRPr="00B519FE" w:rsidDel="009F4EF1">
                <w:rPr>
                  <w:sz w:val="20"/>
                  <w:szCs w:val="20"/>
                </w:rPr>
                <w:delText>/conf/obs-core/NamedValue</w:delText>
              </w:r>
            </w:del>
          </w:p>
        </w:tc>
        <w:tc>
          <w:tcPr>
            <w:tcW w:w="2291" w:type="dxa"/>
          </w:tcPr>
          <w:p w14:paraId="1F1CEBAF" w14:textId="50E6F87F" w:rsidR="0087292F" w:rsidRPr="00740AD6" w:rsidDel="009F4EF1" w:rsidRDefault="0087292F" w:rsidP="00345B12">
            <w:pPr>
              <w:jc w:val="left"/>
              <w:rPr>
                <w:del w:id="493" w:author="Katharina Schleidt" w:date="2021-10-27T12:19:00Z"/>
                <w:sz w:val="20"/>
                <w:szCs w:val="20"/>
              </w:rPr>
            </w:pPr>
            <w:del w:id="494"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.9</w:delText>
              </w:r>
            </w:del>
          </w:p>
        </w:tc>
      </w:tr>
    </w:tbl>
    <w:p w14:paraId="14E1AF25" w14:textId="4355E0BA" w:rsidR="0087292F" w:rsidDel="009F4EF1" w:rsidRDefault="0087292F" w:rsidP="009F2BE1">
      <w:pPr>
        <w:rPr>
          <w:del w:id="495" w:author="Katharina Schleidt" w:date="2021-10-27T12:19:00Z"/>
          <w:lang w:eastAsia="ja-JP"/>
        </w:rPr>
      </w:pPr>
    </w:p>
    <w:p w14:paraId="5DEAA95C" w14:textId="0FCD660C" w:rsidR="000F4699" w:rsidRPr="000F4699" w:rsidDel="009F4EF1" w:rsidRDefault="000F4699" w:rsidP="000F4699">
      <w:pPr>
        <w:jc w:val="center"/>
        <w:rPr>
          <w:del w:id="496" w:author="Katharina Schleidt" w:date="2021-10-27T12:19:00Z"/>
          <w:b/>
          <w:bCs/>
          <w:sz w:val="20"/>
          <w:szCs w:val="20"/>
        </w:rPr>
      </w:pPr>
      <w:bookmarkStart w:id="497" w:name="_Ref52472084"/>
      <w:del w:id="498" w:author="Katharina Schleidt" w:date="2021-10-27T12:19:00Z">
        <w:r w:rsidRPr="001A72C4"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3</w:delText>
        </w:r>
        <w:r w:rsidR="00D471BA" w:rsidDel="009F4EF1">
          <w:rPr>
            <w:b/>
            <w:bCs/>
            <w:sz w:val="20"/>
            <w:szCs w:val="20"/>
          </w:rPr>
          <w:fldChar w:fldCharType="end"/>
        </w:r>
        <w:bookmarkEnd w:id="497"/>
        <w:r w:rsidRPr="001A72C4" w:rsidDel="009F4EF1">
          <w:rPr>
            <w:b/>
            <w:bCs/>
            <w:sz w:val="20"/>
            <w:szCs w:val="20"/>
          </w:rPr>
          <w:delText xml:space="preserve"> — </w:delText>
        </w:r>
        <w:r w:rsidR="00995B20" w:rsidRPr="001A72C4" w:rsidDel="009F4EF1">
          <w:rPr>
            <w:b/>
            <w:bCs/>
            <w:sz w:val="20"/>
            <w:szCs w:val="20"/>
          </w:rPr>
          <w:delText xml:space="preserve">Basic </w:delText>
        </w:r>
        <w:r w:rsidRPr="001A72C4" w:rsidDel="009F4EF1">
          <w:rPr>
            <w:b/>
            <w:bCs/>
            <w:sz w:val="20"/>
            <w:szCs w:val="20"/>
          </w:rPr>
          <w:delText>Observations conformance classes</w:delText>
        </w:r>
        <w:r w:rsidRPr="000F4699" w:rsidDel="009F4EF1">
          <w:rPr>
            <w:b/>
            <w:bCs/>
            <w:sz w:val="20"/>
            <w:szCs w:val="20"/>
          </w:rPr>
          <w:delText xml:space="preserve"> </w:delText>
        </w:r>
      </w:del>
    </w:p>
    <w:tbl>
      <w:tblPr>
        <w:tblStyle w:val="TableGrid"/>
        <w:tblW w:w="0" w:type="auto"/>
        <w:tblLook w:val="04A0" w:firstRow="1" w:lastRow="0" w:firstColumn="1" w:lastColumn="0" w:noHBand="0" w:noVBand="1"/>
      </w:tblPr>
      <w:tblGrid>
        <w:gridCol w:w="3229"/>
        <w:gridCol w:w="3359"/>
        <w:gridCol w:w="3153"/>
      </w:tblGrid>
      <w:tr w:rsidR="00351E51" w:rsidRPr="00740AD6" w:rsidDel="009F4EF1" w14:paraId="39556BC1" w14:textId="5596AD23" w:rsidTr="00740AD6">
        <w:trPr>
          <w:del w:id="499" w:author="Katharina Schleidt" w:date="2021-10-27T12:19:00Z"/>
        </w:trPr>
        <w:tc>
          <w:tcPr>
            <w:tcW w:w="3229" w:type="dxa"/>
          </w:tcPr>
          <w:p w14:paraId="15D869EF" w14:textId="3B572E01" w:rsidR="00351E51" w:rsidRPr="00740AD6" w:rsidDel="009F4EF1" w:rsidRDefault="00351E51" w:rsidP="00740AD6">
            <w:pPr>
              <w:jc w:val="left"/>
              <w:rPr>
                <w:del w:id="500" w:author="Katharina Schleidt" w:date="2021-10-27T12:19:00Z"/>
                <w:b/>
                <w:bCs/>
                <w:sz w:val="20"/>
                <w:szCs w:val="20"/>
              </w:rPr>
            </w:pPr>
            <w:del w:id="501" w:author="Katharina Schleidt" w:date="2021-10-27T12:19:00Z">
              <w:r w:rsidRPr="00740AD6" w:rsidDel="009F4EF1">
                <w:rPr>
                  <w:b/>
                  <w:bCs/>
                  <w:sz w:val="20"/>
                  <w:szCs w:val="20"/>
                </w:rPr>
                <w:delText>Conformance class</w:delText>
              </w:r>
            </w:del>
          </w:p>
        </w:tc>
        <w:tc>
          <w:tcPr>
            <w:tcW w:w="3359" w:type="dxa"/>
          </w:tcPr>
          <w:p w14:paraId="2A64AD1F" w14:textId="20E69535" w:rsidR="00351E51" w:rsidRPr="00740AD6" w:rsidDel="009F4EF1" w:rsidRDefault="009B0326" w:rsidP="00740AD6">
            <w:pPr>
              <w:jc w:val="left"/>
              <w:rPr>
                <w:del w:id="502" w:author="Katharina Schleidt" w:date="2021-10-27T12:19:00Z"/>
                <w:b/>
                <w:bCs/>
                <w:sz w:val="20"/>
                <w:szCs w:val="20"/>
              </w:rPr>
            </w:pPr>
            <w:del w:id="503" w:author="Katharina Schleidt" w:date="2021-10-27T12:19:00Z">
              <w:r w:rsidRPr="00740AD6" w:rsidDel="009F4EF1">
                <w:rPr>
                  <w:b/>
                  <w:bCs/>
                  <w:sz w:val="20"/>
                  <w:szCs w:val="20"/>
                </w:rPr>
                <w:delText>Identifier</w:delText>
              </w:r>
            </w:del>
          </w:p>
        </w:tc>
        <w:tc>
          <w:tcPr>
            <w:tcW w:w="3153" w:type="dxa"/>
          </w:tcPr>
          <w:p w14:paraId="73525A0C" w14:textId="3EB8E0D9" w:rsidR="00351E51" w:rsidRPr="00740AD6" w:rsidDel="009F4EF1" w:rsidRDefault="009B0326" w:rsidP="00740AD6">
            <w:pPr>
              <w:jc w:val="left"/>
              <w:rPr>
                <w:del w:id="504" w:author="Katharina Schleidt" w:date="2021-10-27T12:19:00Z"/>
                <w:b/>
                <w:bCs/>
                <w:sz w:val="20"/>
                <w:szCs w:val="20"/>
              </w:rPr>
            </w:pPr>
            <w:del w:id="505" w:author="Katharina Schleidt" w:date="2021-10-27T12:19:00Z">
              <w:r w:rsidRPr="00740AD6" w:rsidDel="009F4EF1">
                <w:rPr>
                  <w:b/>
                  <w:bCs/>
                  <w:sz w:val="20"/>
                  <w:szCs w:val="20"/>
                </w:rPr>
                <w:delText>Annex A clause</w:delText>
              </w:r>
            </w:del>
          </w:p>
        </w:tc>
      </w:tr>
      <w:tr w:rsidR="00351E51" w:rsidRPr="00740AD6" w:rsidDel="009F4EF1" w14:paraId="6F5968A4" w14:textId="18173F67" w:rsidTr="00740AD6">
        <w:trPr>
          <w:del w:id="506" w:author="Katharina Schleidt" w:date="2021-10-27T12:19:00Z"/>
        </w:trPr>
        <w:tc>
          <w:tcPr>
            <w:tcW w:w="3229" w:type="dxa"/>
          </w:tcPr>
          <w:p w14:paraId="1D13AC73" w14:textId="25EC7382" w:rsidR="00351E51" w:rsidRPr="00740AD6" w:rsidDel="009F4EF1" w:rsidRDefault="005D1FAA" w:rsidP="00740AD6">
            <w:pPr>
              <w:jc w:val="left"/>
              <w:rPr>
                <w:del w:id="507" w:author="Katharina Schleidt" w:date="2021-10-27T12:19:00Z"/>
                <w:sz w:val="20"/>
                <w:szCs w:val="20"/>
              </w:rPr>
            </w:pPr>
            <w:del w:id="508" w:author="Katharina Schleidt" w:date="2021-10-27T12:19:00Z">
              <w:r w:rsidRPr="00740AD6" w:rsidDel="009F4EF1">
                <w:rPr>
                  <w:sz w:val="20"/>
                  <w:szCs w:val="20"/>
                </w:rPr>
                <w:delText>Basic Observations package</w:delText>
              </w:r>
            </w:del>
          </w:p>
        </w:tc>
        <w:tc>
          <w:tcPr>
            <w:tcW w:w="3359" w:type="dxa"/>
          </w:tcPr>
          <w:p w14:paraId="16CB6962" w14:textId="639850C6" w:rsidR="00351E51" w:rsidRPr="00740AD6" w:rsidDel="009F4EF1" w:rsidRDefault="005D1FAA" w:rsidP="00740AD6">
            <w:pPr>
              <w:jc w:val="left"/>
              <w:rPr>
                <w:del w:id="509" w:author="Katharina Schleidt" w:date="2021-10-27T12:19:00Z"/>
                <w:sz w:val="20"/>
                <w:szCs w:val="20"/>
              </w:rPr>
            </w:pPr>
            <w:del w:id="510" w:author="Katharina Schleidt" w:date="2021-10-27T12:19:00Z">
              <w:r w:rsidRPr="00740AD6" w:rsidDel="009F4EF1">
                <w:rPr>
                  <w:sz w:val="20"/>
                  <w:szCs w:val="20"/>
                </w:rPr>
                <w:delText>/conf/obs-basic</w:delText>
              </w:r>
            </w:del>
          </w:p>
        </w:tc>
        <w:tc>
          <w:tcPr>
            <w:tcW w:w="3153" w:type="dxa"/>
          </w:tcPr>
          <w:p w14:paraId="14969185" w14:textId="20DEA2C6" w:rsidR="00351E51" w:rsidRPr="00740AD6" w:rsidDel="009F4EF1" w:rsidRDefault="00FA549D" w:rsidP="00740AD6">
            <w:pPr>
              <w:jc w:val="left"/>
              <w:rPr>
                <w:del w:id="511" w:author="Katharina Schleidt" w:date="2021-10-27T12:19:00Z"/>
                <w:sz w:val="20"/>
                <w:szCs w:val="20"/>
              </w:rPr>
            </w:pPr>
            <w:del w:id="512" w:author="Katharina Schleidt" w:date="2021-10-27T12:19:00Z">
              <w:r w:rsidRPr="00740AD6" w:rsidDel="009F4EF1">
                <w:rPr>
                  <w:sz w:val="20"/>
                  <w:szCs w:val="20"/>
                </w:rPr>
                <w:delText>A.3.1</w:delText>
              </w:r>
            </w:del>
          </w:p>
        </w:tc>
      </w:tr>
      <w:tr w:rsidR="00FA549D" w:rsidRPr="00740AD6" w:rsidDel="009F4EF1" w14:paraId="1AD9F7A0" w14:textId="57456EA8" w:rsidTr="00740AD6">
        <w:trPr>
          <w:del w:id="513" w:author="Katharina Schleidt" w:date="2021-10-27T12:19:00Z"/>
        </w:trPr>
        <w:tc>
          <w:tcPr>
            <w:tcW w:w="3229" w:type="dxa"/>
          </w:tcPr>
          <w:p w14:paraId="541046CD" w14:textId="2C0BAADB" w:rsidR="00FA549D" w:rsidRPr="00740AD6" w:rsidDel="009F4EF1" w:rsidRDefault="00FA549D" w:rsidP="00740AD6">
            <w:pPr>
              <w:jc w:val="left"/>
              <w:rPr>
                <w:del w:id="514" w:author="Katharina Schleidt" w:date="2021-10-27T12:19:00Z"/>
                <w:sz w:val="20"/>
                <w:szCs w:val="20"/>
              </w:rPr>
            </w:pPr>
            <w:del w:id="515" w:author="Katharina Schleidt" w:date="2021-10-27T12:19:00Z">
              <w:r w:rsidRPr="00740AD6" w:rsidDel="009F4EF1">
                <w:rPr>
                  <w:sz w:val="20"/>
                  <w:szCs w:val="20"/>
                </w:rPr>
                <w:delText>Basic Observations - Deployment</w:delText>
              </w:r>
            </w:del>
          </w:p>
        </w:tc>
        <w:tc>
          <w:tcPr>
            <w:tcW w:w="3359" w:type="dxa"/>
          </w:tcPr>
          <w:p w14:paraId="0F78FD9E" w14:textId="45A962CD" w:rsidR="00FA549D" w:rsidRPr="00740AD6" w:rsidDel="009F4EF1" w:rsidRDefault="00FA549D" w:rsidP="00740AD6">
            <w:pPr>
              <w:jc w:val="left"/>
              <w:rPr>
                <w:del w:id="516" w:author="Katharina Schleidt" w:date="2021-10-27T12:19:00Z"/>
                <w:sz w:val="20"/>
                <w:szCs w:val="20"/>
              </w:rPr>
            </w:pPr>
            <w:del w:id="517" w:author="Katharina Schleidt" w:date="2021-10-27T12:19:00Z">
              <w:r w:rsidRPr="00740AD6" w:rsidDel="009F4EF1">
                <w:rPr>
                  <w:sz w:val="20"/>
                  <w:szCs w:val="20"/>
                </w:rPr>
                <w:delText>/conf/obs-basic/Deployment</w:delText>
              </w:r>
            </w:del>
          </w:p>
        </w:tc>
        <w:tc>
          <w:tcPr>
            <w:tcW w:w="3153" w:type="dxa"/>
          </w:tcPr>
          <w:p w14:paraId="2FA65364" w14:textId="4F7504C9" w:rsidR="00FA549D" w:rsidRPr="00740AD6" w:rsidDel="009F4EF1" w:rsidRDefault="00FA549D" w:rsidP="00740AD6">
            <w:pPr>
              <w:jc w:val="left"/>
              <w:rPr>
                <w:del w:id="518" w:author="Katharina Schleidt" w:date="2021-10-27T12:19:00Z"/>
                <w:sz w:val="20"/>
                <w:szCs w:val="20"/>
              </w:rPr>
            </w:pPr>
            <w:del w:id="519" w:author="Katharina Schleidt" w:date="2021-10-27T12:19:00Z">
              <w:r w:rsidRPr="00740AD6" w:rsidDel="009F4EF1">
                <w:rPr>
                  <w:sz w:val="20"/>
                  <w:szCs w:val="20"/>
                </w:rPr>
                <w:delText>A.3.2</w:delText>
              </w:r>
            </w:del>
          </w:p>
        </w:tc>
      </w:tr>
      <w:tr w:rsidR="00FA549D" w:rsidRPr="00740AD6" w:rsidDel="009F4EF1" w14:paraId="198A0A80" w14:textId="22B2359C" w:rsidTr="00740AD6">
        <w:trPr>
          <w:del w:id="520" w:author="Katharina Schleidt" w:date="2021-10-27T12:19:00Z"/>
        </w:trPr>
        <w:tc>
          <w:tcPr>
            <w:tcW w:w="3229" w:type="dxa"/>
          </w:tcPr>
          <w:p w14:paraId="36FD75DD" w14:textId="77735EFB" w:rsidR="00FA549D" w:rsidRPr="00740AD6" w:rsidDel="009F4EF1" w:rsidRDefault="00FA549D" w:rsidP="00740AD6">
            <w:pPr>
              <w:jc w:val="left"/>
              <w:rPr>
                <w:del w:id="521" w:author="Katharina Schleidt" w:date="2021-10-27T12:19:00Z"/>
                <w:sz w:val="20"/>
                <w:szCs w:val="20"/>
              </w:rPr>
            </w:pPr>
            <w:del w:id="522" w:author="Katharina Schleidt" w:date="2021-10-27T12:19:00Z">
              <w:r w:rsidRPr="00740AD6" w:rsidDel="009F4EF1">
                <w:rPr>
                  <w:sz w:val="20"/>
                  <w:szCs w:val="20"/>
                </w:rPr>
                <w:delText>Basic Observations - GenericDomainFeature</w:delText>
              </w:r>
            </w:del>
          </w:p>
        </w:tc>
        <w:tc>
          <w:tcPr>
            <w:tcW w:w="3359" w:type="dxa"/>
          </w:tcPr>
          <w:p w14:paraId="349F76BA" w14:textId="1762E32A" w:rsidR="00FA549D" w:rsidRPr="00740AD6" w:rsidDel="009F4EF1" w:rsidRDefault="00FA549D" w:rsidP="00740AD6">
            <w:pPr>
              <w:jc w:val="left"/>
              <w:rPr>
                <w:del w:id="523" w:author="Katharina Schleidt" w:date="2021-10-27T12:19:00Z"/>
                <w:sz w:val="20"/>
                <w:szCs w:val="20"/>
              </w:rPr>
            </w:pPr>
            <w:del w:id="524" w:author="Katharina Schleidt" w:date="2021-10-27T12:19:00Z">
              <w:r w:rsidRPr="00740AD6" w:rsidDel="009F4EF1">
                <w:rPr>
                  <w:sz w:val="20"/>
                  <w:szCs w:val="20"/>
                </w:rPr>
                <w:delText>/conf/obs-basic/GenericDomainFeature</w:delText>
              </w:r>
            </w:del>
          </w:p>
        </w:tc>
        <w:tc>
          <w:tcPr>
            <w:tcW w:w="3153" w:type="dxa"/>
          </w:tcPr>
          <w:p w14:paraId="649A966F" w14:textId="024B6D71" w:rsidR="00FA549D" w:rsidRPr="00740AD6" w:rsidDel="009F4EF1" w:rsidRDefault="00FA549D" w:rsidP="00740AD6">
            <w:pPr>
              <w:jc w:val="left"/>
              <w:rPr>
                <w:del w:id="525" w:author="Katharina Schleidt" w:date="2021-10-27T12:19:00Z"/>
                <w:sz w:val="20"/>
                <w:szCs w:val="20"/>
              </w:rPr>
            </w:pPr>
            <w:del w:id="526" w:author="Katharina Schleidt" w:date="2021-10-27T12:19:00Z">
              <w:r w:rsidRPr="00740AD6" w:rsidDel="009F4EF1">
                <w:rPr>
                  <w:sz w:val="20"/>
                  <w:szCs w:val="20"/>
                </w:rPr>
                <w:delText>A.3.3</w:delText>
              </w:r>
            </w:del>
          </w:p>
        </w:tc>
      </w:tr>
      <w:tr w:rsidR="00FA549D" w:rsidRPr="00740AD6" w:rsidDel="009F4EF1" w14:paraId="6CD7D76D" w14:textId="3E3997D5" w:rsidTr="00740AD6">
        <w:trPr>
          <w:del w:id="527" w:author="Katharina Schleidt" w:date="2021-10-27T12:19:00Z"/>
        </w:trPr>
        <w:tc>
          <w:tcPr>
            <w:tcW w:w="3229" w:type="dxa"/>
          </w:tcPr>
          <w:p w14:paraId="5FC192BC" w14:textId="2EB65E83" w:rsidR="00FA549D" w:rsidRPr="00740AD6" w:rsidDel="009F4EF1" w:rsidRDefault="00FA549D" w:rsidP="00740AD6">
            <w:pPr>
              <w:jc w:val="left"/>
              <w:rPr>
                <w:del w:id="528" w:author="Katharina Schleidt" w:date="2021-10-27T12:19:00Z"/>
                <w:sz w:val="20"/>
                <w:szCs w:val="20"/>
              </w:rPr>
            </w:pPr>
            <w:del w:id="529" w:author="Katharina Schleidt" w:date="2021-10-27T12:19:00Z">
              <w:r w:rsidRPr="00740AD6" w:rsidDel="009F4EF1">
                <w:rPr>
                  <w:sz w:val="20"/>
                  <w:szCs w:val="20"/>
                </w:rPr>
                <w:delText>Basic Observations - Host</w:delText>
              </w:r>
            </w:del>
          </w:p>
        </w:tc>
        <w:tc>
          <w:tcPr>
            <w:tcW w:w="3359" w:type="dxa"/>
          </w:tcPr>
          <w:p w14:paraId="20272604" w14:textId="38F8BF32" w:rsidR="00FA549D" w:rsidRPr="00740AD6" w:rsidDel="009F4EF1" w:rsidRDefault="00FA549D" w:rsidP="00740AD6">
            <w:pPr>
              <w:jc w:val="left"/>
              <w:rPr>
                <w:del w:id="530" w:author="Katharina Schleidt" w:date="2021-10-27T12:19:00Z"/>
                <w:sz w:val="20"/>
                <w:szCs w:val="20"/>
              </w:rPr>
            </w:pPr>
            <w:del w:id="531" w:author="Katharina Schleidt" w:date="2021-10-27T12:19:00Z">
              <w:r w:rsidRPr="00740AD6" w:rsidDel="009F4EF1">
                <w:rPr>
                  <w:sz w:val="20"/>
                  <w:szCs w:val="20"/>
                </w:rPr>
                <w:delText>/conf/obs-basic/Host</w:delText>
              </w:r>
            </w:del>
          </w:p>
        </w:tc>
        <w:tc>
          <w:tcPr>
            <w:tcW w:w="3153" w:type="dxa"/>
          </w:tcPr>
          <w:p w14:paraId="18EA3AA0" w14:textId="58368282" w:rsidR="00FA549D" w:rsidRPr="00740AD6" w:rsidDel="009F4EF1" w:rsidRDefault="00FA549D" w:rsidP="00740AD6">
            <w:pPr>
              <w:jc w:val="left"/>
              <w:rPr>
                <w:del w:id="532" w:author="Katharina Schleidt" w:date="2021-10-27T12:19:00Z"/>
                <w:sz w:val="20"/>
                <w:szCs w:val="20"/>
              </w:rPr>
            </w:pPr>
            <w:del w:id="533" w:author="Katharina Schleidt" w:date="2021-10-27T12:19:00Z">
              <w:r w:rsidRPr="00740AD6" w:rsidDel="009F4EF1">
                <w:rPr>
                  <w:sz w:val="20"/>
                  <w:szCs w:val="20"/>
                </w:rPr>
                <w:delText>A.3.4</w:delText>
              </w:r>
            </w:del>
          </w:p>
        </w:tc>
      </w:tr>
      <w:tr w:rsidR="00FA549D" w:rsidRPr="00740AD6" w:rsidDel="009F4EF1" w14:paraId="369A38C4" w14:textId="0F521C77" w:rsidTr="00740AD6">
        <w:trPr>
          <w:del w:id="534" w:author="Katharina Schleidt" w:date="2021-10-27T12:19:00Z"/>
        </w:trPr>
        <w:tc>
          <w:tcPr>
            <w:tcW w:w="3229" w:type="dxa"/>
          </w:tcPr>
          <w:p w14:paraId="2F705F7E" w14:textId="2882D36E" w:rsidR="00FA549D" w:rsidRPr="00740AD6" w:rsidDel="009F4EF1" w:rsidRDefault="00FA549D" w:rsidP="00740AD6">
            <w:pPr>
              <w:jc w:val="left"/>
              <w:rPr>
                <w:del w:id="535" w:author="Katharina Schleidt" w:date="2021-10-27T12:19:00Z"/>
                <w:sz w:val="20"/>
                <w:szCs w:val="20"/>
              </w:rPr>
            </w:pPr>
            <w:del w:id="536" w:author="Katharina Schleidt" w:date="2021-10-27T12:19:00Z">
              <w:r w:rsidRPr="00740AD6" w:rsidDel="009F4EF1">
                <w:rPr>
                  <w:sz w:val="20"/>
                  <w:szCs w:val="20"/>
                </w:rPr>
                <w:delText>Basic Observations - ObservableProperty</w:delText>
              </w:r>
            </w:del>
          </w:p>
        </w:tc>
        <w:tc>
          <w:tcPr>
            <w:tcW w:w="3359" w:type="dxa"/>
          </w:tcPr>
          <w:p w14:paraId="050C3806" w14:textId="630077CB" w:rsidR="00FA549D" w:rsidRPr="00740AD6" w:rsidDel="009F4EF1" w:rsidRDefault="00FA549D" w:rsidP="00740AD6">
            <w:pPr>
              <w:jc w:val="left"/>
              <w:rPr>
                <w:del w:id="537" w:author="Katharina Schleidt" w:date="2021-10-27T12:19:00Z"/>
                <w:sz w:val="20"/>
                <w:szCs w:val="20"/>
              </w:rPr>
            </w:pPr>
            <w:del w:id="538" w:author="Katharina Schleidt" w:date="2021-10-27T12:19:00Z">
              <w:r w:rsidRPr="00740AD6" w:rsidDel="009F4EF1">
                <w:rPr>
                  <w:sz w:val="20"/>
                  <w:szCs w:val="20"/>
                </w:rPr>
                <w:delText>/conf/obs-basic/ObservableProperty</w:delText>
              </w:r>
            </w:del>
          </w:p>
        </w:tc>
        <w:tc>
          <w:tcPr>
            <w:tcW w:w="3153" w:type="dxa"/>
          </w:tcPr>
          <w:p w14:paraId="40CDEA17" w14:textId="477930CE" w:rsidR="00FA549D" w:rsidRPr="00740AD6" w:rsidDel="009F4EF1" w:rsidRDefault="00FA549D" w:rsidP="00740AD6">
            <w:pPr>
              <w:jc w:val="left"/>
              <w:rPr>
                <w:del w:id="539" w:author="Katharina Schleidt" w:date="2021-10-27T12:19:00Z"/>
                <w:sz w:val="20"/>
                <w:szCs w:val="20"/>
              </w:rPr>
            </w:pPr>
            <w:del w:id="540" w:author="Katharina Schleidt" w:date="2021-10-27T12:19:00Z">
              <w:r w:rsidRPr="00740AD6" w:rsidDel="009F4EF1">
                <w:rPr>
                  <w:sz w:val="20"/>
                  <w:szCs w:val="20"/>
                </w:rPr>
                <w:delText>A.3.5</w:delText>
              </w:r>
            </w:del>
          </w:p>
        </w:tc>
      </w:tr>
      <w:tr w:rsidR="00FA549D" w:rsidRPr="00740AD6" w:rsidDel="009F4EF1" w14:paraId="7153A7FC" w14:textId="36BFCC22" w:rsidTr="00740AD6">
        <w:trPr>
          <w:del w:id="541" w:author="Katharina Schleidt" w:date="2021-10-27T12:19:00Z"/>
        </w:trPr>
        <w:tc>
          <w:tcPr>
            <w:tcW w:w="3229" w:type="dxa"/>
          </w:tcPr>
          <w:p w14:paraId="55808AD2" w14:textId="089BC988" w:rsidR="00FA549D" w:rsidRPr="00740AD6" w:rsidDel="009F4EF1" w:rsidRDefault="00FA549D" w:rsidP="00740AD6">
            <w:pPr>
              <w:jc w:val="left"/>
              <w:rPr>
                <w:del w:id="542" w:author="Katharina Schleidt" w:date="2021-10-27T12:19:00Z"/>
                <w:sz w:val="20"/>
                <w:szCs w:val="20"/>
              </w:rPr>
            </w:pPr>
            <w:del w:id="543" w:author="Katharina Schleidt" w:date="2021-10-27T12:19:00Z">
              <w:r w:rsidRPr="00740AD6" w:rsidDel="009F4EF1">
                <w:rPr>
                  <w:sz w:val="20"/>
                  <w:szCs w:val="20"/>
                </w:rPr>
                <w:delText>Basic Observations - Observation</w:delText>
              </w:r>
            </w:del>
          </w:p>
        </w:tc>
        <w:tc>
          <w:tcPr>
            <w:tcW w:w="3359" w:type="dxa"/>
          </w:tcPr>
          <w:p w14:paraId="3F5A8F67" w14:textId="1C7BFDCB" w:rsidR="00FA549D" w:rsidRPr="00740AD6" w:rsidDel="009F4EF1" w:rsidRDefault="00FA549D" w:rsidP="00740AD6">
            <w:pPr>
              <w:jc w:val="left"/>
              <w:rPr>
                <w:del w:id="544" w:author="Katharina Schleidt" w:date="2021-10-27T12:19:00Z"/>
                <w:sz w:val="20"/>
                <w:szCs w:val="20"/>
              </w:rPr>
            </w:pPr>
            <w:del w:id="545" w:author="Katharina Schleidt" w:date="2021-10-27T12:19:00Z">
              <w:r w:rsidRPr="00740AD6" w:rsidDel="009F4EF1">
                <w:rPr>
                  <w:sz w:val="20"/>
                  <w:szCs w:val="20"/>
                </w:rPr>
                <w:delText>/conf/obs-basic/Observation</w:delText>
              </w:r>
            </w:del>
          </w:p>
        </w:tc>
        <w:tc>
          <w:tcPr>
            <w:tcW w:w="3153" w:type="dxa"/>
          </w:tcPr>
          <w:p w14:paraId="103C3897" w14:textId="0B9037F8" w:rsidR="00FA549D" w:rsidRPr="00740AD6" w:rsidDel="009F4EF1" w:rsidRDefault="00FA549D" w:rsidP="00740AD6">
            <w:pPr>
              <w:jc w:val="left"/>
              <w:rPr>
                <w:del w:id="546" w:author="Katharina Schleidt" w:date="2021-10-27T12:19:00Z"/>
                <w:sz w:val="20"/>
                <w:szCs w:val="20"/>
              </w:rPr>
            </w:pPr>
            <w:del w:id="547" w:author="Katharina Schleidt" w:date="2021-10-27T12:19:00Z">
              <w:r w:rsidRPr="00740AD6" w:rsidDel="009F4EF1">
                <w:rPr>
                  <w:sz w:val="20"/>
                  <w:szCs w:val="20"/>
                </w:rPr>
                <w:delText>A.3.6</w:delText>
              </w:r>
            </w:del>
          </w:p>
        </w:tc>
      </w:tr>
      <w:tr w:rsidR="00FA549D" w:rsidRPr="00740AD6" w:rsidDel="009F4EF1" w14:paraId="7CA967B0" w14:textId="6D85894C" w:rsidTr="00740AD6">
        <w:trPr>
          <w:del w:id="548" w:author="Katharina Schleidt" w:date="2021-10-27T12:19:00Z"/>
        </w:trPr>
        <w:tc>
          <w:tcPr>
            <w:tcW w:w="3229" w:type="dxa"/>
          </w:tcPr>
          <w:p w14:paraId="3160520E" w14:textId="629EB7A8" w:rsidR="00FA549D" w:rsidRPr="00740AD6" w:rsidDel="009F4EF1" w:rsidRDefault="00FA549D" w:rsidP="00740AD6">
            <w:pPr>
              <w:jc w:val="left"/>
              <w:rPr>
                <w:del w:id="549" w:author="Katharina Schleidt" w:date="2021-10-27T12:19:00Z"/>
                <w:sz w:val="20"/>
                <w:szCs w:val="20"/>
              </w:rPr>
            </w:pPr>
            <w:del w:id="550" w:author="Katharina Schleidt" w:date="2021-10-27T12:19:00Z">
              <w:r w:rsidRPr="00740AD6" w:rsidDel="009F4EF1">
                <w:rPr>
                  <w:sz w:val="20"/>
                  <w:szCs w:val="20"/>
                </w:rPr>
                <w:delText>Basic Observations - ObservationCharacteristics</w:delText>
              </w:r>
            </w:del>
          </w:p>
        </w:tc>
        <w:tc>
          <w:tcPr>
            <w:tcW w:w="3359" w:type="dxa"/>
          </w:tcPr>
          <w:p w14:paraId="57389EF4" w14:textId="420E1483" w:rsidR="00FA549D" w:rsidRPr="00740AD6" w:rsidDel="009F4EF1" w:rsidRDefault="00FA549D" w:rsidP="00740AD6">
            <w:pPr>
              <w:jc w:val="left"/>
              <w:rPr>
                <w:del w:id="551" w:author="Katharina Schleidt" w:date="2021-10-27T12:19:00Z"/>
                <w:sz w:val="20"/>
                <w:szCs w:val="20"/>
              </w:rPr>
            </w:pPr>
            <w:del w:id="552" w:author="Katharina Schleidt" w:date="2021-10-27T12:19:00Z">
              <w:r w:rsidRPr="00740AD6" w:rsidDel="009F4EF1">
                <w:rPr>
                  <w:sz w:val="20"/>
                  <w:szCs w:val="20"/>
                </w:rPr>
                <w:delText>/conf/obs-basic/ObservationCharacteristics</w:delText>
              </w:r>
            </w:del>
          </w:p>
        </w:tc>
        <w:tc>
          <w:tcPr>
            <w:tcW w:w="3153" w:type="dxa"/>
          </w:tcPr>
          <w:p w14:paraId="3236D580" w14:textId="743D44CE" w:rsidR="00FA549D" w:rsidRPr="00740AD6" w:rsidDel="009F4EF1" w:rsidRDefault="00FA549D" w:rsidP="00740AD6">
            <w:pPr>
              <w:jc w:val="left"/>
              <w:rPr>
                <w:del w:id="553" w:author="Katharina Schleidt" w:date="2021-10-27T12:19:00Z"/>
                <w:sz w:val="20"/>
                <w:szCs w:val="20"/>
              </w:rPr>
            </w:pPr>
            <w:del w:id="554" w:author="Katharina Schleidt" w:date="2021-10-27T12:19:00Z">
              <w:r w:rsidRPr="00740AD6" w:rsidDel="009F4EF1">
                <w:rPr>
                  <w:sz w:val="20"/>
                  <w:szCs w:val="20"/>
                </w:rPr>
                <w:delText>A.3.7</w:delText>
              </w:r>
            </w:del>
          </w:p>
        </w:tc>
      </w:tr>
      <w:tr w:rsidR="00FA549D" w:rsidRPr="00740AD6" w:rsidDel="009F4EF1" w14:paraId="7C92CD9B" w14:textId="3E8E6913" w:rsidTr="00740AD6">
        <w:trPr>
          <w:del w:id="555" w:author="Katharina Schleidt" w:date="2021-10-27T12:19:00Z"/>
        </w:trPr>
        <w:tc>
          <w:tcPr>
            <w:tcW w:w="3229" w:type="dxa"/>
          </w:tcPr>
          <w:p w14:paraId="09FBC320" w14:textId="57FA7BE2" w:rsidR="00FA549D" w:rsidRPr="00740AD6" w:rsidDel="009F4EF1" w:rsidRDefault="00FA549D" w:rsidP="00740AD6">
            <w:pPr>
              <w:jc w:val="left"/>
              <w:rPr>
                <w:del w:id="556" w:author="Katharina Schleidt" w:date="2021-10-27T12:19:00Z"/>
                <w:sz w:val="20"/>
                <w:szCs w:val="20"/>
              </w:rPr>
            </w:pPr>
            <w:del w:id="557" w:author="Katharina Schleidt" w:date="2021-10-27T12:19:00Z">
              <w:r w:rsidRPr="00740AD6" w:rsidDel="009F4EF1">
                <w:rPr>
                  <w:sz w:val="20"/>
                  <w:szCs w:val="20"/>
                </w:rPr>
                <w:delText>Basic Observations - ObservationCollection</w:delText>
              </w:r>
            </w:del>
          </w:p>
        </w:tc>
        <w:tc>
          <w:tcPr>
            <w:tcW w:w="3359" w:type="dxa"/>
          </w:tcPr>
          <w:p w14:paraId="1A796397" w14:textId="1ACB9B00" w:rsidR="00FA549D" w:rsidRPr="00740AD6" w:rsidDel="009F4EF1" w:rsidRDefault="00FA549D" w:rsidP="00740AD6">
            <w:pPr>
              <w:jc w:val="left"/>
              <w:rPr>
                <w:del w:id="558" w:author="Katharina Schleidt" w:date="2021-10-27T12:19:00Z"/>
                <w:sz w:val="20"/>
                <w:szCs w:val="20"/>
              </w:rPr>
            </w:pPr>
            <w:del w:id="559" w:author="Katharina Schleidt" w:date="2021-10-27T12:19:00Z">
              <w:r w:rsidRPr="00740AD6" w:rsidDel="009F4EF1">
                <w:rPr>
                  <w:sz w:val="20"/>
                  <w:szCs w:val="20"/>
                </w:rPr>
                <w:delText>/conf/obs-basic/ObservationCollection</w:delText>
              </w:r>
            </w:del>
          </w:p>
        </w:tc>
        <w:tc>
          <w:tcPr>
            <w:tcW w:w="3153" w:type="dxa"/>
          </w:tcPr>
          <w:p w14:paraId="3DEE5DD7" w14:textId="52CA8648" w:rsidR="00FA549D" w:rsidRPr="00740AD6" w:rsidDel="009F4EF1" w:rsidRDefault="00FA549D" w:rsidP="00740AD6">
            <w:pPr>
              <w:jc w:val="left"/>
              <w:rPr>
                <w:del w:id="560" w:author="Katharina Schleidt" w:date="2021-10-27T12:19:00Z"/>
                <w:sz w:val="20"/>
                <w:szCs w:val="20"/>
              </w:rPr>
            </w:pPr>
            <w:del w:id="561" w:author="Katharina Schleidt" w:date="2021-10-27T12:19:00Z">
              <w:r w:rsidRPr="00740AD6" w:rsidDel="009F4EF1">
                <w:rPr>
                  <w:sz w:val="20"/>
                  <w:szCs w:val="20"/>
                </w:rPr>
                <w:delText>A.3.8</w:delText>
              </w:r>
            </w:del>
          </w:p>
        </w:tc>
      </w:tr>
      <w:tr w:rsidR="00FA549D" w:rsidRPr="00740AD6" w:rsidDel="009F4EF1" w14:paraId="55BAACBC" w14:textId="12E77C03" w:rsidTr="00740AD6">
        <w:trPr>
          <w:del w:id="562" w:author="Katharina Schleidt" w:date="2021-10-27T12:19:00Z"/>
        </w:trPr>
        <w:tc>
          <w:tcPr>
            <w:tcW w:w="3229" w:type="dxa"/>
          </w:tcPr>
          <w:p w14:paraId="26E69E9C" w14:textId="5B149769" w:rsidR="00FA549D" w:rsidRPr="00740AD6" w:rsidDel="009F4EF1" w:rsidRDefault="00FA549D" w:rsidP="00740AD6">
            <w:pPr>
              <w:jc w:val="left"/>
              <w:rPr>
                <w:del w:id="563" w:author="Katharina Schleidt" w:date="2021-10-27T12:19:00Z"/>
                <w:sz w:val="20"/>
                <w:szCs w:val="20"/>
              </w:rPr>
            </w:pPr>
            <w:del w:id="564" w:author="Katharina Schleidt" w:date="2021-10-27T12:19:00Z">
              <w:r w:rsidRPr="00740AD6" w:rsidDel="009F4EF1">
                <w:rPr>
                  <w:sz w:val="20"/>
                  <w:szCs w:val="20"/>
                </w:rPr>
                <w:delText>Basic Observations - Observer</w:delText>
              </w:r>
            </w:del>
          </w:p>
        </w:tc>
        <w:tc>
          <w:tcPr>
            <w:tcW w:w="3359" w:type="dxa"/>
          </w:tcPr>
          <w:p w14:paraId="785F7E57" w14:textId="1668D668" w:rsidR="00FA549D" w:rsidRPr="00740AD6" w:rsidDel="009F4EF1" w:rsidRDefault="00FA549D" w:rsidP="00740AD6">
            <w:pPr>
              <w:jc w:val="left"/>
              <w:rPr>
                <w:del w:id="565" w:author="Katharina Schleidt" w:date="2021-10-27T12:19:00Z"/>
                <w:sz w:val="20"/>
                <w:szCs w:val="20"/>
              </w:rPr>
            </w:pPr>
            <w:del w:id="566" w:author="Katharina Schleidt" w:date="2021-10-27T12:19:00Z">
              <w:r w:rsidRPr="00740AD6" w:rsidDel="009F4EF1">
                <w:rPr>
                  <w:sz w:val="20"/>
                  <w:szCs w:val="20"/>
                </w:rPr>
                <w:delText>/conf/obs-basic/Observer</w:delText>
              </w:r>
            </w:del>
          </w:p>
        </w:tc>
        <w:tc>
          <w:tcPr>
            <w:tcW w:w="3153" w:type="dxa"/>
          </w:tcPr>
          <w:p w14:paraId="027ECE3D" w14:textId="5016B9EC" w:rsidR="00FA549D" w:rsidRPr="00740AD6" w:rsidDel="009F4EF1" w:rsidRDefault="00FA549D" w:rsidP="00740AD6">
            <w:pPr>
              <w:jc w:val="left"/>
              <w:rPr>
                <w:del w:id="567" w:author="Katharina Schleidt" w:date="2021-10-27T12:19:00Z"/>
                <w:sz w:val="20"/>
                <w:szCs w:val="20"/>
              </w:rPr>
            </w:pPr>
            <w:del w:id="568" w:author="Katharina Schleidt" w:date="2021-10-27T12:19:00Z">
              <w:r w:rsidRPr="00740AD6" w:rsidDel="009F4EF1">
                <w:rPr>
                  <w:sz w:val="20"/>
                  <w:szCs w:val="20"/>
                </w:rPr>
                <w:delText>A.3.9</w:delText>
              </w:r>
            </w:del>
          </w:p>
        </w:tc>
      </w:tr>
      <w:tr w:rsidR="00FA549D" w:rsidRPr="00740AD6" w:rsidDel="009F4EF1" w14:paraId="765F89C6" w14:textId="0C8A98A1" w:rsidTr="00740AD6">
        <w:trPr>
          <w:del w:id="569" w:author="Katharina Schleidt" w:date="2021-10-27T12:19:00Z"/>
        </w:trPr>
        <w:tc>
          <w:tcPr>
            <w:tcW w:w="3229" w:type="dxa"/>
          </w:tcPr>
          <w:p w14:paraId="75819970" w14:textId="260788C5" w:rsidR="00FA549D" w:rsidRPr="00740AD6" w:rsidDel="009F4EF1" w:rsidRDefault="00FA549D" w:rsidP="00740AD6">
            <w:pPr>
              <w:jc w:val="left"/>
              <w:rPr>
                <w:del w:id="570" w:author="Katharina Schleidt" w:date="2021-10-27T12:19:00Z"/>
                <w:sz w:val="20"/>
                <w:szCs w:val="20"/>
              </w:rPr>
            </w:pPr>
            <w:del w:id="571" w:author="Katharina Schleidt" w:date="2021-10-27T12:19:00Z">
              <w:r w:rsidRPr="00740AD6" w:rsidDel="009F4EF1">
                <w:rPr>
                  <w:sz w:val="20"/>
                  <w:szCs w:val="20"/>
                </w:rPr>
                <w:delText>Basic Observations - ObservingCapability</w:delText>
              </w:r>
            </w:del>
          </w:p>
        </w:tc>
        <w:tc>
          <w:tcPr>
            <w:tcW w:w="3359" w:type="dxa"/>
          </w:tcPr>
          <w:p w14:paraId="07E8592C" w14:textId="254065B9" w:rsidR="00FA549D" w:rsidRPr="00740AD6" w:rsidDel="009F4EF1" w:rsidRDefault="00FA549D" w:rsidP="00740AD6">
            <w:pPr>
              <w:jc w:val="left"/>
              <w:rPr>
                <w:del w:id="572" w:author="Katharina Schleidt" w:date="2021-10-27T12:19:00Z"/>
                <w:sz w:val="20"/>
                <w:szCs w:val="20"/>
              </w:rPr>
            </w:pPr>
            <w:del w:id="573" w:author="Katharina Schleidt" w:date="2021-10-27T12:19:00Z">
              <w:r w:rsidRPr="00740AD6" w:rsidDel="009F4EF1">
                <w:rPr>
                  <w:sz w:val="20"/>
                  <w:szCs w:val="20"/>
                </w:rPr>
                <w:delText>/conf/obs-basic/ObservingCapability</w:delText>
              </w:r>
            </w:del>
          </w:p>
        </w:tc>
        <w:tc>
          <w:tcPr>
            <w:tcW w:w="3153" w:type="dxa"/>
          </w:tcPr>
          <w:p w14:paraId="77B1ADA5" w14:textId="23B5B26C" w:rsidR="00FA549D" w:rsidRPr="00740AD6" w:rsidDel="009F4EF1" w:rsidRDefault="00FA549D" w:rsidP="00740AD6">
            <w:pPr>
              <w:jc w:val="left"/>
              <w:rPr>
                <w:del w:id="574" w:author="Katharina Schleidt" w:date="2021-10-27T12:19:00Z"/>
                <w:sz w:val="20"/>
                <w:szCs w:val="20"/>
              </w:rPr>
            </w:pPr>
            <w:del w:id="575" w:author="Katharina Schleidt" w:date="2021-10-27T12:19:00Z">
              <w:r w:rsidRPr="00740AD6" w:rsidDel="009F4EF1">
                <w:rPr>
                  <w:sz w:val="20"/>
                  <w:szCs w:val="20"/>
                </w:rPr>
                <w:delText>A.3.10</w:delText>
              </w:r>
            </w:del>
          </w:p>
        </w:tc>
      </w:tr>
      <w:tr w:rsidR="00FA549D" w:rsidRPr="00740AD6" w:rsidDel="009F4EF1" w14:paraId="6005343A" w14:textId="31058241" w:rsidTr="00740AD6">
        <w:trPr>
          <w:del w:id="576" w:author="Katharina Schleidt" w:date="2021-10-27T12:19:00Z"/>
        </w:trPr>
        <w:tc>
          <w:tcPr>
            <w:tcW w:w="3229" w:type="dxa"/>
          </w:tcPr>
          <w:p w14:paraId="4A35746E" w14:textId="00052A64" w:rsidR="00FA549D" w:rsidRPr="00740AD6" w:rsidDel="009F4EF1" w:rsidRDefault="00FA549D" w:rsidP="00740AD6">
            <w:pPr>
              <w:jc w:val="left"/>
              <w:rPr>
                <w:del w:id="577" w:author="Katharina Schleidt" w:date="2021-10-27T12:19:00Z"/>
                <w:sz w:val="20"/>
                <w:szCs w:val="20"/>
              </w:rPr>
            </w:pPr>
            <w:del w:id="578" w:author="Katharina Schleidt" w:date="2021-10-27T12:19:00Z">
              <w:r w:rsidRPr="00740AD6" w:rsidDel="009F4EF1">
                <w:rPr>
                  <w:sz w:val="20"/>
                  <w:szCs w:val="20"/>
                </w:rPr>
                <w:delText>Basic Observations - ObservingProcedure</w:delText>
              </w:r>
            </w:del>
          </w:p>
        </w:tc>
        <w:tc>
          <w:tcPr>
            <w:tcW w:w="3359" w:type="dxa"/>
          </w:tcPr>
          <w:p w14:paraId="7FC07168" w14:textId="0A2D7D7C" w:rsidR="00FA549D" w:rsidRPr="00740AD6" w:rsidDel="009F4EF1" w:rsidRDefault="00FA549D" w:rsidP="00740AD6">
            <w:pPr>
              <w:jc w:val="left"/>
              <w:rPr>
                <w:del w:id="579" w:author="Katharina Schleidt" w:date="2021-10-27T12:19:00Z"/>
                <w:sz w:val="20"/>
                <w:szCs w:val="20"/>
              </w:rPr>
            </w:pPr>
            <w:del w:id="580" w:author="Katharina Schleidt" w:date="2021-10-27T12:19:00Z">
              <w:r w:rsidRPr="00740AD6" w:rsidDel="009F4EF1">
                <w:rPr>
                  <w:sz w:val="20"/>
                  <w:szCs w:val="20"/>
                </w:rPr>
                <w:delText>/conf/obs-basic/ObservingProcedure</w:delText>
              </w:r>
            </w:del>
          </w:p>
        </w:tc>
        <w:tc>
          <w:tcPr>
            <w:tcW w:w="3153" w:type="dxa"/>
          </w:tcPr>
          <w:p w14:paraId="14CB8DA2" w14:textId="7358CEE1" w:rsidR="00FA549D" w:rsidRPr="00740AD6" w:rsidDel="009F4EF1" w:rsidRDefault="00FA549D" w:rsidP="00740AD6">
            <w:pPr>
              <w:jc w:val="left"/>
              <w:rPr>
                <w:del w:id="581" w:author="Katharina Schleidt" w:date="2021-10-27T12:19:00Z"/>
                <w:sz w:val="20"/>
                <w:szCs w:val="20"/>
              </w:rPr>
            </w:pPr>
            <w:del w:id="582" w:author="Katharina Schleidt" w:date="2021-10-27T12:19:00Z">
              <w:r w:rsidRPr="00740AD6" w:rsidDel="009F4EF1">
                <w:rPr>
                  <w:sz w:val="20"/>
                  <w:szCs w:val="20"/>
                </w:rPr>
                <w:delText>A.3.11</w:delText>
              </w:r>
            </w:del>
          </w:p>
        </w:tc>
      </w:tr>
    </w:tbl>
    <w:p w14:paraId="5E0F68B7" w14:textId="3B62BC79" w:rsidR="00351E51" w:rsidDel="009F4EF1" w:rsidRDefault="00351E51" w:rsidP="009F2BE1">
      <w:pPr>
        <w:rPr>
          <w:del w:id="583" w:author="Katharina Schleidt" w:date="2021-10-27T12:19:00Z"/>
          <w:lang w:eastAsia="ja-JP"/>
        </w:rPr>
      </w:pPr>
    </w:p>
    <w:p w14:paraId="13387CE7" w14:textId="7FE5BD11" w:rsidR="00A5522C" w:rsidRPr="00A5522C" w:rsidDel="009F4EF1" w:rsidRDefault="00A5522C" w:rsidP="00A5522C">
      <w:pPr>
        <w:jc w:val="center"/>
        <w:rPr>
          <w:del w:id="584" w:author="Katharina Schleidt" w:date="2021-10-27T12:19:00Z"/>
          <w:b/>
          <w:bCs/>
          <w:sz w:val="20"/>
          <w:szCs w:val="20"/>
        </w:rPr>
      </w:pPr>
      <w:bookmarkStart w:id="585" w:name="_Ref52472091"/>
      <w:del w:id="586" w:author="Katharina Schleidt" w:date="2021-10-27T12:19:00Z">
        <w:r w:rsidRPr="00A5522C"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4</w:delText>
        </w:r>
        <w:r w:rsidR="00D471BA" w:rsidDel="009F4EF1">
          <w:rPr>
            <w:b/>
            <w:bCs/>
            <w:sz w:val="20"/>
            <w:szCs w:val="20"/>
          </w:rPr>
          <w:fldChar w:fldCharType="end"/>
        </w:r>
        <w:bookmarkEnd w:id="585"/>
        <w:r w:rsidRPr="00A5522C" w:rsidDel="009F4EF1">
          <w:rPr>
            <w:b/>
            <w:bCs/>
            <w:sz w:val="20"/>
            <w:szCs w:val="20"/>
          </w:rPr>
          <w:delText xml:space="preserve"> — Conceptual Sample schema conformance classes</w:delText>
        </w:r>
      </w:del>
    </w:p>
    <w:tbl>
      <w:tblPr>
        <w:tblStyle w:val="TableGrid"/>
        <w:tblW w:w="0" w:type="auto"/>
        <w:tblLook w:val="04A0" w:firstRow="1" w:lastRow="0" w:firstColumn="1" w:lastColumn="0" w:noHBand="0" w:noVBand="1"/>
      </w:tblPr>
      <w:tblGrid>
        <w:gridCol w:w="3229"/>
        <w:gridCol w:w="3359"/>
        <w:gridCol w:w="3153"/>
      </w:tblGrid>
      <w:tr w:rsidR="00A5522C" w:rsidRPr="00740AD6" w:rsidDel="009F4EF1" w14:paraId="61F08A43" w14:textId="74E92C8D" w:rsidTr="00345B12">
        <w:trPr>
          <w:del w:id="587" w:author="Katharina Schleidt" w:date="2021-10-27T12:19:00Z"/>
        </w:trPr>
        <w:tc>
          <w:tcPr>
            <w:tcW w:w="3229" w:type="dxa"/>
          </w:tcPr>
          <w:p w14:paraId="6A73984F" w14:textId="46C1BB06" w:rsidR="00A5522C" w:rsidRPr="00740AD6" w:rsidDel="009F4EF1" w:rsidRDefault="00A5522C" w:rsidP="00345B12">
            <w:pPr>
              <w:jc w:val="left"/>
              <w:rPr>
                <w:del w:id="588" w:author="Katharina Schleidt" w:date="2021-10-27T12:19:00Z"/>
                <w:b/>
                <w:bCs/>
                <w:sz w:val="20"/>
                <w:szCs w:val="20"/>
              </w:rPr>
            </w:pPr>
            <w:del w:id="589" w:author="Katharina Schleidt" w:date="2021-10-27T12:19:00Z">
              <w:r w:rsidRPr="00740AD6" w:rsidDel="009F4EF1">
                <w:rPr>
                  <w:b/>
                  <w:bCs/>
                  <w:sz w:val="20"/>
                  <w:szCs w:val="20"/>
                </w:rPr>
                <w:delText>Conformance class</w:delText>
              </w:r>
            </w:del>
          </w:p>
        </w:tc>
        <w:tc>
          <w:tcPr>
            <w:tcW w:w="3359" w:type="dxa"/>
          </w:tcPr>
          <w:p w14:paraId="6FA704B5" w14:textId="136F47B9" w:rsidR="00A5522C" w:rsidRPr="00740AD6" w:rsidDel="009F4EF1" w:rsidRDefault="00A5522C" w:rsidP="00345B12">
            <w:pPr>
              <w:jc w:val="left"/>
              <w:rPr>
                <w:del w:id="590" w:author="Katharina Schleidt" w:date="2021-10-27T12:19:00Z"/>
                <w:b/>
                <w:bCs/>
                <w:sz w:val="20"/>
                <w:szCs w:val="20"/>
              </w:rPr>
            </w:pPr>
            <w:del w:id="591" w:author="Katharina Schleidt" w:date="2021-10-27T12:19:00Z">
              <w:r w:rsidRPr="00740AD6" w:rsidDel="009F4EF1">
                <w:rPr>
                  <w:b/>
                  <w:bCs/>
                  <w:sz w:val="20"/>
                  <w:szCs w:val="20"/>
                </w:rPr>
                <w:delText>Identifier</w:delText>
              </w:r>
            </w:del>
          </w:p>
        </w:tc>
        <w:tc>
          <w:tcPr>
            <w:tcW w:w="3153" w:type="dxa"/>
          </w:tcPr>
          <w:p w14:paraId="756C972D" w14:textId="5F87B9A1" w:rsidR="00A5522C" w:rsidRPr="00740AD6" w:rsidDel="009F4EF1" w:rsidRDefault="00A5522C" w:rsidP="00345B12">
            <w:pPr>
              <w:jc w:val="left"/>
              <w:rPr>
                <w:del w:id="592" w:author="Katharina Schleidt" w:date="2021-10-27T12:19:00Z"/>
                <w:b/>
                <w:bCs/>
                <w:sz w:val="20"/>
                <w:szCs w:val="20"/>
              </w:rPr>
            </w:pPr>
            <w:del w:id="593" w:author="Katharina Schleidt" w:date="2021-10-27T12:19:00Z">
              <w:r w:rsidRPr="00740AD6" w:rsidDel="009F4EF1">
                <w:rPr>
                  <w:b/>
                  <w:bCs/>
                  <w:sz w:val="20"/>
                  <w:szCs w:val="20"/>
                </w:rPr>
                <w:delText>Annex A clause</w:delText>
              </w:r>
            </w:del>
          </w:p>
        </w:tc>
      </w:tr>
      <w:tr w:rsidR="00A5522C" w:rsidRPr="00740AD6" w:rsidDel="009F4EF1" w14:paraId="4ECA16BD" w14:textId="0FFB701A" w:rsidTr="00345B12">
        <w:trPr>
          <w:del w:id="594" w:author="Katharina Schleidt" w:date="2021-10-27T12:19:00Z"/>
        </w:trPr>
        <w:tc>
          <w:tcPr>
            <w:tcW w:w="3229" w:type="dxa"/>
          </w:tcPr>
          <w:p w14:paraId="63F5225A" w14:textId="4C5A6BF2" w:rsidR="00A5522C" w:rsidRPr="00740AD6" w:rsidDel="009F4EF1" w:rsidRDefault="006C1E19" w:rsidP="00345B12">
            <w:pPr>
              <w:jc w:val="left"/>
              <w:rPr>
                <w:del w:id="595" w:author="Katharina Schleidt" w:date="2021-10-27T12:19:00Z"/>
                <w:sz w:val="20"/>
                <w:szCs w:val="20"/>
              </w:rPr>
            </w:pPr>
            <w:del w:id="596" w:author="Katharina Schleidt" w:date="2021-10-27T12:19:00Z">
              <w:r w:rsidRPr="006C1E19" w:rsidDel="009F4EF1">
                <w:rPr>
                  <w:sz w:val="20"/>
                  <w:szCs w:val="20"/>
                </w:rPr>
                <w:delText>Conceptual Sample schema package</w:delText>
              </w:r>
            </w:del>
          </w:p>
        </w:tc>
        <w:tc>
          <w:tcPr>
            <w:tcW w:w="3359" w:type="dxa"/>
          </w:tcPr>
          <w:p w14:paraId="4E33B3C1" w14:textId="52460783" w:rsidR="00A5522C" w:rsidRPr="00740AD6" w:rsidDel="009F4EF1" w:rsidRDefault="006C1E19" w:rsidP="00345B12">
            <w:pPr>
              <w:jc w:val="left"/>
              <w:rPr>
                <w:del w:id="597" w:author="Katharina Schleidt" w:date="2021-10-27T12:19:00Z"/>
                <w:sz w:val="20"/>
                <w:szCs w:val="20"/>
              </w:rPr>
            </w:pPr>
            <w:del w:id="598" w:author="Katharina Schleidt" w:date="2021-10-27T12:19:00Z">
              <w:r w:rsidRPr="006C1E19" w:rsidDel="009F4EF1">
                <w:rPr>
                  <w:sz w:val="20"/>
                  <w:szCs w:val="20"/>
                </w:rPr>
                <w:delText>/conf/sam-cpt</w:delText>
              </w:r>
            </w:del>
          </w:p>
        </w:tc>
        <w:tc>
          <w:tcPr>
            <w:tcW w:w="3153" w:type="dxa"/>
          </w:tcPr>
          <w:p w14:paraId="3083E3E2" w14:textId="4A7BF1E3" w:rsidR="00A5522C" w:rsidRPr="00740AD6" w:rsidDel="009F4EF1" w:rsidRDefault="00A5522C" w:rsidP="00345B12">
            <w:pPr>
              <w:jc w:val="left"/>
              <w:rPr>
                <w:del w:id="599" w:author="Katharina Schleidt" w:date="2021-10-27T12:19:00Z"/>
                <w:sz w:val="20"/>
                <w:szCs w:val="20"/>
              </w:rPr>
            </w:pPr>
            <w:del w:id="600"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.1</w:delText>
              </w:r>
            </w:del>
          </w:p>
        </w:tc>
      </w:tr>
      <w:tr w:rsidR="00A5522C" w:rsidRPr="00740AD6" w:rsidDel="009F4EF1" w14:paraId="5DF7DC44" w14:textId="1F29DB35" w:rsidTr="00345B12">
        <w:trPr>
          <w:del w:id="601" w:author="Katharina Schleidt" w:date="2021-10-27T12:19:00Z"/>
        </w:trPr>
        <w:tc>
          <w:tcPr>
            <w:tcW w:w="3229" w:type="dxa"/>
          </w:tcPr>
          <w:p w14:paraId="39D72EFF" w14:textId="7E495119" w:rsidR="00A5522C" w:rsidRPr="00740AD6" w:rsidDel="009F4EF1" w:rsidRDefault="006C1E19" w:rsidP="00345B12">
            <w:pPr>
              <w:jc w:val="left"/>
              <w:rPr>
                <w:del w:id="602" w:author="Katharina Schleidt" w:date="2021-10-27T12:19:00Z"/>
                <w:sz w:val="20"/>
                <w:szCs w:val="20"/>
              </w:rPr>
            </w:pPr>
            <w:del w:id="603" w:author="Katharina Schleidt" w:date="2021-10-27T12:19:00Z">
              <w:r w:rsidRPr="006C1E19" w:rsidDel="009F4EF1">
                <w:rPr>
                  <w:sz w:val="20"/>
                  <w:szCs w:val="20"/>
                </w:rPr>
                <w:delText>Conceptual Sample - PreparationProcedure</w:delText>
              </w:r>
            </w:del>
          </w:p>
        </w:tc>
        <w:tc>
          <w:tcPr>
            <w:tcW w:w="3359" w:type="dxa"/>
          </w:tcPr>
          <w:p w14:paraId="0F32BA6A" w14:textId="22804E4E" w:rsidR="00A5522C" w:rsidRPr="00740AD6" w:rsidDel="009F4EF1" w:rsidRDefault="006C1E19" w:rsidP="00345B12">
            <w:pPr>
              <w:jc w:val="left"/>
              <w:rPr>
                <w:del w:id="604" w:author="Katharina Schleidt" w:date="2021-10-27T12:19:00Z"/>
                <w:sz w:val="20"/>
                <w:szCs w:val="20"/>
              </w:rPr>
            </w:pPr>
            <w:del w:id="605" w:author="Katharina Schleidt" w:date="2021-10-27T12:19:00Z">
              <w:r w:rsidRPr="006C1E19" w:rsidDel="009F4EF1">
                <w:rPr>
                  <w:sz w:val="20"/>
                  <w:szCs w:val="20"/>
                </w:rPr>
                <w:delText>/conf/sam-cpt/PreparationProcedure</w:delText>
              </w:r>
            </w:del>
          </w:p>
        </w:tc>
        <w:tc>
          <w:tcPr>
            <w:tcW w:w="3153" w:type="dxa"/>
          </w:tcPr>
          <w:p w14:paraId="28263CD1" w14:textId="3605FF8F" w:rsidR="00A5522C" w:rsidRPr="00740AD6" w:rsidDel="009F4EF1" w:rsidRDefault="00A5522C" w:rsidP="00345B12">
            <w:pPr>
              <w:jc w:val="left"/>
              <w:rPr>
                <w:del w:id="606" w:author="Katharina Schleidt" w:date="2021-10-27T12:19:00Z"/>
                <w:sz w:val="20"/>
                <w:szCs w:val="20"/>
              </w:rPr>
            </w:pPr>
            <w:del w:id="607"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.2</w:delText>
              </w:r>
            </w:del>
          </w:p>
        </w:tc>
      </w:tr>
      <w:tr w:rsidR="00A5522C" w:rsidRPr="00740AD6" w:rsidDel="009F4EF1" w14:paraId="5660B14A" w14:textId="55369DCB" w:rsidTr="00345B12">
        <w:trPr>
          <w:del w:id="608" w:author="Katharina Schleidt" w:date="2021-10-27T12:19:00Z"/>
        </w:trPr>
        <w:tc>
          <w:tcPr>
            <w:tcW w:w="3229" w:type="dxa"/>
          </w:tcPr>
          <w:p w14:paraId="08C9FB57" w14:textId="4594FE38" w:rsidR="00A5522C" w:rsidRPr="00740AD6" w:rsidDel="009F4EF1" w:rsidRDefault="006C1E19" w:rsidP="00345B12">
            <w:pPr>
              <w:jc w:val="left"/>
              <w:rPr>
                <w:del w:id="609" w:author="Katharina Schleidt" w:date="2021-10-27T12:19:00Z"/>
                <w:sz w:val="20"/>
                <w:szCs w:val="20"/>
              </w:rPr>
            </w:pPr>
            <w:del w:id="610" w:author="Katharina Schleidt" w:date="2021-10-27T12:19:00Z">
              <w:r w:rsidRPr="006C1E19" w:rsidDel="009F4EF1">
                <w:rPr>
                  <w:sz w:val="20"/>
                  <w:szCs w:val="20"/>
                </w:rPr>
                <w:delText>Conceptual Sample - PreparationStep</w:delText>
              </w:r>
            </w:del>
          </w:p>
        </w:tc>
        <w:tc>
          <w:tcPr>
            <w:tcW w:w="3359" w:type="dxa"/>
          </w:tcPr>
          <w:p w14:paraId="47BBFBE4" w14:textId="3A9546DD" w:rsidR="00A5522C" w:rsidRPr="00740AD6" w:rsidDel="009F4EF1" w:rsidRDefault="006C1E19" w:rsidP="00345B12">
            <w:pPr>
              <w:jc w:val="left"/>
              <w:rPr>
                <w:del w:id="611" w:author="Katharina Schleidt" w:date="2021-10-27T12:19:00Z"/>
                <w:sz w:val="20"/>
                <w:szCs w:val="20"/>
              </w:rPr>
            </w:pPr>
            <w:del w:id="612" w:author="Katharina Schleidt" w:date="2021-10-27T12:19:00Z">
              <w:r w:rsidRPr="006C1E19" w:rsidDel="009F4EF1">
                <w:rPr>
                  <w:sz w:val="20"/>
                  <w:szCs w:val="20"/>
                </w:rPr>
                <w:delText>/conf/sam-cpt/PreparationStep</w:delText>
              </w:r>
            </w:del>
          </w:p>
        </w:tc>
        <w:tc>
          <w:tcPr>
            <w:tcW w:w="3153" w:type="dxa"/>
          </w:tcPr>
          <w:p w14:paraId="11BB3804" w14:textId="338D77B8" w:rsidR="00A5522C" w:rsidRPr="00740AD6" w:rsidDel="009F4EF1" w:rsidRDefault="00A5522C" w:rsidP="00345B12">
            <w:pPr>
              <w:jc w:val="left"/>
              <w:rPr>
                <w:del w:id="613" w:author="Katharina Schleidt" w:date="2021-10-27T12:19:00Z"/>
                <w:sz w:val="20"/>
                <w:szCs w:val="20"/>
              </w:rPr>
            </w:pPr>
            <w:del w:id="614"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.3</w:delText>
              </w:r>
            </w:del>
          </w:p>
        </w:tc>
      </w:tr>
      <w:tr w:rsidR="00A5522C" w:rsidRPr="00740AD6" w:rsidDel="009F4EF1" w14:paraId="320186E3" w14:textId="23ACC422" w:rsidTr="00345B12">
        <w:trPr>
          <w:del w:id="615" w:author="Katharina Schleidt" w:date="2021-10-27T12:19:00Z"/>
        </w:trPr>
        <w:tc>
          <w:tcPr>
            <w:tcW w:w="3229" w:type="dxa"/>
          </w:tcPr>
          <w:p w14:paraId="567E5ACB" w14:textId="41CCCEB5" w:rsidR="00A5522C" w:rsidRPr="00740AD6" w:rsidDel="009F4EF1" w:rsidRDefault="006C1E19" w:rsidP="00345B12">
            <w:pPr>
              <w:jc w:val="left"/>
              <w:rPr>
                <w:del w:id="616" w:author="Katharina Schleidt" w:date="2021-10-27T12:19:00Z"/>
                <w:sz w:val="20"/>
                <w:szCs w:val="20"/>
              </w:rPr>
            </w:pPr>
            <w:del w:id="617" w:author="Katharina Schleidt" w:date="2021-10-27T12:19:00Z">
              <w:r w:rsidRPr="006C1E19" w:rsidDel="009F4EF1">
                <w:rPr>
                  <w:sz w:val="20"/>
                  <w:szCs w:val="20"/>
                </w:rPr>
                <w:delText>Conceptual Sample - Sample</w:delText>
              </w:r>
            </w:del>
          </w:p>
        </w:tc>
        <w:tc>
          <w:tcPr>
            <w:tcW w:w="3359" w:type="dxa"/>
          </w:tcPr>
          <w:p w14:paraId="486E01B3" w14:textId="79DB90DC" w:rsidR="00A5522C" w:rsidRPr="00740AD6" w:rsidDel="009F4EF1" w:rsidRDefault="006C1E19" w:rsidP="00345B12">
            <w:pPr>
              <w:jc w:val="left"/>
              <w:rPr>
                <w:del w:id="618" w:author="Katharina Schleidt" w:date="2021-10-27T12:19:00Z"/>
                <w:sz w:val="20"/>
                <w:szCs w:val="20"/>
              </w:rPr>
            </w:pPr>
            <w:del w:id="619" w:author="Katharina Schleidt" w:date="2021-10-27T12:19:00Z">
              <w:r w:rsidRPr="006C1E19" w:rsidDel="009F4EF1">
                <w:rPr>
                  <w:sz w:val="20"/>
                  <w:szCs w:val="20"/>
                </w:rPr>
                <w:delText>/conf/sam-cpt/Sample</w:delText>
              </w:r>
            </w:del>
          </w:p>
        </w:tc>
        <w:tc>
          <w:tcPr>
            <w:tcW w:w="3153" w:type="dxa"/>
          </w:tcPr>
          <w:p w14:paraId="3F4415B5" w14:textId="6C6617D2" w:rsidR="00A5522C" w:rsidRPr="00740AD6" w:rsidDel="009F4EF1" w:rsidRDefault="00A5522C" w:rsidP="00345B12">
            <w:pPr>
              <w:jc w:val="left"/>
              <w:rPr>
                <w:del w:id="620" w:author="Katharina Schleidt" w:date="2021-10-27T12:19:00Z"/>
                <w:sz w:val="20"/>
                <w:szCs w:val="20"/>
              </w:rPr>
            </w:pPr>
            <w:del w:id="621"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.4</w:delText>
              </w:r>
            </w:del>
          </w:p>
        </w:tc>
      </w:tr>
      <w:tr w:rsidR="00A5522C" w:rsidRPr="00740AD6" w:rsidDel="009F4EF1" w14:paraId="289F2A7D" w14:textId="59C4BF6F" w:rsidTr="00345B12">
        <w:trPr>
          <w:del w:id="622" w:author="Katharina Schleidt" w:date="2021-10-27T12:19:00Z"/>
        </w:trPr>
        <w:tc>
          <w:tcPr>
            <w:tcW w:w="3229" w:type="dxa"/>
          </w:tcPr>
          <w:p w14:paraId="7FA08CE6" w14:textId="634F94F5" w:rsidR="00A5522C" w:rsidRPr="00740AD6" w:rsidDel="009F4EF1" w:rsidRDefault="006C1E19" w:rsidP="00345B12">
            <w:pPr>
              <w:jc w:val="left"/>
              <w:rPr>
                <w:del w:id="623" w:author="Katharina Schleidt" w:date="2021-10-27T12:19:00Z"/>
                <w:sz w:val="20"/>
                <w:szCs w:val="20"/>
              </w:rPr>
            </w:pPr>
            <w:del w:id="624" w:author="Katharina Schleidt" w:date="2021-10-27T12:19:00Z">
              <w:r w:rsidRPr="006C1E19" w:rsidDel="009F4EF1">
                <w:rPr>
                  <w:sz w:val="20"/>
                  <w:szCs w:val="20"/>
                </w:rPr>
                <w:delText>Conceptual Sample - Sampler</w:delText>
              </w:r>
            </w:del>
          </w:p>
        </w:tc>
        <w:tc>
          <w:tcPr>
            <w:tcW w:w="3359" w:type="dxa"/>
          </w:tcPr>
          <w:p w14:paraId="4D4A5CF9" w14:textId="0010D455" w:rsidR="00A5522C" w:rsidRPr="00740AD6" w:rsidDel="009F4EF1" w:rsidRDefault="006C1E19" w:rsidP="00345B12">
            <w:pPr>
              <w:jc w:val="left"/>
              <w:rPr>
                <w:del w:id="625" w:author="Katharina Schleidt" w:date="2021-10-27T12:19:00Z"/>
                <w:sz w:val="20"/>
                <w:szCs w:val="20"/>
              </w:rPr>
            </w:pPr>
            <w:del w:id="626" w:author="Katharina Schleidt" w:date="2021-10-27T12:19:00Z">
              <w:r w:rsidRPr="006C1E19" w:rsidDel="009F4EF1">
                <w:rPr>
                  <w:sz w:val="20"/>
                  <w:szCs w:val="20"/>
                </w:rPr>
                <w:delText>/conf/sam-cpt/Sampler</w:delText>
              </w:r>
            </w:del>
          </w:p>
        </w:tc>
        <w:tc>
          <w:tcPr>
            <w:tcW w:w="3153" w:type="dxa"/>
          </w:tcPr>
          <w:p w14:paraId="38DD9B64" w14:textId="0EC2946C" w:rsidR="00A5522C" w:rsidRPr="00740AD6" w:rsidDel="009F4EF1" w:rsidRDefault="00A5522C" w:rsidP="00345B12">
            <w:pPr>
              <w:jc w:val="left"/>
              <w:rPr>
                <w:del w:id="627" w:author="Katharina Schleidt" w:date="2021-10-27T12:19:00Z"/>
                <w:sz w:val="20"/>
                <w:szCs w:val="20"/>
              </w:rPr>
            </w:pPr>
            <w:del w:id="628"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.5</w:delText>
              </w:r>
            </w:del>
          </w:p>
        </w:tc>
      </w:tr>
      <w:tr w:rsidR="00A5522C" w:rsidRPr="00740AD6" w:rsidDel="009F4EF1" w14:paraId="6BB1AF00" w14:textId="32DC2096" w:rsidTr="00345B12">
        <w:trPr>
          <w:del w:id="629" w:author="Katharina Schleidt" w:date="2021-10-27T12:19:00Z"/>
        </w:trPr>
        <w:tc>
          <w:tcPr>
            <w:tcW w:w="3229" w:type="dxa"/>
          </w:tcPr>
          <w:p w14:paraId="7D2DCB1B" w14:textId="16DE4FB2" w:rsidR="00A5522C" w:rsidRPr="00740AD6" w:rsidDel="009F4EF1" w:rsidRDefault="006C1E19" w:rsidP="00345B12">
            <w:pPr>
              <w:jc w:val="left"/>
              <w:rPr>
                <w:del w:id="630" w:author="Katharina Schleidt" w:date="2021-10-27T12:19:00Z"/>
                <w:sz w:val="20"/>
                <w:szCs w:val="20"/>
              </w:rPr>
            </w:pPr>
            <w:del w:id="631" w:author="Katharina Schleidt" w:date="2021-10-27T12:19:00Z">
              <w:r w:rsidRPr="006C1E19" w:rsidDel="009F4EF1">
                <w:rPr>
                  <w:sz w:val="20"/>
                  <w:szCs w:val="20"/>
                </w:rPr>
                <w:delText>Conceptual Sample - Sampling</w:delText>
              </w:r>
            </w:del>
          </w:p>
        </w:tc>
        <w:tc>
          <w:tcPr>
            <w:tcW w:w="3359" w:type="dxa"/>
          </w:tcPr>
          <w:p w14:paraId="60D5D8DF" w14:textId="560C22EC" w:rsidR="00A5522C" w:rsidRPr="00740AD6" w:rsidDel="009F4EF1" w:rsidRDefault="006C1E19" w:rsidP="00345B12">
            <w:pPr>
              <w:jc w:val="left"/>
              <w:rPr>
                <w:del w:id="632" w:author="Katharina Schleidt" w:date="2021-10-27T12:19:00Z"/>
                <w:sz w:val="20"/>
                <w:szCs w:val="20"/>
              </w:rPr>
            </w:pPr>
            <w:del w:id="633" w:author="Katharina Schleidt" w:date="2021-10-27T12:19:00Z">
              <w:r w:rsidRPr="006C1E19" w:rsidDel="009F4EF1">
                <w:rPr>
                  <w:sz w:val="20"/>
                  <w:szCs w:val="20"/>
                </w:rPr>
                <w:delText>/conf/sam-cpt/Sampling</w:delText>
              </w:r>
            </w:del>
          </w:p>
        </w:tc>
        <w:tc>
          <w:tcPr>
            <w:tcW w:w="3153" w:type="dxa"/>
          </w:tcPr>
          <w:p w14:paraId="06EDCBD7" w14:textId="7ECDA912" w:rsidR="00A5522C" w:rsidRPr="00740AD6" w:rsidDel="009F4EF1" w:rsidRDefault="00A5522C" w:rsidP="00345B12">
            <w:pPr>
              <w:jc w:val="left"/>
              <w:rPr>
                <w:del w:id="634" w:author="Katharina Schleidt" w:date="2021-10-27T12:19:00Z"/>
                <w:sz w:val="20"/>
                <w:szCs w:val="20"/>
              </w:rPr>
            </w:pPr>
            <w:del w:id="635"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.6</w:delText>
              </w:r>
            </w:del>
          </w:p>
        </w:tc>
      </w:tr>
      <w:tr w:rsidR="00A5522C" w:rsidRPr="00740AD6" w:rsidDel="009F4EF1" w14:paraId="127A9202" w14:textId="7652328C" w:rsidTr="00345B12">
        <w:trPr>
          <w:del w:id="636" w:author="Katharina Schleidt" w:date="2021-10-27T12:19:00Z"/>
        </w:trPr>
        <w:tc>
          <w:tcPr>
            <w:tcW w:w="3229" w:type="dxa"/>
          </w:tcPr>
          <w:p w14:paraId="1A93802C" w14:textId="03642607" w:rsidR="00A5522C" w:rsidRPr="00740AD6" w:rsidDel="009F4EF1" w:rsidRDefault="006C1E19" w:rsidP="00345B12">
            <w:pPr>
              <w:jc w:val="left"/>
              <w:rPr>
                <w:del w:id="637" w:author="Katharina Schleidt" w:date="2021-10-27T12:19:00Z"/>
                <w:sz w:val="20"/>
                <w:szCs w:val="20"/>
              </w:rPr>
            </w:pPr>
            <w:del w:id="638" w:author="Katharina Schleidt" w:date="2021-10-27T12:19:00Z">
              <w:r w:rsidRPr="006C1E19" w:rsidDel="009F4EF1">
                <w:rPr>
                  <w:sz w:val="20"/>
                  <w:szCs w:val="20"/>
                </w:rPr>
                <w:delText>Conceptual Sample - SamplingProcedure</w:delText>
              </w:r>
            </w:del>
          </w:p>
        </w:tc>
        <w:tc>
          <w:tcPr>
            <w:tcW w:w="3359" w:type="dxa"/>
          </w:tcPr>
          <w:p w14:paraId="27A8E47D" w14:textId="6BC0B88F" w:rsidR="00A5522C" w:rsidRPr="00740AD6" w:rsidDel="009F4EF1" w:rsidRDefault="006C1E19" w:rsidP="00345B12">
            <w:pPr>
              <w:jc w:val="left"/>
              <w:rPr>
                <w:del w:id="639" w:author="Katharina Schleidt" w:date="2021-10-27T12:19:00Z"/>
                <w:sz w:val="20"/>
                <w:szCs w:val="20"/>
              </w:rPr>
            </w:pPr>
            <w:del w:id="640" w:author="Katharina Schleidt" w:date="2021-10-27T12:19:00Z">
              <w:r w:rsidRPr="006C1E19" w:rsidDel="009F4EF1">
                <w:rPr>
                  <w:sz w:val="20"/>
                  <w:szCs w:val="20"/>
                </w:rPr>
                <w:delText>/conf/sam-cpt/SamplingProcedure</w:delText>
              </w:r>
            </w:del>
          </w:p>
        </w:tc>
        <w:tc>
          <w:tcPr>
            <w:tcW w:w="3153" w:type="dxa"/>
          </w:tcPr>
          <w:p w14:paraId="15525459" w14:textId="55B405DF" w:rsidR="00A5522C" w:rsidRPr="00740AD6" w:rsidDel="009F4EF1" w:rsidRDefault="00A5522C" w:rsidP="00345B12">
            <w:pPr>
              <w:jc w:val="left"/>
              <w:rPr>
                <w:del w:id="641" w:author="Katharina Schleidt" w:date="2021-10-27T12:19:00Z"/>
                <w:sz w:val="20"/>
                <w:szCs w:val="20"/>
              </w:rPr>
            </w:pPr>
            <w:del w:id="642"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.7</w:delText>
              </w:r>
            </w:del>
          </w:p>
        </w:tc>
      </w:tr>
    </w:tbl>
    <w:p w14:paraId="1DAF5599" w14:textId="4A6A0C56" w:rsidR="00A5522C" w:rsidDel="009F4EF1" w:rsidRDefault="00A5522C" w:rsidP="009F2BE1">
      <w:pPr>
        <w:rPr>
          <w:del w:id="643" w:author="Katharina Schleidt" w:date="2021-10-27T12:19:00Z"/>
          <w:lang w:eastAsia="ja-JP"/>
        </w:rPr>
      </w:pPr>
    </w:p>
    <w:p w14:paraId="772FECF3" w14:textId="48D12CC7" w:rsidR="009B3BAC" w:rsidRPr="009B3BAC" w:rsidDel="009F4EF1" w:rsidRDefault="009B3BAC" w:rsidP="009B3BAC">
      <w:pPr>
        <w:jc w:val="center"/>
        <w:rPr>
          <w:del w:id="644" w:author="Katharina Schleidt" w:date="2021-10-27T12:19:00Z"/>
          <w:b/>
          <w:bCs/>
          <w:sz w:val="20"/>
          <w:szCs w:val="20"/>
        </w:rPr>
      </w:pPr>
      <w:bookmarkStart w:id="645" w:name="_Ref52472114"/>
      <w:del w:id="646" w:author="Katharina Schleidt" w:date="2021-10-27T12:19:00Z">
        <w:r w:rsidRPr="009B3BAC"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5</w:delText>
        </w:r>
        <w:r w:rsidR="00D471BA" w:rsidDel="009F4EF1">
          <w:rPr>
            <w:b/>
            <w:bCs/>
            <w:sz w:val="20"/>
            <w:szCs w:val="20"/>
          </w:rPr>
          <w:fldChar w:fldCharType="end"/>
        </w:r>
        <w:bookmarkEnd w:id="645"/>
        <w:r w:rsidRPr="009B3BAC" w:rsidDel="009F4EF1">
          <w:rPr>
            <w:b/>
            <w:bCs/>
            <w:sz w:val="20"/>
            <w:szCs w:val="20"/>
          </w:rPr>
          <w:delText xml:space="preserve"> – Abstract Sample core conformance classes</w:delText>
        </w:r>
      </w:del>
    </w:p>
    <w:tbl>
      <w:tblPr>
        <w:tblStyle w:val="TableGrid"/>
        <w:tblW w:w="0" w:type="auto"/>
        <w:tblLook w:val="04A0" w:firstRow="1" w:lastRow="0" w:firstColumn="1" w:lastColumn="0" w:noHBand="0" w:noVBand="1"/>
      </w:tblPr>
      <w:tblGrid>
        <w:gridCol w:w="3229"/>
        <w:gridCol w:w="3359"/>
        <w:gridCol w:w="3153"/>
      </w:tblGrid>
      <w:tr w:rsidR="009B3BAC" w:rsidRPr="00740AD6" w:rsidDel="009F4EF1" w14:paraId="70055158" w14:textId="012665BB" w:rsidTr="00345B12">
        <w:trPr>
          <w:del w:id="647" w:author="Katharina Schleidt" w:date="2021-10-27T12:19:00Z"/>
        </w:trPr>
        <w:tc>
          <w:tcPr>
            <w:tcW w:w="3229" w:type="dxa"/>
          </w:tcPr>
          <w:p w14:paraId="63BA2D50" w14:textId="3BE35CC2" w:rsidR="009B3BAC" w:rsidRPr="00740AD6" w:rsidDel="009F4EF1" w:rsidRDefault="009B3BAC" w:rsidP="00345B12">
            <w:pPr>
              <w:jc w:val="left"/>
              <w:rPr>
                <w:del w:id="648" w:author="Katharina Schleidt" w:date="2021-10-27T12:19:00Z"/>
                <w:b/>
                <w:bCs/>
                <w:sz w:val="20"/>
                <w:szCs w:val="20"/>
              </w:rPr>
            </w:pPr>
            <w:del w:id="649" w:author="Katharina Schleidt" w:date="2021-10-27T12:19:00Z">
              <w:r w:rsidRPr="00740AD6" w:rsidDel="009F4EF1">
                <w:rPr>
                  <w:b/>
                  <w:bCs/>
                  <w:sz w:val="20"/>
                  <w:szCs w:val="20"/>
                </w:rPr>
                <w:delText>Conformance class</w:delText>
              </w:r>
            </w:del>
          </w:p>
        </w:tc>
        <w:tc>
          <w:tcPr>
            <w:tcW w:w="3359" w:type="dxa"/>
          </w:tcPr>
          <w:p w14:paraId="786943C1" w14:textId="363E136F" w:rsidR="009B3BAC" w:rsidRPr="00740AD6" w:rsidDel="009F4EF1" w:rsidRDefault="009B3BAC" w:rsidP="00345B12">
            <w:pPr>
              <w:jc w:val="left"/>
              <w:rPr>
                <w:del w:id="650" w:author="Katharina Schleidt" w:date="2021-10-27T12:19:00Z"/>
                <w:b/>
                <w:bCs/>
                <w:sz w:val="20"/>
                <w:szCs w:val="20"/>
              </w:rPr>
            </w:pPr>
            <w:del w:id="651" w:author="Katharina Schleidt" w:date="2021-10-27T12:19:00Z">
              <w:r w:rsidRPr="00740AD6" w:rsidDel="009F4EF1">
                <w:rPr>
                  <w:b/>
                  <w:bCs/>
                  <w:sz w:val="20"/>
                  <w:szCs w:val="20"/>
                </w:rPr>
                <w:delText>Identifier</w:delText>
              </w:r>
            </w:del>
          </w:p>
        </w:tc>
        <w:tc>
          <w:tcPr>
            <w:tcW w:w="3153" w:type="dxa"/>
          </w:tcPr>
          <w:p w14:paraId="79594051" w14:textId="2285C6C0" w:rsidR="009B3BAC" w:rsidRPr="00740AD6" w:rsidDel="009F4EF1" w:rsidRDefault="009B3BAC" w:rsidP="00345B12">
            <w:pPr>
              <w:jc w:val="left"/>
              <w:rPr>
                <w:del w:id="652" w:author="Katharina Schleidt" w:date="2021-10-27T12:19:00Z"/>
                <w:b/>
                <w:bCs/>
                <w:sz w:val="20"/>
                <w:szCs w:val="20"/>
              </w:rPr>
            </w:pPr>
            <w:del w:id="653" w:author="Katharina Schleidt" w:date="2021-10-27T12:19:00Z">
              <w:r w:rsidRPr="00740AD6" w:rsidDel="009F4EF1">
                <w:rPr>
                  <w:b/>
                  <w:bCs/>
                  <w:sz w:val="20"/>
                  <w:szCs w:val="20"/>
                </w:rPr>
                <w:delText>Annex A clause</w:delText>
              </w:r>
            </w:del>
          </w:p>
        </w:tc>
      </w:tr>
      <w:tr w:rsidR="009B3BAC" w:rsidRPr="00740AD6" w:rsidDel="009F4EF1" w14:paraId="3CB5E033" w14:textId="15AE5A53" w:rsidTr="00345B12">
        <w:trPr>
          <w:del w:id="654" w:author="Katharina Schleidt" w:date="2021-10-27T12:19:00Z"/>
        </w:trPr>
        <w:tc>
          <w:tcPr>
            <w:tcW w:w="3229" w:type="dxa"/>
          </w:tcPr>
          <w:p w14:paraId="170E88CB" w14:textId="1FF7259A" w:rsidR="009B3BAC" w:rsidRPr="00740AD6" w:rsidDel="009F4EF1" w:rsidRDefault="002A61E5" w:rsidP="00345B12">
            <w:pPr>
              <w:jc w:val="left"/>
              <w:rPr>
                <w:del w:id="655" w:author="Katharina Schleidt" w:date="2021-10-27T12:19:00Z"/>
                <w:sz w:val="20"/>
                <w:szCs w:val="20"/>
              </w:rPr>
            </w:pPr>
            <w:del w:id="656" w:author="Katharina Schleidt" w:date="2021-10-27T12:19:00Z">
              <w:r w:rsidRPr="002A61E5" w:rsidDel="009F4EF1">
                <w:rPr>
                  <w:sz w:val="20"/>
                  <w:szCs w:val="20"/>
                </w:rPr>
                <w:delText>Abstract Sample core package</w:delText>
              </w:r>
            </w:del>
          </w:p>
        </w:tc>
        <w:tc>
          <w:tcPr>
            <w:tcW w:w="3359" w:type="dxa"/>
          </w:tcPr>
          <w:p w14:paraId="23A295E9" w14:textId="759DE3E1" w:rsidR="009B3BAC" w:rsidRPr="00740AD6" w:rsidDel="009F4EF1" w:rsidRDefault="002A61E5" w:rsidP="00345B12">
            <w:pPr>
              <w:jc w:val="left"/>
              <w:rPr>
                <w:del w:id="657" w:author="Katharina Schleidt" w:date="2021-10-27T12:19:00Z"/>
                <w:sz w:val="20"/>
                <w:szCs w:val="20"/>
              </w:rPr>
            </w:pPr>
            <w:del w:id="658" w:author="Katharina Schleidt" w:date="2021-10-27T12:19:00Z">
              <w:r w:rsidRPr="002A61E5" w:rsidDel="009F4EF1">
                <w:rPr>
                  <w:sz w:val="20"/>
                  <w:szCs w:val="20"/>
                </w:rPr>
                <w:delText>/conf/sam-core</w:delText>
              </w:r>
            </w:del>
          </w:p>
        </w:tc>
        <w:tc>
          <w:tcPr>
            <w:tcW w:w="3153" w:type="dxa"/>
          </w:tcPr>
          <w:p w14:paraId="2F5DCE08" w14:textId="43971285" w:rsidR="009B3BAC" w:rsidRPr="00740AD6" w:rsidDel="009F4EF1" w:rsidRDefault="009B3BAC" w:rsidP="00345B12">
            <w:pPr>
              <w:jc w:val="left"/>
              <w:rPr>
                <w:del w:id="659" w:author="Katharina Schleidt" w:date="2021-10-27T12:19:00Z"/>
                <w:sz w:val="20"/>
                <w:szCs w:val="20"/>
              </w:rPr>
            </w:pPr>
            <w:del w:id="660" w:author="Katharina Schleidt" w:date="2021-10-27T12:19:00Z">
              <w:r w:rsidRPr="00740AD6" w:rsidDel="009F4EF1">
                <w:rPr>
                  <w:sz w:val="20"/>
                  <w:szCs w:val="20"/>
                </w:rPr>
                <w:delText>A.</w:delText>
              </w:r>
              <w:r w:rsidR="002A61E5" w:rsidDel="009F4EF1">
                <w:rPr>
                  <w:sz w:val="20"/>
                  <w:szCs w:val="20"/>
                </w:rPr>
                <w:delText>5</w:delText>
              </w:r>
              <w:r w:rsidRPr="00740AD6" w:rsidDel="009F4EF1">
                <w:rPr>
                  <w:sz w:val="20"/>
                  <w:szCs w:val="20"/>
                </w:rPr>
                <w:delText>.1</w:delText>
              </w:r>
            </w:del>
          </w:p>
        </w:tc>
      </w:tr>
      <w:tr w:rsidR="009B3BAC" w:rsidRPr="00740AD6" w:rsidDel="009F4EF1" w14:paraId="1D10AB17" w14:textId="17524208" w:rsidTr="00345B12">
        <w:trPr>
          <w:del w:id="661" w:author="Katharina Schleidt" w:date="2021-10-27T12:19:00Z"/>
        </w:trPr>
        <w:tc>
          <w:tcPr>
            <w:tcW w:w="3229" w:type="dxa"/>
          </w:tcPr>
          <w:p w14:paraId="2866CF75" w14:textId="162DAC5E" w:rsidR="009B3BAC" w:rsidRPr="00740AD6" w:rsidDel="009F4EF1" w:rsidRDefault="00264063" w:rsidP="00345B12">
            <w:pPr>
              <w:jc w:val="left"/>
              <w:rPr>
                <w:del w:id="662" w:author="Katharina Schleidt" w:date="2021-10-27T12:19:00Z"/>
                <w:sz w:val="20"/>
                <w:szCs w:val="20"/>
              </w:rPr>
            </w:pPr>
            <w:del w:id="663" w:author="Katharina Schleidt" w:date="2021-10-27T12:19:00Z">
              <w:r w:rsidRPr="00264063" w:rsidDel="009F4EF1">
                <w:rPr>
                  <w:sz w:val="20"/>
                  <w:szCs w:val="20"/>
                </w:rPr>
                <w:delText>Abstract Sample core - AbstractPreparationProcedure</w:delText>
              </w:r>
            </w:del>
          </w:p>
        </w:tc>
        <w:tc>
          <w:tcPr>
            <w:tcW w:w="3359" w:type="dxa"/>
          </w:tcPr>
          <w:p w14:paraId="0B31878F" w14:textId="622F2C93" w:rsidR="009B3BAC" w:rsidRPr="00740AD6" w:rsidDel="009F4EF1" w:rsidRDefault="00264063" w:rsidP="00345B12">
            <w:pPr>
              <w:jc w:val="left"/>
              <w:rPr>
                <w:del w:id="664" w:author="Katharina Schleidt" w:date="2021-10-27T12:19:00Z"/>
                <w:sz w:val="20"/>
                <w:szCs w:val="20"/>
              </w:rPr>
            </w:pPr>
            <w:del w:id="665" w:author="Katharina Schleidt" w:date="2021-10-27T12:19:00Z">
              <w:r w:rsidRPr="00264063" w:rsidDel="009F4EF1">
                <w:rPr>
                  <w:sz w:val="20"/>
                  <w:szCs w:val="20"/>
                </w:rPr>
                <w:delText>/conf/sam-core/AbstractPreparationProcedure</w:delText>
              </w:r>
            </w:del>
          </w:p>
        </w:tc>
        <w:tc>
          <w:tcPr>
            <w:tcW w:w="3153" w:type="dxa"/>
          </w:tcPr>
          <w:p w14:paraId="062A3A71" w14:textId="6D74078B" w:rsidR="009B3BAC" w:rsidRPr="00740AD6" w:rsidDel="009F4EF1" w:rsidRDefault="009B3BAC" w:rsidP="00345B12">
            <w:pPr>
              <w:jc w:val="left"/>
              <w:rPr>
                <w:del w:id="666" w:author="Katharina Schleidt" w:date="2021-10-27T12:19:00Z"/>
                <w:sz w:val="20"/>
                <w:szCs w:val="20"/>
              </w:rPr>
            </w:pPr>
            <w:del w:id="667"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.2</w:delText>
              </w:r>
            </w:del>
          </w:p>
        </w:tc>
      </w:tr>
      <w:tr w:rsidR="009B3BAC" w:rsidRPr="00740AD6" w:rsidDel="009F4EF1" w14:paraId="4CD0016B" w14:textId="3503C465" w:rsidTr="00345B12">
        <w:trPr>
          <w:del w:id="668" w:author="Katharina Schleidt" w:date="2021-10-27T12:19:00Z"/>
        </w:trPr>
        <w:tc>
          <w:tcPr>
            <w:tcW w:w="3229" w:type="dxa"/>
          </w:tcPr>
          <w:p w14:paraId="23804103" w14:textId="46CCEA96" w:rsidR="009B3BAC" w:rsidRPr="00740AD6" w:rsidDel="009F4EF1" w:rsidRDefault="00264063" w:rsidP="00345B12">
            <w:pPr>
              <w:jc w:val="left"/>
              <w:rPr>
                <w:del w:id="669" w:author="Katharina Schleidt" w:date="2021-10-27T12:19:00Z"/>
                <w:sz w:val="20"/>
                <w:szCs w:val="20"/>
              </w:rPr>
            </w:pPr>
            <w:del w:id="670" w:author="Katharina Schleidt" w:date="2021-10-27T12:19:00Z">
              <w:r w:rsidRPr="00264063" w:rsidDel="009F4EF1">
                <w:rPr>
                  <w:sz w:val="20"/>
                  <w:szCs w:val="20"/>
                </w:rPr>
                <w:delText>Abstract Sample core - AbstractPreparationStep</w:delText>
              </w:r>
            </w:del>
          </w:p>
        </w:tc>
        <w:tc>
          <w:tcPr>
            <w:tcW w:w="3359" w:type="dxa"/>
          </w:tcPr>
          <w:p w14:paraId="0A4AD7A6" w14:textId="29749EEB" w:rsidR="009B3BAC" w:rsidRPr="00740AD6" w:rsidDel="009F4EF1" w:rsidRDefault="00264063" w:rsidP="00345B12">
            <w:pPr>
              <w:jc w:val="left"/>
              <w:rPr>
                <w:del w:id="671" w:author="Katharina Schleidt" w:date="2021-10-27T12:19:00Z"/>
                <w:sz w:val="20"/>
                <w:szCs w:val="20"/>
              </w:rPr>
            </w:pPr>
            <w:del w:id="672" w:author="Katharina Schleidt" w:date="2021-10-27T12:19:00Z">
              <w:r w:rsidRPr="00264063" w:rsidDel="009F4EF1">
                <w:rPr>
                  <w:sz w:val="20"/>
                  <w:szCs w:val="20"/>
                </w:rPr>
                <w:delText>/conf/sam-core/AbstractPreparationStep</w:delText>
              </w:r>
            </w:del>
          </w:p>
        </w:tc>
        <w:tc>
          <w:tcPr>
            <w:tcW w:w="3153" w:type="dxa"/>
          </w:tcPr>
          <w:p w14:paraId="743FC0AF" w14:textId="2734F0BA" w:rsidR="009B3BAC" w:rsidRPr="00740AD6" w:rsidDel="009F4EF1" w:rsidRDefault="009B3BAC" w:rsidP="00345B12">
            <w:pPr>
              <w:jc w:val="left"/>
              <w:rPr>
                <w:del w:id="673" w:author="Katharina Schleidt" w:date="2021-10-27T12:19:00Z"/>
                <w:sz w:val="20"/>
                <w:szCs w:val="20"/>
              </w:rPr>
            </w:pPr>
            <w:del w:id="674"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.3</w:delText>
              </w:r>
            </w:del>
          </w:p>
        </w:tc>
      </w:tr>
      <w:tr w:rsidR="009B3BAC" w:rsidRPr="00740AD6" w:rsidDel="009F4EF1" w14:paraId="6F606B00" w14:textId="23D3B21F" w:rsidTr="00345B12">
        <w:trPr>
          <w:del w:id="675" w:author="Katharina Schleidt" w:date="2021-10-27T12:19:00Z"/>
        </w:trPr>
        <w:tc>
          <w:tcPr>
            <w:tcW w:w="3229" w:type="dxa"/>
          </w:tcPr>
          <w:p w14:paraId="62D34BD9" w14:textId="3FAFFF54" w:rsidR="009B3BAC" w:rsidRPr="00740AD6" w:rsidDel="009F4EF1" w:rsidRDefault="00264063" w:rsidP="00345B12">
            <w:pPr>
              <w:jc w:val="left"/>
              <w:rPr>
                <w:del w:id="676" w:author="Katharina Schleidt" w:date="2021-10-27T12:19:00Z"/>
                <w:sz w:val="20"/>
                <w:szCs w:val="20"/>
              </w:rPr>
            </w:pPr>
            <w:del w:id="677" w:author="Katharina Schleidt" w:date="2021-10-27T12:19:00Z">
              <w:r w:rsidRPr="00264063" w:rsidDel="009F4EF1">
                <w:rPr>
                  <w:sz w:val="20"/>
                  <w:szCs w:val="20"/>
                </w:rPr>
                <w:delText>Abstract Sample core - AbstractSample</w:delText>
              </w:r>
            </w:del>
          </w:p>
        </w:tc>
        <w:tc>
          <w:tcPr>
            <w:tcW w:w="3359" w:type="dxa"/>
          </w:tcPr>
          <w:p w14:paraId="5F11A5D6" w14:textId="6AB26401" w:rsidR="009B3BAC" w:rsidRPr="00740AD6" w:rsidDel="009F4EF1" w:rsidRDefault="00264063" w:rsidP="00345B12">
            <w:pPr>
              <w:jc w:val="left"/>
              <w:rPr>
                <w:del w:id="678" w:author="Katharina Schleidt" w:date="2021-10-27T12:19:00Z"/>
                <w:sz w:val="20"/>
                <w:szCs w:val="20"/>
              </w:rPr>
            </w:pPr>
            <w:del w:id="679" w:author="Katharina Schleidt" w:date="2021-10-27T12:19:00Z">
              <w:r w:rsidRPr="00264063" w:rsidDel="009F4EF1">
                <w:rPr>
                  <w:sz w:val="20"/>
                  <w:szCs w:val="20"/>
                </w:rPr>
                <w:delText>/conf/sam-core/AbstractSample</w:delText>
              </w:r>
            </w:del>
          </w:p>
        </w:tc>
        <w:tc>
          <w:tcPr>
            <w:tcW w:w="3153" w:type="dxa"/>
          </w:tcPr>
          <w:p w14:paraId="4313F30F" w14:textId="3414FA51" w:rsidR="009B3BAC" w:rsidRPr="00740AD6" w:rsidDel="009F4EF1" w:rsidRDefault="009B3BAC" w:rsidP="00345B12">
            <w:pPr>
              <w:jc w:val="left"/>
              <w:rPr>
                <w:del w:id="680" w:author="Katharina Schleidt" w:date="2021-10-27T12:19:00Z"/>
                <w:sz w:val="20"/>
                <w:szCs w:val="20"/>
              </w:rPr>
            </w:pPr>
            <w:del w:id="681"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.4</w:delText>
              </w:r>
            </w:del>
          </w:p>
        </w:tc>
      </w:tr>
      <w:tr w:rsidR="009B3BAC" w:rsidRPr="00740AD6" w:rsidDel="009F4EF1" w14:paraId="151F68C6" w14:textId="74D58425" w:rsidTr="00345B12">
        <w:trPr>
          <w:del w:id="682" w:author="Katharina Schleidt" w:date="2021-10-27T12:19:00Z"/>
        </w:trPr>
        <w:tc>
          <w:tcPr>
            <w:tcW w:w="3229" w:type="dxa"/>
          </w:tcPr>
          <w:p w14:paraId="60F5D60F" w14:textId="3DE495CC" w:rsidR="009B3BAC" w:rsidRPr="00740AD6" w:rsidDel="009F4EF1" w:rsidRDefault="00264063" w:rsidP="00345B12">
            <w:pPr>
              <w:jc w:val="left"/>
              <w:rPr>
                <w:del w:id="683" w:author="Katharina Schleidt" w:date="2021-10-27T12:19:00Z"/>
                <w:sz w:val="20"/>
                <w:szCs w:val="20"/>
              </w:rPr>
            </w:pPr>
            <w:del w:id="684" w:author="Katharina Schleidt" w:date="2021-10-27T12:19:00Z">
              <w:r w:rsidRPr="00264063" w:rsidDel="009F4EF1">
                <w:rPr>
                  <w:sz w:val="20"/>
                  <w:szCs w:val="20"/>
                </w:rPr>
                <w:delText>Abstract Sample core - AbstractSampler</w:delText>
              </w:r>
            </w:del>
          </w:p>
        </w:tc>
        <w:tc>
          <w:tcPr>
            <w:tcW w:w="3359" w:type="dxa"/>
          </w:tcPr>
          <w:p w14:paraId="5221EF6A" w14:textId="70BD9EAC" w:rsidR="009B3BAC" w:rsidRPr="00740AD6" w:rsidDel="009F4EF1" w:rsidRDefault="00264063" w:rsidP="00345B12">
            <w:pPr>
              <w:jc w:val="left"/>
              <w:rPr>
                <w:del w:id="685" w:author="Katharina Schleidt" w:date="2021-10-27T12:19:00Z"/>
                <w:sz w:val="20"/>
                <w:szCs w:val="20"/>
              </w:rPr>
            </w:pPr>
            <w:del w:id="686" w:author="Katharina Schleidt" w:date="2021-10-27T12:19:00Z">
              <w:r w:rsidRPr="00264063" w:rsidDel="009F4EF1">
                <w:rPr>
                  <w:sz w:val="20"/>
                  <w:szCs w:val="20"/>
                </w:rPr>
                <w:delText>/conf/sam-core/AbstractSampler</w:delText>
              </w:r>
            </w:del>
          </w:p>
        </w:tc>
        <w:tc>
          <w:tcPr>
            <w:tcW w:w="3153" w:type="dxa"/>
          </w:tcPr>
          <w:p w14:paraId="7AEA99E9" w14:textId="60E2B8B9" w:rsidR="009B3BAC" w:rsidRPr="00740AD6" w:rsidDel="009F4EF1" w:rsidRDefault="009B3BAC" w:rsidP="00345B12">
            <w:pPr>
              <w:jc w:val="left"/>
              <w:rPr>
                <w:del w:id="687" w:author="Katharina Schleidt" w:date="2021-10-27T12:19:00Z"/>
                <w:sz w:val="20"/>
                <w:szCs w:val="20"/>
              </w:rPr>
            </w:pPr>
            <w:del w:id="688"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.5</w:delText>
              </w:r>
            </w:del>
          </w:p>
        </w:tc>
      </w:tr>
      <w:tr w:rsidR="009B3BAC" w:rsidRPr="00740AD6" w:rsidDel="009F4EF1" w14:paraId="54EAF027" w14:textId="7D28CD85" w:rsidTr="00345B12">
        <w:trPr>
          <w:del w:id="689" w:author="Katharina Schleidt" w:date="2021-10-27T12:19:00Z"/>
        </w:trPr>
        <w:tc>
          <w:tcPr>
            <w:tcW w:w="3229" w:type="dxa"/>
          </w:tcPr>
          <w:p w14:paraId="71032169" w14:textId="098606BF" w:rsidR="009B3BAC" w:rsidRPr="00740AD6" w:rsidDel="009F4EF1" w:rsidRDefault="006A786D" w:rsidP="00345B12">
            <w:pPr>
              <w:jc w:val="left"/>
              <w:rPr>
                <w:del w:id="690" w:author="Katharina Schleidt" w:date="2021-10-27T12:19:00Z"/>
                <w:sz w:val="20"/>
                <w:szCs w:val="20"/>
              </w:rPr>
            </w:pPr>
            <w:del w:id="691" w:author="Katharina Schleidt" w:date="2021-10-27T12:19:00Z">
              <w:r w:rsidRPr="006A786D" w:rsidDel="009F4EF1">
                <w:rPr>
                  <w:sz w:val="20"/>
                  <w:szCs w:val="20"/>
                </w:rPr>
                <w:delText>Abstract Sample core - AbstractSampling</w:delText>
              </w:r>
            </w:del>
          </w:p>
        </w:tc>
        <w:tc>
          <w:tcPr>
            <w:tcW w:w="3359" w:type="dxa"/>
          </w:tcPr>
          <w:p w14:paraId="20259CCD" w14:textId="02E2C601" w:rsidR="009B3BAC" w:rsidRPr="00740AD6" w:rsidDel="009F4EF1" w:rsidRDefault="006A786D" w:rsidP="00345B12">
            <w:pPr>
              <w:jc w:val="left"/>
              <w:rPr>
                <w:del w:id="692" w:author="Katharina Schleidt" w:date="2021-10-27T12:19:00Z"/>
                <w:sz w:val="20"/>
                <w:szCs w:val="20"/>
              </w:rPr>
            </w:pPr>
            <w:del w:id="693" w:author="Katharina Schleidt" w:date="2021-10-27T12:19:00Z">
              <w:r w:rsidRPr="006A786D" w:rsidDel="009F4EF1">
                <w:rPr>
                  <w:sz w:val="20"/>
                  <w:szCs w:val="20"/>
                </w:rPr>
                <w:delText>/conf/sam-core/AbstractSampling</w:delText>
              </w:r>
            </w:del>
          </w:p>
        </w:tc>
        <w:tc>
          <w:tcPr>
            <w:tcW w:w="3153" w:type="dxa"/>
          </w:tcPr>
          <w:p w14:paraId="5DFD2E6D" w14:textId="092575E7" w:rsidR="009B3BAC" w:rsidRPr="00740AD6" w:rsidDel="009F4EF1" w:rsidRDefault="009B3BAC" w:rsidP="00345B12">
            <w:pPr>
              <w:jc w:val="left"/>
              <w:rPr>
                <w:del w:id="694" w:author="Katharina Schleidt" w:date="2021-10-27T12:19:00Z"/>
                <w:sz w:val="20"/>
                <w:szCs w:val="20"/>
              </w:rPr>
            </w:pPr>
            <w:del w:id="695" w:author="Katharina Schleidt" w:date="2021-10-27T12:19:00Z">
              <w:r w:rsidRPr="00740AD6" w:rsidDel="009F4EF1">
                <w:rPr>
                  <w:sz w:val="20"/>
                  <w:szCs w:val="20"/>
                </w:rPr>
                <w:delText>A.</w:delText>
              </w:r>
              <w:r w:rsidR="006A786D" w:rsidDel="009F4EF1">
                <w:rPr>
                  <w:sz w:val="20"/>
                  <w:szCs w:val="20"/>
                </w:rPr>
                <w:delText>5</w:delText>
              </w:r>
              <w:r w:rsidRPr="00740AD6" w:rsidDel="009F4EF1">
                <w:rPr>
                  <w:sz w:val="20"/>
                  <w:szCs w:val="20"/>
                </w:rPr>
                <w:delText>.6</w:delText>
              </w:r>
            </w:del>
          </w:p>
        </w:tc>
      </w:tr>
      <w:tr w:rsidR="009B3BAC" w:rsidRPr="00740AD6" w:rsidDel="009F4EF1" w14:paraId="1041FCE8" w14:textId="07B62C25" w:rsidTr="00345B12">
        <w:trPr>
          <w:del w:id="696" w:author="Katharina Schleidt" w:date="2021-10-27T12:19:00Z"/>
        </w:trPr>
        <w:tc>
          <w:tcPr>
            <w:tcW w:w="3229" w:type="dxa"/>
          </w:tcPr>
          <w:p w14:paraId="540BD8DD" w14:textId="7B39C243" w:rsidR="009B3BAC" w:rsidRPr="00740AD6" w:rsidDel="009F4EF1" w:rsidRDefault="00BC3B29" w:rsidP="00345B12">
            <w:pPr>
              <w:jc w:val="left"/>
              <w:rPr>
                <w:del w:id="697" w:author="Katharina Schleidt" w:date="2021-10-27T12:19:00Z"/>
                <w:sz w:val="20"/>
                <w:szCs w:val="20"/>
              </w:rPr>
            </w:pPr>
            <w:del w:id="698" w:author="Katharina Schleidt" w:date="2021-10-27T12:19:00Z">
              <w:r w:rsidRPr="00BC3B29" w:rsidDel="009F4EF1">
                <w:rPr>
                  <w:sz w:val="20"/>
                  <w:szCs w:val="20"/>
                </w:rPr>
                <w:delText>Abstract Sample core - AbstractSamplingProcedure</w:delText>
              </w:r>
            </w:del>
          </w:p>
        </w:tc>
        <w:tc>
          <w:tcPr>
            <w:tcW w:w="3359" w:type="dxa"/>
          </w:tcPr>
          <w:p w14:paraId="658B882D" w14:textId="7DA43BDD" w:rsidR="009B3BAC" w:rsidRPr="00740AD6" w:rsidDel="009F4EF1" w:rsidRDefault="00BC3B29" w:rsidP="00345B12">
            <w:pPr>
              <w:jc w:val="left"/>
              <w:rPr>
                <w:del w:id="699" w:author="Katharina Schleidt" w:date="2021-10-27T12:19:00Z"/>
                <w:sz w:val="20"/>
                <w:szCs w:val="20"/>
              </w:rPr>
            </w:pPr>
            <w:del w:id="700" w:author="Katharina Schleidt" w:date="2021-10-27T12:19:00Z">
              <w:r w:rsidRPr="00BC3B29" w:rsidDel="009F4EF1">
                <w:rPr>
                  <w:sz w:val="20"/>
                  <w:szCs w:val="20"/>
                </w:rPr>
                <w:delText>/conf/sam-core/AbstractSamplingProcedure</w:delText>
              </w:r>
            </w:del>
          </w:p>
        </w:tc>
        <w:tc>
          <w:tcPr>
            <w:tcW w:w="3153" w:type="dxa"/>
          </w:tcPr>
          <w:p w14:paraId="34F403C9" w14:textId="03845B7B" w:rsidR="009B3BAC" w:rsidRPr="00740AD6" w:rsidDel="009F4EF1" w:rsidRDefault="009B3BAC" w:rsidP="00345B12">
            <w:pPr>
              <w:jc w:val="left"/>
              <w:rPr>
                <w:del w:id="701" w:author="Katharina Schleidt" w:date="2021-10-27T12:19:00Z"/>
                <w:sz w:val="20"/>
                <w:szCs w:val="20"/>
              </w:rPr>
            </w:pPr>
            <w:del w:id="702" w:author="Katharina Schleidt" w:date="2021-10-27T12:19:00Z">
              <w:r w:rsidRPr="00740AD6" w:rsidDel="009F4EF1">
                <w:rPr>
                  <w:sz w:val="20"/>
                  <w:szCs w:val="20"/>
                </w:rPr>
                <w:delText>A.</w:delText>
              </w:r>
              <w:r w:rsidR="00BC3B29" w:rsidDel="009F4EF1">
                <w:rPr>
                  <w:sz w:val="20"/>
                  <w:szCs w:val="20"/>
                </w:rPr>
                <w:delText>5</w:delText>
              </w:r>
              <w:r w:rsidRPr="00740AD6" w:rsidDel="009F4EF1">
                <w:rPr>
                  <w:sz w:val="20"/>
                  <w:szCs w:val="20"/>
                </w:rPr>
                <w:delText>.7</w:delText>
              </w:r>
            </w:del>
          </w:p>
        </w:tc>
      </w:tr>
    </w:tbl>
    <w:p w14:paraId="66AA2DFB" w14:textId="72C82C3A" w:rsidR="009B3BAC" w:rsidDel="009F4EF1" w:rsidRDefault="009B3BAC" w:rsidP="009F2BE1">
      <w:pPr>
        <w:rPr>
          <w:del w:id="703" w:author="Katharina Schleidt" w:date="2021-10-27T12:19:00Z"/>
          <w:lang w:eastAsia="ja-JP"/>
        </w:rPr>
      </w:pPr>
    </w:p>
    <w:p w14:paraId="048FD077" w14:textId="58CBDA2B" w:rsidR="00FD5E24" w:rsidRPr="00FD5E24" w:rsidDel="009F4EF1" w:rsidRDefault="00FD5E24" w:rsidP="00FD5E24">
      <w:pPr>
        <w:jc w:val="center"/>
        <w:rPr>
          <w:del w:id="704" w:author="Katharina Schleidt" w:date="2021-10-27T12:19:00Z"/>
          <w:b/>
          <w:bCs/>
          <w:sz w:val="20"/>
          <w:szCs w:val="20"/>
        </w:rPr>
      </w:pPr>
      <w:bookmarkStart w:id="705" w:name="_Ref52472123"/>
      <w:del w:id="706" w:author="Katharina Schleidt" w:date="2021-10-27T12:19:00Z">
        <w:r w:rsidRPr="00FD5E24"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6</w:delText>
        </w:r>
        <w:r w:rsidR="00D471BA" w:rsidDel="009F4EF1">
          <w:rPr>
            <w:b/>
            <w:bCs/>
            <w:sz w:val="20"/>
            <w:szCs w:val="20"/>
          </w:rPr>
          <w:fldChar w:fldCharType="end"/>
        </w:r>
        <w:bookmarkEnd w:id="705"/>
        <w:r w:rsidRPr="00FD5E24" w:rsidDel="009F4EF1">
          <w:rPr>
            <w:b/>
            <w:bCs/>
            <w:sz w:val="20"/>
            <w:szCs w:val="20"/>
          </w:rPr>
          <w:delText xml:space="preserve"> — Basic Samples conformance classes</w:delText>
        </w:r>
      </w:del>
    </w:p>
    <w:tbl>
      <w:tblPr>
        <w:tblStyle w:val="TableGrid"/>
        <w:tblW w:w="0" w:type="auto"/>
        <w:tblLook w:val="04A0" w:firstRow="1" w:lastRow="0" w:firstColumn="1" w:lastColumn="0" w:noHBand="0" w:noVBand="1"/>
      </w:tblPr>
      <w:tblGrid>
        <w:gridCol w:w="3229"/>
        <w:gridCol w:w="3359"/>
        <w:gridCol w:w="3153"/>
      </w:tblGrid>
      <w:tr w:rsidR="00FD5E24" w:rsidRPr="00740AD6" w:rsidDel="009F4EF1" w14:paraId="59D35289" w14:textId="1DE85B6F" w:rsidTr="00345B12">
        <w:trPr>
          <w:del w:id="707" w:author="Katharina Schleidt" w:date="2021-10-27T12:19:00Z"/>
        </w:trPr>
        <w:tc>
          <w:tcPr>
            <w:tcW w:w="3229" w:type="dxa"/>
          </w:tcPr>
          <w:p w14:paraId="21DCCF92" w14:textId="2FF1BF1F" w:rsidR="00FD5E24" w:rsidRPr="00740AD6" w:rsidDel="009F4EF1" w:rsidRDefault="00FD5E24" w:rsidP="00345B12">
            <w:pPr>
              <w:jc w:val="left"/>
              <w:rPr>
                <w:del w:id="708" w:author="Katharina Schleidt" w:date="2021-10-27T12:19:00Z"/>
                <w:b/>
                <w:bCs/>
                <w:sz w:val="20"/>
                <w:szCs w:val="20"/>
              </w:rPr>
            </w:pPr>
            <w:del w:id="709" w:author="Katharina Schleidt" w:date="2021-10-27T12:19:00Z">
              <w:r w:rsidRPr="00740AD6" w:rsidDel="009F4EF1">
                <w:rPr>
                  <w:b/>
                  <w:bCs/>
                  <w:sz w:val="20"/>
                  <w:szCs w:val="20"/>
                </w:rPr>
                <w:delText>Conformance class</w:delText>
              </w:r>
            </w:del>
          </w:p>
        </w:tc>
        <w:tc>
          <w:tcPr>
            <w:tcW w:w="3359" w:type="dxa"/>
          </w:tcPr>
          <w:p w14:paraId="2F13D1C8" w14:textId="27ADA16A" w:rsidR="00FD5E24" w:rsidRPr="00740AD6" w:rsidDel="009F4EF1" w:rsidRDefault="00FD5E24" w:rsidP="00345B12">
            <w:pPr>
              <w:jc w:val="left"/>
              <w:rPr>
                <w:del w:id="710" w:author="Katharina Schleidt" w:date="2021-10-27T12:19:00Z"/>
                <w:b/>
                <w:bCs/>
                <w:sz w:val="20"/>
                <w:szCs w:val="20"/>
              </w:rPr>
            </w:pPr>
            <w:del w:id="711" w:author="Katharina Schleidt" w:date="2021-10-27T12:19:00Z">
              <w:r w:rsidRPr="00740AD6" w:rsidDel="009F4EF1">
                <w:rPr>
                  <w:b/>
                  <w:bCs/>
                  <w:sz w:val="20"/>
                  <w:szCs w:val="20"/>
                </w:rPr>
                <w:delText>Identifier</w:delText>
              </w:r>
            </w:del>
          </w:p>
        </w:tc>
        <w:tc>
          <w:tcPr>
            <w:tcW w:w="3153" w:type="dxa"/>
          </w:tcPr>
          <w:p w14:paraId="2663B2E9" w14:textId="2BE57C90" w:rsidR="00FD5E24" w:rsidRPr="00740AD6" w:rsidDel="009F4EF1" w:rsidRDefault="00FD5E24" w:rsidP="00345B12">
            <w:pPr>
              <w:jc w:val="left"/>
              <w:rPr>
                <w:del w:id="712" w:author="Katharina Schleidt" w:date="2021-10-27T12:19:00Z"/>
                <w:b/>
                <w:bCs/>
                <w:sz w:val="20"/>
                <w:szCs w:val="20"/>
              </w:rPr>
            </w:pPr>
            <w:del w:id="713" w:author="Katharina Schleidt" w:date="2021-10-27T12:19:00Z">
              <w:r w:rsidRPr="00740AD6" w:rsidDel="009F4EF1">
                <w:rPr>
                  <w:b/>
                  <w:bCs/>
                  <w:sz w:val="20"/>
                  <w:szCs w:val="20"/>
                </w:rPr>
                <w:delText>Annex A clause</w:delText>
              </w:r>
            </w:del>
          </w:p>
        </w:tc>
      </w:tr>
      <w:tr w:rsidR="00FD5E24" w:rsidRPr="00740AD6" w:rsidDel="009F4EF1" w14:paraId="0C8B994D" w14:textId="6D71B728" w:rsidTr="00345B12">
        <w:trPr>
          <w:del w:id="714" w:author="Katharina Schleidt" w:date="2021-10-27T12:19:00Z"/>
        </w:trPr>
        <w:tc>
          <w:tcPr>
            <w:tcW w:w="3229" w:type="dxa"/>
          </w:tcPr>
          <w:p w14:paraId="1B122CF6" w14:textId="3CDEA953" w:rsidR="00FD5E24" w:rsidRPr="00740AD6" w:rsidDel="009F4EF1" w:rsidRDefault="00475740" w:rsidP="00B60127">
            <w:pPr>
              <w:jc w:val="left"/>
              <w:rPr>
                <w:del w:id="715" w:author="Katharina Schleidt" w:date="2021-10-27T12:19:00Z"/>
                <w:sz w:val="20"/>
                <w:szCs w:val="20"/>
              </w:rPr>
            </w:pPr>
            <w:del w:id="716" w:author="Katharina Schleidt" w:date="2021-10-27T12:19:00Z">
              <w:r w:rsidRPr="00475740" w:rsidDel="009F4EF1">
                <w:rPr>
                  <w:sz w:val="20"/>
                  <w:szCs w:val="20"/>
                </w:rPr>
                <w:delText>Basic Samples package</w:delText>
              </w:r>
            </w:del>
          </w:p>
        </w:tc>
        <w:tc>
          <w:tcPr>
            <w:tcW w:w="3359" w:type="dxa"/>
          </w:tcPr>
          <w:p w14:paraId="23538F05" w14:textId="770FAC1E" w:rsidR="00FD5E24" w:rsidRPr="00740AD6" w:rsidDel="009F4EF1" w:rsidRDefault="00475740" w:rsidP="00B60127">
            <w:pPr>
              <w:jc w:val="left"/>
              <w:rPr>
                <w:del w:id="717" w:author="Katharina Schleidt" w:date="2021-10-27T12:19:00Z"/>
                <w:sz w:val="20"/>
                <w:szCs w:val="20"/>
              </w:rPr>
            </w:pPr>
            <w:del w:id="718" w:author="Katharina Schleidt" w:date="2021-10-27T12:19:00Z">
              <w:r w:rsidRPr="00475740" w:rsidDel="009F4EF1">
                <w:rPr>
                  <w:sz w:val="20"/>
                  <w:szCs w:val="20"/>
                </w:rPr>
                <w:delText>/conf/sam-basic</w:delText>
              </w:r>
            </w:del>
          </w:p>
        </w:tc>
        <w:tc>
          <w:tcPr>
            <w:tcW w:w="3153" w:type="dxa"/>
          </w:tcPr>
          <w:p w14:paraId="57A26864" w14:textId="46C422A4" w:rsidR="00FD5E24" w:rsidRPr="00740AD6" w:rsidDel="009F4EF1" w:rsidRDefault="00FD5E24" w:rsidP="00B60127">
            <w:pPr>
              <w:jc w:val="left"/>
              <w:rPr>
                <w:del w:id="719" w:author="Katharina Schleidt" w:date="2021-10-27T12:19:00Z"/>
                <w:sz w:val="20"/>
                <w:szCs w:val="20"/>
              </w:rPr>
            </w:pPr>
            <w:del w:id="720" w:author="Katharina Schleidt" w:date="2021-10-27T12:19:00Z">
              <w:r w:rsidRPr="00740AD6" w:rsidDel="009F4EF1">
                <w:rPr>
                  <w:sz w:val="20"/>
                  <w:szCs w:val="20"/>
                </w:rPr>
                <w:delText>A.</w:delText>
              </w:r>
              <w:r w:rsidR="00475740" w:rsidDel="009F4EF1">
                <w:rPr>
                  <w:sz w:val="20"/>
                  <w:szCs w:val="20"/>
                </w:rPr>
                <w:delText>6</w:delText>
              </w:r>
              <w:r w:rsidRPr="00740AD6" w:rsidDel="009F4EF1">
                <w:rPr>
                  <w:sz w:val="20"/>
                  <w:szCs w:val="20"/>
                </w:rPr>
                <w:delText>.1</w:delText>
              </w:r>
            </w:del>
          </w:p>
        </w:tc>
      </w:tr>
      <w:tr w:rsidR="00FD5E24" w:rsidRPr="00740AD6" w:rsidDel="009F4EF1" w14:paraId="3EFD0DD2" w14:textId="0E4D6D0E" w:rsidTr="00345B12">
        <w:trPr>
          <w:del w:id="721" w:author="Katharina Schleidt" w:date="2021-10-27T12:19:00Z"/>
        </w:trPr>
        <w:tc>
          <w:tcPr>
            <w:tcW w:w="3229" w:type="dxa"/>
          </w:tcPr>
          <w:p w14:paraId="6284D1B3" w14:textId="2A895CB0" w:rsidR="00FD5E24" w:rsidRPr="00740AD6" w:rsidDel="009F4EF1" w:rsidRDefault="009A483C" w:rsidP="00B60127">
            <w:pPr>
              <w:jc w:val="left"/>
              <w:rPr>
                <w:del w:id="722" w:author="Katharina Schleidt" w:date="2021-10-27T12:19:00Z"/>
                <w:sz w:val="20"/>
                <w:szCs w:val="20"/>
              </w:rPr>
            </w:pPr>
            <w:del w:id="723" w:author="Katharina Schleidt" w:date="2021-10-27T12:19:00Z">
              <w:r w:rsidRPr="009A483C" w:rsidDel="009F4EF1">
                <w:rPr>
                  <w:sz w:val="20"/>
                  <w:szCs w:val="20"/>
                </w:rPr>
                <w:delText>Basic Samples - MaterialSample</w:delText>
              </w:r>
            </w:del>
          </w:p>
        </w:tc>
        <w:tc>
          <w:tcPr>
            <w:tcW w:w="3359" w:type="dxa"/>
          </w:tcPr>
          <w:p w14:paraId="1C6D98BF" w14:textId="3C4404DF" w:rsidR="00FD5E24" w:rsidRPr="00740AD6" w:rsidDel="009F4EF1" w:rsidRDefault="009A483C" w:rsidP="00B60127">
            <w:pPr>
              <w:jc w:val="left"/>
              <w:rPr>
                <w:del w:id="724" w:author="Katharina Schleidt" w:date="2021-10-27T12:19:00Z"/>
                <w:sz w:val="20"/>
                <w:szCs w:val="20"/>
              </w:rPr>
            </w:pPr>
            <w:del w:id="725" w:author="Katharina Schleidt" w:date="2021-10-27T12:19:00Z">
              <w:r w:rsidRPr="009A483C" w:rsidDel="009F4EF1">
                <w:rPr>
                  <w:sz w:val="20"/>
                  <w:szCs w:val="20"/>
                </w:rPr>
                <w:delText>/conf/sam-basic/MaterialSample</w:delText>
              </w:r>
            </w:del>
          </w:p>
        </w:tc>
        <w:tc>
          <w:tcPr>
            <w:tcW w:w="3153" w:type="dxa"/>
          </w:tcPr>
          <w:p w14:paraId="33898D43" w14:textId="63B0BCF2" w:rsidR="00FD5E24" w:rsidRPr="00740AD6" w:rsidDel="009F4EF1" w:rsidRDefault="00FD5E24" w:rsidP="00B60127">
            <w:pPr>
              <w:jc w:val="left"/>
              <w:rPr>
                <w:del w:id="726" w:author="Katharina Schleidt" w:date="2021-10-27T12:19:00Z"/>
                <w:sz w:val="20"/>
                <w:szCs w:val="20"/>
              </w:rPr>
            </w:pPr>
            <w:del w:id="727"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.2</w:delText>
              </w:r>
            </w:del>
          </w:p>
        </w:tc>
      </w:tr>
      <w:tr w:rsidR="00FD5E24" w:rsidRPr="00740AD6" w:rsidDel="009F4EF1" w14:paraId="21AA2C9C" w14:textId="1F87B4D6" w:rsidTr="00345B12">
        <w:trPr>
          <w:del w:id="728" w:author="Katharina Schleidt" w:date="2021-10-27T12:19:00Z"/>
        </w:trPr>
        <w:tc>
          <w:tcPr>
            <w:tcW w:w="3229" w:type="dxa"/>
          </w:tcPr>
          <w:p w14:paraId="0D07F9E6" w14:textId="57C94599" w:rsidR="00FD5E24" w:rsidRPr="00740AD6" w:rsidDel="009F4EF1" w:rsidRDefault="00B60127" w:rsidP="00B60127">
            <w:pPr>
              <w:jc w:val="left"/>
              <w:rPr>
                <w:del w:id="729" w:author="Katharina Schleidt" w:date="2021-10-27T12:19:00Z"/>
                <w:sz w:val="20"/>
                <w:szCs w:val="20"/>
              </w:rPr>
            </w:pPr>
            <w:del w:id="730" w:author="Katharina Schleidt" w:date="2021-10-27T12:19:00Z">
              <w:r w:rsidRPr="00B60127" w:rsidDel="009F4EF1">
                <w:rPr>
                  <w:sz w:val="20"/>
                  <w:szCs w:val="20"/>
                </w:rPr>
                <w:delText>Basic Samples - NamedLocation</w:delText>
              </w:r>
            </w:del>
          </w:p>
        </w:tc>
        <w:tc>
          <w:tcPr>
            <w:tcW w:w="3359" w:type="dxa"/>
          </w:tcPr>
          <w:p w14:paraId="060AA069" w14:textId="47595080" w:rsidR="00FD5E24" w:rsidRPr="00740AD6" w:rsidDel="009F4EF1" w:rsidRDefault="00B60127" w:rsidP="00B60127">
            <w:pPr>
              <w:jc w:val="left"/>
              <w:rPr>
                <w:del w:id="731" w:author="Katharina Schleidt" w:date="2021-10-27T12:19:00Z"/>
                <w:sz w:val="20"/>
                <w:szCs w:val="20"/>
              </w:rPr>
            </w:pPr>
            <w:del w:id="732" w:author="Katharina Schleidt" w:date="2021-10-27T12:19:00Z">
              <w:r w:rsidRPr="00B60127" w:rsidDel="009F4EF1">
                <w:rPr>
                  <w:sz w:val="20"/>
                  <w:szCs w:val="20"/>
                </w:rPr>
                <w:delText>/conf/sam-basic/NamedLocation</w:delText>
              </w:r>
            </w:del>
          </w:p>
        </w:tc>
        <w:tc>
          <w:tcPr>
            <w:tcW w:w="3153" w:type="dxa"/>
          </w:tcPr>
          <w:p w14:paraId="60B883EE" w14:textId="11059DE9" w:rsidR="00FD5E24" w:rsidRPr="00740AD6" w:rsidDel="009F4EF1" w:rsidRDefault="00FD5E24" w:rsidP="00B60127">
            <w:pPr>
              <w:jc w:val="left"/>
              <w:rPr>
                <w:del w:id="733" w:author="Katharina Schleidt" w:date="2021-10-27T12:19:00Z"/>
                <w:sz w:val="20"/>
                <w:szCs w:val="20"/>
              </w:rPr>
            </w:pPr>
            <w:del w:id="734"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.3</w:delText>
              </w:r>
            </w:del>
          </w:p>
        </w:tc>
      </w:tr>
      <w:tr w:rsidR="00FD5E24" w:rsidRPr="00740AD6" w:rsidDel="009F4EF1" w14:paraId="5072E9CC" w14:textId="3A8E106C" w:rsidTr="00345B12">
        <w:trPr>
          <w:del w:id="735" w:author="Katharina Schleidt" w:date="2021-10-27T12:19:00Z"/>
        </w:trPr>
        <w:tc>
          <w:tcPr>
            <w:tcW w:w="3229" w:type="dxa"/>
          </w:tcPr>
          <w:p w14:paraId="187E2CC6" w14:textId="5D2F5934" w:rsidR="00FD5E24" w:rsidRPr="00740AD6" w:rsidDel="009F4EF1" w:rsidRDefault="00B60127" w:rsidP="00B60127">
            <w:pPr>
              <w:jc w:val="left"/>
              <w:rPr>
                <w:del w:id="736" w:author="Katharina Schleidt" w:date="2021-10-27T12:19:00Z"/>
                <w:sz w:val="20"/>
                <w:szCs w:val="20"/>
              </w:rPr>
            </w:pPr>
            <w:del w:id="737" w:author="Katharina Schleidt" w:date="2021-10-27T12:19:00Z">
              <w:r w:rsidRPr="00B60127" w:rsidDel="009F4EF1">
                <w:rPr>
                  <w:sz w:val="20"/>
                  <w:szCs w:val="20"/>
                </w:rPr>
                <w:delText>Basic Samples - PhysicalDimension</w:delText>
              </w:r>
            </w:del>
          </w:p>
        </w:tc>
        <w:tc>
          <w:tcPr>
            <w:tcW w:w="3359" w:type="dxa"/>
          </w:tcPr>
          <w:p w14:paraId="3B886213" w14:textId="0AAB2C89" w:rsidR="00FD5E24" w:rsidRPr="00740AD6" w:rsidDel="009F4EF1" w:rsidRDefault="00B60127" w:rsidP="00B60127">
            <w:pPr>
              <w:jc w:val="left"/>
              <w:rPr>
                <w:del w:id="738" w:author="Katharina Schleidt" w:date="2021-10-27T12:19:00Z"/>
                <w:sz w:val="20"/>
                <w:szCs w:val="20"/>
              </w:rPr>
            </w:pPr>
            <w:del w:id="739" w:author="Katharina Schleidt" w:date="2021-10-27T12:19:00Z">
              <w:r w:rsidRPr="00B60127" w:rsidDel="009F4EF1">
                <w:rPr>
                  <w:sz w:val="20"/>
                  <w:szCs w:val="20"/>
                </w:rPr>
                <w:delText>/conf/sam-basic/PhysicalDimension</w:delText>
              </w:r>
            </w:del>
          </w:p>
        </w:tc>
        <w:tc>
          <w:tcPr>
            <w:tcW w:w="3153" w:type="dxa"/>
          </w:tcPr>
          <w:p w14:paraId="7A274AF1" w14:textId="0324EC68" w:rsidR="00FD5E24" w:rsidRPr="00740AD6" w:rsidDel="009F4EF1" w:rsidRDefault="00FD5E24" w:rsidP="00B60127">
            <w:pPr>
              <w:jc w:val="left"/>
              <w:rPr>
                <w:del w:id="740" w:author="Katharina Schleidt" w:date="2021-10-27T12:19:00Z"/>
                <w:sz w:val="20"/>
                <w:szCs w:val="20"/>
              </w:rPr>
            </w:pPr>
            <w:del w:id="741"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.4</w:delText>
              </w:r>
            </w:del>
          </w:p>
        </w:tc>
      </w:tr>
      <w:tr w:rsidR="00FD5E24" w:rsidRPr="00740AD6" w:rsidDel="009F4EF1" w14:paraId="743FE38D" w14:textId="506B27C1" w:rsidTr="00345B12">
        <w:trPr>
          <w:del w:id="742" w:author="Katharina Schleidt" w:date="2021-10-27T12:19:00Z"/>
        </w:trPr>
        <w:tc>
          <w:tcPr>
            <w:tcW w:w="3229" w:type="dxa"/>
          </w:tcPr>
          <w:p w14:paraId="638026D3" w14:textId="0E722069" w:rsidR="00FD5E24" w:rsidRPr="00740AD6" w:rsidDel="009F4EF1" w:rsidRDefault="00B60127" w:rsidP="00B60127">
            <w:pPr>
              <w:jc w:val="left"/>
              <w:rPr>
                <w:del w:id="743" w:author="Katharina Schleidt" w:date="2021-10-27T12:19:00Z"/>
                <w:sz w:val="20"/>
                <w:szCs w:val="20"/>
              </w:rPr>
            </w:pPr>
            <w:del w:id="744" w:author="Katharina Schleidt" w:date="2021-10-27T12:19:00Z">
              <w:r w:rsidRPr="00B60127" w:rsidDel="009F4EF1">
                <w:rPr>
                  <w:sz w:val="20"/>
                  <w:szCs w:val="20"/>
                </w:rPr>
                <w:delText>Basic Samples - Sample</w:delText>
              </w:r>
            </w:del>
          </w:p>
        </w:tc>
        <w:tc>
          <w:tcPr>
            <w:tcW w:w="3359" w:type="dxa"/>
          </w:tcPr>
          <w:p w14:paraId="465E6630" w14:textId="39DED44E" w:rsidR="00FD5E24" w:rsidRPr="00740AD6" w:rsidDel="009F4EF1" w:rsidRDefault="00B60127" w:rsidP="00B60127">
            <w:pPr>
              <w:jc w:val="left"/>
              <w:rPr>
                <w:del w:id="745" w:author="Katharina Schleidt" w:date="2021-10-27T12:19:00Z"/>
                <w:sz w:val="20"/>
                <w:szCs w:val="20"/>
              </w:rPr>
            </w:pPr>
            <w:del w:id="746" w:author="Katharina Schleidt" w:date="2021-10-27T12:19:00Z">
              <w:r w:rsidRPr="00B60127" w:rsidDel="009F4EF1">
                <w:rPr>
                  <w:sz w:val="20"/>
                  <w:szCs w:val="20"/>
                </w:rPr>
                <w:delText>/conf/sam-basic/Sample</w:delText>
              </w:r>
            </w:del>
          </w:p>
        </w:tc>
        <w:tc>
          <w:tcPr>
            <w:tcW w:w="3153" w:type="dxa"/>
          </w:tcPr>
          <w:p w14:paraId="2E830ABE" w14:textId="53BB3849" w:rsidR="00FD5E24" w:rsidRPr="00740AD6" w:rsidDel="009F4EF1" w:rsidRDefault="00FD5E24" w:rsidP="00B60127">
            <w:pPr>
              <w:jc w:val="left"/>
              <w:rPr>
                <w:del w:id="747" w:author="Katharina Schleidt" w:date="2021-10-27T12:19:00Z"/>
                <w:sz w:val="20"/>
                <w:szCs w:val="20"/>
              </w:rPr>
            </w:pPr>
            <w:del w:id="748"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.5</w:delText>
              </w:r>
            </w:del>
          </w:p>
        </w:tc>
      </w:tr>
      <w:tr w:rsidR="00FD5E24" w:rsidRPr="00740AD6" w:rsidDel="009F4EF1" w14:paraId="795435C6" w14:textId="5F9A3DD3" w:rsidTr="00345B12">
        <w:trPr>
          <w:del w:id="749" w:author="Katharina Schleidt" w:date="2021-10-27T12:19:00Z"/>
        </w:trPr>
        <w:tc>
          <w:tcPr>
            <w:tcW w:w="3229" w:type="dxa"/>
          </w:tcPr>
          <w:p w14:paraId="520991D5" w14:textId="04C23B3D" w:rsidR="00FD5E24" w:rsidRPr="00740AD6" w:rsidDel="009F4EF1" w:rsidRDefault="00B60127" w:rsidP="00B60127">
            <w:pPr>
              <w:jc w:val="left"/>
              <w:rPr>
                <w:del w:id="750" w:author="Katharina Schleidt" w:date="2021-10-27T12:19:00Z"/>
                <w:sz w:val="20"/>
                <w:szCs w:val="20"/>
              </w:rPr>
            </w:pPr>
            <w:del w:id="751" w:author="Katharina Schleidt" w:date="2021-10-27T12:19:00Z">
              <w:r w:rsidRPr="00B60127" w:rsidDel="009F4EF1">
                <w:rPr>
                  <w:sz w:val="20"/>
                  <w:szCs w:val="20"/>
                </w:rPr>
                <w:delText>Basic Samples - SampleCollection</w:delText>
              </w:r>
            </w:del>
          </w:p>
        </w:tc>
        <w:tc>
          <w:tcPr>
            <w:tcW w:w="3359" w:type="dxa"/>
          </w:tcPr>
          <w:p w14:paraId="542C6AB9" w14:textId="595AF260" w:rsidR="00FD5E24" w:rsidRPr="00740AD6" w:rsidDel="009F4EF1" w:rsidRDefault="00B60127" w:rsidP="00B60127">
            <w:pPr>
              <w:jc w:val="left"/>
              <w:rPr>
                <w:del w:id="752" w:author="Katharina Schleidt" w:date="2021-10-27T12:19:00Z"/>
                <w:sz w:val="20"/>
                <w:szCs w:val="20"/>
              </w:rPr>
            </w:pPr>
            <w:del w:id="753" w:author="Katharina Schleidt" w:date="2021-10-27T12:19:00Z">
              <w:r w:rsidRPr="00B60127" w:rsidDel="009F4EF1">
                <w:rPr>
                  <w:sz w:val="20"/>
                  <w:szCs w:val="20"/>
                </w:rPr>
                <w:delText>/conf/sam-basic/SampleCollection</w:delText>
              </w:r>
            </w:del>
          </w:p>
        </w:tc>
        <w:tc>
          <w:tcPr>
            <w:tcW w:w="3153" w:type="dxa"/>
          </w:tcPr>
          <w:p w14:paraId="47072CF3" w14:textId="5685A1BA" w:rsidR="00FD5E24" w:rsidRPr="00740AD6" w:rsidDel="009F4EF1" w:rsidRDefault="00FD5E24" w:rsidP="00B60127">
            <w:pPr>
              <w:jc w:val="left"/>
              <w:rPr>
                <w:del w:id="754" w:author="Katharina Schleidt" w:date="2021-10-27T12:19:00Z"/>
                <w:sz w:val="20"/>
                <w:szCs w:val="20"/>
              </w:rPr>
            </w:pPr>
            <w:del w:id="755"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.6</w:delText>
              </w:r>
            </w:del>
          </w:p>
        </w:tc>
      </w:tr>
      <w:tr w:rsidR="00FD5E24" w:rsidRPr="00740AD6" w:rsidDel="009F4EF1" w14:paraId="63F4A044" w14:textId="50FC5103" w:rsidTr="00345B12">
        <w:trPr>
          <w:del w:id="756" w:author="Katharina Schleidt" w:date="2021-10-27T12:19:00Z"/>
        </w:trPr>
        <w:tc>
          <w:tcPr>
            <w:tcW w:w="3229" w:type="dxa"/>
          </w:tcPr>
          <w:p w14:paraId="2E9FE26B" w14:textId="0AA6BD7F" w:rsidR="00FD5E24" w:rsidRPr="00740AD6" w:rsidDel="009F4EF1" w:rsidRDefault="00B60127" w:rsidP="00B60127">
            <w:pPr>
              <w:jc w:val="left"/>
              <w:rPr>
                <w:del w:id="757" w:author="Katharina Schleidt" w:date="2021-10-27T12:19:00Z"/>
                <w:sz w:val="20"/>
                <w:szCs w:val="20"/>
              </w:rPr>
            </w:pPr>
            <w:del w:id="758" w:author="Katharina Schleidt" w:date="2021-10-27T12:19:00Z">
              <w:r w:rsidRPr="00B60127" w:rsidDel="009F4EF1">
                <w:rPr>
                  <w:sz w:val="20"/>
                  <w:szCs w:val="20"/>
                </w:rPr>
                <w:delText>Basic Samples - Sampler</w:delText>
              </w:r>
            </w:del>
          </w:p>
        </w:tc>
        <w:tc>
          <w:tcPr>
            <w:tcW w:w="3359" w:type="dxa"/>
          </w:tcPr>
          <w:p w14:paraId="46BDF584" w14:textId="22F242F4" w:rsidR="00FD5E24" w:rsidRPr="00740AD6" w:rsidDel="009F4EF1" w:rsidRDefault="00B60127" w:rsidP="00B60127">
            <w:pPr>
              <w:jc w:val="left"/>
              <w:rPr>
                <w:del w:id="759" w:author="Katharina Schleidt" w:date="2021-10-27T12:19:00Z"/>
                <w:sz w:val="20"/>
                <w:szCs w:val="20"/>
              </w:rPr>
            </w:pPr>
            <w:del w:id="760" w:author="Katharina Schleidt" w:date="2021-10-27T12:19:00Z">
              <w:r w:rsidRPr="00B60127" w:rsidDel="009F4EF1">
                <w:rPr>
                  <w:sz w:val="20"/>
                  <w:szCs w:val="20"/>
                </w:rPr>
                <w:delText>/conf/sam-basic/Sampler</w:delText>
              </w:r>
            </w:del>
          </w:p>
        </w:tc>
        <w:tc>
          <w:tcPr>
            <w:tcW w:w="3153" w:type="dxa"/>
          </w:tcPr>
          <w:p w14:paraId="0080B035" w14:textId="395D7272" w:rsidR="00FD5E24" w:rsidRPr="00740AD6" w:rsidDel="009F4EF1" w:rsidRDefault="00FD5E24" w:rsidP="00B60127">
            <w:pPr>
              <w:jc w:val="left"/>
              <w:rPr>
                <w:del w:id="761" w:author="Katharina Schleidt" w:date="2021-10-27T12:19:00Z"/>
                <w:sz w:val="20"/>
                <w:szCs w:val="20"/>
              </w:rPr>
            </w:pPr>
            <w:del w:id="762"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.7</w:delText>
              </w:r>
            </w:del>
          </w:p>
        </w:tc>
      </w:tr>
      <w:tr w:rsidR="00B60127" w:rsidRPr="00740AD6" w:rsidDel="009F4EF1" w14:paraId="08E66002" w14:textId="057407D3" w:rsidTr="00345B12">
        <w:trPr>
          <w:del w:id="763" w:author="Katharina Schleidt" w:date="2021-10-27T12:19:00Z"/>
        </w:trPr>
        <w:tc>
          <w:tcPr>
            <w:tcW w:w="3229" w:type="dxa"/>
          </w:tcPr>
          <w:p w14:paraId="412B9344" w14:textId="34191DF0" w:rsidR="00B60127" w:rsidRPr="00B60127" w:rsidDel="009F4EF1" w:rsidRDefault="00B60127" w:rsidP="00B60127">
            <w:pPr>
              <w:tabs>
                <w:tab w:val="clear" w:pos="403"/>
                <w:tab w:val="left" w:pos="2180"/>
              </w:tabs>
              <w:jc w:val="left"/>
              <w:rPr>
                <w:del w:id="764" w:author="Katharina Schleidt" w:date="2021-10-27T12:19:00Z"/>
                <w:sz w:val="20"/>
                <w:szCs w:val="20"/>
              </w:rPr>
            </w:pPr>
            <w:del w:id="765" w:author="Katharina Schleidt" w:date="2021-10-27T12:19:00Z">
              <w:r w:rsidRPr="00B60127" w:rsidDel="009F4EF1">
                <w:rPr>
                  <w:sz w:val="20"/>
                  <w:szCs w:val="20"/>
                </w:rPr>
                <w:delText>Basic Samples - Sampling</w:delText>
              </w:r>
            </w:del>
          </w:p>
        </w:tc>
        <w:tc>
          <w:tcPr>
            <w:tcW w:w="3359" w:type="dxa"/>
          </w:tcPr>
          <w:p w14:paraId="3FBD67F4" w14:textId="4DC8A90B" w:rsidR="00B60127" w:rsidRPr="00B60127" w:rsidDel="009F4EF1" w:rsidRDefault="00B60127" w:rsidP="00B60127">
            <w:pPr>
              <w:jc w:val="left"/>
              <w:rPr>
                <w:del w:id="766" w:author="Katharina Schleidt" w:date="2021-10-27T12:19:00Z"/>
                <w:sz w:val="20"/>
                <w:szCs w:val="20"/>
              </w:rPr>
            </w:pPr>
            <w:del w:id="767" w:author="Katharina Schleidt" w:date="2021-10-27T12:19:00Z">
              <w:r w:rsidRPr="00B60127" w:rsidDel="009F4EF1">
                <w:rPr>
                  <w:sz w:val="20"/>
                  <w:szCs w:val="20"/>
                </w:rPr>
                <w:delText>/conf/sam-basic/Sampling</w:delText>
              </w:r>
            </w:del>
          </w:p>
        </w:tc>
        <w:tc>
          <w:tcPr>
            <w:tcW w:w="3153" w:type="dxa"/>
          </w:tcPr>
          <w:p w14:paraId="6049C3B8" w14:textId="60826546" w:rsidR="00B60127" w:rsidRPr="00740AD6" w:rsidDel="009F4EF1" w:rsidRDefault="00B60127" w:rsidP="00B60127">
            <w:pPr>
              <w:jc w:val="left"/>
              <w:rPr>
                <w:del w:id="768" w:author="Katharina Schleidt" w:date="2021-10-27T12:19:00Z"/>
                <w:sz w:val="20"/>
                <w:szCs w:val="20"/>
              </w:rPr>
            </w:pPr>
            <w:del w:id="769"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8</w:delText>
              </w:r>
            </w:del>
          </w:p>
        </w:tc>
      </w:tr>
      <w:tr w:rsidR="00B60127" w:rsidRPr="00740AD6" w:rsidDel="009F4EF1" w14:paraId="06F725AF" w14:textId="36216C6C" w:rsidTr="00345B12">
        <w:trPr>
          <w:del w:id="770" w:author="Katharina Schleidt" w:date="2021-10-27T12:19:00Z"/>
        </w:trPr>
        <w:tc>
          <w:tcPr>
            <w:tcW w:w="3229" w:type="dxa"/>
          </w:tcPr>
          <w:p w14:paraId="6AFCF1FA" w14:textId="36DE80B5" w:rsidR="00B60127" w:rsidRPr="00B60127" w:rsidDel="009F4EF1" w:rsidRDefault="00B60127" w:rsidP="00B60127">
            <w:pPr>
              <w:jc w:val="left"/>
              <w:rPr>
                <w:del w:id="771" w:author="Katharina Schleidt" w:date="2021-10-27T12:19:00Z"/>
                <w:sz w:val="20"/>
                <w:szCs w:val="20"/>
              </w:rPr>
            </w:pPr>
            <w:del w:id="772" w:author="Katharina Schleidt" w:date="2021-10-27T12:19:00Z">
              <w:r w:rsidRPr="00B60127" w:rsidDel="009F4EF1">
                <w:rPr>
                  <w:sz w:val="20"/>
                  <w:szCs w:val="20"/>
                </w:rPr>
                <w:delText>Basic Samples - SpatialSample</w:delText>
              </w:r>
            </w:del>
          </w:p>
        </w:tc>
        <w:tc>
          <w:tcPr>
            <w:tcW w:w="3359" w:type="dxa"/>
          </w:tcPr>
          <w:p w14:paraId="04DBFB8F" w14:textId="115AB773" w:rsidR="00B60127" w:rsidRPr="00B60127" w:rsidDel="009F4EF1" w:rsidRDefault="00B60127" w:rsidP="00B60127">
            <w:pPr>
              <w:tabs>
                <w:tab w:val="clear" w:pos="403"/>
                <w:tab w:val="left" w:pos="925"/>
              </w:tabs>
              <w:jc w:val="left"/>
              <w:rPr>
                <w:del w:id="773" w:author="Katharina Schleidt" w:date="2021-10-27T12:19:00Z"/>
                <w:sz w:val="20"/>
                <w:szCs w:val="20"/>
              </w:rPr>
            </w:pPr>
            <w:del w:id="774" w:author="Katharina Schleidt" w:date="2021-10-27T12:19:00Z">
              <w:r w:rsidRPr="00B60127" w:rsidDel="009F4EF1">
                <w:rPr>
                  <w:sz w:val="20"/>
                  <w:szCs w:val="20"/>
                </w:rPr>
                <w:delText>/conf/sam-basic/SpatialSample</w:delText>
              </w:r>
            </w:del>
          </w:p>
        </w:tc>
        <w:tc>
          <w:tcPr>
            <w:tcW w:w="3153" w:type="dxa"/>
          </w:tcPr>
          <w:p w14:paraId="064E5A9E" w14:textId="0DD8181B" w:rsidR="00B60127" w:rsidRPr="00740AD6" w:rsidDel="009F4EF1" w:rsidRDefault="00B60127" w:rsidP="00B60127">
            <w:pPr>
              <w:jc w:val="left"/>
              <w:rPr>
                <w:del w:id="775" w:author="Katharina Schleidt" w:date="2021-10-27T12:19:00Z"/>
                <w:sz w:val="20"/>
                <w:szCs w:val="20"/>
              </w:rPr>
            </w:pPr>
            <w:del w:id="776"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9</w:delText>
              </w:r>
            </w:del>
          </w:p>
        </w:tc>
      </w:tr>
      <w:tr w:rsidR="00B60127" w:rsidRPr="00740AD6" w:rsidDel="009F4EF1" w14:paraId="575C10B1" w14:textId="757C5529" w:rsidTr="00345B12">
        <w:trPr>
          <w:del w:id="777" w:author="Katharina Schleidt" w:date="2021-10-27T12:19:00Z"/>
        </w:trPr>
        <w:tc>
          <w:tcPr>
            <w:tcW w:w="3229" w:type="dxa"/>
          </w:tcPr>
          <w:p w14:paraId="086AFB0E" w14:textId="01C1200C" w:rsidR="00B60127" w:rsidRPr="00B60127" w:rsidDel="009F4EF1" w:rsidRDefault="00B60127" w:rsidP="00B60127">
            <w:pPr>
              <w:jc w:val="left"/>
              <w:rPr>
                <w:del w:id="778" w:author="Katharina Schleidt" w:date="2021-10-27T12:19:00Z"/>
                <w:sz w:val="20"/>
                <w:szCs w:val="20"/>
              </w:rPr>
            </w:pPr>
            <w:del w:id="779" w:author="Katharina Schleidt" w:date="2021-10-27T12:19:00Z">
              <w:r w:rsidRPr="00B60127" w:rsidDel="009F4EF1">
                <w:rPr>
                  <w:sz w:val="20"/>
                  <w:szCs w:val="20"/>
                </w:rPr>
                <w:delText>Basic Samples - StatisticalClassification</w:delText>
              </w:r>
            </w:del>
          </w:p>
        </w:tc>
        <w:tc>
          <w:tcPr>
            <w:tcW w:w="3359" w:type="dxa"/>
          </w:tcPr>
          <w:p w14:paraId="0B2DECA8" w14:textId="6D2B13CA" w:rsidR="00B60127" w:rsidRPr="00B60127" w:rsidDel="009F4EF1" w:rsidRDefault="00B60127" w:rsidP="00B60127">
            <w:pPr>
              <w:jc w:val="left"/>
              <w:rPr>
                <w:del w:id="780" w:author="Katharina Schleidt" w:date="2021-10-27T12:19:00Z"/>
                <w:sz w:val="20"/>
                <w:szCs w:val="20"/>
              </w:rPr>
            </w:pPr>
            <w:del w:id="781" w:author="Katharina Schleidt" w:date="2021-10-27T12:19:00Z">
              <w:r w:rsidRPr="00B60127" w:rsidDel="009F4EF1">
                <w:rPr>
                  <w:sz w:val="20"/>
                  <w:szCs w:val="20"/>
                </w:rPr>
                <w:delText>/conf/sam-basic/StatisticalClassification</w:delText>
              </w:r>
            </w:del>
          </w:p>
        </w:tc>
        <w:tc>
          <w:tcPr>
            <w:tcW w:w="3153" w:type="dxa"/>
          </w:tcPr>
          <w:p w14:paraId="7BDC8EB8" w14:textId="768F60AA" w:rsidR="00B60127" w:rsidRPr="00740AD6" w:rsidDel="009F4EF1" w:rsidRDefault="00B60127" w:rsidP="00B60127">
            <w:pPr>
              <w:jc w:val="left"/>
              <w:rPr>
                <w:del w:id="782" w:author="Katharina Schleidt" w:date="2021-10-27T12:19:00Z"/>
                <w:sz w:val="20"/>
                <w:szCs w:val="20"/>
              </w:rPr>
            </w:pPr>
            <w:del w:id="783"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10</w:delText>
              </w:r>
            </w:del>
          </w:p>
        </w:tc>
      </w:tr>
      <w:tr w:rsidR="00B60127" w:rsidRPr="00740AD6" w:rsidDel="009F4EF1" w14:paraId="1434DBFA" w14:textId="3B0DDEDC" w:rsidTr="00345B12">
        <w:trPr>
          <w:del w:id="784" w:author="Katharina Schleidt" w:date="2021-10-27T12:19:00Z"/>
        </w:trPr>
        <w:tc>
          <w:tcPr>
            <w:tcW w:w="3229" w:type="dxa"/>
          </w:tcPr>
          <w:p w14:paraId="144566D9" w14:textId="3DD433F7" w:rsidR="00B60127" w:rsidRPr="00B60127" w:rsidDel="009F4EF1" w:rsidRDefault="00B60127" w:rsidP="00B60127">
            <w:pPr>
              <w:jc w:val="left"/>
              <w:rPr>
                <w:del w:id="785" w:author="Katharina Schleidt" w:date="2021-10-27T12:19:00Z"/>
                <w:sz w:val="20"/>
                <w:szCs w:val="20"/>
              </w:rPr>
            </w:pPr>
            <w:del w:id="786" w:author="Katharina Schleidt" w:date="2021-10-27T12:19:00Z">
              <w:r w:rsidRPr="00B60127" w:rsidDel="009F4EF1">
                <w:rPr>
                  <w:sz w:val="20"/>
                  <w:szCs w:val="20"/>
                </w:rPr>
                <w:delText>Basic Samples - StatisticalSample</w:delText>
              </w:r>
            </w:del>
          </w:p>
        </w:tc>
        <w:tc>
          <w:tcPr>
            <w:tcW w:w="3359" w:type="dxa"/>
          </w:tcPr>
          <w:p w14:paraId="45875C30" w14:textId="26289D03" w:rsidR="00B60127" w:rsidRPr="00B60127" w:rsidDel="009F4EF1" w:rsidRDefault="00B60127" w:rsidP="00B60127">
            <w:pPr>
              <w:jc w:val="left"/>
              <w:rPr>
                <w:del w:id="787" w:author="Katharina Schleidt" w:date="2021-10-27T12:19:00Z"/>
                <w:sz w:val="20"/>
                <w:szCs w:val="20"/>
              </w:rPr>
            </w:pPr>
            <w:del w:id="788" w:author="Katharina Schleidt" w:date="2021-10-27T12:19:00Z">
              <w:r w:rsidRPr="00B60127" w:rsidDel="009F4EF1">
                <w:rPr>
                  <w:sz w:val="20"/>
                  <w:szCs w:val="20"/>
                </w:rPr>
                <w:delText>/conf/sam-basic/StatisticalSample</w:delText>
              </w:r>
            </w:del>
          </w:p>
        </w:tc>
        <w:tc>
          <w:tcPr>
            <w:tcW w:w="3153" w:type="dxa"/>
          </w:tcPr>
          <w:p w14:paraId="74E8709B" w14:textId="58150FD9" w:rsidR="00B60127" w:rsidRPr="00740AD6" w:rsidDel="009F4EF1" w:rsidRDefault="00B60127" w:rsidP="00B60127">
            <w:pPr>
              <w:jc w:val="left"/>
              <w:rPr>
                <w:del w:id="789" w:author="Katharina Schleidt" w:date="2021-10-27T12:19:00Z"/>
                <w:sz w:val="20"/>
                <w:szCs w:val="20"/>
              </w:rPr>
            </w:pPr>
            <w:del w:id="790"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11</w:delText>
              </w:r>
            </w:del>
          </w:p>
        </w:tc>
      </w:tr>
    </w:tbl>
    <w:p w14:paraId="1CEF42A7" w14:textId="1E2B6E66" w:rsidR="00FD5E24" w:rsidRPr="009F2BE1" w:rsidDel="009F4EF1" w:rsidRDefault="00FD5E24" w:rsidP="009F2BE1">
      <w:pPr>
        <w:rPr>
          <w:del w:id="791" w:author="Katharina Schleidt" w:date="2021-10-27T12:19:00Z"/>
          <w:lang w:eastAsia="ja-JP"/>
        </w:rPr>
      </w:pPr>
    </w:p>
    <w:p w14:paraId="106A5702" w14:textId="0B0EF84A" w:rsidR="00247DE8" w:rsidRDefault="00247DE8" w:rsidP="001A33D0">
      <w:pPr>
        <w:pStyle w:val="Heading1"/>
        <w:numPr>
          <w:ilvl w:val="0"/>
          <w:numId w:val="1"/>
        </w:numPr>
        <w:tabs>
          <w:tab w:val="clear" w:pos="432"/>
        </w:tabs>
        <w:ind w:left="0" w:firstLine="0"/>
      </w:pPr>
      <w:bookmarkStart w:id="792" w:name="_Toc72768849"/>
      <w:commentRangeStart w:id="793"/>
      <w:commentRangeStart w:id="794"/>
      <w:r>
        <w:t>Document conventions</w:t>
      </w:r>
      <w:commentRangeEnd w:id="793"/>
      <w:r w:rsidR="009940F8">
        <w:rPr>
          <w:rStyle w:val="CommentReference"/>
          <w:rFonts w:eastAsia="Calibri"/>
          <w:b w:val="0"/>
          <w:lang w:eastAsia="en-US"/>
        </w:rPr>
        <w:commentReference w:id="793"/>
      </w:r>
      <w:bookmarkEnd w:id="792"/>
      <w:commentRangeEnd w:id="794"/>
      <w:r w:rsidR="009F4EF1">
        <w:rPr>
          <w:rStyle w:val="CommentReference"/>
          <w:rFonts w:eastAsia="Calibri"/>
          <w:b w:val="0"/>
          <w:lang w:eastAsia="en-US"/>
        </w:rPr>
        <w:commentReference w:id="794"/>
      </w:r>
    </w:p>
    <w:p w14:paraId="59BB259F" w14:textId="1AF78D38" w:rsidR="00CE109A" w:rsidRDefault="00247DE8" w:rsidP="00CE109A">
      <w:pPr>
        <w:pStyle w:val="Heading2"/>
      </w:pPr>
      <w:bookmarkStart w:id="795" w:name="_Toc72768850"/>
      <w:r w:rsidRPr="00247DE8">
        <w:t>Abbreviated terms and acronyms</w:t>
      </w:r>
      <w:bookmarkEnd w:id="79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796" w:author="Katharina Schleidt" w:date="2021-07-05T19:42:00Z">
        <w:r w:rsidRPr="00020E72" w:rsidDel="00116C6C">
          <w:rPr>
            <w:lang w:eastAsia="ja-JP"/>
          </w:rPr>
          <w:delText xml:space="preserve">measurements </w:delText>
        </w:r>
      </w:del>
      <w:ins w:id="797"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798" w:author="Katharina Schleidt" w:date="2021-07-05T19:42:00Z">
        <w:r w:rsidRPr="00020E72" w:rsidDel="00116C6C">
          <w:rPr>
            <w:lang w:eastAsia="ja-JP"/>
          </w:rPr>
          <w:delText>samples</w:delText>
        </w:r>
        <w:r w:rsidDel="00116C6C">
          <w:rPr>
            <w:lang w:eastAsia="ja-JP"/>
          </w:rPr>
          <w:delText xml:space="preserve"> </w:delText>
        </w:r>
      </w:del>
      <w:ins w:id="799"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800" w:name="_Toc72768851"/>
      <w:r>
        <w:t>Schema language</w:t>
      </w:r>
      <w:bookmarkEnd w:id="800"/>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3D84650E"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xml:space="preserve">, Annex E. Use of this restricted idiom supports direct transformation into a GML Application Schema. ISO 19136 </w:t>
      </w:r>
      <w:ins w:id="801" w:author="Grellet Sylvain" w:date="2021-10-21T21:34:00Z">
        <w:r w:rsidR="00DF378C">
          <w:rPr>
            <w:lang w:eastAsia="ja-JP"/>
          </w:rPr>
          <w:fldChar w:fldCharType="begin"/>
        </w:r>
        <w:r w:rsidR="00DF378C">
          <w:rPr>
            <w:lang w:eastAsia="ja-JP"/>
          </w:rPr>
          <w:instrText xml:space="preserve"> REF _Ref85744499 \r \h </w:instrText>
        </w:r>
      </w:ins>
      <w:r w:rsidR="00DF378C">
        <w:rPr>
          <w:lang w:eastAsia="ja-JP"/>
        </w:rPr>
      </w:r>
      <w:r w:rsidR="00DF378C">
        <w:rPr>
          <w:lang w:eastAsia="ja-JP"/>
        </w:rPr>
        <w:fldChar w:fldCharType="separate"/>
      </w:r>
      <w:ins w:id="802" w:author="Grellet Sylvain" w:date="2021-10-21T21:34:00Z">
        <w:r w:rsidR="00DF378C">
          <w:rPr>
            <w:lang w:eastAsia="ja-JP"/>
          </w:rPr>
          <w:t>[28]</w:t>
        </w:r>
        <w:r w:rsidR="00DF378C">
          <w:rPr>
            <w:lang w:eastAsia="ja-JP"/>
          </w:rPr>
          <w:fldChar w:fldCharType="end"/>
        </w:r>
        <w:r w:rsidR="00DF378C">
          <w:rPr>
            <w:lang w:eastAsia="ja-JP"/>
          </w:rPr>
          <w:t xml:space="preserve"> </w:t>
        </w:r>
      </w:ins>
      <w:r>
        <w:rPr>
          <w:lang w:eastAsia="ja-JP"/>
        </w:rPr>
        <w:t>introduces some additional stereotypes. In particular «FeatureType»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803" w:name="_Toc72768852"/>
      <w:r>
        <w:t>Model element names</w:t>
      </w:r>
      <w:bookmarkEnd w:id="803"/>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w:t>
      </w:r>
      <w:r w:rsidRPr="00CE109A">
        <w:rPr>
          <w:lang w:eastAsia="ja-JP"/>
        </w:rPr>
        <w:lastRenderedPageBreak/>
        <w:t xml:space="preserve">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804" w:name="_Toc72768853"/>
      <w:r>
        <w:t>Requirements and recommendations</w:t>
      </w:r>
      <w:bookmarkEnd w:id="804"/>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lastRenderedPageBreak/>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805" w:author="Katharina Schleidt" w:date="2021-07-06T14:14:00Z">
              <w:r w:rsidRPr="00FF42B7" w:rsidDel="00FC2372">
                <w:rPr>
                  <w:b/>
                  <w:bCs/>
                </w:rPr>
                <w:delText>q</w:delText>
              </w:r>
            </w:del>
            <w:ins w:id="806" w:author="Katharina Schleidt" w:date="2021-07-06T14:14:00Z">
              <w:r w:rsidR="00FC2372">
                <w:rPr>
                  <w:b/>
                  <w:bCs/>
                </w:rPr>
                <w:t>c</w:t>
              </w:r>
            </w:ins>
            <w:del w:id="807" w:author="Katharina Schleidt" w:date="2021-07-06T14:15:00Z">
              <w:r w:rsidRPr="00FF42B7" w:rsidDel="00FC2372">
                <w:rPr>
                  <w:b/>
                  <w:bCs/>
                </w:rPr>
                <w:delText>N</w:delText>
              </w:r>
            </w:del>
            <w:ins w:id="808"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809" w:author="Katharina Schleidt" w:date="2021-07-06T14:14:00Z">
        <w:r w:rsidRPr="00FF42B7" w:rsidDel="00FC2372">
          <w:rPr>
            <w:b/>
            <w:bCs/>
          </w:rPr>
          <w:delText>q</w:delText>
        </w:r>
      </w:del>
      <w:ins w:id="810" w:author="Katharina Schleidt" w:date="2021-07-06T14:14:00Z">
        <w:r w:rsidR="00FC2372">
          <w:rPr>
            <w:b/>
            <w:bCs/>
          </w:rPr>
          <w:t>c</w:t>
        </w:r>
      </w:ins>
      <w:del w:id="811" w:author="Katharina Schleidt" w:date="2021-07-06T14:14:00Z">
        <w:r w:rsidRPr="00FF42B7" w:rsidDel="00FC2372">
          <w:rPr>
            <w:b/>
            <w:bCs/>
          </w:rPr>
          <w:delText>N</w:delText>
        </w:r>
      </w:del>
      <w:ins w:id="812"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813" w:name="_Toc72768854"/>
      <w:r>
        <w:t>Requirements classes</w:t>
      </w:r>
      <w:bookmarkEnd w:id="813"/>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814" w:name="_Toc72768855"/>
      <w:r>
        <w:lastRenderedPageBreak/>
        <w:t>Conformance classes</w:t>
      </w:r>
      <w:bookmarkEnd w:id="814"/>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815" w:name="_Ref52472430"/>
      <w:bookmarkStart w:id="816" w:name="_Toc72768856"/>
      <w:r>
        <w:t>Identifiers</w:t>
      </w:r>
      <w:bookmarkEnd w:id="815"/>
      <w:bookmarkEnd w:id="816"/>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231D62A6" w14:textId="77777777" w:rsidR="009F4EF1" w:rsidRDefault="009F4EF1" w:rsidP="009F4EF1">
      <w:pPr>
        <w:pStyle w:val="Heading1"/>
        <w:numPr>
          <w:ilvl w:val="0"/>
          <w:numId w:val="1"/>
        </w:numPr>
        <w:tabs>
          <w:tab w:val="clear" w:pos="432"/>
        </w:tabs>
        <w:ind w:left="0" w:firstLine="0"/>
        <w:rPr>
          <w:ins w:id="817" w:author="Katharina Schleidt" w:date="2021-10-27T12:19:00Z"/>
        </w:rPr>
      </w:pPr>
      <w:ins w:id="818" w:author="Katharina Schleidt" w:date="2021-10-27T12:19:00Z">
        <w:r>
          <w:lastRenderedPageBreak/>
          <w:t>Conformance</w:t>
        </w:r>
      </w:ins>
    </w:p>
    <w:p w14:paraId="395E393F" w14:textId="77777777" w:rsidR="009F4EF1" w:rsidRDefault="009F4EF1" w:rsidP="009F4EF1">
      <w:pPr>
        <w:pStyle w:val="Heading2"/>
        <w:rPr>
          <w:ins w:id="819" w:author="Katharina Schleidt" w:date="2021-10-27T12:19:00Z"/>
        </w:rPr>
      </w:pPr>
      <w:ins w:id="820" w:author="Katharina Schleidt" w:date="2021-10-27T12:19:00Z">
        <w:r>
          <w:t>Overview</w:t>
        </w:r>
      </w:ins>
    </w:p>
    <w:p w14:paraId="6EC7068B" w14:textId="77777777" w:rsidR="009F4EF1" w:rsidRDefault="009F4EF1" w:rsidP="009F4EF1">
      <w:pPr>
        <w:rPr>
          <w:ins w:id="821" w:author="Katharina Schleidt" w:date="2021-10-27T12:19:00Z"/>
          <w:lang w:eastAsia="ja-JP"/>
        </w:rPr>
      </w:pPr>
      <w:ins w:id="822" w:author="Katharina Schleidt" w:date="2021-10-27T12:19:00Z">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ins>
    </w:p>
    <w:p w14:paraId="6452E879" w14:textId="77777777" w:rsidR="009F4EF1" w:rsidRDefault="009F4EF1" w:rsidP="009F4EF1">
      <w:pPr>
        <w:rPr>
          <w:ins w:id="823" w:author="Katharina Schleidt" w:date="2021-10-27T12:19:00Z"/>
          <w:lang w:eastAsia="ja-JP"/>
        </w:rPr>
      </w:pPr>
      <w:ins w:id="824" w:author="Katharina Schleidt" w:date="2021-10-27T12:19:00Z">
        <w:r>
          <w:rPr>
            <w:lang w:eastAsia="ja-JP"/>
          </w:rPr>
          <w:t>a)</w:t>
        </w:r>
        <w:r>
          <w:rPr>
            <w:lang w:eastAsia="ja-JP"/>
          </w:rPr>
          <w:tab/>
          <w:t xml:space="preserve">may be considered to comprise a cross-domain application schema, or </w:t>
        </w:r>
      </w:ins>
    </w:p>
    <w:p w14:paraId="5BAD4C09" w14:textId="77777777" w:rsidR="009F4EF1" w:rsidRDefault="009F4EF1" w:rsidP="009F4EF1">
      <w:pPr>
        <w:rPr>
          <w:ins w:id="825" w:author="Katharina Schleidt" w:date="2021-10-27T12:19:00Z"/>
          <w:lang w:eastAsia="ja-JP"/>
        </w:rPr>
      </w:pPr>
      <w:ins w:id="826" w:author="Katharina Schleidt" w:date="2021-10-27T12:19:00Z">
        <w:r>
          <w:rPr>
            <w:lang w:eastAsia="ja-JP"/>
          </w:rPr>
          <w:t>b)</w:t>
        </w:r>
        <w:r>
          <w:rPr>
            <w:lang w:eastAsia="ja-JP"/>
          </w:rPr>
          <w:tab/>
          <w:t>may be used in application schemas, profiles and implementation specifications.</w:t>
        </w:r>
      </w:ins>
    </w:p>
    <w:p w14:paraId="224AEC8F" w14:textId="77777777" w:rsidR="009F4EF1" w:rsidRDefault="009F4EF1" w:rsidP="009F4EF1">
      <w:pPr>
        <w:rPr>
          <w:ins w:id="827" w:author="Katharina Schleidt" w:date="2021-10-27T12:19:00Z"/>
          <w:lang w:eastAsia="ja-JP"/>
        </w:rPr>
      </w:pPr>
      <w:ins w:id="828" w:author="Katharina Schleidt" w:date="2021-10-27T12:19:00Z">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ins>
    </w:p>
    <w:p w14:paraId="2F61E405" w14:textId="77777777" w:rsidR="009F4EF1" w:rsidRDefault="009F4EF1" w:rsidP="009F4EF1">
      <w:pPr>
        <w:rPr>
          <w:ins w:id="829" w:author="Katharina Schleidt" w:date="2021-10-27T12:19:00Z"/>
          <w:lang w:eastAsia="ja-JP"/>
        </w:rPr>
      </w:pPr>
      <w:ins w:id="830" w:author="Katharina Schleidt" w:date="2021-10-27T12:19:00Z">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ins>
    </w:p>
    <w:p w14:paraId="597564E3" w14:textId="77777777" w:rsidR="009F4EF1" w:rsidRPr="009F2BE1" w:rsidRDefault="009F4EF1" w:rsidP="009F4EF1">
      <w:pPr>
        <w:rPr>
          <w:ins w:id="831" w:author="Katharina Schleidt" w:date="2021-10-27T12:19:00Z"/>
          <w:lang w:eastAsia="ja-JP"/>
        </w:rPr>
      </w:pPr>
      <w:ins w:id="832" w:author="Katharina Schleidt" w:date="2021-10-27T12:19:00Z">
        <w:r>
          <w:rPr>
            <w:lang w:eastAsia="ja-JP"/>
          </w:rPr>
          <w:t>Annex A defines a set of conformance tests that will support applications whose requirements range from the minimum necessary to define data structures to full object implementation.</w:t>
        </w:r>
      </w:ins>
    </w:p>
    <w:p w14:paraId="07AC46D7" w14:textId="77777777" w:rsidR="009F4EF1" w:rsidRDefault="009F4EF1" w:rsidP="009F4EF1">
      <w:pPr>
        <w:pStyle w:val="Heading2"/>
        <w:rPr>
          <w:ins w:id="833" w:author="Katharina Schleidt" w:date="2021-10-27T12:19:00Z"/>
        </w:rPr>
      </w:pPr>
      <w:ins w:id="834" w:author="Katharina Schleidt" w:date="2021-10-27T12:19:00Z">
        <w:r w:rsidRPr="009F2BE1">
          <w:t xml:space="preserve">Conformance classes related to </w:t>
        </w:r>
        <w:r>
          <w:t>m</w:t>
        </w:r>
        <w:r w:rsidRPr="009F2BE1">
          <w:t xml:space="preserve">odels including </w:t>
        </w:r>
        <w:r w:rsidRPr="00020E72">
          <w:t xml:space="preserve">Observations, </w:t>
        </w:r>
        <w:r>
          <w:t>M</w:t>
        </w:r>
        <w:r w:rsidRPr="00020E72">
          <w:t xml:space="preserve">easurements and </w:t>
        </w:r>
        <w:r>
          <w:t>S</w:t>
        </w:r>
        <w:r w:rsidRPr="00020E72">
          <w:t>amples</w:t>
        </w:r>
      </w:ins>
    </w:p>
    <w:p w14:paraId="77264892" w14:textId="77777777" w:rsidR="009F4EF1" w:rsidRDefault="009F4EF1" w:rsidP="009F4EF1">
      <w:pPr>
        <w:rPr>
          <w:ins w:id="835" w:author="Katharina Schleidt" w:date="2021-10-27T12:19:00Z"/>
          <w:lang w:eastAsia="ja-JP"/>
        </w:rPr>
      </w:pPr>
      <w:ins w:id="836" w:author="Katharina Schleidt" w:date="2021-10-27T12:19:00Z">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ins>
    </w:p>
    <w:p w14:paraId="12BAF829" w14:textId="77777777" w:rsidR="009F4EF1" w:rsidRDefault="009F4EF1" w:rsidP="009F4EF1">
      <w:pPr>
        <w:rPr>
          <w:ins w:id="837" w:author="Katharina Schleidt" w:date="2021-10-27T12:19:00Z"/>
          <w:lang w:eastAsia="ja-JP"/>
        </w:rPr>
      </w:pPr>
      <w:ins w:id="838" w:author="Katharina Schleidt" w:date="2021-10-27T12:19:00Z">
        <w:r>
          <w:rPr>
            <w:lang w:eastAsia="ja-JP"/>
          </w:rPr>
          <w:t xml:space="preserve">Depending on the characteristics of the implementing model application, schema or profile, one or more of the declared conformance classes can be chosen for fine-grained </w:t>
        </w:r>
        <w:r w:rsidRPr="00020E72">
          <w:rPr>
            <w:lang w:eastAsia="ja-JP"/>
          </w:rPr>
          <w:t xml:space="preserve">Observations, </w:t>
        </w:r>
        <w:r>
          <w:rPr>
            <w:lang w:eastAsia="ja-JP"/>
          </w:rPr>
          <w:t>M</w:t>
        </w:r>
        <w:r w:rsidRPr="00020E72">
          <w:rPr>
            <w:lang w:eastAsia="ja-JP"/>
          </w:rPr>
          <w:t xml:space="preserve">easurements and </w:t>
        </w:r>
        <w:r>
          <w:rPr>
            <w:lang w:eastAsia="ja-JP"/>
          </w:rPr>
          <w:t>S</w:t>
        </w:r>
        <w:r w:rsidRPr="00020E72">
          <w:rPr>
            <w:lang w:eastAsia="ja-JP"/>
          </w:rPr>
          <w:t>amples</w:t>
        </w:r>
        <w:r>
          <w:rPr>
            <w:lang w:eastAsia="ja-JP"/>
          </w:rPr>
          <w:t xml:space="preserve"> conformance. </w:t>
        </w:r>
        <w:r>
          <w:rPr>
            <w:lang w:eastAsia="ja-JP"/>
          </w:rPr>
          <w:fldChar w:fldCharType="begin"/>
        </w:r>
        <w:r>
          <w:rPr>
            <w:lang w:eastAsia="ja-JP"/>
          </w:rPr>
          <w:instrText xml:space="preserve"> REF _Ref53002413 \h </w:instrText>
        </w:r>
        <w:r>
          <w:rPr>
            <w:lang w:eastAsia="ja-JP"/>
          </w:rPr>
        </w:r>
        <w:r>
          <w:rPr>
            <w:lang w:eastAsia="ja-JP"/>
          </w:rPr>
          <w:fldChar w:fldCharType="separate"/>
        </w:r>
        <w:r w:rsidRPr="00740AD6">
          <w:rPr>
            <w:b/>
            <w:bCs/>
            <w:sz w:val="20"/>
            <w:szCs w:val="20"/>
          </w:rPr>
          <w:t xml:space="preserve">Table  </w:t>
        </w:r>
        <w:r>
          <w:rPr>
            <w:b/>
            <w:bCs/>
            <w:noProof/>
            <w:sz w:val="20"/>
            <w:szCs w:val="20"/>
          </w:rPr>
          <w:t>1</w:t>
        </w:r>
        <w:r>
          <w:rPr>
            <w:lang w:eastAsia="ja-JP"/>
          </w:rPr>
          <w:fldChar w:fldCharType="end"/>
        </w:r>
        <w:r>
          <w:rPr>
            <w:lang w:eastAsia="ja-JP"/>
          </w:rPr>
          <w:t xml:space="preserve">, </w:t>
        </w:r>
        <w:r>
          <w:rPr>
            <w:lang w:eastAsia="ja-JP"/>
          </w:rPr>
          <w:fldChar w:fldCharType="begin"/>
        </w:r>
        <w:r>
          <w:rPr>
            <w:lang w:eastAsia="ja-JP"/>
          </w:rPr>
          <w:instrText xml:space="preserve"> REF _Ref52472075 \h </w:instrText>
        </w:r>
        <w:r>
          <w:rPr>
            <w:lang w:eastAsia="ja-JP"/>
          </w:rPr>
        </w:r>
        <w:r>
          <w:rPr>
            <w:lang w:eastAsia="ja-JP"/>
          </w:rPr>
          <w:fldChar w:fldCharType="separate"/>
        </w:r>
        <w:r w:rsidRPr="0087292F">
          <w:rPr>
            <w:b/>
            <w:bCs/>
            <w:sz w:val="20"/>
            <w:szCs w:val="20"/>
          </w:rPr>
          <w:t xml:space="preserve">Table </w:t>
        </w:r>
        <w:r>
          <w:rPr>
            <w:b/>
            <w:bCs/>
            <w:noProof/>
            <w:sz w:val="20"/>
            <w:szCs w:val="20"/>
          </w:rPr>
          <w:t>2</w:t>
        </w:r>
        <w:r>
          <w:rPr>
            <w:lang w:eastAsia="ja-JP"/>
          </w:rPr>
          <w:fldChar w:fldCharType="end"/>
        </w:r>
        <w:r>
          <w:rPr>
            <w:lang w:eastAsia="ja-JP"/>
          </w:rPr>
          <w:t xml:space="preserve">, </w:t>
        </w:r>
        <w:r>
          <w:rPr>
            <w:lang w:eastAsia="ja-JP"/>
          </w:rPr>
          <w:fldChar w:fldCharType="begin"/>
        </w:r>
        <w:r>
          <w:rPr>
            <w:lang w:eastAsia="ja-JP"/>
          </w:rPr>
          <w:instrText xml:space="preserve"> REF _Ref52472084 \h </w:instrText>
        </w:r>
        <w:r>
          <w:rPr>
            <w:lang w:eastAsia="ja-JP"/>
          </w:rPr>
        </w:r>
        <w:r>
          <w:rPr>
            <w:lang w:eastAsia="ja-JP"/>
          </w:rPr>
          <w:fldChar w:fldCharType="separate"/>
        </w:r>
        <w:r w:rsidRPr="001A72C4">
          <w:rPr>
            <w:b/>
            <w:bCs/>
            <w:sz w:val="20"/>
            <w:szCs w:val="20"/>
          </w:rPr>
          <w:t xml:space="preserve">Table </w:t>
        </w:r>
        <w:r>
          <w:rPr>
            <w:b/>
            <w:bCs/>
            <w:noProof/>
            <w:sz w:val="20"/>
            <w:szCs w:val="20"/>
          </w:rPr>
          <w:t>3</w:t>
        </w:r>
        <w:r>
          <w:rPr>
            <w:lang w:eastAsia="ja-JP"/>
          </w:rPr>
          <w:fldChar w:fldCharType="end"/>
        </w:r>
        <w:r>
          <w:rPr>
            <w:lang w:eastAsia="ja-JP"/>
          </w:rPr>
          <w:t xml:space="preserve">, </w:t>
        </w:r>
        <w:r>
          <w:rPr>
            <w:lang w:eastAsia="ja-JP"/>
          </w:rPr>
          <w:fldChar w:fldCharType="begin"/>
        </w:r>
        <w:r>
          <w:rPr>
            <w:lang w:eastAsia="ja-JP"/>
          </w:rPr>
          <w:instrText xml:space="preserve"> REF _Ref52472091 \h </w:instrText>
        </w:r>
        <w:r>
          <w:rPr>
            <w:lang w:eastAsia="ja-JP"/>
          </w:rPr>
        </w:r>
        <w:r>
          <w:rPr>
            <w:lang w:eastAsia="ja-JP"/>
          </w:rPr>
          <w:fldChar w:fldCharType="separate"/>
        </w:r>
        <w:r w:rsidRPr="00A5522C">
          <w:rPr>
            <w:b/>
            <w:bCs/>
            <w:sz w:val="20"/>
            <w:szCs w:val="20"/>
          </w:rPr>
          <w:t xml:space="preserve">Table </w:t>
        </w:r>
        <w:r>
          <w:rPr>
            <w:b/>
            <w:bCs/>
            <w:noProof/>
            <w:sz w:val="20"/>
            <w:szCs w:val="20"/>
          </w:rPr>
          <w:t>4</w:t>
        </w:r>
        <w:r>
          <w:rPr>
            <w:lang w:eastAsia="ja-JP"/>
          </w:rPr>
          <w:fldChar w:fldCharType="end"/>
        </w:r>
        <w:r>
          <w:rPr>
            <w:lang w:eastAsia="ja-JP"/>
          </w:rPr>
          <w:t xml:space="preserve">, </w:t>
        </w:r>
        <w:r>
          <w:rPr>
            <w:lang w:eastAsia="ja-JP"/>
          </w:rPr>
          <w:fldChar w:fldCharType="begin"/>
        </w:r>
        <w:r>
          <w:rPr>
            <w:lang w:eastAsia="ja-JP"/>
          </w:rPr>
          <w:instrText xml:space="preserve"> REF _Ref52472114 \h </w:instrText>
        </w:r>
        <w:r>
          <w:rPr>
            <w:lang w:eastAsia="ja-JP"/>
          </w:rPr>
        </w:r>
        <w:r>
          <w:rPr>
            <w:lang w:eastAsia="ja-JP"/>
          </w:rPr>
          <w:fldChar w:fldCharType="separate"/>
        </w:r>
        <w:r w:rsidRPr="009B3BAC">
          <w:rPr>
            <w:b/>
            <w:bCs/>
            <w:sz w:val="20"/>
            <w:szCs w:val="20"/>
          </w:rPr>
          <w:t xml:space="preserve">Table </w:t>
        </w:r>
        <w:r>
          <w:rPr>
            <w:b/>
            <w:bCs/>
            <w:noProof/>
            <w:sz w:val="20"/>
            <w:szCs w:val="20"/>
          </w:rPr>
          <w:t>5</w:t>
        </w:r>
        <w:r>
          <w:rPr>
            <w:lang w:eastAsia="ja-JP"/>
          </w:rPr>
          <w:fldChar w:fldCharType="end"/>
        </w:r>
        <w:r>
          <w:rPr>
            <w:lang w:eastAsia="ja-JP"/>
          </w:rPr>
          <w:t xml:space="preserve">, and </w:t>
        </w:r>
        <w:r>
          <w:rPr>
            <w:lang w:eastAsia="ja-JP"/>
          </w:rPr>
          <w:fldChar w:fldCharType="begin"/>
        </w:r>
        <w:r>
          <w:rPr>
            <w:lang w:eastAsia="ja-JP"/>
          </w:rPr>
          <w:instrText xml:space="preserve"> REF _Ref52472123 \h </w:instrText>
        </w:r>
        <w:r>
          <w:rPr>
            <w:lang w:eastAsia="ja-JP"/>
          </w:rPr>
        </w:r>
        <w:r>
          <w:rPr>
            <w:lang w:eastAsia="ja-JP"/>
          </w:rPr>
          <w:fldChar w:fldCharType="separate"/>
        </w:r>
        <w:r w:rsidRPr="00FD5E24">
          <w:rPr>
            <w:b/>
            <w:bCs/>
            <w:sz w:val="20"/>
            <w:szCs w:val="20"/>
          </w:rPr>
          <w:t xml:space="preserve">Table </w:t>
        </w:r>
        <w:r>
          <w:rPr>
            <w:b/>
            <w:bCs/>
            <w:noProof/>
            <w:sz w:val="20"/>
            <w:szCs w:val="20"/>
          </w:rPr>
          <w:t>6</w:t>
        </w:r>
        <w:r>
          <w:rPr>
            <w:lang w:eastAsia="ja-JP"/>
          </w:rPr>
          <w:fldChar w:fldCharType="end"/>
        </w:r>
        <w:r>
          <w:rPr>
            <w:lang w:eastAsia="ja-JP"/>
          </w:rPr>
          <w:t xml:space="preserve"> list all of these the classes by package, their relative identifiers and the corresponding subclauses of the Abstract Test Suite. The full URIs of the conformance classes is formed by prefixing the relative URI path as described in Clause </w:t>
        </w:r>
        <w:r>
          <w:rPr>
            <w:lang w:eastAsia="ja-JP"/>
          </w:rPr>
          <w:fldChar w:fldCharType="begin"/>
        </w:r>
        <w:r>
          <w:rPr>
            <w:lang w:eastAsia="ja-JP"/>
          </w:rPr>
          <w:instrText xml:space="preserve"> REF _Ref52472430 \r \h </w:instrText>
        </w:r>
        <w:r>
          <w:rPr>
            <w:lang w:eastAsia="ja-JP"/>
          </w:rPr>
        </w:r>
        <w:r>
          <w:rPr>
            <w:lang w:eastAsia="ja-JP"/>
          </w:rPr>
          <w:fldChar w:fldCharType="separate"/>
        </w:r>
        <w:r>
          <w:rPr>
            <w:lang w:eastAsia="ja-JP"/>
          </w:rPr>
          <w:t>5.7</w:t>
        </w:r>
        <w:r>
          <w:rPr>
            <w:lang w:eastAsia="ja-JP"/>
          </w:rPr>
          <w:fldChar w:fldCharType="end"/>
        </w:r>
        <w:r>
          <w:rPr>
            <w:lang w:eastAsia="ja-JP"/>
          </w:rPr>
          <w:t xml:space="preserve">. </w:t>
        </w:r>
      </w:ins>
    </w:p>
    <w:p w14:paraId="29CEFEC2" w14:textId="77777777" w:rsidR="009F4EF1" w:rsidRPr="00740AD6" w:rsidRDefault="009F4EF1" w:rsidP="009F4EF1">
      <w:pPr>
        <w:jc w:val="center"/>
        <w:rPr>
          <w:ins w:id="839" w:author="Katharina Schleidt" w:date="2021-10-27T12:19:00Z"/>
          <w:b/>
          <w:bCs/>
          <w:sz w:val="20"/>
          <w:szCs w:val="20"/>
        </w:rPr>
      </w:pPr>
      <w:ins w:id="840" w:author="Katharina Schleidt" w:date="2021-10-27T12:19:00Z">
        <w:r w:rsidRPr="00740AD6">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1</w:t>
        </w:r>
        <w:r>
          <w:rPr>
            <w:b/>
            <w:bCs/>
            <w:sz w:val="20"/>
            <w:szCs w:val="20"/>
          </w:rPr>
          <w:fldChar w:fldCharType="end"/>
        </w:r>
        <w:r>
          <w:rPr>
            <w:b/>
            <w:bCs/>
            <w:sz w:val="20"/>
            <w:szCs w:val="20"/>
          </w:rPr>
          <w:t xml:space="preserve"> </w:t>
        </w:r>
        <w:r w:rsidRPr="00740AD6">
          <w:rPr>
            <w:b/>
            <w:bCs/>
            <w:sz w:val="20"/>
            <w:szCs w:val="20"/>
          </w:rPr>
          <w:t>— Conceptual Observation schema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20FE4C1B" w14:textId="77777777" w:rsidTr="00CB3236">
        <w:trPr>
          <w:ins w:id="841" w:author="Katharina Schleidt" w:date="2021-10-27T12:19:00Z"/>
        </w:trPr>
        <w:tc>
          <w:tcPr>
            <w:tcW w:w="3229" w:type="dxa"/>
          </w:tcPr>
          <w:p w14:paraId="0510255B" w14:textId="77777777" w:rsidR="009F4EF1" w:rsidRPr="00740AD6" w:rsidRDefault="009F4EF1" w:rsidP="00CB3236">
            <w:pPr>
              <w:jc w:val="left"/>
              <w:rPr>
                <w:ins w:id="842" w:author="Katharina Schleidt" w:date="2021-10-27T12:19:00Z"/>
                <w:b/>
                <w:bCs/>
                <w:sz w:val="20"/>
                <w:szCs w:val="20"/>
              </w:rPr>
            </w:pPr>
            <w:ins w:id="843" w:author="Katharina Schleidt" w:date="2021-10-27T12:19:00Z">
              <w:r w:rsidRPr="00740AD6">
                <w:rPr>
                  <w:b/>
                  <w:bCs/>
                  <w:sz w:val="20"/>
                  <w:szCs w:val="20"/>
                </w:rPr>
                <w:t>Conformance class</w:t>
              </w:r>
            </w:ins>
          </w:p>
        </w:tc>
        <w:tc>
          <w:tcPr>
            <w:tcW w:w="3359" w:type="dxa"/>
          </w:tcPr>
          <w:p w14:paraId="5775D578" w14:textId="77777777" w:rsidR="009F4EF1" w:rsidRPr="00740AD6" w:rsidRDefault="009F4EF1" w:rsidP="00CB3236">
            <w:pPr>
              <w:jc w:val="left"/>
              <w:rPr>
                <w:ins w:id="844" w:author="Katharina Schleidt" w:date="2021-10-27T12:19:00Z"/>
                <w:b/>
                <w:bCs/>
                <w:sz w:val="20"/>
                <w:szCs w:val="20"/>
              </w:rPr>
            </w:pPr>
            <w:ins w:id="845" w:author="Katharina Schleidt" w:date="2021-10-27T12:19:00Z">
              <w:r w:rsidRPr="00740AD6">
                <w:rPr>
                  <w:b/>
                  <w:bCs/>
                  <w:sz w:val="20"/>
                  <w:szCs w:val="20"/>
                </w:rPr>
                <w:t>Identifier</w:t>
              </w:r>
            </w:ins>
          </w:p>
        </w:tc>
        <w:tc>
          <w:tcPr>
            <w:tcW w:w="3153" w:type="dxa"/>
          </w:tcPr>
          <w:p w14:paraId="5E8B4C63" w14:textId="77777777" w:rsidR="009F4EF1" w:rsidRPr="00740AD6" w:rsidRDefault="009F4EF1" w:rsidP="00CB3236">
            <w:pPr>
              <w:jc w:val="left"/>
              <w:rPr>
                <w:ins w:id="846" w:author="Katharina Schleidt" w:date="2021-10-27T12:19:00Z"/>
                <w:b/>
                <w:bCs/>
                <w:sz w:val="20"/>
                <w:szCs w:val="20"/>
              </w:rPr>
            </w:pPr>
            <w:ins w:id="847" w:author="Katharina Schleidt" w:date="2021-10-27T12:19:00Z">
              <w:r w:rsidRPr="00740AD6">
                <w:rPr>
                  <w:b/>
                  <w:bCs/>
                  <w:sz w:val="20"/>
                  <w:szCs w:val="20"/>
                </w:rPr>
                <w:t>Annex A clause</w:t>
              </w:r>
            </w:ins>
          </w:p>
        </w:tc>
      </w:tr>
      <w:tr w:rsidR="009F4EF1" w:rsidRPr="00740AD6" w14:paraId="2BB3715B" w14:textId="77777777" w:rsidTr="00CB3236">
        <w:trPr>
          <w:ins w:id="848" w:author="Katharina Schleidt" w:date="2021-10-27T12:19:00Z"/>
        </w:trPr>
        <w:tc>
          <w:tcPr>
            <w:tcW w:w="3229" w:type="dxa"/>
          </w:tcPr>
          <w:p w14:paraId="56BA6EFD" w14:textId="77777777" w:rsidR="009F4EF1" w:rsidRPr="00740AD6" w:rsidRDefault="009F4EF1" w:rsidP="00CB3236">
            <w:pPr>
              <w:jc w:val="left"/>
              <w:rPr>
                <w:ins w:id="849" w:author="Katharina Schleidt" w:date="2021-10-27T12:19:00Z"/>
                <w:sz w:val="20"/>
                <w:szCs w:val="20"/>
              </w:rPr>
            </w:pPr>
            <w:ins w:id="850" w:author="Katharina Schleidt" w:date="2021-10-27T12:19:00Z">
              <w:r>
                <w:rPr>
                  <w:sz w:val="20"/>
                  <w:szCs w:val="20"/>
                </w:rPr>
                <w:t>Conceptual Observation schema</w:t>
              </w:r>
              <w:r w:rsidRPr="00740AD6">
                <w:rPr>
                  <w:sz w:val="20"/>
                  <w:szCs w:val="20"/>
                </w:rPr>
                <w:t xml:space="preserve"> package</w:t>
              </w:r>
            </w:ins>
          </w:p>
        </w:tc>
        <w:tc>
          <w:tcPr>
            <w:tcW w:w="3359" w:type="dxa"/>
          </w:tcPr>
          <w:p w14:paraId="4940CF2E" w14:textId="77777777" w:rsidR="009F4EF1" w:rsidRPr="00740AD6" w:rsidRDefault="009F4EF1" w:rsidP="00CB3236">
            <w:pPr>
              <w:jc w:val="left"/>
              <w:rPr>
                <w:ins w:id="851" w:author="Katharina Schleidt" w:date="2021-10-27T12:19:00Z"/>
                <w:sz w:val="20"/>
                <w:szCs w:val="20"/>
              </w:rPr>
            </w:pPr>
            <w:ins w:id="852" w:author="Katharina Schleidt" w:date="2021-10-27T12:19:00Z">
              <w:r w:rsidRPr="00740AD6">
                <w:rPr>
                  <w:sz w:val="20"/>
                  <w:szCs w:val="20"/>
                </w:rPr>
                <w:t>/conf/</w:t>
              </w:r>
              <w:proofErr w:type="spellStart"/>
              <w:r>
                <w:rPr>
                  <w:sz w:val="20"/>
                  <w:szCs w:val="20"/>
                </w:rPr>
                <w:t>obs-cpt</w:t>
              </w:r>
              <w:proofErr w:type="spellEnd"/>
            </w:ins>
          </w:p>
        </w:tc>
        <w:tc>
          <w:tcPr>
            <w:tcW w:w="3153" w:type="dxa"/>
          </w:tcPr>
          <w:p w14:paraId="5658E76F" w14:textId="77777777" w:rsidR="009F4EF1" w:rsidRPr="00740AD6" w:rsidRDefault="009F4EF1" w:rsidP="00CB3236">
            <w:pPr>
              <w:jc w:val="left"/>
              <w:rPr>
                <w:ins w:id="853" w:author="Katharina Schleidt" w:date="2021-10-27T12:19:00Z"/>
                <w:sz w:val="20"/>
                <w:szCs w:val="20"/>
              </w:rPr>
            </w:pPr>
            <w:ins w:id="854" w:author="Katharina Schleidt" w:date="2021-10-27T12:19:00Z">
              <w:r w:rsidRPr="00740AD6">
                <w:rPr>
                  <w:sz w:val="20"/>
                  <w:szCs w:val="20"/>
                </w:rPr>
                <w:t>A.</w:t>
              </w:r>
              <w:r>
                <w:rPr>
                  <w:sz w:val="20"/>
                  <w:szCs w:val="20"/>
                </w:rPr>
                <w:t>1</w:t>
              </w:r>
              <w:r w:rsidRPr="00740AD6">
                <w:rPr>
                  <w:sz w:val="20"/>
                  <w:szCs w:val="20"/>
                </w:rPr>
                <w:t>.1</w:t>
              </w:r>
            </w:ins>
          </w:p>
        </w:tc>
      </w:tr>
      <w:tr w:rsidR="009F4EF1" w:rsidRPr="00740AD6" w14:paraId="6BFFD82B" w14:textId="77777777" w:rsidTr="00CB3236">
        <w:trPr>
          <w:ins w:id="855" w:author="Katharina Schleidt" w:date="2021-10-27T12:19:00Z"/>
        </w:trPr>
        <w:tc>
          <w:tcPr>
            <w:tcW w:w="3229" w:type="dxa"/>
          </w:tcPr>
          <w:p w14:paraId="1E107658" w14:textId="77777777" w:rsidR="009F4EF1" w:rsidRPr="00740AD6" w:rsidRDefault="009F4EF1" w:rsidP="00CB3236">
            <w:pPr>
              <w:jc w:val="left"/>
              <w:rPr>
                <w:ins w:id="856" w:author="Katharina Schleidt" w:date="2021-10-27T12:19:00Z"/>
                <w:sz w:val="20"/>
                <w:szCs w:val="20"/>
              </w:rPr>
            </w:pPr>
            <w:ins w:id="857" w:author="Katharina Schleidt" w:date="2021-10-27T12:19:00Z">
              <w:r>
                <w:rPr>
                  <w:sz w:val="20"/>
                  <w:szCs w:val="20"/>
                </w:rPr>
                <w:t xml:space="preserve">Conceptual Observation </w:t>
              </w:r>
              <w:r w:rsidRPr="00740AD6">
                <w:rPr>
                  <w:sz w:val="20"/>
                  <w:szCs w:val="20"/>
                </w:rPr>
                <w:t>- Deployment</w:t>
              </w:r>
            </w:ins>
          </w:p>
        </w:tc>
        <w:tc>
          <w:tcPr>
            <w:tcW w:w="3359" w:type="dxa"/>
          </w:tcPr>
          <w:p w14:paraId="7898CFFA" w14:textId="77777777" w:rsidR="009F4EF1" w:rsidRPr="00740AD6" w:rsidRDefault="009F4EF1" w:rsidP="00CB3236">
            <w:pPr>
              <w:jc w:val="left"/>
              <w:rPr>
                <w:ins w:id="858" w:author="Katharina Schleidt" w:date="2021-10-27T12:19:00Z"/>
                <w:sz w:val="20"/>
                <w:szCs w:val="20"/>
              </w:rPr>
            </w:pPr>
            <w:ins w:id="859" w:author="Katharina Schleidt" w:date="2021-10-27T12:19:00Z">
              <w:r w:rsidRPr="00740AD6">
                <w:rPr>
                  <w:sz w:val="20"/>
                  <w:szCs w:val="20"/>
                </w:rPr>
                <w:t>/conf/</w:t>
              </w:r>
              <w:proofErr w:type="spellStart"/>
              <w:r>
                <w:rPr>
                  <w:sz w:val="20"/>
                  <w:szCs w:val="20"/>
                </w:rPr>
                <w:t>obs-cpt</w:t>
              </w:r>
              <w:proofErr w:type="spellEnd"/>
              <w:r w:rsidRPr="00740AD6">
                <w:rPr>
                  <w:sz w:val="20"/>
                  <w:szCs w:val="20"/>
                </w:rPr>
                <w:t>/Deployment</w:t>
              </w:r>
            </w:ins>
          </w:p>
        </w:tc>
        <w:tc>
          <w:tcPr>
            <w:tcW w:w="3153" w:type="dxa"/>
          </w:tcPr>
          <w:p w14:paraId="196FAB00" w14:textId="77777777" w:rsidR="009F4EF1" w:rsidRPr="00740AD6" w:rsidRDefault="009F4EF1" w:rsidP="00CB3236">
            <w:pPr>
              <w:jc w:val="left"/>
              <w:rPr>
                <w:ins w:id="860" w:author="Katharina Schleidt" w:date="2021-10-27T12:19:00Z"/>
                <w:sz w:val="20"/>
                <w:szCs w:val="20"/>
              </w:rPr>
            </w:pPr>
            <w:ins w:id="861" w:author="Katharina Schleidt" w:date="2021-10-27T12:19:00Z">
              <w:r w:rsidRPr="00740AD6">
                <w:rPr>
                  <w:sz w:val="20"/>
                  <w:szCs w:val="20"/>
                </w:rPr>
                <w:t>A.</w:t>
              </w:r>
              <w:r>
                <w:rPr>
                  <w:sz w:val="20"/>
                  <w:szCs w:val="20"/>
                </w:rPr>
                <w:t>1</w:t>
              </w:r>
              <w:r w:rsidRPr="00740AD6">
                <w:rPr>
                  <w:sz w:val="20"/>
                  <w:szCs w:val="20"/>
                </w:rPr>
                <w:t>.2</w:t>
              </w:r>
            </w:ins>
          </w:p>
        </w:tc>
      </w:tr>
      <w:tr w:rsidR="009F4EF1" w:rsidRPr="00740AD6" w14:paraId="0A6AFE21" w14:textId="77777777" w:rsidTr="00CB3236">
        <w:trPr>
          <w:ins w:id="862" w:author="Katharina Schleidt" w:date="2021-10-27T12:19:00Z"/>
        </w:trPr>
        <w:tc>
          <w:tcPr>
            <w:tcW w:w="3229" w:type="dxa"/>
          </w:tcPr>
          <w:p w14:paraId="5114DA2A" w14:textId="77777777" w:rsidR="009F4EF1" w:rsidRPr="00740AD6" w:rsidRDefault="009F4EF1" w:rsidP="00CB3236">
            <w:pPr>
              <w:jc w:val="left"/>
              <w:rPr>
                <w:ins w:id="863" w:author="Katharina Schleidt" w:date="2021-10-27T12:19:00Z"/>
                <w:sz w:val="20"/>
                <w:szCs w:val="20"/>
              </w:rPr>
            </w:pPr>
            <w:ins w:id="864" w:author="Katharina Schleidt" w:date="2021-10-27T12:19:00Z">
              <w:r w:rsidRPr="009204AF">
                <w:rPr>
                  <w:sz w:val="20"/>
                  <w:szCs w:val="20"/>
                </w:rPr>
                <w:t>Conceptual Observation - Host</w:t>
              </w:r>
            </w:ins>
          </w:p>
        </w:tc>
        <w:tc>
          <w:tcPr>
            <w:tcW w:w="3359" w:type="dxa"/>
          </w:tcPr>
          <w:p w14:paraId="28025081" w14:textId="77777777" w:rsidR="009F4EF1" w:rsidRPr="00740AD6" w:rsidRDefault="009F4EF1" w:rsidP="00CB3236">
            <w:pPr>
              <w:jc w:val="left"/>
              <w:rPr>
                <w:ins w:id="865" w:author="Katharina Schleidt" w:date="2021-10-27T12:19:00Z"/>
                <w:sz w:val="20"/>
                <w:szCs w:val="20"/>
              </w:rPr>
            </w:pPr>
            <w:ins w:id="866"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/Host</w:t>
              </w:r>
            </w:ins>
          </w:p>
        </w:tc>
        <w:tc>
          <w:tcPr>
            <w:tcW w:w="3153" w:type="dxa"/>
          </w:tcPr>
          <w:p w14:paraId="7BD73722" w14:textId="77777777" w:rsidR="009F4EF1" w:rsidRPr="00740AD6" w:rsidRDefault="009F4EF1" w:rsidP="00CB3236">
            <w:pPr>
              <w:jc w:val="left"/>
              <w:rPr>
                <w:ins w:id="867" w:author="Katharina Schleidt" w:date="2021-10-27T12:19:00Z"/>
                <w:sz w:val="20"/>
                <w:szCs w:val="20"/>
              </w:rPr>
            </w:pPr>
            <w:ins w:id="868" w:author="Katharina Schleidt" w:date="2021-10-27T12:19:00Z">
              <w:r w:rsidRPr="00740AD6">
                <w:rPr>
                  <w:sz w:val="20"/>
                  <w:szCs w:val="20"/>
                </w:rPr>
                <w:t>A.</w:t>
              </w:r>
              <w:r>
                <w:rPr>
                  <w:sz w:val="20"/>
                  <w:szCs w:val="20"/>
                </w:rPr>
                <w:t>1</w:t>
              </w:r>
              <w:r w:rsidRPr="00740AD6">
                <w:rPr>
                  <w:sz w:val="20"/>
                  <w:szCs w:val="20"/>
                </w:rPr>
                <w:t>.3</w:t>
              </w:r>
            </w:ins>
          </w:p>
        </w:tc>
      </w:tr>
      <w:tr w:rsidR="009F4EF1" w:rsidRPr="00740AD6" w14:paraId="5AF91C4C" w14:textId="77777777" w:rsidTr="00CB3236">
        <w:trPr>
          <w:ins w:id="869" w:author="Katharina Schleidt" w:date="2021-10-27T12:19:00Z"/>
        </w:trPr>
        <w:tc>
          <w:tcPr>
            <w:tcW w:w="3229" w:type="dxa"/>
          </w:tcPr>
          <w:p w14:paraId="45A3E552" w14:textId="77777777" w:rsidR="009F4EF1" w:rsidRPr="00740AD6" w:rsidRDefault="009F4EF1" w:rsidP="00CB3236">
            <w:pPr>
              <w:jc w:val="left"/>
              <w:rPr>
                <w:ins w:id="870" w:author="Katharina Schleidt" w:date="2021-10-27T12:19:00Z"/>
                <w:sz w:val="20"/>
                <w:szCs w:val="20"/>
              </w:rPr>
            </w:pPr>
            <w:ins w:id="871" w:author="Katharina Schleidt" w:date="2021-10-27T12:19:00Z">
              <w:r w:rsidRPr="009204AF">
                <w:rPr>
                  <w:sz w:val="20"/>
                  <w:szCs w:val="20"/>
                </w:rPr>
                <w:t xml:space="preserve">Conceptual Observation - </w:t>
              </w:r>
              <w:proofErr w:type="spellStart"/>
              <w:r w:rsidRPr="009204AF">
                <w:rPr>
                  <w:sz w:val="20"/>
                  <w:szCs w:val="20"/>
                </w:rPr>
                <w:t>ObservableProperty</w:t>
              </w:r>
              <w:proofErr w:type="spellEnd"/>
            </w:ins>
          </w:p>
        </w:tc>
        <w:tc>
          <w:tcPr>
            <w:tcW w:w="3359" w:type="dxa"/>
          </w:tcPr>
          <w:p w14:paraId="3BA15082" w14:textId="77777777" w:rsidR="009F4EF1" w:rsidRPr="00740AD6" w:rsidRDefault="009F4EF1" w:rsidP="00CB3236">
            <w:pPr>
              <w:jc w:val="left"/>
              <w:rPr>
                <w:ins w:id="872" w:author="Katharina Schleidt" w:date="2021-10-27T12:19:00Z"/>
                <w:sz w:val="20"/>
                <w:szCs w:val="20"/>
              </w:rPr>
            </w:pPr>
            <w:ins w:id="873"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ins>
          </w:p>
        </w:tc>
        <w:tc>
          <w:tcPr>
            <w:tcW w:w="3153" w:type="dxa"/>
          </w:tcPr>
          <w:p w14:paraId="369A5D46" w14:textId="77777777" w:rsidR="009F4EF1" w:rsidRPr="00740AD6" w:rsidRDefault="009F4EF1" w:rsidP="00CB3236">
            <w:pPr>
              <w:jc w:val="left"/>
              <w:rPr>
                <w:ins w:id="874" w:author="Katharina Schleidt" w:date="2021-10-27T12:19:00Z"/>
                <w:sz w:val="20"/>
                <w:szCs w:val="20"/>
              </w:rPr>
            </w:pPr>
            <w:ins w:id="875" w:author="Katharina Schleidt" w:date="2021-10-27T12:19:00Z">
              <w:r w:rsidRPr="00740AD6">
                <w:rPr>
                  <w:sz w:val="20"/>
                  <w:szCs w:val="20"/>
                </w:rPr>
                <w:t>A.</w:t>
              </w:r>
              <w:r>
                <w:rPr>
                  <w:sz w:val="20"/>
                  <w:szCs w:val="20"/>
                </w:rPr>
                <w:t>1</w:t>
              </w:r>
              <w:r w:rsidRPr="00740AD6">
                <w:rPr>
                  <w:sz w:val="20"/>
                  <w:szCs w:val="20"/>
                </w:rPr>
                <w:t>.4</w:t>
              </w:r>
            </w:ins>
          </w:p>
        </w:tc>
      </w:tr>
      <w:tr w:rsidR="009F4EF1" w:rsidRPr="00740AD6" w14:paraId="6586D379" w14:textId="77777777" w:rsidTr="00CB3236">
        <w:trPr>
          <w:ins w:id="876" w:author="Katharina Schleidt" w:date="2021-10-27T12:19:00Z"/>
        </w:trPr>
        <w:tc>
          <w:tcPr>
            <w:tcW w:w="3229" w:type="dxa"/>
          </w:tcPr>
          <w:p w14:paraId="21BF6F98" w14:textId="77777777" w:rsidR="009F4EF1" w:rsidRPr="00740AD6" w:rsidRDefault="009F4EF1" w:rsidP="00CB3236">
            <w:pPr>
              <w:jc w:val="left"/>
              <w:rPr>
                <w:ins w:id="877" w:author="Katharina Schleidt" w:date="2021-10-27T12:19:00Z"/>
                <w:sz w:val="20"/>
                <w:szCs w:val="20"/>
              </w:rPr>
            </w:pPr>
            <w:ins w:id="878" w:author="Katharina Schleidt" w:date="2021-10-27T12:19:00Z">
              <w:r w:rsidRPr="009204AF">
                <w:rPr>
                  <w:sz w:val="20"/>
                  <w:szCs w:val="20"/>
                </w:rPr>
                <w:t>Conceptual Observation - Observation</w:t>
              </w:r>
            </w:ins>
          </w:p>
        </w:tc>
        <w:tc>
          <w:tcPr>
            <w:tcW w:w="3359" w:type="dxa"/>
          </w:tcPr>
          <w:p w14:paraId="4828E7D8" w14:textId="77777777" w:rsidR="009F4EF1" w:rsidRPr="00740AD6" w:rsidRDefault="009F4EF1" w:rsidP="00CB3236">
            <w:pPr>
              <w:jc w:val="left"/>
              <w:rPr>
                <w:ins w:id="879" w:author="Katharina Schleidt" w:date="2021-10-27T12:19:00Z"/>
                <w:sz w:val="20"/>
                <w:szCs w:val="20"/>
              </w:rPr>
            </w:pPr>
            <w:ins w:id="880"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/Observation</w:t>
              </w:r>
            </w:ins>
          </w:p>
        </w:tc>
        <w:tc>
          <w:tcPr>
            <w:tcW w:w="3153" w:type="dxa"/>
          </w:tcPr>
          <w:p w14:paraId="64532A33" w14:textId="77777777" w:rsidR="009F4EF1" w:rsidRPr="00740AD6" w:rsidRDefault="009F4EF1" w:rsidP="00CB3236">
            <w:pPr>
              <w:jc w:val="left"/>
              <w:rPr>
                <w:ins w:id="881" w:author="Katharina Schleidt" w:date="2021-10-27T12:19:00Z"/>
                <w:sz w:val="20"/>
                <w:szCs w:val="20"/>
              </w:rPr>
            </w:pPr>
            <w:ins w:id="882" w:author="Katharina Schleidt" w:date="2021-10-27T12:19:00Z">
              <w:r w:rsidRPr="00740AD6">
                <w:rPr>
                  <w:sz w:val="20"/>
                  <w:szCs w:val="20"/>
                </w:rPr>
                <w:t>A.</w:t>
              </w:r>
              <w:r>
                <w:rPr>
                  <w:sz w:val="20"/>
                  <w:szCs w:val="20"/>
                </w:rPr>
                <w:t>1</w:t>
              </w:r>
              <w:r w:rsidRPr="00740AD6">
                <w:rPr>
                  <w:sz w:val="20"/>
                  <w:szCs w:val="20"/>
                </w:rPr>
                <w:t>.5</w:t>
              </w:r>
            </w:ins>
          </w:p>
        </w:tc>
      </w:tr>
      <w:tr w:rsidR="009F4EF1" w:rsidRPr="00740AD6" w14:paraId="5FB3BFFF" w14:textId="77777777" w:rsidTr="00CB3236">
        <w:trPr>
          <w:ins w:id="883" w:author="Katharina Schleidt" w:date="2021-10-27T12:19:00Z"/>
        </w:trPr>
        <w:tc>
          <w:tcPr>
            <w:tcW w:w="3229" w:type="dxa"/>
          </w:tcPr>
          <w:p w14:paraId="006BA6D9" w14:textId="77777777" w:rsidR="009F4EF1" w:rsidRPr="00740AD6" w:rsidRDefault="009F4EF1" w:rsidP="00CB3236">
            <w:pPr>
              <w:jc w:val="left"/>
              <w:rPr>
                <w:ins w:id="884" w:author="Katharina Schleidt" w:date="2021-10-27T12:19:00Z"/>
                <w:sz w:val="20"/>
                <w:szCs w:val="20"/>
              </w:rPr>
            </w:pPr>
            <w:ins w:id="885" w:author="Katharina Schleidt" w:date="2021-10-27T12:19:00Z">
              <w:r w:rsidRPr="009204AF">
                <w:rPr>
                  <w:sz w:val="20"/>
                  <w:szCs w:val="20"/>
                </w:rPr>
                <w:lastRenderedPageBreak/>
                <w:t>Conceptual Observation - Observer</w:t>
              </w:r>
            </w:ins>
          </w:p>
        </w:tc>
        <w:tc>
          <w:tcPr>
            <w:tcW w:w="3359" w:type="dxa"/>
          </w:tcPr>
          <w:p w14:paraId="3CEC76CC" w14:textId="77777777" w:rsidR="009F4EF1" w:rsidRPr="00740AD6" w:rsidRDefault="009F4EF1" w:rsidP="00CB3236">
            <w:pPr>
              <w:jc w:val="left"/>
              <w:rPr>
                <w:ins w:id="886" w:author="Katharina Schleidt" w:date="2021-10-27T12:19:00Z"/>
                <w:sz w:val="20"/>
                <w:szCs w:val="20"/>
              </w:rPr>
            </w:pPr>
            <w:ins w:id="887"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/Observer</w:t>
              </w:r>
            </w:ins>
          </w:p>
        </w:tc>
        <w:tc>
          <w:tcPr>
            <w:tcW w:w="3153" w:type="dxa"/>
          </w:tcPr>
          <w:p w14:paraId="56965124" w14:textId="77777777" w:rsidR="009F4EF1" w:rsidRPr="00740AD6" w:rsidRDefault="009F4EF1" w:rsidP="00CB3236">
            <w:pPr>
              <w:jc w:val="left"/>
              <w:rPr>
                <w:ins w:id="888" w:author="Katharina Schleidt" w:date="2021-10-27T12:19:00Z"/>
                <w:sz w:val="20"/>
                <w:szCs w:val="20"/>
              </w:rPr>
            </w:pPr>
            <w:ins w:id="889" w:author="Katharina Schleidt" w:date="2021-10-27T12:19:00Z">
              <w:r w:rsidRPr="00740AD6">
                <w:rPr>
                  <w:sz w:val="20"/>
                  <w:szCs w:val="20"/>
                </w:rPr>
                <w:t>A.</w:t>
              </w:r>
              <w:r>
                <w:rPr>
                  <w:sz w:val="20"/>
                  <w:szCs w:val="20"/>
                </w:rPr>
                <w:t>1</w:t>
              </w:r>
              <w:r w:rsidRPr="00740AD6">
                <w:rPr>
                  <w:sz w:val="20"/>
                  <w:szCs w:val="20"/>
                </w:rPr>
                <w:t>.6</w:t>
              </w:r>
            </w:ins>
          </w:p>
        </w:tc>
      </w:tr>
      <w:tr w:rsidR="009F4EF1" w:rsidRPr="00740AD6" w14:paraId="7770AD71" w14:textId="77777777" w:rsidTr="00CB3236">
        <w:trPr>
          <w:ins w:id="890" w:author="Katharina Schleidt" w:date="2021-10-27T12:19:00Z"/>
        </w:trPr>
        <w:tc>
          <w:tcPr>
            <w:tcW w:w="3229" w:type="dxa"/>
          </w:tcPr>
          <w:p w14:paraId="0DD98563" w14:textId="77777777" w:rsidR="009F4EF1" w:rsidRPr="00740AD6" w:rsidRDefault="009F4EF1" w:rsidP="00CB3236">
            <w:pPr>
              <w:jc w:val="left"/>
              <w:rPr>
                <w:ins w:id="891" w:author="Katharina Schleidt" w:date="2021-10-27T12:19:00Z"/>
                <w:sz w:val="20"/>
                <w:szCs w:val="20"/>
              </w:rPr>
            </w:pPr>
            <w:ins w:id="892" w:author="Katharina Schleidt" w:date="2021-10-27T12:19:00Z">
              <w:r w:rsidRPr="009204AF">
                <w:rPr>
                  <w:sz w:val="20"/>
                  <w:szCs w:val="20"/>
                </w:rPr>
                <w:t xml:space="preserve">Conceptual Observation - </w:t>
              </w:r>
              <w:proofErr w:type="spellStart"/>
              <w:r w:rsidRPr="009204AF">
                <w:rPr>
                  <w:sz w:val="20"/>
                  <w:szCs w:val="20"/>
                </w:rPr>
                <w:t>ObservingProcedure</w:t>
              </w:r>
              <w:proofErr w:type="spellEnd"/>
            </w:ins>
          </w:p>
        </w:tc>
        <w:tc>
          <w:tcPr>
            <w:tcW w:w="3359" w:type="dxa"/>
          </w:tcPr>
          <w:p w14:paraId="6CDEE215" w14:textId="77777777" w:rsidR="009F4EF1" w:rsidRPr="00740AD6" w:rsidRDefault="009F4EF1" w:rsidP="00CB3236">
            <w:pPr>
              <w:jc w:val="left"/>
              <w:rPr>
                <w:ins w:id="893" w:author="Katharina Schleidt" w:date="2021-10-27T12:19:00Z"/>
                <w:sz w:val="20"/>
                <w:szCs w:val="20"/>
              </w:rPr>
            </w:pPr>
            <w:ins w:id="894"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ins>
          </w:p>
        </w:tc>
        <w:tc>
          <w:tcPr>
            <w:tcW w:w="3153" w:type="dxa"/>
          </w:tcPr>
          <w:p w14:paraId="3D942588" w14:textId="77777777" w:rsidR="009F4EF1" w:rsidRPr="00740AD6" w:rsidRDefault="009F4EF1" w:rsidP="00CB3236">
            <w:pPr>
              <w:jc w:val="left"/>
              <w:rPr>
                <w:ins w:id="895" w:author="Katharina Schleidt" w:date="2021-10-27T12:19:00Z"/>
                <w:sz w:val="20"/>
                <w:szCs w:val="20"/>
              </w:rPr>
            </w:pPr>
            <w:ins w:id="896" w:author="Katharina Schleidt" w:date="2021-10-27T12:19:00Z">
              <w:r w:rsidRPr="00740AD6">
                <w:rPr>
                  <w:sz w:val="20"/>
                  <w:szCs w:val="20"/>
                </w:rPr>
                <w:t>A.</w:t>
              </w:r>
              <w:r>
                <w:rPr>
                  <w:sz w:val="20"/>
                  <w:szCs w:val="20"/>
                </w:rPr>
                <w:t>1</w:t>
              </w:r>
              <w:r w:rsidRPr="00740AD6">
                <w:rPr>
                  <w:sz w:val="20"/>
                  <w:szCs w:val="20"/>
                </w:rPr>
                <w:t>.7</w:t>
              </w:r>
            </w:ins>
          </w:p>
        </w:tc>
      </w:tr>
      <w:tr w:rsidR="009F4EF1" w:rsidRPr="00740AD6" w14:paraId="4E9890F7" w14:textId="77777777" w:rsidTr="00CB3236">
        <w:trPr>
          <w:ins w:id="897" w:author="Katharina Schleidt" w:date="2021-10-27T12:19:00Z"/>
        </w:trPr>
        <w:tc>
          <w:tcPr>
            <w:tcW w:w="3229" w:type="dxa"/>
          </w:tcPr>
          <w:p w14:paraId="38BABC7D" w14:textId="77777777" w:rsidR="009F4EF1" w:rsidRPr="00740AD6" w:rsidRDefault="009F4EF1" w:rsidP="00CB3236">
            <w:pPr>
              <w:jc w:val="left"/>
              <w:rPr>
                <w:ins w:id="898" w:author="Katharina Schleidt" w:date="2021-10-27T12:19:00Z"/>
                <w:sz w:val="20"/>
                <w:szCs w:val="20"/>
              </w:rPr>
            </w:pPr>
            <w:ins w:id="899" w:author="Katharina Schleidt" w:date="2021-10-27T12:19:00Z">
              <w:r w:rsidRPr="009204AF">
                <w:rPr>
                  <w:sz w:val="20"/>
                  <w:szCs w:val="20"/>
                </w:rPr>
                <w:t>Conceptual Observation - Procedure</w:t>
              </w:r>
            </w:ins>
          </w:p>
        </w:tc>
        <w:tc>
          <w:tcPr>
            <w:tcW w:w="3359" w:type="dxa"/>
          </w:tcPr>
          <w:p w14:paraId="6EDDEBBD" w14:textId="77777777" w:rsidR="009F4EF1" w:rsidRPr="00740AD6" w:rsidRDefault="009F4EF1" w:rsidP="00CB3236">
            <w:pPr>
              <w:jc w:val="left"/>
              <w:rPr>
                <w:ins w:id="900" w:author="Katharina Schleidt" w:date="2021-10-27T12:19:00Z"/>
                <w:sz w:val="20"/>
                <w:szCs w:val="20"/>
              </w:rPr>
            </w:pPr>
            <w:ins w:id="901"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/Procedure</w:t>
              </w:r>
            </w:ins>
          </w:p>
        </w:tc>
        <w:tc>
          <w:tcPr>
            <w:tcW w:w="3153" w:type="dxa"/>
          </w:tcPr>
          <w:p w14:paraId="52A993D1" w14:textId="77777777" w:rsidR="009F4EF1" w:rsidRPr="00740AD6" w:rsidRDefault="009F4EF1" w:rsidP="00CB3236">
            <w:pPr>
              <w:jc w:val="left"/>
              <w:rPr>
                <w:ins w:id="902" w:author="Katharina Schleidt" w:date="2021-10-27T12:19:00Z"/>
                <w:sz w:val="20"/>
                <w:szCs w:val="20"/>
              </w:rPr>
            </w:pPr>
            <w:ins w:id="903" w:author="Katharina Schleidt" w:date="2021-10-27T12:19:00Z">
              <w:r w:rsidRPr="00740AD6">
                <w:rPr>
                  <w:sz w:val="20"/>
                  <w:szCs w:val="20"/>
                </w:rPr>
                <w:t>A.</w:t>
              </w:r>
              <w:r>
                <w:rPr>
                  <w:sz w:val="20"/>
                  <w:szCs w:val="20"/>
                </w:rPr>
                <w:t>1</w:t>
              </w:r>
              <w:r w:rsidRPr="00740AD6">
                <w:rPr>
                  <w:sz w:val="20"/>
                  <w:szCs w:val="20"/>
                </w:rPr>
                <w:t>.8</w:t>
              </w:r>
            </w:ins>
          </w:p>
        </w:tc>
      </w:tr>
    </w:tbl>
    <w:p w14:paraId="4DFE3DFA" w14:textId="77777777" w:rsidR="009F4EF1" w:rsidRDefault="009F4EF1" w:rsidP="009F4EF1">
      <w:pPr>
        <w:rPr>
          <w:ins w:id="904" w:author="Katharina Schleidt" w:date="2021-10-27T12:19:00Z"/>
          <w:lang w:eastAsia="ja-JP"/>
        </w:rPr>
      </w:pPr>
    </w:p>
    <w:p w14:paraId="2D9C8F64" w14:textId="77777777" w:rsidR="009F4EF1" w:rsidRPr="005B21D1" w:rsidRDefault="009F4EF1" w:rsidP="009F4EF1">
      <w:pPr>
        <w:jc w:val="center"/>
        <w:rPr>
          <w:ins w:id="905" w:author="Katharina Schleidt" w:date="2021-10-27T12:19:00Z"/>
          <w:b/>
          <w:bCs/>
          <w:sz w:val="20"/>
          <w:szCs w:val="20"/>
          <w:lang w:val="fr-FR"/>
        </w:rPr>
      </w:pPr>
      <w:ins w:id="906" w:author="Katharina Schleidt" w:date="2021-10-27T12:19:00Z">
        <w:r w:rsidRPr="005B21D1">
          <w:rPr>
            <w:b/>
            <w:bCs/>
            <w:sz w:val="20"/>
            <w:szCs w:val="20"/>
            <w:lang w:val="fr-FR"/>
          </w:rPr>
          <w:t xml:space="preserve">Table </w:t>
        </w:r>
        <w:r>
          <w:rPr>
            <w:b/>
            <w:bCs/>
            <w:sz w:val="20"/>
            <w:szCs w:val="20"/>
          </w:rPr>
          <w:fldChar w:fldCharType="begin"/>
        </w:r>
        <w:r w:rsidRPr="005B21D1">
          <w:rPr>
            <w:b/>
            <w:bCs/>
            <w:sz w:val="20"/>
            <w:szCs w:val="20"/>
            <w:lang w:val="fr-FR"/>
          </w:rPr>
          <w:instrText xml:space="preserve"> SEQ Table \* ARABIC </w:instrText>
        </w:r>
        <w:r>
          <w:rPr>
            <w:b/>
            <w:bCs/>
            <w:sz w:val="20"/>
            <w:szCs w:val="20"/>
          </w:rPr>
          <w:fldChar w:fldCharType="separate"/>
        </w:r>
        <w:r w:rsidRPr="005B21D1">
          <w:rPr>
            <w:b/>
            <w:bCs/>
            <w:noProof/>
            <w:sz w:val="20"/>
            <w:szCs w:val="20"/>
            <w:lang w:val="fr-FR"/>
          </w:rPr>
          <w:t>2</w:t>
        </w:r>
        <w:r>
          <w:rPr>
            <w:b/>
            <w:bCs/>
            <w:sz w:val="20"/>
            <w:szCs w:val="20"/>
          </w:rPr>
          <w:fldChar w:fldCharType="end"/>
        </w:r>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ins>
    </w:p>
    <w:tbl>
      <w:tblPr>
        <w:tblStyle w:val="TableGrid"/>
        <w:tblW w:w="0" w:type="auto"/>
        <w:tblLook w:val="04A0" w:firstRow="1" w:lastRow="0" w:firstColumn="1" w:lastColumn="0" w:noHBand="0" w:noVBand="1"/>
      </w:tblPr>
      <w:tblGrid>
        <w:gridCol w:w="3715"/>
        <w:gridCol w:w="3735"/>
        <w:gridCol w:w="2291"/>
      </w:tblGrid>
      <w:tr w:rsidR="009F4EF1" w:rsidRPr="00740AD6" w14:paraId="35DA99AE" w14:textId="77777777" w:rsidTr="00CB3236">
        <w:trPr>
          <w:ins w:id="907" w:author="Katharina Schleidt" w:date="2021-10-27T12:19:00Z"/>
        </w:trPr>
        <w:tc>
          <w:tcPr>
            <w:tcW w:w="3715" w:type="dxa"/>
          </w:tcPr>
          <w:p w14:paraId="6A35B48F" w14:textId="77777777" w:rsidR="009F4EF1" w:rsidRPr="00740AD6" w:rsidRDefault="009F4EF1" w:rsidP="00CB3236">
            <w:pPr>
              <w:jc w:val="left"/>
              <w:rPr>
                <w:ins w:id="908" w:author="Katharina Schleidt" w:date="2021-10-27T12:19:00Z"/>
                <w:b/>
                <w:bCs/>
                <w:sz w:val="20"/>
                <w:szCs w:val="20"/>
              </w:rPr>
            </w:pPr>
            <w:ins w:id="909" w:author="Katharina Schleidt" w:date="2021-10-27T12:19:00Z">
              <w:r w:rsidRPr="00740AD6">
                <w:rPr>
                  <w:b/>
                  <w:bCs/>
                  <w:sz w:val="20"/>
                  <w:szCs w:val="20"/>
                </w:rPr>
                <w:t>Conformance class</w:t>
              </w:r>
            </w:ins>
          </w:p>
        </w:tc>
        <w:tc>
          <w:tcPr>
            <w:tcW w:w="3735" w:type="dxa"/>
          </w:tcPr>
          <w:p w14:paraId="295CCBDC" w14:textId="77777777" w:rsidR="009F4EF1" w:rsidRPr="00740AD6" w:rsidRDefault="009F4EF1" w:rsidP="00CB3236">
            <w:pPr>
              <w:jc w:val="left"/>
              <w:rPr>
                <w:ins w:id="910" w:author="Katharina Schleidt" w:date="2021-10-27T12:19:00Z"/>
                <w:b/>
                <w:bCs/>
                <w:sz w:val="20"/>
                <w:szCs w:val="20"/>
              </w:rPr>
            </w:pPr>
            <w:ins w:id="911" w:author="Katharina Schleidt" w:date="2021-10-27T12:19:00Z">
              <w:r w:rsidRPr="00740AD6">
                <w:rPr>
                  <w:b/>
                  <w:bCs/>
                  <w:sz w:val="20"/>
                  <w:szCs w:val="20"/>
                </w:rPr>
                <w:t>Identifier</w:t>
              </w:r>
            </w:ins>
          </w:p>
        </w:tc>
        <w:tc>
          <w:tcPr>
            <w:tcW w:w="2291" w:type="dxa"/>
          </w:tcPr>
          <w:p w14:paraId="68057EB3" w14:textId="77777777" w:rsidR="009F4EF1" w:rsidRPr="00740AD6" w:rsidRDefault="009F4EF1" w:rsidP="00CB3236">
            <w:pPr>
              <w:jc w:val="left"/>
              <w:rPr>
                <w:ins w:id="912" w:author="Katharina Schleidt" w:date="2021-10-27T12:19:00Z"/>
                <w:b/>
                <w:bCs/>
                <w:sz w:val="20"/>
                <w:szCs w:val="20"/>
              </w:rPr>
            </w:pPr>
            <w:ins w:id="913" w:author="Katharina Schleidt" w:date="2021-10-27T12:19:00Z">
              <w:r w:rsidRPr="00740AD6">
                <w:rPr>
                  <w:b/>
                  <w:bCs/>
                  <w:sz w:val="20"/>
                  <w:szCs w:val="20"/>
                </w:rPr>
                <w:t>Annex A clause</w:t>
              </w:r>
            </w:ins>
          </w:p>
        </w:tc>
      </w:tr>
      <w:tr w:rsidR="009F4EF1" w:rsidRPr="00740AD6" w14:paraId="00173116" w14:textId="77777777" w:rsidTr="00CB3236">
        <w:trPr>
          <w:ins w:id="914" w:author="Katharina Schleidt" w:date="2021-10-27T12:19:00Z"/>
        </w:trPr>
        <w:tc>
          <w:tcPr>
            <w:tcW w:w="3715" w:type="dxa"/>
          </w:tcPr>
          <w:p w14:paraId="1E467D55" w14:textId="77777777" w:rsidR="009F4EF1" w:rsidRPr="00740AD6" w:rsidRDefault="009F4EF1" w:rsidP="00CB3236">
            <w:pPr>
              <w:jc w:val="left"/>
              <w:rPr>
                <w:ins w:id="915" w:author="Katharina Schleidt" w:date="2021-10-27T12:19:00Z"/>
                <w:sz w:val="20"/>
                <w:szCs w:val="20"/>
              </w:rPr>
            </w:pPr>
            <w:ins w:id="916" w:author="Katharina Schleidt" w:date="2021-10-27T12:19:00Z">
              <w:r w:rsidRPr="00B519FE">
                <w:rPr>
                  <w:sz w:val="20"/>
                  <w:szCs w:val="20"/>
                </w:rPr>
                <w:t>Abstract Observation core package</w:t>
              </w:r>
            </w:ins>
          </w:p>
        </w:tc>
        <w:tc>
          <w:tcPr>
            <w:tcW w:w="3735" w:type="dxa"/>
          </w:tcPr>
          <w:p w14:paraId="1142E68C" w14:textId="77777777" w:rsidR="009F4EF1" w:rsidRPr="00740AD6" w:rsidRDefault="009F4EF1" w:rsidP="00CB3236">
            <w:pPr>
              <w:jc w:val="left"/>
              <w:rPr>
                <w:ins w:id="917" w:author="Katharina Schleidt" w:date="2021-10-27T12:19:00Z"/>
                <w:sz w:val="20"/>
                <w:szCs w:val="20"/>
              </w:rPr>
            </w:pPr>
            <w:ins w:id="918"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w:t>
              </w:r>
              <w:r>
                <w:rPr>
                  <w:sz w:val="20"/>
                  <w:szCs w:val="20"/>
                </w:rPr>
                <w:t>core</w:t>
              </w:r>
            </w:ins>
          </w:p>
        </w:tc>
        <w:tc>
          <w:tcPr>
            <w:tcW w:w="2291" w:type="dxa"/>
          </w:tcPr>
          <w:p w14:paraId="4E9332F8" w14:textId="77777777" w:rsidR="009F4EF1" w:rsidRPr="00740AD6" w:rsidRDefault="009F4EF1" w:rsidP="00CB3236">
            <w:pPr>
              <w:jc w:val="left"/>
              <w:rPr>
                <w:ins w:id="919" w:author="Katharina Schleidt" w:date="2021-10-27T12:19:00Z"/>
                <w:sz w:val="20"/>
                <w:szCs w:val="20"/>
              </w:rPr>
            </w:pPr>
            <w:ins w:id="920" w:author="Katharina Schleidt" w:date="2021-10-27T12:19:00Z">
              <w:r w:rsidRPr="00740AD6">
                <w:rPr>
                  <w:sz w:val="20"/>
                  <w:szCs w:val="20"/>
                </w:rPr>
                <w:t>A.</w:t>
              </w:r>
              <w:r>
                <w:rPr>
                  <w:sz w:val="20"/>
                  <w:szCs w:val="20"/>
                </w:rPr>
                <w:t>2</w:t>
              </w:r>
              <w:r w:rsidRPr="00740AD6">
                <w:rPr>
                  <w:sz w:val="20"/>
                  <w:szCs w:val="20"/>
                </w:rPr>
                <w:t>.1</w:t>
              </w:r>
            </w:ins>
          </w:p>
        </w:tc>
      </w:tr>
      <w:tr w:rsidR="009F4EF1" w:rsidRPr="00740AD6" w14:paraId="3C8B2DBF" w14:textId="77777777" w:rsidTr="00CB3236">
        <w:trPr>
          <w:ins w:id="921" w:author="Katharina Schleidt" w:date="2021-10-27T12:19:00Z"/>
        </w:trPr>
        <w:tc>
          <w:tcPr>
            <w:tcW w:w="3715" w:type="dxa"/>
          </w:tcPr>
          <w:p w14:paraId="14C2B611" w14:textId="77777777" w:rsidR="009F4EF1" w:rsidRPr="00740AD6" w:rsidRDefault="009F4EF1" w:rsidP="00CB3236">
            <w:pPr>
              <w:jc w:val="left"/>
              <w:rPr>
                <w:ins w:id="922" w:author="Katharina Schleidt" w:date="2021-10-27T12:19:00Z"/>
                <w:sz w:val="20"/>
                <w:szCs w:val="20"/>
              </w:rPr>
            </w:pPr>
            <w:ins w:id="923" w:author="Katharina Schleidt" w:date="2021-10-27T12:19:00Z">
              <w:r w:rsidRPr="00B519FE">
                <w:rPr>
                  <w:sz w:val="20"/>
                  <w:szCs w:val="20"/>
                </w:rPr>
                <w:t xml:space="preserve">Abstract Observation core - </w:t>
              </w:r>
              <w:proofErr w:type="spellStart"/>
              <w:r w:rsidRPr="00B519FE">
                <w:rPr>
                  <w:sz w:val="20"/>
                  <w:szCs w:val="20"/>
                </w:rPr>
                <w:t>AbstractDeployment</w:t>
              </w:r>
              <w:proofErr w:type="spellEnd"/>
            </w:ins>
          </w:p>
        </w:tc>
        <w:tc>
          <w:tcPr>
            <w:tcW w:w="3735" w:type="dxa"/>
          </w:tcPr>
          <w:p w14:paraId="0CCF6FF0" w14:textId="77777777" w:rsidR="009F4EF1" w:rsidRPr="00740AD6" w:rsidRDefault="009F4EF1" w:rsidP="00CB3236">
            <w:pPr>
              <w:jc w:val="left"/>
              <w:rPr>
                <w:ins w:id="924" w:author="Katharina Schleidt" w:date="2021-10-27T12:19:00Z"/>
                <w:sz w:val="20"/>
                <w:szCs w:val="20"/>
              </w:rPr>
            </w:pPr>
            <w:ins w:id="925"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ins>
          </w:p>
        </w:tc>
        <w:tc>
          <w:tcPr>
            <w:tcW w:w="2291" w:type="dxa"/>
          </w:tcPr>
          <w:p w14:paraId="0D060F72" w14:textId="77777777" w:rsidR="009F4EF1" w:rsidRPr="00740AD6" w:rsidRDefault="009F4EF1" w:rsidP="00CB3236">
            <w:pPr>
              <w:jc w:val="left"/>
              <w:rPr>
                <w:ins w:id="926" w:author="Katharina Schleidt" w:date="2021-10-27T12:19:00Z"/>
                <w:sz w:val="20"/>
                <w:szCs w:val="20"/>
              </w:rPr>
            </w:pPr>
            <w:ins w:id="927" w:author="Katharina Schleidt" w:date="2021-10-27T12:19:00Z">
              <w:r w:rsidRPr="00740AD6">
                <w:rPr>
                  <w:sz w:val="20"/>
                  <w:szCs w:val="20"/>
                </w:rPr>
                <w:t>A.</w:t>
              </w:r>
              <w:r>
                <w:rPr>
                  <w:sz w:val="20"/>
                  <w:szCs w:val="20"/>
                </w:rPr>
                <w:t>2</w:t>
              </w:r>
              <w:r w:rsidRPr="00740AD6">
                <w:rPr>
                  <w:sz w:val="20"/>
                  <w:szCs w:val="20"/>
                </w:rPr>
                <w:t>.2</w:t>
              </w:r>
            </w:ins>
          </w:p>
        </w:tc>
      </w:tr>
      <w:tr w:rsidR="009F4EF1" w:rsidRPr="00740AD6" w14:paraId="22F08A8B" w14:textId="77777777" w:rsidTr="00CB3236">
        <w:trPr>
          <w:ins w:id="928" w:author="Katharina Schleidt" w:date="2021-10-27T12:19:00Z"/>
        </w:trPr>
        <w:tc>
          <w:tcPr>
            <w:tcW w:w="3715" w:type="dxa"/>
          </w:tcPr>
          <w:p w14:paraId="4266DBE9" w14:textId="77777777" w:rsidR="009F4EF1" w:rsidRPr="00740AD6" w:rsidRDefault="009F4EF1" w:rsidP="00CB3236">
            <w:pPr>
              <w:jc w:val="left"/>
              <w:rPr>
                <w:ins w:id="929" w:author="Katharina Schleidt" w:date="2021-10-27T12:19:00Z"/>
                <w:sz w:val="20"/>
                <w:szCs w:val="20"/>
              </w:rPr>
            </w:pPr>
            <w:ins w:id="930" w:author="Katharina Schleidt" w:date="2021-10-27T12:19:00Z">
              <w:r w:rsidRPr="00B519FE">
                <w:rPr>
                  <w:sz w:val="20"/>
                  <w:szCs w:val="20"/>
                </w:rPr>
                <w:t xml:space="preserve">Abstract Observation core - </w:t>
              </w:r>
              <w:proofErr w:type="spellStart"/>
              <w:r w:rsidRPr="00B519FE">
                <w:rPr>
                  <w:sz w:val="20"/>
                  <w:szCs w:val="20"/>
                </w:rPr>
                <w:t>AbstractHost</w:t>
              </w:r>
              <w:proofErr w:type="spellEnd"/>
            </w:ins>
          </w:p>
        </w:tc>
        <w:tc>
          <w:tcPr>
            <w:tcW w:w="3735" w:type="dxa"/>
          </w:tcPr>
          <w:p w14:paraId="7F0F5401" w14:textId="77777777" w:rsidR="009F4EF1" w:rsidRPr="00740AD6" w:rsidRDefault="009F4EF1" w:rsidP="00CB3236">
            <w:pPr>
              <w:jc w:val="left"/>
              <w:rPr>
                <w:ins w:id="931" w:author="Katharina Schleidt" w:date="2021-10-27T12:19:00Z"/>
                <w:sz w:val="20"/>
                <w:szCs w:val="20"/>
              </w:rPr>
            </w:pPr>
            <w:ins w:id="932"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ins>
          </w:p>
        </w:tc>
        <w:tc>
          <w:tcPr>
            <w:tcW w:w="2291" w:type="dxa"/>
          </w:tcPr>
          <w:p w14:paraId="0A16ACD1" w14:textId="77777777" w:rsidR="009F4EF1" w:rsidRPr="00740AD6" w:rsidRDefault="009F4EF1" w:rsidP="00CB3236">
            <w:pPr>
              <w:jc w:val="left"/>
              <w:rPr>
                <w:ins w:id="933" w:author="Katharina Schleidt" w:date="2021-10-27T12:19:00Z"/>
                <w:sz w:val="20"/>
                <w:szCs w:val="20"/>
              </w:rPr>
            </w:pPr>
            <w:ins w:id="934" w:author="Katharina Schleidt" w:date="2021-10-27T12:19:00Z">
              <w:r w:rsidRPr="00740AD6">
                <w:rPr>
                  <w:sz w:val="20"/>
                  <w:szCs w:val="20"/>
                </w:rPr>
                <w:t>A.</w:t>
              </w:r>
              <w:r>
                <w:rPr>
                  <w:sz w:val="20"/>
                  <w:szCs w:val="20"/>
                </w:rPr>
                <w:t>2</w:t>
              </w:r>
              <w:r w:rsidRPr="00740AD6">
                <w:rPr>
                  <w:sz w:val="20"/>
                  <w:szCs w:val="20"/>
                </w:rPr>
                <w:t>.3</w:t>
              </w:r>
            </w:ins>
          </w:p>
        </w:tc>
      </w:tr>
      <w:tr w:rsidR="009F4EF1" w:rsidRPr="00740AD6" w14:paraId="1BC51359" w14:textId="77777777" w:rsidTr="00CB3236">
        <w:trPr>
          <w:ins w:id="935" w:author="Katharina Schleidt" w:date="2021-10-27T12:19:00Z"/>
        </w:trPr>
        <w:tc>
          <w:tcPr>
            <w:tcW w:w="3715" w:type="dxa"/>
          </w:tcPr>
          <w:p w14:paraId="00FFCE51" w14:textId="77777777" w:rsidR="009F4EF1" w:rsidRPr="00740AD6" w:rsidRDefault="009F4EF1" w:rsidP="00CB3236">
            <w:pPr>
              <w:jc w:val="left"/>
              <w:rPr>
                <w:ins w:id="936" w:author="Katharina Schleidt" w:date="2021-10-27T12:19:00Z"/>
                <w:sz w:val="20"/>
                <w:szCs w:val="20"/>
              </w:rPr>
            </w:pPr>
            <w:ins w:id="937" w:author="Katharina Schleidt" w:date="2021-10-27T12:19:00Z">
              <w:r w:rsidRPr="00B519FE">
                <w:rPr>
                  <w:sz w:val="20"/>
                  <w:szCs w:val="20"/>
                </w:rPr>
                <w:t xml:space="preserve">Abstract Observation core - </w:t>
              </w:r>
              <w:proofErr w:type="spellStart"/>
              <w:r w:rsidRPr="00B519FE">
                <w:rPr>
                  <w:sz w:val="20"/>
                  <w:szCs w:val="20"/>
                </w:rPr>
                <w:t>AbstractObservableProperty</w:t>
              </w:r>
              <w:proofErr w:type="spellEnd"/>
            </w:ins>
          </w:p>
        </w:tc>
        <w:tc>
          <w:tcPr>
            <w:tcW w:w="3735" w:type="dxa"/>
          </w:tcPr>
          <w:p w14:paraId="709AA867" w14:textId="77777777" w:rsidR="009F4EF1" w:rsidRPr="00740AD6" w:rsidRDefault="009F4EF1" w:rsidP="00CB3236">
            <w:pPr>
              <w:jc w:val="left"/>
              <w:rPr>
                <w:ins w:id="938" w:author="Katharina Schleidt" w:date="2021-10-27T12:19:00Z"/>
                <w:sz w:val="20"/>
                <w:szCs w:val="20"/>
              </w:rPr>
            </w:pPr>
            <w:ins w:id="939"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ins>
          </w:p>
        </w:tc>
        <w:tc>
          <w:tcPr>
            <w:tcW w:w="2291" w:type="dxa"/>
          </w:tcPr>
          <w:p w14:paraId="783B7359" w14:textId="77777777" w:rsidR="009F4EF1" w:rsidRPr="00740AD6" w:rsidRDefault="009F4EF1" w:rsidP="00CB3236">
            <w:pPr>
              <w:jc w:val="left"/>
              <w:rPr>
                <w:ins w:id="940" w:author="Katharina Schleidt" w:date="2021-10-27T12:19:00Z"/>
                <w:sz w:val="20"/>
                <w:szCs w:val="20"/>
              </w:rPr>
            </w:pPr>
            <w:ins w:id="941" w:author="Katharina Schleidt" w:date="2021-10-27T12:19:00Z">
              <w:r w:rsidRPr="00740AD6">
                <w:rPr>
                  <w:sz w:val="20"/>
                  <w:szCs w:val="20"/>
                </w:rPr>
                <w:t>A.</w:t>
              </w:r>
              <w:r>
                <w:rPr>
                  <w:sz w:val="20"/>
                  <w:szCs w:val="20"/>
                </w:rPr>
                <w:t>2</w:t>
              </w:r>
              <w:r w:rsidRPr="00740AD6">
                <w:rPr>
                  <w:sz w:val="20"/>
                  <w:szCs w:val="20"/>
                </w:rPr>
                <w:t>.4</w:t>
              </w:r>
            </w:ins>
          </w:p>
        </w:tc>
      </w:tr>
      <w:tr w:rsidR="009F4EF1" w:rsidRPr="00740AD6" w14:paraId="66A3304E" w14:textId="77777777" w:rsidTr="00CB3236">
        <w:trPr>
          <w:ins w:id="942" w:author="Katharina Schleidt" w:date="2021-10-27T12:19:00Z"/>
        </w:trPr>
        <w:tc>
          <w:tcPr>
            <w:tcW w:w="3715" w:type="dxa"/>
          </w:tcPr>
          <w:p w14:paraId="7283F41A" w14:textId="77777777" w:rsidR="009F4EF1" w:rsidRPr="00740AD6" w:rsidRDefault="009F4EF1" w:rsidP="00CB3236">
            <w:pPr>
              <w:jc w:val="left"/>
              <w:rPr>
                <w:ins w:id="943" w:author="Katharina Schleidt" w:date="2021-10-27T12:19:00Z"/>
                <w:sz w:val="20"/>
                <w:szCs w:val="20"/>
              </w:rPr>
            </w:pPr>
            <w:ins w:id="944" w:author="Katharina Schleidt" w:date="2021-10-27T12:19:00Z">
              <w:r w:rsidRPr="00B519FE">
                <w:rPr>
                  <w:sz w:val="20"/>
                  <w:szCs w:val="20"/>
                </w:rPr>
                <w:t xml:space="preserve">Abstract Observation core - </w:t>
              </w:r>
              <w:proofErr w:type="spellStart"/>
              <w:r w:rsidRPr="00B519FE">
                <w:rPr>
                  <w:sz w:val="20"/>
                  <w:szCs w:val="20"/>
                </w:rPr>
                <w:t>AbstractObservation</w:t>
              </w:r>
              <w:proofErr w:type="spellEnd"/>
            </w:ins>
          </w:p>
        </w:tc>
        <w:tc>
          <w:tcPr>
            <w:tcW w:w="3735" w:type="dxa"/>
          </w:tcPr>
          <w:p w14:paraId="4B38812E" w14:textId="77777777" w:rsidR="009F4EF1" w:rsidRPr="00740AD6" w:rsidRDefault="009F4EF1" w:rsidP="00CB3236">
            <w:pPr>
              <w:jc w:val="left"/>
              <w:rPr>
                <w:ins w:id="945" w:author="Katharina Schleidt" w:date="2021-10-27T12:19:00Z"/>
                <w:sz w:val="20"/>
                <w:szCs w:val="20"/>
              </w:rPr>
            </w:pPr>
            <w:ins w:id="946"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ins>
          </w:p>
        </w:tc>
        <w:tc>
          <w:tcPr>
            <w:tcW w:w="2291" w:type="dxa"/>
          </w:tcPr>
          <w:p w14:paraId="51C0A5BD" w14:textId="77777777" w:rsidR="009F4EF1" w:rsidRPr="00740AD6" w:rsidRDefault="009F4EF1" w:rsidP="00CB3236">
            <w:pPr>
              <w:jc w:val="left"/>
              <w:rPr>
                <w:ins w:id="947" w:author="Katharina Schleidt" w:date="2021-10-27T12:19:00Z"/>
                <w:sz w:val="20"/>
                <w:szCs w:val="20"/>
              </w:rPr>
            </w:pPr>
            <w:ins w:id="948" w:author="Katharina Schleidt" w:date="2021-10-27T12:19:00Z">
              <w:r w:rsidRPr="00740AD6">
                <w:rPr>
                  <w:sz w:val="20"/>
                  <w:szCs w:val="20"/>
                </w:rPr>
                <w:t>A.</w:t>
              </w:r>
              <w:r>
                <w:rPr>
                  <w:sz w:val="20"/>
                  <w:szCs w:val="20"/>
                </w:rPr>
                <w:t>2</w:t>
              </w:r>
              <w:r w:rsidRPr="00740AD6">
                <w:rPr>
                  <w:sz w:val="20"/>
                  <w:szCs w:val="20"/>
                </w:rPr>
                <w:t>.5</w:t>
              </w:r>
            </w:ins>
          </w:p>
        </w:tc>
      </w:tr>
      <w:tr w:rsidR="009F4EF1" w:rsidRPr="00740AD6" w14:paraId="7C110DE3" w14:textId="77777777" w:rsidTr="00CB3236">
        <w:trPr>
          <w:ins w:id="949" w:author="Katharina Schleidt" w:date="2021-10-27T12:19:00Z"/>
        </w:trPr>
        <w:tc>
          <w:tcPr>
            <w:tcW w:w="3715" w:type="dxa"/>
          </w:tcPr>
          <w:p w14:paraId="1D8108B7" w14:textId="77777777" w:rsidR="009F4EF1" w:rsidRPr="00740AD6" w:rsidRDefault="009F4EF1" w:rsidP="00CB3236">
            <w:pPr>
              <w:jc w:val="left"/>
              <w:rPr>
                <w:ins w:id="950" w:author="Katharina Schleidt" w:date="2021-10-27T12:19:00Z"/>
                <w:sz w:val="20"/>
                <w:szCs w:val="20"/>
              </w:rPr>
            </w:pPr>
            <w:ins w:id="951" w:author="Katharina Schleidt" w:date="2021-10-27T12:19:00Z">
              <w:r w:rsidRPr="00B519FE">
                <w:rPr>
                  <w:sz w:val="20"/>
                  <w:szCs w:val="20"/>
                </w:rPr>
                <w:t xml:space="preserve">Abstract Observation core - </w:t>
              </w:r>
              <w:proofErr w:type="spellStart"/>
              <w:r w:rsidRPr="00B519FE">
                <w:rPr>
                  <w:sz w:val="20"/>
                  <w:szCs w:val="20"/>
                </w:rPr>
                <w:t>AbstractObservationCharacteristics</w:t>
              </w:r>
              <w:proofErr w:type="spellEnd"/>
            </w:ins>
          </w:p>
        </w:tc>
        <w:tc>
          <w:tcPr>
            <w:tcW w:w="3735" w:type="dxa"/>
          </w:tcPr>
          <w:p w14:paraId="7A3808ED" w14:textId="77777777" w:rsidR="009F4EF1" w:rsidRPr="00740AD6" w:rsidRDefault="009F4EF1" w:rsidP="00CB3236">
            <w:pPr>
              <w:jc w:val="left"/>
              <w:rPr>
                <w:ins w:id="952" w:author="Katharina Schleidt" w:date="2021-10-27T12:19:00Z"/>
                <w:sz w:val="20"/>
                <w:szCs w:val="20"/>
              </w:rPr>
            </w:pPr>
            <w:ins w:id="953"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ins>
          </w:p>
        </w:tc>
        <w:tc>
          <w:tcPr>
            <w:tcW w:w="2291" w:type="dxa"/>
          </w:tcPr>
          <w:p w14:paraId="52BB71FE" w14:textId="77777777" w:rsidR="009F4EF1" w:rsidRPr="00740AD6" w:rsidRDefault="009F4EF1" w:rsidP="00CB3236">
            <w:pPr>
              <w:jc w:val="left"/>
              <w:rPr>
                <w:ins w:id="954" w:author="Katharina Schleidt" w:date="2021-10-27T12:19:00Z"/>
                <w:sz w:val="20"/>
                <w:szCs w:val="20"/>
              </w:rPr>
            </w:pPr>
            <w:ins w:id="955" w:author="Katharina Schleidt" w:date="2021-10-27T12:19:00Z">
              <w:r w:rsidRPr="00740AD6">
                <w:rPr>
                  <w:sz w:val="20"/>
                  <w:szCs w:val="20"/>
                </w:rPr>
                <w:t>A.</w:t>
              </w:r>
              <w:r>
                <w:rPr>
                  <w:sz w:val="20"/>
                  <w:szCs w:val="20"/>
                </w:rPr>
                <w:t>2</w:t>
              </w:r>
              <w:r w:rsidRPr="00740AD6">
                <w:rPr>
                  <w:sz w:val="20"/>
                  <w:szCs w:val="20"/>
                </w:rPr>
                <w:t>.6</w:t>
              </w:r>
            </w:ins>
          </w:p>
        </w:tc>
      </w:tr>
      <w:tr w:rsidR="009F4EF1" w:rsidRPr="00740AD6" w14:paraId="23474C55" w14:textId="77777777" w:rsidTr="00CB3236">
        <w:trPr>
          <w:ins w:id="956" w:author="Katharina Schleidt" w:date="2021-10-27T12:19:00Z"/>
        </w:trPr>
        <w:tc>
          <w:tcPr>
            <w:tcW w:w="3715" w:type="dxa"/>
          </w:tcPr>
          <w:p w14:paraId="354EBDE5" w14:textId="77777777" w:rsidR="009F4EF1" w:rsidRPr="00740AD6" w:rsidRDefault="009F4EF1" w:rsidP="00CB3236">
            <w:pPr>
              <w:jc w:val="left"/>
              <w:rPr>
                <w:ins w:id="957" w:author="Katharina Schleidt" w:date="2021-10-27T12:19:00Z"/>
                <w:sz w:val="20"/>
                <w:szCs w:val="20"/>
              </w:rPr>
            </w:pPr>
            <w:ins w:id="958" w:author="Katharina Schleidt" w:date="2021-10-27T12:19:00Z">
              <w:r w:rsidRPr="00B519FE">
                <w:rPr>
                  <w:sz w:val="20"/>
                  <w:szCs w:val="20"/>
                </w:rPr>
                <w:t xml:space="preserve">Abstract Observation core - </w:t>
              </w:r>
              <w:proofErr w:type="spellStart"/>
              <w:r w:rsidRPr="00B519FE">
                <w:rPr>
                  <w:sz w:val="20"/>
                  <w:szCs w:val="20"/>
                </w:rPr>
                <w:t>AbstractObserver</w:t>
              </w:r>
              <w:proofErr w:type="spellEnd"/>
            </w:ins>
          </w:p>
        </w:tc>
        <w:tc>
          <w:tcPr>
            <w:tcW w:w="3735" w:type="dxa"/>
          </w:tcPr>
          <w:p w14:paraId="28D7BA8E" w14:textId="77777777" w:rsidR="009F4EF1" w:rsidRPr="00740AD6" w:rsidRDefault="009F4EF1" w:rsidP="00CB3236">
            <w:pPr>
              <w:jc w:val="left"/>
              <w:rPr>
                <w:ins w:id="959" w:author="Katharina Schleidt" w:date="2021-10-27T12:19:00Z"/>
                <w:sz w:val="20"/>
                <w:szCs w:val="20"/>
              </w:rPr>
            </w:pPr>
            <w:ins w:id="960"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ins>
          </w:p>
        </w:tc>
        <w:tc>
          <w:tcPr>
            <w:tcW w:w="2291" w:type="dxa"/>
          </w:tcPr>
          <w:p w14:paraId="771CB48C" w14:textId="77777777" w:rsidR="009F4EF1" w:rsidRPr="00740AD6" w:rsidRDefault="009F4EF1" w:rsidP="00CB3236">
            <w:pPr>
              <w:jc w:val="left"/>
              <w:rPr>
                <w:ins w:id="961" w:author="Katharina Schleidt" w:date="2021-10-27T12:19:00Z"/>
                <w:sz w:val="20"/>
                <w:szCs w:val="20"/>
              </w:rPr>
            </w:pPr>
            <w:ins w:id="962" w:author="Katharina Schleidt" w:date="2021-10-27T12:19:00Z">
              <w:r w:rsidRPr="00740AD6">
                <w:rPr>
                  <w:sz w:val="20"/>
                  <w:szCs w:val="20"/>
                </w:rPr>
                <w:t>A.</w:t>
              </w:r>
              <w:r>
                <w:rPr>
                  <w:sz w:val="20"/>
                  <w:szCs w:val="20"/>
                </w:rPr>
                <w:t>2</w:t>
              </w:r>
              <w:r w:rsidRPr="00740AD6">
                <w:rPr>
                  <w:sz w:val="20"/>
                  <w:szCs w:val="20"/>
                </w:rPr>
                <w:t>.7</w:t>
              </w:r>
            </w:ins>
          </w:p>
        </w:tc>
      </w:tr>
      <w:tr w:rsidR="009F4EF1" w:rsidRPr="00740AD6" w14:paraId="1912642E" w14:textId="77777777" w:rsidTr="00CB3236">
        <w:trPr>
          <w:ins w:id="963" w:author="Katharina Schleidt" w:date="2021-10-27T12:19:00Z"/>
        </w:trPr>
        <w:tc>
          <w:tcPr>
            <w:tcW w:w="3715" w:type="dxa"/>
          </w:tcPr>
          <w:p w14:paraId="01481AE5" w14:textId="77777777" w:rsidR="009F4EF1" w:rsidRPr="00740AD6" w:rsidRDefault="009F4EF1" w:rsidP="00CB3236">
            <w:pPr>
              <w:jc w:val="left"/>
              <w:rPr>
                <w:ins w:id="964" w:author="Katharina Schleidt" w:date="2021-10-27T12:19:00Z"/>
                <w:sz w:val="20"/>
                <w:szCs w:val="20"/>
              </w:rPr>
            </w:pPr>
            <w:ins w:id="965" w:author="Katharina Schleidt" w:date="2021-10-27T12:19:00Z">
              <w:r w:rsidRPr="00B519FE">
                <w:rPr>
                  <w:sz w:val="20"/>
                  <w:szCs w:val="20"/>
                </w:rPr>
                <w:t xml:space="preserve">Abstract Observation core - </w:t>
              </w:r>
              <w:proofErr w:type="spellStart"/>
              <w:r w:rsidRPr="00B519FE">
                <w:rPr>
                  <w:sz w:val="20"/>
                  <w:szCs w:val="20"/>
                </w:rPr>
                <w:t>AbstractObservingProcedure</w:t>
              </w:r>
              <w:proofErr w:type="spellEnd"/>
            </w:ins>
          </w:p>
        </w:tc>
        <w:tc>
          <w:tcPr>
            <w:tcW w:w="3735" w:type="dxa"/>
          </w:tcPr>
          <w:p w14:paraId="463C77A4" w14:textId="77777777" w:rsidR="009F4EF1" w:rsidRPr="00740AD6" w:rsidRDefault="009F4EF1" w:rsidP="00CB3236">
            <w:pPr>
              <w:jc w:val="left"/>
              <w:rPr>
                <w:ins w:id="966" w:author="Katharina Schleidt" w:date="2021-10-27T12:19:00Z"/>
                <w:sz w:val="20"/>
                <w:szCs w:val="20"/>
              </w:rPr>
            </w:pPr>
            <w:ins w:id="967"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ins>
          </w:p>
        </w:tc>
        <w:tc>
          <w:tcPr>
            <w:tcW w:w="2291" w:type="dxa"/>
          </w:tcPr>
          <w:p w14:paraId="18C6AE1E" w14:textId="77777777" w:rsidR="009F4EF1" w:rsidRPr="00740AD6" w:rsidRDefault="009F4EF1" w:rsidP="00CB3236">
            <w:pPr>
              <w:jc w:val="left"/>
              <w:rPr>
                <w:ins w:id="968" w:author="Katharina Schleidt" w:date="2021-10-27T12:19:00Z"/>
                <w:sz w:val="20"/>
                <w:szCs w:val="20"/>
              </w:rPr>
            </w:pPr>
            <w:ins w:id="969" w:author="Katharina Schleidt" w:date="2021-10-27T12:19:00Z">
              <w:r w:rsidRPr="00740AD6">
                <w:rPr>
                  <w:sz w:val="20"/>
                  <w:szCs w:val="20"/>
                </w:rPr>
                <w:t>A.</w:t>
              </w:r>
              <w:r>
                <w:rPr>
                  <w:sz w:val="20"/>
                  <w:szCs w:val="20"/>
                </w:rPr>
                <w:t>2</w:t>
              </w:r>
              <w:r w:rsidRPr="00740AD6">
                <w:rPr>
                  <w:sz w:val="20"/>
                  <w:szCs w:val="20"/>
                </w:rPr>
                <w:t>.8</w:t>
              </w:r>
            </w:ins>
          </w:p>
        </w:tc>
      </w:tr>
      <w:tr w:rsidR="009F4EF1" w:rsidRPr="00740AD6" w14:paraId="492DE848" w14:textId="77777777" w:rsidTr="00CB3236">
        <w:trPr>
          <w:ins w:id="970" w:author="Katharina Schleidt" w:date="2021-10-27T12:19:00Z"/>
        </w:trPr>
        <w:tc>
          <w:tcPr>
            <w:tcW w:w="3715" w:type="dxa"/>
          </w:tcPr>
          <w:p w14:paraId="719A03C9" w14:textId="77777777" w:rsidR="009F4EF1" w:rsidRPr="00740AD6" w:rsidRDefault="009F4EF1" w:rsidP="00CB3236">
            <w:pPr>
              <w:jc w:val="left"/>
              <w:rPr>
                <w:ins w:id="971" w:author="Katharina Schleidt" w:date="2021-10-27T12:19:00Z"/>
                <w:sz w:val="20"/>
                <w:szCs w:val="20"/>
              </w:rPr>
            </w:pPr>
            <w:ins w:id="972" w:author="Katharina Schleidt" w:date="2021-10-27T12:19:00Z">
              <w:r w:rsidRPr="00B519FE">
                <w:rPr>
                  <w:sz w:val="20"/>
                  <w:szCs w:val="20"/>
                </w:rPr>
                <w:t xml:space="preserve">Abstract Observation core - </w:t>
              </w:r>
              <w:proofErr w:type="spellStart"/>
              <w:r w:rsidRPr="00B519FE">
                <w:rPr>
                  <w:sz w:val="20"/>
                  <w:szCs w:val="20"/>
                </w:rPr>
                <w:t>NamedValue</w:t>
              </w:r>
              <w:proofErr w:type="spellEnd"/>
            </w:ins>
          </w:p>
        </w:tc>
        <w:tc>
          <w:tcPr>
            <w:tcW w:w="3735" w:type="dxa"/>
          </w:tcPr>
          <w:p w14:paraId="3C90365F" w14:textId="77777777" w:rsidR="009F4EF1" w:rsidRPr="00740AD6" w:rsidRDefault="009F4EF1" w:rsidP="00CB3236">
            <w:pPr>
              <w:jc w:val="left"/>
              <w:rPr>
                <w:ins w:id="973" w:author="Katharina Schleidt" w:date="2021-10-27T12:19:00Z"/>
                <w:sz w:val="20"/>
                <w:szCs w:val="20"/>
              </w:rPr>
            </w:pPr>
            <w:ins w:id="974"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ins>
          </w:p>
        </w:tc>
        <w:tc>
          <w:tcPr>
            <w:tcW w:w="2291" w:type="dxa"/>
          </w:tcPr>
          <w:p w14:paraId="0382BA33" w14:textId="77777777" w:rsidR="009F4EF1" w:rsidRPr="00740AD6" w:rsidRDefault="009F4EF1" w:rsidP="00CB3236">
            <w:pPr>
              <w:jc w:val="left"/>
              <w:rPr>
                <w:ins w:id="975" w:author="Katharina Schleidt" w:date="2021-10-27T12:19:00Z"/>
                <w:sz w:val="20"/>
                <w:szCs w:val="20"/>
              </w:rPr>
            </w:pPr>
            <w:ins w:id="976" w:author="Katharina Schleidt" w:date="2021-10-27T12:19:00Z">
              <w:r w:rsidRPr="00740AD6">
                <w:rPr>
                  <w:sz w:val="20"/>
                  <w:szCs w:val="20"/>
                </w:rPr>
                <w:t>A.</w:t>
              </w:r>
              <w:r>
                <w:rPr>
                  <w:sz w:val="20"/>
                  <w:szCs w:val="20"/>
                </w:rPr>
                <w:t>2</w:t>
              </w:r>
              <w:r w:rsidRPr="00740AD6">
                <w:rPr>
                  <w:sz w:val="20"/>
                  <w:szCs w:val="20"/>
                </w:rPr>
                <w:t>.9</w:t>
              </w:r>
            </w:ins>
          </w:p>
        </w:tc>
      </w:tr>
    </w:tbl>
    <w:p w14:paraId="0134DD04" w14:textId="77777777" w:rsidR="009F4EF1" w:rsidRDefault="009F4EF1" w:rsidP="009F4EF1">
      <w:pPr>
        <w:rPr>
          <w:ins w:id="977" w:author="Katharina Schleidt" w:date="2021-10-27T12:19:00Z"/>
          <w:lang w:eastAsia="ja-JP"/>
        </w:rPr>
      </w:pPr>
    </w:p>
    <w:p w14:paraId="640F812C" w14:textId="77777777" w:rsidR="009F4EF1" w:rsidRPr="000F4699" w:rsidRDefault="009F4EF1" w:rsidP="009F4EF1">
      <w:pPr>
        <w:jc w:val="center"/>
        <w:rPr>
          <w:ins w:id="978" w:author="Katharina Schleidt" w:date="2021-10-27T12:19:00Z"/>
          <w:b/>
          <w:bCs/>
          <w:sz w:val="20"/>
          <w:szCs w:val="20"/>
        </w:rPr>
      </w:pPr>
      <w:ins w:id="979" w:author="Katharina Schleidt" w:date="2021-10-27T12:19:00Z">
        <w:r w:rsidRPr="001A72C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3</w:t>
        </w:r>
        <w:r>
          <w:rPr>
            <w:b/>
            <w:bCs/>
            <w:sz w:val="20"/>
            <w:szCs w:val="20"/>
          </w:rPr>
          <w:fldChar w:fldCharType="end"/>
        </w:r>
        <w:r w:rsidRPr="001A72C4">
          <w:rPr>
            <w:b/>
            <w:bCs/>
            <w:sz w:val="20"/>
            <w:szCs w:val="20"/>
          </w:rPr>
          <w:t xml:space="preserve"> — Basic Observations conformance classes</w:t>
        </w:r>
        <w:r w:rsidRPr="000F4699">
          <w:rPr>
            <w:b/>
            <w:bCs/>
            <w:sz w:val="20"/>
            <w:szCs w:val="20"/>
          </w:rPr>
          <w:t xml:space="preserve"> </w:t>
        </w:r>
      </w:ins>
    </w:p>
    <w:tbl>
      <w:tblPr>
        <w:tblStyle w:val="TableGrid"/>
        <w:tblW w:w="0" w:type="auto"/>
        <w:tblLook w:val="04A0" w:firstRow="1" w:lastRow="0" w:firstColumn="1" w:lastColumn="0" w:noHBand="0" w:noVBand="1"/>
      </w:tblPr>
      <w:tblGrid>
        <w:gridCol w:w="3229"/>
        <w:gridCol w:w="3359"/>
        <w:gridCol w:w="3153"/>
      </w:tblGrid>
      <w:tr w:rsidR="009F4EF1" w:rsidRPr="00740AD6" w14:paraId="572CB810" w14:textId="77777777" w:rsidTr="00CB3236">
        <w:trPr>
          <w:ins w:id="980" w:author="Katharina Schleidt" w:date="2021-10-27T12:19:00Z"/>
        </w:trPr>
        <w:tc>
          <w:tcPr>
            <w:tcW w:w="3229" w:type="dxa"/>
          </w:tcPr>
          <w:p w14:paraId="41DB60F5" w14:textId="77777777" w:rsidR="009F4EF1" w:rsidRPr="00740AD6" w:rsidRDefault="009F4EF1" w:rsidP="00CB3236">
            <w:pPr>
              <w:jc w:val="left"/>
              <w:rPr>
                <w:ins w:id="981" w:author="Katharina Schleidt" w:date="2021-10-27T12:19:00Z"/>
                <w:b/>
                <w:bCs/>
                <w:sz w:val="20"/>
                <w:szCs w:val="20"/>
              </w:rPr>
            </w:pPr>
            <w:ins w:id="982" w:author="Katharina Schleidt" w:date="2021-10-27T12:19:00Z">
              <w:r w:rsidRPr="00740AD6">
                <w:rPr>
                  <w:b/>
                  <w:bCs/>
                  <w:sz w:val="20"/>
                  <w:szCs w:val="20"/>
                </w:rPr>
                <w:t>Conformance class</w:t>
              </w:r>
            </w:ins>
          </w:p>
        </w:tc>
        <w:tc>
          <w:tcPr>
            <w:tcW w:w="3359" w:type="dxa"/>
          </w:tcPr>
          <w:p w14:paraId="1823727E" w14:textId="77777777" w:rsidR="009F4EF1" w:rsidRPr="00740AD6" w:rsidRDefault="009F4EF1" w:rsidP="00CB3236">
            <w:pPr>
              <w:jc w:val="left"/>
              <w:rPr>
                <w:ins w:id="983" w:author="Katharina Schleidt" w:date="2021-10-27T12:19:00Z"/>
                <w:b/>
                <w:bCs/>
                <w:sz w:val="20"/>
                <w:szCs w:val="20"/>
              </w:rPr>
            </w:pPr>
            <w:ins w:id="984" w:author="Katharina Schleidt" w:date="2021-10-27T12:19:00Z">
              <w:r w:rsidRPr="00740AD6">
                <w:rPr>
                  <w:b/>
                  <w:bCs/>
                  <w:sz w:val="20"/>
                  <w:szCs w:val="20"/>
                </w:rPr>
                <w:t>Identifier</w:t>
              </w:r>
            </w:ins>
          </w:p>
        </w:tc>
        <w:tc>
          <w:tcPr>
            <w:tcW w:w="3153" w:type="dxa"/>
          </w:tcPr>
          <w:p w14:paraId="22EC1D4C" w14:textId="77777777" w:rsidR="009F4EF1" w:rsidRPr="00740AD6" w:rsidRDefault="009F4EF1" w:rsidP="00CB3236">
            <w:pPr>
              <w:jc w:val="left"/>
              <w:rPr>
                <w:ins w:id="985" w:author="Katharina Schleidt" w:date="2021-10-27T12:19:00Z"/>
                <w:b/>
                <w:bCs/>
                <w:sz w:val="20"/>
                <w:szCs w:val="20"/>
              </w:rPr>
            </w:pPr>
            <w:ins w:id="986" w:author="Katharina Schleidt" w:date="2021-10-27T12:19:00Z">
              <w:r w:rsidRPr="00740AD6">
                <w:rPr>
                  <w:b/>
                  <w:bCs/>
                  <w:sz w:val="20"/>
                  <w:szCs w:val="20"/>
                </w:rPr>
                <w:t>Annex A clause</w:t>
              </w:r>
            </w:ins>
          </w:p>
        </w:tc>
      </w:tr>
      <w:tr w:rsidR="009F4EF1" w:rsidRPr="00740AD6" w14:paraId="26F910BD" w14:textId="77777777" w:rsidTr="00CB3236">
        <w:trPr>
          <w:ins w:id="987" w:author="Katharina Schleidt" w:date="2021-10-27T12:19:00Z"/>
        </w:trPr>
        <w:tc>
          <w:tcPr>
            <w:tcW w:w="3229" w:type="dxa"/>
          </w:tcPr>
          <w:p w14:paraId="699E1447" w14:textId="77777777" w:rsidR="009F4EF1" w:rsidRPr="00740AD6" w:rsidRDefault="009F4EF1" w:rsidP="00CB3236">
            <w:pPr>
              <w:jc w:val="left"/>
              <w:rPr>
                <w:ins w:id="988" w:author="Katharina Schleidt" w:date="2021-10-27T12:19:00Z"/>
                <w:sz w:val="20"/>
                <w:szCs w:val="20"/>
              </w:rPr>
            </w:pPr>
            <w:ins w:id="989" w:author="Katharina Schleidt" w:date="2021-10-27T12:19:00Z">
              <w:r w:rsidRPr="00740AD6">
                <w:rPr>
                  <w:sz w:val="20"/>
                  <w:szCs w:val="20"/>
                </w:rPr>
                <w:t>Basic Observations package</w:t>
              </w:r>
            </w:ins>
          </w:p>
        </w:tc>
        <w:tc>
          <w:tcPr>
            <w:tcW w:w="3359" w:type="dxa"/>
          </w:tcPr>
          <w:p w14:paraId="707CD928" w14:textId="77777777" w:rsidR="009F4EF1" w:rsidRPr="00740AD6" w:rsidRDefault="009F4EF1" w:rsidP="00CB3236">
            <w:pPr>
              <w:jc w:val="left"/>
              <w:rPr>
                <w:ins w:id="990" w:author="Katharina Schleidt" w:date="2021-10-27T12:19:00Z"/>
                <w:sz w:val="20"/>
                <w:szCs w:val="20"/>
              </w:rPr>
            </w:pPr>
            <w:ins w:id="991"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ins>
          </w:p>
        </w:tc>
        <w:tc>
          <w:tcPr>
            <w:tcW w:w="3153" w:type="dxa"/>
          </w:tcPr>
          <w:p w14:paraId="00A3CCEB" w14:textId="77777777" w:rsidR="009F4EF1" w:rsidRPr="00740AD6" w:rsidRDefault="009F4EF1" w:rsidP="00CB3236">
            <w:pPr>
              <w:jc w:val="left"/>
              <w:rPr>
                <w:ins w:id="992" w:author="Katharina Schleidt" w:date="2021-10-27T12:19:00Z"/>
                <w:sz w:val="20"/>
                <w:szCs w:val="20"/>
              </w:rPr>
            </w:pPr>
            <w:ins w:id="993" w:author="Katharina Schleidt" w:date="2021-10-27T12:19:00Z">
              <w:r w:rsidRPr="00740AD6">
                <w:rPr>
                  <w:sz w:val="20"/>
                  <w:szCs w:val="20"/>
                </w:rPr>
                <w:t>A.3.1</w:t>
              </w:r>
            </w:ins>
          </w:p>
        </w:tc>
      </w:tr>
      <w:tr w:rsidR="009F4EF1" w:rsidRPr="00740AD6" w14:paraId="4D2D2FB8" w14:textId="77777777" w:rsidTr="00CB3236">
        <w:trPr>
          <w:ins w:id="994" w:author="Katharina Schleidt" w:date="2021-10-27T12:19:00Z"/>
        </w:trPr>
        <w:tc>
          <w:tcPr>
            <w:tcW w:w="3229" w:type="dxa"/>
          </w:tcPr>
          <w:p w14:paraId="3C03F36F" w14:textId="77777777" w:rsidR="009F4EF1" w:rsidRPr="00740AD6" w:rsidRDefault="009F4EF1" w:rsidP="00CB3236">
            <w:pPr>
              <w:jc w:val="left"/>
              <w:rPr>
                <w:ins w:id="995" w:author="Katharina Schleidt" w:date="2021-10-27T12:19:00Z"/>
                <w:sz w:val="20"/>
                <w:szCs w:val="20"/>
              </w:rPr>
            </w:pPr>
            <w:ins w:id="996" w:author="Katharina Schleidt" w:date="2021-10-27T12:19:00Z">
              <w:r w:rsidRPr="00740AD6">
                <w:rPr>
                  <w:sz w:val="20"/>
                  <w:szCs w:val="20"/>
                </w:rPr>
                <w:t>Basic Observations - Deployment</w:t>
              </w:r>
            </w:ins>
          </w:p>
        </w:tc>
        <w:tc>
          <w:tcPr>
            <w:tcW w:w="3359" w:type="dxa"/>
          </w:tcPr>
          <w:p w14:paraId="7E9EC751" w14:textId="77777777" w:rsidR="009F4EF1" w:rsidRPr="00740AD6" w:rsidRDefault="009F4EF1" w:rsidP="00CB3236">
            <w:pPr>
              <w:jc w:val="left"/>
              <w:rPr>
                <w:ins w:id="997" w:author="Katharina Schleidt" w:date="2021-10-27T12:19:00Z"/>
                <w:sz w:val="20"/>
                <w:szCs w:val="20"/>
              </w:rPr>
            </w:pPr>
            <w:ins w:id="998"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-basic/Deployment</w:t>
              </w:r>
            </w:ins>
          </w:p>
        </w:tc>
        <w:tc>
          <w:tcPr>
            <w:tcW w:w="3153" w:type="dxa"/>
          </w:tcPr>
          <w:p w14:paraId="2C517CCB" w14:textId="77777777" w:rsidR="009F4EF1" w:rsidRPr="00740AD6" w:rsidRDefault="009F4EF1" w:rsidP="00CB3236">
            <w:pPr>
              <w:jc w:val="left"/>
              <w:rPr>
                <w:ins w:id="999" w:author="Katharina Schleidt" w:date="2021-10-27T12:19:00Z"/>
                <w:sz w:val="20"/>
                <w:szCs w:val="20"/>
              </w:rPr>
            </w:pPr>
            <w:ins w:id="1000" w:author="Katharina Schleidt" w:date="2021-10-27T12:19:00Z">
              <w:r w:rsidRPr="00740AD6">
                <w:rPr>
                  <w:sz w:val="20"/>
                  <w:szCs w:val="20"/>
                </w:rPr>
                <w:t>A.3.2</w:t>
              </w:r>
            </w:ins>
          </w:p>
        </w:tc>
      </w:tr>
      <w:tr w:rsidR="009F4EF1" w:rsidRPr="00740AD6" w14:paraId="37EB0160" w14:textId="77777777" w:rsidTr="00CB3236">
        <w:trPr>
          <w:ins w:id="1001" w:author="Katharina Schleidt" w:date="2021-10-27T12:19:00Z"/>
        </w:trPr>
        <w:tc>
          <w:tcPr>
            <w:tcW w:w="3229" w:type="dxa"/>
          </w:tcPr>
          <w:p w14:paraId="598C739E" w14:textId="77777777" w:rsidR="009F4EF1" w:rsidRPr="00740AD6" w:rsidRDefault="009F4EF1" w:rsidP="00CB3236">
            <w:pPr>
              <w:jc w:val="left"/>
              <w:rPr>
                <w:ins w:id="1002" w:author="Katharina Schleidt" w:date="2021-10-27T12:19:00Z"/>
                <w:sz w:val="20"/>
                <w:szCs w:val="20"/>
              </w:rPr>
            </w:pPr>
            <w:ins w:id="1003" w:author="Katharina Schleidt" w:date="2021-10-27T12:19:00Z">
              <w:r w:rsidRPr="00740AD6">
                <w:rPr>
                  <w:sz w:val="20"/>
                  <w:szCs w:val="20"/>
                </w:rPr>
                <w:t xml:space="preserve">Basic Observations - </w:t>
              </w:r>
              <w:proofErr w:type="spellStart"/>
              <w:r w:rsidRPr="00740AD6">
                <w:rPr>
                  <w:sz w:val="20"/>
                  <w:szCs w:val="20"/>
                </w:rPr>
                <w:t>GenericDomainFeature</w:t>
              </w:r>
              <w:proofErr w:type="spellEnd"/>
            </w:ins>
          </w:p>
        </w:tc>
        <w:tc>
          <w:tcPr>
            <w:tcW w:w="3359" w:type="dxa"/>
          </w:tcPr>
          <w:p w14:paraId="7C3C6310" w14:textId="77777777" w:rsidR="009F4EF1" w:rsidRPr="00740AD6" w:rsidRDefault="009F4EF1" w:rsidP="00CB3236">
            <w:pPr>
              <w:jc w:val="left"/>
              <w:rPr>
                <w:ins w:id="1004" w:author="Katharina Schleidt" w:date="2021-10-27T12:19:00Z"/>
                <w:sz w:val="20"/>
                <w:szCs w:val="20"/>
              </w:rPr>
            </w:pPr>
            <w:ins w:id="1005"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ins>
          </w:p>
        </w:tc>
        <w:tc>
          <w:tcPr>
            <w:tcW w:w="3153" w:type="dxa"/>
          </w:tcPr>
          <w:p w14:paraId="33B167E1" w14:textId="77777777" w:rsidR="009F4EF1" w:rsidRPr="00740AD6" w:rsidRDefault="009F4EF1" w:rsidP="00CB3236">
            <w:pPr>
              <w:jc w:val="left"/>
              <w:rPr>
                <w:ins w:id="1006" w:author="Katharina Schleidt" w:date="2021-10-27T12:19:00Z"/>
                <w:sz w:val="20"/>
                <w:szCs w:val="20"/>
              </w:rPr>
            </w:pPr>
            <w:ins w:id="1007" w:author="Katharina Schleidt" w:date="2021-10-27T12:19:00Z">
              <w:r w:rsidRPr="00740AD6">
                <w:rPr>
                  <w:sz w:val="20"/>
                  <w:szCs w:val="20"/>
                </w:rPr>
                <w:t>A.3.3</w:t>
              </w:r>
            </w:ins>
          </w:p>
        </w:tc>
      </w:tr>
      <w:tr w:rsidR="009F4EF1" w:rsidRPr="00740AD6" w14:paraId="3781E724" w14:textId="77777777" w:rsidTr="00CB3236">
        <w:trPr>
          <w:ins w:id="1008" w:author="Katharina Schleidt" w:date="2021-10-27T12:19:00Z"/>
        </w:trPr>
        <w:tc>
          <w:tcPr>
            <w:tcW w:w="3229" w:type="dxa"/>
          </w:tcPr>
          <w:p w14:paraId="4DA08329" w14:textId="77777777" w:rsidR="009F4EF1" w:rsidRPr="00740AD6" w:rsidRDefault="009F4EF1" w:rsidP="00CB3236">
            <w:pPr>
              <w:jc w:val="left"/>
              <w:rPr>
                <w:ins w:id="1009" w:author="Katharina Schleidt" w:date="2021-10-27T12:19:00Z"/>
                <w:sz w:val="20"/>
                <w:szCs w:val="20"/>
              </w:rPr>
            </w:pPr>
            <w:ins w:id="1010" w:author="Katharina Schleidt" w:date="2021-10-27T12:19:00Z">
              <w:r w:rsidRPr="00740AD6">
                <w:rPr>
                  <w:sz w:val="20"/>
                  <w:szCs w:val="20"/>
                </w:rPr>
                <w:t>Basic Observations - Host</w:t>
              </w:r>
            </w:ins>
          </w:p>
        </w:tc>
        <w:tc>
          <w:tcPr>
            <w:tcW w:w="3359" w:type="dxa"/>
          </w:tcPr>
          <w:p w14:paraId="21D49A15" w14:textId="77777777" w:rsidR="009F4EF1" w:rsidRPr="00740AD6" w:rsidRDefault="009F4EF1" w:rsidP="00CB3236">
            <w:pPr>
              <w:jc w:val="left"/>
              <w:rPr>
                <w:ins w:id="1011" w:author="Katharina Schleidt" w:date="2021-10-27T12:19:00Z"/>
                <w:sz w:val="20"/>
                <w:szCs w:val="20"/>
              </w:rPr>
            </w:pPr>
            <w:ins w:id="1012"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-basic/Host</w:t>
              </w:r>
            </w:ins>
          </w:p>
        </w:tc>
        <w:tc>
          <w:tcPr>
            <w:tcW w:w="3153" w:type="dxa"/>
          </w:tcPr>
          <w:p w14:paraId="7427D777" w14:textId="77777777" w:rsidR="009F4EF1" w:rsidRPr="00740AD6" w:rsidRDefault="009F4EF1" w:rsidP="00CB3236">
            <w:pPr>
              <w:jc w:val="left"/>
              <w:rPr>
                <w:ins w:id="1013" w:author="Katharina Schleidt" w:date="2021-10-27T12:19:00Z"/>
                <w:sz w:val="20"/>
                <w:szCs w:val="20"/>
              </w:rPr>
            </w:pPr>
            <w:ins w:id="1014" w:author="Katharina Schleidt" w:date="2021-10-27T12:19:00Z">
              <w:r w:rsidRPr="00740AD6">
                <w:rPr>
                  <w:sz w:val="20"/>
                  <w:szCs w:val="20"/>
                </w:rPr>
                <w:t>A.3.4</w:t>
              </w:r>
            </w:ins>
          </w:p>
        </w:tc>
      </w:tr>
      <w:tr w:rsidR="009F4EF1" w:rsidRPr="00740AD6" w14:paraId="33EA40D8" w14:textId="77777777" w:rsidTr="00CB3236">
        <w:trPr>
          <w:ins w:id="1015" w:author="Katharina Schleidt" w:date="2021-10-27T12:19:00Z"/>
        </w:trPr>
        <w:tc>
          <w:tcPr>
            <w:tcW w:w="3229" w:type="dxa"/>
          </w:tcPr>
          <w:p w14:paraId="0D8D341C" w14:textId="77777777" w:rsidR="009F4EF1" w:rsidRPr="00740AD6" w:rsidRDefault="009F4EF1" w:rsidP="00CB3236">
            <w:pPr>
              <w:jc w:val="left"/>
              <w:rPr>
                <w:ins w:id="1016" w:author="Katharina Schleidt" w:date="2021-10-27T12:19:00Z"/>
                <w:sz w:val="20"/>
                <w:szCs w:val="20"/>
              </w:rPr>
            </w:pPr>
            <w:ins w:id="1017" w:author="Katharina Schleidt" w:date="2021-10-27T12:19:00Z">
              <w:r w:rsidRPr="00740AD6">
                <w:rPr>
                  <w:sz w:val="20"/>
                  <w:szCs w:val="20"/>
                </w:rPr>
                <w:t xml:space="preserve">Basic Observations - </w:t>
              </w:r>
              <w:proofErr w:type="spellStart"/>
              <w:r w:rsidRPr="00740AD6">
                <w:rPr>
                  <w:sz w:val="20"/>
                  <w:szCs w:val="20"/>
                </w:rPr>
                <w:t>ObservableProperty</w:t>
              </w:r>
              <w:proofErr w:type="spellEnd"/>
            </w:ins>
          </w:p>
        </w:tc>
        <w:tc>
          <w:tcPr>
            <w:tcW w:w="3359" w:type="dxa"/>
          </w:tcPr>
          <w:p w14:paraId="7D14DC74" w14:textId="77777777" w:rsidR="009F4EF1" w:rsidRPr="00740AD6" w:rsidRDefault="009F4EF1" w:rsidP="00CB3236">
            <w:pPr>
              <w:jc w:val="left"/>
              <w:rPr>
                <w:ins w:id="1018" w:author="Katharina Schleidt" w:date="2021-10-27T12:19:00Z"/>
                <w:sz w:val="20"/>
                <w:szCs w:val="20"/>
              </w:rPr>
            </w:pPr>
            <w:ins w:id="1019"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ins>
          </w:p>
        </w:tc>
        <w:tc>
          <w:tcPr>
            <w:tcW w:w="3153" w:type="dxa"/>
          </w:tcPr>
          <w:p w14:paraId="245A3685" w14:textId="77777777" w:rsidR="009F4EF1" w:rsidRPr="00740AD6" w:rsidRDefault="009F4EF1" w:rsidP="00CB3236">
            <w:pPr>
              <w:jc w:val="left"/>
              <w:rPr>
                <w:ins w:id="1020" w:author="Katharina Schleidt" w:date="2021-10-27T12:19:00Z"/>
                <w:sz w:val="20"/>
                <w:szCs w:val="20"/>
              </w:rPr>
            </w:pPr>
            <w:ins w:id="1021" w:author="Katharina Schleidt" w:date="2021-10-27T12:19:00Z">
              <w:r w:rsidRPr="00740AD6">
                <w:rPr>
                  <w:sz w:val="20"/>
                  <w:szCs w:val="20"/>
                </w:rPr>
                <w:t>A.3.5</w:t>
              </w:r>
            </w:ins>
          </w:p>
        </w:tc>
      </w:tr>
      <w:tr w:rsidR="009F4EF1" w:rsidRPr="00740AD6" w14:paraId="05E8D799" w14:textId="77777777" w:rsidTr="00CB3236">
        <w:trPr>
          <w:ins w:id="1022" w:author="Katharina Schleidt" w:date="2021-10-27T12:19:00Z"/>
        </w:trPr>
        <w:tc>
          <w:tcPr>
            <w:tcW w:w="3229" w:type="dxa"/>
          </w:tcPr>
          <w:p w14:paraId="3CC65E9C" w14:textId="77777777" w:rsidR="009F4EF1" w:rsidRPr="00740AD6" w:rsidRDefault="009F4EF1" w:rsidP="00CB3236">
            <w:pPr>
              <w:jc w:val="left"/>
              <w:rPr>
                <w:ins w:id="1023" w:author="Katharina Schleidt" w:date="2021-10-27T12:19:00Z"/>
                <w:sz w:val="20"/>
                <w:szCs w:val="20"/>
              </w:rPr>
            </w:pPr>
            <w:ins w:id="1024" w:author="Katharina Schleidt" w:date="2021-10-27T12:19:00Z">
              <w:r w:rsidRPr="00740AD6">
                <w:rPr>
                  <w:sz w:val="20"/>
                  <w:szCs w:val="20"/>
                </w:rPr>
                <w:lastRenderedPageBreak/>
                <w:t>Basic Observations - Observation</w:t>
              </w:r>
            </w:ins>
          </w:p>
        </w:tc>
        <w:tc>
          <w:tcPr>
            <w:tcW w:w="3359" w:type="dxa"/>
          </w:tcPr>
          <w:p w14:paraId="21284CBB" w14:textId="77777777" w:rsidR="009F4EF1" w:rsidRPr="00740AD6" w:rsidRDefault="009F4EF1" w:rsidP="00CB3236">
            <w:pPr>
              <w:jc w:val="left"/>
              <w:rPr>
                <w:ins w:id="1025" w:author="Katharina Schleidt" w:date="2021-10-27T12:19:00Z"/>
                <w:sz w:val="20"/>
                <w:szCs w:val="20"/>
              </w:rPr>
            </w:pPr>
            <w:ins w:id="1026"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-basic/Observation</w:t>
              </w:r>
            </w:ins>
          </w:p>
        </w:tc>
        <w:tc>
          <w:tcPr>
            <w:tcW w:w="3153" w:type="dxa"/>
          </w:tcPr>
          <w:p w14:paraId="22147568" w14:textId="77777777" w:rsidR="009F4EF1" w:rsidRPr="00740AD6" w:rsidRDefault="009F4EF1" w:rsidP="00CB3236">
            <w:pPr>
              <w:jc w:val="left"/>
              <w:rPr>
                <w:ins w:id="1027" w:author="Katharina Schleidt" w:date="2021-10-27T12:19:00Z"/>
                <w:sz w:val="20"/>
                <w:szCs w:val="20"/>
              </w:rPr>
            </w:pPr>
            <w:ins w:id="1028" w:author="Katharina Schleidt" w:date="2021-10-27T12:19:00Z">
              <w:r w:rsidRPr="00740AD6">
                <w:rPr>
                  <w:sz w:val="20"/>
                  <w:szCs w:val="20"/>
                </w:rPr>
                <w:t>A.3.6</w:t>
              </w:r>
            </w:ins>
          </w:p>
        </w:tc>
      </w:tr>
      <w:tr w:rsidR="009F4EF1" w:rsidRPr="00740AD6" w14:paraId="51D7BC43" w14:textId="77777777" w:rsidTr="00CB3236">
        <w:trPr>
          <w:ins w:id="1029" w:author="Katharina Schleidt" w:date="2021-10-27T12:19:00Z"/>
        </w:trPr>
        <w:tc>
          <w:tcPr>
            <w:tcW w:w="3229" w:type="dxa"/>
          </w:tcPr>
          <w:p w14:paraId="50A3C0A1" w14:textId="77777777" w:rsidR="009F4EF1" w:rsidRPr="00740AD6" w:rsidRDefault="009F4EF1" w:rsidP="00CB3236">
            <w:pPr>
              <w:jc w:val="left"/>
              <w:rPr>
                <w:ins w:id="1030" w:author="Katharina Schleidt" w:date="2021-10-27T12:19:00Z"/>
                <w:sz w:val="20"/>
                <w:szCs w:val="20"/>
              </w:rPr>
            </w:pPr>
            <w:ins w:id="1031" w:author="Katharina Schleidt" w:date="2021-10-27T12:19:00Z">
              <w:r w:rsidRPr="00740AD6">
                <w:rPr>
                  <w:sz w:val="20"/>
                  <w:szCs w:val="20"/>
                </w:rPr>
                <w:t xml:space="preserve">Basic Observations - </w:t>
              </w:r>
              <w:proofErr w:type="spellStart"/>
              <w:r w:rsidRPr="00740AD6">
                <w:rPr>
                  <w:sz w:val="20"/>
                  <w:szCs w:val="20"/>
                </w:rPr>
                <w:t>ObservationCharacteristics</w:t>
              </w:r>
              <w:proofErr w:type="spellEnd"/>
            </w:ins>
          </w:p>
        </w:tc>
        <w:tc>
          <w:tcPr>
            <w:tcW w:w="3359" w:type="dxa"/>
          </w:tcPr>
          <w:p w14:paraId="3521B53C" w14:textId="77777777" w:rsidR="009F4EF1" w:rsidRPr="00740AD6" w:rsidRDefault="009F4EF1" w:rsidP="00CB3236">
            <w:pPr>
              <w:jc w:val="left"/>
              <w:rPr>
                <w:ins w:id="1032" w:author="Katharina Schleidt" w:date="2021-10-27T12:19:00Z"/>
                <w:sz w:val="20"/>
                <w:szCs w:val="20"/>
              </w:rPr>
            </w:pPr>
            <w:ins w:id="1033"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ins>
          </w:p>
        </w:tc>
        <w:tc>
          <w:tcPr>
            <w:tcW w:w="3153" w:type="dxa"/>
          </w:tcPr>
          <w:p w14:paraId="693282FB" w14:textId="77777777" w:rsidR="009F4EF1" w:rsidRPr="00740AD6" w:rsidRDefault="009F4EF1" w:rsidP="00CB3236">
            <w:pPr>
              <w:jc w:val="left"/>
              <w:rPr>
                <w:ins w:id="1034" w:author="Katharina Schleidt" w:date="2021-10-27T12:19:00Z"/>
                <w:sz w:val="20"/>
                <w:szCs w:val="20"/>
              </w:rPr>
            </w:pPr>
            <w:ins w:id="1035" w:author="Katharina Schleidt" w:date="2021-10-27T12:19:00Z">
              <w:r w:rsidRPr="00740AD6">
                <w:rPr>
                  <w:sz w:val="20"/>
                  <w:szCs w:val="20"/>
                </w:rPr>
                <w:t>A.3.7</w:t>
              </w:r>
            </w:ins>
          </w:p>
        </w:tc>
      </w:tr>
      <w:tr w:rsidR="009F4EF1" w:rsidRPr="00740AD6" w14:paraId="4FA36FF2" w14:textId="77777777" w:rsidTr="00CB3236">
        <w:trPr>
          <w:ins w:id="1036" w:author="Katharina Schleidt" w:date="2021-10-27T12:19:00Z"/>
        </w:trPr>
        <w:tc>
          <w:tcPr>
            <w:tcW w:w="3229" w:type="dxa"/>
          </w:tcPr>
          <w:p w14:paraId="5C5E3174" w14:textId="77777777" w:rsidR="009F4EF1" w:rsidRPr="00740AD6" w:rsidRDefault="009F4EF1" w:rsidP="00CB3236">
            <w:pPr>
              <w:jc w:val="left"/>
              <w:rPr>
                <w:ins w:id="1037" w:author="Katharina Schleidt" w:date="2021-10-27T12:19:00Z"/>
                <w:sz w:val="20"/>
                <w:szCs w:val="20"/>
              </w:rPr>
            </w:pPr>
            <w:ins w:id="1038" w:author="Katharina Schleidt" w:date="2021-10-27T12:19:00Z">
              <w:r w:rsidRPr="00740AD6">
                <w:rPr>
                  <w:sz w:val="20"/>
                  <w:szCs w:val="20"/>
                </w:rPr>
                <w:t xml:space="preserve">Basic Observations - </w:t>
              </w:r>
              <w:proofErr w:type="spellStart"/>
              <w:r w:rsidRPr="00740AD6">
                <w:rPr>
                  <w:sz w:val="20"/>
                  <w:szCs w:val="20"/>
                </w:rPr>
                <w:t>ObservationCollection</w:t>
              </w:r>
              <w:proofErr w:type="spellEnd"/>
            </w:ins>
          </w:p>
        </w:tc>
        <w:tc>
          <w:tcPr>
            <w:tcW w:w="3359" w:type="dxa"/>
          </w:tcPr>
          <w:p w14:paraId="249C0430" w14:textId="77777777" w:rsidR="009F4EF1" w:rsidRPr="00740AD6" w:rsidRDefault="009F4EF1" w:rsidP="00CB3236">
            <w:pPr>
              <w:jc w:val="left"/>
              <w:rPr>
                <w:ins w:id="1039" w:author="Katharina Schleidt" w:date="2021-10-27T12:19:00Z"/>
                <w:sz w:val="20"/>
                <w:szCs w:val="20"/>
              </w:rPr>
            </w:pPr>
            <w:ins w:id="1040"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ins>
          </w:p>
        </w:tc>
        <w:tc>
          <w:tcPr>
            <w:tcW w:w="3153" w:type="dxa"/>
          </w:tcPr>
          <w:p w14:paraId="10595F23" w14:textId="77777777" w:rsidR="009F4EF1" w:rsidRPr="00740AD6" w:rsidRDefault="009F4EF1" w:rsidP="00CB3236">
            <w:pPr>
              <w:jc w:val="left"/>
              <w:rPr>
                <w:ins w:id="1041" w:author="Katharina Schleidt" w:date="2021-10-27T12:19:00Z"/>
                <w:sz w:val="20"/>
                <w:szCs w:val="20"/>
              </w:rPr>
            </w:pPr>
            <w:ins w:id="1042" w:author="Katharina Schleidt" w:date="2021-10-27T12:19:00Z">
              <w:r w:rsidRPr="00740AD6">
                <w:rPr>
                  <w:sz w:val="20"/>
                  <w:szCs w:val="20"/>
                </w:rPr>
                <w:t>A.3.8</w:t>
              </w:r>
            </w:ins>
          </w:p>
        </w:tc>
      </w:tr>
      <w:tr w:rsidR="009F4EF1" w:rsidRPr="00740AD6" w14:paraId="6F92CEDF" w14:textId="77777777" w:rsidTr="00CB3236">
        <w:trPr>
          <w:ins w:id="1043" w:author="Katharina Schleidt" w:date="2021-10-27T12:19:00Z"/>
        </w:trPr>
        <w:tc>
          <w:tcPr>
            <w:tcW w:w="3229" w:type="dxa"/>
          </w:tcPr>
          <w:p w14:paraId="4C0A7386" w14:textId="77777777" w:rsidR="009F4EF1" w:rsidRPr="00740AD6" w:rsidRDefault="009F4EF1" w:rsidP="00CB3236">
            <w:pPr>
              <w:jc w:val="left"/>
              <w:rPr>
                <w:ins w:id="1044" w:author="Katharina Schleidt" w:date="2021-10-27T12:19:00Z"/>
                <w:sz w:val="20"/>
                <w:szCs w:val="20"/>
              </w:rPr>
            </w:pPr>
            <w:ins w:id="1045" w:author="Katharina Schleidt" w:date="2021-10-27T12:19:00Z">
              <w:r w:rsidRPr="00740AD6">
                <w:rPr>
                  <w:sz w:val="20"/>
                  <w:szCs w:val="20"/>
                </w:rPr>
                <w:t>Basic Observations - Observer</w:t>
              </w:r>
            </w:ins>
          </w:p>
        </w:tc>
        <w:tc>
          <w:tcPr>
            <w:tcW w:w="3359" w:type="dxa"/>
          </w:tcPr>
          <w:p w14:paraId="47FEC900" w14:textId="77777777" w:rsidR="009F4EF1" w:rsidRPr="00740AD6" w:rsidRDefault="009F4EF1" w:rsidP="00CB3236">
            <w:pPr>
              <w:jc w:val="left"/>
              <w:rPr>
                <w:ins w:id="1046" w:author="Katharina Schleidt" w:date="2021-10-27T12:19:00Z"/>
                <w:sz w:val="20"/>
                <w:szCs w:val="20"/>
              </w:rPr>
            </w:pPr>
            <w:ins w:id="1047"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-basic/Observer</w:t>
              </w:r>
            </w:ins>
          </w:p>
        </w:tc>
        <w:tc>
          <w:tcPr>
            <w:tcW w:w="3153" w:type="dxa"/>
          </w:tcPr>
          <w:p w14:paraId="1471DF5E" w14:textId="77777777" w:rsidR="009F4EF1" w:rsidRPr="00740AD6" w:rsidRDefault="009F4EF1" w:rsidP="00CB3236">
            <w:pPr>
              <w:jc w:val="left"/>
              <w:rPr>
                <w:ins w:id="1048" w:author="Katharina Schleidt" w:date="2021-10-27T12:19:00Z"/>
                <w:sz w:val="20"/>
                <w:szCs w:val="20"/>
              </w:rPr>
            </w:pPr>
            <w:ins w:id="1049" w:author="Katharina Schleidt" w:date="2021-10-27T12:19:00Z">
              <w:r w:rsidRPr="00740AD6">
                <w:rPr>
                  <w:sz w:val="20"/>
                  <w:szCs w:val="20"/>
                </w:rPr>
                <w:t>A.3.9</w:t>
              </w:r>
            </w:ins>
          </w:p>
        </w:tc>
      </w:tr>
      <w:tr w:rsidR="009F4EF1" w:rsidRPr="00740AD6" w14:paraId="725DDA43" w14:textId="77777777" w:rsidTr="00CB3236">
        <w:trPr>
          <w:ins w:id="1050" w:author="Katharina Schleidt" w:date="2021-10-27T12:19:00Z"/>
        </w:trPr>
        <w:tc>
          <w:tcPr>
            <w:tcW w:w="3229" w:type="dxa"/>
          </w:tcPr>
          <w:p w14:paraId="6E1723EA" w14:textId="77777777" w:rsidR="009F4EF1" w:rsidRPr="00740AD6" w:rsidRDefault="009F4EF1" w:rsidP="00CB3236">
            <w:pPr>
              <w:jc w:val="left"/>
              <w:rPr>
                <w:ins w:id="1051" w:author="Katharina Schleidt" w:date="2021-10-27T12:19:00Z"/>
                <w:sz w:val="20"/>
                <w:szCs w:val="20"/>
              </w:rPr>
            </w:pPr>
            <w:ins w:id="1052" w:author="Katharina Schleidt" w:date="2021-10-27T12:19:00Z">
              <w:r w:rsidRPr="00740AD6">
                <w:rPr>
                  <w:sz w:val="20"/>
                  <w:szCs w:val="20"/>
                </w:rPr>
                <w:t xml:space="preserve">Basic Observations - </w:t>
              </w:r>
              <w:proofErr w:type="spellStart"/>
              <w:r w:rsidRPr="00740AD6">
                <w:rPr>
                  <w:sz w:val="20"/>
                  <w:szCs w:val="20"/>
                </w:rPr>
                <w:t>ObservingCapability</w:t>
              </w:r>
              <w:proofErr w:type="spellEnd"/>
            </w:ins>
          </w:p>
        </w:tc>
        <w:tc>
          <w:tcPr>
            <w:tcW w:w="3359" w:type="dxa"/>
          </w:tcPr>
          <w:p w14:paraId="08C9BF39" w14:textId="77777777" w:rsidR="009F4EF1" w:rsidRPr="00740AD6" w:rsidRDefault="009F4EF1" w:rsidP="00CB3236">
            <w:pPr>
              <w:jc w:val="left"/>
              <w:rPr>
                <w:ins w:id="1053" w:author="Katharina Schleidt" w:date="2021-10-27T12:19:00Z"/>
                <w:sz w:val="20"/>
                <w:szCs w:val="20"/>
              </w:rPr>
            </w:pPr>
            <w:ins w:id="1054"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ins>
          </w:p>
        </w:tc>
        <w:tc>
          <w:tcPr>
            <w:tcW w:w="3153" w:type="dxa"/>
          </w:tcPr>
          <w:p w14:paraId="3EB9A0E2" w14:textId="77777777" w:rsidR="009F4EF1" w:rsidRPr="00740AD6" w:rsidRDefault="009F4EF1" w:rsidP="00CB3236">
            <w:pPr>
              <w:jc w:val="left"/>
              <w:rPr>
                <w:ins w:id="1055" w:author="Katharina Schleidt" w:date="2021-10-27T12:19:00Z"/>
                <w:sz w:val="20"/>
                <w:szCs w:val="20"/>
              </w:rPr>
            </w:pPr>
            <w:ins w:id="1056" w:author="Katharina Schleidt" w:date="2021-10-27T12:19:00Z">
              <w:r w:rsidRPr="00740AD6">
                <w:rPr>
                  <w:sz w:val="20"/>
                  <w:szCs w:val="20"/>
                </w:rPr>
                <w:t>A.3.10</w:t>
              </w:r>
            </w:ins>
          </w:p>
        </w:tc>
      </w:tr>
      <w:tr w:rsidR="009F4EF1" w:rsidRPr="00740AD6" w14:paraId="0B340FC9" w14:textId="77777777" w:rsidTr="00CB3236">
        <w:trPr>
          <w:ins w:id="1057" w:author="Katharina Schleidt" w:date="2021-10-27T12:19:00Z"/>
        </w:trPr>
        <w:tc>
          <w:tcPr>
            <w:tcW w:w="3229" w:type="dxa"/>
          </w:tcPr>
          <w:p w14:paraId="158B2637" w14:textId="77777777" w:rsidR="009F4EF1" w:rsidRPr="00740AD6" w:rsidRDefault="009F4EF1" w:rsidP="00CB3236">
            <w:pPr>
              <w:jc w:val="left"/>
              <w:rPr>
                <w:ins w:id="1058" w:author="Katharina Schleidt" w:date="2021-10-27T12:19:00Z"/>
                <w:sz w:val="20"/>
                <w:szCs w:val="20"/>
              </w:rPr>
            </w:pPr>
            <w:ins w:id="1059" w:author="Katharina Schleidt" w:date="2021-10-27T12:19:00Z">
              <w:r w:rsidRPr="00740AD6">
                <w:rPr>
                  <w:sz w:val="20"/>
                  <w:szCs w:val="20"/>
                </w:rPr>
                <w:t xml:space="preserve">Basic Observations - </w:t>
              </w:r>
              <w:proofErr w:type="spellStart"/>
              <w:r w:rsidRPr="00740AD6">
                <w:rPr>
                  <w:sz w:val="20"/>
                  <w:szCs w:val="20"/>
                </w:rPr>
                <w:t>ObservingProcedure</w:t>
              </w:r>
              <w:proofErr w:type="spellEnd"/>
            </w:ins>
          </w:p>
        </w:tc>
        <w:tc>
          <w:tcPr>
            <w:tcW w:w="3359" w:type="dxa"/>
          </w:tcPr>
          <w:p w14:paraId="1645D8C9" w14:textId="77777777" w:rsidR="009F4EF1" w:rsidRPr="00740AD6" w:rsidRDefault="009F4EF1" w:rsidP="00CB3236">
            <w:pPr>
              <w:jc w:val="left"/>
              <w:rPr>
                <w:ins w:id="1060" w:author="Katharina Schleidt" w:date="2021-10-27T12:19:00Z"/>
                <w:sz w:val="20"/>
                <w:szCs w:val="20"/>
              </w:rPr>
            </w:pPr>
            <w:ins w:id="1061"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ins>
          </w:p>
        </w:tc>
        <w:tc>
          <w:tcPr>
            <w:tcW w:w="3153" w:type="dxa"/>
          </w:tcPr>
          <w:p w14:paraId="109A5178" w14:textId="77777777" w:rsidR="009F4EF1" w:rsidRPr="00740AD6" w:rsidRDefault="009F4EF1" w:rsidP="00CB3236">
            <w:pPr>
              <w:jc w:val="left"/>
              <w:rPr>
                <w:ins w:id="1062" w:author="Katharina Schleidt" w:date="2021-10-27T12:19:00Z"/>
                <w:sz w:val="20"/>
                <w:szCs w:val="20"/>
              </w:rPr>
            </w:pPr>
            <w:ins w:id="1063" w:author="Katharina Schleidt" w:date="2021-10-27T12:19:00Z">
              <w:r w:rsidRPr="00740AD6">
                <w:rPr>
                  <w:sz w:val="20"/>
                  <w:szCs w:val="20"/>
                </w:rPr>
                <w:t>A.3.11</w:t>
              </w:r>
            </w:ins>
          </w:p>
        </w:tc>
      </w:tr>
    </w:tbl>
    <w:p w14:paraId="674E456B" w14:textId="77777777" w:rsidR="009F4EF1" w:rsidRDefault="009F4EF1" w:rsidP="009F4EF1">
      <w:pPr>
        <w:rPr>
          <w:ins w:id="1064" w:author="Katharina Schleidt" w:date="2021-10-27T12:19:00Z"/>
          <w:lang w:eastAsia="ja-JP"/>
        </w:rPr>
      </w:pPr>
    </w:p>
    <w:p w14:paraId="40CA0AF0" w14:textId="77777777" w:rsidR="009F4EF1" w:rsidRPr="00A5522C" w:rsidRDefault="009F4EF1" w:rsidP="009F4EF1">
      <w:pPr>
        <w:jc w:val="center"/>
        <w:rPr>
          <w:ins w:id="1065" w:author="Katharina Schleidt" w:date="2021-10-27T12:19:00Z"/>
          <w:b/>
          <w:bCs/>
          <w:sz w:val="20"/>
          <w:szCs w:val="20"/>
        </w:rPr>
      </w:pPr>
      <w:ins w:id="1066" w:author="Katharina Schleidt" w:date="2021-10-27T12:19:00Z">
        <w:r w:rsidRPr="00A5522C">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4</w:t>
        </w:r>
        <w:r>
          <w:rPr>
            <w:b/>
            <w:bCs/>
            <w:sz w:val="20"/>
            <w:szCs w:val="20"/>
          </w:rPr>
          <w:fldChar w:fldCharType="end"/>
        </w:r>
        <w:r w:rsidRPr="00A5522C">
          <w:rPr>
            <w:b/>
            <w:bCs/>
            <w:sz w:val="20"/>
            <w:szCs w:val="20"/>
          </w:rPr>
          <w:t xml:space="preserve"> — Conceptual Sample schema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2EC74CAC" w14:textId="77777777" w:rsidTr="00CB3236">
        <w:trPr>
          <w:ins w:id="1067" w:author="Katharina Schleidt" w:date="2021-10-27T12:19:00Z"/>
        </w:trPr>
        <w:tc>
          <w:tcPr>
            <w:tcW w:w="3229" w:type="dxa"/>
          </w:tcPr>
          <w:p w14:paraId="221276B3" w14:textId="77777777" w:rsidR="009F4EF1" w:rsidRPr="00740AD6" w:rsidRDefault="009F4EF1" w:rsidP="00CB3236">
            <w:pPr>
              <w:jc w:val="left"/>
              <w:rPr>
                <w:ins w:id="1068" w:author="Katharina Schleidt" w:date="2021-10-27T12:19:00Z"/>
                <w:b/>
                <w:bCs/>
                <w:sz w:val="20"/>
                <w:szCs w:val="20"/>
              </w:rPr>
            </w:pPr>
            <w:ins w:id="1069" w:author="Katharina Schleidt" w:date="2021-10-27T12:19:00Z">
              <w:r w:rsidRPr="00740AD6">
                <w:rPr>
                  <w:b/>
                  <w:bCs/>
                  <w:sz w:val="20"/>
                  <w:szCs w:val="20"/>
                </w:rPr>
                <w:t>Conformance class</w:t>
              </w:r>
            </w:ins>
          </w:p>
        </w:tc>
        <w:tc>
          <w:tcPr>
            <w:tcW w:w="3359" w:type="dxa"/>
          </w:tcPr>
          <w:p w14:paraId="39607EE1" w14:textId="77777777" w:rsidR="009F4EF1" w:rsidRPr="00740AD6" w:rsidRDefault="009F4EF1" w:rsidP="00CB3236">
            <w:pPr>
              <w:jc w:val="left"/>
              <w:rPr>
                <w:ins w:id="1070" w:author="Katharina Schleidt" w:date="2021-10-27T12:19:00Z"/>
                <w:b/>
                <w:bCs/>
                <w:sz w:val="20"/>
                <w:szCs w:val="20"/>
              </w:rPr>
            </w:pPr>
            <w:ins w:id="1071" w:author="Katharina Schleidt" w:date="2021-10-27T12:19:00Z">
              <w:r w:rsidRPr="00740AD6">
                <w:rPr>
                  <w:b/>
                  <w:bCs/>
                  <w:sz w:val="20"/>
                  <w:szCs w:val="20"/>
                </w:rPr>
                <w:t>Identifier</w:t>
              </w:r>
            </w:ins>
          </w:p>
        </w:tc>
        <w:tc>
          <w:tcPr>
            <w:tcW w:w="3153" w:type="dxa"/>
          </w:tcPr>
          <w:p w14:paraId="45F04D03" w14:textId="77777777" w:rsidR="009F4EF1" w:rsidRPr="00740AD6" w:rsidRDefault="009F4EF1" w:rsidP="00CB3236">
            <w:pPr>
              <w:jc w:val="left"/>
              <w:rPr>
                <w:ins w:id="1072" w:author="Katharina Schleidt" w:date="2021-10-27T12:19:00Z"/>
                <w:b/>
                <w:bCs/>
                <w:sz w:val="20"/>
                <w:szCs w:val="20"/>
              </w:rPr>
            </w:pPr>
            <w:ins w:id="1073" w:author="Katharina Schleidt" w:date="2021-10-27T12:19:00Z">
              <w:r w:rsidRPr="00740AD6">
                <w:rPr>
                  <w:b/>
                  <w:bCs/>
                  <w:sz w:val="20"/>
                  <w:szCs w:val="20"/>
                </w:rPr>
                <w:t>Annex A clause</w:t>
              </w:r>
            </w:ins>
          </w:p>
        </w:tc>
      </w:tr>
      <w:tr w:rsidR="009F4EF1" w:rsidRPr="00740AD6" w14:paraId="5772DF36" w14:textId="77777777" w:rsidTr="00CB3236">
        <w:trPr>
          <w:ins w:id="1074" w:author="Katharina Schleidt" w:date="2021-10-27T12:19:00Z"/>
        </w:trPr>
        <w:tc>
          <w:tcPr>
            <w:tcW w:w="3229" w:type="dxa"/>
          </w:tcPr>
          <w:p w14:paraId="2ED5417F" w14:textId="77777777" w:rsidR="009F4EF1" w:rsidRPr="00740AD6" w:rsidRDefault="009F4EF1" w:rsidP="00CB3236">
            <w:pPr>
              <w:jc w:val="left"/>
              <w:rPr>
                <w:ins w:id="1075" w:author="Katharina Schleidt" w:date="2021-10-27T12:19:00Z"/>
                <w:sz w:val="20"/>
                <w:szCs w:val="20"/>
              </w:rPr>
            </w:pPr>
            <w:ins w:id="1076" w:author="Katharina Schleidt" w:date="2021-10-27T12:19:00Z">
              <w:r w:rsidRPr="006C1E19">
                <w:rPr>
                  <w:sz w:val="20"/>
                  <w:szCs w:val="20"/>
                </w:rPr>
                <w:t>Conceptual Sample schema package</w:t>
              </w:r>
            </w:ins>
          </w:p>
        </w:tc>
        <w:tc>
          <w:tcPr>
            <w:tcW w:w="3359" w:type="dxa"/>
          </w:tcPr>
          <w:p w14:paraId="463E64E7" w14:textId="77777777" w:rsidR="009F4EF1" w:rsidRPr="00740AD6" w:rsidRDefault="009F4EF1" w:rsidP="00CB3236">
            <w:pPr>
              <w:jc w:val="left"/>
              <w:rPr>
                <w:ins w:id="1077" w:author="Katharina Schleidt" w:date="2021-10-27T12:19:00Z"/>
                <w:sz w:val="20"/>
                <w:szCs w:val="20"/>
              </w:rPr>
            </w:pPr>
            <w:ins w:id="1078" w:author="Katharina Schleidt" w:date="2021-10-27T12:19:00Z">
              <w:r w:rsidRPr="006C1E19">
                <w:rPr>
                  <w:sz w:val="20"/>
                  <w:szCs w:val="20"/>
                </w:rPr>
                <w:t>/conf/</w:t>
              </w:r>
              <w:proofErr w:type="spellStart"/>
              <w:r w:rsidRPr="006C1E19">
                <w:rPr>
                  <w:sz w:val="20"/>
                  <w:szCs w:val="20"/>
                </w:rPr>
                <w:t>sam-cpt</w:t>
              </w:r>
              <w:proofErr w:type="spellEnd"/>
            </w:ins>
          </w:p>
        </w:tc>
        <w:tc>
          <w:tcPr>
            <w:tcW w:w="3153" w:type="dxa"/>
          </w:tcPr>
          <w:p w14:paraId="62B1BB7F" w14:textId="77777777" w:rsidR="009F4EF1" w:rsidRPr="00740AD6" w:rsidRDefault="009F4EF1" w:rsidP="00CB3236">
            <w:pPr>
              <w:jc w:val="left"/>
              <w:rPr>
                <w:ins w:id="1079" w:author="Katharina Schleidt" w:date="2021-10-27T12:19:00Z"/>
                <w:sz w:val="20"/>
                <w:szCs w:val="20"/>
              </w:rPr>
            </w:pPr>
            <w:ins w:id="1080" w:author="Katharina Schleidt" w:date="2021-10-27T12:19:00Z">
              <w:r w:rsidRPr="00740AD6">
                <w:rPr>
                  <w:sz w:val="20"/>
                  <w:szCs w:val="20"/>
                </w:rPr>
                <w:t>A.</w:t>
              </w:r>
              <w:r>
                <w:rPr>
                  <w:sz w:val="20"/>
                  <w:szCs w:val="20"/>
                </w:rPr>
                <w:t>4</w:t>
              </w:r>
              <w:r w:rsidRPr="00740AD6">
                <w:rPr>
                  <w:sz w:val="20"/>
                  <w:szCs w:val="20"/>
                </w:rPr>
                <w:t>.1</w:t>
              </w:r>
            </w:ins>
          </w:p>
        </w:tc>
      </w:tr>
      <w:tr w:rsidR="009F4EF1" w:rsidRPr="00740AD6" w14:paraId="2EC838C8" w14:textId="77777777" w:rsidTr="00CB3236">
        <w:trPr>
          <w:ins w:id="1081" w:author="Katharina Schleidt" w:date="2021-10-27T12:19:00Z"/>
        </w:trPr>
        <w:tc>
          <w:tcPr>
            <w:tcW w:w="3229" w:type="dxa"/>
          </w:tcPr>
          <w:p w14:paraId="6CE9FFEB" w14:textId="77777777" w:rsidR="009F4EF1" w:rsidRPr="00740AD6" w:rsidRDefault="009F4EF1" w:rsidP="00CB3236">
            <w:pPr>
              <w:jc w:val="left"/>
              <w:rPr>
                <w:ins w:id="1082" w:author="Katharina Schleidt" w:date="2021-10-27T12:19:00Z"/>
                <w:sz w:val="20"/>
                <w:szCs w:val="20"/>
              </w:rPr>
            </w:pPr>
            <w:ins w:id="1083" w:author="Katharina Schleidt" w:date="2021-10-27T12:19:00Z">
              <w:r w:rsidRPr="006C1E19">
                <w:rPr>
                  <w:sz w:val="20"/>
                  <w:szCs w:val="20"/>
                </w:rPr>
                <w:t xml:space="preserve">Conceptual Sample - </w:t>
              </w:r>
              <w:proofErr w:type="spellStart"/>
              <w:r w:rsidRPr="006C1E19">
                <w:rPr>
                  <w:sz w:val="20"/>
                  <w:szCs w:val="20"/>
                </w:rPr>
                <w:t>PreparationProcedure</w:t>
              </w:r>
              <w:proofErr w:type="spellEnd"/>
            </w:ins>
          </w:p>
        </w:tc>
        <w:tc>
          <w:tcPr>
            <w:tcW w:w="3359" w:type="dxa"/>
          </w:tcPr>
          <w:p w14:paraId="680BCA63" w14:textId="77777777" w:rsidR="009F4EF1" w:rsidRPr="00740AD6" w:rsidRDefault="009F4EF1" w:rsidP="00CB3236">
            <w:pPr>
              <w:jc w:val="left"/>
              <w:rPr>
                <w:ins w:id="1084" w:author="Katharina Schleidt" w:date="2021-10-27T12:19:00Z"/>
                <w:sz w:val="20"/>
                <w:szCs w:val="20"/>
              </w:rPr>
            </w:pPr>
            <w:ins w:id="1085"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ins>
          </w:p>
        </w:tc>
        <w:tc>
          <w:tcPr>
            <w:tcW w:w="3153" w:type="dxa"/>
          </w:tcPr>
          <w:p w14:paraId="27602716" w14:textId="77777777" w:rsidR="009F4EF1" w:rsidRPr="00740AD6" w:rsidRDefault="009F4EF1" w:rsidP="00CB3236">
            <w:pPr>
              <w:jc w:val="left"/>
              <w:rPr>
                <w:ins w:id="1086" w:author="Katharina Schleidt" w:date="2021-10-27T12:19:00Z"/>
                <w:sz w:val="20"/>
                <w:szCs w:val="20"/>
              </w:rPr>
            </w:pPr>
            <w:ins w:id="1087" w:author="Katharina Schleidt" w:date="2021-10-27T12:19:00Z">
              <w:r w:rsidRPr="00740AD6">
                <w:rPr>
                  <w:sz w:val="20"/>
                  <w:szCs w:val="20"/>
                </w:rPr>
                <w:t>A.</w:t>
              </w:r>
              <w:r>
                <w:rPr>
                  <w:sz w:val="20"/>
                  <w:szCs w:val="20"/>
                </w:rPr>
                <w:t>4</w:t>
              </w:r>
              <w:r w:rsidRPr="00740AD6">
                <w:rPr>
                  <w:sz w:val="20"/>
                  <w:szCs w:val="20"/>
                </w:rPr>
                <w:t>.2</w:t>
              </w:r>
            </w:ins>
          </w:p>
        </w:tc>
      </w:tr>
      <w:tr w:rsidR="009F4EF1" w:rsidRPr="00740AD6" w14:paraId="17D5F226" w14:textId="77777777" w:rsidTr="00CB3236">
        <w:trPr>
          <w:ins w:id="1088" w:author="Katharina Schleidt" w:date="2021-10-27T12:19:00Z"/>
        </w:trPr>
        <w:tc>
          <w:tcPr>
            <w:tcW w:w="3229" w:type="dxa"/>
          </w:tcPr>
          <w:p w14:paraId="52371690" w14:textId="77777777" w:rsidR="009F4EF1" w:rsidRPr="00740AD6" w:rsidRDefault="009F4EF1" w:rsidP="00CB3236">
            <w:pPr>
              <w:jc w:val="left"/>
              <w:rPr>
                <w:ins w:id="1089" w:author="Katharina Schleidt" w:date="2021-10-27T12:19:00Z"/>
                <w:sz w:val="20"/>
                <w:szCs w:val="20"/>
              </w:rPr>
            </w:pPr>
            <w:ins w:id="1090" w:author="Katharina Schleidt" w:date="2021-10-27T12:19:00Z">
              <w:r w:rsidRPr="006C1E19">
                <w:rPr>
                  <w:sz w:val="20"/>
                  <w:szCs w:val="20"/>
                </w:rPr>
                <w:t xml:space="preserve">Conceptual Sample - </w:t>
              </w:r>
              <w:proofErr w:type="spellStart"/>
              <w:r w:rsidRPr="006C1E19">
                <w:rPr>
                  <w:sz w:val="20"/>
                  <w:szCs w:val="20"/>
                </w:rPr>
                <w:t>PreparationStep</w:t>
              </w:r>
              <w:proofErr w:type="spellEnd"/>
            </w:ins>
          </w:p>
        </w:tc>
        <w:tc>
          <w:tcPr>
            <w:tcW w:w="3359" w:type="dxa"/>
          </w:tcPr>
          <w:p w14:paraId="26697E36" w14:textId="77777777" w:rsidR="009F4EF1" w:rsidRPr="00740AD6" w:rsidRDefault="009F4EF1" w:rsidP="00CB3236">
            <w:pPr>
              <w:jc w:val="left"/>
              <w:rPr>
                <w:ins w:id="1091" w:author="Katharina Schleidt" w:date="2021-10-27T12:19:00Z"/>
                <w:sz w:val="20"/>
                <w:szCs w:val="20"/>
              </w:rPr>
            </w:pPr>
            <w:ins w:id="1092"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ins>
          </w:p>
        </w:tc>
        <w:tc>
          <w:tcPr>
            <w:tcW w:w="3153" w:type="dxa"/>
          </w:tcPr>
          <w:p w14:paraId="381BA6AC" w14:textId="77777777" w:rsidR="009F4EF1" w:rsidRPr="00740AD6" w:rsidRDefault="009F4EF1" w:rsidP="00CB3236">
            <w:pPr>
              <w:jc w:val="left"/>
              <w:rPr>
                <w:ins w:id="1093" w:author="Katharina Schleidt" w:date="2021-10-27T12:19:00Z"/>
                <w:sz w:val="20"/>
                <w:szCs w:val="20"/>
              </w:rPr>
            </w:pPr>
            <w:ins w:id="1094" w:author="Katharina Schleidt" w:date="2021-10-27T12:19:00Z">
              <w:r w:rsidRPr="00740AD6">
                <w:rPr>
                  <w:sz w:val="20"/>
                  <w:szCs w:val="20"/>
                </w:rPr>
                <w:t>A.</w:t>
              </w:r>
              <w:r>
                <w:rPr>
                  <w:sz w:val="20"/>
                  <w:szCs w:val="20"/>
                </w:rPr>
                <w:t>4</w:t>
              </w:r>
              <w:r w:rsidRPr="00740AD6">
                <w:rPr>
                  <w:sz w:val="20"/>
                  <w:szCs w:val="20"/>
                </w:rPr>
                <w:t>.3</w:t>
              </w:r>
            </w:ins>
          </w:p>
        </w:tc>
      </w:tr>
      <w:tr w:rsidR="009F4EF1" w:rsidRPr="00740AD6" w14:paraId="36CA2D47" w14:textId="77777777" w:rsidTr="00CB3236">
        <w:trPr>
          <w:ins w:id="1095" w:author="Katharina Schleidt" w:date="2021-10-27T12:19:00Z"/>
        </w:trPr>
        <w:tc>
          <w:tcPr>
            <w:tcW w:w="3229" w:type="dxa"/>
          </w:tcPr>
          <w:p w14:paraId="05B7513C" w14:textId="77777777" w:rsidR="009F4EF1" w:rsidRPr="00740AD6" w:rsidRDefault="009F4EF1" w:rsidP="00CB3236">
            <w:pPr>
              <w:jc w:val="left"/>
              <w:rPr>
                <w:ins w:id="1096" w:author="Katharina Schleidt" w:date="2021-10-27T12:19:00Z"/>
                <w:sz w:val="20"/>
                <w:szCs w:val="20"/>
              </w:rPr>
            </w:pPr>
            <w:ins w:id="1097" w:author="Katharina Schleidt" w:date="2021-10-27T12:19:00Z">
              <w:r w:rsidRPr="006C1E19">
                <w:rPr>
                  <w:sz w:val="20"/>
                  <w:szCs w:val="20"/>
                </w:rPr>
                <w:t>Conceptual Sample - Sample</w:t>
              </w:r>
            </w:ins>
          </w:p>
        </w:tc>
        <w:tc>
          <w:tcPr>
            <w:tcW w:w="3359" w:type="dxa"/>
          </w:tcPr>
          <w:p w14:paraId="64B40B77" w14:textId="77777777" w:rsidR="009F4EF1" w:rsidRPr="00740AD6" w:rsidRDefault="009F4EF1" w:rsidP="00CB3236">
            <w:pPr>
              <w:jc w:val="left"/>
              <w:rPr>
                <w:ins w:id="1098" w:author="Katharina Schleidt" w:date="2021-10-27T12:19:00Z"/>
                <w:sz w:val="20"/>
                <w:szCs w:val="20"/>
              </w:rPr>
            </w:pPr>
            <w:ins w:id="1099"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/Sample</w:t>
              </w:r>
            </w:ins>
          </w:p>
        </w:tc>
        <w:tc>
          <w:tcPr>
            <w:tcW w:w="3153" w:type="dxa"/>
          </w:tcPr>
          <w:p w14:paraId="6A28B58F" w14:textId="77777777" w:rsidR="009F4EF1" w:rsidRPr="00740AD6" w:rsidRDefault="009F4EF1" w:rsidP="00CB3236">
            <w:pPr>
              <w:jc w:val="left"/>
              <w:rPr>
                <w:ins w:id="1100" w:author="Katharina Schleidt" w:date="2021-10-27T12:19:00Z"/>
                <w:sz w:val="20"/>
                <w:szCs w:val="20"/>
              </w:rPr>
            </w:pPr>
            <w:ins w:id="1101" w:author="Katharina Schleidt" w:date="2021-10-27T12:19:00Z">
              <w:r w:rsidRPr="00740AD6">
                <w:rPr>
                  <w:sz w:val="20"/>
                  <w:szCs w:val="20"/>
                </w:rPr>
                <w:t>A.</w:t>
              </w:r>
              <w:r>
                <w:rPr>
                  <w:sz w:val="20"/>
                  <w:szCs w:val="20"/>
                </w:rPr>
                <w:t>4</w:t>
              </w:r>
              <w:r w:rsidRPr="00740AD6">
                <w:rPr>
                  <w:sz w:val="20"/>
                  <w:szCs w:val="20"/>
                </w:rPr>
                <w:t>.4</w:t>
              </w:r>
            </w:ins>
          </w:p>
        </w:tc>
      </w:tr>
      <w:tr w:rsidR="009F4EF1" w:rsidRPr="00740AD6" w14:paraId="2F087650" w14:textId="77777777" w:rsidTr="00CB3236">
        <w:trPr>
          <w:ins w:id="1102" w:author="Katharina Schleidt" w:date="2021-10-27T12:19:00Z"/>
        </w:trPr>
        <w:tc>
          <w:tcPr>
            <w:tcW w:w="3229" w:type="dxa"/>
          </w:tcPr>
          <w:p w14:paraId="0537E014" w14:textId="77777777" w:rsidR="009F4EF1" w:rsidRPr="00740AD6" w:rsidRDefault="009F4EF1" w:rsidP="00CB3236">
            <w:pPr>
              <w:jc w:val="left"/>
              <w:rPr>
                <w:ins w:id="1103" w:author="Katharina Schleidt" w:date="2021-10-27T12:19:00Z"/>
                <w:sz w:val="20"/>
                <w:szCs w:val="20"/>
              </w:rPr>
            </w:pPr>
            <w:ins w:id="1104" w:author="Katharina Schleidt" w:date="2021-10-27T12:19:00Z">
              <w:r w:rsidRPr="006C1E19">
                <w:rPr>
                  <w:sz w:val="20"/>
                  <w:szCs w:val="20"/>
                </w:rPr>
                <w:t>Conceptual Sample - Sampler</w:t>
              </w:r>
            </w:ins>
          </w:p>
        </w:tc>
        <w:tc>
          <w:tcPr>
            <w:tcW w:w="3359" w:type="dxa"/>
          </w:tcPr>
          <w:p w14:paraId="4B9C063A" w14:textId="77777777" w:rsidR="009F4EF1" w:rsidRPr="00740AD6" w:rsidRDefault="009F4EF1" w:rsidP="00CB3236">
            <w:pPr>
              <w:jc w:val="left"/>
              <w:rPr>
                <w:ins w:id="1105" w:author="Katharina Schleidt" w:date="2021-10-27T12:19:00Z"/>
                <w:sz w:val="20"/>
                <w:szCs w:val="20"/>
              </w:rPr>
            </w:pPr>
            <w:ins w:id="1106"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/Sampler</w:t>
              </w:r>
            </w:ins>
          </w:p>
        </w:tc>
        <w:tc>
          <w:tcPr>
            <w:tcW w:w="3153" w:type="dxa"/>
          </w:tcPr>
          <w:p w14:paraId="3BA7CA4B" w14:textId="77777777" w:rsidR="009F4EF1" w:rsidRPr="00740AD6" w:rsidRDefault="009F4EF1" w:rsidP="00CB3236">
            <w:pPr>
              <w:jc w:val="left"/>
              <w:rPr>
                <w:ins w:id="1107" w:author="Katharina Schleidt" w:date="2021-10-27T12:19:00Z"/>
                <w:sz w:val="20"/>
                <w:szCs w:val="20"/>
              </w:rPr>
            </w:pPr>
            <w:ins w:id="1108" w:author="Katharina Schleidt" w:date="2021-10-27T12:19:00Z">
              <w:r w:rsidRPr="00740AD6">
                <w:rPr>
                  <w:sz w:val="20"/>
                  <w:szCs w:val="20"/>
                </w:rPr>
                <w:t>A.</w:t>
              </w:r>
              <w:r>
                <w:rPr>
                  <w:sz w:val="20"/>
                  <w:szCs w:val="20"/>
                </w:rPr>
                <w:t>4</w:t>
              </w:r>
              <w:r w:rsidRPr="00740AD6">
                <w:rPr>
                  <w:sz w:val="20"/>
                  <w:szCs w:val="20"/>
                </w:rPr>
                <w:t>.5</w:t>
              </w:r>
            </w:ins>
          </w:p>
        </w:tc>
      </w:tr>
      <w:tr w:rsidR="009F4EF1" w:rsidRPr="00740AD6" w14:paraId="3777E302" w14:textId="77777777" w:rsidTr="00CB3236">
        <w:trPr>
          <w:ins w:id="1109" w:author="Katharina Schleidt" w:date="2021-10-27T12:19:00Z"/>
        </w:trPr>
        <w:tc>
          <w:tcPr>
            <w:tcW w:w="3229" w:type="dxa"/>
          </w:tcPr>
          <w:p w14:paraId="72AFB772" w14:textId="77777777" w:rsidR="009F4EF1" w:rsidRPr="00740AD6" w:rsidRDefault="009F4EF1" w:rsidP="00CB3236">
            <w:pPr>
              <w:jc w:val="left"/>
              <w:rPr>
                <w:ins w:id="1110" w:author="Katharina Schleidt" w:date="2021-10-27T12:19:00Z"/>
                <w:sz w:val="20"/>
                <w:szCs w:val="20"/>
              </w:rPr>
            </w:pPr>
            <w:ins w:id="1111" w:author="Katharina Schleidt" w:date="2021-10-27T12:19:00Z">
              <w:r w:rsidRPr="006C1E19">
                <w:rPr>
                  <w:sz w:val="20"/>
                  <w:szCs w:val="20"/>
                </w:rPr>
                <w:t>Conceptual Sample - Sampling</w:t>
              </w:r>
            </w:ins>
          </w:p>
        </w:tc>
        <w:tc>
          <w:tcPr>
            <w:tcW w:w="3359" w:type="dxa"/>
          </w:tcPr>
          <w:p w14:paraId="5A1D8F31" w14:textId="77777777" w:rsidR="009F4EF1" w:rsidRPr="00740AD6" w:rsidRDefault="009F4EF1" w:rsidP="00CB3236">
            <w:pPr>
              <w:jc w:val="left"/>
              <w:rPr>
                <w:ins w:id="1112" w:author="Katharina Schleidt" w:date="2021-10-27T12:19:00Z"/>
                <w:sz w:val="20"/>
                <w:szCs w:val="20"/>
              </w:rPr>
            </w:pPr>
            <w:ins w:id="1113"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/Sampling</w:t>
              </w:r>
            </w:ins>
          </w:p>
        </w:tc>
        <w:tc>
          <w:tcPr>
            <w:tcW w:w="3153" w:type="dxa"/>
          </w:tcPr>
          <w:p w14:paraId="3B0B3187" w14:textId="77777777" w:rsidR="009F4EF1" w:rsidRPr="00740AD6" w:rsidRDefault="009F4EF1" w:rsidP="00CB3236">
            <w:pPr>
              <w:jc w:val="left"/>
              <w:rPr>
                <w:ins w:id="1114" w:author="Katharina Schleidt" w:date="2021-10-27T12:19:00Z"/>
                <w:sz w:val="20"/>
                <w:szCs w:val="20"/>
              </w:rPr>
            </w:pPr>
            <w:ins w:id="1115" w:author="Katharina Schleidt" w:date="2021-10-27T12:19:00Z">
              <w:r w:rsidRPr="00740AD6">
                <w:rPr>
                  <w:sz w:val="20"/>
                  <w:szCs w:val="20"/>
                </w:rPr>
                <w:t>A.</w:t>
              </w:r>
              <w:r>
                <w:rPr>
                  <w:sz w:val="20"/>
                  <w:szCs w:val="20"/>
                </w:rPr>
                <w:t>4</w:t>
              </w:r>
              <w:r w:rsidRPr="00740AD6">
                <w:rPr>
                  <w:sz w:val="20"/>
                  <w:szCs w:val="20"/>
                </w:rPr>
                <w:t>.6</w:t>
              </w:r>
            </w:ins>
          </w:p>
        </w:tc>
      </w:tr>
      <w:tr w:rsidR="009F4EF1" w:rsidRPr="00740AD6" w14:paraId="65C244BD" w14:textId="77777777" w:rsidTr="00CB3236">
        <w:trPr>
          <w:ins w:id="1116" w:author="Katharina Schleidt" w:date="2021-10-27T12:19:00Z"/>
        </w:trPr>
        <w:tc>
          <w:tcPr>
            <w:tcW w:w="3229" w:type="dxa"/>
          </w:tcPr>
          <w:p w14:paraId="0D4C8AD6" w14:textId="77777777" w:rsidR="009F4EF1" w:rsidRPr="00740AD6" w:rsidRDefault="009F4EF1" w:rsidP="00CB3236">
            <w:pPr>
              <w:jc w:val="left"/>
              <w:rPr>
                <w:ins w:id="1117" w:author="Katharina Schleidt" w:date="2021-10-27T12:19:00Z"/>
                <w:sz w:val="20"/>
                <w:szCs w:val="20"/>
              </w:rPr>
            </w:pPr>
            <w:ins w:id="1118" w:author="Katharina Schleidt" w:date="2021-10-27T12:19:00Z">
              <w:r w:rsidRPr="006C1E19">
                <w:rPr>
                  <w:sz w:val="20"/>
                  <w:szCs w:val="20"/>
                </w:rPr>
                <w:t xml:space="preserve">Conceptual Sample - </w:t>
              </w:r>
              <w:proofErr w:type="spellStart"/>
              <w:r w:rsidRPr="006C1E19">
                <w:rPr>
                  <w:sz w:val="20"/>
                  <w:szCs w:val="20"/>
                </w:rPr>
                <w:t>SamplingProcedure</w:t>
              </w:r>
              <w:proofErr w:type="spellEnd"/>
            </w:ins>
          </w:p>
        </w:tc>
        <w:tc>
          <w:tcPr>
            <w:tcW w:w="3359" w:type="dxa"/>
          </w:tcPr>
          <w:p w14:paraId="4C76F5AE" w14:textId="77777777" w:rsidR="009F4EF1" w:rsidRPr="00740AD6" w:rsidRDefault="009F4EF1" w:rsidP="00CB3236">
            <w:pPr>
              <w:jc w:val="left"/>
              <w:rPr>
                <w:ins w:id="1119" w:author="Katharina Schleidt" w:date="2021-10-27T12:19:00Z"/>
                <w:sz w:val="20"/>
                <w:szCs w:val="20"/>
              </w:rPr>
            </w:pPr>
            <w:ins w:id="1120"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ins>
          </w:p>
        </w:tc>
        <w:tc>
          <w:tcPr>
            <w:tcW w:w="3153" w:type="dxa"/>
          </w:tcPr>
          <w:p w14:paraId="0ABBE80F" w14:textId="77777777" w:rsidR="009F4EF1" w:rsidRPr="00740AD6" w:rsidRDefault="009F4EF1" w:rsidP="00CB3236">
            <w:pPr>
              <w:jc w:val="left"/>
              <w:rPr>
                <w:ins w:id="1121" w:author="Katharina Schleidt" w:date="2021-10-27T12:19:00Z"/>
                <w:sz w:val="20"/>
                <w:szCs w:val="20"/>
              </w:rPr>
            </w:pPr>
            <w:ins w:id="1122" w:author="Katharina Schleidt" w:date="2021-10-27T12:19:00Z">
              <w:r w:rsidRPr="00740AD6">
                <w:rPr>
                  <w:sz w:val="20"/>
                  <w:szCs w:val="20"/>
                </w:rPr>
                <w:t>A.</w:t>
              </w:r>
              <w:r>
                <w:rPr>
                  <w:sz w:val="20"/>
                  <w:szCs w:val="20"/>
                </w:rPr>
                <w:t>4</w:t>
              </w:r>
              <w:r w:rsidRPr="00740AD6">
                <w:rPr>
                  <w:sz w:val="20"/>
                  <w:szCs w:val="20"/>
                </w:rPr>
                <w:t>.7</w:t>
              </w:r>
            </w:ins>
          </w:p>
        </w:tc>
      </w:tr>
    </w:tbl>
    <w:p w14:paraId="68D3F6D3" w14:textId="77777777" w:rsidR="009F4EF1" w:rsidRDefault="009F4EF1" w:rsidP="009F4EF1">
      <w:pPr>
        <w:rPr>
          <w:ins w:id="1123" w:author="Katharina Schleidt" w:date="2021-10-27T12:19:00Z"/>
          <w:lang w:eastAsia="ja-JP"/>
        </w:rPr>
      </w:pPr>
    </w:p>
    <w:p w14:paraId="26B0F9A2" w14:textId="77777777" w:rsidR="009F4EF1" w:rsidRPr="009B3BAC" w:rsidRDefault="009F4EF1" w:rsidP="009F4EF1">
      <w:pPr>
        <w:jc w:val="center"/>
        <w:rPr>
          <w:ins w:id="1124" w:author="Katharina Schleidt" w:date="2021-10-27T12:19:00Z"/>
          <w:b/>
          <w:bCs/>
          <w:sz w:val="20"/>
          <w:szCs w:val="20"/>
        </w:rPr>
      </w:pPr>
      <w:ins w:id="1125" w:author="Katharina Schleidt" w:date="2021-10-27T12:19:00Z">
        <w:r w:rsidRPr="009B3BAC">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5</w:t>
        </w:r>
        <w:r>
          <w:rPr>
            <w:b/>
            <w:bCs/>
            <w:sz w:val="20"/>
            <w:szCs w:val="20"/>
          </w:rPr>
          <w:fldChar w:fldCharType="end"/>
        </w:r>
        <w:r w:rsidRPr="009B3BAC">
          <w:rPr>
            <w:b/>
            <w:bCs/>
            <w:sz w:val="20"/>
            <w:szCs w:val="20"/>
          </w:rPr>
          <w:t xml:space="preserve"> – Abstract Sample core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60706D5D" w14:textId="77777777" w:rsidTr="00CB3236">
        <w:trPr>
          <w:ins w:id="1126" w:author="Katharina Schleidt" w:date="2021-10-27T12:19:00Z"/>
        </w:trPr>
        <w:tc>
          <w:tcPr>
            <w:tcW w:w="3229" w:type="dxa"/>
          </w:tcPr>
          <w:p w14:paraId="6E6594CA" w14:textId="77777777" w:rsidR="009F4EF1" w:rsidRPr="00740AD6" w:rsidRDefault="009F4EF1" w:rsidP="00CB3236">
            <w:pPr>
              <w:jc w:val="left"/>
              <w:rPr>
                <w:ins w:id="1127" w:author="Katharina Schleidt" w:date="2021-10-27T12:19:00Z"/>
                <w:b/>
                <w:bCs/>
                <w:sz w:val="20"/>
                <w:szCs w:val="20"/>
              </w:rPr>
            </w:pPr>
            <w:ins w:id="1128" w:author="Katharina Schleidt" w:date="2021-10-27T12:19:00Z">
              <w:r w:rsidRPr="00740AD6">
                <w:rPr>
                  <w:b/>
                  <w:bCs/>
                  <w:sz w:val="20"/>
                  <w:szCs w:val="20"/>
                </w:rPr>
                <w:t>Conformance class</w:t>
              </w:r>
            </w:ins>
          </w:p>
        </w:tc>
        <w:tc>
          <w:tcPr>
            <w:tcW w:w="3359" w:type="dxa"/>
          </w:tcPr>
          <w:p w14:paraId="4A09FA86" w14:textId="77777777" w:rsidR="009F4EF1" w:rsidRPr="00740AD6" w:rsidRDefault="009F4EF1" w:rsidP="00CB3236">
            <w:pPr>
              <w:jc w:val="left"/>
              <w:rPr>
                <w:ins w:id="1129" w:author="Katharina Schleidt" w:date="2021-10-27T12:19:00Z"/>
                <w:b/>
                <w:bCs/>
                <w:sz w:val="20"/>
                <w:szCs w:val="20"/>
              </w:rPr>
            </w:pPr>
            <w:ins w:id="1130" w:author="Katharina Schleidt" w:date="2021-10-27T12:19:00Z">
              <w:r w:rsidRPr="00740AD6">
                <w:rPr>
                  <w:b/>
                  <w:bCs/>
                  <w:sz w:val="20"/>
                  <w:szCs w:val="20"/>
                </w:rPr>
                <w:t>Identifier</w:t>
              </w:r>
            </w:ins>
          </w:p>
        </w:tc>
        <w:tc>
          <w:tcPr>
            <w:tcW w:w="3153" w:type="dxa"/>
          </w:tcPr>
          <w:p w14:paraId="7BDCCB4E" w14:textId="77777777" w:rsidR="009F4EF1" w:rsidRPr="00740AD6" w:rsidRDefault="009F4EF1" w:rsidP="00CB3236">
            <w:pPr>
              <w:jc w:val="left"/>
              <w:rPr>
                <w:ins w:id="1131" w:author="Katharina Schleidt" w:date="2021-10-27T12:19:00Z"/>
                <w:b/>
                <w:bCs/>
                <w:sz w:val="20"/>
                <w:szCs w:val="20"/>
              </w:rPr>
            </w:pPr>
            <w:ins w:id="1132" w:author="Katharina Schleidt" w:date="2021-10-27T12:19:00Z">
              <w:r w:rsidRPr="00740AD6">
                <w:rPr>
                  <w:b/>
                  <w:bCs/>
                  <w:sz w:val="20"/>
                  <w:szCs w:val="20"/>
                </w:rPr>
                <w:t>Annex A clause</w:t>
              </w:r>
            </w:ins>
          </w:p>
        </w:tc>
      </w:tr>
      <w:tr w:rsidR="009F4EF1" w:rsidRPr="00740AD6" w14:paraId="05A01F25" w14:textId="77777777" w:rsidTr="00CB3236">
        <w:trPr>
          <w:ins w:id="1133" w:author="Katharina Schleidt" w:date="2021-10-27T12:19:00Z"/>
        </w:trPr>
        <w:tc>
          <w:tcPr>
            <w:tcW w:w="3229" w:type="dxa"/>
          </w:tcPr>
          <w:p w14:paraId="542076B4" w14:textId="77777777" w:rsidR="009F4EF1" w:rsidRPr="00740AD6" w:rsidRDefault="009F4EF1" w:rsidP="00CB3236">
            <w:pPr>
              <w:jc w:val="left"/>
              <w:rPr>
                <w:ins w:id="1134" w:author="Katharina Schleidt" w:date="2021-10-27T12:19:00Z"/>
                <w:sz w:val="20"/>
                <w:szCs w:val="20"/>
              </w:rPr>
            </w:pPr>
            <w:ins w:id="1135" w:author="Katharina Schleidt" w:date="2021-10-27T12:19:00Z">
              <w:r w:rsidRPr="002A61E5">
                <w:rPr>
                  <w:sz w:val="20"/>
                  <w:szCs w:val="20"/>
                </w:rPr>
                <w:t>Abstract Sample core package</w:t>
              </w:r>
            </w:ins>
          </w:p>
        </w:tc>
        <w:tc>
          <w:tcPr>
            <w:tcW w:w="3359" w:type="dxa"/>
          </w:tcPr>
          <w:p w14:paraId="7C76C322" w14:textId="77777777" w:rsidR="009F4EF1" w:rsidRPr="00740AD6" w:rsidRDefault="009F4EF1" w:rsidP="00CB3236">
            <w:pPr>
              <w:jc w:val="left"/>
              <w:rPr>
                <w:ins w:id="1136" w:author="Katharina Schleidt" w:date="2021-10-27T12:19:00Z"/>
                <w:sz w:val="20"/>
                <w:szCs w:val="20"/>
              </w:rPr>
            </w:pPr>
            <w:ins w:id="1137" w:author="Katharina Schleidt" w:date="2021-10-27T12:19:00Z">
              <w:r w:rsidRPr="002A61E5">
                <w:rPr>
                  <w:sz w:val="20"/>
                  <w:szCs w:val="20"/>
                </w:rPr>
                <w:t>/conf/</w:t>
              </w:r>
              <w:proofErr w:type="spellStart"/>
              <w:r w:rsidRPr="002A61E5">
                <w:rPr>
                  <w:sz w:val="20"/>
                  <w:szCs w:val="20"/>
                </w:rPr>
                <w:t>sam</w:t>
              </w:r>
              <w:proofErr w:type="spellEnd"/>
              <w:r w:rsidRPr="002A61E5">
                <w:rPr>
                  <w:sz w:val="20"/>
                  <w:szCs w:val="20"/>
                </w:rPr>
                <w:t>-core</w:t>
              </w:r>
            </w:ins>
          </w:p>
        </w:tc>
        <w:tc>
          <w:tcPr>
            <w:tcW w:w="3153" w:type="dxa"/>
          </w:tcPr>
          <w:p w14:paraId="7328F732" w14:textId="77777777" w:rsidR="009F4EF1" w:rsidRPr="00740AD6" w:rsidRDefault="009F4EF1" w:rsidP="00CB3236">
            <w:pPr>
              <w:jc w:val="left"/>
              <w:rPr>
                <w:ins w:id="1138" w:author="Katharina Schleidt" w:date="2021-10-27T12:19:00Z"/>
                <w:sz w:val="20"/>
                <w:szCs w:val="20"/>
              </w:rPr>
            </w:pPr>
            <w:ins w:id="1139" w:author="Katharina Schleidt" w:date="2021-10-27T12:19:00Z">
              <w:r w:rsidRPr="00740AD6">
                <w:rPr>
                  <w:sz w:val="20"/>
                  <w:szCs w:val="20"/>
                </w:rPr>
                <w:t>A.</w:t>
              </w:r>
              <w:r>
                <w:rPr>
                  <w:sz w:val="20"/>
                  <w:szCs w:val="20"/>
                </w:rPr>
                <w:t>5</w:t>
              </w:r>
              <w:r w:rsidRPr="00740AD6">
                <w:rPr>
                  <w:sz w:val="20"/>
                  <w:szCs w:val="20"/>
                </w:rPr>
                <w:t>.1</w:t>
              </w:r>
            </w:ins>
          </w:p>
        </w:tc>
      </w:tr>
      <w:tr w:rsidR="009F4EF1" w:rsidRPr="00740AD6" w14:paraId="4D5DD37E" w14:textId="77777777" w:rsidTr="00CB3236">
        <w:trPr>
          <w:ins w:id="1140" w:author="Katharina Schleidt" w:date="2021-10-27T12:19:00Z"/>
        </w:trPr>
        <w:tc>
          <w:tcPr>
            <w:tcW w:w="3229" w:type="dxa"/>
          </w:tcPr>
          <w:p w14:paraId="6AD78A28" w14:textId="77777777" w:rsidR="009F4EF1" w:rsidRPr="00740AD6" w:rsidRDefault="009F4EF1" w:rsidP="00CB3236">
            <w:pPr>
              <w:jc w:val="left"/>
              <w:rPr>
                <w:ins w:id="1141" w:author="Katharina Schleidt" w:date="2021-10-27T12:19:00Z"/>
                <w:sz w:val="20"/>
                <w:szCs w:val="20"/>
              </w:rPr>
            </w:pPr>
            <w:ins w:id="1142" w:author="Katharina Schleidt" w:date="2021-10-27T12:19:00Z">
              <w:r w:rsidRPr="00264063">
                <w:rPr>
                  <w:sz w:val="20"/>
                  <w:szCs w:val="20"/>
                </w:rPr>
                <w:t xml:space="preserve">Abstract Sample core - </w:t>
              </w:r>
              <w:proofErr w:type="spellStart"/>
              <w:r w:rsidRPr="00264063">
                <w:rPr>
                  <w:sz w:val="20"/>
                  <w:szCs w:val="20"/>
                </w:rPr>
                <w:t>AbstractPreparationProcedure</w:t>
              </w:r>
              <w:proofErr w:type="spellEnd"/>
            </w:ins>
          </w:p>
        </w:tc>
        <w:tc>
          <w:tcPr>
            <w:tcW w:w="3359" w:type="dxa"/>
          </w:tcPr>
          <w:p w14:paraId="69DC17D1" w14:textId="77777777" w:rsidR="009F4EF1" w:rsidRPr="00740AD6" w:rsidRDefault="009F4EF1" w:rsidP="00CB3236">
            <w:pPr>
              <w:jc w:val="left"/>
              <w:rPr>
                <w:ins w:id="1143" w:author="Katharina Schleidt" w:date="2021-10-27T12:19:00Z"/>
                <w:sz w:val="20"/>
                <w:szCs w:val="20"/>
              </w:rPr>
            </w:pPr>
            <w:ins w:id="1144" w:author="Katharina Schleidt" w:date="2021-10-27T12:19:00Z">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ins>
          </w:p>
        </w:tc>
        <w:tc>
          <w:tcPr>
            <w:tcW w:w="3153" w:type="dxa"/>
          </w:tcPr>
          <w:p w14:paraId="3B8A8D5C" w14:textId="77777777" w:rsidR="009F4EF1" w:rsidRPr="00740AD6" w:rsidRDefault="009F4EF1" w:rsidP="00CB3236">
            <w:pPr>
              <w:jc w:val="left"/>
              <w:rPr>
                <w:ins w:id="1145" w:author="Katharina Schleidt" w:date="2021-10-27T12:19:00Z"/>
                <w:sz w:val="20"/>
                <w:szCs w:val="20"/>
              </w:rPr>
            </w:pPr>
            <w:ins w:id="1146" w:author="Katharina Schleidt" w:date="2021-10-27T12:19:00Z">
              <w:r w:rsidRPr="00740AD6">
                <w:rPr>
                  <w:sz w:val="20"/>
                  <w:szCs w:val="20"/>
                </w:rPr>
                <w:t>A.</w:t>
              </w:r>
              <w:r>
                <w:rPr>
                  <w:sz w:val="20"/>
                  <w:szCs w:val="20"/>
                </w:rPr>
                <w:t>5</w:t>
              </w:r>
              <w:r w:rsidRPr="00740AD6">
                <w:rPr>
                  <w:sz w:val="20"/>
                  <w:szCs w:val="20"/>
                </w:rPr>
                <w:t>.2</w:t>
              </w:r>
            </w:ins>
          </w:p>
        </w:tc>
      </w:tr>
      <w:tr w:rsidR="009F4EF1" w:rsidRPr="00740AD6" w14:paraId="77F1A839" w14:textId="77777777" w:rsidTr="00CB3236">
        <w:trPr>
          <w:ins w:id="1147" w:author="Katharina Schleidt" w:date="2021-10-27T12:19:00Z"/>
        </w:trPr>
        <w:tc>
          <w:tcPr>
            <w:tcW w:w="3229" w:type="dxa"/>
          </w:tcPr>
          <w:p w14:paraId="23877725" w14:textId="77777777" w:rsidR="009F4EF1" w:rsidRPr="00740AD6" w:rsidRDefault="009F4EF1" w:rsidP="00CB3236">
            <w:pPr>
              <w:jc w:val="left"/>
              <w:rPr>
                <w:ins w:id="1148" w:author="Katharina Schleidt" w:date="2021-10-27T12:19:00Z"/>
                <w:sz w:val="20"/>
                <w:szCs w:val="20"/>
              </w:rPr>
            </w:pPr>
            <w:ins w:id="1149" w:author="Katharina Schleidt" w:date="2021-10-27T12:19:00Z">
              <w:r w:rsidRPr="00264063">
                <w:rPr>
                  <w:sz w:val="20"/>
                  <w:szCs w:val="20"/>
                </w:rPr>
                <w:t xml:space="preserve">Abstract Sample core - </w:t>
              </w:r>
              <w:proofErr w:type="spellStart"/>
              <w:r w:rsidRPr="00264063">
                <w:rPr>
                  <w:sz w:val="20"/>
                  <w:szCs w:val="20"/>
                </w:rPr>
                <w:t>AbstractPreparationStep</w:t>
              </w:r>
              <w:proofErr w:type="spellEnd"/>
            </w:ins>
          </w:p>
        </w:tc>
        <w:tc>
          <w:tcPr>
            <w:tcW w:w="3359" w:type="dxa"/>
          </w:tcPr>
          <w:p w14:paraId="1EF28F46" w14:textId="77777777" w:rsidR="009F4EF1" w:rsidRPr="00740AD6" w:rsidRDefault="009F4EF1" w:rsidP="00CB3236">
            <w:pPr>
              <w:jc w:val="left"/>
              <w:rPr>
                <w:ins w:id="1150" w:author="Katharina Schleidt" w:date="2021-10-27T12:19:00Z"/>
                <w:sz w:val="20"/>
                <w:szCs w:val="20"/>
              </w:rPr>
            </w:pPr>
            <w:ins w:id="1151" w:author="Katharina Schleidt" w:date="2021-10-27T12:19:00Z">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ins>
          </w:p>
        </w:tc>
        <w:tc>
          <w:tcPr>
            <w:tcW w:w="3153" w:type="dxa"/>
          </w:tcPr>
          <w:p w14:paraId="5A6F392F" w14:textId="77777777" w:rsidR="009F4EF1" w:rsidRPr="00740AD6" w:rsidRDefault="009F4EF1" w:rsidP="00CB3236">
            <w:pPr>
              <w:jc w:val="left"/>
              <w:rPr>
                <w:ins w:id="1152" w:author="Katharina Schleidt" w:date="2021-10-27T12:19:00Z"/>
                <w:sz w:val="20"/>
                <w:szCs w:val="20"/>
              </w:rPr>
            </w:pPr>
            <w:ins w:id="1153" w:author="Katharina Schleidt" w:date="2021-10-27T12:19:00Z">
              <w:r w:rsidRPr="00740AD6">
                <w:rPr>
                  <w:sz w:val="20"/>
                  <w:szCs w:val="20"/>
                </w:rPr>
                <w:t>A.</w:t>
              </w:r>
              <w:r>
                <w:rPr>
                  <w:sz w:val="20"/>
                  <w:szCs w:val="20"/>
                </w:rPr>
                <w:t>5</w:t>
              </w:r>
              <w:r w:rsidRPr="00740AD6">
                <w:rPr>
                  <w:sz w:val="20"/>
                  <w:szCs w:val="20"/>
                </w:rPr>
                <w:t>.3</w:t>
              </w:r>
            </w:ins>
          </w:p>
        </w:tc>
      </w:tr>
      <w:tr w:rsidR="009F4EF1" w:rsidRPr="00740AD6" w14:paraId="4407361B" w14:textId="77777777" w:rsidTr="00CB3236">
        <w:trPr>
          <w:ins w:id="1154" w:author="Katharina Schleidt" w:date="2021-10-27T12:19:00Z"/>
        </w:trPr>
        <w:tc>
          <w:tcPr>
            <w:tcW w:w="3229" w:type="dxa"/>
          </w:tcPr>
          <w:p w14:paraId="0CCF7EFB" w14:textId="77777777" w:rsidR="009F4EF1" w:rsidRPr="00740AD6" w:rsidRDefault="009F4EF1" w:rsidP="00CB3236">
            <w:pPr>
              <w:jc w:val="left"/>
              <w:rPr>
                <w:ins w:id="1155" w:author="Katharina Schleidt" w:date="2021-10-27T12:19:00Z"/>
                <w:sz w:val="20"/>
                <w:szCs w:val="20"/>
              </w:rPr>
            </w:pPr>
            <w:ins w:id="1156" w:author="Katharina Schleidt" w:date="2021-10-27T12:19:00Z">
              <w:r w:rsidRPr="00264063">
                <w:rPr>
                  <w:sz w:val="20"/>
                  <w:szCs w:val="20"/>
                </w:rPr>
                <w:t xml:space="preserve">Abstract Sample core - </w:t>
              </w:r>
              <w:proofErr w:type="spellStart"/>
              <w:r w:rsidRPr="00264063">
                <w:rPr>
                  <w:sz w:val="20"/>
                  <w:szCs w:val="20"/>
                </w:rPr>
                <w:t>AbstractSample</w:t>
              </w:r>
              <w:proofErr w:type="spellEnd"/>
            </w:ins>
          </w:p>
        </w:tc>
        <w:tc>
          <w:tcPr>
            <w:tcW w:w="3359" w:type="dxa"/>
          </w:tcPr>
          <w:p w14:paraId="0F4728CC" w14:textId="77777777" w:rsidR="009F4EF1" w:rsidRPr="00740AD6" w:rsidRDefault="009F4EF1" w:rsidP="00CB3236">
            <w:pPr>
              <w:jc w:val="left"/>
              <w:rPr>
                <w:ins w:id="1157" w:author="Katharina Schleidt" w:date="2021-10-27T12:19:00Z"/>
                <w:sz w:val="20"/>
                <w:szCs w:val="20"/>
              </w:rPr>
            </w:pPr>
            <w:ins w:id="1158" w:author="Katharina Schleidt" w:date="2021-10-27T12:19:00Z">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ins>
          </w:p>
        </w:tc>
        <w:tc>
          <w:tcPr>
            <w:tcW w:w="3153" w:type="dxa"/>
          </w:tcPr>
          <w:p w14:paraId="37F4C3C5" w14:textId="77777777" w:rsidR="009F4EF1" w:rsidRPr="00740AD6" w:rsidRDefault="009F4EF1" w:rsidP="00CB3236">
            <w:pPr>
              <w:jc w:val="left"/>
              <w:rPr>
                <w:ins w:id="1159" w:author="Katharina Schleidt" w:date="2021-10-27T12:19:00Z"/>
                <w:sz w:val="20"/>
                <w:szCs w:val="20"/>
              </w:rPr>
            </w:pPr>
            <w:ins w:id="1160" w:author="Katharina Schleidt" w:date="2021-10-27T12:19:00Z">
              <w:r w:rsidRPr="00740AD6">
                <w:rPr>
                  <w:sz w:val="20"/>
                  <w:szCs w:val="20"/>
                </w:rPr>
                <w:t>A.</w:t>
              </w:r>
              <w:r>
                <w:rPr>
                  <w:sz w:val="20"/>
                  <w:szCs w:val="20"/>
                </w:rPr>
                <w:t>5</w:t>
              </w:r>
              <w:r w:rsidRPr="00740AD6">
                <w:rPr>
                  <w:sz w:val="20"/>
                  <w:szCs w:val="20"/>
                </w:rPr>
                <w:t>.4</w:t>
              </w:r>
            </w:ins>
          </w:p>
        </w:tc>
      </w:tr>
      <w:tr w:rsidR="009F4EF1" w:rsidRPr="00740AD6" w14:paraId="37983421" w14:textId="77777777" w:rsidTr="00CB3236">
        <w:trPr>
          <w:ins w:id="1161" w:author="Katharina Schleidt" w:date="2021-10-27T12:19:00Z"/>
        </w:trPr>
        <w:tc>
          <w:tcPr>
            <w:tcW w:w="3229" w:type="dxa"/>
          </w:tcPr>
          <w:p w14:paraId="63B385F8" w14:textId="77777777" w:rsidR="009F4EF1" w:rsidRPr="00740AD6" w:rsidRDefault="009F4EF1" w:rsidP="00CB3236">
            <w:pPr>
              <w:jc w:val="left"/>
              <w:rPr>
                <w:ins w:id="1162" w:author="Katharina Schleidt" w:date="2021-10-27T12:19:00Z"/>
                <w:sz w:val="20"/>
                <w:szCs w:val="20"/>
              </w:rPr>
            </w:pPr>
            <w:ins w:id="1163" w:author="Katharina Schleidt" w:date="2021-10-27T12:19:00Z">
              <w:r w:rsidRPr="00264063">
                <w:rPr>
                  <w:sz w:val="20"/>
                  <w:szCs w:val="20"/>
                </w:rPr>
                <w:lastRenderedPageBreak/>
                <w:t xml:space="preserve">Abstract Sample core - </w:t>
              </w:r>
              <w:proofErr w:type="spellStart"/>
              <w:r w:rsidRPr="00264063">
                <w:rPr>
                  <w:sz w:val="20"/>
                  <w:szCs w:val="20"/>
                </w:rPr>
                <w:t>AbstractSampler</w:t>
              </w:r>
              <w:proofErr w:type="spellEnd"/>
            </w:ins>
          </w:p>
        </w:tc>
        <w:tc>
          <w:tcPr>
            <w:tcW w:w="3359" w:type="dxa"/>
          </w:tcPr>
          <w:p w14:paraId="792764F7" w14:textId="77777777" w:rsidR="009F4EF1" w:rsidRPr="00740AD6" w:rsidRDefault="009F4EF1" w:rsidP="00CB3236">
            <w:pPr>
              <w:jc w:val="left"/>
              <w:rPr>
                <w:ins w:id="1164" w:author="Katharina Schleidt" w:date="2021-10-27T12:19:00Z"/>
                <w:sz w:val="20"/>
                <w:szCs w:val="20"/>
              </w:rPr>
            </w:pPr>
            <w:ins w:id="1165" w:author="Katharina Schleidt" w:date="2021-10-27T12:19:00Z">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ins>
          </w:p>
        </w:tc>
        <w:tc>
          <w:tcPr>
            <w:tcW w:w="3153" w:type="dxa"/>
          </w:tcPr>
          <w:p w14:paraId="77594AD1" w14:textId="77777777" w:rsidR="009F4EF1" w:rsidRPr="00740AD6" w:rsidRDefault="009F4EF1" w:rsidP="00CB3236">
            <w:pPr>
              <w:jc w:val="left"/>
              <w:rPr>
                <w:ins w:id="1166" w:author="Katharina Schleidt" w:date="2021-10-27T12:19:00Z"/>
                <w:sz w:val="20"/>
                <w:szCs w:val="20"/>
              </w:rPr>
            </w:pPr>
            <w:ins w:id="1167" w:author="Katharina Schleidt" w:date="2021-10-27T12:19:00Z">
              <w:r w:rsidRPr="00740AD6">
                <w:rPr>
                  <w:sz w:val="20"/>
                  <w:szCs w:val="20"/>
                </w:rPr>
                <w:t>A.</w:t>
              </w:r>
              <w:r>
                <w:rPr>
                  <w:sz w:val="20"/>
                  <w:szCs w:val="20"/>
                </w:rPr>
                <w:t>5</w:t>
              </w:r>
              <w:r w:rsidRPr="00740AD6">
                <w:rPr>
                  <w:sz w:val="20"/>
                  <w:szCs w:val="20"/>
                </w:rPr>
                <w:t>.5</w:t>
              </w:r>
            </w:ins>
          </w:p>
        </w:tc>
      </w:tr>
      <w:tr w:rsidR="009F4EF1" w:rsidRPr="00740AD6" w14:paraId="707C74D7" w14:textId="77777777" w:rsidTr="00CB3236">
        <w:trPr>
          <w:ins w:id="1168" w:author="Katharina Schleidt" w:date="2021-10-27T12:19:00Z"/>
        </w:trPr>
        <w:tc>
          <w:tcPr>
            <w:tcW w:w="3229" w:type="dxa"/>
          </w:tcPr>
          <w:p w14:paraId="6514A7BC" w14:textId="77777777" w:rsidR="009F4EF1" w:rsidRPr="00740AD6" w:rsidRDefault="009F4EF1" w:rsidP="00CB3236">
            <w:pPr>
              <w:jc w:val="left"/>
              <w:rPr>
                <w:ins w:id="1169" w:author="Katharina Schleidt" w:date="2021-10-27T12:19:00Z"/>
                <w:sz w:val="20"/>
                <w:szCs w:val="20"/>
              </w:rPr>
            </w:pPr>
            <w:ins w:id="1170" w:author="Katharina Schleidt" w:date="2021-10-27T12:19:00Z">
              <w:r w:rsidRPr="006A786D">
                <w:rPr>
                  <w:sz w:val="20"/>
                  <w:szCs w:val="20"/>
                </w:rPr>
                <w:t xml:space="preserve">Abstract Sample core - </w:t>
              </w:r>
              <w:proofErr w:type="spellStart"/>
              <w:r w:rsidRPr="006A786D">
                <w:rPr>
                  <w:sz w:val="20"/>
                  <w:szCs w:val="20"/>
                </w:rPr>
                <w:t>AbstractSampling</w:t>
              </w:r>
              <w:proofErr w:type="spellEnd"/>
            </w:ins>
          </w:p>
        </w:tc>
        <w:tc>
          <w:tcPr>
            <w:tcW w:w="3359" w:type="dxa"/>
          </w:tcPr>
          <w:p w14:paraId="6473B7A7" w14:textId="77777777" w:rsidR="009F4EF1" w:rsidRPr="00740AD6" w:rsidRDefault="009F4EF1" w:rsidP="00CB3236">
            <w:pPr>
              <w:jc w:val="left"/>
              <w:rPr>
                <w:ins w:id="1171" w:author="Katharina Schleidt" w:date="2021-10-27T12:19:00Z"/>
                <w:sz w:val="20"/>
                <w:szCs w:val="20"/>
              </w:rPr>
            </w:pPr>
            <w:ins w:id="1172" w:author="Katharina Schleidt" w:date="2021-10-27T12:19:00Z">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ins>
          </w:p>
        </w:tc>
        <w:tc>
          <w:tcPr>
            <w:tcW w:w="3153" w:type="dxa"/>
          </w:tcPr>
          <w:p w14:paraId="46597223" w14:textId="77777777" w:rsidR="009F4EF1" w:rsidRPr="00740AD6" w:rsidRDefault="009F4EF1" w:rsidP="00CB3236">
            <w:pPr>
              <w:jc w:val="left"/>
              <w:rPr>
                <w:ins w:id="1173" w:author="Katharina Schleidt" w:date="2021-10-27T12:19:00Z"/>
                <w:sz w:val="20"/>
                <w:szCs w:val="20"/>
              </w:rPr>
            </w:pPr>
            <w:ins w:id="1174" w:author="Katharina Schleidt" w:date="2021-10-27T12:19:00Z">
              <w:r w:rsidRPr="00740AD6">
                <w:rPr>
                  <w:sz w:val="20"/>
                  <w:szCs w:val="20"/>
                </w:rPr>
                <w:t>A.</w:t>
              </w:r>
              <w:r>
                <w:rPr>
                  <w:sz w:val="20"/>
                  <w:szCs w:val="20"/>
                </w:rPr>
                <w:t>5</w:t>
              </w:r>
              <w:r w:rsidRPr="00740AD6">
                <w:rPr>
                  <w:sz w:val="20"/>
                  <w:szCs w:val="20"/>
                </w:rPr>
                <w:t>.6</w:t>
              </w:r>
            </w:ins>
          </w:p>
        </w:tc>
      </w:tr>
      <w:tr w:rsidR="009F4EF1" w:rsidRPr="00740AD6" w14:paraId="28915BF0" w14:textId="77777777" w:rsidTr="00CB3236">
        <w:trPr>
          <w:ins w:id="1175" w:author="Katharina Schleidt" w:date="2021-10-27T12:19:00Z"/>
        </w:trPr>
        <w:tc>
          <w:tcPr>
            <w:tcW w:w="3229" w:type="dxa"/>
          </w:tcPr>
          <w:p w14:paraId="719B4AEC" w14:textId="77777777" w:rsidR="009F4EF1" w:rsidRPr="00740AD6" w:rsidRDefault="009F4EF1" w:rsidP="00CB3236">
            <w:pPr>
              <w:jc w:val="left"/>
              <w:rPr>
                <w:ins w:id="1176" w:author="Katharina Schleidt" w:date="2021-10-27T12:19:00Z"/>
                <w:sz w:val="20"/>
                <w:szCs w:val="20"/>
              </w:rPr>
            </w:pPr>
            <w:ins w:id="1177" w:author="Katharina Schleidt" w:date="2021-10-27T12:19:00Z">
              <w:r w:rsidRPr="00BC3B29">
                <w:rPr>
                  <w:sz w:val="20"/>
                  <w:szCs w:val="20"/>
                </w:rPr>
                <w:t xml:space="preserve">Abstract Sample core - </w:t>
              </w:r>
              <w:proofErr w:type="spellStart"/>
              <w:r w:rsidRPr="00BC3B29">
                <w:rPr>
                  <w:sz w:val="20"/>
                  <w:szCs w:val="20"/>
                </w:rPr>
                <w:t>AbstractSamplingProcedure</w:t>
              </w:r>
              <w:proofErr w:type="spellEnd"/>
            </w:ins>
          </w:p>
        </w:tc>
        <w:tc>
          <w:tcPr>
            <w:tcW w:w="3359" w:type="dxa"/>
          </w:tcPr>
          <w:p w14:paraId="6D963272" w14:textId="77777777" w:rsidR="009F4EF1" w:rsidRPr="00740AD6" w:rsidRDefault="009F4EF1" w:rsidP="00CB3236">
            <w:pPr>
              <w:jc w:val="left"/>
              <w:rPr>
                <w:ins w:id="1178" w:author="Katharina Schleidt" w:date="2021-10-27T12:19:00Z"/>
                <w:sz w:val="20"/>
                <w:szCs w:val="20"/>
              </w:rPr>
            </w:pPr>
            <w:ins w:id="1179" w:author="Katharina Schleidt" w:date="2021-10-27T12:19:00Z">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ins>
          </w:p>
        </w:tc>
        <w:tc>
          <w:tcPr>
            <w:tcW w:w="3153" w:type="dxa"/>
          </w:tcPr>
          <w:p w14:paraId="361A4337" w14:textId="77777777" w:rsidR="009F4EF1" w:rsidRPr="00740AD6" w:rsidRDefault="009F4EF1" w:rsidP="00CB3236">
            <w:pPr>
              <w:jc w:val="left"/>
              <w:rPr>
                <w:ins w:id="1180" w:author="Katharina Schleidt" w:date="2021-10-27T12:19:00Z"/>
                <w:sz w:val="20"/>
                <w:szCs w:val="20"/>
              </w:rPr>
            </w:pPr>
            <w:ins w:id="1181" w:author="Katharina Schleidt" w:date="2021-10-27T12:19:00Z">
              <w:r w:rsidRPr="00740AD6">
                <w:rPr>
                  <w:sz w:val="20"/>
                  <w:szCs w:val="20"/>
                </w:rPr>
                <w:t>A.</w:t>
              </w:r>
              <w:r>
                <w:rPr>
                  <w:sz w:val="20"/>
                  <w:szCs w:val="20"/>
                </w:rPr>
                <w:t>5</w:t>
              </w:r>
              <w:r w:rsidRPr="00740AD6">
                <w:rPr>
                  <w:sz w:val="20"/>
                  <w:szCs w:val="20"/>
                </w:rPr>
                <w:t>.7</w:t>
              </w:r>
            </w:ins>
          </w:p>
        </w:tc>
      </w:tr>
    </w:tbl>
    <w:p w14:paraId="6B80E08C" w14:textId="77777777" w:rsidR="009F4EF1" w:rsidRDefault="009F4EF1" w:rsidP="009F4EF1">
      <w:pPr>
        <w:rPr>
          <w:ins w:id="1182" w:author="Katharina Schleidt" w:date="2021-10-27T12:19:00Z"/>
          <w:lang w:eastAsia="ja-JP"/>
        </w:rPr>
      </w:pPr>
    </w:p>
    <w:p w14:paraId="4A335D4F" w14:textId="77777777" w:rsidR="009F4EF1" w:rsidRPr="00FD5E24" w:rsidRDefault="009F4EF1" w:rsidP="009F4EF1">
      <w:pPr>
        <w:jc w:val="center"/>
        <w:rPr>
          <w:ins w:id="1183" w:author="Katharina Schleidt" w:date="2021-10-27T12:19:00Z"/>
          <w:b/>
          <w:bCs/>
          <w:sz w:val="20"/>
          <w:szCs w:val="20"/>
        </w:rPr>
      </w:pPr>
      <w:ins w:id="1184" w:author="Katharina Schleidt" w:date="2021-10-27T12:19:00Z">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6</w:t>
        </w:r>
        <w:r>
          <w:rPr>
            <w:b/>
            <w:bCs/>
            <w:sz w:val="20"/>
            <w:szCs w:val="20"/>
          </w:rPr>
          <w:fldChar w:fldCharType="end"/>
        </w:r>
        <w:r w:rsidRPr="00FD5E24">
          <w:rPr>
            <w:b/>
            <w:bCs/>
            <w:sz w:val="20"/>
            <w:szCs w:val="20"/>
          </w:rPr>
          <w:t xml:space="preserve"> — Basic Samples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120AA409" w14:textId="77777777" w:rsidTr="00CB3236">
        <w:trPr>
          <w:ins w:id="1185" w:author="Katharina Schleidt" w:date="2021-10-27T12:19:00Z"/>
        </w:trPr>
        <w:tc>
          <w:tcPr>
            <w:tcW w:w="3229" w:type="dxa"/>
          </w:tcPr>
          <w:p w14:paraId="2F8F82AE" w14:textId="77777777" w:rsidR="009F4EF1" w:rsidRPr="00740AD6" w:rsidRDefault="009F4EF1" w:rsidP="00CB3236">
            <w:pPr>
              <w:jc w:val="left"/>
              <w:rPr>
                <w:ins w:id="1186" w:author="Katharina Schleidt" w:date="2021-10-27T12:19:00Z"/>
                <w:b/>
                <w:bCs/>
                <w:sz w:val="20"/>
                <w:szCs w:val="20"/>
              </w:rPr>
            </w:pPr>
            <w:ins w:id="1187" w:author="Katharina Schleidt" w:date="2021-10-27T12:19:00Z">
              <w:r w:rsidRPr="00740AD6">
                <w:rPr>
                  <w:b/>
                  <w:bCs/>
                  <w:sz w:val="20"/>
                  <w:szCs w:val="20"/>
                </w:rPr>
                <w:t>Conformance class</w:t>
              </w:r>
            </w:ins>
          </w:p>
        </w:tc>
        <w:tc>
          <w:tcPr>
            <w:tcW w:w="3359" w:type="dxa"/>
          </w:tcPr>
          <w:p w14:paraId="2F952507" w14:textId="77777777" w:rsidR="009F4EF1" w:rsidRPr="00740AD6" w:rsidRDefault="009F4EF1" w:rsidP="00CB3236">
            <w:pPr>
              <w:jc w:val="left"/>
              <w:rPr>
                <w:ins w:id="1188" w:author="Katharina Schleidt" w:date="2021-10-27T12:19:00Z"/>
                <w:b/>
                <w:bCs/>
                <w:sz w:val="20"/>
                <w:szCs w:val="20"/>
              </w:rPr>
            </w:pPr>
            <w:ins w:id="1189" w:author="Katharina Schleidt" w:date="2021-10-27T12:19:00Z">
              <w:r w:rsidRPr="00740AD6">
                <w:rPr>
                  <w:b/>
                  <w:bCs/>
                  <w:sz w:val="20"/>
                  <w:szCs w:val="20"/>
                </w:rPr>
                <w:t>Identifier</w:t>
              </w:r>
            </w:ins>
          </w:p>
        </w:tc>
        <w:tc>
          <w:tcPr>
            <w:tcW w:w="3153" w:type="dxa"/>
          </w:tcPr>
          <w:p w14:paraId="07BA52E4" w14:textId="77777777" w:rsidR="009F4EF1" w:rsidRPr="00740AD6" w:rsidRDefault="009F4EF1" w:rsidP="00CB3236">
            <w:pPr>
              <w:jc w:val="left"/>
              <w:rPr>
                <w:ins w:id="1190" w:author="Katharina Schleidt" w:date="2021-10-27T12:19:00Z"/>
                <w:b/>
                <w:bCs/>
                <w:sz w:val="20"/>
                <w:szCs w:val="20"/>
              </w:rPr>
            </w:pPr>
            <w:ins w:id="1191" w:author="Katharina Schleidt" w:date="2021-10-27T12:19:00Z">
              <w:r w:rsidRPr="00740AD6">
                <w:rPr>
                  <w:b/>
                  <w:bCs/>
                  <w:sz w:val="20"/>
                  <w:szCs w:val="20"/>
                </w:rPr>
                <w:t>Annex A clause</w:t>
              </w:r>
            </w:ins>
          </w:p>
        </w:tc>
      </w:tr>
      <w:tr w:rsidR="009F4EF1" w:rsidRPr="00740AD6" w14:paraId="2BAF2459" w14:textId="77777777" w:rsidTr="00CB3236">
        <w:trPr>
          <w:ins w:id="1192" w:author="Katharina Schleidt" w:date="2021-10-27T12:19:00Z"/>
        </w:trPr>
        <w:tc>
          <w:tcPr>
            <w:tcW w:w="3229" w:type="dxa"/>
          </w:tcPr>
          <w:p w14:paraId="3D43B161" w14:textId="77777777" w:rsidR="009F4EF1" w:rsidRPr="00740AD6" w:rsidRDefault="009F4EF1" w:rsidP="00CB3236">
            <w:pPr>
              <w:jc w:val="left"/>
              <w:rPr>
                <w:ins w:id="1193" w:author="Katharina Schleidt" w:date="2021-10-27T12:19:00Z"/>
                <w:sz w:val="20"/>
                <w:szCs w:val="20"/>
              </w:rPr>
            </w:pPr>
            <w:ins w:id="1194" w:author="Katharina Schleidt" w:date="2021-10-27T12:19:00Z">
              <w:r w:rsidRPr="00475740">
                <w:rPr>
                  <w:sz w:val="20"/>
                  <w:szCs w:val="20"/>
                </w:rPr>
                <w:t>Basic Samples package</w:t>
              </w:r>
            </w:ins>
          </w:p>
        </w:tc>
        <w:tc>
          <w:tcPr>
            <w:tcW w:w="3359" w:type="dxa"/>
          </w:tcPr>
          <w:p w14:paraId="68F8B459" w14:textId="77777777" w:rsidR="009F4EF1" w:rsidRPr="00740AD6" w:rsidRDefault="009F4EF1" w:rsidP="00CB3236">
            <w:pPr>
              <w:jc w:val="left"/>
              <w:rPr>
                <w:ins w:id="1195" w:author="Katharina Schleidt" w:date="2021-10-27T12:19:00Z"/>
                <w:sz w:val="20"/>
                <w:szCs w:val="20"/>
              </w:rPr>
            </w:pPr>
            <w:ins w:id="1196" w:author="Katharina Schleidt" w:date="2021-10-27T12:19:00Z">
              <w:r w:rsidRPr="00475740">
                <w:rPr>
                  <w:sz w:val="20"/>
                  <w:szCs w:val="20"/>
                </w:rPr>
                <w:t>/conf/</w:t>
              </w:r>
              <w:proofErr w:type="spellStart"/>
              <w:r w:rsidRPr="00475740">
                <w:rPr>
                  <w:sz w:val="20"/>
                  <w:szCs w:val="20"/>
                </w:rPr>
                <w:t>sam</w:t>
              </w:r>
              <w:proofErr w:type="spellEnd"/>
              <w:r w:rsidRPr="00475740">
                <w:rPr>
                  <w:sz w:val="20"/>
                  <w:szCs w:val="20"/>
                </w:rPr>
                <w:t>-basic</w:t>
              </w:r>
            </w:ins>
          </w:p>
        </w:tc>
        <w:tc>
          <w:tcPr>
            <w:tcW w:w="3153" w:type="dxa"/>
          </w:tcPr>
          <w:p w14:paraId="282B9991" w14:textId="77777777" w:rsidR="009F4EF1" w:rsidRPr="00740AD6" w:rsidRDefault="009F4EF1" w:rsidP="00CB3236">
            <w:pPr>
              <w:jc w:val="left"/>
              <w:rPr>
                <w:ins w:id="1197" w:author="Katharina Schleidt" w:date="2021-10-27T12:19:00Z"/>
                <w:sz w:val="20"/>
                <w:szCs w:val="20"/>
              </w:rPr>
            </w:pPr>
            <w:ins w:id="1198" w:author="Katharina Schleidt" w:date="2021-10-27T12:19:00Z">
              <w:r w:rsidRPr="00740AD6">
                <w:rPr>
                  <w:sz w:val="20"/>
                  <w:szCs w:val="20"/>
                </w:rPr>
                <w:t>A.</w:t>
              </w:r>
              <w:r>
                <w:rPr>
                  <w:sz w:val="20"/>
                  <w:szCs w:val="20"/>
                </w:rPr>
                <w:t>6</w:t>
              </w:r>
              <w:r w:rsidRPr="00740AD6">
                <w:rPr>
                  <w:sz w:val="20"/>
                  <w:szCs w:val="20"/>
                </w:rPr>
                <w:t>.1</w:t>
              </w:r>
            </w:ins>
          </w:p>
        </w:tc>
      </w:tr>
      <w:tr w:rsidR="009F4EF1" w:rsidRPr="00740AD6" w14:paraId="4D2F4301" w14:textId="77777777" w:rsidTr="00CB3236">
        <w:trPr>
          <w:ins w:id="1199" w:author="Katharina Schleidt" w:date="2021-10-27T12:19:00Z"/>
        </w:trPr>
        <w:tc>
          <w:tcPr>
            <w:tcW w:w="3229" w:type="dxa"/>
          </w:tcPr>
          <w:p w14:paraId="7912278C" w14:textId="77777777" w:rsidR="009F4EF1" w:rsidRPr="00740AD6" w:rsidRDefault="009F4EF1" w:rsidP="00CB3236">
            <w:pPr>
              <w:jc w:val="left"/>
              <w:rPr>
                <w:ins w:id="1200" w:author="Katharina Schleidt" w:date="2021-10-27T12:19:00Z"/>
                <w:sz w:val="20"/>
                <w:szCs w:val="20"/>
              </w:rPr>
            </w:pPr>
            <w:ins w:id="1201" w:author="Katharina Schleidt" w:date="2021-10-27T12:19:00Z">
              <w:r w:rsidRPr="009A483C">
                <w:rPr>
                  <w:sz w:val="20"/>
                  <w:szCs w:val="20"/>
                </w:rPr>
                <w:t xml:space="preserve">Basic Samples - </w:t>
              </w:r>
              <w:proofErr w:type="spellStart"/>
              <w:r w:rsidRPr="009A483C">
                <w:rPr>
                  <w:sz w:val="20"/>
                  <w:szCs w:val="20"/>
                </w:rPr>
                <w:t>MaterialSample</w:t>
              </w:r>
              <w:proofErr w:type="spellEnd"/>
            </w:ins>
          </w:p>
        </w:tc>
        <w:tc>
          <w:tcPr>
            <w:tcW w:w="3359" w:type="dxa"/>
          </w:tcPr>
          <w:p w14:paraId="48840F0F" w14:textId="77777777" w:rsidR="009F4EF1" w:rsidRPr="00740AD6" w:rsidRDefault="009F4EF1" w:rsidP="00CB3236">
            <w:pPr>
              <w:jc w:val="left"/>
              <w:rPr>
                <w:ins w:id="1202" w:author="Katharina Schleidt" w:date="2021-10-27T12:19:00Z"/>
                <w:sz w:val="20"/>
                <w:szCs w:val="20"/>
              </w:rPr>
            </w:pPr>
            <w:ins w:id="1203" w:author="Katharina Schleidt" w:date="2021-10-27T12:19:00Z">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ins>
          </w:p>
        </w:tc>
        <w:tc>
          <w:tcPr>
            <w:tcW w:w="3153" w:type="dxa"/>
          </w:tcPr>
          <w:p w14:paraId="0D428D31" w14:textId="77777777" w:rsidR="009F4EF1" w:rsidRPr="00740AD6" w:rsidRDefault="009F4EF1" w:rsidP="00CB3236">
            <w:pPr>
              <w:jc w:val="left"/>
              <w:rPr>
                <w:ins w:id="1204" w:author="Katharina Schleidt" w:date="2021-10-27T12:19:00Z"/>
                <w:sz w:val="20"/>
                <w:szCs w:val="20"/>
              </w:rPr>
            </w:pPr>
            <w:ins w:id="1205" w:author="Katharina Schleidt" w:date="2021-10-27T12:19:00Z">
              <w:r w:rsidRPr="00740AD6">
                <w:rPr>
                  <w:sz w:val="20"/>
                  <w:szCs w:val="20"/>
                </w:rPr>
                <w:t>A.</w:t>
              </w:r>
              <w:r>
                <w:rPr>
                  <w:sz w:val="20"/>
                  <w:szCs w:val="20"/>
                </w:rPr>
                <w:t>6</w:t>
              </w:r>
              <w:r w:rsidRPr="00740AD6">
                <w:rPr>
                  <w:sz w:val="20"/>
                  <w:szCs w:val="20"/>
                </w:rPr>
                <w:t>.2</w:t>
              </w:r>
            </w:ins>
          </w:p>
        </w:tc>
      </w:tr>
      <w:tr w:rsidR="009F4EF1" w:rsidRPr="00740AD6" w14:paraId="0C155065" w14:textId="77777777" w:rsidTr="00CB3236">
        <w:trPr>
          <w:ins w:id="1206" w:author="Katharina Schleidt" w:date="2021-10-27T12:19:00Z"/>
        </w:trPr>
        <w:tc>
          <w:tcPr>
            <w:tcW w:w="3229" w:type="dxa"/>
          </w:tcPr>
          <w:p w14:paraId="292A4BAA" w14:textId="77777777" w:rsidR="009F4EF1" w:rsidRPr="00740AD6" w:rsidRDefault="009F4EF1" w:rsidP="00CB3236">
            <w:pPr>
              <w:jc w:val="left"/>
              <w:rPr>
                <w:ins w:id="1207" w:author="Katharina Schleidt" w:date="2021-10-27T12:19:00Z"/>
                <w:sz w:val="20"/>
                <w:szCs w:val="20"/>
              </w:rPr>
            </w:pPr>
            <w:ins w:id="1208" w:author="Katharina Schleidt" w:date="2021-10-27T12:19:00Z">
              <w:r w:rsidRPr="00B60127">
                <w:rPr>
                  <w:sz w:val="20"/>
                  <w:szCs w:val="20"/>
                </w:rPr>
                <w:t xml:space="preserve">Basic Samples - </w:t>
              </w:r>
              <w:proofErr w:type="spellStart"/>
              <w:r w:rsidRPr="00B60127">
                <w:rPr>
                  <w:sz w:val="20"/>
                  <w:szCs w:val="20"/>
                </w:rPr>
                <w:t>NamedLocation</w:t>
              </w:r>
              <w:proofErr w:type="spellEnd"/>
            </w:ins>
          </w:p>
        </w:tc>
        <w:tc>
          <w:tcPr>
            <w:tcW w:w="3359" w:type="dxa"/>
          </w:tcPr>
          <w:p w14:paraId="56A58B7A" w14:textId="77777777" w:rsidR="009F4EF1" w:rsidRPr="00740AD6" w:rsidRDefault="009F4EF1" w:rsidP="00CB3236">
            <w:pPr>
              <w:jc w:val="left"/>
              <w:rPr>
                <w:ins w:id="1209" w:author="Katharina Schleidt" w:date="2021-10-27T12:19:00Z"/>
                <w:sz w:val="20"/>
                <w:szCs w:val="20"/>
              </w:rPr>
            </w:pPr>
            <w:ins w:id="1210"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ins>
          </w:p>
        </w:tc>
        <w:tc>
          <w:tcPr>
            <w:tcW w:w="3153" w:type="dxa"/>
          </w:tcPr>
          <w:p w14:paraId="27E4B58B" w14:textId="77777777" w:rsidR="009F4EF1" w:rsidRPr="00740AD6" w:rsidRDefault="009F4EF1" w:rsidP="00CB3236">
            <w:pPr>
              <w:jc w:val="left"/>
              <w:rPr>
                <w:ins w:id="1211" w:author="Katharina Schleidt" w:date="2021-10-27T12:19:00Z"/>
                <w:sz w:val="20"/>
                <w:szCs w:val="20"/>
              </w:rPr>
            </w:pPr>
            <w:ins w:id="1212" w:author="Katharina Schleidt" w:date="2021-10-27T12:19:00Z">
              <w:r w:rsidRPr="00740AD6">
                <w:rPr>
                  <w:sz w:val="20"/>
                  <w:szCs w:val="20"/>
                </w:rPr>
                <w:t>A.</w:t>
              </w:r>
              <w:r>
                <w:rPr>
                  <w:sz w:val="20"/>
                  <w:szCs w:val="20"/>
                </w:rPr>
                <w:t>6</w:t>
              </w:r>
              <w:r w:rsidRPr="00740AD6">
                <w:rPr>
                  <w:sz w:val="20"/>
                  <w:szCs w:val="20"/>
                </w:rPr>
                <w:t>.3</w:t>
              </w:r>
            </w:ins>
          </w:p>
        </w:tc>
      </w:tr>
      <w:tr w:rsidR="009F4EF1" w:rsidRPr="00740AD6" w14:paraId="11E45A97" w14:textId="77777777" w:rsidTr="00CB3236">
        <w:trPr>
          <w:ins w:id="1213" w:author="Katharina Schleidt" w:date="2021-10-27T12:19:00Z"/>
        </w:trPr>
        <w:tc>
          <w:tcPr>
            <w:tcW w:w="3229" w:type="dxa"/>
          </w:tcPr>
          <w:p w14:paraId="28B9DD54" w14:textId="77777777" w:rsidR="009F4EF1" w:rsidRPr="00740AD6" w:rsidRDefault="009F4EF1" w:rsidP="00CB3236">
            <w:pPr>
              <w:jc w:val="left"/>
              <w:rPr>
                <w:ins w:id="1214" w:author="Katharina Schleidt" w:date="2021-10-27T12:19:00Z"/>
                <w:sz w:val="20"/>
                <w:szCs w:val="20"/>
              </w:rPr>
            </w:pPr>
            <w:ins w:id="1215" w:author="Katharina Schleidt" w:date="2021-10-27T12:19:00Z">
              <w:r w:rsidRPr="00B60127">
                <w:rPr>
                  <w:sz w:val="20"/>
                  <w:szCs w:val="20"/>
                </w:rPr>
                <w:t xml:space="preserve">Basic Samples - </w:t>
              </w:r>
              <w:proofErr w:type="spellStart"/>
              <w:r w:rsidRPr="00B60127">
                <w:rPr>
                  <w:sz w:val="20"/>
                  <w:szCs w:val="20"/>
                </w:rPr>
                <w:t>PhysicalDimension</w:t>
              </w:r>
              <w:proofErr w:type="spellEnd"/>
            </w:ins>
          </w:p>
        </w:tc>
        <w:tc>
          <w:tcPr>
            <w:tcW w:w="3359" w:type="dxa"/>
          </w:tcPr>
          <w:p w14:paraId="7D6CA08D" w14:textId="77777777" w:rsidR="009F4EF1" w:rsidRPr="00740AD6" w:rsidRDefault="009F4EF1" w:rsidP="00CB3236">
            <w:pPr>
              <w:jc w:val="left"/>
              <w:rPr>
                <w:ins w:id="1216" w:author="Katharina Schleidt" w:date="2021-10-27T12:19:00Z"/>
                <w:sz w:val="20"/>
                <w:szCs w:val="20"/>
              </w:rPr>
            </w:pPr>
            <w:ins w:id="1217"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ins>
          </w:p>
        </w:tc>
        <w:tc>
          <w:tcPr>
            <w:tcW w:w="3153" w:type="dxa"/>
          </w:tcPr>
          <w:p w14:paraId="4B583489" w14:textId="77777777" w:rsidR="009F4EF1" w:rsidRPr="00740AD6" w:rsidRDefault="009F4EF1" w:rsidP="00CB3236">
            <w:pPr>
              <w:jc w:val="left"/>
              <w:rPr>
                <w:ins w:id="1218" w:author="Katharina Schleidt" w:date="2021-10-27T12:19:00Z"/>
                <w:sz w:val="20"/>
                <w:szCs w:val="20"/>
              </w:rPr>
            </w:pPr>
            <w:ins w:id="1219" w:author="Katharina Schleidt" w:date="2021-10-27T12:19:00Z">
              <w:r w:rsidRPr="00740AD6">
                <w:rPr>
                  <w:sz w:val="20"/>
                  <w:szCs w:val="20"/>
                </w:rPr>
                <w:t>A.</w:t>
              </w:r>
              <w:r>
                <w:rPr>
                  <w:sz w:val="20"/>
                  <w:szCs w:val="20"/>
                </w:rPr>
                <w:t>6</w:t>
              </w:r>
              <w:r w:rsidRPr="00740AD6">
                <w:rPr>
                  <w:sz w:val="20"/>
                  <w:szCs w:val="20"/>
                </w:rPr>
                <w:t>.4</w:t>
              </w:r>
            </w:ins>
          </w:p>
        </w:tc>
      </w:tr>
      <w:tr w:rsidR="009F4EF1" w:rsidRPr="00740AD6" w14:paraId="751E81DF" w14:textId="77777777" w:rsidTr="00CB3236">
        <w:trPr>
          <w:ins w:id="1220" w:author="Katharina Schleidt" w:date="2021-10-27T12:19:00Z"/>
        </w:trPr>
        <w:tc>
          <w:tcPr>
            <w:tcW w:w="3229" w:type="dxa"/>
          </w:tcPr>
          <w:p w14:paraId="00741F23" w14:textId="77777777" w:rsidR="009F4EF1" w:rsidRPr="00740AD6" w:rsidRDefault="009F4EF1" w:rsidP="00CB3236">
            <w:pPr>
              <w:jc w:val="left"/>
              <w:rPr>
                <w:ins w:id="1221" w:author="Katharina Schleidt" w:date="2021-10-27T12:19:00Z"/>
                <w:sz w:val="20"/>
                <w:szCs w:val="20"/>
              </w:rPr>
            </w:pPr>
            <w:ins w:id="1222" w:author="Katharina Schleidt" w:date="2021-10-27T12:19:00Z">
              <w:r w:rsidRPr="00B60127">
                <w:rPr>
                  <w:sz w:val="20"/>
                  <w:szCs w:val="20"/>
                </w:rPr>
                <w:t>Basic Samples - Sample</w:t>
              </w:r>
            </w:ins>
          </w:p>
        </w:tc>
        <w:tc>
          <w:tcPr>
            <w:tcW w:w="3359" w:type="dxa"/>
          </w:tcPr>
          <w:p w14:paraId="01DB31BF" w14:textId="77777777" w:rsidR="009F4EF1" w:rsidRPr="00740AD6" w:rsidRDefault="009F4EF1" w:rsidP="00CB3236">
            <w:pPr>
              <w:jc w:val="left"/>
              <w:rPr>
                <w:ins w:id="1223" w:author="Katharina Schleidt" w:date="2021-10-27T12:19:00Z"/>
                <w:sz w:val="20"/>
                <w:szCs w:val="20"/>
              </w:rPr>
            </w:pPr>
            <w:ins w:id="1224"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-basic/Sample</w:t>
              </w:r>
            </w:ins>
          </w:p>
        </w:tc>
        <w:tc>
          <w:tcPr>
            <w:tcW w:w="3153" w:type="dxa"/>
          </w:tcPr>
          <w:p w14:paraId="5110306C" w14:textId="77777777" w:rsidR="009F4EF1" w:rsidRPr="00740AD6" w:rsidRDefault="009F4EF1" w:rsidP="00CB3236">
            <w:pPr>
              <w:jc w:val="left"/>
              <w:rPr>
                <w:ins w:id="1225" w:author="Katharina Schleidt" w:date="2021-10-27T12:19:00Z"/>
                <w:sz w:val="20"/>
                <w:szCs w:val="20"/>
              </w:rPr>
            </w:pPr>
            <w:ins w:id="1226" w:author="Katharina Schleidt" w:date="2021-10-27T12:19:00Z">
              <w:r w:rsidRPr="00740AD6">
                <w:rPr>
                  <w:sz w:val="20"/>
                  <w:szCs w:val="20"/>
                </w:rPr>
                <w:t>A.</w:t>
              </w:r>
              <w:r>
                <w:rPr>
                  <w:sz w:val="20"/>
                  <w:szCs w:val="20"/>
                </w:rPr>
                <w:t>6</w:t>
              </w:r>
              <w:r w:rsidRPr="00740AD6">
                <w:rPr>
                  <w:sz w:val="20"/>
                  <w:szCs w:val="20"/>
                </w:rPr>
                <w:t>.5</w:t>
              </w:r>
            </w:ins>
          </w:p>
        </w:tc>
      </w:tr>
      <w:tr w:rsidR="009F4EF1" w:rsidRPr="00740AD6" w14:paraId="3B0709CF" w14:textId="77777777" w:rsidTr="00CB3236">
        <w:trPr>
          <w:ins w:id="1227" w:author="Katharina Schleidt" w:date="2021-10-27T12:19:00Z"/>
        </w:trPr>
        <w:tc>
          <w:tcPr>
            <w:tcW w:w="3229" w:type="dxa"/>
          </w:tcPr>
          <w:p w14:paraId="2E69496A" w14:textId="77777777" w:rsidR="009F4EF1" w:rsidRPr="00740AD6" w:rsidRDefault="009F4EF1" w:rsidP="00CB3236">
            <w:pPr>
              <w:jc w:val="left"/>
              <w:rPr>
                <w:ins w:id="1228" w:author="Katharina Schleidt" w:date="2021-10-27T12:19:00Z"/>
                <w:sz w:val="20"/>
                <w:szCs w:val="20"/>
              </w:rPr>
            </w:pPr>
            <w:ins w:id="1229" w:author="Katharina Schleidt" w:date="2021-10-27T12:19:00Z">
              <w:r w:rsidRPr="00B60127">
                <w:rPr>
                  <w:sz w:val="20"/>
                  <w:szCs w:val="20"/>
                </w:rPr>
                <w:t xml:space="preserve">Basic Samples - </w:t>
              </w:r>
              <w:proofErr w:type="spellStart"/>
              <w:r w:rsidRPr="00B60127">
                <w:rPr>
                  <w:sz w:val="20"/>
                  <w:szCs w:val="20"/>
                </w:rPr>
                <w:t>SampleCollection</w:t>
              </w:r>
              <w:proofErr w:type="spellEnd"/>
            </w:ins>
          </w:p>
        </w:tc>
        <w:tc>
          <w:tcPr>
            <w:tcW w:w="3359" w:type="dxa"/>
          </w:tcPr>
          <w:p w14:paraId="183235A9" w14:textId="77777777" w:rsidR="009F4EF1" w:rsidRPr="00740AD6" w:rsidRDefault="009F4EF1" w:rsidP="00CB3236">
            <w:pPr>
              <w:jc w:val="left"/>
              <w:rPr>
                <w:ins w:id="1230" w:author="Katharina Schleidt" w:date="2021-10-27T12:19:00Z"/>
                <w:sz w:val="20"/>
                <w:szCs w:val="20"/>
              </w:rPr>
            </w:pPr>
            <w:ins w:id="1231"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ins>
          </w:p>
        </w:tc>
        <w:tc>
          <w:tcPr>
            <w:tcW w:w="3153" w:type="dxa"/>
          </w:tcPr>
          <w:p w14:paraId="5941592D" w14:textId="77777777" w:rsidR="009F4EF1" w:rsidRPr="00740AD6" w:rsidRDefault="009F4EF1" w:rsidP="00CB3236">
            <w:pPr>
              <w:jc w:val="left"/>
              <w:rPr>
                <w:ins w:id="1232" w:author="Katharina Schleidt" w:date="2021-10-27T12:19:00Z"/>
                <w:sz w:val="20"/>
                <w:szCs w:val="20"/>
              </w:rPr>
            </w:pPr>
            <w:ins w:id="1233" w:author="Katharina Schleidt" w:date="2021-10-27T12:19:00Z">
              <w:r w:rsidRPr="00740AD6">
                <w:rPr>
                  <w:sz w:val="20"/>
                  <w:szCs w:val="20"/>
                </w:rPr>
                <w:t>A.</w:t>
              </w:r>
              <w:r>
                <w:rPr>
                  <w:sz w:val="20"/>
                  <w:szCs w:val="20"/>
                </w:rPr>
                <w:t>6</w:t>
              </w:r>
              <w:r w:rsidRPr="00740AD6">
                <w:rPr>
                  <w:sz w:val="20"/>
                  <w:szCs w:val="20"/>
                </w:rPr>
                <w:t>.6</w:t>
              </w:r>
            </w:ins>
          </w:p>
        </w:tc>
      </w:tr>
      <w:tr w:rsidR="009F4EF1" w:rsidRPr="00740AD6" w14:paraId="3C6BA1D8" w14:textId="77777777" w:rsidTr="00CB3236">
        <w:trPr>
          <w:ins w:id="1234" w:author="Katharina Schleidt" w:date="2021-10-27T12:19:00Z"/>
        </w:trPr>
        <w:tc>
          <w:tcPr>
            <w:tcW w:w="3229" w:type="dxa"/>
          </w:tcPr>
          <w:p w14:paraId="18102AB6" w14:textId="77777777" w:rsidR="009F4EF1" w:rsidRPr="00740AD6" w:rsidRDefault="009F4EF1" w:rsidP="00CB3236">
            <w:pPr>
              <w:jc w:val="left"/>
              <w:rPr>
                <w:ins w:id="1235" w:author="Katharina Schleidt" w:date="2021-10-27T12:19:00Z"/>
                <w:sz w:val="20"/>
                <w:szCs w:val="20"/>
              </w:rPr>
            </w:pPr>
            <w:ins w:id="1236" w:author="Katharina Schleidt" w:date="2021-10-27T12:19:00Z">
              <w:r w:rsidRPr="00B60127">
                <w:rPr>
                  <w:sz w:val="20"/>
                  <w:szCs w:val="20"/>
                </w:rPr>
                <w:t>Basic Samples - Sampler</w:t>
              </w:r>
            </w:ins>
          </w:p>
        </w:tc>
        <w:tc>
          <w:tcPr>
            <w:tcW w:w="3359" w:type="dxa"/>
          </w:tcPr>
          <w:p w14:paraId="3F4339CC" w14:textId="77777777" w:rsidR="009F4EF1" w:rsidRPr="00740AD6" w:rsidRDefault="009F4EF1" w:rsidP="00CB3236">
            <w:pPr>
              <w:jc w:val="left"/>
              <w:rPr>
                <w:ins w:id="1237" w:author="Katharina Schleidt" w:date="2021-10-27T12:19:00Z"/>
                <w:sz w:val="20"/>
                <w:szCs w:val="20"/>
              </w:rPr>
            </w:pPr>
            <w:ins w:id="1238"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-basic/Sampler</w:t>
              </w:r>
            </w:ins>
          </w:p>
        </w:tc>
        <w:tc>
          <w:tcPr>
            <w:tcW w:w="3153" w:type="dxa"/>
          </w:tcPr>
          <w:p w14:paraId="110D0AFF" w14:textId="77777777" w:rsidR="009F4EF1" w:rsidRPr="00740AD6" w:rsidRDefault="009F4EF1" w:rsidP="00CB3236">
            <w:pPr>
              <w:jc w:val="left"/>
              <w:rPr>
                <w:ins w:id="1239" w:author="Katharina Schleidt" w:date="2021-10-27T12:19:00Z"/>
                <w:sz w:val="20"/>
                <w:szCs w:val="20"/>
              </w:rPr>
            </w:pPr>
            <w:ins w:id="1240" w:author="Katharina Schleidt" w:date="2021-10-27T12:19:00Z">
              <w:r w:rsidRPr="00740AD6">
                <w:rPr>
                  <w:sz w:val="20"/>
                  <w:szCs w:val="20"/>
                </w:rPr>
                <w:t>A.</w:t>
              </w:r>
              <w:r>
                <w:rPr>
                  <w:sz w:val="20"/>
                  <w:szCs w:val="20"/>
                </w:rPr>
                <w:t>6</w:t>
              </w:r>
              <w:r w:rsidRPr="00740AD6">
                <w:rPr>
                  <w:sz w:val="20"/>
                  <w:szCs w:val="20"/>
                </w:rPr>
                <w:t>.7</w:t>
              </w:r>
            </w:ins>
          </w:p>
        </w:tc>
      </w:tr>
      <w:tr w:rsidR="009F4EF1" w:rsidRPr="00740AD6" w14:paraId="05D55663" w14:textId="77777777" w:rsidTr="00CB3236">
        <w:trPr>
          <w:ins w:id="1241" w:author="Katharina Schleidt" w:date="2021-10-27T12:19:00Z"/>
        </w:trPr>
        <w:tc>
          <w:tcPr>
            <w:tcW w:w="3229" w:type="dxa"/>
          </w:tcPr>
          <w:p w14:paraId="082CA0B5" w14:textId="77777777" w:rsidR="009F4EF1" w:rsidRPr="00B60127" w:rsidRDefault="009F4EF1" w:rsidP="00CB3236">
            <w:pPr>
              <w:tabs>
                <w:tab w:val="clear" w:pos="403"/>
                <w:tab w:val="left" w:pos="2180"/>
              </w:tabs>
              <w:jc w:val="left"/>
              <w:rPr>
                <w:ins w:id="1242" w:author="Katharina Schleidt" w:date="2021-10-27T12:19:00Z"/>
                <w:sz w:val="20"/>
                <w:szCs w:val="20"/>
              </w:rPr>
            </w:pPr>
            <w:ins w:id="1243" w:author="Katharina Schleidt" w:date="2021-10-27T12:19:00Z">
              <w:r w:rsidRPr="00B60127">
                <w:rPr>
                  <w:sz w:val="20"/>
                  <w:szCs w:val="20"/>
                </w:rPr>
                <w:t>Basic Samples - Sampling</w:t>
              </w:r>
            </w:ins>
          </w:p>
        </w:tc>
        <w:tc>
          <w:tcPr>
            <w:tcW w:w="3359" w:type="dxa"/>
          </w:tcPr>
          <w:p w14:paraId="331DECF0" w14:textId="77777777" w:rsidR="009F4EF1" w:rsidRPr="00B60127" w:rsidRDefault="009F4EF1" w:rsidP="00CB3236">
            <w:pPr>
              <w:jc w:val="left"/>
              <w:rPr>
                <w:ins w:id="1244" w:author="Katharina Schleidt" w:date="2021-10-27T12:19:00Z"/>
                <w:sz w:val="20"/>
                <w:szCs w:val="20"/>
              </w:rPr>
            </w:pPr>
            <w:ins w:id="1245"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-basic/Sampling</w:t>
              </w:r>
            </w:ins>
          </w:p>
        </w:tc>
        <w:tc>
          <w:tcPr>
            <w:tcW w:w="3153" w:type="dxa"/>
          </w:tcPr>
          <w:p w14:paraId="1E177AF9" w14:textId="77777777" w:rsidR="009F4EF1" w:rsidRPr="00740AD6" w:rsidRDefault="009F4EF1" w:rsidP="00CB3236">
            <w:pPr>
              <w:jc w:val="left"/>
              <w:rPr>
                <w:ins w:id="1246" w:author="Katharina Schleidt" w:date="2021-10-27T12:19:00Z"/>
                <w:sz w:val="20"/>
                <w:szCs w:val="20"/>
              </w:rPr>
            </w:pPr>
            <w:ins w:id="1247" w:author="Katharina Schleidt" w:date="2021-10-27T12:19:00Z">
              <w:r w:rsidRPr="00740AD6">
                <w:rPr>
                  <w:sz w:val="20"/>
                  <w:szCs w:val="20"/>
                </w:rPr>
                <w:t>A.</w:t>
              </w:r>
              <w:r>
                <w:rPr>
                  <w:sz w:val="20"/>
                  <w:szCs w:val="20"/>
                </w:rPr>
                <w:t>6</w:t>
              </w:r>
              <w:r w:rsidRPr="00740AD6">
                <w:rPr>
                  <w:sz w:val="20"/>
                  <w:szCs w:val="20"/>
                </w:rPr>
                <w:t>.</w:t>
              </w:r>
              <w:r>
                <w:rPr>
                  <w:sz w:val="20"/>
                  <w:szCs w:val="20"/>
                </w:rPr>
                <w:t>8</w:t>
              </w:r>
            </w:ins>
          </w:p>
        </w:tc>
      </w:tr>
      <w:tr w:rsidR="009F4EF1" w:rsidRPr="00740AD6" w14:paraId="7E37AC08" w14:textId="77777777" w:rsidTr="00CB3236">
        <w:trPr>
          <w:ins w:id="1248" w:author="Katharina Schleidt" w:date="2021-10-27T12:19:00Z"/>
        </w:trPr>
        <w:tc>
          <w:tcPr>
            <w:tcW w:w="3229" w:type="dxa"/>
          </w:tcPr>
          <w:p w14:paraId="645FC2B8" w14:textId="77777777" w:rsidR="009F4EF1" w:rsidRPr="00B60127" w:rsidRDefault="009F4EF1" w:rsidP="00CB3236">
            <w:pPr>
              <w:jc w:val="left"/>
              <w:rPr>
                <w:ins w:id="1249" w:author="Katharina Schleidt" w:date="2021-10-27T12:19:00Z"/>
                <w:sz w:val="20"/>
                <w:szCs w:val="20"/>
              </w:rPr>
            </w:pPr>
            <w:ins w:id="1250" w:author="Katharina Schleidt" w:date="2021-10-27T12:19:00Z">
              <w:r w:rsidRPr="00B60127">
                <w:rPr>
                  <w:sz w:val="20"/>
                  <w:szCs w:val="20"/>
                </w:rPr>
                <w:t xml:space="preserve">Basic Samples - </w:t>
              </w:r>
              <w:proofErr w:type="spellStart"/>
              <w:r w:rsidRPr="00B60127">
                <w:rPr>
                  <w:sz w:val="20"/>
                  <w:szCs w:val="20"/>
                </w:rPr>
                <w:t>SpatialSample</w:t>
              </w:r>
              <w:proofErr w:type="spellEnd"/>
            </w:ins>
          </w:p>
        </w:tc>
        <w:tc>
          <w:tcPr>
            <w:tcW w:w="3359" w:type="dxa"/>
          </w:tcPr>
          <w:p w14:paraId="48BDF3DF" w14:textId="77777777" w:rsidR="009F4EF1" w:rsidRPr="00B60127" w:rsidRDefault="009F4EF1" w:rsidP="00CB3236">
            <w:pPr>
              <w:tabs>
                <w:tab w:val="clear" w:pos="403"/>
                <w:tab w:val="left" w:pos="925"/>
              </w:tabs>
              <w:jc w:val="left"/>
              <w:rPr>
                <w:ins w:id="1251" w:author="Katharina Schleidt" w:date="2021-10-27T12:19:00Z"/>
                <w:sz w:val="20"/>
                <w:szCs w:val="20"/>
              </w:rPr>
            </w:pPr>
            <w:ins w:id="1252"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ins>
          </w:p>
        </w:tc>
        <w:tc>
          <w:tcPr>
            <w:tcW w:w="3153" w:type="dxa"/>
          </w:tcPr>
          <w:p w14:paraId="3A41827C" w14:textId="77777777" w:rsidR="009F4EF1" w:rsidRPr="00740AD6" w:rsidRDefault="009F4EF1" w:rsidP="00CB3236">
            <w:pPr>
              <w:jc w:val="left"/>
              <w:rPr>
                <w:ins w:id="1253" w:author="Katharina Schleidt" w:date="2021-10-27T12:19:00Z"/>
                <w:sz w:val="20"/>
                <w:szCs w:val="20"/>
              </w:rPr>
            </w:pPr>
            <w:ins w:id="1254" w:author="Katharina Schleidt" w:date="2021-10-27T12:19:00Z">
              <w:r w:rsidRPr="00740AD6">
                <w:rPr>
                  <w:sz w:val="20"/>
                  <w:szCs w:val="20"/>
                </w:rPr>
                <w:t>A.</w:t>
              </w:r>
              <w:r>
                <w:rPr>
                  <w:sz w:val="20"/>
                  <w:szCs w:val="20"/>
                </w:rPr>
                <w:t>6</w:t>
              </w:r>
              <w:r w:rsidRPr="00740AD6">
                <w:rPr>
                  <w:sz w:val="20"/>
                  <w:szCs w:val="20"/>
                </w:rPr>
                <w:t>.</w:t>
              </w:r>
              <w:r>
                <w:rPr>
                  <w:sz w:val="20"/>
                  <w:szCs w:val="20"/>
                </w:rPr>
                <w:t>9</w:t>
              </w:r>
            </w:ins>
          </w:p>
        </w:tc>
      </w:tr>
      <w:tr w:rsidR="009F4EF1" w:rsidRPr="00740AD6" w14:paraId="7CFBDA84" w14:textId="77777777" w:rsidTr="00CB3236">
        <w:trPr>
          <w:ins w:id="1255" w:author="Katharina Schleidt" w:date="2021-10-27T12:19:00Z"/>
        </w:trPr>
        <w:tc>
          <w:tcPr>
            <w:tcW w:w="3229" w:type="dxa"/>
          </w:tcPr>
          <w:p w14:paraId="38CF98B5" w14:textId="77777777" w:rsidR="009F4EF1" w:rsidRPr="00B60127" w:rsidRDefault="009F4EF1" w:rsidP="00CB3236">
            <w:pPr>
              <w:jc w:val="left"/>
              <w:rPr>
                <w:ins w:id="1256" w:author="Katharina Schleidt" w:date="2021-10-27T12:19:00Z"/>
                <w:sz w:val="20"/>
                <w:szCs w:val="20"/>
              </w:rPr>
            </w:pPr>
            <w:ins w:id="1257" w:author="Katharina Schleidt" w:date="2021-10-27T12:19:00Z">
              <w:r w:rsidRPr="00B60127">
                <w:rPr>
                  <w:sz w:val="20"/>
                  <w:szCs w:val="20"/>
                </w:rPr>
                <w:t xml:space="preserve">Basic Samples - </w:t>
              </w:r>
              <w:proofErr w:type="spellStart"/>
              <w:r w:rsidRPr="00B60127">
                <w:rPr>
                  <w:sz w:val="20"/>
                  <w:szCs w:val="20"/>
                </w:rPr>
                <w:t>StatisticalClassification</w:t>
              </w:r>
              <w:proofErr w:type="spellEnd"/>
            </w:ins>
          </w:p>
        </w:tc>
        <w:tc>
          <w:tcPr>
            <w:tcW w:w="3359" w:type="dxa"/>
          </w:tcPr>
          <w:p w14:paraId="0F221D84" w14:textId="77777777" w:rsidR="009F4EF1" w:rsidRPr="00B60127" w:rsidRDefault="009F4EF1" w:rsidP="00CB3236">
            <w:pPr>
              <w:jc w:val="left"/>
              <w:rPr>
                <w:ins w:id="1258" w:author="Katharina Schleidt" w:date="2021-10-27T12:19:00Z"/>
                <w:sz w:val="20"/>
                <w:szCs w:val="20"/>
              </w:rPr>
            </w:pPr>
            <w:ins w:id="1259"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ins>
          </w:p>
        </w:tc>
        <w:tc>
          <w:tcPr>
            <w:tcW w:w="3153" w:type="dxa"/>
          </w:tcPr>
          <w:p w14:paraId="2AD3088D" w14:textId="77777777" w:rsidR="009F4EF1" w:rsidRPr="00740AD6" w:rsidRDefault="009F4EF1" w:rsidP="00CB3236">
            <w:pPr>
              <w:jc w:val="left"/>
              <w:rPr>
                <w:ins w:id="1260" w:author="Katharina Schleidt" w:date="2021-10-27T12:19:00Z"/>
                <w:sz w:val="20"/>
                <w:szCs w:val="20"/>
              </w:rPr>
            </w:pPr>
            <w:ins w:id="1261" w:author="Katharina Schleidt" w:date="2021-10-27T12:19:00Z">
              <w:r w:rsidRPr="00740AD6">
                <w:rPr>
                  <w:sz w:val="20"/>
                  <w:szCs w:val="20"/>
                </w:rPr>
                <w:t>A.</w:t>
              </w:r>
              <w:r>
                <w:rPr>
                  <w:sz w:val="20"/>
                  <w:szCs w:val="20"/>
                </w:rPr>
                <w:t>6</w:t>
              </w:r>
              <w:r w:rsidRPr="00740AD6">
                <w:rPr>
                  <w:sz w:val="20"/>
                  <w:szCs w:val="20"/>
                </w:rPr>
                <w:t>.</w:t>
              </w:r>
              <w:r>
                <w:rPr>
                  <w:sz w:val="20"/>
                  <w:szCs w:val="20"/>
                </w:rPr>
                <w:t>10</w:t>
              </w:r>
            </w:ins>
          </w:p>
        </w:tc>
      </w:tr>
      <w:tr w:rsidR="009F4EF1" w:rsidRPr="00740AD6" w14:paraId="78B436B1" w14:textId="77777777" w:rsidTr="00CB3236">
        <w:trPr>
          <w:ins w:id="1262" w:author="Katharina Schleidt" w:date="2021-10-27T12:19:00Z"/>
        </w:trPr>
        <w:tc>
          <w:tcPr>
            <w:tcW w:w="3229" w:type="dxa"/>
          </w:tcPr>
          <w:p w14:paraId="64FAFD3A" w14:textId="77777777" w:rsidR="009F4EF1" w:rsidRPr="00B60127" w:rsidRDefault="009F4EF1" w:rsidP="00CB3236">
            <w:pPr>
              <w:jc w:val="left"/>
              <w:rPr>
                <w:ins w:id="1263" w:author="Katharina Schleidt" w:date="2021-10-27T12:19:00Z"/>
                <w:sz w:val="20"/>
                <w:szCs w:val="20"/>
              </w:rPr>
            </w:pPr>
            <w:ins w:id="1264" w:author="Katharina Schleidt" w:date="2021-10-27T12:19:00Z">
              <w:r w:rsidRPr="00B60127">
                <w:rPr>
                  <w:sz w:val="20"/>
                  <w:szCs w:val="20"/>
                </w:rPr>
                <w:t xml:space="preserve">Basic Samples - </w:t>
              </w:r>
              <w:proofErr w:type="spellStart"/>
              <w:r w:rsidRPr="00B60127">
                <w:rPr>
                  <w:sz w:val="20"/>
                  <w:szCs w:val="20"/>
                </w:rPr>
                <w:t>StatisticalSample</w:t>
              </w:r>
              <w:proofErr w:type="spellEnd"/>
            </w:ins>
          </w:p>
        </w:tc>
        <w:tc>
          <w:tcPr>
            <w:tcW w:w="3359" w:type="dxa"/>
          </w:tcPr>
          <w:p w14:paraId="0BD17CE7" w14:textId="77777777" w:rsidR="009F4EF1" w:rsidRPr="00B60127" w:rsidRDefault="009F4EF1" w:rsidP="00CB3236">
            <w:pPr>
              <w:jc w:val="left"/>
              <w:rPr>
                <w:ins w:id="1265" w:author="Katharina Schleidt" w:date="2021-10-27T12:19:00Z"/>
                <w:sz w:val="20"/>
                <w:szCs w:val="20"/>
              </w:rPr>
            </w:pPr>
            <w:ins w:id="1266"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ins>
          </w:p>
        </w:tc>
        <w:tc>
          <w:tcPr>
            <w:tcW w:w="3153" w:type="dxa"/>
          </w:tcPr>
          <w:p w14:paraId="7EB173CB" w14:textId="77777777" w:rsidR="009F4EF1" w:rsidRPr="00740AD6" w:rsidRDefault="009F4EF1" w:rsidP="00CB3236">
            <w:pPr>
              <w:jc w:val="left"/>
              <w:rPr>
                <w:ins w:id="1267" w:author="Katharina Schleidt" w:date="2021-10-27T12:19:00Z"/>
                <w:sz w:val="20"/>
                <w:szCs w:val="20"/>
              </w:rPr>
            </w:pPr>
            <w:ins w:id="1268" w:author="Katharina Schleidt" w:date="2021-10-27T12:19:00Z">
              <w:r w:rsidRPr="00740AD6">
                <w:rPr>
                  <w:sz w:val="20"/>
                  <w:szCs w:val="20"/>
                </w:rPr>
                <w:t>A.</w:t>
              </w:r>
              <w:r>
                <w:rPr>
                  <w:sz w:val="20"/>
                  <w:szCs w:val="20"/>
                </w:rPr>
                <w:t>6</w:t>
              </w:r>
              <w:r w:rsidRPr="00740AD6">
                <w:rPr>
                  <w:sz w:val="20"/>
                  <w:szCs w:val="20"/>
                </w:rPr>
                <w:t>.</w:t>
              </w:r>
              <w:r>
                <w:rPr>
                  <w:sz w:val="20"/>
                  <w:szCs w:val="20"/>
                </w:rPr>
                <w:t>11</w:t>
              </w:r>
            </w:ins>
          </w:p>
        </w:tc>
      </w:tr>
    </w:tbl>
    <w:p w14:paraId="34A31F8F" w14:textId="77777777" w:rsidR="009F4EF1" w:rsidRPr="009F2BE1" w:rsidRDefault="009F4EF1" w:rsidP="009F4EF1">
      <w:pPr>
        <w:rPr>
          <w:ins w:id="1269" w:author="Katharina Schleidt" w:date="2021-10-27T12:19:00Z"/>
          <w:lang w:eastAsia="ja-JP"/>
        </w:rPr>
      </w:pPr>
    </w:p>
    <w:p w14:paraId="00B268D1" w14:textId="6EFA063E" w:rsidR="00247DE8" w:rsidDel="009F4EF1" w:rsidRDefault="00247DE8" w:rsidP="001A33D0">
      <w:pPr>
        <w:rPr>
          <w:del w:id="1270" w:author="Katharina Schleidt" w:date="2021-10-27T12:19:00Z"/>
        </w:rPr>
      </w:pPr>
    </w:p>
    <w:p w14:paraId="6DF5170A" w14:textId="23B0BBFA" w:rsidR="001A33D0" w:rsidRDefault="00247DE8" w:rsidP="001A33D0">
      <w:pPr>
        <w:pStyle w:val="Heading1"/>
        <w:numPr>
          <w:ilvl w:val="0"/>
          <w:numId w:val="1"/>
        </w:numPr>
        <w:tabs>
          <w:tab w:val="clear" w:pos="432"/>
        </w:tabs>
        <w:ind w:left="0" w:firstLine="0"/>
      </w:pPr>
      <w:bookmarkStart w:id="1271" w:name="_Toc353798250"/>
      <w:bookmarkStart w:id="1272" w:name="_Toc72768857"/>
      <w:r w:rsidRPr="00247DE8">
        <w:t xml:space="preserve">Packaging, </w:t>
      </w:r>
      <w:r>
        <w:t>r</w:t>
      </w:r>
      <w:r w:rsidRPr="00247DE8">
        <w:t xml:space="preserve">equirements and </w:t>
      </w:r>
      <w:r>
        <w:t>d</w:t>
      </w:r>
      <w:r w:rsidRPr="00247DE8">
        <w:t>ependencies</w:t>
      </w:r>
      <w:bookmarkEnd w:id="1271"/>
      <w:bookmarkEnd w:id="1272"/>
    </w:p>
    <w:p w14:paraId="4E2829B4" w14:textId="36D3559C" w:rsidR="00393BE0" w:rsidRPr="00393BE0" w:rsidRDefault="00393BE0" w:rsidP="00EF48D9">
      <w:pPr>
        <w:pStyle w:val="Heading2"/>
      </w:pPr>
      <w:bookmarkStart w:id="1273" w:name="_Toc72768858"/>
      <w:r>
        <w:t>Requirements</w:t>
      </w:r>
      <w:bookmarkEnd w:id="1273"/>
    </w:p>
    <w:p w14:paraId="6E81DB35" w14:textId="510A7821" w:rsidR="001A33D0" w:rsidDel="008058BC" w:rsidRDefault="00247DE8" w:rsidP="00EF48D9">
      <w:pPr>
        <w:pStyle w:val="Heading3"/>
        <w:rPr>
          <w:del w:id="1274" w:author="Katharina Schleidt" w:date="2021-10-27T12:05:00Z"/>
        </w:rPr>
      </w:pPr>
      <w:del w:id="1275" w:author="Katharina Schleidt" w:date="2021-10-27T12:05:00Z">
        <w:r w:rsidDel="008058BC">
          <w:delText>R</w:delText>
        </w:r>
        <w:r w:rsidRPr="00247DE8" w:rsidDel="008058BC">
          <w:delText xml:space="preserve">equirement and </w:delText>
        </w:r>
        <w:r w:rsidDel="008058BC">
          <w:delText>c</w:delText>
        </w:r>
        <w:r w:rsidRPr="00247DE8" w:rsidDel="008058BC">
          <w:delText xml:space="preserve">onformance </w:delText>
        </w:r>
        <w:r w:rsidDel="008058BC">
          <w:delText>class s</w:delText>
        </w:r>
        <w:r w:rsidRPr="00247DE8" w:rsidDel="008058BC">
          <w:delText>tructure</w:delText>
        </w:r>
      </w:del>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276" w:author="Katharina Schleidt" w:date="2021-07-05T13:58:00Z">
        <w:r w:rsidR="0058722D">
          <w:rPr>
            <w:lang w:eastAsia="ja-JP"/>
          </w:rPr>
          <w:t xml:space="preserve">This </w:t>
        </w:r>
        <w:proofErr w:type="spellStart"/>
        <w:r w:rsidR="0058722D">
          <w:rPr>
            <w:lang w:eastAsia="ja-JP"/>
          </w:rPr>
          <w:t>structure</w:t>
        </w:r>
      </w:ins>
      <w:del w:id="1277"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 xml:space="preserve">A provider may only serve information on Observable Properties or Monitoring Facilities, while relying on other partners to provide information on measurement procedures. These could claim </w:t>
      </w:r>
      <w:r>
        <w:rPr>
          <w:lang w:eastAsia="ja-JP"/>
        </w:rPr>
        <w:lastRenderedPageBreak/>
        <w:t>compliance to those parts falling under their responsibility, while letting other data providers link to these resources.</w:t>
      </w:r>
    </w:p>
    <w:p w14:paraId="5A574F25" w14:textId="38488A59"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ins w:id="1278" w:author="Grellet Sylvain" w:date="2021-10-21T14:55:00Z">
        <w:r w:rsidR="002D5A96">
          <w:rPr>
            <w:lang w:eastAsia="ja-JP"/>
          </w:rPr>
          <w:t>[15]</w:t>
        </w:r>
      </w:ins>
      <w:del w:id="1279" w:author="Grellet Sylvain" w:date="2021-10-21T14:55:00Z">
        <w:r w:rsidR="00821F18" w:rsidDel="002D5A96">
          <w:rPr>
            <w:lang w:eastAsia="ja-JP"/>
          </w:rPr>
          <w:delText>[24]</w:delText>
        </w:r>
      </w:del>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280" w:author="Katharina Schleidt" w:date="2021-07-05T13:59:00Z">
        <w:r w:rsidR="002E57C8" w:rsidDel="0058722D">
          <w:rPr>
            <w:lang w:eastAsia="ja-JP"/>
          </w:rPr>
          <w:delText xml:space="preserve">it becomes increasingly difficult to </w:delText>
        </w:r>
      </w:del>
      <w:r w:rsidR="002E57C8">
        <w:rPr>
          <w:lang w:eastAsia="ja-JP"/>
        </w:rPr>
        <w:t>stipulat</w:t>
      </w:r>
      <w:ins w:id="1281" w:author="Katharina Schleidt" w:date="2021-07-05T13:59:00Z">
        <w:r w:rsidR="0058722D">
          <w:rPr>
            <w:lang w:eastAsia="ja-JP"/>
          </w:rPr>
          <w:t>ing</w:t>
        </w:r>
      </w:ins>
      <w:del w:id="1282"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283"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284" w:author="Katharina Schleidt" w:date="2021-07-05T14:00:00Z">
        <w:r w:rsidR="0058722D">
          <w:rPr>
            <w:lang w:eastAsia="ja-JP"/>
          </w:rPr>
          <w:t xml:space="preserve">the observable properties </w:t>
        </w:r>
      </w:ins>
      <w:del w:id="1285"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1286" w:author="Katharina Schleidt" w:date="2021-07-05T14:00:00Z">
        <w:r w:rsidR="0058722D">
          <w:rPr>
            <w:lang w:eastAsia="ja-JP"/>
          </w:rPr>
          <w:t>. This is because</w:t>
        </w:r>
      </w:ins>
      <w:del w:id="1287"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288" w:author="Katharina Schleidt" w:date="2021-07-05T14:00:00Z">
        <w:r w:rsidR="0058722D">
          <w:rPr>
            <w:lang w:eastAsia="ja-JP"/>
          </w:rPr>
          <w:t>,</w:t>
        </w:r>
      </w:ins>
      <w:r>
        <w:rPr>
          <w:lang w:eastAsia="ja-JP"/>
        </w:rPr>
        <w:t xml:space="preserve"> such as the Research Data Alliance (RDA)</w:t>
      </w:r>
      <w:ins w:id="1289"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1290" w:author="Katharina Schleidt" w:date="2021-07-05T14:01:00Z">
        <w:r w:rsidDel="0058722D">
          <w:rPr>
            <w:lang w:eastAsia="ja-JP"/>
          </w:rPr>
          <w:delText xml:space="preserve">has been </w:delText>
        </w:r>
      </w:del>
      <w:ins w:id="1291"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4708CE09" w:rsidR="003A5DDA" w:rsidDel="008058BC" w:rsidRDefault="003A5DDA" w:rsidP="003A5DDA">
      <w:pPr>
        <w:pStyle w:val="Heading3"/>
        <w:rPr>
          <w:del w:id="1292" w:author="Katharina Schleidt" w:date="2021-10-27T12:05:00Z"/>
        </w:rPr>
      </w:pPr>
      <w:del w:id="1293" w:author="Katharina Schleidt" w:date="2021-10-27T12:05:00Z">
        <w:r w:rsidDel="008058BC">
          <w:delText>Requirements class dependency graphs</w:delText>
        </w:r>
      </w:del>
    </w:p>
    <w:p w14:paraId="4D76084D" w14:textId="2E0659BA" w:rsidR="003A5DDA" w:rsidDel="008058BC" w:rsidRDefault="003A5DDA" w:rsidP="003A5DDA">
      <w:pPr>
        <w:rPr>
          <w:del w:id="1294" w:author="Katharina Schleidt" w:date="2021-10-27T12:05:00Z"/>
          <w:lang w:eastAsia="ja-JP"/>
        </w:rPr>
      </w:pPr>
      <w:del w:id="1295" w:author="Katharina Schleidt" w:date="2021-10-27T12:05:00Z">
        <w:r w:rsidDel="008058BC">
          <w:rPr>
            <w:lang w:eastAsia="ja-JP"/>
          </w:rPr>
          <w:delText xml:space="preserve">The graphs </w:delText>
        </w:r>
        <w:r w:rsidR="002A2967" w:rsidDel="008058BC">
          <w:rPr>
            <w:lang w:eastAsia="ja-JP"/>
          </w:rPr>
          <w:delText xml:space="preserve">in </w:delText>
        </w:r>
        <w:r w:rsidR="00D40B05" w:rsidDel="008058BC">
          <w:rPr>
            <w:lang w:eastAsia="ja-JP"/>
          </w:rPr>
          <w:fldChar w:fldCharType="begin"/>
        </w:r>
        <w:r w:rsidR="00D40B05" w:rsidDel="008058BC">
          <w:rPr>
            <w:lang w:eastAsia="ja-JP"/>
          </w:rPr>
          <w:delInstrText xml:space="preserve"> REF _Ref52381673 \h </w:delInstrText>
        </w:r>
        <w:r w:rsidR="00D40B05" w:rsidDel="008058BC">
          <w:rPr>
            <w:lang w:eastAsia="ja-JP"/>
          </w:rPr>
        </w:r>
        <w:r w:rsidR="00D40B05" w:rsidDel="008058BC">
          <w:rPr>
            <w:lang w:eastAsia="ja-JP"/>
          </w:rPr>
          <w:fldChar w:fldCharType="separate"/>
        </w:r>
        <w:r w:rsidR="00821F18" w:rsidRPr="00C63000" w:rsidDel="008058BC">
          <w:rPr>
            <w:b/>
            <w:bCs/>
            <w:sz w:val="20"/>
            <w:szCs w:val="20"/>
          </w:rPr>
          <w:delText xml:space="preserve">Figure </w:delText>
        </w:r>
        <w:r w:rsidR="00821F18" w:rsidDel="008058BC">
          <w:rPr>
            <w:b/>
            <w:bCs/>
            <w:noProof/>
            <w:sz w:val="20"/>
            <w:szCs w:val="20"/>
          </w:rPr>
          <w:delText>1</w:delText>
        </w:r>
        <w:r w:rsidR="00D40B05" w:rsidDel="008058BC">
          <w:rPr>
            <w:lang w:eastAsia="ja-JP"/>
          </w:rPr>
          <w:fldChar w:fldCharType="end"/>
        </w:r>
        <w:r w:rsidR="00D40B05" w:rsidDel="008058BC">
          <w:rPr>
            <w:lang w:eastAsia="ja-JP"/>
          </w:rPr>
          <w:delText xml:space="preserve"> </w:delText>
        </w:r>
        <w:r w:rsidR="002A2967" w:rsidDel="008058BC">
          <w:rPr>
            <w:lang w:eastAsia="ja-JP"/>
          </w:rPr>
          <w:delText xml:space="preserve">and </w:delText>
        </w:r>
        <w:r w:rsidR="00D40B05" w:rsidDel="008058BC">
          <w:rPr>
            <w:lang w:eastAsia="ja-JP"/>
          </w:rPr>
          <w:fldChar w:fldCharType="begin"/>
        </w:r>
        <w:r w:rsidR="00D40B05" w:rsidDel="008058BC">
          <w:rPr>
            <w:lang w:eastAsia="ja-JP"/>
          </w:rPr>
          <w:delInstrText xml:space="preserve"> REF _Ref52380630 \h </w:delInstrText>
        </w:r>
        <w:r w:rsidR="00D40B05" w:rsidDel="008058BC">
          <w:rPr>
            <w:lang w:eastAsia="ja-JP"/>
          </w:rPr>
        </w:r>
        <w:r w:rsidR="00D40B05" w:rsidDel="008058BC">
          <w:rPr>
            <w:lang w:eastAsia="ja-JP"/>
          </w:rPr>
          <w:fldChar w:fldCharType="separate"/>
        </w:r>
        <w:r w:rsidR="00821F18" w:rsidRPr="00C63000" w:rsidDel="008058BC">
          <w:rPr>
            <w:b/>
            <w:bCs/>
            <w:sz w:val="20"/>
            <w:szCs w:val="20"/>
          </w:rPr>
          <w:delText xml:space="preserve">Figure </w:delText>
        </w:r>
        <w:r w:rsidR="00821F18" w:rsidDel="008058BC">
          <w:rPr>
            <w:b/>
            <w:bCs/>
            <w:noProof/>
            <w:sz w:val="20"/>
            <w:szCs w:val="20"/>
          </w:rPr>
          <w:delText>2</w:delText>
        </w:r>
        <w:r w:rsidR="00D40B05" w:rsidDel="008058BC">
          <w:rPr>
            <w:lang w:eastAsia="ja-JP"/>
          </w:rPr>
          <w:fldChar w:fldCharType="end"/>
        </w:r>
        <w:r w:rsidR="00D40B05" w:rsidDel="008058BC">
          <w:rPr>
            <w:lang w:eastAsia="ja-JP"/>
          </w:rPr>
          <w:delText xml:space="preserve"> </w:delText>
        </w:r>
        <w:r w:rsidR="002A2967" w:rsidDel="008058BC">
          <w:rPr>
            <w:lang w:eastAsia="ja-JP"/>
          </w:rPr>
          <w:delText>have been</w:delText>
        </w:r>
        <w:r w:rsidDel="008058BC">
          <w:rPr>
            <w:lang w:eastAsia="ja-JP"/>
          </w:rPr>
          <w:delText xml:space="preserve"> </w:delText>
        </w:r>
        <w:r w:rsidR="002A2967" w:rsidDel="008058BC">
          <w:rPr>
            <w:lang w:eastAsia="ja-JP"/>
          </w:rPr>
          <w:delText>auto-</w:delText>
        </w:r>
        <w:r w:rsidDel="008058BC">
          <w:rPr>
            <w:lang w:eastAsia="ja-JP"/>
          </w:rPr>
          <w:delText xml:space="preserve">generated by parsing the </w:delText>
        </w:r>
        <w:r w:rsidR="002A2967" w:rsidDel="008058BC">
          <w:rPr>
            <w:lang w:eastAsia="ja-JP"/>
          </w:rPr>
          <w:delText xml:space="preserve">requirements class </w:delText>
        </w:r>
        <w:r w:rsidDel="008058BC">
          <w:rPr>
            <w:lang w:eastAsia="ja-JP"/>
          </w:rPr>
          <w:delText xml:space="preserve">tables </w:delText>
        </w:r>
        <w:r w:rsidR="002A2967" w:rsidDel="008058BC">
          <w:rPr>
            <w:lang w:eastAsia="ja-JP"/>
          </w:rPr>
          <w:delText xml:space="preserve">contained </w:delText>
        </w:r>
        <w:r w:rsidDel="008058BC">
          <w:rPr>
            <w:lang w:eastAsia="ja-JP"/>
          </w:rPr>
          <w:delText>in this document</w:delText>
        </w:r>
        <w:r w:rsidR="002A2967" w:rsidDel="008058BC">
          <w:rPr>
            <w:lang w:eastAsia="ja-JP"/>
          </w:rPr>
          <w:delText>, and are provided here for the reader convenience.</w:delText>
        </w:r>
        <w:r w:rsidDel="008058BC">
          <w:rPr>
            <w:lang w:eastAsia="ja-JP"/>
          </w:rPr>
          <w:delText xml:space="preserve"> </w:delText>
        </w:r>
      </w:del>
    </w:p>
    <w:p w14:paraId="141C0550" w14:textId="0DD8A7C4" w:rsidR="003A5DDA" w:rsidDel="008058BC" w:rsidRDefault="003A5DDA" w:rsidP="003A5DDA">
      <w:pPr>
        <w:rPr>
          <w:del w:id="1296" w:author="Katharina Schleidt" w:date="2021-10-27T12:05:00Z"/>
          <w:lang w:eastAsia="ja-JP"/>
        </w:rPr>
      </w:pPr>
      <w:del w:id="1297" w:author="Katharina Schleidt" w:date="2021-10-27T12:05:00Z">
        <w:r w:rsidDel="008058BC">
          <w:rPr>
            <w:lang w:eastAsia="ja-JP"/>
          </w:rPr>
          <w:delText xml:space="preserve">Double-bordered boxes are </w:delText>
        </w:r>
        <w:r w:rsidR="002A2967" w:rsidDel="008058BC">
          <w:rPr>
            <w:lang w:eastAsia="ja-JP"/>
          </w:rPr>
          <w:delText>r</w:delText>
        </w:r>
        <w:r w:rsidDel="008058BC">
          <w:rPr>
            <w:lang w:eastAsia="ja-JP"/>
          </w:rPr>
          <w:delText>equirement</w:delText>
        </w:r>
        <w:r w:rsidR="002A2967" w:rsidDel="008058BC">
          <w:rPr>
            <w:lang w:eastAsia="ja-JP"/>
          </w:rPr>
          <w:delText>s</w:delText>
        </w:r>
        <w:r w:rsidDel="008058BC">
          <w:rPr>
            <w:lang w:eastAsia="ja-JP"/>
          </w:rPr>
          <w:delText xml:space="preserve"> </w:delText>
        </w:r>
        <w:r w:rsidR="002A2967" w:rsidDel="008058BC">
          <w:rPr>
            <w:lang w:eastAsia="ja-JP"/>
          </w:rPr>
          <w:delText>c</w:delText>
        </w:r>
        <w:r w:rsidDel="008058BC">
          <w:rPr>
            <w:lang w:eastAsia="ja-JP"/>
          </w:rPr>
          <w:delText>lasses, simple boxes are individual requirements or recommendations</w:delText>
        </w:r>
        <w:r w:rsidR="002A2967" w:rsidDel="008058BC">
          <w:rPr>
            <w:lang w:eastAsia="ja-JP"/>
          </w:rPr>
          <w:delText xml:space="preserve">. </w:delText>
        </w:r>
        <w:r w:rsidDel="008058BC">
          <w:rPr>
            <w:lang w:eastAsia="ja-JP"/>
          </w:rPr>
          <w:delText>Arrows with solid lines show inclusion of requirements, dotted lines are dependencies showing where other requirement classes have been imported.</w:delText>
        </w:r>
      </w:del>
    </w:p>
    <w:p w14:paraId="494DA951" w14:textId="44C9BC2D" w:rsidR="00D40B05" w:rsidDel="008058BC" w:rsidRDefault="002A2967" w:rsidP="00D40B05">
      <w:pPr>
        <w:keepNext/>
        <w:rPr>
          <w:del w:id="1298" w:author="Katharina Schleidt" w:date="2021-10-27T12:05:00Z"/>
        </w:rPr>
      </w:pPr>
      <w:del w:id="1299" w:author="Katharina Schleidt" w:date="2021-10-27T12:05:00Z">
        <w:r w:rsidDel="008058BC">
          <w:rPr>
            <w:noProof/>
            <w:lang w:val="fr-FR" w:eastAsia="fr-FR"/>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del>
    </w:p>
    <w:p w14:paraId="6F59B78E" w14:textId="7715912C" w:rsidR="002A2967" w:rsidRPr="00C63000" w:rsidDel="008058BC" w:rsidRDefault="00D40B05" w:rsidP="00D40B05">
      <w:pPr>
        <w:jc w:val="center"/>
        <w:rPr>
          <w:del w:id="1300" w:author="Katharina Schleidt" w:date="2021-10-27T12:05:00Z"/>
          <w:b/>
          <w:bCs/>
          <w:sz w:val="20"/>
          <w:szCs w:val="20"/>
        </w:rPr>
      </w:pPr>
      <w:bookmarkStart w:id="1301" w:name="_Ref52381673"/>
      <w:del w:id="1302"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w:delText>
        </w:r>
        <w:r w:rsidR="00D471BA" w:rsidDel="008058BC">
          <w:rPr>
            <w:b/>
            <w:bCs/>
            <w:sz w:val="20"/>
            <w:szCs w:val="20"/>
          </w:rPr>
          <w:fldChar w:fldCharType="end"/>
        </w:r>
        <w:bookmarkEnd w:id="1301"/>
        <w:r w:rsidRPr="00C63000" w:rsidDel="008058BC">
          <w:rPr>
            <w:b/>
            <w:bCs/>
            <w:sz w:val="20"/>
            <w:szCs w:val="20"/>
          </w:rPr>
          <w:delText xml:space="preserve"> — Requirements class dependencies of the Observation packages</w:delText>
        </w:r>
        <w:r w:rsidR="00C63000" w:rsidRPr="00C63000" w:rsidDel="008058BC">
          <w:rPr>
            <w:b/>
            <w:bCs/>
            <w:sz w:val="20"/>
            <w:szCs w:val="20"/>
          </w:rPr>
          <w:delText>.</w:delText>
        </w:r>
      </w:del>
    </w:p>
    <w:p w14:paraId="7C7CC6EC" w14:textId="116F4437" w:rsidR="002A2967" w:rsidRPr="002A2967" w:rsidDel="008058BC" w:rsidRDefault="002A2967" w:rsidP="002A2967">
      <w:pPr>
        <w:jc w:val="center"/>
        <w:rPr>
          <w:del w:id="1303" w:author="Katharina Schleidt" w:date="2021-10-27T12:05:00Z"/>
          <w:b/>
          <w:bCs/>
        </w:rPr>
      </w:pPr>
    </w:p>
    <w:p w14:paraId="4C32058B" w14:textId="512F2E25" w:rsidR="002A2967" w:rsidDel="008058BC" w:rsidRDefault="002A2967" w:rsidP="002A2967">
      <w:pPr>
        <w:keepNext/>
        <w:rPr>
          <w:del w:id="1304" w:author="Katharina Schleidt" w:date="2021-10-27T12:05:00Z"/>
        </w:rPr>
      </w:pPr>
      <w:del w:id="1305" w:author="Katharina Schleidt" w:date="2021-10-27T12:05:00Z">
        <w:r w:rsidDel="008058BC">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del>
    </w:p>
    <w:p w14:paraId="44FF6CC2" w14:textId="1BF351EF" w:rsidR="002A2967" w:rsidRPr="00C63000" w:rsidDel="008058BC" w:rsidRDefault="002A2967" w:rsidP="002A2967">
      <w:pPr>
        <w:jc w:val="center"/>
        <w:rPr>
          <w:del w:id="1306" w:author="Katharina Schleidt" w:date="2021-10-27T12:05:00Z"/>
          <w:b/>
          <w:bCs/>
          <w:sz w:val="20"/>
          <w:szCs w:val="20"/>
        </w:rPr>
      </w:pPr>
      <w:bookmarkStart w:id="1307" w:name="_Ref52380630"/>
      <w:del w:id="1308"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w:delText>
        </w:r>
        <w:r w:rsidR="00D471BA" w:rsidDel="008058BC">
          <w:rPr>
            <w:b/>
            <w:bCs/>
            <w:sz w:val="20"/>
            <w:szCs w:val="20"/>
          </w:rPr>
          <w:fldChar w:fldCharType="end"/>
        </w:r>
        <w:bookmarkEnd w:id="1307"/>
        <w:r w:rsidRPr="00C63000" w:rsidDel="008058BC">
          <w:rPr>
            <w:b/>
            <w:bCs/>
            <w:sz w:val="20"/>
            <w:szCs w:val="20"/>
          </w:rPr>
          <w:delText xml:space="preserve"> — Requirement class dependencies of the Sample packages</w:delText>
        </w:r>
        <w:r w:rsidR="00C63000" w:rsidRPr="00C63000" w:rsidDel="008058BC">
          <w:rPr>
            <w:b/>
            <w:bCs/>
            <w:sz w:val="20"/>
            <w:szCs w:val="20"/>
          </w:rPr>
          <w:delText>.</w:delText>
        </w:r>
      </w:del>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309" w:name="_Toc72768859"/>
      <w:r>
        <w:t>UML</w:t>
      </w:r>
      <w:bookmarkEnd w:id="1309"/>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310" w:author="Katharina Schleidt" w:date="2021-07-05T14:01:00Z">
        <w:r w:rsidDel="0058722D">
          <w:rPr>
            <w:lang w:eastAsia="ja-JP"/>
          </w:rPr>
          <w:delText xml:space="preserve">have been </w:delText>
        </w:r>
      </w:del>
      <w:ins w:id="1311" w:author="Katharina Schleidt" w:date="2021-07-05T14:01:00Z">
        <w:r w:rsidR="0058722D">
          <w:rPr>
            <w:lang w:eastAsia="ja-JP"/>
          </w:rPr>
          <w:t xml:space="preserve">are </w:t>
        </w:r>
      </w:ins>
      <w:r>
        <w:rPr>
          <w:lang w:eastAsia="ja-JP"/>
        </w:rPr>
        <w:t xml:space="preserve">provided. These models provide a very abstract view </w:t>
      </w:r>
      <w:del w:id="1312" w:author="Katharina Schleidt" w:date="2021-07-05T14:01:00Z">
        <w:r w:rsidDel="0058722D">
          <w:rPr>
            <w:lang w:eastAsia="ja-JP"/>
          </w:rPr>
          <w:delText xml:space="preserve">on </w:delText>
        </w:r>
      </w:del>
      <w:ins w:id="1313"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314" w:author="Katharina Schleidt" w:date="2021-07-05T14:02:00Z">
        <w:r w:rsidR="00C44FEC" w:rsidRPr="00C44FEC" w:rsidDel="0058722D">
          <w:rPr>
            <w:lang w:eastAsia="ja-JP"/>
          </w:rPr>
          <w:delText xml:space="preserve">measurements </w:delText>
        </w:r>
      </w:del>
      <w:ins w:id="1315"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316" w:author="Katharina Schleidt" w:date="2021-07-05T14:02:00Z">
        <w:r w:rsidR="00C44FEC" w:rsidRPr="00C44FEC" w:rsidDel="0058722D">
          <w:rPr>
            <w:lang w:eastAsia="ja-JP"/>
          </w:rPr>
          <w:lastRenderedPageBreak/>
          <w:delText>samples</w:delText>
        </w:r>
        <w:r w:rsidR="00C44FEC" w:rsidDel="0058722D">
          <w:rPr>
            <w:lang w:eastAsia="ja-JP"/>
          </w:rPr>
          <w:delText xml:space="preserve"> </w:delText>
        </w:r>
      </w:del>
      <w:ins w:id="1317"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318"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1319" w:author="Katharina Schleidt" w:date="2021-07-05T14:02:00Z">
        <w:r w:rsidDel="0058722D">
          <w:rPr>
            <w:lang w:eastAsia="ja-JP"/>
          </w:rPr>
          <w:delText xml:space="preserve">have been </w:delText>
        </w:r>
      </w:del>
      <w:ins w:id="1320"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321" w:author="Katharina Schleidt" w:date="2021-07-05T14:03:00Z">
        <w:r w:rsidR="00953EFA" w:rsidRPr="00953EFA" w:rsidDel="00BC3B35">
          <w:rPr>
            <w:lang w:eastAsia="ja-JP"/>
          </w:rPr>
          <w:delText xml:space="preserve">has been </w:delText>
        </w:r>
      </w:del>
      <w:ins w:id="1322"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323" w:author="Katharina Schleidt" w:date="2021-07-05T19:38:00Z">
        <w:r w:rsidR="00174114" w:rsidRPr="00174114" w:rsidDel="00116C6C">
          <w:rPr>
            <w:lang w:eastAsia="ja-JP"/>
          </w:rPr>
          <w:delText>Observations, measurements and samples</w:delText>
        </w:r>
      </w:del>
      <w:ins w:id="1324"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325"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325"/>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lastRenderedPageBreak/>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1326"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1326"/>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327" w:name="_Toc72768860"/>
      <w:r>
        <w:t>Note o</w:t>
      </w:r>
      <w:r w:rsidR="00AF32F1">
        <w:t>n</w:t>
      </w:r>
      <w:r>
        <w:t xml:space="preserve"> the u</w:t>
      </w:r>
      <w:r w:rsidR="00247DE8">
        <w:t>se of Any</w:t>
      </w:r>
      <w:bookmarkEnd w:id="1327"/>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featureType,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1328"/>
      <w:r>
        <w:rPr>
          <w:lang w:eastAsia="ja-JP"/>
        </w:rPr>
        <w:t>Metadata</w:t>
      </w:r>
      <w:commentRangeEnd w:id="1328"/>
      <w:r w:rsidR="00621028">
        <w:rPr>
          <w:rStyle w:val="CommentReference"/>
        </w:rPr>
        <w:commentReference w:id="1328"/>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Borehole :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station :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segment :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sample :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329" w:name="_Toc353798251"/>
      <w:bookmarkStart w:id="1330" w:name="_Toc72768861"/>
      <w:r w:rsidRPr="00920189">
        <w:t>Fundamental characteristics of observations and samples (informative)</w:t>
      </w:r>
      <w:bookmarkEnd w:id="1329"/>
      <w:bookmarkEnd w:id="1330"/>
    </w:p>
    <w:p w14:paraId="4359B34D" w14:textId="62C77FAD" w:rsidR="00CE109A" w:rsidRDefault="00B125A5" w:rsidP="00114E5B">
      <w:pPr>
        <w:pStyle w:val="Heading2"/>
      </w:pPr>
      <w:bookmarkStart w:id="1331" w:name="_Toc72768862"/>
      <w:r>
        <w:t>Observation schema</w:t>
      </w:r>
      <w:bookmarkEnd w:id="1331"/>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3D1F614E"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ins w:id="1332" w:author="Grellet Sylvain" w:date="2021-10-21T08:56:00Z">
        <w:r w:rsidR="0001453C">
          <w:rPr>
            <w:lang w:eastAsia="ja-JP"/>
          </w:rPr>
          <w:t>.</w:t>
        </w:r>
      </w:ins>
      <w:del w:id="1333" w:author="Grellet Sylvain" w:date="2021-10-21T08:55:00Z">
        <w:r w:rsidRPr="00F24D49" w:rsidDel="0001453C">
          <w:rPr>
            <w:lang w:eastAsia="ja-JP"/>
          </w:rPr>
          <w:delText xml:space="preserve"> </w:delText>
        </w:r>
        <w:commentRangeStart w:id="1334"/>
        <w:commentRangeStart w:id="1335"/>
        <w:r w:rsidR="00345B12" w:rsidDel="0001453C">
          <w:rPr>
            <w:lang w:eastAsia="ja-JP"/>
          </w:rPr>
          <w:fldChar w:fldCharType="begin"/>
        </w:r>
        <w:r w:rsidR="00345B12" w:rsidDel="0001453C">
          <w:rPr>
            <w:lang w:eastAsia="ja-JP"/>
          </w:rPr>
          <w:delInstrText xml:space="preserve"> REF _Ref52486311 \r \h </w:delInstrText>
        </w:r>
        <w:r w:rsidR="00345B12" w:rsidDel="0001453C">
          <w:rPr>
            <w:lang w:eastAsia="ja-JP"/>
          </w:rPr>
        </w:r>
        <w:r w:rsidR="00345B12" w:rsidDel="0001453C">
          <w:rPr>
            <w:lang w:eastAsia="ja-JP"/>
          </w:rPr>
          <w:fldChar w:fldCharType="separate"/>
        </w:r>
        <w:r w:rsidR="00821F18" w:rsidDel="0001453C">
          <w:rPr>
            <w:lang w:eastAsia="ja-JP"/>
          </w:rPr>
          <w:delText>[2]</w:delText>
        </w:r>
        <w:r w:rsidR="00345B12" w:rsidDel="0001453C">
          <w:rPr>
            <w:lang w:eastAsia="ja-JP"/>
          </w:rPr>
          <w:fldChar w:fldCharType="end"/>
        </w:r>
        <w:commentRangeEnd w:id="1334"/>
        <w:r w:rsidR="001B02F3" w:rsidDel="0001453C">
          <w:rPr>
            <w:rStyle w:val="CommentReference"/>
          </w:rPr>
          <w:commentReference w:id="1334"/>
        </w:r>
      </w:del>
      <w:commentRangeEnd w:id="1335"/>
      <w:r w:rsidR="0001453C">
        <w:rPr>
          <w:rStyle w:val="CommentReference"/>
        </w:rPr>
        <w:commentReference w:id="1335"/>
      </w:r>
      <w:del w:id="1336" w:author="Grellet Sylvain" w:date="2021-10-21T08:55:00Z">
        <w:r w:rsidRPr="00F24D49" w:rsidDel="0001453C">
          <w:rPr>
            <w:lang w:eastAsia="ja-JP"/>
          </w:rPr>
          <w:delText>.</w:delText>
        </w:r>
      </w:del>
      <w:r w:rsidRPr="00F24D49">
        <w:rPr>
          <w:lang w:eastAsia="ja-JP"/>
        </w:rPr>
        <w:t xml:space="preserve"> </w:t>
      </w:r>
      <w:del w:id="1337" w:author="Katharina Schleidt" w:date="2021-07-05T14:03:00Z">
        <w:r w:rsidRPr="00F24D49" w:rsidDel="00BC3B35">
          <w:rPr>
            <w:lang w:eastAsia="ja-JP"/>
          </w:rPr>
          <w:delText xml:space="preserve">It </w:delText>
        </w:r>
      </w:del>
      <w:ins w:id="1338" w:author="Katharina Schleidt" w:date="2021-07-05T14:03:00Z">
        <w:r w:rsidR="00BC3B35">
          <w:rPr>
            <w:lang w:eastAsia="ja-JP"/>
          </w:rPr>
          <w:t>This ac</w:t>
        </w:r>
      </w:ins>
      <w:ins w:id="1339" w:author="Katharina Schleidt" w:date="2021-07-05T14:04:00Z">
        <w:r w:rsidR="00BC3B35">
          <w:rPr>
            <w:lang w:eastAsia="ja-JP"/>
          </w:rPr>
          <w:t>t</w:t>
        </w:r>
      </w:ins>
      <w:ins w:id="1340"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1FA2592C"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ins w:id="1341" w:author="Grellet Sylvain" w:date="2021-10-21T13:38:00Z">
        <w:r w:rsidR="00FE6441">
          <w:rPr>
            <w:lang w:eastAsia="ja-JP"/>
          </w:rPr>
          <w:t>[4]</w:t>
        </w:r>
      </w:ins>
      <w:del w:id="1342" w:author="Grellet Sylvain" w:date="2021-10-21T13:38:00Z">
        <w:r w:rsidR="00821F18" w:rsidDel="00FE6441">
          <w:rPr>
            <w:lang w:eastAsia="ja-JP"/>
          </w:rPr>
          <w:delText>[5]</w:delText>
        </w:r>
      </w:del>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ins w:id="1343" w:author="Grellet Sylvain" w:date="2021-10-21T13:44:00Z">
        <w:r w:rsidR="006C3505">
          <w:rPr>
            <w:lang w:eastAsia="ja-JP"/>
          </w:rPr>
          <w:t>[5]</w:t>
        </w:r>
      </w:ins>
      <w:del w:id="1344" w:author="Grellet Sylvain" w:date="2021-10-21T13:44:00Z">
        <w:r w:rsidR="00821F18" w:rsidDel="006C3505">
          <w:rPr>
            <w:lang w:eastAsia="ja-JP"/>
          </w:rPr>
          <w:delText>[10]</w:delText>
        </w:r>
      </w:del>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ins w:id="1345" w:author="Grellet Sylvain" w:date="2021-10-21T13:46:00Z">
        <w:r w:rsidR="006C3505">
          <w:rPr>
            <w:lang w:eastAsia="ja-JP"/>
          </w:rPr>
          <w:t>[6]</w:t>
        </w:r>
      </w:ins>
      <w:del w:id="1346" w:author="Grellet Sylvain" w:date="2021-10-21T13:46:00Z">
        <w:r w:rsidR="00821F18" w:rsidDel="006C3505">
          <w:rPr>
            <w:lang w:eastAsia="ja-JP"/>
          </w:rPr>
          <w:delText>[11]</w:delText>
        </w:r>
      </w:del>
      <w:r w:rsidR="00345B12">
        <w:rPr>
          <w:lang w:eastAsia="ja-JP"/>
        </w:rPr>
        <w:fldChar w:fldCharType="end"/>
      </w:r>
      <w:ins w:id="1347" w:author="Grellet Sylvain" w:date="2021-10-22T15:08:00Z">
        <w:r w:rsidR="00711F78">
          <w:rPr>
            <w:lang w:eastAsia="ja-JP"/>
          </w:rPr>
          <w:fldChar w:fldCharType="begin"/>
        </w:r>
        <w:r w:rsidR="00711F78">
          <w:rPr>
            <w:lang w:eastAsia="ja-JP"/>
          </w:rPr>
          <w:instrText xml:space="preserve"> REF _Ref85807743 \r \h </w:instrText>
        </w:r>
      </w:ins>
      <w:r w:rsidR="00711F78">
        <w:rPr>
          <w:lang w:eastAsia="ja-JP"/>
        </w:rPr>
      </w:r>
      <w:r w:rsidR="00711F78">
        <w:rPr>
          <w:lang w:eastAsia="ja-JP"/>
        </w:rPr>
        <w:fldChar w:fldCharType="separate"/>
      </w:r>
      <w:ins w:id="1348" w:author="Grellet Sylvain" w:date="2021-10-22T15:08:00Z">
        <w:r w:rsidR="00711F78">
          <w:rPr>
            <w:lang w:eastAsia="ja-JP"/>
          </w:rPr>
          <w:t>[8]</w:t>
        </w:r>
        <w:r w:rsidR="00711F78">
          <w:rPr>
            <w:lang w:eastAsia="ja-JP"/>
          </w:rPr>
          <w:fldChar w:fldCharType="end"/>
        </w:r>
      </w:ins>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ins w:id="1349" w:author="Grellet Sylvain" w:date="2021-10-21T14:52:00Z">
        <w:r w:rsidR="00A507CB">
          <w:rPr>
            <w:lang w:eastAsia="ja-JP"/>
          </w:rPr>
          <w:t>[13]</w:t>
        </w:r>
      </w:ins>
      <w:del w:id="1350" w:author="Grellet Sylvain" w:date="2021-10-21T14:52:00Z">
        <w:r w:rsidR="00821F18" w:rsidDel="00A507CB">
          <w:rPr>
            <w:lang w:eastAsia="ja-JP"/>
          </w:rPr>
          <w:delText>[20]</w:delText>
        </w:r>
      </w:del>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ins w:id="1351" w:author="Grellet Sylvain" w:date="2021-10-21T13:49:00Z">
        <w:r w:rsidR="00890D0F">
          <w:rPr>
            <w:lang w:eastAsia="ja-JP"/>
          </w:rPr>
          <w:t>[7]</w:t>
        </w:r>
      </w:ins>
      <w:del w:id="1352" w:author="Grellet Sylvain" w:date="2021-10-21T13:49:00Z">
        <w:r w:rsidR="003A68D3" w:rsidDel="00890D0F">
          <w:rPr>
            <w:lang w:eastAsia="ja-JP"/>
          </w:rPr>
          <w:delText>[12]</w:delText>
        </w:r>
      </w:del>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ins w:id="1353" w:author="Grellet Sylvain" w:date="2021-10-21T14:53:00Z">
        <w:r w:rsidR="00626696">
          <w:rPr>
            <w:lang w:eastAsia="ja-JP"/>
          </w:rPr>
          <w:t>[14]</w:t>
        </w:r>
      </w:ins>
      <w:del w:id="1354" w:author="Grellet Sylvain" w:date="2021-10-21T14:53:00Z">
        <w:r w:rsidR="00821F18" w:rsidDel="00626696">
          <w:rPr>
            <w:lang w:eastAsia="ja-JP"/>
          </w:rPr>
          <w:delText>[21]</w:delText>
        </w:r>
      </w:del>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1355" w:author="Katharina Schleidt" w:date="2021-07-05T14:47:00Z">
        <w:r w:rsidDel="009C3FA8">
          <w:rPr>
            <w:lang w:eastAsia="ja-JP"/>
          </w:rPr>
          <w:delText xml:space="preserve">; </w:delText>
        </w:r>
      </w:del>
      <w:ins w:id="1356" w:author="Katharina Schleidt" w:date="2021-07-05T14:47:00Z">
        <w:r w:rsidR="009C3FA8">
          <w:rPr>
            <w:lang w:eastAsia="ja-JP"/>
          </w:rPr>
          <w:t xml:space="preserve">. </w:t>
        </w:r>
      </w:ins>
      <w:del w:id="1357" w:author="Katharina Schleidt" w:date="2021-07-05T14:47:00Z">
        <w:r w:rsidDel="009C3FA8">
          <w:rPr>
            <w:lang w:eastAsia="ja-JP"/>
          </w:rPr>
          <w:delText xml:space="preserve">in </w:delText>
        </w:r>
      </w:del>
      <w:ins w:id="1358"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1359"/>
      <w:r>
        <w:rPr>
          <w:lang w:eastAsia="ja-JP"/>
        </w:rPr>
        <w:t>.</w:t>
      </w:r>
      <w:ins w:id="1360" w:author="Katharina Schleidt" w:date="2021-07-05T14:49:00Z">
        <w:r w:rsidR="009C3FA8">
          <w:rPr>
            <w:lang w:eastAsia="ja-JP"/>
          </w:rPr>
          <w:t xml:space="preserve"> The proximate </w:t>
        </w:r>
      </w:ins>
      <w:ins w:id="1361" w:author="Katharina Schleidt" w:date="2021-07-05T14:50:00Z">
        <w:r w:rsidR="009C3FA8">
          <w:rPr>
            <w:lang w:eastAsia="ja-JP"/>
          </w:rPr>
          <w:t>feature-of-interest</w:t>
        </w:r>
      </w:ins>
      <w:ins w:id="1362"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1363" w:author="Katharina Schleidt" w:date="2021-07-05T15:05:00Z">
        <w:r w:rsidR="00F95F63">
          <w:rPr>
            <w:lang w:eastAsia="ja-JP"/>
          </w:rPr>
          <w:t>f.</w:t>
        </w:r>
        <w:commentRangeEnd w:id="1359"/>
        <w:r w:rsidR="00F95F63">
          <w:rPr>
            <w:rStyle w:val="CommentReference"/>
          </w:rPr>
          <w:commentReference w:id="1359"/>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1364" w:author="Katharina Schleidt" w:date="2021-07-05T14:47:00Z">
        <w:r w:rsidDel="009C3FA8">
          <w:rPr>
            <w:lang w:eastAsia="ja-JP"/>
          </w:rPr>
          <w:delText xml:space="preserve">like </w:delText>
        </w:r>
      </w:del>
      <w:ins w:id="1365" w:author="Katharina Schleidt" w:date="2021-07-05T14:47:00Z">
        <w:r w:rsidR="009C3FA8">
          <w:rPr>
            <w:lang w:eastAsia="ja-JP"/>
          </w:rPr>
          <w:t xml:space="preserve">such as </w:t>
        </w:r>
      </w:ins>
      <w:r>
        <w:rPr>
          <w:lang w:eastAsia="ja-JP"/>
        </w:rPr>
        <w:t xml:space="preserve">in remote sensing, or where specimens are removed from their sampling location and </w:t>
      </w:r>
      <w:r>
        <w:rPr>
          <w:lang w:eastAsia="ja-JP"/>
        </w:rPr>
        <w:lastRenderedPageBreak/>
        <w:t>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1366"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074BCF12"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ins w:id="1367" w:author="Grellet Sylvain" w:date="2021-10-21T16:17:00Z">
        <w:r w:rsidR="00A82CB4">
          <w:rPr>
            <w:lang w:eastAsia="ja-JP"/>
          </w:rPr>
          <w:t xml:space="preserve"> </w:t>
        </w:r>
        <w:r w:rsidR="00A82CB4">
          <w:rPr>
            <w:lang w:eastAsia="ja-JP"/>
          </w:rPr>
          <w:fldChar w:fldCharType="begin"/>
        </w:r>
        <w:r w:rsidR="00A82CB4">
          <w:rPr>
            <w:lang w:eastAsia="ja-JP"/>
          </w:rPr>
          <w:instrText xml:space="preserve"> REF _Ref85725453 \r \h </w:instrText>
        </w:r>
      </w:ins>
      <w:r w:rsidR="00A82CB4">
        <w:rPr>
          <w:lang w:eastAsia="ja-JP"/>
        </w:rPr>
      </w:r>
      <w:r w:rsidR="00A82CB4">
        <w:rPr>
          <w:lang w:eastAsia="ja-JP"/>
        </w:rPr>
        <w:fldChar w:fldCharType="separate"/>
      </w:r>
      <w:ins w:id="1368" w:author="Grellet Sylvain" w:date="2021-10-21T16:17:00Z">
        <w:r w:rsidR="00A82CB4">
          <w:rPr>
            <w:lang w:eastAsia="ja-JP"/>
          </w:rPr>
          <w:t>[24]</w:t>
        </w:r>
        <w:r w:rsidR="00A82CB4">
          <w:rPr>
            <w:lang w:eastAsia="ja-JP"/>
          </w:rPr>
          <w:fldChar w:fldCharType="end"/>
        </w:r>
        <w:r w:rsidR="00A82CB4">
          <w:rPr>
            <w:lang w:eastAsia="ja-JP"/>
          </w:rPr>
          <w:t xml:space="preserve"> </w:t>
        </w:r>
        <w:r w:rsidR="00A82CB4">
          <w:rPr>
            <w:lang w:eastAsia="ja-JP"/>
          </w:rPr>
          <w:fldChar w:fldCharType="begin"/>
        </w:r>
        <w:r w:rsidR="00A82CB4">
          <w:rPr>
            <w:lang w:eastAsia="ja-JP"/>
          </w:rPr>
          <w:instrText xml:space="preserve"> REF _Ref85725462 \r \h </w:instrText>
        </w:r>
      </w:ins>
      <w:r w:rsidR="00A82CB4">
        <w:rPr>
          <w:lang w:eastAsia="ja-JP"/>
        </w:rPr>
      </w:r>
      <w:r w:rsidR="00A82CB4">
        <w:rPr>
          <w:lang w:eastAsia="ja-JP"/>
        </w:rPr>
        <w:fldChar w:fldCharType="separate"/>
      </w:r>
      <w:ins w:id="1369" w:author="Grellet Sylvain" w:date="2021-10-21T16:17:00Z">
        <w:r w:rsidR="00A82CB4">
          <w:rPr>
            <w:lang w:eastAsia="ja-JP"/>
          </w:rPr>
          <w:t>[25]</w:t>
        </w:r>
        <w:r w:rsidR="00A82CB4">
          <w:rPr>
            <w:lang w:eastAsia="ja-JP"/>
          </w:rPr>
          <w:fldChar w:fldCharType="end"/>
        </w:r>
      </w:ins>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370" w:name="_Toc72768863"/>
      <w:r>
        <w:t>Sample schema</w:t>
      </w:r>
      <w:bookmarkEnd w:id="1370"/>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1371"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1372"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1373"/>
      <w:r w:rsidR="003E224E">
        <w:rPr>
          <w:lang w:eastAsia="ja-JP"/>
        </w:rPr>
        <w:t>both those being made directly on the sample as well as observations on other samples</w:t>
      </w:r>
      <w:r w:rsidRPr="00755923">
        <w:rPr>
          <w:lang w:eastAsia="ja-JP"/>
        </w:rPr>
        <w:t>.</w:t>
      </w:r>
      <w:commentRangeEnd w:id="1373"/>
      <w:r w:rsidR="003E224E">
        <w:rPr>
          <w:rStyle w:val="CommentReference"/>
        </w:rPr>
        <w:commentReference w:id="1373"/>
      </w:r>
    </w:p>
    <w:p w14:paraId="6DDAEB1F" w14:textId="2D48A11B" w:rsidR="00114E5B" w:rsidRDefault="00114E5B" w:rsidP="00114E5B">
      <w:pPr>
        <w:pStyle w:val="Heading3"/>
      </w:pPr>
      <w:bookmarkStart w:id="1374" w:name="_Ref52396733"/>
      <w:r w:rsidRPr="00114E5B">
        <w:lastRenderedPageBreak/>
        <w:t>Proximate vs. ultimate feature-of-interest</w:t>
      </w:r>
      <w:bookmarkEnd w:id="1374"/>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1375" w:author="Katharina Schleidt" w:date="2021-07-05T15:07:00Z">
        <w:r w:rsidDel="00F95F63">
          <w:rPr>
            <w:lang w:eastAsia="ja-JP"/>
          </w:rPr>
          <w:delText xml:space="preserve">the </w:delText>
        </w:r>
      </w:del>
      <w:ins w:id="1376"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1377" w:author="Katharina Schleidt" w:date="2021-07-05T15:07:00Z">
        <w:r w:rsidDel="00F95F63">
          <w:rPr>
            <w:lang w:eastAsia="ja-JP"/>
          </w:rPr>
          <w:delText xml:space="preserve">the </w:delText>
        </w:r>
      </w:del>
      <w:ins w:id="1378"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1379" w:author="Katharina Schleidt" w:date="2021-07-05T15:07:00Z">
        <w:r w:rsidDel="00F95F63">
          <w:rPr>
            <w:lang w:eastAsia="ja-JP"/>
          </w:rPr>
          <w:delText xml:space="preserve">the </w:delText>
        </w:r>
      </w:del>
      <w:ins w:id="1380"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1381" w:name="_Ref52423377"/>
      <w:r w:rsidRPr="00114E5B">
        <w:t>Proximate feature-of-interest embodies a sample design</w:t>
      </w:r>
      <w:bookmarkEnd w:id="1381"/>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1382"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1383" w:author="Katharina Schleidt" w:date="2021-10-10T18:31:00Z">
        <w:r w:rsidR="00466170">
          <w:rPr>
            <w:lang w:eastAsia="ja-JP"/>
          </w:rPr>
          <w:t xml:space="preserve"> Again, a virtual feature serves as </w:t>
        </w:r>
      </w:ins>
      <w:ins w:id="1384"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1385" w:author="Katharina Schleidt" w:date="2021-07-05T15:08:00Z">
        <w:r w:rsidR="00F95F63">
          <w:rPr>
            <w:lang w:eastAsia="ja-JP"/>
          </w:rPr>
          <w:t xml:space="preserve"> </w:t>
        </w:r>
      </w:ins>
      <w:r>
        <w:rPr>
          <w:lang w:eastAsia="ja-JP"/>
        </w:rPr>
        <w:t>...) has been established, sensors</w:t>
      </w:r>
      <w:ins w:id="1386"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1387"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1388" w:author="Katharina Schleidt" w:date="2021-07-05T15:09:00Z">
        <w:r w:rsidDel="00F95F63">
          <w:rPr>
            <w:lang w:eastAsia="ja-JP"/>
          </w:rPr>
          <w:delText>etc,</w:delText>
        </w:r>
      </w:del>
      <w:ins w:id="1389"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1390" w:author="Katharina Schleidt" w:date="2021-07-05T15:09:00Z">
        <w:r w:rsidR="00F95F63">
          <w:rPr>
            <w:lang w:eastAsia="ja-JP"/>
          </w:rPr>
          <w:t>. Examples are</w:t>
        </w:r>
      </w:ins>
      <w:r>
        <w:rPr>
          <w:lang w:eastAsia="ja-JP"/>
        </w:rPr>
        <w:t xml:space="preserve"> </w:t>
      </w:r>
      <w:del w:id="1391" w:author="Katharina Schleidt" w:date="2021-07-05T15:09:00Z">
        <w:r w:rsidDel="00F95F63">
          <w:rPr>
            <w:lang w:eastAsia="ja-JP"/>
          </w:rPr>
          <w:delText xml:space="preserve">(ex : </w:delText>
        </w:r>
      </w:del>
      <w:r>
        <w:rPr>
          <w:lang w:eastAsia="ja-JP"/>
        </w:rPr>
        <w:t xml:space="preserve">biodiversity studies, crop seed preservation, </w:t>
      </w:r>
      <w:del w:id="1392" w:author="Katharina Schleidt" w:date="2021-07-05T15:09:00Z">
        <w:r w:rsidDel="00F95F63">
          <w:rPr>
            <w:lang w:eastAsia="ja-JP"/>
          </w:rPr>
          <w:delText xml:space="preserve">…). </w:delText>
        </w:r>
      </w:del>
      <w:ins w:id="1393"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1394" w:author="Katharina Schleidt" w:date="2021-07-05T15:32:00Z">
        <w:r w:rsidR="00FA2553" w:rsidDel="00266DCF">
          <w:rPr>
            <w:lang w:eastAsia="ja-JP"/>
          </w:rPr>
          <w:delText>)</w:delText>
        </w:r>
        <w:r w:rsidDel="00266DCF">
          <w:rPr>
            <w:lang w:eastAsia="ja-JP"/>
          </w:rPr>
          <w:delText xml:space="preserve">; </w:delText>
        </w:r>
      </w:del>
      <w:ins w:id="1395" w:author="Katharina Schleidt" w:date="2021-07-05T15:32:00Z">
        <w:r w:rsidR="00266DCF">
          <w:rPr>
            <w:lang w:eastAsia="ja-JP"/>
          </w:rPr>
          <w:t xml:space="preserve">). </w:t>
        </w:r>
      </w:ins>
      <w:del w:id="1396" w:author="Katharina Schleidt" w:date="2021-07-05T15:32:00Z">
        <w:r w:rsidDel="00266DCF">
          <w:rPr>
            <w:lang w:eastAsia="ja-JP"/>
          </w:rPr>
          <w:delText xml:space="preserve">different </w:delText>
        </w:r>
      </w:del>
      <w:ins w:id="1397"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1398" w:author="Katharina Schleidt" w:date="2021-07-05T15:35:00Z">
        <w:r w:rsidDel="00266DCF">
          <w:rPr>
            <w:lang w:eastAsia="ja-JP"/>
          </w:rPr>
          <w:delText xml:space="preserve">In </w:delText>
        </w:r>
      </w:del>
      <w:ins w:id="1399"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1400"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1400"/>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1401"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1401"/>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1402" w:author="Katharina Schleidt" w:date="2021-07-05T19:38:00Z">
        <w:r w:rsidR="00C44FEC" w:rsidDel="00116C6C">
          <w:delText>Observations, measurements and samples</w:delText>
        </w:r>
      </w:del>
      <w:ins w:id="1403"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1404"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1404"/>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1405"/>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1405"/>
      <w:r>
        <w:rPr>
          <w:rStyle w:val="CommentReference"/>
        </w:rPr>
        <w:commentReference w:id="1405"/>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D45324" w:rsidRDefault="00181B85" w:rsidP="00917C89">
      <w:pPr>
        <w:pStyle w:val="NormalWeb"/>
        <w:jc w:val="both"/>
        <w:rPr>
          <w:rPrChange w:id="1406" w:author="Grellet Sylvain" w:date="2021-10-20T21:18:00Z">
            <w:rPr>
              <w:lang w:val="fr-FR"/>
            </w:rPr>
          </w:rPrChange>
        </w:rPr>
      </w:pPr>
      <w:del w:id="1407" w:author="Katharina Schleidt" w:date="2021-07-05T19:33:00Z">
        <w:r w:rsidDel="00116C6C">
          <w:delText>It is a modelling choice to decide, b</w:delText>
        </w:r>
      </w:del>
      <w:ins w:id="1408" w:author="Katharina Schleidt" w:date="2021-07-05T19:33:00Z">
        <w:r w:rsidR="00116C6C">
          <w:t>B</w:t>
        </w:r>
      </w:ins>
      <w:r>
        <w:t xml:space="preserve">ased on the use case, </w:t>
      </w:r>
      <w:ins w:id="1409"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1410" w:author="Katharina Schleidt" w:date="2021-07-05T19:34:00Z">
        <w:r w:rsidR="00C44FEC" w:rsidDel="00116C6C">
          <w:delText>Observations, measurements and samples</w:delText>
        </w:r>
      </w:del>
      <w:ins w:id="1411"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1412"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1412"/>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1413" w:author="Katharina Schleidt" w:date="2021-07-05T19:35:00Z">
        <w:r w:rsidR="00C44FEC" w:rsidRPr="00C44FEC" w:rsidDel="00116C6C">
          <w:delText>Observations, measurements and samples</w:delText>
        </w:r>
      </w:del>
      <w:ins w:id="1414"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w:t>
      </w:r>
      <w:proofErr w:type="spellStart"/>
      <w:r>
        <w:t>FluidBody</w:t>
      </w:r>
      <w:proofErr w:type="spellEnd"/>
      <w:r>
        <w:t xml:space="preserve"> are </w:t>
      </w:r>
      <w:r w:rsidR="00953EFA">
        <w:t xml:space="preserve">modelled </w:t>
      </w:r>
      <w:r>
        <w:t xml:space="preserve">outside the </w:t>
      </w:r>
      <w:del w:id="1415" w:author="Katharina Schleidt" w:date="2021-07-05T19:38:00Z">
        <w:r w:rsidR="004262EC" w:rsidRPr="004262EC" w:rsidDel="00116C6C">
          <w:delText>Observations, measurements and samples</w:delText>
        </w:r>
      </w:del>
      <w:ins w:id="1416" w:author="Katharina Schleidt" w:date="2021-07-05T19:38:00Z">
        <w:r w:rsidR="00116C6C">
          <w:t>OMS</w:t>
        </w:r>
      </w:ins>
      <w:r w:rsidR="004262EC">
        <w:t xml:space="preserve"> </w:t>
      </w:r>
      <w:r>
        <w:t>model but</w:t>
      </w:r>
      <w:ins w:id="1417"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1418"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1419" w:author="Katharina Schleidt" w:date="2021-07-05T19:44:00Z">
        <w:r w:rsidR="0082047C">
          <w:t>The Well</w:t>
        </w:r>
      </w:ins>
      <w:del w:id="1420"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1421"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1422"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1422"/>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1423"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1423"/>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1424" w:name="_Toc72768865"/>
      <w:r w:rsidRPr="00920189">
        <w:t>Conceptual Observation schema</w:t>
      </w:r>
      <w:bookmarkEnd w:id="1424"/>
    </w:p>
    <w:p w14:paraId="393A6024" w14:textId="3277BA06" w:rsidR="00CE109A" w:rsidRDefault="00AC59F3" w:rsidP="00AC59F3">
      <w:pPr>
        <w:pStyle w:val="Heading2"/>
      </w:pPr>
      <w:bookmarkStart w:id="1425" w:name="_Toc72768866"/>
      <w:r>
        <w:t>General</w:t>
      </w:r>
      <w:bookmarkEnd w:id="1425"/>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1426"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1427" w:author="Katharina Schleidt" w:date="2021-07-05T19:47:00Z">
        <w:r w:rsidRPr="00AC59F3" w:rsidDel="0082047C">
          <w:rPr>
            <w:lang w:eastAsia="ja-JP"/>
          </w:rPr>
          <w:delText xml:space="preserve">It </w:delText>
        </w:r>
      </w:del>
      <w:ins w:id="1428"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1429"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1429"/>
      <w:r w:rsidRPr="00C63000">
        <w:rPr>
          <w:b/>
          <w:bCs/>
          <w:sz w:val="20"/>
          <w:szCs w:val="20"/>
        </w:rPr>
        <w:t xml:space="preserve"> — Conceptual Observation schema overview.</w:t>
      </w:r>
    </w:p>
    <w:p w14:paraId="70959B70" w14:textId="173EBDAC" w:rsidR="00AC59F3" w:rsidRPr="00AC59F3" w:rsidRDefault="004A76AD">
      <w:pPr>
        <w:tabs>
          <w:tab w:val="clear" w:pos="403"/>
          <w:tab w:val="left" w:pos="9050"/>
        </w:tabs>
        <w:jc w:val="left"/>
        <w:pPrChange w:id="1430" w:author="Grellet Sylvain" w:date="2021-10-21T08:21:00Z">
          <w:pPr>
            <w:jc w:val="left"/>
          </w:pPr>
        </w:pPrChange>
      </w:pPr>
      <w:ins w:id="1431" w:author="Grellet Sylvain" w:date="2021-10-21T08:21:00Z">
        <w:r>
          <w:tab/>
        </w:r>
      </w:ins>
    </w:p>
    <w:p w14:paraId="5E81AAA6" w14:textId="7137A9B7" w:rsidR="00AC59F3" w:rsidRDefault="00AC59F3" w:rsidP="00AC59F3">
      <w:pPr>
        <w:pStyle w:val="Heading3"/>
      </w:pPr>
      <w:bookmarkStart w:id="1432" w:name="_Ref52388743"/>
      <w:r w:rsidRPr="00AC59F3">
        <w:t>Conceptual Observation schema package Requirements Class</w:t>
      </w:r>
      <w:bookmarkEnd w:id="1432"/>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601EA624" w:rsidR="00EE6350" w:rsidDel="008058BC" w:rsidRDefault="00EE6350" w:rsidP="00EE6350">
      <w:pPr>
        <w:keepNext/>
        <w:rPr>
          <w:del w:id="1433" w:author="Katharina Schleidt" w:date="2021-10-27T12:05:00Z"/>
        </w:rPr>
      </w:pPr>
      <w:del w:id="1434" w:author="Katharina Schleidt" w:date="2021-10-27T12:05:00Z">
        <w:r w:rsidDel="008058BC">
          <w:rPr>
            <w:noProof/>
            <w:lang w:val="fr-FR" w:eastAsia="fr-FR"/>
          </w:rPr>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del>
    </w:p>
    <w:p w14:paraId="5698C494" w14:textId="7DA899BF" w:rsidR="00EE6350" w:rsidRPr="00C63000" w:rsidDel="008058BC" w:rsidRDefault="00EE6350" w:rsidP="00EE6350">
      <w:pPr>
        <w:jc w:val="center"/>
        <w:rPr>
          <w:del w:id="1435" w:author="Katharina Schleidt" w:date="2021-10-27T12:05:00Z"/>
          <w:b/>
          <w:bCs/>
          <w:sz w:val="20"/>
          <w:szCs w:val="20"/>
        </w:rPr>
      </w:pPr>
      <w:del w:id="1436"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12</w:delText>
        </w:r>
        <w:r w:rsidR="00D471BA" w:rsidDel="008058BC">
          <w:rPr>
            <w:b/>
            <w:bCs/>
            <w:sz w:val="20"/>
            <w:szCs w:val="20"/>
          </w:rPr>
          <w:fldChar w:fldCharType="end"/>
        </w:r>
        <w:r w:rsidRPr="00C63000" w:rsidDel="008058BC">
          <w:rPr>
            <w:b/>
            <w:bCs/>
            <w:sz w:val="20"/>
            <w:szCs w:val="20"/>
          </w:rPr>
          <w:delText xml:space="preserve"> — </w:delText>
        </w:r>
        <w:r w:rsidR="00C63000" w:rsidDel="008058BC">
          <w:rPr>
            <w:b/>
            <w:bCs/>
            <w:sz w:val="20"/>
            <w:szCs w:val="20"/>
          </w:rPr>
          <w:delText>(</w:delText>
        </w:r>
        <w:r w:rsidR="00B76059" w:rsidDel="008058BC">
          <w:rPr>
            <w:b/>
            <w:bCs/>
            <w:sz w:val="20"/>
            <w:szCs w:val="20"/>
          </w:rPr>
          <w:delText>I</w:delText>
        </w:r>
        <w:r w:rsidR="00C63000" w:rsidDel="008058BC">
          <w:rPr>
            <w:b/>
            <w:bCs/>
            <w:sz w:val="20"/>
            <w:szCs w:val="20"/>
          </w:rPr>
          <w:delText xml:space="preserve">nformative) </w:delText>
        </w:r>
        <w:r w:rsidRPr="00C63000" w:rsidDel="008058BC">
          <w:rPr>
            <w:b/>
            <w:bCs/>
            <w:sz w:val="20"/>
            <w:szCs w:val="20"/>
          </w:rPr>
          <w:delText xml:space="preserve">Included direct and indirect requirements </w:delText>
        </w:r>
        <w:r w:rsidR="007B7029" w:rsidDel="008058BC">
          <w:rPr>
            <w:b/>
            <w:bCs/>
            <w:sz w:val="20"/>
            <w:szCs w:val="20"/>
          </w:rPr>
          <w:delText xml:space="preserve">and recommendations </w:delText>
        </w:r>
        <w:r w:rsidRPr="00C63000" w:rsidDel="008058BC">
          <w:rPr>
            <w:b/>
            <w:bCs/>
            <w:sz w:val="20"/>
            <w:szCs w:val="20"/>
          </w:rPr>
          <w:delText>of the Conceptual Observation schema package requirements class.</w:delText>
        </w:r>
      </w:del>
    </w:p>
    <w:p w14:paraId="1D9FCEE3" w14:textId="481F308B" w:rsidR="00EE6350" w:rsidRPr="00EE6350" w:rsidDel="008058BC" w:rsidRDefault="00EE6350" w:rsidP="00EE6350">
      <w:pPr>
        <w:jc w:val="left"/>
        <w:rPr>
          <w:del w:id="1437" w:author="Katharina Schleidt" w:date="2021-10-27T12:05:00Z"/>
        </w:rPr>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1438"/>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1438"/>
            <w:r w:rsidR="001C49AC">
              <w:rPr>
                <w:rStyle w:val="CommentReference"/>
              </w:rPr>
              <w:commentReference w:id="1438"/>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1439" w:name="_Toc72768867"/>
      <w:r w:rsidRPr="00F64967">
        <w:t>Observation</w:t>
      </w:r>
      <w:bookmarkEnd w:id="1439"/>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B72D84">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B72D84">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B72D84">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B72D84">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B72D84">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B72D84">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B72D84">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B72D84">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B72D84">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B72D84">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B72D84">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B72D84">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B72D84">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B72D84">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B72D84">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B72D84">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B72D84">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B72D84">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B72D84">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B72D84">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B72D84">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B72D84">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B72D84">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B72D84">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B72D84">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1878753F" w:rsidR="00F64967" w:rsidRPr="00815246" w:rsidRDefault="000F7AC0" w:rsidP="007B7029">
            <w:pPr>
              <w:widowControl w:val="0"/>
              <w:spacing w:line="240" w:lineRule="auto"/>
              <w:rPr>
                <w:sz w:val="20"/>
                <w:szCs w:val="20"/>
              </w:rPr>
            </w:pPr>
            <w:r w:rsidRPr="000F7AC0">
              <w:rPr>
                <w:sz w:val="20"/>
                <w:szCs w:val="20"/>
              </w:rPr>
              <w:t>/rec/</w:t>
            </w:r>
            <w:proofErr w:type="spellStart"/>
            <w:r w:rsidRPr="000F7AC0">
              <w:rPr>
                <w:sz w:val="20"/>
                <w:szCs w:val="20"/>
              </w:rPr>
              <w:t>obs-cpt</w:t>
            </w:r>
            <w:proofErr w:type="spellEnd"/>
            <w:r w:rsidRPr="000F7AC0">
              <w:rPr>
                <w:sz w:val="20"/>
                <w:szCs w:val="20"/>
              </w:rPr>
              <w:t>/Observation/</w:t>
            </w:r>
            <w:proofErr w:type="spellStart"/>
            <w:r w:rsidRPr="000F7AC0">
              <w:rPr>
                <w:sz w:val="20"/>
                <w:szCs w:val="20"/>
              </w:rPr>
              <w:t>observingProcedure</w:t>
            </w:r>
            <w:proofErr w:type="spellEnd"/>
            <w:r w:rsidRPr="000F7AC0">
              <w:rPr>
                <w:sz w:val="20"/>
                <w:szCs w:val="20"/>
              </w:rPr>
              <w:t>-con</w:t>
            </w:r>
          </w:p>
        </w:tc>
      </w:tr>
      <w:tr w:rsidR="00F64967" w14:paraId="14C3DAF7" w14:textId="77777777" w:rsidTr="00B72D84">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B72D84">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B72D84">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r w:rsidR="00B72D84" w14:paraId="4545CF0E" w14:textId="77777777" w:rsidTr="00B72D84">
        <w:tc>
          <w:tcPr>
            <w:tcW w:w="2400" w:type="dxa"/>
            <w:shd w:val="clear" w:color="auto" w:fill="auto"/>
            <w:tcMar>
              <w:top w:w="100" w:type="dxa"/>
              <w:left w:w="100" w:type="dxa"/>
              <w:bottom w:w="100" w:type="dxa"/>
              <w:right w:w="100" w:type="dxa"/>
            </w:tcMar>
          </w:tcPr>
          <w:p w14:paraId="7FB744F9" w14:textId="2063EE50" w:rsidR="00B72D84" w:rsidRPr="00815246" w:rsidRDefault="00B72D84"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4DE0A81" w14:textId="29A3263A" w:rsidR="00B72D84" w:rsidRPr="00815246" w:rsidRDefault="00B72D84" w:rsidP="007B7029">
            <w:pPr>
              <w:widowControl w:val="0"/>
              <w:spacing w:line="240" w:lineRule="auto"/>
              <w:rPr>
                <w:sz w:val="20"/>
                <w:szCs w:val="20"/>
              </w:rPr>
            </w:pPr>
            <w:r w:rsidRPr="00B72D84">
              <w:rPr>
                <w:sz w:val="20"/>
                <w:szCs w:val="20"/>
              </w:rPr>
              <w:t>/</w:t>
            </w:r>
            <w:proofErr w:type="spellStart"/>
            <w:r w:rsidRPr="00B72D84">
              <w:rPr>
                <w:sz w:val="20"/>
                <w:szCs w:val="20"/>
              </w:rPr>
              <w:t>req</w:t>
            </w:r>
            <w:proofErr w:type="spellEnd"/>
            <w:r w:rsidRPr="00B72D84">
              <w:rPr>
                <w:sz w:val="20"/>
                <w:szCs w:val="20"/>
              </w:rPr>
              <w:t>/</w:t>
            </w:r>
            <w:proofErr w:type="spellStart"/>
            <w:r w:rsidRPr="00B72D84">
              <w:rPr>
                <w:sz w:val="20"/>
                <w:szCs w:val="20"/>
              </w:rPr>
              <w:t>obs-cpt</w:t>
            </w:r>
            <w:proofErr w:type="spellEnd"/>
            <w:r w:rsidRPr="00B72D84">
              <w:rPr>
                <w:sz w:val="20"/>
                <w:szCs w:val="20"/>
              </w:rPr>
              <w:t>/Observation/</w:t>
            </w:r>
            <w:proofErr w:type="spellStart"/>
            <w:r w:rsidRPr="00B72D84">
              <w:rPr>
                <w:sz w:val="20"/>
                <w:szCs w:val="20"/>
              </w:rPr>
              <w:t>uom</w:t>
            </w:r>
            <w:proofErr w:type="spellEnd"/>
          </w:p>
        </w:tc>
      </w:tr>
    </w:tbl>
    <w:p w14:paraId="6654D2B4" w14:textId="4217B145" w:rsidR="00F64967" w:rsidRDefault="00F64967" w:rsidP="00F64967">
      <w:pPr>
        <w:rPr>
          <w:lang w:eastAsia="ja-JP"/>
        </w:rPr>
      </w:pPr>
    </w:p>
    <w:p w14:paraId="0E369D5C" w14:textId="7858FF72" w:rsidR="000B17DE" w:rsidDel="008058BC" w:rsidRDefault="000B17DE" w:rsidP="000B17DE">
      <w:pPr>
        <w:keepNext/>
        <w:rPr>
          <w:del w:id="1440" w:author="Katharina Schleidt" w:date="2021-10-27T12:05:00Z"/>
        </w:rPr>
      </w:pPr>
      <w:del w:id="1441" w:author="Katharina Schleidt" w:date="2021-10-27T12:05:00Z">
        <w:r w:rsidDel="008058BC">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del>
    </w:p>
    <w:p w14:paraId="21F875AA" w14:textId="150860DB" w:rsidR="000B17DE" w:rsidDel="008058BC" w:rsidRDefault="000B17DE" w:rsidP="000B17DE">
      <w:pPr>
        <w:jc w:val="center"/>
        <w:rPr>
          <w:del w:id="1442" w:author="Katharina Schleidt" w:date="2021-10-27T12:05:00Z"/>
          <w:b/>
          <w:bCs/>
          <w:sz w:val="20"/>
          <w:szCs w:val="20"/>
        </w:rPr>
      </w:pPr>
      <w:del w:id="1443" w:author="Katharina Schleidt" w:date="2021-10-27T12:05:00Z">
        <w:r w:rsidRPr="000B17D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13</w:delText>
        </w:r>
        <w:r w:rsidR="00D471BA" w:rsidDel="008058BC">
          <w:rPr>
            <w:b/>
            <w:bCs/>
            <w:sz w:val="20"/>
            <w:szCs w:val="20"/>
          </w:rPr>
          <w:fldChar w:fldCharType="end"/>
        </w:r>
        <w:r w:rsidRPr="000B17DE" w:rsidDel="008058BC">
          <w:rPr>
            <w:b/>
            <w:bCs/>
            <w:sz w:val="20"/>
            <w:szCs w:val="20"/>
          </w:rPr>
          <w:delText>— (</w:delText>
        </w:r>
        <w:r w:rsidR="00EE3585" w:rsidDel="008058BC">
          <w:rPr>
            <w:b/>
            <w:bCs/>
            <w:sz w:val="20"/>
            <w:szCs w:val="20"/>
          </w:rPr>
          <w:delText>I</w:delText>
        </w:r>
        <w:r w:rsidRPr="000B17DE" w:rsidDel="008058BC">
          <w:rPr>
            <w:b/>
            <w:bCs/>
            <w:sz w:val="20"/>
            <w:szCs w:val="20"/>
          </w:rPr>
          <w:delText xml:space="preserve">nformative) Included requirements </w:delText>
        </w:r>
        <w:r w:rsidR="007B7029" w:rsidDel="008058BC">
          <w:rPr>
            <w:b/>
            <w:bCs/>
            <w:sz w:val="20"/>
            <w:szCs w:val="20"/>
          </w:rPr>
          <w:delText xml:space="preserve">and recommendations </w:delText>
        </w:r>
        <w:r w:rsidRPr="000B17DE" w:rsidDel="008058BC">
          <w:rPr>
            <w:b/>
            <w:bCs/>
            <w:sz w:val="20"/>
            <w:szCs w:val="20"/>
          </w:rPr>
          <w:delText>of the Conceptual Observation</w:delText>
        </w:r>
        <w:r w:rsidR="009C4033" w:rsidDel="008058BC">
          <w:rPr>
            <w:b/>
            <w:bCs/>
            <w:sz w:val="20"/>
            <w:szCs w:val="20"/>
          </w:rPr>
          <w:delText xml:space="preserve"> schema</w:delText>
        </w:r>
        <w:r w:rsidRPr="000B17DE" w:rsidDel="008058BC">
          <w:rPr>
            <w:b/>
            <w:bCs/>
            <w:sz w:val="20"/>
            <w:szCs w:val="20"/>
          </w:rPr>
          <w:delText xml:space="preserve"> — Observation requirements class.</w:delText>
        </w:r>
      </w:del>
    </w:p>
    <w:p w14:paraId="1E12DAFE" w14:textId="7D78682E" w:rsidR="00D904CA" w:rsidDel="008058BC" w:rsidRDefault="00D904CA" w:rsidP="00D904CA">
      <w:pPr>
        <w:jc w:val="left"/>
        <w:rPr>
          <w:del w:id="1444" w:author="Katharina Schleidt" w:date="2021-10-27T12:05:00Z"/>
          <w:sz w:val="20"/>
          <w:szCs w:val="20"/>
        </w:rPr>
      </w:pPr>
    </w:p>
    <w:p w14:paraId="33CA12BC" w14:textId="384F87A0" w:rsidR="00D904CA" w:rsidRDefault="00D904CA" w:rsidP="00D904CA">
      <w:pPr>
        <w:pStyle w:val="Heading3"/>
      </w:pPr>
      <w:r w:rsidRPr="00D904CA">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1610335B"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by using a</w:t>
            </w:r>
            <w:ins w:id="1445" w:author="Katharina Schleidt" w:date="2021-10-27T11:54:00Z">
              <w:r w:rsidR="007D7AE0">
                <w:rPr>
                  <w:sz w:val="20"/>
                  <w:szCs w:val="20"/>
                </w:rPr>
                <w:t>n</w:t>
              </w:r>
            </w:ins>
            <w:r w:rsidRPr="00815246">
              <w:rPr>
                <w:sz w:val="20"/>
                <w:szCs w:val="20"/>
              </w:rPr>
              <w:t xml:space="preserve"> </w:t>
            </w:r>
            <w:proofErr w:type="spellStart"/>
            <w:ins w:id="1446" w:author="Katharina Schleidt" w:date="2021-10-27T11:54:00Z">
              <w:r w:rsidR="007D7AE0" w:rsidRPr="007D7AE0">
                <w:rPr>
                  <w:b/>
                  <w:bCs/>
                  <w:sz w:val="20"/>
                  <w:szCs w:val="20"/>
                  <w:rPrChange w:id="1447" w:author="Katharina Schleidt" w:date="2021-10-27T11:54:00Z">
                    <w:rPr>
                      <w:sz w:val="20"/>
                      <w:szCs w:val="20"/>
                    </w:rPr>
                  </w:rPrChange>
                </w:rPr>
                <w:t>Observing</w:t>
              </w:r>
            </w:ins>
            <w:r w:rsidRPr="00815246">
              <w:rPr>
                <w:b/>
                <w:sz w:val="20"/>
                <w:szCs w:val="20"/>
              </w:rPr>
              <w:t>Procedure</w:t>
            </w:r>
            <w:proofErr w:type="spellEnd"/>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1448"/>
      <w:commentRangeStart w:id="1449"/>
      <w:r w:rsidR="006B6B2B">
        <w:rPr>
          <w:lang w:eastAsia="ja-JP"/>
        </w:rPr>
        <w:t>Clause 7</w:t>
      </w:r>
      <w:commentRangeEnd w:id="1448"/>
      <w:r w:rsidR="006B6B2B">
        <w:rPr>
          <w:rStyle w:val="CommentReference"/>
        </w:rPr>
        <w:commentReference w:id="1448"/>
      </w:r>
      <w:commentRangeEnd w:id="1449"/>
      <w:r w:rsidR="00BE79BC">
        <w:rPr>
          <w:rStyle w:val="CommentReference"/>
        </w:rPr>
        <w:commentReference w:id="1449"/>
      </w:r>
      <w:r>
        <w:rPr>
          <w:lang w:eastAsia="ja-JP"/>
        </w:rPr>
        <w:t>.</w:t>
      </w:r>
    </w:p>
    <w:p w14:paraId="6BE5B04B" w14:textId="1DA2E47E" w:rsidR="00452AE7" w:rsidRDefault="00452AE7" w:rsidP="00452AE7">
      <w:pPr>
        <w:pStyle w:val="Heading3"/>
      </w:pPr>
      <w:bookmarkStart w:id="1450" w:name="_Ref52486584"/>
      <w:r w:rsidRPr="00452AE7">
        <w:t xml:space="preserve">Attribute </w:t>
      </w:r>
      <w:proofErr w:type="spellStart"/>
      <w:r w:rsidRPr="00452AE7">
        <w:t>phenomenonTime</w:t>
      </w:r>
      <w:bookmarkEnd w:id="145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1451" w:author="Ilkka Rinne" w:date="2021-07-27T16:08:00Z">
              <w:r w:rsidR="00626BFF">
                <w:rPr>
                  <w:b/>
                  <w:sz w:val="20"/>
                  <w:szCs w:val="20"/>
                </w:rPr>
                <w:t>r</w:t>
              </w:r>
            </w:ins>
            <w:del w:id="1452"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1453" w:name="_Ref52486606"/>
      <w:r w:rsidRPr="00DA7447">
        <w:t xml:space="preserve">Attribute </w:t>
      </w:r>
      <w:proofErr w:type="spellStart"/>
      <w:r w:rsidRPr="00DA7447">
        <w:t>resultTime</w:t>
      </w:r>
      <w:bookmarkEnd w:id="1453"/>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1454"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1455"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1456" w:author="Ilkka Rinne" w:date="2021-07-27T16:08:00Z">
              <w:r w:rsidR="00626BFF">
                <w:rPr>
                  <w:b/>
                  <w:sz w:val="20"/>
                  <w:szCs w:val="20"/>
                </w:rPr>
                <w:t>r</w:t>
              </w:r>
            </w:ins>
            <w:del w:id="1457"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1458" w:author="Ilkka Rinne" w:date="2021-07-27T16:16:00Z">
              <w:r w:rsidR="00813150">
                <w:rPr>
                  <w:b/>
                  <w:sz w:val="20"/>
                  <w:szCs w:val="20"/>
                </w:rPr>
                <w:t>r</w:t>
              </w:r>
            </w:ins>
            <w:del w:id="1459"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0EDD70DC" w14:textId="5D14190D" w:rsidR="004143C5" w:rsidRDefault="00B254B9" w:rsidP="004C3A01">
      <w:r>
        <w:rPr>
          <w:lang w:eastAsia="ja-JP"/>
        </w:rPr>
        <w:t>A description of the observation procedure provides or implies an indication of the reliability or quality of the observation result.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143C5" w14:paraId="672686B4" w14:textId="77777777" w:rsidTr="004143C5">
        <w:tc>
          <w:tcPr>
            <w:tcW w:w="4526" w:type="dxa"/>
            <w:shd w:val="clear" w:color="auto" w:fill="auto"/>
            <w:tcMar>
              <w:top w:w="100" w:type="dxa"/>
              <w:left w:w="100" w:type="dxa"/>
              <w:bottom w:w="100" w:type="dxa"/>
              <w:right w:w="100" w:type="dxa"/>
            </w:tcMar>
          </w:tcPr>
          <w:p w14:paraId="603F5567" w14:textId="77777777" w:rsidR="004143C5" w:rsidRDefault="004143C5" w:rsidP="00D45324">
            <w:pPr>
              <w:widowControl w:val="0"/>
              <w:spacing w:line="240" w:lineRule="auto"/>
              <w:rPr>
                <w:sz w:val="20"/>
                <w:szCs w:val="20"/>
              </w:rPr>
            </w:pPr>
            <w:r>
              <w:rPr>
                <w:b/>
                <w:sz w:val="20"/>
                <w:szCs w:val="20"/>
              </w:rPr>
              <w:t>Requirement</w:t>
            </w:r>
            <w:r>
              <w:rPr>
                <w:sz w:val="20"/>
                <w:szCs w:val="20"/>
              </w:rPr>
              <w:br/>
            </w:r>
            <w:r w:rsidRPr="007B2C44">
              <w:rPr>
                <w:sz w:val="20"/>
                <w:szCs w:val="20"/>
              </w:rPr>
              <w:t>/</w:t>
            </w:r>
            <w:proofErr w:type="spellStart"/>
            <w:r w:rsidRPr="007B2C44">
              <w:rPr>
                <w:sz w:val="20"/>
                <w:szCs w:val="20"/>
              </w:rPr>
              <w:t>req</w:t>
            </w:r>
            <w:proofErr w:type="spellEnd"/>
            <w:r w:rsidRPr="007B2C44">
              <w:rPr>
                <w:sz w:val="20"/>
                <w:szCs w:val="20"/>
              </w:rPr>
              <w:t>/</w:t>
            </w:r>
            <w:proofErr w:type="spellStart"/>
            <w:r w:rsidRPr="007B2C44">
              <w:rPr>
                <w:sz w:val="20"/>
                <w:szCs w:val="20"/>
              </w:rPr>
              <w:t>obs-cpt</w:t>
            </w:r>
            <w:proofErr w:type="spellEnd"/>
            <w:r w:rsidRPr="007B2C44">
              <w:rPr>
                <w:sz w:val="20"/>
                <w:szCs w:val="20"/>
              </w:rPr>
              <w:t>/Observation/</w:t>
            </w:r>
            <w:proofErr w:type="spellStart"/>
            <w:r w:rsidRPr="007B2C44">
              <w:rPr>
                <w:sz w:val="20"/>
                <w:szCs w:val="20"/>
              </w:rPr>
              <w:t>observingProcedure</w:t>
            </w:r>
            <w:proofErr w:type="spellEnd"/>
            <w:r w:rsidRPr="007B2C44">
              <w:rPr>
                <w:sz w:val="20"/>
                <w:szCs w:val="20"/>
              </w:rPr>
              <w:t>-card</w:t>
            </w:r>
          </w:p>
        </w:tc>
        <w:tc>
          <w:tcPr>
            <w:tcW w:w="5796" w:type="dxa"/>
            <w:shd w:val="clear" w:color="auto" w:fill="auto"/>
            <w:tcMar>
              <w:top w:w="100" w:type="dxa"/>
              <w:left w:w="100" w:type="dxa"/>
              <w:bottom w:w="100" w:type="dxa"/>
              <w:right w:w="100" w:type="dxa"/>
            </w:tcMar>
          </w:tcPr>
          <w:p w14:paraId="78BC3412" w14:textId="77777777" w:rsidR="004143C5" w:rsidRDefault="004143C5" w:rsidP="00D45324">
            <w:pPr>
              <w:widowControl w:val="0"/>
              <w:spacing w:line="240" w:lineRule="auto"/>
              <w:rPr>
                <w:sz w:val="20"/>
                <w:szCs w:val="20"/>
              </w:rPr>
            </w:pPr>
            <w:r w:rsidRPr="007B2C44">
              <w:rPr>
                <w:sz w:val="20"/>
                <w:szCs w:val="20"/>
              </w:rPr>
              <w:t xml:space="preserve">An </w:t>
            </w:r>
            <w:r w:rsidRPr="007E75B6">
              <w:rPr>
                <w:b/>
                <w:bCs/>
                <w:sz w:val="20"/>
                <w:szCs w:val="20"/>
              </w:rPr>
              <w:t>Observation</w:t>
            </w:r>
            <w:r w:rsidRPr="007B2C44">
              <w:rPr>
                <w:sz w:val="20"/>
                <w:szCs w:val="20"/>
              </w:rPr>
              <w:t xml:space="preserve"> SHALL have exactly 1 </w:t>
            </w:r>
            <w:proofErr w:type="spellStart"/>
            <w:r w:rsidRPr="007E75B6">
              <w:rPr>
                <w:b/>
                <w:bCs/>
                <w:sz w:val="20"/>
                <w:szCs w:val="20"/>
              </w:rPr>
              <w:t>observingProcedure</w:t>
            </w:r>
            <w:proofErr w:type="spellEnd"/>
            <w:r w:rsidRPr="007B2C44">
              <w:rPr>
                <w:sz w:val="20"/>
                <w:szCs w:val="20"/>
              </w:rPr>
              <w:t>.</w:t>
            </w:r>
          </w:p>
        </w:tc>
      </w:tr>
    </w:tbl>
    <w:p w14:paraId="4C0AA472" w14:textId="77777777" w:rsidR="004143C5" w:rsidRDefault="004143C5" w:rsidP="004143C5">
      <w:pPr>
        <w:rPr>
          <w:lang w:eastAsia="ja-JP"/>
        </w:rPr>
      </w:pPr>
    </w:p>
    <w:p w14:paraId="6B4345E6" w14:textId="77777777" w:rsidR="004143C5" w:rsidRDefault="004143C5" w:rsidP="00B254B9">
      <w:pPr>
        <w:rPr>
          <w:lang w:eastAsia="ja-JP"/>
        </w:rPr>
      </w:pP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lastRenderedPageBreak/>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EE38D9">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5FB9DD5E" w:rsidR="00933112" w:rsidRDefault="00933112" w:rsidP="00933112">
      <w:pPr>
        <w:rPr>
          <w:lang w:eastAsia="ja-JP"/>
        </w:rPr>
      </w:pPr>
    </w:p>
    <w:p w14:paraId="3C69BB96" w14:textId="393EF853" w:rsidR="00AB64D8" w:rsidRDefault="00AB64D8" w:rsidP="00AB64D8">
      <w:pPr>
        <w:pStyle w:val="Heading3"/>
      </w:pPr>
      <w:r w:rsidRPr="00933112">
        <w:t xml:space="preserve">Constraint </w:t>
      </w:r>
      <w:r>
        <w:t>unit of measure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45B150EA" w14:textId="77777777" w:rsidTr="00AB64D8">
        <w:tc>
          <w:tcPr>
            <w:tcW w:w="4668" w:type="dxa"/>
            <w:shd w:val="clear" w:color="auto" w:fill="auto"/>
            <w:tcMar>
              <w:top w:w="100" w:type="dxa"/>
              <w:left w:w="100" w:type="dxa"/>
              <w:bottom w:w="100" w:type="dxa"/>
              <w:right w:w="100" w:type="dxa"/>
            </w:tcMar>
          </w:tcPr>
          <w:p w14:paraId="3F4E2F40" w14:textId="5F3057B9" w:rsidR="00AB64D8" w:rsidRPr="00815246" w:rsidRDefault="00AB64D8" w:rsidP="00D45324">
            <w:pPr>
              <w:widowControl w:val="0"/>
              <w:spacing w:line="240" w:lineRule="auto"/>
              <w:rPr>
                <w:sz w:val="20"/>
                <w:szCs w:val="20"/>
              </w:rPr>
            </w:pPr>
            <w:r w:rsidRPr="00AB64D8">
              <w:rPr>
                <w:b/>
                <w:sz w:val="20"/>
                <w:szCs w:val="20"/>
              </w:rPr>
              <w:t>Requirement</w:t>
            </w:r>
            <w:r w:rsidRPr="00815246">
              <w:rPr>
                <w:sz w:val="20"/>
                <w:szCs w:val="20"/>
              </w:rPr>
              <w:br/>
            </w:r>
            <w:r w:rsidRPr="00AB64D8">
              <w:rPr>
                <w:sz w:val="20"/>
                <w:szCs w:val="20"/>
              </w:rPr>
              <w:t>/</w:t>
            </w:r>
            <w:proofErr w:type="spellStart"/>
            <w:r w:rsidRPr="00AB64D8">
              <w:rPr>
                <w:sz w:val="20"/>
                <w:szCs w:val="20"/>
              </w:rPr>
              <w:t>req</w:t>
            </w:r>
            <w:proofErr w:type="spellEnd"/>
            <w:r w:rsidRPr="00AB64D8">
              <w:rPr>
                <w:sz w:val="20"/>
                <w:szCs w:val="20"/>
              </w:rPr>
              <w:t>/</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proofErr w:type="spellEnd"/>
          </w:p>
        </w:tc>
        <w:tc>
          <w:tcPr>
            <w:tcW w:w="4961" w:type="dxa"/>
            <w:shd w:val="clear" w:color="auto" w:fill="auto"/>
            <w:tcMar>
              <w:top w:w="100" w:type="dxa"/>
              <w:left w:w="100" w:type="dxa"/>
              <w:bottom w:w="100" w:type="dxa"/>
              <w:right w:w="100" w:type="dxa"/>
            </w:tcMar>
          </w:tcPr>
          <w:p w14:paraId="35778836" w14:textId="2A6342B1" w:rsidR="00AB64D8" w:rsidRPr="00815246" w:rsidRDefault="00AB64D8" w:rsidP="00D45324">
            <w:pPr>
              <w:widowControl w:val="0"/>
              <w:spacing w:line="240" w:lineRule="auto"/>
              <w:rPr>
                <w:sz w:val="20"/>
                <w:szCs w:val="20"/>
              </w:rPr>
            </w:pPr>
            <w:r w:rsidRPr="00AB64D8">
              <w:rPr>
                <w:sz w:val="20"/>
                <w:szCs w:val="20"/>
              </w:rPr>
              <w:t xml:space="preserve">The </w:t>
            </w:r>
            <w:r w:rsidRPr="008D31E1">
              <w:rPr>
                <w:b/>
                <w:bCs/>
                <w:sz w:val="20"/>
                <w:szCs w:val="20"/>
              </w:rPr>
              <w:t>Observation</w:t>
            </w:r>
            <w:r w:rsidRPr="00AB64D8">
              <w:rPr>
                <w:sz w:val="20"/>
                <w:szCs w:val="20"/>
              </w:rPr>
              <w:t xml:space="preserve"> SHALL provide a unit of measure</w:t>
            </w:r>
            <w:r>
              <w:rPr>
                <w:sz w:val="20"/>
                <w:szCs w:val="20"/>
              </w:rPr>
              <w:t xml:space="preserve"> (UoM)</w:t>
            </w:r>
            <w:ins w:id="1460" w:author="Grellet Sylvain" w:date="2021-10-22T15:03:00Z">
              <w:r w:rsidR="008D31E1">
                <w:rPr>
                  <w:sz w:val="20"/>
                  <w:szCs w:val="20"/>
                </w:rPr>
                <w:t xml:space="preserve"> </w:t>
              </w:r>
              <w:r w:rsidR="008D31E1" w:rsidRPr="008D31E1">
                <w:rPr>
                  <w:sz w:val="20"/>
                  <w:szCs w:val="20"/>
                </w:rPr>
                <w:t>if the result is measurable</w:t>
              </w:r>
            </w:ins>
            <w:r w:rsidRPr="00AB64D8">
              <w:rPr>
                <w:sz w:val="20"/>
                <w:szCs w:val="20"/>
              </w:rPr>
              <w:t xml:space="preserve">. If the UoM is not contained in the result, it SHALL be provided in the context of the </w:t>
            </w:r>
            <w:r w:rsidRPr="008D31E1">
              <w:rPr>
                <w:b/>
                <w:bCs/>
                <w:sz w:val="20"/>
                <w:szCs w:val="20"/>
              </w:rPr>
              <w:t>Observation</w:t>
            </w:r>
            <w:r w:rsidRPr="00AB64D8">
              <w:rPr>
                <w:sz w:val="20"/>
                <w:szCs w:val="20"/>
              </w:rPr>
              <w:t>; the provision modality is to be defined by communities.</w:t>
            </w:r>
          </w:p>
        </w:tc>
      </w:tr>
    </w:tbl>
    <w:p w14:paraId="786E596E" w14:textId="3FC94C0A" w:rsidR="00AB64D8" w:rsidRDefault="00AB64D8" w:rsidP="00933112">
      <w:pPr>
        <w:rPr>
          <w:lang w:eastAsia="ja-JP"/>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020DFEFB" w14:textId="77777777" w:rsidTr="00AB64D8">
        <w:tc>
          <w:tcPr>
            <w:tcW w:w="4668" w:type="dxa"/>
            <w:shd w:val="clear" w:color="auto" w:fill="auto"/>
            <w:tcMar>
              <w:top w:w="100" w:type="dxa"/>
              <w:left w:w="100" w:type="dxa"/>
              <w:bottom w:w="100" w:type="dxa"/>
              <w:right w:w="100" w:type="dxa"/>
            </w:tcMar>
          </w:tcPr>
          <w:p w14:paraId="0A5E8171" w14:textId="3DC51E96" w:rsidR="00AB64D8" w:rsidRPr="00815246" w:rsidRDefault="00AB64D8" w:rsidP="00D45324">
            <w:pPr>
              <w:widowControl w:val="0"/>
              <w:spacing w:line="240" w:lineRule="auto"/>
              <w:rPr>
                <w:sz w:val="20"/>
                <w:szCs w:val="20"/>
              </w:rPr>
            </w:pPr>
            <w:r w:rsidRPr="00815246">
              <w:rPr>
                <w:b/>
                <w:sz w:val="20"/>
                <w:szCs w:val="20"/>
              </w:rPr>
              <w:t>Recommendation</w:t>
            </w:r>
            <w:r w:rsidRPr="00815246">
              <w:rPr>
                <w:sz w:val="20"/>
                <w:szCs w:val="20"/>
              </w:rPr>
              <w:br/>
            </w:r>
            <w:r w:rsidRPr="00AB64D8">
              <w:rPr>
                <w:sz w:val="20"/>
                <w:szCs w:val="20"/>
              </w:rPr>
              <w:t>/rec/</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proofErr w:type="spellEnd"/>
            <w:r w:rsidRPr="00AB64D8">
              <w:rPr>
                <w:sz w:val="20"/>
                <w:szCs w:val="20"/>
              </w:rPr>
              <w:t>-con</w:t>
            </w:r>
          </w:p>
        </w:tc>
        <w:tc>
          <w:tcPr>
            <w:tcW w:w="4961" w:type="dxa"/>
            <w:shd w:val="clear" w:color="auto" w:fill="auto"/>
            <w:tcMar>
              <w:top w:w="100" w:type="dxa"/>
              <w:left w:w="100" w:type="dxa"/>
              <w:bottom w:w="100" w:type="dxa"/>
              <w:right w:w="100" w:type="dxa"/>
            </w:tcMar>
          </w:tcPr>
          <w:p w14:paraId="669876AF" w14:textId="6564CF5B" w:rsidR="00AB64D8" w:rsidRPr="00815246" w:rsidRDefault="00AB64D8" w:rsidP="00D45324">
            <w:pPr>
              <w:widowControl w:val="0"/>
              <w:spacing w:line="240" w:lineRule="auto"/>
              <w:rPr>
                <w:sz w:val="20"/>
                <w:szCs w:val="20"/>
              </w:rPr>
            </w:pPr>
            <w:r w:rsidRPr="00AB64D8">
              <w:rPr>
                <w:sz w:val="20"/>
                <w:szCs w:val="20"/>
              </w:rPr>
              <w:t xml:space="preserve">The unit of measure SHOULD be suitable for the associated </w:t>
            </w:r>
            <w:proofErr w:type="spellStart"/>
            <w:r w:rsidRPr="008D31E1">
              <w:rPr>
                <w:b/>
                <w:bCs/>
                <w:sz w:val="20"/>
                <w:szCs w:val="20"/>
              </w:rPr>
              <w:t>ObservableProperty</w:t>
            </w:r>
            <w:proofErr w:type="spellEnd"/>
            <w:r w:rsidRPr="00AB64D8">
              <w:rPr>
                <w:sz w:val="20"/>
                <w:szCs w:val="20"/>
              </w:rPr>
              <w:t xml:space="preserve"> and </w:t>
            </w:r>
            <w:proofErr w:type="spellStart"/>
            <w:r w:rsidRPr="008D31E1">
              <w:rPr>
                <w:b/>
                <w:bCs/>
                <w:sz w:val="20"/>
                <w:szCs w:val="20"/>
              </w:rPr>
              <w:t>ObservingProcedure</w:t>
            </w:r>
            <w:proofErr w:type="spellEnd"/>
          </w:p>
        </w:tc>
      </w:tr>
    </w:tbl>
    <w:p w14:paraId="2876E4D7" w14:textId="7F25AEC7" w:rsidR="00AB64D8" w:rsidRDefault="00AB64D8" w:rsidP="00933112">
      <w:pPr>
        <w:rPr>
          <w:lang w:eastAsia="ja-JP"/>
        </w:rPr>
      </w:pPr>
    </w:p>
    <w:p w14:paraId="63AEF83C" w14:textId="3670F878" w:rsidR="001F5A5B" w:rsidRDefault="001F5A5B" w:rsidP="00933112">
      <w:pPr>
        <w:rPr>
          <w:lang w:eastAsia="ja-JP"/>
        </w:rPr>
      </w:pPr>
      <w:r>
        <w:rPr>
          <w:lang w:eastAsia="ja-JP"/>
        </w:rPr>
        <w:t>NOTE: in the case where the result of the Observation is a classification, for which no unit exists, the UoM should be declared as unitless</w:t>
      </w:r>
      <w:ins w:id="1461" w:author="Grellet Sylvain" w:date="2021-10-21T14:23:00Z">
        <w:r w:rsidR="00111552">
          <w:rPr>
            <w:lang w:eastAsia="ja-JP"/>
          </w:rPr>
          <w:t xml:space="preserve"> (</w:t>
        </w:r>
      </w:ins>
      <w:del w:id="1462" w:author="Grellet Sylvain" w:date="2021-10-21T14:23:00Z">
        <w:r w:rsidDel="00111552">
          <w:rPr>
            <w:lang w:eastAsia="ja-JP"/>
          </w:rPr>
          <w:delText xml:space="preserve">, </w:delText>
        </w:r>
      </w:del>
      <w:r>
        <w:rPr>
          <w:lang w:eastAsia="ja-JP"/>
        </w:rPr>
        <w:t>e.g., referencing</w:t>
      </w:r>
      <w:ins w:id="1463" w:author="Grellet Sylvain" w:date="2021-10-21T14:58:00Z">
        <w:r w:rsidR="004818EE">
          <w:rPr>
            <w:lang w:eastAsia="ja-JP"/>
          </w:rPr>
          <w:t xml:space="preserve"> QUDT</w:t>
        </w:r>
      </w:ins>
      <w:ins w:id="1464" w:author="Katharina Schleidt" w:date="2021-10-13T19:27:00Z">
        <w:r>
          <w:rPr>
            <w:lang w:eastAsia="ja-JP"/>
          </w:rPr>
          <w:t xml:space="preserve"> </w:t>
        </w:r>
      </w:ins>
      <w:ins w:id="1465" w:author="Grellet Sylvain" w:date="2021-10-21T14:59:00Z">
        <w:r w:rsidR="00887217">
          <w:rPr>
            <w:lang w:eastAsia="ja-JP"/>
          </w:rPr>
          <w:fldChar w:fldCharType="begin"/>
        </w:r>
        <w:r w:rsidR="00887217">
          <w:rPr>
            <w:lang w:eastAsia="ja-JP"/>
          </w:rPr>
          <w:instrText xml:space="preserve"> REF _Ref85720765 \r \h </w:instrText>
        </w:r>
      </w:ins>
      <w:r w:rsidR="00887217">
        <w:rPr>
          <w:lang w:eastAsia="ja-JP"/>
        </w:rPr>
      </w:r>
      <w:r w:rsidR="00887217">
        <w:rPr>
          <w:lang w:eastAsia="ja-JP"/>
        </w:rPr>
        <w:fldChar w:fldCharType="separate"/>
      </w:r>
      <w:ins w:id="1466" w:author="Grellet Sylvain" w:date="2021-10-21T14:59:00Z">
        <w:r w:rsidR="00887217">
          <w:rPr>
            <w:lang w:eastAsia="ja-JP"/>
          </w:rPr>
          <w:t>[17]</w:t>
        </w:r>
        <w:r w:rsidR="00887217">
          <w:rPr>
            <w:lang w:eastAsia="ja-JP"/>
          </w:rPr>
          <w:fldChar w:fldCharType="end"/>
        </w:r>
      </w:ins>
      <w:ins w:id="1467" w:author="Grellet Sylvain" w:date="2021-10-21T14:58:00Z">
        <w:r w:rsidR="00887217">
          <w:rPr>
            <w:lang w:eastAsia="ja-JP"/>
          </w:rPr>
          <w:t xml:space="preserve"> </w:t>
        </w:r>
      </w:ins>
      <w:ins w:id="1468" w:author="Grellet Sylvain" w:date="2021-10-21T14:23:00Z">
        <w:r w:rsidR="00111552">
          <w:rPr>
            <w:lang w:eastAsia="ja-JP"/>
          </w:rPr>
          <w:fldChar w:fldCharType="begin"/>
        </w:r>
        <w:r w:rsidR="00111552">
          <w:rPr>
            <w:lang w:eastAsia="ja-JP"/>
          </w:rPr>
          <w:instrText xml:space="preserve"> HYPERLINK "</w:instrText>
        </w:r>
      </w:ins>
      <w:r w:rsidR="00111552" w:rsidRPr="001F5A5B">
        <w:rPr>
          <w:lang w:eastAsia="ja-JP"/>
        </w:rPr>
        <w:instrText>http://qudt.org/vocab/unit/UNITLESS</w:instrText>
      </w:r>
      <w:ins w:id="1469" w:author="Grellet Sylvain" w:date="2021-10-21T14:23:00Z">
        <w:r w:rsidR="00111552">
          <w:rPr>
            <w:lang w:eastAsia="ja-JP"/>
          </w:rPr>
          <w:instrText xml:space="preserve">" </w:instrText>
        </w:r>
        <w:r w:rsidR="00111552">
          <w:rPr>
            <w:lang w:eastAsia="ja-JP"/>
          </w:rPr>
          <w:fldChar w:fldCharType="separate"/>
        </w:r>
      </w:ins>
      <w:r w:rsidR="00111552" w:rsidRPr="00157400">
        <w:rPr>
          <w:rStyle w:val="Hyperlink"/>
          <w:lang w:val="en-GB" w:eastAsia="ja-JP"/>
        </w:rPr>
        <w:t>http://qudt.org/vocab/unit/UNITLESS</w:t>
      </w:r>
      <w:ins w:id="1470" w:author="Grellet Sylvain" w:date="2021-10-21T14:23:00Z">
        <w:r w:rsidR="00111552">
          <w:rPr>
            <w:lang w:eastAsia="ja-JP"/>
          </w:rPr>
          <w:fldChar w:fldCharType="end"/>
        </w:r>
        <w:r w:rsidR="00111552">
          <w:rPr>
            <w:lang w:eastAsia="ja-JP"/>
          </w:rPr>
          <w:t xml:space="preserve"> or UCUM</w:t>
        </w:r>
      </w:ins>
      <w:ins w:id="1471" w:author="Grellet Sylvain" w:date="2021-10-21T14:35:00Z">
        <w:r w:rsidR="00A0041D">
          <w:rPr>
            <w:lang w:eastAsia="ja-JP"/>
          </w:rPr>
          <w:t xml:space="preserve"> </w:t>
        </w:r>
      </w:ins>
      <w:ins w:id="1472" w:author="Grellet Sylvain" w:date="2021-10-21T14:58:00Z">
        <w:r w:rsidR="004818EE">
          <w:rPr>
            <w:lang w:eastAsia="ja-JP"/>
          </w:rPr>
          <w:fldChar w:fldCharType="begin"/>
        </w:r>
        <w:r w:rsidR="004818EE">
          <w:rPr>
            <w:lang w:eastAsia="ja-JP"/>
          </w:rPr>
          <w:instrText xml:space="preserve"> REF _Ref85719946 \r \h </w:instrText>
        </w:r>
      </w:ins>
      <w:r w:rsidR="004818EE">
        <w:rPr>
          <w:lang w:eastAsia="ja-JP"/>
        </w:rPr>
      </w:r>
      <w:ins w:id="1473" w:author="Grellet Sylvain" w:date="2021-10-21T14:58:00Z">
        <w:r w:rsidR="004818EE">
          <w:rPr>
            <w:lang w:eastAsia="ja-JP"/>
          </w:rPr>
          <w:fldChar w:fldCharType="separate"/>
        </w:r>
        <w:r w:rsidR="004818EE">
          <w:rPr>
            <w:lang w:eastAsia="ja-JP"/>
          </w:rPr>
          <w:t>[9]</w:t>
        </w:r>
        <w:r w:rsidR="004818EE">
          <w:rPr>
            <w:lang w:eastAsia="ja-JP"/>
          </w:rPr>
          <w:fldChar w:fldCharType="end"/>
        </w:r>
        <w:r w:rsidR="004818EE">
          <w:rPr>
            <w:lang w:eastAsia="ja-JP"/>
          </w:rPr>
          <w:t xml:space="preserve"> </w:t>
        </w:r>
      </w:ins>
      <w:ins w:id="1474" w:author="Grellet Sylvain" w:date="2021-10-21T14:35:00Z">
        <w:r w:rsidR="00A0041D">
          <w:rPr>
            <w:lang w:eastAsia="ja-JP"/>
          </w:rPr>
          <w:t xml:space="preserve">for </w:t>
        </w:r>
        <w:r w:rsidR="00111552">
          <w:rPr>
            <w:lang w:eastAsia="ja-JP"/>
          </w:rPr>
          <w:t>“no units”</w:t>
        </w:r>
      </w:ins>
      <w:ins w:id="1475" w:author="Grellet Sylvain" w:date="2021-10-21T14:23:00Z">
        <w:r w:rsidR="00111552">
          <w:rPr>
            <w:lang w:eastAsia="ja-JP"/>
          </w:rPr>
          <w:t>).</w:t>
        </w:r>
      </w:ins>
    </w:p>
    <w:p w14:paraId="6D623B0D" w14:textId="6258A74C" w:rsidR="000C435F" w:rsidRDefault="000C435F" w:rsidP="000C435F">
      <w:pPr>
        <w:pStyle w:val="Heading2"/>
      </w:pPr>
      <w:bookmarkStart w:id="1476" w:name="_Toc72768868"/>
      <w:proofErr w:type="spellStart"/>
      <w:r w:rsidRPr="000C435F">
        <w:t>ObservableProperty</w:t>
      </w:r>
      <w:bookmarkEnd w:id="1476"/>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lastRenderedPageBreak/>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19C0BC9D" w:rsidR="007B7029" w:rsidDel="008058BC" w:rsidRDefault="007B7029" w:rsidP="007B7029">
      <w:pPr>
        <w:keepNext/>
        <w:rPr>
          <w:del w:id="1477" w:author="Katharina Schleidt" w:date="2021-10-27T12:06:00Z"/>
        </w:rPr>
      </w:pPr>
      <w:del w:id="1478" w:author="Katharina Schleidt" w:date="2021-10-27T12:06:00Z">
        <w:r w:rsidDel="008058BC">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del>
    </w:p>
    <w:p w14:paraId="2518F74F" w14:textId="50B6A2F6" w:rsidR="000C435F" w:rsidDel="008058BC" w:rsidRDefault="007B7029" w:rsidP="007B7029">
      <w:pPr>
        <w:jc w:val="center"/>
        <w:rPr>
          <w:del w:id="1479" w:author="Katharina Schleidt" w:date="2021-10-27T12:06:00Z"/>
          <w:b/>
          <w:bCs/>
          <w:sz w:val="20"/>
          <w:szCs w:val="20"/>
        </w:rPr>
      </w:pPr>
      <w:del w:id="1480" w:author="Katharina Schleidt" w:date="2021-10-27T12:06:00Z">
        <w:r w:rsidRPr="007B7029"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14</w:delText>
        </w:r>
        <w:r w:rsidR="00D471BA" w:rsidDel="008058BC">
          <w:rPr>
            <w:b/>
            <w:bCs/>
            <w:sz w:val="20"/>
            <w:szCs w:val="20"/>
          </w:rPr>
          <w:fldChar w:fldCharType="end"/>
        </w:r>
        <w:r w:rsidRPr="007B7029"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7B7029" w:rsidDel="008058BC">
          <w:rPr>
            <w:b/>
            <w:bCs/>
            <w:sz w:val="20"/>
            <w:szCs w:val="20"/>
          </w:rPr>
          <w:delText xml:space="preserve"> — Obser</w:delText>
        </w:r>
        <w:r w:rsidDel="008058BC">
          <w:rPr>
            <w:b/>
            <w:bCs/>
            <w:sz w:val="20"/>
            <w:szCs w:val="20"/>
          </w:rPr>
          <w:delText>vable</w:delText>
        </w:r>
        <w:r w:rsidRPr="007B7029" w:rsidDel="008058BC">
          <w:rPr>
            <w:b/>
            <w:bCs/>
            <w:sz w:val="20"/>
            <w:szCs w:val="20"/>
          </w:rPr>
          <w:delText>Property requirements class.</w:delText>
        </w:r>
      </w:del>
    </w:p>
    <w:p w14:paraId="3FF9AFDD" w14:textId="38FC7949" w:rsidR="00815246" w:rsidRDefault="00DE7F9E" w:rsidP="00DE7F9E">
      <w:pPr>
        <w:pStyle w:val="Heading3"/>
      </w:pPr>
      <w:r w:rsidRPr="00DE7F9E">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013853F9" w:rsidR="00DE7F9E" w:rsidRPr="00DE7F9E" w:rsidRDefault="00F3713B" w:rsidP="001A5B74">
            <w:pPr>
              <w:rPr>
                <w:sz w:val="20"/>
                <w:szCs w:val="20"/>
              </w:rPr>
            </w:pPr>
            <w:r>
              <w:rPr>
                <w:sz w:val="20"/>
                <w:szCs w:val="20"/>
              </w:rPr>
              <w:t>A</w:t>
            </w:r>
            <w:r w:rsidR="00DE7F9E" w:rsidRPr="00DE7F9E">
              <w:rPr>
                <w:sz w:val="20"/>
                <w:szCs w:val="20"/>
              </w:rPr>
              <w:t xml:space="preserve">n </w:t>
            </w:r>
            <w:del w:id="1481" w:author="Katharina Schleidt" w:date="2021-10-27T11:52:00Z">
              <w:r w:rsidR="00DE7F9E" w:rsidRPr="00DE7F9E" w:rsidDel="00E96C1E">
                <w:rPr>
                  <w:sz w:val="20"/>
                  <w:szCs w:val="20"/>
                </w:rPr>
                <w:delText xml:space="preserve">observable </w:delText>
              </w:r>
            </w:del>
            <w:r w:rsidR="00DE7F9E" w:rsidRPr="00DE7F9E">
              <w:rPr>
                <w:sz w:val="20"/>
                <w:szCs w:val="20"/>
              </w:rPr>
              <w:t xml:space="preserve">quality (property, characteristic) of the </w:t>
            </w:r>
            <w:del w:id="1482" w:author="Katharina Schleidt" w:date="2021-07-05T13:55:00Z">
              <w:r w:rsidR="00DE7F9E" w:rsidRPr="00DE7F9E" w:rsidDel="0058722D">
                <w:rPr>
                  <w:b/>
                  <w:sz w:val="20"/>
                  <w:szCs w:val="20"/>
                </w:rPr>
                <w:delText>feature of interest</w:delText>
              </w:r>
            </w:del>
            <w:ins w:id="1483"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1484" w:author="Katharina Schleidt" w:date="2021-07-05T19:49:00Z">
        <w:r w:rsidDel="0082047C">
          <w:rPr>
            <w:lang w:eastAsia="ja-JP"/>
          </w:rPr>
          <w:delText xml:space="preserve">we </w:delText>
        </w:r>
      </w:del>
      <w:ins w:id="1485"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1486" w:author="Katharina Schleidt" w:date="2021-07-05T19:49:00Z">
        <w:r w:rsidDel="0082047C">
          <w:rPr>
            <w:lang w:eastAsia="ja-JP"/>
          </w:rPr>
          <w:delText xml:space="preserve">monitor </w:delText>
        </w:r>
      </w:del>
      <w:ins w:id="1487"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1488" w:author="Katharina Schleidt" w:date="2021-07-05T19:49:00Z">
        <w:r w:rsidDel="0082047C">
          <w:rPr>
            <w:lang w:eastAsia="ja-JP"/>
          </w:rPr>
          <w:delText xml:space="preserve">with </w:delText>
        </w:r>
      </w:del>
      <w:ins w:id="1489"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1490"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1491" w:author="Katharina Schleidt" w:date="2021-07-05T19:49:00Z">
        <w:r w:rsidDel="0082047C">
          <w:rPr>
            <w:lang w:eastAsia="ja-JP"/>
          </w:rPr>
          <w:delText xml:space="preserve">measure </w:delText>
        </w:r>
      </w:del>
      <w:ins w:id="1492" w:author="Katharina Schleidt" w:date="2021-07-05T19:49:00Z">
        <w:r w:rsidR="0082047C">
          <w:rPr>
            <w:lang w:eastAsia="ja-JP"/>
          </w:rPr>
          <w:t xml:space="preserve">Measure </w:t>
        </w:r>
      </w:ins>
      <w:r>
        <w:rPr>
          <w:lang w:eastAsia="ja-JP"/>
        </w:rPr>
        <w:t>the Groundwater Level (still the same observable property as above)</w:t>
      </w:r>
      <w:ins w:id="1493"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1494" w:author="Katharina Schleidt" w:date="2021-07-05T19:49:00Z">
        <w:r w:rsidDel="0082047C">
          <w:rPr>
            <w:lang w:eastAsia="ja-JP"/>
          </w:rPr>
          <w:delText>but w</w:delText>
        </w:r>
      </w:del>
      <w:ins w:id="1495"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1496" w:author="Katharina Schleidt" w:date="2021-07-05T19:50:00Z">
        <w:r w:rsidDel="0082047C">
          <w:rPr>
            <w:lang w:eastAsia="ja-JP"/>
          </w:rPr>
          <w:delText xml:space="preserve">to </w:delText>
        </w:r>
      </w:del>
      <w:ins w:id="1497" w:author="Katharina Schleidt" w:date="2021-07-05T19:50:00Z">
        <w:r w:rsidR="0082047C">
          <w:rPr>
            <w:lang w:eastAsia="ja-JP"/>
          </w:rPr>
          <w:t xml:space="preserve">for </w:t>
        </w:r>
      </w:ins>
      <w:r>
        <w:rPr>
          <w:lang w:eastAsia="ja-JP"/>
        </w:rPr>
        <w:t>check</w:t>
      </w:r>
      <w:ins w:id="1498"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lastRenderedPageBreak/>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1499" w:name="_Toc72768869"/>
      <w:r w:rsidRPr="00A02312">
        <w:t>Procedure</w:t>
      </w:r>
      <w:bookmarkEnd w:id="1499"/>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5EDC39F7" w:rsidR="007C375E" w:rsidDel="008058BC" w:rsidRDefault="007C375E" w:rsidP="007C375E">
      <w:pPr>
        <w:keepNext/>
        <w:rPr>
          <w:del w:id="1500" w:author="Katharina Schleidt" w:date="2021-10-27T12:06:00Z"/>
        </w:rPr>
      </w:pPr>
      <w:del w:id="1501" w:author="Katharina Schleidt" w:date="2021-10-27T12:06:00Z">
        <w:r w:rsidDel="008058BC">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del>
    </w:p>
    <w:p w14:paraId="4C5C4256" w14:textId="08C402F1" w:rsidR="00D11914" w:rsidDel="008058BC" w:rsidRDefault="007C375E" w:rsidP="007C375E">
      <w:pPr>
        <w:jc w:val="center"/>
        <w:rPr>
          <w:del w:id="1502" w:author="Katharina Schleidt" w:date="2021-10-27T12:06:00Z"/>
          <w:b/>
          <w:bCs/>
          <w:sz w:val="20"/>
          <w:szCs w:val="20"/>
        </w:rPr>
      </w:pPr>
      <w:del w:id="1503" w:author="Katharina Schleidt" w:date="2021-10-27T12:06:00Z">
        <w:r w:rsidRPr="007C375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15</w:delText>
        </w:r>
        <w:r w:rsidR="00D471BA" w:rsidDel="008058BC">
          <w:rPr>
            <w:b/>
            <w:bCs/>
            <w:sz w:val="20"/>
            <w:szCs w:val="20"/>
          </w:rPr>
          <w:fldChar w:fldCharType="end"/>
        </w:r>
        <w:r w:rsidRPr="007C375E"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7C375E" w:rsidDel="008058BC">
          <w:rPr>
            <w:b/>
            <w:bCs/>
            <w:sz w:val="20"/>
            <w:szCs w:val="20"/>
          </w:rPr>
          <w:delText xml:space="preserve"> — Procedure requirements class.</w:delText>
        </w:r>
      </w:del>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1504" w:author="Katharina Schleidt" w:date="2021-07-05T19:50:00Z">
        <w:r w:rsidDel="0082047C">
          <w:rPr>
            <w:lang w:eastAsia="ja-JP"/>
          </w:rPr>
          <w:delText xml:space="preserve">has been </w:delText>
        </w:r>
      </w:del>
      <w:ins w:id="1505"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Heading2"/>
      </w:pPr>
      <w:bookmarkStart w:id="1506" w:name="_Toc72768870"/>
      <w:proofErr w:type="spellStart"/>
      <w:r w:rsidRPr="00344888">
        <w:t>ObservingProcedure</w:t>
      </w:r>
      <w:bookmarkEnd w:id="1506"/>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270EA810" w:rsidR="0039549A" w:rsidDel="008058BC" w:rsidRDefault="0039549A" w:rsidP="0039549A">
      <w:pPr>
        <w:keepNext/>
        <w:rPr>
          <w:del w:id="1507" w:author="Katharina Schleidt" w:date="2021-10-27T12:06:00Z"/>
        </w:rPr>
      </w:pPr>
      <w:del w:id="1508" w:author="Katharina Schleidt" w:date="2021-10-27T12:06:00Z">
        <w:r w:rsidDel="008058BC">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del>
    </w:p>
    <w:p w14:paraId="29EF653C" w14:textId="14E1300B" w:rsidR="00344888" w:rsidDel="008058BC" w:rsidRDefault="0039549A" w:rsidP="0039549A">
      <w:pPr>
        <w:jc w:val="center"/>
        <w:rPr>
          <w:del w:id="1509" w:author="Katharina Schleidt" w:date="2021-10-27T12:06:00Z"/>
          <w:b/>
          <w:bCs/>
          <w:sz w:val="20"/>
          <w:szCs w:val="20"/>
        </w:rPr>
      </w:pPr>
      <w:del w:id="1510" w:author="Katharina Schleidt" w:date="2021-10-27T12:06:00Z">
        <w:r w:rsidRPr="0039549A"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16</w:delText>
        </w:r>
        <w:r w:rsidR="00D471BA" w:rsidDel="008058BC">
          <w:rPr>
            <w:b/>
            <w:bCs/>
            <w:sz w:val="20"/>
            <w:szCs w:val="20"/>
          </w:rPr>
          <w:fldChar w:fldCharType="end"/>
        </w:r>
        <w:r w:rsidRPr="0039549A"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39549A" w:rsidDel="008058BC">
          <w:rPr>
            <w:b/>
            <w:bCs/>
            <w:sz w:val="20"/>
            <w:szCs w:val="20"/>
          </w:rPr>
          <w:delText xml:space="preserve"> — ObservingProcedure requirements class.</w:delText>
        </w:r>
      </w:del>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1511" w:author="Katharina Schleidt" w:date="2021-07-05T19:51:00Z">
        <w:r w:rsidDel="0082047C">
          <w:rPr>
            <w:lang w:eastAsia="ja-JP"/>
          </w:rPr>
          <w:delText xml:space="preserve">the </w:delText>
        </w:r>
      </w:del>
      <w:ins w:id="1512"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1513" w:author="Katharina Schleidt" w:date="2021-07-05T19:51:00Z">
        <w:r w:rsidR="0082047C">
          <w:rPr>
            <w:lang w:eastAsia="ja-JP"/>
          </w:rPr>
          <w:t>Procedure</w:t>
        </w:r>
      </w:ins>
      <w:del w:id="1514"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1515" w:name="_Toc72768871"/>
      <w:r w:rsidRPr="00721E6C">
        <w:t>Observer</w:t>
      </w:r>
      <w:bookmarkEnd w:id="1515"/>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2A633EC6" w:rsidR="003D2AB6" w:rsidDel="008058BC" w:rsidRDefault="003D2AB6" w:rsidP="003D2AB6">
      <w:pPr>
        <w:keepNext/>
        <w:rPr>
          <w:del w:id="1516" w:author="Katharina Schleidt" w:date="2021-10-27T12:06:00Z"/>
        </w:rPr>
      </w:pPr>
      <w:del w:id="1517" w:author="Katharina Schleidt" w:date="2021-10-27T12:06:00Z">
        <w:r w:rsidDel="008058BC">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del>
    </w:p>
    <w:p w14:paraId="66C87360" w14:textId="6BE8E34C" w:rsidR="004D5F28" w:rsidDel="008058BC" w:rsidRDefault="003D2AB6" w:rsidP="003D2AB6">
      <w:pPr>
        <w:jc w:val="center"/>
        <w:rPr>
          <w:del w:id="1518" w:author="Katharina Schleidt" w:date="2021-10-27T12:06:00Z"/>
          <w:b/>
          <w:bCs/>
          <w:sz w:val="20"/>
          <w:szCs w:val="20"/>
        </w:rPr>
      </w:pPr>
      <w:del w:id="1519" w:author="Katharina Schleidt" w:date="2021-10-27T12:06:00Z">
        <w:r w:rsidRPr="003D2AB6"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17</w:delText>
        </w:r>
        <w:r w:rsidR="00D471BA" w:rsidDel="008058BC">
          <w:rPr>
            <w:b/>
            <w:bCs/>
            <w:sz w:val="20"/>
            <w:szCs w:val="20"/>
          </w:rPr>
          <w:fldChar w:fldCharType="end"/>
        </w:r>
        <w:r w:rsidRPr="003D2AB6" w:rsidDel="008058BC">
          <w:rPr>
            <w:b/>
            <w:bCs/>
            <w:sz w:val="20"/>
            <w:szCs w:val="20"/>
          </w:rPr>
          <w:delText>— (Informative) Included requirements and recommendations of the Conceptual Observation — Observer requirements class.</w:delText>
        </w:r>
      </w:del>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7D7AE0">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4BA3C9E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proofErr w:type="spellStart"/>
            <w:ins w:id="1520" w:author="Katharina Schleidt" w:date="2021-10-27T11:55:00Z">
              <w:r w:rsidR="007D7AE0" w:rsidRPr="00CB3236">
                <w:rPr>
                  <w:b/>
                  <w:bCs/>
                  <w:sz w:val="20"/>
                  <w:szCs w:val="20"/>
                </w:rPr>
                <w:t>Observing</w:t>
              </w:r>
              <w:r w:rsidR="007D7AE0" w:rsidRPr="00815246">
                <w:rPr>
                  <w:b/>
                  <w:sz w:val="20"/>
                  <w:szCs w:val="20"/>
                </w:rPr>
                <w:t>Procedure</w:t>
              </w:r>
            </w:ins>
            <w:proofErr w:type="spellEnd"/>
            <w:del w:id="1521" w:author="Katharina Schleidt" w:date="2021-10-27T11:55:00Z">
              <w:r w:rsidR="00250A5E" w:rsidRPr="00F3713B" w:rsidDel="007D7AE0">
                <w:rPr>
                  <w:b/>
                  <w:sz w:val="20"/>
                  <w:szCs w:val="20"/>
                </w:rPr>
                <w:delText>Procedure</w:delText>
              </w:r>
            </w:del>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1522"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lastRenderedPageBreak/>
        <w:t xml:space="preserve">An Observer responds to a stimulus, e.g., a change in the environment, or input data composed from the </w:t>
      </w:r>
      <w:ins w:id="1523" w:author="Ilkka Rinne" w:date="2021-07-27T16:09:00Z">
        <w:r w:rsidR="00626BFF">
          <w:rPr>
            <w:lang w:eastAsia="ja-JP"/>
          </w:rPr>
          <w:t>r</w:t>
        </w:r>
      </w:ins>
      <w:del w:id="1524" w:author="Ilkka Rinne" w:date="2021-07-27T16:09:00Z">
        <w:r w:rsidDel="00626BFF">
          <w:rPr>
            <w:lang w:eastAsia="ja-JP"/>
          </w:rPr>
          <w:delText>R</w:delText>
        </w:r>
      </w:del>
      <w:r>
        <w:rPr>
          <w:lang w:eastAsia="ja-JP"/>
        </w:rPr>
        <w:t xml:space="preserve">esults of prior Observations, and generates a </w:t>
      </w:r>
      <w:ins w:id="1525" w:author="Ilkka Rinne" w:date="2021-07-27T16:09:00Z">
        <w:r w:rsidR="00626BFF">
          <w:rPr>
            <w:lang w:eastAsia="ja-JP"/>
          </w:rPr>
          <w:t>r</w:t>
        </w:r>
      </w:ins>
      <w:del w:id="1526"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1527" w:name="_Toc72768872"/>
      <w:r w:rsidRPr="009C397F">
        <w:t>Host</w:t>
      </w:r>
      <w:bookmarkEnd w:id="1527"/>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62D9D46B" w:rsidR="004B75DB" w:rsidDel="008058BC" w:rsidRDefault="004B75DB" w:rsidP="004B75DB">
      <w:pPr>
        <w:keepNext/>
        <w:rPr>
          <w:del w:id="1528" w:author="Katharina Schleidt" w:date="2021-10-27T12:06:00Z"/>
        </w:rPr>
      </w:pPr>
      <w:del w:id="1529" w:author="Katharina Schleidt" w:date="2021-10-27T12:06:00Z">
        <w:r w:rsidDel="008058BC">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del>
    </w:p>
    <w:p w14:paraId="6558F041" w14:textId="6BA046A3" w:rsidR="009C397F" w:rsidDel="008058BC" w:rsidRDefault="004B75DB" w:rsidP="004B75DB">
      <w:pPr>
        <w:jc w:val="center"/>
        <w:rPr>
          <w:del w:id="1530" w:author="Katharina Schleidt" w:date="2021-10-27T12:06:00Z"/>
          <w:b/>
          <w:bCs/>
          <w:sz w:val="20"/>
          <w:szCs w:val="20"/>
        </w:rPr>
      </w:pPr>
      <w:del w:id="1531" w:author="Katharina Schleidt" w:date="2021-10-27T12:06:00Z">
        <w:r w:rsidRPr="004B75DB"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18</w:delText>
        </w:r>
        <w:r w:rsidR="00D471BA" w:rsidDel="008058BC">
          <w:rPr>
            <w:b/>
            <w:bCs/>
            <w:sz w:val="20"/>
            <w:szCs w:val="20"/>
          </w:rPr>
          <w:fldChar w:fldCharType="end"/>
        </w:r>
        <w:r w:rsidRPr="004B75DB" w:rsidDel="008058BC">
          <w:rPr>
            <w:b/>
            <w:bCs/>
            <w:sz w:val="20"/>
            <w:szCs w:val="20"/>
          </w:rPr>
          <w:delText>— (Informative) Included requirements and recommendations of the Conceptual Observation — Host requirements class.</w:delText>
        </w:r>
      </w:del>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1532"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1533"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1534" w:author="Katharina Schleidt" w:date="2021-07-05T19:52:00Z">
        <w:r w:rsidDel="00D80ABB">
          <w:rPr>
            <w:lang w:eastAsia="ja-JP"/>
          </w:rPr>
          <w:delText xml:space="preserve">; </w:delText>
        </w:r>
      </w:del>
      <w:ins w:id="1535" w:author="Katharina Schleidt" w:date="2021-07-05T19:52:00Z">
        <w:r w:rsidR="00D80ABB">
          <w:rPr>
            <w:lang w:eastAsia="ja-JP"/>
          </w:rPr>
          <w:t xml:space="preserve">. </w:t>
        </w:r>
      </w:ins>
      <w:del w:id="1536" w:author="Katharina Schleidt" w:date="2021-07-05T19:52:00Z">
        <w:r w:rsidDel="00D80ABB">
          <w:rPr>
            <w:lang w:eastAsia="ja-JP"/>
          </w:rPr>
          <w:delText xml:space="preserve">in </w:delText>
        </w:r>
      </w:del>
      <w:ins w:id="1537"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1538" w:name="_Toc72768873"/>
      <w:r w:rsidRPr="008534CB">
        <w:lastRenderedPageBreak/>
        <w:t>Deployment</w:t>
      </w:r>
      <w:bookmarkEnd w:id="1538"/>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53D052FC" w:rsidR="009D5154" w:rsidDel="008058BC" w:rsidRDefault="009D5154" w:rsidP="009D5154">
      <w:pPr>
        <w:keepNext/>
        <w:rPr>
          <w:del w:id="1539" w:author="Katharina Schleidt" w:date="2021-10-27T12:06:00Z"/>
        </w:rPr>
      </w:pPr>
      <w:del w:id="1540" w:author="Katharina Schleidt" w:date="2021-10-27T12:06:00Z">
        <w:r w:rsidDel="008058BC">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del>
    </w:p>
    <w:p w14:paraId="183C8771" w14:textId="780A6B56" w:rsidR="00F144BE" w:rsidDel="008058BC" w:rsidRDefault="009D5154" w:rsidP="009D5154">
      <w:pPr>
        <w:jc w:val="center"/>
        <w:rPr>
          <w:del w:id="1541" w:author="Katharina Schleidt" w:date="2021-10-27T12:06:00Z"/>
          <w:b/>
          <w:bCs/>
          <w:sz w:val="20"/>
          <w:szCs w:val="20"/>
        </w:rPr>
      </w:pPr>
      <w:del w:id="1542" w:author="Katharina Schleidt" w:date="2021-10-27T12:06:00Z">
        <w:r w:rsidRPr="009D5154"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19</w:delText>
        </w:r>
        <w:r w:rsidR="00D471BA" w:rsidDel="008058BC">
          <w:rPr>
            <w:b/>
            <w:bCs/>
            <w:sz w:val="20"/>
            <w:szCs w:val="20"/>
          </w:rPr>
          <w:fldChar w:fldCharType="end"/>
        </w:r>
        <w:r w:rsidRPr="009D5154" w:rsidDel="008058BC">
          <w:rPr>
            <w:b/>
            <w:bCs/>
            <w:sz w:val="20"/>
            <w:szCs w:val="20"/>
          </w:rPr>
          <w:delText>— (Informative) Included requirements and recommendations of the Conceptual Observation — Deployment requirements class.</w:delText>
        </w:r>
      </w:del>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1543" w:author="Katharina Schleidt" w:date="2021-07-05T19:53:00Z">
        <w:r w:rsidDel="00D80ABB">
          <w:rPr>
            <w:lang w:eastAsia="ja-JP"/>
          </w:rPr>
          <w:delText xml:space="preserve">information </w:delText>
        </w:r>
      </w:del>
      <w:ins w:id="1544" w:author="Katharina Schleidt" w:date="2021-07-05T19:53:00Z">
        <w:r w:rsidR="00D80ABB">
          <w:rPr>
            <w:lang w:eastAsia="ja-JP"/>
          </w:rPr>
          <w:t xml:space="preserve">Information </w:t>
        </w:r>
      </w:ins>
      <w:r>
        <w:rPr>
          <w:lang w:eastAsia="ja-JP"/>
        </w:rPr>
        <w:t>regarding a sensor being attached to a pole</w:t>
      </w:r>
      <w:ins w:id="1545"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1546" w:author="Katharina Schleidt" w:date="2021-07-05T19:53:00Z">
        <w:r w:rsidDel="00D80ABB">
          <w:rPr>
            <w:lang w:eastAsia="ja-JP"/>
          </w:rPr>
          <w:delText xml:space="preserve">the </w:delText>
        </w:r>
      </w:del>
      <w:ins w:id="1547" w:author="Katharina Schleidt" w:date="2021-07-05T19:53:00Z">
        <w:r w:rsidR="00D80ABB">
          <w:rPr>
            <w:lang w:eastAsia="ja-JP"/>
          </w:rPr>
          <w:t xml:space="preserve">The </w:t>
        </w:r>
      </w:ins>
      <w:r>
        <w:rPr>
          <w:lang w:eastAsia="ja-JP"/>
        </w:rPr>
        <w:t>monitoring facilities pertaining to an environmental monitoring network</w:t>
      </w:r>
      <w:ins w:id="1548"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1549" w:author="Katharina Schleidt" w:date="2021-07-05T19:53:00Z">
        <w:r w:rsidRPr="00C94F90" w:rsidDel="00D80ABB">
          <w:rPr>
            <w:lang w:eastAsia="ja-JP"/>
          </w:rPr>
          <w:delText xml:space="preserve">the </w:delText>
        </w:r>
      </w:del>
      <w:ins w:id="1550"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1551"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1552" w:author="Katharina Schleidt" w:date="2021-07-05T19:53:00Z">
        <w:r w:rsidDel="00D80ABB">
          <w:rPr>
            <w:lang w:eastAsia="ja-JP"/>
          </w:rPr>
          <w:delText xml:space="preserve">the </w:delText>
        </w:r>
      </w:del>
      <w:ins w:id="1553"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lastRenderedPageBreak/>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1554" w:name="_Toc72768874"/>
      <w:r w:rsidRPr="00920189">
        <w:t>Abstract Observation Core</w:t>
      </w:r>
      <w:bookmarkEnd w:id="1554"/>
    </w:p>
    <w:p w14:paraId="4C3BA03E" w14:textId="556C1697" w:rsidR="00CE109A" w:rsidRDefault="002C1F08" w:rsidP="002C1F08">
      <w:pPr>
        <w:pStyle w:val="Heading2"/>
      </w:pPr>
      <w:bookmarkStart w:id="1555" w:name="_Toc72768875"/>
      <w:r w:rsidRPr="002C1F08">
        <w:t>General</w:t>
      </w:r>
      <w:bookmarkEnd w:id="1555"/>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35C6EE4C" w:rsidR="00CA4686" w:rsidDel="008058BC" w:rsidRDefault="00CA4686" w:rsidP="00CA4686">
      <w:pPr>
        <w:keepNext/>
        <w:rPr>
          <w:del w:id="1556" w:author="Katharina Schleidt" w:date="2021-10-27T12:06:00Z"/>
        </w:rPr>
      </w:pPr>
      <w:del w:id="1557" w:author="Katharina Schleidt" w:date="2021-10-27T12:06:00Z">
        <w:r w:rsidDel="008058BC">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del>
    </w:p>
    <w:p w14:paraId="34368AD8" w14:textId="7065D5E6" w:rsidR="00002F8F" w:rsidDel="008058BC" w:rsidRDefault="00CA4686" w:rsidP="00CA4686">
      <w:pPr>
        <w:jc w:val="center"/>
        <w:rPr>
          <w:del w:id="1558" w:author="Katharina Schleidt" w:date="2021-10-27T12:06:00Z"/>
          <w:b/>
          <w:bCs/>
          <w:sz w:val="20"/>
          <w:szCs w:val="20"/>
        </w:rPr>
      </w:pPr>
      <w:del w:id="1559" w:author="Katharina Schleidt" w:date="2021-10-27T12:06:00Z">
        <w:r w:rsidRPr="00CA4686"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20</w:delText>
        </w:r>
        <w:r w:rsidR="00D471BA" w:rsidDel="008058BC">
          <w:rPr>
            <w:b/>
            <w:bCs/>
            <w:sz w:val="20"/>
            <w:szCs w:val="20"/>
          </w:rPr>
          <w:fldChar w:fldCharType="end"/>
        </w:r>
        <w:r w:rsidRPr="00CA4686" w:rsidDel="008058BC">
          <w:rPr>
            <w:b/>
            <w:bCs/>
            <w:sz w:val="20"/>
            <w:szCs w:val="20"/>
          </w:rPr>
          <w:delText>— (Informative) Included direct and indirect requirements and recommendations of the Abstract Observation core package requirements class.</w:delText>
        </w:r>
      </w:del>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1560" w:name="_Toc72768876"/>
      <w:proofErr w:type="spellStart"/>
      <w:r w:rsidRPr="00F102C2">
        <w:t>AbstractObservationCharacteristics</w:t>
      </w:r>
      <w:bookmarkEnd w:id="1560"/>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D3577A">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D3577A">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D3577A">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D3577A">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D3577A">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D3577A">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D3577A">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D3577A">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D3577A">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D3577A">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D3577A">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D3577A">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D3577A">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D3577A">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D3577A">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D3577A">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D3577A">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D3577A">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D3577A">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D3577A">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D3577A">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4D58E162" w:rsidR="009E4931" w:rsidRPr="009E4931" w:rsidRDefault="00D3577A" w:rsidP="001A5B74">
            <w:pPr>
              <w:widowControl w:val="0"/>
              <w:rPr>
                <w:sz w:val="20"/>
                <w:szCs w:val="20"/>
              </w:rPr>
            </w:pPr>
            <w:ins w:id="1561" w:author="Katharina Schleidt" w:date="2021-10-22T00:34:00Z">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BA3170">
                <w:rPr>
                  <w:sz w:val="20"/>
                  <w:szCs w:val="20"/>
                </w:rPr>
                <w:t>observingProcedure</w:t>
              </w:r>
              <w:r w:rsidRPr="00815246">
                <w:rPr>
                  <w:sz w:val="20"/>
                  <w:szCs w:val="20"/>
                </w:rPr>
                <w:t>-sem</w:t>
              </w:r>
            </w:ins>
            <w:proofErr w:type="spellEnd"/>
            <w:del w:id="1562" w:author="Katharina Schleidt" w:date="2021-10-22T00:34:00Z">
              <w:r w:rsidR="009E4931" w:rsidRPr="009E4931" w:rsidDel="00D3577A">
                <w:rPr>
                  <w:sz w:val="20"/>
                  <w:szCs w:val="20"/>
                </w:rPr>
                <w:delText>/req/obs-cpt/Observation/procedure-sem</w:delText>
              </w:r>
            </w:del>
          </w:p>
        </w:tc>
      </w:tr>
      <w:tr w:rsidR="009E4931" w:rsidRPr="009E4931" w14:paraId="72EAA8C8" w14:textId="77777777" w:rsidTr="00D3577A">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D3577A">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D3577A">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D3577A">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D3577A">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D3577A">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24689ED4" w:rsidR="00B22FAE" w:rsidDel="008058BC" w:rsidRDefault="00B22FAE" w:rsidP="00B22FAE">
      <w:pPr>
        <w:keepNext/>
        <w:rPr>
          <w:del w:id="1563" w:author="Katharina Schleidt" w:date="2021-10-27T12:06:00Z"/>
        </w:rPr>
      </w:pPr>
      <w:del w:id="1564" w:author="Katharina Schleidt" w:date="2021-10-27T12:06:00Z">
        <w:r w:rsidDel="008058BC">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del>
    </w:p>
    <w:p w14:paraId="2981624B" w14:textId="33ED089B" w:rsidR="00992922" w:rsidDel="008058BC" w:rsidRDefault="00B22FAE" w:rsidP="00B22FAE">
      <w:pPr>
        <w:jc w:val="center"/>
        <w:rPr>
          <w:del w:id="1565" w:author="Katharina Schleidt" w:date="2021-10-27T12:06:00Z"/>
          <w:b/>
          <w:bCs/>
          <w:sz w:val="20"/>
          <w:szCs w:val="20"/>
        </w:rPr>
      </w:pPr>
      <w:del w:id="1566" w:author="Katharina Schleidt" w:date="2021-10-27T12:06:00Z">
        <w:r w:rsidRPr="00B22FA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21</w:delText>
        </w:r>
        <w:r w:rsidR="00D471BA" w:rsidDel="008058BC">
          <w:rPr>
            <w:b/>
            <w:bCs/>
            <w:sz w:val="20"/>
            <w:szCs w:val="20"/>
          </w:rPr>
          <w:fldChar w:fldCharType="end"/>
        </w:r>
        <w:r w:rsidRPr="00B22FAE" w:rsidDel="008058BC">
          <w:rPr>
            <w:b/>
            <w:bCs/>
            <w:sz w:val="20"/>
            <w:szCs w:val="20"/>
          </w:rPr>
          <w:delText xml:space="preserve">— (Informative) Included direct and indirect requirements and recommendations of the </w:delText>
        </w:r>
        <w:r w:rsidR="0082560B" w:rsidRPr="0082560B" w:rsidDel="008058BC">
          <w:rPr>
            <w:b/>
            <w:bCs/>
            <w:sz w:val="20"/>
            <w:szCs w:val="20"/>
          </w:rPr>
          <w:delText xml:space="preserve">Abstract Observation core </w:delText>
        </w:r>
        <w:r w:rsidR="0082560B" w:rsidDel="008058BC">
          <w:rPr>
            <w:b/>
            <w:bCs/>
            <w:sz w:val="20"/>
            <w:szCs w:val="20"/>
          </w:rPr>
          <w:delText xml:space="preserve">— </w:delText>
        </w:r>
        <w:r w:rsidRPr="00B22FAE" w:rsidDel="008058BC">
          <w:rPr>
            <w:b/>
            <w:bCs/>
            <w:sz w:val="20"/>
            <w:szCs w:val="20"/>
          </w:rPr>
          <w:delText>AbstractObservationCharacteristics requirements class.</w:delText>
        </w:r>
      </w:del>
    </w:p>
    <w:p w14:paraId="25298519" w14:textId="77777777" w:rsidR="00431328" w:rsidRDefault="00431328" w:rsidP="00431328">
      <w:pPr>
        <w:keepNext/>
      </w:pPr>
      <w:r>
        <w:rPr>
          <w:noProof/>
          <w:lang w:val="fr-FR" w:eastAsia="fr-FR"/>
        </w:rPr>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6955351B"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2DC395E2"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1567" w:author="Katharina Schleidt" w:date="2021-07-05T19:53:00Z">
        <w:r w:rsidDel="00B32239">
          <w:rPr>
            <w:lang w:eastAsia="ja-JP"/>
          </w:rPr>
          <w:delText>e.g.</w:delText>
        </w:r>
      </w:del>
      <w:ins w:id="1568"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1569"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00501BDD"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w:t>
            </w:r>
            <w:r w:rsidRPr="00562CBB">
              <w:rPr>
                <w:sz w:val="20"/>
                <w:szCs w:val="20"/>
              </w:rPr>
              <w:lastRenderedPageBreak/>
              <w:t>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lastRenderedPageBreak/>
              <w:t xml:space="preserve">Information pertaining to the data quality of the </w:t>
            </w:r>
            <w:ins w:id="1570" w:author="Ilkka Rinne" w:date="2021-07-27T16:10:00Z">
              <w:r w:rsidR="00626BFF">
                <w:rPr>
                  <w:b/>
                  <w:sz w:val="20"/>
                  <w:szCs w:val="20"/>
                </w:rPr>
                <w:t>r</w:t>
              </w:r>
            </w:ins>
            <w:del w:id="1571" w:author="Ilkka Rinne" w:date="2021-07-27T16:10:00Z">
              <w:r w:rsidRPr="00562CBB" w:rsidDel="00626BFF">
                <w:rPr>
                  <w:b/>
                  <w:sz w:val="20"/>
                  <w:szCs w:val="20"/>
                </w:rPr>
                <w:delText>R</w:delText>
              </w:r>
            </w:del>
            <w:r w:rsidRPr="00562CBB">
              <w:rPr>
                <w:b/>
                <w:sz w:val="20"/>
                <w:szCs w:val="20"/>
              </w:rPr>
              <w:t>esult</w:t>
            </w:r>
            <w:del w:id="1572"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w:t>
            </w:r>
            <w:r w:rsidRPr="00562CBB">
              <w:rPr>
                <w:sz w:val="20"/>
                <w:szCs w:val="20"/>
              </w:rPr>
              <w:lastRenderedPageBreak/>
              <w:t xml:space="preserve">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0BCF6EC4"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w:t>
      </w:r>
      <w:ins w:id="1573" w:author="Grellet Sylvain" w:date="2021-10-21T21:36:00Z">
        <w:r w:rsidR="00656929">
          <w:rPr>
            <w:lang w:eastAsia="ja-JP"/>
          </w:rPr>
          <w:t xml:space="preserve"> </w:t>
        </w:r>
        <w:r w:rsidR="00656929">
          <w:rPr>
            <w:lang w:eastAsia="ja-JP"/>
          </w:rPr>
          <w:fldChar w:fldCharType="begin"/>
        </w:r>
        <w:r w:rsidR="00656929">
          <w:rPr>
            <w:lang w:eastAsia="ja-JP"/>
          </w:rPr>
          <w:instrText xml:space="preserve"> REF _Ref85744622 \r \h </w:instrText>
        </w:r>
      </w:ins>
      <w:r w:rsidR="00656929">
        <w:rPr>
          <w:lang w:eastAsia="ja-JP"/>
        </w:rPr>
      </w:r>
      <w:r w:rsidR="00656929">
        <w:rPr>
          <w:lang w:eastAsia="ja-JP"/>
        </w:rPr>
        <w:fldChar w:fldCharType="separate"/>
      </w:r>
      <w:ins w:id="1574" w:author="Grellet Sylvain" w:date="2021-10-21T21:36:00Z">
        <w:r w:rsidR="00656929">
          <w:rPr>
            <w:lang w:eastAsia="ja-JP"/>
          </w:rPr>
          <w:t>[29]</w:t>
        </w:r>
        <w:r w:rsidR="00656929">
          <w:rPr>
            <w:lang w:eastAsia="ja-JP"/>
          </w:rPr>
          <w:fldChar w:fldCharType="end"/>
        </w:r>
      </w:ins>
      <w:ins w:id="1575" w:author="Grellet Sylvain" w:date="2021-10-21T21:39:00Z">
        <w:r w:rsidR="0059657D">
          <w:rPr>
            <w:lang w:eastAsia="ja-JP"/>
          </w:rPr>
          <w:t xml:space="preserve"> </w:t>
        </w:r>
        <w:r w:rsidR="0059657D">
          <w:rPr>
            <w:lang w:eastAsia="ja-JP"/>
          </w:rPr>
          <w:fldChar w:fldCharType="begin"/>
        </w:r>
        <w:r w:rsidR="0059657D">
          <w:rPr>
            <w:lang w:eastAsia="ja-JP"/>
          </w:rPr>
          <w:instrText xml:space="preserve"> REF _Ref85744814 \r \h </w:instrText>
        </w:r>
      </w:ins>
      <w:r w:rsidR="0059657D">
        <w:rPr>
          <w:lang w:eastAsia="ja-JP"/>
        </w:rPr>
      </w:r>
      <w:r w:rsidR="0059657D">
        <w:rPr>
          <w:lang w:eastAsia="ja-JP"/>
        </w:rPr>
        <w:fldChar w:fldCharType="separate"/>
      </w:r>
      <w:ins w:id="1576" w:author="Grellet Sylvain" w:date="2021-10-21T21:39:00Z">
        <w:r w:rsidR="0059657D">
          <w:rPr>
            <w:lang w:eastAsia="ja-JP"/>
          </w:rPr>
          <w:t>[30]</w:t>
        </w:r>
        <w:r w:rsidR="0059657D">
          <w:rPr>
            <w:lang w:eastAsia="ja-JP"/>
          </w:rPr>
          <w:fldChar w:fldCharType="end"/>
        </w:r>
      </w:ins>
      <w:ins w:id="1577" w:author="Grellet Sylvain" w:date="2021-10-21T21:40:00Z">
        <w:r w:rsidR="0059657D">
          <w:rPr>
            <w:lang w:eastAsia="ja-JP"/>
          </w:rPr>
          <w:t xml:space="preserve"> </w:t>
        </w:r>
        <w:r w:rsidR="0059657D">
          <w:rPr>
            <w:lang w:eastAsia="ja-JP"/>
          </w:rPr>
          <w:fldChar w:fldCharType="begin"/>
        </w:r>
        <w:r w:rsidR="0059657D">
          <w:rPr>
            <w:lang w:eastAsia="ja-JP"/>
          </w:rPr>
          <w:instrText xml:space="preserve"> REF _Ref85744819 \r \h </w:instrText>
        </w:r>
      </w:ins>
      <w:r w:rsidR="0059657D">
        <w:rPr>
          <w:lang w:eastAsia="ja-JP"/>
        </w:rPr>
      </w:r>
      <w:r w:rsidR="0059657D">
        <w:rPr>
          <w:lang w:eastAsia="ja-JP"/>
        </w:rPr>
        <w:fldChar w:fldCharType="separate"/>
      </w:r>
      <w:ins w:id="1578" w:author="Grellet Sylvain" w:date="2021-10-21T21:40:00Z">
        <w:r w:rsidR="0059657D">
          <w:rPr>
            <w:lang w:eastAsia="ja-JP"/>
          </w:rPr>
          <w:t>[31]</w:t>
        </w:r>
        <w:r w:rsidR="0059657D">
          <w:rPr>
            <w:lang w:eastAsia="ja-JP"/>
          </w:rPr>
          <w:fldChar w:fldCharType="end"/>
        </w:r>
      </w:ins>
      <w:r w:rsidRPr="0017013F">
        <w:rPr>
          <w:lang w:eastAsia="ja-JP"/>
        </w:rPr>
        <w:t>.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1579" w:author="Katharina Schleidt" w:date="2021-07-05T13:55:00Z">
        <w:r w:rsidRPr="00CA1C0E" w:rsidDel="0058722D">
          <w:rPr>
            <w:lang w:eastAsia="ja-JP"/>
          </w:rPr>
          <w:delText>feature of interest</w:delText>
        </w:r>
      </w:del>
      <w:ins w:id="1580"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1581" w:author="Katharina Schleidt" w:date="2021-07-05T13:55:00Z">
        <w:r w:rsidDel="0058722D">
          <w:rPr>
            <w:lang w:eastAsia="ja-JP"/>
          </w:rPr>
          <w:delText>feature of interest</w:delText>
        </w:r>
      </w:del>
      <w:ins w:id="1582"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1583" w:author="Katharina Schleidt" w:date="2021-07-05T13:55:00Z">
        <w:r w:rsidDel="0058722D">
          <w:rPr>
            <w:lang w:eastAsia="ja-JP"/>
          </w:rPr>
          <w:delText>feature of interest</w:delText>
        </w:r>
      </w:del>
      <w:ins w:id="1584"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1585" w:author="Katharina Schleidt" w:date="2021-07-05T19:58:00Z">
        <w:r w:rsidDel="00B32239">
          <w:rPr>
            <w:lang w:eastAsia="ja-JP"/>
          </w:rPr>
          <w:delText xml:space="preserve">a </w:delText>
        </w:r>
      </w:del>
      <w:ins w:id="1586"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1587"/>
      <w:r>
        <w:rPr>
          <w:lang w:eastAsia="ja-JP"/>
        </w:rPr>
        <w:t>clause</w:t>
      </w:r>
      <w:commentRangeEnd w:id="1587"/>
      <w:r w:rsidR="005F790E">
        <w:rPr>
          <w:rStyle w:val="CommentReference"/>
        </w:rPr>
        <w:commentReference w:id="1587"/>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1588" w:name="_Toc72768877"/>
      <w:proofErr w:type="spellStart"/>
      <w:r w:rsidRPr="001E1837">
        <w:t>AbstractObservation</w:t>
      </w:r>
      <w:bookmarkEnd w:id="1588"/>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rsidRPr="00EE38D9" w14:paraId="6A5146FE" w14:textId="77777777" w:rsidTr="00D94AF2">
        <w:tc>
          <w:tcPr>
            <w:tcW w:w="2258" w:type="dxa"/>
            <w:shd w:val="clear" w:color="auto" w:fill="auto"/>
            <w:tcMar>
              <w:top w:w="100" w:type="dxa"/>
              <w:left w:w="100" w:type="dxa"/>
              <w:bottom w:w="100" w:type="dxa"/>
              <w:right w:w="100" w:type="dxa"/>
            </w:tcMar>
          </w:tcPr>
          <w:p w14:paraId="6CF7332A" w14:textId="77777777" w:rsidR="00067877" w:rsidRPr="00EE38D9" w:rsidRDefault="00067877" w:rsidP="001A5B74">
            <w:pPr>
              <w:widowControl w:val="0"/>
              <w:spacing w:line="240" w:lineRule="auto"/>
              <w:rPr>
                <w:b/>
                <w:sz w:val="20"/>
                <w:szCs w:val="20"/>
              </w:rPr>
            </w:pPr>
            <w:r w:rsidRPr="00EE38D9">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p>
        </w:tc>
      </w:tr>
      <w:tr w:rsidR="00067877" w:rsidRPr="00EE38D9" w14:paraId="09637992" w14:textId="77777777" w:rsidTr="00D94AF2">
        <w:tc>
          <w:tcPr>
            <w:tcW w:w="2258" w:type="dxa"/>
            <w:shd w:val="clear" w:color="auto" w:fill="auto"/>
            <w:tcMar>
              <w:top w:w="100" w:type="dxa"/>
              <w:left w:w="100" w:type="dxa"/>
              <w:bottom w:w="100" w:type="dxa"/>
              <w:right w:w="100" w:type="dxa"/>
            </w:tcMar>
          </w:tcPr>
          <w:p w14:paraId="4B1D5E55" w14:textId="77777777" w:rsidR="00067877" w:rsidRPr="00EE38D9" w:rsidRDefault="00067877" w:rsidP="001A5B74">
            <w:pPr>
              <w:widowControl w:val="0"/>
              <w:spacing w:line="240" w:lineRule="auto"/>
              <w:rPr>
                <w:sz w:val="20"/>
                <w:szCs w:val="20"/>
              </w:rPr>
            </w:pPr>
            <w:r w:rsidRPr="00EE38D9">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Pr="00EE38D9" w:rsidRDefault="00067877" w:rsidP="001A5B74">
            <w:pPr>
              <w:widowControl w:val="0"/>
              <w:spacing w:line="240" w:lineRule="auto"/>
              <w:rPr>
                <w:sz w:val="20"/>
                <w:szCs w:val="20"/>
              </w:rPr>
            </w:pPr>
            <w:r w:rsidRPr="00EE38D9">
              <w:rPr>
                <w:sz w:val="20"/>
                <w:szCs w:val="20"/>
              </w:rPr>
              <w:t>Logical model</w:t>
            </w:r>
          </w:p>
        </w:tc>
      </w:tr>
      <w:tr w:rsidR="00067877" w:rsidRPr="00EE38D9" w14:paraId="2E198517" w14:textId="77777777" w:rsidTr="00D94AF2">
        <w:tc>
          <w:tcPr>
            <w:tcW w:w="2258" w:type="dxa"/>
            <w:shd w:val="clear" w:color="auto" w:fill="auto"/>
            <w:tcMar>
              <w:top w:w="100" w:type="dxa"/>
              <w:left w:w="100" w:type="dxa"/>
              <w:bottom w:w="100" w:type="dxa"/>
              <w:right w:w="100" w:type="dxa"/>
            </w:tcMar>
          </w:tcPr>
          <w:p w14:paraId="483B9CFF" w14:textId="77777777" w:rsidR="00067877" w:rsidRPr="00EE38D9" w:rsidRDefault="00067877" w:rsidP="001A5B74">
            <w:pPr>
              <w:widowControl w:val="0"/>
              <w:spacing w:line="240" w:lineRule="auto"/>
              <w:rPr>
                <w:sz w:val="20"/>
                <w:szCs w:val="20"/>
              </w:rPr>
            </w:pPr>
            <w:r w:rsidRPr="00EE38D9">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Pr="00EE38D9" w:rsidRDefault="00067877" w:rsidP="001A5B74">
            <w:pPr>
              <w:widowControl w:val="0"/>
              <w:spacing w:line="240" w:lineRule="auto"/>
              <w:rPr>
                <w:sz w:val="20"/>
                <w:szCs w:val="20"/>
              </w:rPr>
            </w:pPr>
            <w:r w:rsidRPr="00EE38D9">
              <w:rPr>
                <w:sz w:val="20"/>
                <w:szCs w:val="20"/>
              </w:rPr>
              <w:t xml:space="preserve">Abstract Observation core - </w:t>
            </w:r>
            <w:proofErr w:type="spellStart"/>
            <w:r w:rsidRPr="00EE38D9">
              <w:rPr>
                <w:sz w:val="20"/>
                <w:szCs w:val="20"/>
              </w:rPr>
              <w:t>AbstractObservation</w:t>
            </w:r>
            <w:proofErr w:type="spellEnd"/>
          </w:p>
        </w:tc>
      </w:tr>
      <w:tr w:rsidR="00067877" w:rsidRPr="00EE38D9" w14:paraId="790B27E1" w14:textId="77777777" w:rsidTr="00D94AF2">
        <w:tc>
          <w:tcPr>
            <w:tcW w:w="2258" w:type="dxa"/>
            <w:shd w:val="clear" w:color="auto" w:fill="auto"/>
            <w:tcMar>
              <w:top w:w="100" w:type="dxa"/>
              <w:left w:w="100" w:type="dxa"/>
              <w:bottom w:w="100" w:type="dxa"/>
              <w:right w:w="100" w:type="dxa"/>
            </w:tcMar>
          </w:tcPr>
          <w:p w14:paraId="24137FE6"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UML2 conformance class</w:t>
            </w:r>
          </w:p>
        </w:tc>
      </w:tr>
      <w:tr w:rsidR="00067877" w:rsidRPr="00EE38D9" w14:paraId="20C3E3C0" w14:textId="77777777" w:rsidTr="00D94AF2">
        <w:tc>
          <w:tcPr>
            <w:tcW w:w="2258" w:type="dxa"/>
            <w:shd w:val="clear" w:color="auto" w:fill="auto"/>
            <w:tcMar>
              <w:top w:w="100" w:type="dxa"/>
              <w:left w:w="100" w:type="dxa"/>
              <w:bottom w:w="100" w:type="dxa"/>
              <w:right w:w="100" w:type="dxa"/>
            </w:tcMar>
          </w:tcPr>
          <w:p w14:paraId="3C05DE4C"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Pr="00EE38D9" w:rsidRDefault="00067877" w:rsidP="001A5B74">
            <w:pPr>
              <w:widowControl w:val="0"/>
              <w:spacing w:line="240" w:lineRule="auto"/>
              <w:rPr>
                <w:sz w:val="20"/>
                <w:szCs w:val="20"/>
              </w:rPr>
            </w:pPr>
            <w:r w:rsidRPr="00EE38D9">
              <w:rPr>
                <w:sz w:val="20"/>
                <w:szCs w:val="20"/>
              </w:rPr>
              <w:t xml:space="preserve">ISO 19103:2015 Geographic information – Conceptual schema language, </w:t>
            </w:r>
            <w:proofErr w:type="spellStart"/>
            <w:r w:rsidRPr="00EE38D9">
              <w:rPr>
                <w:sz w:val="20"/>
                <w:szCs w:val="20"/>
              </w:rPr>
              <w:t>CoreTypes</w:t>
            </w:r>
            <w:proofErr w:type="spellEnd"/>
            <w:r w:rsidRPr="00EE38D9">
              <w:rPr>
                <w:sz w:val="20"/>
                <w:szCs w:val="20"/>
              </w:rPr>
              <w:t xml:space="preserve"> conformance class</w:t>
            </w:r>
          </w:p>
        </w:tc>
      </w:tr>
      <w:tr w:rsidR="00067877" w:rsidRPr="00EE38D9" w14:paraId="3022AD4A" w14:textId="77777777" w:rsidTr="00D94AF2">
        <w:tc>
          <w:tcPr>
            <w:tcW w:w="2258" w:type="dxa"/>
            <w:shd w:val="clear" w:color="auto" w:fill="auto"/>
            <w:tcMar>
              <w:top w:w="100" w:type="dxa"/>
              <w:left w:w="100" w:type="dxa"/>
              <w:bottom w:w="100" w:type="dxa"/>
              <w:right w:w="100" w:type="dxa"/>
            </w:tcMar>
          </w:tcPr>
          <w:p w14:paraId="1604EFA1"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Pr="00EE38D9" w:rsidRDefault="00067877" w:rsidP="001A5B74">
            <w:pPr>
              <w:widowControl w:val="0"/>
              <w:spacing w:line="240" w:lineRule="auto"/>
              <w:rPr>
                <w:sz w:val="20"/>
                <w:szCs w:val="20"/>
              </w:rPr>
            </w:pPr>
            <w:r w:rsidRPr="00EE38D9">
              <w:rPr>
                <w:sz w:val="20"/>
                <w:szCs w:val="20"/>
              </w:rPr>
              <w:t>ISO 19108:2002 Geographic information – Temporal schema, Application schemas for data transfer conformance class</w:t>
            </w:r>
          </w:p>
        </w:tc>
      </w:tr>
      <w:tr w:rsidR="00067877" w:rsidRPr="00EE38D9" w14:paraId="1E92DB73" w14:textId="77777777" w:rsidTr="00D94AF2">
        <w:tc>
          <w:tcPr>
            <w:tcW w:w="2258" w:type="dxa"/>
            <w:shd w:val="clear" w:color="auto" w:fill="auto"/>
            <w:tcMar>
              <w:top w:w="100" w:type="dxa"/>
              <w:left w:w="100" w:type="dxa"/>
              <w:bottom w:w="100" w:type="dxa"/>
              <w:right w:w="100" w:type="dxa"/>
            </w:tcMar>
          </w:tcPr>
          <w:p w14:paraId="3D5EBB1C" w14:textId="77777777" w:rsidR="00067877" w:rsidRPr="00EE38D9" w:rsidRDefault="00067877" w:rsidP="001A5B74">
            <w:pPr>
              <w:widowControl w:val="0"/>
              <w:spacing w:line="240" w:lineRule="auto"/>
              <w:rPr>
                <w:sz w:val="20"/>
                <w:szCs w:val="20"/>
              </w:rPr>
            </w:pPr>
            <w:r w:rsidRPr="00EE38D9">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AbstractObservationCharacteristics</w:t>
            </w:r>
            <w:proofErr w:type="spellEnd"/>
          </w:p>
        </w:tc>
      </w:tr>
      <w:tr w:rsidR="00067877" w:rsidRPr="00EE38D9" w:rsidDel="00615828" w14:paraId="15A66E4E" w14:textId="09D652DB" w:rsidTr="00D94AF2">
        <w:trPr>
          <w:del w:id="1589" w:author="Katharina Schleidt" w:date="2021-10-22T00:00:00Z"/>
        </w:trPr>
        <w:tc>
          <w:tcPr>
            <w:tcW w:w="2258" w:type="dxa"/>
            <w:shd w:val="clear" w:color="auto" w:fill="auto"/>
            <w:tcMar>
              <w:top w:w="100" w:type="dxa"/>
              <w:left w:w="100" w:type="dxa"/>
              <w:bottom w:w="100" w:type="dxa"/>
              <w:right w:w="100" w:type="dxa"/>
            </w:tcMar>
          </w:tcPr>
          <w:p w14:paraId="02F99CD4" w14:textId="4474AE9B" w:rsidR="00067877" w:rsidRPr="00EE38D9" w:rsidDel="00615828" w:rsidRDefault="00067877" w:rsidP="001A5B74">
            <w:pPr>
              <w:widowControl w:val="0"/>
              <w:spacing w:line="240" w:lineRule="auto"/>
              <w:rPr>
                <w:del w:id="1590" w:author="Katharina Schleidt" w:date="2021-10-22T00:00:00Z"/>
                <w:sz w:val="20"/>
                <w:szCs w:val="20"/>
              </w:rPr>
            </w:pPr>
            <w:del w:id="1591" w:author="Katharina Schleidt" w:date="2021-10-17T20:41: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D022085" w14:textId="4B5B54F0" w:rsidR="00067877" w:rsidRPr="00EE38D9" w:rsidDel="00615828" w:rsidRDefault="00067877" w:rsidP="001A5B74">
            <w:pPr>
              <w:widowControl w:val="0"/>
              <w:spacing w:line="240" w:lineRule="auto"/>
              <w:rPr>
                <w:del w:id="1592" w:author="Katharina Schleidt" w:date="2021-10-22T00:00:00Z"/>
                <w:sz w:val="20"/>
                <w:szCs w:val="20"/>
              </w:rPr>
            </w:pPr>
            <w:del w:id="1593" w:author="Katharina Schleidt" w:date="2021-10-17T20:41:00Z">
              <w:r w:rsidRPr="00EE38D9" w:rsidDel="00D00C9F">
                <w:rPr>
                  <w:sz w:val="20"/>
                  <w:szCs w:val="20"/>
                </w:rPr>
                <w:delText>/req/obs-core/AbstractObservation/resultTime-type</w:delText>
              </w:r>
            </w:del>
          </w:p>
        </w:tc>
      </w:tr>
      <w:tr w:rsidR="00067877" w:rsidRPr="00EE38D9" w:rsidDel="00615828" w14:paraId="49A73171" w14:textId="02EA46DC" w:rsidTr="00D94AF2">
        <w:trPr>
          <w:del w:id="1594" w:author="Katharina Schleidt" w:date="2021-10-22T00:00:00Z"/>
        </w:trPr>
        <w:tc>
          <w:tcPr>
            <w:tcW w:w="2258" w:type="dxa"/>
            <w:shd w:val="clear" w:color="auto" w:fill="auto"/>
            <w:tcMar>
              <w:top w:w="100" w:type="dxa"/>
              <w:left w:w="100" w:type="dxa"/>
              <w:bottom w:w="100" w:type="dxa"/>
              <w:right w:w="100" w:type="dxa"/>
            </w:tcMar>
          </w:tcPr>
          <w:p w14:paraId="2CE2649A" w14:textId="7E3562F6" w:rsidR="00067877" w:rsidRPr="00EE38D9" w:rsidDel="00615828" w:rsidRDefault="00067877" w:rsidP="001A5B74">
            <w:pPr>
              <w:widowControl w:val="0"/>
              <w:spacing w:line="240" w:lineRule="auto"/>
              <w:rPr>
                <w:del w:id="1595" w:author="Katharina Schleidt" w:date="2021-10-22T00:00:00Z"/>
                <w:sz w:val="20"/>
                <w:szCs w:val="20"/>
              </w:rPr>
            </w:pPr>
            <w:del w:id="1596" w:author="Katharina Schleidt" w:date="2021-10-17T20:41:00Z">
              <w:r w:rsidRPr="00EE38D9" w:rsidDel="00D00C9F">
                <w:rPr>
                  <w:sz w:val="20"/>
                  <w:szCs w:val="20"/>
                </w:rPr>
                <w:delText>Requirement</w:delText>
              </w:r>
            </w:del>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61227B8A" w:rsidR="00067877" w:rsidRPr="00EE38D9" w:rsidDel="00615828" w:rsidRDefault="00067877" w:rsidP="001A5B74">
            <w:pPr>
              <w:widowControl w:val="0"/>
              <w:spacing w:line="240" w:lineRule="auto"/>
              <w:rPr>
                <w:del w:id="1597" w:author="Katharina Schleidt" w:date="2021-10-22T00:00:00Z"/>
                <w:sz w:val="20"/>
                <w:szCs w:val="20"/>
              </w:rPr>
            </w:pPr>
            <w:del w:id="1598" w:author="Katharina Schleidt" w:date="2021-10-17T20:41:00Z">
              <w:r w:rsidRPr="00EE38D9" w:rsidDel="00D00C9F">
                <w:rPr>
                  <w:sz w:val="20"/>
                  <w:szCs w:val="20"/>
                </w:rPr>
                <w:delText>/req/obs-core/AbstractObservation/validTime-type</w:delText>
              </w:r>
            </w:del>
          </w:p>
        </w:tc>
      </w:tr>
      <w:tr w:rsidR="00067877" w:rsidRPr="00EE38D9" w14:paraId="39C37D18" w14:textId="77777777" w:rsidTr="00D94AF2">
        <w:tc>
          <w:tcPr>
            <w:tcW w:w="2258" w:type="dxa"/>
            <w:shd w:val="clear" w:color="auto" w:fill="auto"/>
            <w:tcMar>
              <w:top w:w="100" w:type="dxa"/>
              <w:left w:w="100" w:type="dxa"/>
              <w:bottom w:w="100" w:type="dxa"/>
              <w:right w:w="100" w:type="dxa"/>
            </w:tcMar>
          </w:tcPr>
          <w:p w14:paraId="2E2099D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Pr="00EE38D9" w:rsidRDefault="00067877" w:rsidP="001A5B74">
            <w:pPr>
              <w:widowControl w:val="0"/>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phenomenonTime</w:t>
            </w:r>
            <w:proofErr w:type="spellEnd"/>
            <w:r w:rsidRPr="00EE38D9">
              <w:rPr>
                <w:sz w:val="20"/>
                <w:szCs w:val="20"/>
              </w:rPr>
              <w:t>-card</w:t>
            </w:r>
          </w:p>
        </w:tc>
      </w:tr>
      <w:tr w:rsidR="00067877" w:rsidRPr="00EE38D9" w14:paraId="41BE0320" w14:textId="77777777" w:rsidTr="00D94AF2">
        <w:tc>
          <w:tcPr>
            <w:tcW w:w="2258" w:type="dxa"/>
            <w:shd w:val="clear" w:color="auto" w:fill="auto"/>
            <w:tcMar>
              <w:top w:w="100" w:type="dxa"/>
              <w:left w:w="100" w:type="dxa"/>
              <w:bottom w:w="100" w:type="dxa"/>
              <w:right w:w="100" w:type="dxa"/>
            </w:tcMar>
          </w:tcPr>
          <w:p w14:paraId="1BA2E3CD" w14:textId="77777777" w:rsidR="00067877" w:rsidRPr="00EE38D9" w:rsidRDefault="00067877" w:rsidP="001A5B74">
            <w:pPr>
              <w:widowControl w:val="0"/>
              <w:spacing w:line="240" w:lineRule="auto"/>
              <w:rPr>
                <w:sz w:val="20"/>
                <w:szCs w:val="20"/>
              </w:rPr>
            </w:pPr>
            <w:r w:rsidRPr="00EE38D9">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Pr="00EE38D9" w:rsidRDefault="00067877" w:rsidP="001A5B74">
            <w:pPr>
              <w:widowControl w:val="0"/>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resultTime</w:t>
            </w:r>
            <w:proofErr w:type="spellEnd"/>
            <w:r w:rsidRPr="00EE38D9">
              <w:rPr>
                <w:sz w:val="20"/>
                <w:szCs w:val="20"/>
              </w:rPr>
              <w:t>-card</w:t>
            </w:r>
          </w:p>
        </w:tc>
      </w:tr>
      <w:tr w:rsidR="00067877" w:rsidRPr="00EE38D9" w14:paraId="56593F1E" w14:textId="77777777" w:rsidTr="00D94AF2">
        <w:tc>
          <w:tcPr>
            <w:tcW w:w="2258" w:type="dxa"/>
            <w:shd w:val="clear" w:color="auto" w:fill="auto"/>
            <w:tcMar>
              <w:top w:w="100" w:type="dxa"/>
              <w:left w:w="100" w:type="dxa"/>
              <w:bottom w:w="100" w:type="dxa"/>
              <w:right w:w="100" w:type="dxa"/>
            </w:tcMar>
          </w:tcPr>
          <w:p w14:paraId="19543A34"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observedProperty</w:t>
            </w:r>
            <w:proofErr w:type="spellEnd"/>
            <w:r w:rsidRPr="00EE38D9">
              <w:rPr>
                <w:sz w:val="20"/>
                <w:szCs w:val="20"/>
              </w:rPr>
              <w:t>-card</w:t>
            </w:r>
          </w:p>
        </w:tc>
      </w:tr>
      <w:tr w:rsidR="00067877" w:rsidRPr="00EE38D9" w14:paraId="7139ACEA" w14:textId="77777777" w:rsidTr="00D94AF2">
        <w:tc>
          <w:tcPr>
            <w:tcW w:w="2258" w:type="dxa"/>
            <w:shd w:val="clear" w:color="auto" w:fill="auto"/>
            <w:tcMar>
              <w:top w:w="100" w:type="dxa"/>
              <w:left w:w="100" w:type="dxa"/>
              <w:bottom w:w="100" w:type="dxa"/>
              <w:right w:w="100" w:type="dxa"/>
            </w:tcMar>
          </w:tcPr>
          <w:p w14:paraId="38D74DCC"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6D0542A" w14:textId="78CA315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00021125" w:rsidRPr="00EE38D9">
              <w:rPr>
                <w:sz w:val="20"/>
                <w:szCs w:val="20"/>
              </w:rPr>
              <w:t>observingProcedure</w:t>
            </w:r>
            <w:proofErr w:type="spellEnd"/>
            <w:r w:rsidRPr="00EE38D9">
              <w:rPr>
                <w:sz w:val="20"/>
                <w:szCs w:val="20"/>
              </w:rPr>
              <w:t>-card</w:t>
            </w:r>
          </w:p>
        </w:tc>
      </w:tr>
      <w:tr w:rsidR="00067877" w:rsidRPr="00EE38D9" w14:paraId="4C3AEB4D" w14:textId="77777777" w:rsidTr="00D94AF2">
        <w:tc>
          <w:tcPr>
            <w:tcW w:w="2258" w:type="dxa"/>
            <w:shd w:val="clear" w:color="auto" w:fill="auto"/>
            <w:tcMar>
              <w:top w:w="100" w:type="dxa"/>
              <w:left w:w="100" w:type="dxa"/>
              <w:bottom w:w="100" w:type="dxa"/>
              <w:right w:w="100" w:type="dxa"/>
            </w:tcMar>
          </w:tcPr>
          <w:p w14:paraId="4CAB8F28"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/Observation/result-card</w:t>
            </w:r>
          </w:p>
        </w:tc>
      </w:tr>
      <w:tr w:rsidR="00D00C9F" w:rsidRPr="00EE38D9" w14:paraId="57B4B7CF" w14:textId="77777777" w:rsidTr="00D94AF2">
        <w:tc>
          <w:tcPr>
            <w:tcW w:w="2258" w:type="dxa"/>
            <w:shd w:val="clear" w:color="auto" w:fill="auto"/>
            <w:tcMar>
              <w:top w:w="100" w:type="dxa"/>
              <w:left w:w="100" w:type="dxa"/>
              <w:bottom w:w="100" w:type="dxa"/>
              <w:right w:w="100" w:type="dxa"/>
            </w:tcMar>
          </w:tcPr>
          <w:p w14:paraId="24872B14" w14:textId="4626DA2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708C76C1" w14:textId="5B8CECA7"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/Observation/Observation-</w:t>
            </w:r>
            <w:proofErr w:type="spellStart"/>
            <w:r w:rsidRPr="00EE38D9">
              <w:rPr>
                <w:sz w:val="20"/>
                <w:szCs w:val="20"/>
              </w:rPr>
              <w:t>sem</w:t>
            </w:r>
            <w:proofErr w:type="spellEnd"/>
          </w:p>
        </w:tc>
      </w:tr>
      <w:tr w:rsidR="00D00C9F" w:rsidRPr="00EE38D9" w14:paraId="5F7A0309" w14:textId="77777777" w:rsidTr="00D94AF2">
        <w:tc>
          <w:tcPr>
            <w:tcW w:w="2258" w:type="dxa"/>
            <w:shd w:val="clear" w:color="auto" w:fill="auto"/>
            <w:tcMar>
              <w:top w:w="100" w:type="dxa"/>
              <w:left w:w="100" w:type="dxa"/>
              <w:bottom w:w="100" w:type="dxa"/>
              <w:right w:w="100" w:type="dxa"/>
            </w:tcMar>
          </w:tcPr>
          <w:p w14:paraId="5D83C6CC" w14:textId="485FA99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236E748D" w14:textId="3117A7E4"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observationType-sem</w:t>
            </w:r>
            <w:proofErr w:type="spellEnd"/>
          </w:p>
        </w:tc>
      </w:tr>
      <w:tr w:rsidR="00BD1347" w:rsidRPr="00EE38D9" w14:paraId="7DE8D7E8" w14:textId="77777777" w:rsidTr="00D94AF2">
        <w:tc>
          <w:tcPr>
            <w:tcW w:w="2258" w:type="dxa"/>
            <w:shd w:val="clear" w:color="auto" w:fill="auto"/>
            <w:tcMar>
              <w:top w:w="100" w:type="dxa"/>
              <w:left w:w="100" w:type="dxa"/>
              <w:bottom w:w="100" w:type="dxa"/>
              <w:right w:w="100" w:type="dxa"/>
            </w:tcMar>
          </w:tcPr>
          <w:p w14:paraId="6C2DEAFF" w14:textId="45711086" w:rsidR="00BD1347" w:rsidRPr="00EE38D9" w:rsidRDefault="00BD1347"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89D1985" w14:textId="68AFE241" w:rsidR="00BD1347" w:rsidRPr="00EE38D9" w:rsidRDefault="00BD1347" w:rsidP="00D00C9F">
            <w:pPr>
              <w:widowControl w:val="0"/>
              <w:spacing w:line="240" w:lineRule="auto"/>
              <w:rPr>
                <w:sz w:val="20"/>
                <w:szCs w:val="20"/>
              </w:rPr>
            </w:pPr>
            <w:r w:rsidRPr="00EE38D9">
              <w:rPr>
                <w:sz w:val="20"/>
                <w:szCs w:val="20"/>
              </w:rPr>
              <w:t>/req/obs-core/AbstractObservationType/AbstractObservationType-sem</w:t>
            </w:r>
          </w:p>
        </w:tc>
      </w:tr>
      <w:tr w:rsidR="00D00C9F" w:rsidRPr="00EE38D9" w14:paraId="0EA97F42" w14:textId="77777777" w:rsidTr="00D94AF2">
        <w:tc>
          <w:tcPr>
            <w:tcW w:w="2258" w:type="dxa"/>
            <w:shd w:val="clear" w:color="auto" w:fill="auto"/>
            <w:tcMar>
              <w:top w:w="100" w:type="dxa"/>
              <w:left w:w="100" w:type="dxa"/>
              <w:bottom w:w="100" w:type="dxa"/>
              <w:right w:w="100" w:type="dxa"/>
            </w:tcMar>
          </w:tcPr>
          <w:p w14:paraId="2CE2FF8C" w14:textId="7092CBC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B72656B" w14:textId="4AA1AD9F"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resultTime</w:t>
            </w:r>
            <w:proofErr w:type="spellEnd"/>
            <w:r w:rsidRPr="00EE38D9">
              <w:rPr>
                <w:sz w:val="20"/>
                <w:szCs w:val="20"/>
              </w:rPr>
              <w:t>-type</w:t>
            </w:r>
          </w:p>
        </w:tc>
      </w:tr>
      <w:tr w:rsidR="00D00C9F" w:rsidRPr="00EE38D9" w14:paraId="3156C584" w14:textId="77777777" w:rsidTr="00D94AF2">
        <w:tc>
          <w:tcPr>
            <w:tcW w:w="2258" w:type="dxa"/>
            <w:shd w:val="clear" w:color="auto" w:fill="auto"/>
            <w:tcMar>
              <w:top w:w="100" w:type="dxa"/>
              <w:left w:w="100" w:type="dxa"/>
              <w:bottom w:w="100" w:type="dxa"/>
              <w:right w:w="100" w:type="dxa"/>
            </w:tcMar>
          </w:tcPr>
          <w:p w14:paraId="666B5EF6" w14:textId="378E9C7B"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026F376" w14:textId="7515EDDA"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validTime</w:t>
            </w:r>
            <w:proofErr w:type="spellEnd"/>
            <w:r w:rsidRPr="00EE38D9">
              <w:rPr>
                <w:sz w:val="20"/>
                <w:szCs w:val="20"/>
              </w:rPr>
              <w:t>-type</w:t>
            </w:r>
          </w:p>
        </w:tc>
      </w:tr>
      <w:tr w:rsidR="00D00C9F" w:rsidRPr="00EE38D9" w14:paraId="4A11BD7E" w14:textId="77777777" w:rsidTr="00D94AF2">
        <w:tc>
          <w:tcPr>
            <w:tcW w:w="2258" w:type="dxa"/>
            <w:shd w:val="clear" w:color="auto" w:fill="auto"/>
            <w:tcMar>
              <w:top w:w="100" w:type="dxa"/>
              <w:left w:w="100" w:type="dxa"/>
              <w:bottom w:w="100" w:type="dxa"/>
              <w:right w:w="100" w:type="dxa"/>
            </w:tcMar>
          </w:tcPr>
          <w:p w14:paraId="6872FBBE" w14:textId="744C6F41"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E309D5D" w14:textId="33550D98"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featureOfInterest</w:t>
            </w:r>
            <w:proofErr w:type="spellEnd"/>
            <w:r w:rsidRPr="00EE38D9">
              <w:rPr>
                <w:sz w:val="20"/>
                <w:szCs w:val="20"/>
              </w:rPr>
              <w:t>-con</w:t>
            </w:r>
          </w:p>
        </w:tc>
      </w:tr>
      <w:tr w:rsidR="00D00C9F" w:rsidRPr="00EE38D9" w14:paraId="455BB7A8" w14:textId="77777777" w:rsidTr="00D94AF2">
        <w:tc>
          <w:tcPr>
            <w:tcW w:w="2258" w:type="dxa"/>
            <w:shd w:val="clear" w:color="auto" w:fill="auto"/>
            <w:tcMar>
              <w:top w:w="100" w:type="dxa"/>
              <w:left w:w="100" w:type="dxa"/>
              <w:bottom w:w="100" w:type="dxa"/>
              <w:right w:w="100" w:type="dxa"/>
            </w:tcMar>
          </w:tcPr>
          <w:p w14:paraId="17B15A0C" w14:textId="355FE23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09D82DA5" w14:textId="3A7726C3"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parameterName</w:t>
            </w:r>
            <w:proofErr w:type="spellEnd"/>
            <w:r w:rsidRPr="00EE38D9">
              <w:rPr>
                <w:sz w:val="20"/>
                <w:szCs w:val="20"/>
              </w:rPr>
              <w:t>-card</w:t>
            </w:r>
          </w:p>
        </w:tc>
      </w:tr>
      <w:tr w:rsidR="00EE38D9" w:rsidRPr="00EE38D9" w14:paraId="0269CCDC" w14:textId="77777777" w:rsidTr="00D94AF2">
        <w:tc>
          <w:tcPr>
            <w:tcW w:w="2258" w:type="dxa"/>
            <w:shd w:val="clear" w:color="auto" w:fill="auto"/>
            <w:tcMar>
              <w:top w:w="100" w:type="dxa"/>
              <w:left w:w="100" w:type="dxa"/>
              <w:bottom w:w="100" w:type="dxa"/>
              <w:right w:w="100" w:type="dxa"/>
            </w:tcMar>
          </w:tcPr>
          <w:p w14:paraId="2FCAEF43" w14:textId="003A3A30"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1749B9CE" w14:textId="5987F98B"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w:t>
            </w:r>
            <w:proofErr w:type="spellStart"/>
            <w:r w:rsidRPr="008D29ED">
              <w:rPr>
                <w:sz w:val="20"/>
                <w:szCs w:val="20"/>
              </w:rPr>
              <w:t>observerhost</w:t>
            </w:r>
            <w:proofErr w:type="spellEnd"/>
            <w:r w:rsidRPr="008D29ED">
              <w:rPr>
                <w:sz w:val="20"/>
                <w:szCs w:val="20"/>
              </w:rPr>
              <w:t>-con</w:t>
            </w:r>
          </w:p>
        </w:tc>
      </w:tr>
      <w:tr w:rsidR="00EE38D9" w:rsidRPr="00EE38D9" w14:paraId="0D2DE78D" w14:textId="77777777" w:rsidTr="00D94AF2">
        <w:tc>
          <w:tcPr>
            <w:tcW w:w="2258" w:type="dxa"/>
            <w:shd w:val="clear" w:color="auto" w:fill="auto"/>
            <w:tcMar>
              <w:top w:w="100" w:type="dxa"/>
              <w:left w:w="100" w:type="dxa"/>
              <w:bottom w:w="100" w:type="dxa"/>
              <w:right w:w="100" w:type="dxa"/>
            </w:tcMar>
          </w:tcPr>
          <w:p w14:paraId="5558116F" w14:textId="54D6F424"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2EA1B873" w14:textId="44D9480E"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w:t>
            </w:r>
            <w:proofErr w:type="spellStart"/>
            <w:r w:rsidRPr="008D29ED">
              <w:rPr>
                <w:sz w:val="20"/>
                <w:szCs w:val="20"/>
              </w:rPr>
              <w:t>observedProperty</w:t>
            </w:r>
            <w:proofErr w:type="spellEnd"/>
            <w:r w:rsidRPr="008D29ED">
              <w:rPr>
                <w:sz w:val="20"/>
                <w:szCs w:val="20"/>
              </w:rPr>
              <w:t>-con</w:t>
            </w:r>
          </w:p>
        </w:tc>
      </w:tr>
      <w:tr w:rsidR="00EE38D9" w:rsidRPr="00EE38D9" w14:paraId="4CBBAA3E" w14:textId="77777777" w:rsidTr="00D94AF2">
        <w:tc>
          <w:tcPr>
            <w:tcW w:w="2258" w:type="dxa"/>
            <w:shd w:val="clear" w:color="auto" w:fill="auto"/>
            <w:tcMar>
              <w:top w:w="100" w:type="dxa"/>
              <w:left w:w="100" w:type="dxa"/>
              <w:bottom w:w="100" w:type="dxa"/>
              <w:right w:w="100" w:type="dxa"/>
            </w:tcMar>
          </w:tcPr>
          <w:p w14:paraId="349B7852" w14:textId="5560E577"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4B63BFA3" w14:textId="6CBE6088"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w:t>
            </w:r>
            <w:proofErr w:type="spellStart"/>
            <w:r w:rsidRPr="008D29ED">
              <w:rPr>
                <w:sz w:val="20"/>
                <w:szCs w:val="20"/>
              </w:rPr>
              <w:t>observingProcedure</w:t>
            </w:r>
            <w:proofErr w:type="spellEnd"/>
            <w:r w:rsidRPr="008D29ED">
              <w:rPr>
                <w:sz w:val="20"/>
                <w:szCs w:val="20"/>
              </w:rPr>
              <w:t>-con</w:t>
            </w:r>
          </w:p>
        </w:tc>
      </w:tr>
      <w:tr w:rsidR="00EE38D9" w:rsidRPr="00EE38D9" w14:paraId="04BED736" w14:textId="77777777" w:rsidTr="00D94AF2">
        <w:tc>
          <w:tcPr>
            <w:tcW w:w="2258" w:type="dxa"/>
            <w:shd w:val="clear" w:color="auto" w:fill="auto"/>
            <w:tcMar>
              <w:top w:w="100" w:type="dxa"/>
              <w:left w:w="100" w:type="dxa"/>
              <w:bottom w:w="100" w:type="dxa"/>
              <w:right w:w="100" w:type="dxa"/>
            </w:tcMar>
          </w:tcPr>
          <w:p w14:paraId="51C800C0" w14:textId="014FED09"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00D19E9E" w14:textId="7657AE32"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-core/Observation/result-con</w:t>
            </w:r>
          </w:p>
        </w:tc>
      </w:tr>
      <w:tr w:rsidR="00B72D84" w:rsidRPr="00EE38D9" w14:paraId="2819915F" w14:textId="77777777" w:rsidTr="00D94AF2">
        <w:tc>
          <w:tcPr>
            <w:tcW w:w="2258" w:type="dxa"/>
            <w:shd w:val="clear" w:color="auto" w:fill="auto"/>
            <w:tcMar>
              <w:top w:w="100" w:type="dxa"/>
              <w:left w:w="100" w:type="dxa"/>
              <w:bottom w:w="100" w:type="dxa"/>
              <w:right w:w="100" w:type="dxa"/>
            </w:tcMar>
          </w:tcPr>
          <w:p w14:paraId="4F713394" w14:textId="706FA49D" w:rsidR="00B72D84" w:rsidRPr="00EE38D9" w:rsidRDefault="00B72D84" w:rsidP="001A5B74">
            <w:pPr>
              <w:widowControl w:val="0"/>
              <w:spacing w:line="240" w:lineRule="auto"/>
              <w:rPr>
                <w:sz w:val="20"/>
                <w:szCs w:val="20"/>
              </w:rPr>
            </w:pPr>
            <w:r w:rsidRPr="00815246">
              <w:rPr>
                <w:sz w:val="20"/>
                <w:szCs w:val="20"/>
              </w:rPr>
              <w:t>Requirement</w:t>
            </w:r>
          </w:p>
        </w:tc>
        <w:tc>
          <w:tcPr>
            <w:tcW w:w="7513" w:type="dxa"/>
            <w:tcMar>
              <w:top w:w="100" w:type="dxa"/>
              <w:left w:w="100" w:type="dxa"/>
              <w:bottom w:w="100" w:type="dxa"/>
              <w:right w:w="100" w:type="dxa"/>
            </w:tcMar>
          </w:tcPr>
          <w:p w14:paraId="44D485B0" w14:textId="46BB8C07" w:rsidR="00B72D84" w:rsidRPr="00EE38D9" w:rsidRDefault="00B72D84" w:rsidP="001A5B74">
            <w:pPr>
              <w:widowControl w:val="0"/>
              <w:spacing w:line="240" w:lineRule="auto"/>
              <w:rPr>
                <w:sz w:val="20"/>
                <w:szCs w:val="20"/>
              </w:rPr>
            </w:pPr>
            <w:r w:rsidRPr="00B72D84">
              <w:rPr>
                <w:sz w:val="20"/>
                <w:szCs w:val="20"/>
              </w:rPr>
              <w:t>/</w:t>
            </w:r>
            <w:proofErr w:type="spellStart"/>
            <w:r w:rsidRPr="00B72D84">
              <w:rPr>
                <w:sz w:val="20"/>
                <w:szCs w:val="20"/>
              </w:rPr>
              <w:t>req</w:t>
            </w:r>
            <w:proofErr w:type="spellEnd"/>
            <w:r w:rsidRPr="00B72D84">
              <w:rPr>
                <w:sz w:val="20"/>
                <w:szCs w:val="20"/>
              </w:rPr>
              <w:t>/</w:t>
            </w:r>
            <w:proofErr w:type="spellStart"/>
            <w:r w:rsidRPr="00B72D84">
              <w:rPr>
                <w:sz w:val="20"/>
                <w:szCs w:val="20"/>
              </w:rPr>
              <w:t>obs-cpt</w:t>
            </w:r>
            <w:proofErr w:type="spellEnd"/>
            <w:r w:rsidRPr="00B72D84">
              <w:rPr>
                <w:sz w:val="20"/>
                <w:szCs w:val="20"/>
              </w:rPr>
              <w:t>/Observation/</w:t>
            </w:r>
            <w:proofErr w:type="spellStart"/>
            <w:r w:rsidRPr="00B72D84">
              <w:rPr>
                <w:sz w:val="20"/>
                <w:szCs w:val="20"/>
              </w:rPr>
              <w:t>uom</w:t>
            </w:r>
            <w:proofErr w:type="spellEnd"/>
          </w:p>
        </w:tc>
      </w:tr>
      <w:tr w:rsidR="00067877" w:rsidRPr="00EE38D9" w14:paraId="6598FAEE" w14:textId="77777777" w:rsidTr="00D94AF2">
        <w:tc>
          <w:tcPr>
            <w:tcW w:w="2258" w:type="dxa"/>
            <w:shd w:val="clear" w:color="auto" w:fill="auto"/>
            <w:tcMar>
              <w:top w:w="100" w:type="dxa"/>
              <w:left w:w="100" w:type="dxa"/>
              <w:bottom w:w="100" w:type="dxa"/>
              <w:right w:w="100" w:type="dxa"/>
            </w:tcMar>
          </w:tcPr>
          <w:p w14:paraId="0B61BCD2"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tcMar>
              <w:top w:w="100" w:type="dxa"/>
              <w:left w:w="100" w:type="dxa"/>
              <w:bottom w:w="100" w:type="dxa"/>
              <w:right w:w="100" w:type="dxa"/>
            </w:tcMar>
          </w:tcPr>
          <w:p w14:paraId="3F958195"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observedProperty</w:t>
            </w:r>
            <w:proofErr w:type="spellEnd"/>
            <w:r w:rsidRPr="00EE38D9">
              <w:rPr>
                <w:sz w:val="20"/>
                <w:szCs w:val="20"/>
              </w:rPr>
              <w:t>-con</w:t>
            </w:r>
          </w:p>
        </w:tc>
      </w:tr>
      <w:tr w:rsidR="00067877" w:rsidRPr="00EE38D9" w14:paraId="4B59270D" w14:textId="77777777" w:rsidTr="00D94AF2">
        <w:tc>
          <w:tcPr>
            <w:tcW w:w="2258" w:type="dxa"/>
            <w:shd w:val="clear" w:color="auto" w:fill="auto"/>
            <w:tcMar>
              <w:top w:w="100" w:type="dxa"/>
              <w:left w:w="100" w:type="dxa"/>
              <w:bottom w:w="100" w:type="dxa"/>
              <w:right w:w="100" w:type="dxa"/>
            </w:tcMar>
          </w:tcPr>
          <w:p w14:paraId="38DF7971"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observerhost</w:t>
            </w:r>
            <w:proofErr w:type="spellEnd"/>
            <w:r w:rsidRPr="00EE38D9">
              <w:rPr>
                <w:sz w:val="20"/>
                <w:szCs w:val="20"/>
              </w:rPr>
              <w:t>-con</w:t>
            </w:r>
          </w:p>
        </w:tc>
      </w:tr>
      <w:tr w:rsidR="00067877" w:rsidRPr="00EE38D9" w14:paraId="3CBACD31" w14:textId="77777777" w:rsidTr="00D94AF2">
        <w:tc>
          <w:tcPr>
            <w:tcW w:w="2258" w:type="dxa"/>
            <w:shd w:val="clear" w:color="auto" w:fill="auto"/>
            <w:tcMar>
              <w:top w:w="100" w:type="dxa"/>
              <w:left w:w="100" w:type="dxa"/>
              <w:bottom w:w="100" w:type="dxa"/>
              <w:right w:w="100" w:type="dxa"/>
            </w:tcMar>
          </w:tcPr>
          <w:p w14:paraId="363C025A"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37330E5D" w14:textId="33BD123E"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ins w:id="1599" w:author="Katharina Schleidt" w:date="2021-10-22T00:43:00Z">
              <w:r w:rsidR="00D94AF2" w:rsidRPr="007B7B10">
                <w:rPr>
                  <w:sz w:val="20"/>
                  <w:szCs w:val="20"/>
                </w:rPr>
                <w:t>observingProcedure</w:t>
              </w:r>
            </w:ins>
            <w:proofErr w:type="spellEnd"/>
            <w:del w:id="1600" w:author="Katharina Schleidt" w:date="2021-10-22T00:43:00Z">
              <w:r w:rsidRPr="00EE38D9" w:rsidDel="00D94AF2">
                <w:rPr>
                  <w:sz w:val="20"/>
                  <w:szCs w:val="20"/>
                </w:rPr>
                <w:delText>procedure</w:delText>
              </w:r>
            </w:del>
            <w:r w:rsidRPr="00EE38D9">
              <w:rPr>
                <w:sz w:val="20"/>
                <w:szCs w:val="20"/>
              </w:rPr>
              <w:t>-con</w:t>
            </w:r>
          </w:p>
        </w:tc>
      </w:tr>
      <w:tr w:rsidR="00067877" w:rsidRPr="00EE38D9" w14:paraId="2A1387D9" w14:textId="77777777" w:rsidTr="00D94AF2">
        <w:tc>
          <w:tcPr>
            <w:tcW w:w="2258" w:type="dxa"/>
            <w:shd w:val="clear" w:color="auto" w:fill="auto"/>
            <w:tcMar>
              <w:top w:w="100" w:type="dxa"/>
              <w:left w:w="100" w:type="dxa"/>
              <w:bottom w:w="100" w:type="dxa"/>
              <w:right w:w="100" w:type="dxa"/>
            </w:tcMar>
          </w:tcPr>
          <w:p w14:paraId="655EAE9C"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/Observation/result-con</w:t>
            </w:r>
          </w:p>
        </w:tc>
      </w:tr>
      <w:tr w:rsidR="000F7AC0" w:rsidRPr="00EE38D9" w14:paraId="784C2B43" w14:textId="77777777" w:rsidTr="00D94AF2">
        <w:trPr>
          <w:ins w:id="1601"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Pr="00EE38D9" w:rsidRDefault="000F7AC0" w:rsidP="001A5B74">
            <w:pPr>
              <w:widowControl w:val="0"/>
              <w:spacing w:line="240" w:lineRule="auto"/>
              <w:rPr>
                <w:ins w:id="1602" w:author="Katharina Schleidt" w:date="2021-10-11T15:14:00Z"/>
                <w:sz w:val="20"/>
                <w:szCs w:val="20"/>
              </w:rPr>
            </w:pPr>
            <w:ins w:id="1603" w:author="Katharina Schleidt" w:date="2021-10-11T15:14:00Z">
              <w:r w:rsidRPr="00EE38D9">
                <w:rPr>
                  <w:sz w:val="20"/>
                  <w:szCs w:val="20"/>
                </w:rPr>
                <w:lastRenderedPageBreak/>
                <w:t>Recommendation</w:t>
              </w:r>
            </w:ins>
          </w:p>
        </w:tc>
        <w:tc>
          <w:tcPr>
            <w:tcW w:w="7513" w:type="dxa"/>
            <w:shd w:val="clear" w:color="auto" w:fill="auto"/>
            <w:tcMar>
              <w:top w:w="100" w:type="dxa"/>
              <w:left w:w="100" w:type="dxa"/>
              <w:bottom w:w="100" w:type="dxa"/>
              <w:right w:w="100" w:type="dxa"/>
            </w:tcMar>
          </w:tcPr>
          <w:p w14:paraId="17A38C5B" w14:textId="1D24AFFD" w:rsidR="000F7AC0" w:rsidRPr="00EE38D9" w:rsidRDefault="000F7AC0" w:rsidP="001A5B74">
            <w:pPr>
              <w:widowControl w:val="0"/>
              <w:spacing w:line="240" w:lineRule="auto"/>
              <w:rPr>
                <w:ins w:id="1604" w:author="Katharina Schleidt" w:date="2021-10-11T15:14:00Z"/>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phenomenonTimeResult</w:t>
            </w:r>
            <w:proofErr w:type="spellEnd"/>
            <w:r w:rsidRPr="00EE38D9">
              <w:rPr>
                <w:sz w:val="20"/>
                <w:szCs w:val="20"/>
              </w:rPr>
              <w:t>-con</w:t>
            </w:r>
          </w:p>
        </w:tc>
      </w:tr>
      <w:tr w:rsidR="00067877" w:rsidRPr="00EE38D9" w:rsidDel="00615828" w14:paraId="34810CA8" w14:textId="1E6D05A2" w:rsidTr="00D94AF2">
        <w:trPr>
          <w:del w:id="1605" w:author="Katharina Schleidt" w:date="2021-10-22T00:00:00Z"/>
        </w:trPr>
        <w:tc>
          <w:tcPr>
            <w:tcW w:w="2258" w:type="dxa"/>
            <w:shd w:val="clear" w:color="auto" w:fill="auto"/>
            <w:tcMar>
              <w:top w:w="100" w:type="dxa"/>
              <w:left w:w="100" w:type="dxa"/>
              <w:bottom w:w="100" w:type="dxa"/>
              <w:right w:w="100" w:type="dxa"/>
            </w:tcMar>
          </w:tcPr>
          <w:p w14:paraId="4A4F4BB3" w14:textId="71EE3181" w:rsidR="00067877" w:rsidRPr="00EE38D9" w:rsidDel="00615828" w:rsidRDefault="00067877" w:rsidP="001A5B74">
            <w:pPr>
              <w:widowControl w:val="0"/>
              <w:spacing w:line="240" w:lineRule="auto"/>
              <w:rPr>
                <w:del w:id="1606" w:author="Katharina Schleidt" w:date="2021-10-22T00:00:00Z"/>
                <w:sz w:val="20"/>
                <w:szCs w:val="20"/>
              </w:rPr>
            </w:pPr>
            <w:del w:id="1607"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5F17F0E3" w14:textId="59EE1A1F" w:rsidR="00067877" w:rsidRPr="00EE38D9" w:rsidDel="00615828" w:rsidRDefault="00067877" w:rsidP="001A5B74">
            <w:pPr>
              <w:widowControl w:val="0"/>
              <w:spacing w:line="240" w:lineRule="auto"/>
              <w:rPr>
                <w:del w:id="1608" w:author="Katharina Schleidt" w:date="2021-10-22T00:00:00Z"/>
                <w:sz w:val="20"/>
                <w:szCs w:val="20"/>
              </w:rPr>
            </w:pPr>
            <w:del w:id="1609" w:author="Katharina Schleidt" w:date="2021-10-17T20:40:00Z">
              <w:r w:rsidRPr="00EE38D9" w:rsidDel="00D00C9F">
                <w:rPr>
                  <w:sz w:val="20"/>
                  <w:szCs w:val="20"/>
                </w:rPr>
                <w:delText>/req/obs-core/AbstractObservation/parameterName-card</w:delText>
              </w:r>
            </w:del>
          </w:p>
        </w:tc>
      </w:tr>
    </w:tbl>
    <w:p w14:paraId="5CAB035B" w14:textId="33FACE91" w:rsidR="00067877" w:rsidRDefault="00067877" w:rsidP="00067877">
      <w:pPr>
        <w:rPr>
          <w:lang w:eastAsia="ja-JP"/>
        </w:rPr>
      </w:pPr>
    </w:p>
    <w:p w14:paraId="72B50ED6" w14:textId="25084C30" w:rsidR="004762FB" w:rsidDel="008058BC" w:rsidRDefault="004762FB" w:rsidP="004762FB">
      <w:pPr>
        <w:keepNext/>
        <w:rPr>
          <w:del w:id="1610" w:author="Katharina Schleidt" w:date="2021-10-27T12:06:00Z"/>
        </w:rPr>
      </w:pPr>
      <w:del w:id="1611" w:author="Katharina Schleidt" w:date="2021-10-27T12:06:00Z">
        <w:r w:rsidDel="008058BC">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del>
    </w:p>
    <w:p w14:paraId="37D358D5" w14:textId="346DC7FA" w:rsidR="00067877" w:rsidDel="008058BC" w:rsidRDefault="004762FB" w:rsidP="004762FB">
      <w:pPr>
        <w:jc w:val="center"/>
        <w:rPr>
          <w:del w:id="1612" w:author="Katharina Schleidt" w:date="2021-10-27T12:06:00Z"/>
          <w:b/>
          <w:bCs/>
          <w:sz w:val="20"/>
          <w:szCs w:val="20"/>
        </w:rPr>
      </w:pPr>
      <w:del w:id="1613" w:author="Katharina Schleidt" w:date="2021-10-27T12:06:00Z">
        <w:r w:rsidRPr="004762FB"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23</w:delText>
        </w:r>
        <w:r w:rsidR="00D471BA" w:rsidDel="008058BC">
          <w:rPr>
            <w:b/>
            <w:bCs/>
            <w:sz w:val="20"/>
            <w:szCs w:val="20"/>
          </w:rPr>
          <w:fldChar w:fldCharType="end"/>
        </w:r>
        <w:r w:rsidRPr="004762FB" w:rsidDel="008058BC">
          <w:rPr>
            <w:b/>
            <w:bCs/>
            <w:sz w:val="20"/>
            <w:szCs w:val="20"/>
          </w:rPr>
          <w:delText xml:space="preserve">— (Informative) Included direct and indirect requirements and recommendations of the </w:delText>
        </w:r>
        <w:r w:rsidR="0082560B" w:rsidRPr="0082560B" w:rsidDel="008058BC">
          <w:rPr>
            <w:b/>
            <w:bCs/>
            <w:sz w:val="20"/>
            <w:szCs w:val="20"/>
          </w:rPr>
          <w:delText xml:space="preserve">Abstract Observation core </w:delText>
        </w:r>
        <w:r w:rsidR="0082560B" w:rsidDel="008058BC">
          <w:rPr>
            <w:b/>
            <w:bCs/>
            <w:sz w:val="20"/>
            <w:szCs w:val="20"/>
          </w:rPr>
          <w:delText xml:space="preserve">— </w:delText>
        </w:r>
        <w:r w:rsidRPr="004762FB" w:rsidDel="008058BC">
          <w:rPr>
            <w:b/>
            <w:bCs/>
            <w:sz w:val="20"/>
            <w:szCs w:val="20"/>
          </w:rPr>
          <w:delText>AbstractObservation requirements class.</w:delText>
        </w:r>
      </w:del>
    </w:p>
    <w:p w14:paraId="470E9733" w14:textId="25B04272" w:rsidR="004762FB" w:rsidRDefault="00FC480B" w:rsidP="00FC480B">
      <w:pPr>
        <w:pStyle w:val="Heading3"/>
      </w:pPr>
      <w:r w:rsidRPr="00FC480B">
        <w:t xml:space="preserve">Constraint </w:t>
      </w:r>
      <w:del w:id="1614" w:author="Katharina Schleidt" w:date="2021-10-17T20:37:00Z">
        <w:r w:rsidRPr="00FC480B" w:rsidDel="00D00C9F">
          <w:delText>resultTime instant</w:delText>
        </w:r>
      </w:del>
      <w:proofErr w:type="spellStart"/>
      <w:ins w:id="1615" w:author="Katharina Schleidt" w:date="2021-10-17T20:37:00Z">
        <w:r w:rsidR="00D00C9F">
          <w:t>observationType</w:t>
        </w:r>
      </w:ins>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785E1D">
        <w:tc>
          <w:tcPr>
            <w:tcW w:w="4526" w:type="dxa"/>
            <w:shd w:val="clear" w:color="auto" w:fill="auto"/>
            <w:tcMar>
              <w:top w:w="100" w:type="dxa"/>
              <w:left w:w="100" w:type="dxa"/>
              <w:bottom w:w="100" w:type="dxa"/>
              <w:right w:w="100" w:type="dxa"/>
            </w:tcMar>
          </w:tcPr>
          <w:p w14:paraId="37CC6F31" w14:textId="3FD7B505"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ins w:id="1616" w:author="Katharina Schleidt" w:date="2021-10-17T20:37:00Z">
              <w:r w:rsidR="00D00C9F">
                <w:rPr>
                  <w:sz w:val="20"/>
                  <w:szCs w:val="20"/>
                </w:rPr>
                <w:t>observationType</w:t>
              </w:r>
            </w:ins>
            <w:r>
              <w:rPr>
                <w:sz w:val="20"/>
                <w:szCs w:val="20"/>
              </w:rPr>
              <w:t>-</w:t>
            </w:r>
            <w:ins w:id="1617" w:author="Katharina Schleidt" w:date="2021-10-17T20:37:00Z">
              <w:r w:rsidR="00D00C9F">
                <w:rPr>
                  <w:sz w:val="20"/>
                  <w:szCs w:val="20"/>
                </w:rPr>
                <w:t>sem</w:t>
              </w:r>
            </w:ins>
            <w:proofErr w:type="spellEnd"/>
          </w:p>
        </w:tc>
        <w:tc>
          <w:tcPr>
            <w:tcW w:w="5796" w:type="dxa"/>
            <w:shd w:val="clear" w:color="auto" w:fill="auto"/>
            <w:tcMar>
              <w:top w:w="100" w:type="dxa"/>
              <w:left w:w="100" w:type="dxa"/>
              <w:bottom w:w="100" w:type="dxa"/>
              <w:right w:w="100" w:type="dxa"/>
            </w:tcMar>
          </w:tcPr>
          <w:p w14:paraId="38D289D0" w14:textId="6E2553FF" w:rsidR="0051668D" w:rsidRDefault="002C6CAB">
            <w:pPr>
              <w:widowControl w:val="0"/>
              <w:spacing w:line="240" w:lineRule="auto"/>
              <w:rPr>
                <w:sz w:val="20"/>
                <w:szCs w:val="20"/>
              </w:rPr>
            </w:pPr>
            <w:ins w:id="1618" w:author="Katharina Schleidt" w:date="2021-10-17T20:53:00Z">
              <w:r w:rsidRPr="002C6CAB">
                <w:rPr>
                  <w:sz w:val="20"/>
                  <w:szCs w:val="20"/>
                </w:rPr>
                <w:t xml:space="preserve">If information on the type of Observation is provided, </w:t>
              </w:r>
            </w:ins>
            <w:ins w:id="1619" w:author="Katharina Schleidt" w:date="2021-10-17T21:01:00Z">
              <w:r w:rsidR="00785E1D">
                <w:rPr>
                  <w:sz w:val="20"/>
                  <w:szCs w:val="20"/>
                </w:rPr>
                <w:t xml:space="preserve">the constraints defined in the referenced </w:t>
              </w:r>
              <w:proofErr w:type="spellStart"/>
              <w:r w:rsidR="00785E1D">
                <w:rPr>
                  <w:sz w:val="20"/>
                  <w:szCs w:val="20"/>
                </w:rPr>
                <w:t>codelist</w:t>
              </w:r>
              <w:proofErr w:type="spellEnd"/>
              <w:r w:rsidR="00785E1D">
                <w:rPr>
                  <w:sz w:val="20"/>
                  <w:szCs w:val="20"/>
                </w:rPr>
                <w:t xml:space="preserve"> </w:t>
              </w:r>
            </w:ins>
            <w:ins w:id="1620" w:author="Katharina Schleidt" w:date="2021-10-17T20:53:00Z">
              <w:r w:rsidRPr="002C6CAB">
                <w:rPr>
                  <w:sz w:val="20"/>
                  <w:szCs w:val="20"/>
                </w:rPr>
                <w:t>SHALL be used.</w:t>
              </w:r>
            </w:ins>
          </w:p>
        </w:tc>
      </w:tr>
    </w:tbl>
    <w:p w14:paraId="41F61C17" w14:textId="6258B4F6" w:rsidR="00FC480B" w:rsidRDefault="00FC480B" w:rsidP="00FC480B">
      <w:pPr>
        <w:rPr>
          <w:ins w:id="1621" w:author="Katharina Schleidt" w:date="2021-10-17T20:28:00Z"/>
          <w:lang w:eastAsia="ja-JP"/>
        </w:rPr>
      </w:pPr>
    </w:p>
    <w:p w14:paraId="5F69FFD2" w14:textId="77777777" w:rsidR="00B03C5D" w:rsidRDefault="00B03C5D" w:rsidP="00B03C5D">
      <w:pPr>
        <w:pStyle w:val="Heading3"/>
        <w:rPr>
          <w:ins w:id="1622" w:author="Katharina Schleidt" w:date="2021-10-17T20:28:00Z"/>
        </w:rPr>
      </w:pPr>
      <w:ins w:id="1623" w:author="Katharina Schleidt" w:date="2021-10-17T20:28:00Z">
        <w:r w:rsidRPr="00FC480B">
          <w:t xml:space="preserve">Constraint </w:t>
        </w:r>
        <w:proofErr w:type="spellStart"/>
        <w:r w:rsidRPr="00FC480B">
          <w:t>resultTime</w:t>
        </w:r>
        <w:proofErr w:type="spellEnd"/>
        <w:r w:rsidRPr="00FC480B">
          <w:t xml:space="preserve"> instant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03C5D" w14:paraId="782D86CB" w14:textId="77777777" w:rsidTr="00D45324">
        <w:trPr>
          <w:ins w:id="1624" w:author="Katharina Schleidt" w:date="2021-10-17T20:28:00Z"/>
        </w:trPr>
        <w:tc>
          <w:tcPr>
            <w:tcW w:w="4526" w:type="dxa"/>
            <w:shd w:val="clear" w:color="auto" w:fill="auto"/>
            <w:tcMar>
              <w:top w:w="100" w:type="dxa"/>
              <w:left w:w="100" w:type="dxa"/>
              <w:bottom w:w="100" w:type="dxa"/>
              <w:right w:w="100" w:type="dxa"/>
            </w:tcMar>
          </w:tcPr>
          <w:p w14:paraId="0087F330" w14:textId="77777777" w:rsidR="00B03C5D" w:rsidRDefault="00B03C5D" w:rsidP="00D45324">
            <w:pPr>
              <w:widowControl w:val="0"/>
              <w:spacing w:line="240" w:lineRule="auto"/>
              <w:rPr>
                <w:ins w:id="1625" w:author="Katharina Schleidt" w:date="2021-10-17T20:28:00Z"/>
                <w:sz w:val="20"/>
                <w:szCs w:val="20"/>
              </w:rPr>
            </w:pPr>
            <w:ins w:id="1626" w:author="Katharina Schleidt" w:date="2021-10-17T20:28: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ins>
          </w:p>
        </w:tc>
        <w:tc>
          <w:tcPr>
            <w:tcW w:w="5796" w:type="dxa"/>
            <w:shd w:val="clear" w:color="auto" w:fill="auto"/>
            <w:tcMar>
              <w:top w:w="100" w:type="dxa"/>
              <w:left w:w="100" w:type="dxa"/>
              <w:bottom w:w="100" w:type="dxa"/>
              <w:right w:w="100" w:type="dxa"/>
            </w:tcMar>
          </w:tcPr>
          <w:p w14:paraId="7A891668" w14:textId="77777777" w:rsidR="00B03C5D" w:rsidRDefault="00B03C5D" w:rsidP="00D45324">
            <w:pPr>
              <w:widowControl w:val="0"/>
              <w:spacing w:line="240" w:lineRule="auto"/>
              <w:rPr>
                <w:ins w:id="1627" w:author="Katharina Schleidt" w:date="2021-10-17T20:28:00Z"/>
                <w:sz w:val="20"/>
                <w:szCs w:val="20"/>
              </w:rPr>
            </w:pPr>
            <w:ins w:id="1628" w:author="Katharina Schleidt" w:date="2021-10-17T20:28:00Z">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ins>
          </w:p>
        </w:tc>
      </w:tr>
    </w:tbl>
    <w:p w14:paraId="002325B3" w14:textId="77777777" w:rsidR="00B03C5D" w:rsidRDefault="00B03C5D"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7358171A" w14:textId="77777777" w:rsidR="007B2C44" w:rsidRDefault="007B2C44"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C770313" w:rsidR="00447B29" w:rsidRDefault="00447B29" w:rsidP="001A5B74">
            <w:pPr>
              <w:widowControl w:val="0"/>
              <w:spacing w:line="240" w:lineRule="auto"/>
              <w:rPr>
                <w:sz w:val="20"/>
                <w:szCs w:val="20"/>
              </w:rPr>
            </w:pPr>
            <w:r>
              <w:rPr>
                <w:b/>
                <w:sz w:val="20"/>
                <w:szCs w:val="20"/>
              </w:rPr>
              <w:t>Requirement</w:t>
            </w:r>
            <w:r>
              <w:rPr>
                <w:sz w:val="20"/>
                <w:szCs w:val="20"/>
              </w:rPr>
              <w:br/>
            </w:r>
            <w:r w:rsidR="000F7AC0">
              <w:rPr>
                <w:sz w:val="20"/>
                <w:szCs w:val="20"/>
              </w:rPr>
              <w:t>/</w:t>
            </w:r>
            <w:proofErr w:type="spellStart"/>
            <w:r w:rsidR="000F7AC0">
              <w:rPr>
                <w:sz w:val="20"/>
                <w:szCs w:val="20"/>
              </w:rPr>
              <w:t>req</w:t>
            </w:r>
            <w:proofErr w:type="spellEnd"/>
            <w:r w:rsidR="000F7AC0">
              <w:rPr>
                <w:sz w:val="20"/>
                <w:szCs w:val="20"/>
              </w:rPr>
              <w:t>/</w:t>
            </w:r>
            <w:proofErr w:type="spellStart"/>
            <w:r w:rsidR="000F7AC0">
              <w:rPr>
                <w:sz w:val="20"/>
                <w:szCs w:val="20"/>
              </w:rPr>
              <w:t>obs</w:t>
            </w:r>
            <w:proofErr w:type="spellEnd"/>
            <w:r w:rsidR="000F7AC0">
              <w:rPr>
                <w:sz w:val="20"/>
                <w:szCs w:val="20"/>
              </w:rPr>
              <w:t>-core/</w:t>
            </w:r>
            <w:proofErr w:type="spellStart"/>
            <w:r w:rsidR="000F7AC0">
              <w:rPr>
                <w:sz w:val="20"/>
                <w:szCs w:val="20"/>
              </w:rPr>
              <w:t>AbstractObservation</w:t>
            </w:r>
            <w:proofErr w:type="spellEnd"/>
            <w:r w:rsidR="000F7AC0">
              <w:rPr>
                <w:sz w:val="20"/>
                <w:szCs w:val="20"/>
              </w:rPr>
              <w:t>/</w:t>
            </w:r>
            <w:proofErr w:type="spellStart"/>
            <w:r w:rsidR="000F7AC0">
              <w:rPr>
                <w:sz w:val="20"/>
                <w:szCs w:val="20"/>
              </w:rPr>
              <w:t>featureOfInterest</w:t>
            </w:r>
            <w:proofErr w:type="spellEnd"/>
            <w:r w:rsidR="000F7AC0">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28501044" w:rsidR="00447B29" w:rsidRDefault="00447B29" w:rsidP="00447B29">
      <w:pPr>
        <w:rPr>
          <w:lang w:eastAsia="ja-JP"/>
        </w:rPr>
      </w:pPr>
    </w:p>
    <w:p w14:paraId="10699B04" w14:textId="77777777" w:rsidR="00EE38D9" w:rsidRDefault="00EE38D9" w:rsidP="00EE38D9">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0E4E2510" w14:textId="77777777" w:rsidTr="00EE38D9">
        <w:tc>
          <w:tcPr>
            <w:tcW w:w="4668" w:type="dxa"/>
            <w:shd w:val="clear" w:color="auto" w:fill="auto"/>
            <w:tcMar>
              <w:top w:w="100" w:type="dxa"/>
              <w:left w:w="100" w:type="dxa"/>
              <w:bottom w:w="100" w:type="dxa"/>
              <w:right w:w="100" w:type="dxa"/>
            </w:tcMar>
          </w:tcPr>
          <w:p w14:paraId="3E6CA96B" w14:textId="0D421B49"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69AC33DA" w14:textId="46A28F48" w:rsidR="00EE38D9" w:rsidRPr="00815246" w:rsidRDefault="00EE38D9" w:rsidP="00D45324">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Pr>
                <w:sz w:val="20"/>
                <w:szCs w:val="20"/>
              </w:rPr>
              <w:t>SHALL</w:t>
            </w:r>
            <w:r w:rsidRPr="00815246">
              <w:rPr>
                <w:sz w:val="20"/>
                <w:szCs w:val="20"/>
              </w:rPr>
              <w:t xml:space="preserve"> be provided</w:t>
            </w:r>
          </w:p>
        </w:tc>
      </w:tr>
    </w:tbl>
    <w:p w14:paraId="66F09BBF" w14:textId="77777777" w:rsidR="00EE38D9" w:rsidRDefault="00EE38D9" w:rsidP="00EE38D9">
      <w:pPr>
        <w:rPr>
          <w:lang w:eastAsia="ja-JP"/>
        </w:rPr>
      </w:pPr>
    </w:p>
    <w:p w14:paraId="3793CC6C" w14:textId="77777777" w:rsidR="00EE38D9" w:rsidRDefault="00EE38D9" w:rsidP="00EE38D9">
      <w:pPr>
        <w:pStyle w:val="Heading3"/>
      </w:pPr>
      <w:r w:rsidRPr="00BB0E5D">
        <w:t xml:space="preserve">Constraint </w:t>
      </w:r>
      <w:proofErr w:type="spellStart"/>
      <w:r w:rsidRPr="00BB0E5D">
        <w:t>ObservableProperty</w:t>
      </w:r>
      <w:proofErr w:type="spellEnd"/>
      <w:r w:rsidRPr="00BB0E5D">
        <w:t xml:space="preserve"> </w:t>
      </w:r>
      <w:r>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58FD0016" w14:textId="77777777" w:rsidTr="00EE38D9">
        <w:tc>
          <w:tcPr>
            <w:tcW w:w="4668" w:type="dxa"/>
            <w:shd w:val="clear" w:color="auto" w:fill="auto"/>
            <w:tcMar>
              <w:top w:w="100" w:type="dxa"/>
              <w:left w:w="100" w:type="dxa"/>
              <w:bottom w:w="100" w:type="dxa"/>
              <w:right w:w="100" w:type="dxa"/>
            </w:tcMar>
          </w:tcPr>
          <w:p w14:paraId="3C162380" w14:textId="6EF5492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385CBE4A" w14:textId="28BEB9C7" w:rsidR="00EE38D9" w:rsidRPr="00815246" w:rsidRDefault="00EE38D9" w:rsidP="00D45324">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Pr>
                <w:sz w:val="20"/>
                <w:szCs w:val="20"/>
              </w:rPr>
              <w:t>SHALL</w:t>
            </w:r>
            <w:r w:rsidRPr="00815246">
              <w:rPr>
                <w:sz w:val="20"/>
                <w:szCs w:val="20"/>
              </w:rPr>
              <w:t xml:space="preserve">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7CF938B6" w14:textId="77777777" w:rsidR="00EE38D9" w:rsidRDefault="00EE38D9" w:rsidP="00EE38D9">
      <w:pPr>
        <w:rPr>
          <w:lang w:eastAsia="ja-JP"/>
        </w:rPr>
      </w:pPr>
    </w:p>
    <w:p w14:paraId="00018D77" w14:textId="77777777" w:rsidR="00EE38D9" w:rsidRDefault="00EE38D9" w:rsidP="00EE38D9">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65F5C738" w14:textId="77777777" w:rsidTr="00EE38D9">
        <w:tc>
          <w:tcPr>
            <w:tcW w:w="4668" w:type="dxa"/>
            <w:shd w:val="clear" w:color="auto" w:fill="auto"/>
            <w:tcMar>
              <w:top w:w="100" w:type="dxa"/>
              <w:left w:w="100" w:type="dxa"/>
              <w:bottom w:w="100" w:type="dxa"/>
              <w:right w:w="100" w:type="dxa"/>
            </w:tcMar>
          </w:tcPr>
          <w:p w14:paraId="569CBEB5" w14:textId="583500A5"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564D1399" w14:textId="142ED10E" w:rsidR="00EE38D9" w:rsidRPr="00815246" w:rsidRDefault="00EE38D9" w:rsidP="00D45324">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Pr>
                <w:sz w:val="20"/>
                <w:szCs w:val="20"/>
              </w:rPr>
              <w:t>SHALL</w:t>
            </w:r>
            <w:r w:rsidRPr="00815246">
              <w:rPr>
                <w:sz w:val="20"/>
                <w:szCs w:val="20"/>
              </w:rPr>
              <w:t xml:space="preserve">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20E8AC1A" w14:textId="77777777" w:rsidR="00EE38D9" w:rsidRDefault="00EE38D9" w:rsidP="00EE38D9">
      <w:pPr>
        <w:rPr>
          <w:lang w:eastAsia="ja-JP"/>
        </w:rPr>
      </w:pPr>
    </w:p>
    <w:p w14:paraId="191F257C" w14:textId="77777777" w:rsidR="00EE38D9" w:rsidRDefault="00EE38D9" w:rsidP="00EE38D9">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43864105" w14:textId="77777777" w:rsidTr="00EE38D9">
        <w:tc>
          <w:tcPr>
            <w:tcW w:w="4668" w:type="dxa"/>
            <w:shd w:val="clear" w:color="auto" w:fill="auto"/>
            <w:tcMar>
              <w:top w:w="100" w:type="dxa"/>
              <w:left w:w="100" w:type="dxa"/>
              <w:bottom w:w="100" w:type="dxa"/>
              <w:right w:w="100" w:type="dxa"/>
            </w:tcMar>
          </w:tcPr>
          <w:p w14:paraId="5AEDB6D3" w14:textId="6DC4E8E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/Observation/result-con</w:t>
            </w:r>
          </w:p>
        </w:tc>
        <w:tc>
          <w:tcPr>
            <w:tcW w:w="4961" w:type="dxa"/>
            <w:shd w:val="clear" w:color="auto" w:fill="auto"/>
            <w:tcMar>
              <w:top w:w="100" w:type="dxa"/>
              <w:left w:w="100" w:type="dxa"/>
              <w:bottom w:w="100" w:type="dxa"/>
              <w:right w:w="100" w:type="dxa"/>
            </w:tcMar>
          </w:tcPr>
          <w:p w14:paraId="6C8BA001" w14:textId="464F7232" w:rsidR="00EE38D9" w:rsidRPr="00815246" w:rsidRDefault="00EE38D9" w:rsidP="00D45324">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w:t>
            </w:r>
            <w:r>
              <w:rPr>
                <w:sz w:val="20"/>
                <w:szCs w:val="20"/>
              </w:rPr>
              <w:t>SHALL</w:t>
            </w:r>
            <w:r w:rsidRPr="00815246">
              <w:rPr>
                <w:sz w:val="20"/>
                <w:szCs w:val="20"/>
              </w:rPr>
              <w:t xml:space="preserve"> be suitable for the associated </w:t>
            </w:r>
            <w:proofErr w:type="spellStart"/>
            <w:r w:rsidRPr="00815246">
              <w:rPr>
                <w:b/>
                <w:sz w:val="20"/>
                <w:szCs w:val="20"/>
              </w:rPr>
              <w:t>ObservableProperty</w:t>
            </w:r>
            <w:proofErr w:type="spellEnd"/>
          </w:p>
        </w:tc>
      </w:tr>
    </w:tbl>
    <w:p w14:paraId="107943FF" w14:textId="77777777" w:rsidR="00EE38D9" w:rsidRDefault="00EE38D9" w:rsidP="00EE38D9">
      <w:pPr>
        <w:rPr>
          <w:lang w:eastAsia="ja-JP"/>
        </w:rPr>
      </w:pPr>
    </w:p>
    <w:p w14:paraId="228CD8E5" w14:textId="1A373C22" w:rsidR="00EE38D9" w:rsidDel="00AC6ECA" w:rsidRDefault="00EE38D9" w:rsidP="00447B29">
      <w:pPr>
        <w:rPr>
          <w:del w:id="1629" w:author="Katharina Schleidt" w:date="2021-10-27T12:06:00Z"/>
          <w:lang w:eastAsia="ja-JP"/>
        </w:rPr>
      </w:pPr>
    </w:p>
    <w:p w14:paraId="70F6F0AA" w14:textId="218912DF" w:rsidR="00A86F83" w:rsidRDefault="00A86F83" w:rsidP="00A86F83">
      <w:pPr>
        <w:pStyle w:val="Heading2"/>
      </w:pPr>
      <w:bookmarkStart w:id="1630" w:name="_Toc72768878"/>
      <w:proofErr w:type="spellStart"/>
      <w:r w:rsidRPr="00A86F83">
        <w:t>AbstractObservableProperty</w:t>
      </w:r>
      <w:bookmarkEnd w:id="1630"/>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1252EE49" w:rsidR="009D3677" w:rsidDel="00AC6ECA" w:rsidRDefault="009D3677" w:rsidP="009D3677">
      <w:pPr>
        <w:keepNext/>
        <w:rPr>
          <w:del w:id="1631" w:author="Katharina Schleidt" w:date="2021-10-27T12:07:00Z"/>
        </w:rPr>
      </w:pPr>
      <w:del w:id="1632" w:author="Katharina Schleidt" w:date="2021-10-27T12:07:00Z">
        <w:r w:rsidDel="00AC6ECA">
          <w:rPr>
            <w:noProof/>
            <w:lang w:val="fr-FR" w:eastAsia="fr-FR"/>
          </w:rPr>
          <w:lastRenderedPageBreak/>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del>
    </w:p>
    <w:p w14:paraId="2DF16FA3" w14:textId="171524EE" w:rsidR="00381F0F" w:rsidDel="00AC6ECA" w:rsidRDefault="009D3677" w:rsidP="009D3677">
      <w:pPr>
        <w:jc w:val="center"/>
        <w:rPr>
          <w:del w:id="1633" w:author="Katharina Schleidt" w:date="2021-10-27T12:07:00Z"/>
          <w:b/>
          <w:bCs/>
          <w:sz w:val="20"/>
          <w:szCs w:val="20"/>
        </w:rPr>
      </w:pPr>
      <w:del w:id="1634" w:author="Katharina Schleidt" w:date="2021-10-27T12:07:00Z">
        <w:r w:rsidRPr="009D367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24</w:delText>
        </w:r>
        <w:r w:rsidR="00D471BA" w:rsidDel="00AC6ECA">
          <w:rPr>
            <w:b/>
            <w:bCs/>
            <w:sz w:val="20"/>
            <w:szCs w:val="20"/>
          </w:rPr>
          <w:fldChar w:fldCharType="end"/>
        </w:r>
        <w:r w:rsidRPr="009D3677"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9D3677" w:rsidDel="00AC6ECA">
          <w:rPr>
            <w:b/>
            <w:bCs/>
            <w:sz w:val="20"/>
            <w:szCs w:val="20"/>
          </w:rPr>
          <w:delText>AbstractObservableProperty requirements class.</w:delText>
        </w:r>
      </w:del>
    </w:p>
    <w:p w14:paraId="4B226B5B" w14:textId="77777777" w:rsidR="00E01BFE" w:rsidRDefault="00E01BFE" w:rsidP="00E01BFE">
      <w:pPr>
        <w:keepNext/>
      </w:pPr>
      <w:r>
        <w:rPr>
          <w:noProof/>
          <w:lang w:val="fr-FR" w:eastAsia="fr-FR"/>
        </w:rPr>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1635" w:name="_Toc72768879"/>
      <w:proofErr w:type="spellStart"/>
      <w:r w:rsidRPr="008123FB">
        <w:t>AbstractObservingProcedure</w:t>
      </w:r>
      <w:bookmarkEnd w:id="1635"/>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4830A388" w:rsidR="00B52A66" w:rsidDel="00AC6ECA" w:rsidRDefault="00B52A66" w:rsidP="00B52A66">
      <w:pPr>
        <w:keepNext/>
        <w:rPr>
          <w:del w:id="1636" w:author="Katharina Schleidt" w:date="2021-10-27T12:07:00Z"/>
        </w:rPr>
      </w:pPr>
      <w:del w:id="1637" w:author="Katharina Schleidt" w:date="2021-10-27T12:07:00Z">
        <w:r w:rsidDel="00AC6ECA">
          <w:rPr>
            <w:noProof/>
            <w:lang w:val="fr-FR" w:eastAsia="fr-FR"/>
          </w:rPr>
          <w:lastRenderedPageBreak/>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del>
    </w:p>
    <w:p w14:paraId="05221027" w14:textId="0EE217FF" w:rsidR="00DE1F09" w:rsidDel="00AC6ECA" w:rsidRDefault="00B52A66" w:rsidP="00B52A66">
      <w:pPr>
        <w:jc w:val="center"/>
        <w:rPr>
          <w:del w:id="1638" w:author="Katharina Schleidt" w:date="2021-10-27T12:07:00Z"/>
          <w:b/>
          <w:bCs/>
          <w:sz w:val="20"/>
          <w:szCs w:val="20"/>
        </w:rPr>
      </w:pPr>
      <w:del w:id="1639" w:author="Katharina Schleidt" w:date="2021-10-27T12:07:00Z">
        <w:r w:rsidRPr="00B52A66"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26</w:delText>
        </w:r>
        <w:r w:rsidR="00D471BA" w:rsidDel="00AC6ECA">
          <w:rPr>
            <w:b/>
            <w:bCs/>
            <w:sz w:val="20"/>
            <w:szCs w:val="20"/>
          </w:rPr>
          <w:fldChar w:fldCharType="end"/>
        </w:r>
        <w:r w:rsidRPr="00B52A66"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B52A66" w:rsidDel="00AC6ECA">
          <w:rPr>
            <w:b/>
            <w:bCs/>
            <w:sz w:val="20"/>
            <w:szCs w:val="20"/>
          </w:rPr>
          <w:delText>AbstractObservingProcedure requirements class.</w:delText>
        </w:r>
      </w:del>
    </w:p>
    <w:p w14:paraId="671A8BF5" w14:textId="77777777" w:rsidR="00A45C2E" w:rsidRDefault="00A45C2E" w:rsidP="00A45C2E">
      <w:pPr>
        <w:keepNext/>
      </w:pPr>
      <w:r>
        <w:rPr>
          <w:noProof/>
          <w:lang w:val="fr-FR" w:eastAsia="fr-FR"/>
        </w:rPr>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1640" w:name="_Toc72768880"/>
      <w:proofErr w:type="spellStart"/>
      <w:r w:rsidRPr="00B95291">
        <w:t>AbstractObserver</w:t>
      </w:r>
      <w:bookmarkEnd w:id="1640"/>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088E04E0" w:rsidR="00631F81" w:rsidDel="00AC6ECA" w:rsidRDefault="00631F81" w:rsidP="00631F81">
      <w:pPr>
        <w:keepNext/>
        <w:rPr>
          <w:del w:id="1641" w:author="Katharina Schleidt" w:date="2021-10-27T12:07:00Z"/>
        </w:rPr>
      </w:pPr>
      <w:del w:id="1642" w:author="Katharina Schleidt" w:date="2021-10-27T12:07:00Z">
        <w:r w:rsidDel="00AC6ECA">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del>
    </w:p>
    <w:p w14:paraId="76C83F6C" w14:textId="21A553F2" w:rsidR="00CE2290" w:rsidDel="00AC6ECA" w:rsidRDefault="00631F81" w:rsidP="00631F81">
      <w:pPr>
        <w:jc w:val="center"/>
        <w:rPr>
          <w:del w:id="1643" w:author="Katharina Schleidt" w:date="2021-10-27T12:07:00Z"/>
          <w:b/>
          <w:bCs/>
          <w:sz w:val="20"/>
          <w:szCs w:val="20"/>
        </w:rPr>
      </w:pPr>
      <w:del w:id="1644" w:author="Katharina Schleidt" w:date="2021-10-27T12:07:00Z">
        <w:r w:rsidRPr="00631F8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28</w:delText>
        </w:r>
        <w:r w:rsidR="00D471BA" w:rsidDel="00AC6ECA">
          <w:rPr>
            <w:b/>
            <w:bCs/>
            <w:sz w:val="20"/>
            <w:szCs w:val="20"/>
          </w:rPr>
          <w:fldChar w:fldCharType="end"/>
        </w:r>
        <w:r w:rsidRPr="00631F81"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631F81" w:rsidDel="00AC6ECA">
          <w:rPr>
            <w:b/>
            <w:bCs/>
            <w:sz w:val="20"/>
            <w:szCs w:val="20"/>
          </w:rPr>
          <w:delText>AbstractObserver requirements class.</w:delText>
        </w:r>
      </w:del>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1645" w:name="_Toc72768881"/>
      <w:proofErr w:type="spellStart"/>
      <w:r w:rsidRPr="006050F3">
        <w:t>AbstractHost</w:t>
      </w:r>
      <w:bookmarkEnd w:id="1645"/>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BE4C68C" w:rsidR="0064114F" w:rsidDel="00AC6ECA" w:rsidRDefault="0064114F" w:rsidP="0064114F">
      <w:pPr>
        <w:keepNext/>
        <w:rPr>
          <w:del w:id="1646" w:author="Katharina Schleidt" w:date="2021-10-27T12:07:00Z"/>
        </w:rPr>
      </w:pPr>
      <w:del w:id="1647" w:author="Katharina Schleidt" w:date="2021-10-27T12:07:00Z">
        <w:r w:rsidDel="00AC6ECA">
          <w:rPr>
            <w:noProof/>
            <w:lang w:val="fr-FR" w:eastAsia="fr-FR"/>
          </w:rPr>
          <w:lastRenderedPageBreak/>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del>
    </w:p>
    <w:p w14:paraId="508502CB" w14:textId="6D4DB719" w:rsidR="00FE3432" w:rsidDel="00AC6ECA" w:rsidRDefault="0064114F" w:rsidP="0064114F">
      <w:pPr>
        <w:jc w:val="center"/>
        <w:rPr>
          <w:del w:id="1648" w:author="Katharina Schleidt" w:date="2021-10-27T12:07:00Z"/>
          <w:b/>
          <w:bCs/>
          <w:sz w:val="20"/>
          <w:szCs w:val="20"/>
        </w:rPr>
      </w:pPr>
      <w:del w:id="1649" w:author="Katharina Schleidt" w:date="2021-10-27T12:07:00Z">
        <w:r w:rsidRPr="0064114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30</w:delText>
        </w:r>
        <w:r w:rsidR="00D471BA" w:rsidDel="00AC6ECA">
          <w:rPr>
            <w:b/>
            <w:bCs/>
            <w:sz w:val="20"/>
            <w:szCs w:val="20"/>
          </w:rPr>
          <w:fldChar w:fldCharType="end"/>
        </w:r>
        <w:r w:rsidRPr="0064114F"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64114F" w:rsidDel="00AC6ECA">
          <w:rPr>
            <w:b/>
            <w:bCs/>
            <w:sz w:val="20"/>
            <w:szCs w:val="20"/>
          </w:rPr>
          <w:delText>AbstractHost requirements class.</w:delText>
        </w:r>
      </w:del>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1650" w:name="_Toc72768882"/>
      <w:proofErr w:type="spellStart"/>
      <w:r w:rsidRPr="00E12BD6">
        <w:t>AbstractDeployment</w:t>
      </w:r>
      <w:bookmarkEnd w:id="1650"/>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034B7661" w:rsidR="00AE29E2" w:rsidDel="00AC6ECA" w:rsidRDefault="00AE29E2" w:rsidP="00AE29E2">
      <w:pPr>
        <w:keepNext/>
        <w:rPr>
          <w:del w:id="1651" w:author="Katharina Schleidt" w:date="2021-10-27T12:07:00Z"/>
        </w:rPr>
      </w:pPr>
      <w:del w:id="1652" w:author="Katharina Schleidt" w:date="2021-10-27T12:07:00Z">
        <w:r w:rsidDel="00AC6ECA">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del>
    </w:p>
    <w:p w14:paraId="61222CF8" w14:textId="5DE4D266" w:rsidR="00E12BD6" w:rsidDel="00AC6ECA" w:rsidRDefault="00AE29E2" w:rsidP="00AE29E2">
      <w:pPr>
        <w:jc w:val="center"/>
        <w:rPr>
          <w:del w:id="1653" w:author="Katharina Schleidt" w:date="2021-10-27T12:07:00Z"/>
          <w:b/>
          <w:bCs/>
          <w:sz w:val="20"/>
          <w:szCs w:val="20"/>
        </w:rPr>
      </w:pPr>
      <w:del w:id="1654" w:author="Katharina Schleidt" w:date="2021-10-27T12:07:00Z">
        <w:r w:rsidRPr="00AE29E2"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32</w:delText>
        </w:r>
        <w:r w:rsidR="00D471BA" w:rsidDel="00AC6ECA">
          <w:rPr>
            <w:b/>
            <w:bCs/>
            <w:sz w:val="20"/>
            <w:szCs w:val="20"/>
          </w:rPr>
          <w:fldChar w:fldCharType="end"/>
        </w:r>
        <w:r w:rsidRPr="00AE29E2"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AE29E2" w:rsidDel="00AC6ECA">
          <w:rPr>
            <w:b/>
            <w:bCs/>
            <w:sz w:val="20"/>
            <w:szCs w:val="20"/>
          </w:rPr>
          <w:delText>AbstractDeployment requirements class.</w:delText>
        </w:r>
      </w:del>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1655"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1656" w:name="_Toc72768883"/>
      <w:proofErr w:type="spellStart"/>
      <w:r w:rsidRPr="00F448D2">
        <w:t>NamedValue</w:t>
      </w:r>
      <w:bookmarkEnd w:id="1656"/>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2C49655C" w:rsidR="00757E07" w:rsidDel="00AC6ECA" w:rsidRDefault="00757E07" w:rsidP="00757E07">
      <w:pPr>
        <w:keepNext/>
        <w:rPr>
          <w:del w:id="1657" w:author="Katharina Schleidt" w:date="2021-10-27T12:07:00Z"/>
        </w:rPr>
      </w:pPr>
      <w:del w:id="1658" w:author="Katharina Schleidt" w:date="2021-10-27T12:07:00Z">
        <w:r w:rsidDel="00AC6ECA">
          <w:rPr>
            <w:noProof/>
            <w:lang w:val="fr-FR" w:eastAsia="fr-FR"/>
          </w:rPr>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del>
    </w:p>
    <w:p w14:paraId="618204FF" w14:textId="211799BC" w:rsidR="00F448D2" w:rsidDel="00AC6ECA" w:rsidRDefault="00757E07" w:rsidP="00757E07">
      <w:pPr>
        <w:jc w:val="center"/>
        <w:rPr>
          <w:del w:id="1659" w:author="Katharina Schleidt" w:date="2021-10-27T12:07:00Z"/>
          <w:b/>
          <w:bCs/>
          <w:sz w:val="20"/>
          <w:szCs w:val="20"/>
        </w:rPr>
      </w:pPr>
      <w:del w:id="1660" w:author="Katharina Schleidt" w:date="2021-10-27T12:07:00Z">
        <w:r w:rsidRPr="00757E0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33</w:delText>
        </w:r>
        <w:r w:rsidR="00D471BA" w:rsidDel="00AC6ECA">
          <w:rPr>
            <w:b/>
            <w:bCs/>
            <w:sz w:val="20"/>
            <w:szCs w:val="20"/>
          </w:rPr>
          <w:fldChar w:fldCharType="end"/>
        </w:r>
        <w:r w:rsidRPr="00757E07"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757E07" w:rsidDel="00AC6ECA">
          <w:rPr>
            <w:b/>
            <w:bCs/>
            <w:sz w:val="20"/>
            <w:szCs w:val="20"/>
          </w:rPr>
          <w:delText>NamedValue requirements class.</w:delText>
        </w:r>
      </w:del>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BFC644" w:rsidR="006E3F0F" w:rsidRDefault="006E3F0F" w:rsidP="00BD1347">
      <w:pPr>
        <w:pStyle w:val="Heading2"/>
        <w:rPr>
          <w:ins w:id="1661" w:author="Katharina Schleidt" w:date="2021-10-17T21:10:00Z"/>
        </w:rPr>
      </w:pPr>
      <w:proofErr w:type="spellStart"/>
      <w:r>
        <w:lastRenderedPageBreak/>
        <w:t>Codelists</w:t>
      </w:r>
      <w:proofErr w:type="spellEnd"/>
    </w:p>
    <w:p w14:paraId="2F25E836" w14:textId="6975D71F" w:rsidR="00BD1347" w:rsidRDefault="00BD1347" w:rsidP="00BD1347">
      <w:pPr>
        <w:pStyle w:val="Heading3"/>
        <w:rPr>
          <w:ins w:id="1662" w:author="Katharina Schleidt" w:date="2021-10-17T21:11:00Z"/>
        </w:rPr>
      </w:pPr>
      <w:proofErr w:type="spellStart"/>
      <w:ins w:id="1663" w:author="Katharina Schleidt" w:date="2021-10-17T21:10:00Z">
        <w:r w:rsidRPr="00BD1347">
          <w:t>AbstractObservationType</w:t>
        </w:r>
      </w:ins>
      <w:proofErr w:type="spellEnd"/>
    </w:p>
    <w:p w14:paraId="4540A729" w14:textId="1002F08C" w:rsidR="00BD1347" w:rsidRDefault="00BD1347" w:rsidP="00BD1347">
      <w:pPr>
        <w:rPr>
          <w:ins w:id="1664" w:author="Katharina Schleidt" w:date="2021-10-17T21:11:00Z"/>
          <w:lang w:eastAsia="ja-JP"/>
        </w:rPr>
      </w:pPr>
      <w:ins w:id="1665" w:author="Katharina Schleidt" w:date="2021-10-17T21:11:00Z">
        <w:r w:rsidRPr="00F41D3D">
          <w:rPr>
            <w:lang w:eastAsia="ja-JP"/>
          </w:rPr>
          <w:t xml:space="preserve">The code list </w:t>
        </w:r>
        <w:proofErr w:type="spellStart"/>
        <w:r w:rsidRPr="00FF4349">
          <w:rPr>
            <w:lang w:eastAsia="ja-JP"/>
          </w:rPr>
          <w:t>AbstractObservationType</w:t>
        </w:r>
        <w:proofErr w:type="spellEnd"/>
        <w:r>
          <w:rPr>
            <w:lang w:eastAsia="ja-JP"/>
          </w:rPr>
          <w:t xml:space="preserve"> can be specialized as required to firm up semantics of observation types, as done in the derived </w:t>
        </w:r>
        <w:proofErr w:type="spellStart"/>
        <w:r>
          <w:rPr>
            <w:lang w:eastAsia="ja-JP"/>
          </w:rPr>
          <w:t>codelist</w:t>
        </w:r>
        <w:proofErr w:type="spellEnd"/>
        <w:r>
          <w:rPr>
            <w:lang w:eastAsia="ja-JP"/>
          </w:rPr>
          <w:t xml:space="preserve"> </w:t>
        </w:r>
        <w:proofErr w:type="spellStart"/>
        <w:r>
          <w:rPr>
            <w:lang w:eastAsia="ja-JP"/>
          </w:rPr>
          <w:t>Observation</w:t>
        </w:r>
        <w:r w:rsidRPr="00F41D3D">
          <w:rPr>
            <w:lang w:eastAsia="ja-JP"/>
          </w:rPr>
          <w:t>Type</w:t>
        </w:r>
        <w:r>
          <w:rPr>
            <w:lang w:eastAsia="ja-JP"/>
          </w:rPr>
          <w:t>ByResultType</w:t>
        </w:r>
        <w:proofErr w:type="spellEnd"/>
        <w:r>
          <w:rPr>
            <w:lang w:eastAsia="ja-JP"/>
          </w:rPr>
          <w:t xml:space="preserve"> below.</w:t>
        </w:r>
      </w:ins>
    </w:p>
    <w:p w14:paraId="5C59B186" w14:textId="77777777" w:rsidR="00BD1347" w:rsidRDefault="00BD1347" w:rsidP="00BD1347">
      <w:pPr>
        <w:rPr>
          <w:ins w:id="1666" w:author="Katharina Schleidt" w:date="2021-10-17T21:1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D1347" w14:paraId="3D7D016F" w14:textId="77777777" w:rsidTr="00203E67">
        <w:trPr>
          <w:ins w:id="1667" w:author="Katharina Schleidt" w:date="2021-10-17T21:11:00Z"/>
        </w:trPr>
        <w:tc>
          <w:tcPr>
            <w:tcW w:w="4526" w:type="dxa"/>
            <w:shd w:val="clear" w:color="auto" w:fill="auto"/>
            <w:tcMar>
              <w:top w:w="100" w:type="dxa"/>
              <w:left w:w="100" w:type="dxa"/>
              <w:bottom w:w="100" w:type="dxa"/>
              <w:right w:w="100" w:type="dxa"/>
            </w:tcMar>
          </w:tcPr>
          <w:p w14:paraId="77FC5584" w14:textId="79D64DE5" w:rsidR="00BD1347" w:rsidRDefault="00BD1347" w:rsidP="00D45324">
            <w:pPr>
              <w:widowControl w:val="0"/>
              <w:spacing w:line="240" w:lineRule="auto"/>
              <w:rPr>
                <w:ins w:id="1668" w:author="Katharina Schleidt" w:date="2021-10-17T21:11:00Z"/>
                <w:sz w:val="20"/>
                <w:szCs w:val="20"/>
              </w:rPr>
            </w:pPr>
            <w:ins w:id="1669" w:author="Katharina Schleidt" w:date="2021-10-17T21:11:00Z">
              <w:r>
                <w:rPr>
                  <w:b/>
                  <w:sz w:val="20"/>
                  <w:szCs w:val="20"/>
                </w:rPr>
                <w:t>Requirement</w:t>
              </w:r>
              <w:r>
                <w:rPr>
                  <w:sz w:val="20"/>
                  <w:szCs w:val="20"/>
                </w:rPr>
                <w:br/>
                <w:t>/req/obs-</w:t>
              </w:r>
            </w:ins>
            <w:ins w:id="1670" w:author="Katharina Schleidt" w:date="2021-10-17T21:12:00Z">
              <w:r>
                <w:rPr>
                  <w:sz w:val="20"/>
                  <w:szCs w:val="20"/>
                </w:rPr>
                <w:t>core</w:t>
              </w:r>
            </w:ins>
            <w:ins w:id="1671" w:author="Katharina Schleidt" w:date="2021-10-17T21:11:00Z">
              <w:r>
                <w:rPr>
                  <w:sz w:val="20"/>
                  <w:szCs w:val="20"/>
                </w:rPr>
                <w:t>/</w:t>
              </w:r>
              <w:r w:rsidRPr="00FF4349">
                <w:rPr>
                  <w:sz w:val="20"/>
                  <w:szCs w:val="20"/>
                </w:rPr>
                <w:t>AbstractObservationType</w:t>
              </w:r>
              <w:r>
                <w:rPr>
                  <w:sz w:val="20"/>
                  <w:szCs w:val="20"/>
                </w:rPr>
                <w:t>/</w:t>
              </w:r>
              <w:r w:rsidRPr="00FF4349">
                <w:rPr>
                  <w:sz w:val="20"/>
                  <w:szCs w:val="20"/>
                </w:rPr>
                <w:t>AbstractObservationType</w:t>
              </w:r>
              <w:r>
                <w:rPr>
                  <w:sz w:val="20"/>
                  <w:szCs w:val="20"/>
                </w:rPr>
                <w:t>-sem</w:t>
              </w:r>
            </w:ins>
          </w:p>
        </w:tc>
        <w:tc>
          <w:tcPr>
            <w:tcW w:w="5796" w:type="dxa"/>
            <w:shd w:val="clear" w:color="auto" w:fill="auto"/>
            <w:tcMar>
              <w:top w:w="100" w:type="dxa"/>
              <w:left w:w="100" w:type="dxa"/>
              <w:bottom w:w="100" w:type="dxa"/>
              <w:right w:w="100" w:type="dxa"/>
            </w:tcMar>
          </w:tcPr>
          <w:p w14:paraId="726CD0E5" w14:textId="77777777" w:rsidR="00203E67" w:rsidRPr="00203E67" w:rsidRDefault="00203E67" w:rsidP="00203E67">
            <w:pPr>
              <w:widowControl w:val="0"/>
              <w:tabs>
                <w:tab w:val="clear" w:pos="403"/>
              </w:tabs>
              <w:spacing w:after="0" w:line="240" w:lineRule="auto"/>
              <w:ind w:left="360"/>
              <w:rPr>
                <w:ins w:id="1672" w:author="Katharina Schleidt" w:date="2021-10-27T12:00:00Z"/>
                <w:sz w:val="20"/>
                <w:szCs w:val="20"/>
              </w:rPr>
            </w:pPr>
            <w:ins w:id="1673" w:author="Katharina Schleidt" w:date="2021-10-27T12:00:00Z">
              <w:r w:rsidRPr="00203E67">
                <w:rPr>
                  <w:sz w:val="20"/>
                  <w:szCs w:val="20"/>
                </w:rPr>
                <w:t xml:space="preserve">An empty extension point for providing various classification schemes for </w:t>
              </w:r>
              <w:r w:rsidRPr="00203E67">
                <w:rPr>
                  <w:b/>
                  <w:bCs/>
                  <w:sz w:val="20"/>
                  <w:szCs w:val="20"/>
                  <w:rPrChange w:id="1674" w:author="Katharina Schleidt" w:date="2021-10-27T12:00:00Z">
                    <w:rPr>
                      <w:sz w:val="20"/>
                      <w:szCs w:val="20"/>
                    </w:rPr>
                  </w:rPrChange>
                </w:rPr>
                <w:t>Observations</w:t>
              </w:r>
              <w:r w:rsidRPr="00203E67">
                <w:rPr>
                  <w:sz w:val="20"/>
                  <w:szCs w:val="20"/>
                </w:rPr>
                <w:t>.</w:t>
              </w:r>
            </w:ins>
          </w:p>
          <w:p w14:paraId="2669A21D" w14:textId="5396C6A5" w:rsidR="00BD1347" w:rsidRPr="00182C3E" w:rsidRDefault="00203E67" w:rsidP="00203E67">
            <w:pPr>
              <w:widowControl w:val="0"/>
              <w:tabs>
                <w:tab w:val="clear" w:pos="403"/>
              </w:tabs>
              <w:spacing w:after="0" w:line="240" w:lineRule="auto"/>
              <w:ind w:left="360"/>
              <w:rPr>
                <w:ins w:id="1675" w:author="Katharina Schleidt" w:date="2021-10-17T21:11:00Z"/>
                <w:sz w:val="20"/>
                <w:szCs w:val="20"/>
              </w:rPr>
            </w:pPr>
            <w:ins w:id="1676" w:author="Katharina Schleidt" w:date="2021-10-27T12:00:00Z">
              <w:r w:rsidRPr="00203E67">
                <w:rPr>
                  <w:sz w:val="20"/>
                  <w:szCs w:val="20"/>
                </w:rPr>
                <w:t xml:space="preserve">If </w:t>
              </w:r>
              <w:r w:rsidRPr="00203E67">
                <w:rPr>
                  <w:b/>
                  <w:bCs/>
                  <w:sz w:val="20"/>
                  <w:szCs w:val="20"/>
                  <w:rPrChange w:id="1677" w:author="Katharina Schleidt" w:date="2021-10-27T12:00:00Z">
                    <w:rPr>
                      <w:sz w:val="20"/>
                      <w:szCs w:val="20"/>
                    </w:rPr>
                  </w:rPrChange>
                </w:rPr>
                <w:t>Observation</w:t>
              </w:r>
              <w:r w:rsidRPr="00203E67">
                <w:rPr>
                  <w:sz w:val="20"/>
                  <w:szCs w:val="20"/>
                </w:rPr>
                <w:t xml:space="preserve"> classification schemes are used in the implementing application schemas, a concrete realization SHALL be created for the application.</w:t>
              </w:r>
            </w:ins>
          </w:p>
        </w:tc>
      </w:tr>
    </w:tbl>
    <w:p w14:paraId="68CAC050" w14:textId="77777777" w:rsidR="00BD1347" w:rsidRPr="00BA26EE" w:rsidRDefault="00BD1347">
      <w:pPr>
        <w:rPr>
          <w:lang w:eastAsia="ja-JP"/>
        </w:rPr>
      </w:pPr>
    </w:p>
    <w:p w14:paraId="686CC320" w14:textId="267F4EEE" w:rsidR="00920189" w:rsidRDefault="00920189" w:rsidP="00920189">
      <w:pPr>
        <w:pStyle w:val="Heading1"/>
      </w:pPr>
      <w:bookmarkStart w:id="1678" w:name="_Toc72768884"/>
      <w:r w:rsidRPr="00920189">
        <w:t>Basic Observations</w:t>
      </w:r>
      <w:bookmarkEnd w:id="1678"/>
    </w:p>
    <w:p w14:paraId="7D03C338" w14:textId="4F7FA4C7" w:rsidR="00CE109A" w:rsidRDefault="00037B3B" w:rsidP="00037B3B">
      <w:pPr>
        <w:pStyle w:val="Heading2"/>
      </w:pPr>
      <w:bookmarkStart w:id="1679" w:name="_Toc72768885"/>
      <w:r w:rsidRPr="00037B3B">
        <w:t>General</w:t>
      </w:r>
      <w:bookmarkEnd w:id="1679"/>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A5152E">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A5152E">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A5152E">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A5152E">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A5152E">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A5152E">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A5152E">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A5152E">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A5152E">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A5152E">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A5152E">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A5152E">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A5152E">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A5152E">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C479B0" w14:paraId="5B881AD7" w14:textId="77777777" w:rsidTr="00A5152E">
        <w:trPr>
          <w:trHeight w:val="615"/>
          <w:ins w:id="1680" w:author="Katharina Schleidt" w:date="2021-10-22T00:12:00Z"/>
        </w:trPr>
        <w:tc>
          <w:tcPr>
            <w:tcW w:w="2258" w:type="dxa"/>
            <w:shd w:val="clear" w:color="auto" w:fill="auto"/>
            <w:tcMar>
              <w:top w:w="100" w:type="dxa"/>
              <w:left w:w="100" w:type="dxa"/>
              <w:bottom w:w="100" w:type="dxa"/>
              <w:right w:w="100" w:type="dxa"/>
            </w:tcMar>
          </w:tcPr>
          <w:p w14:paraId="41B5AC15" w14:textId="3AEAC5DF" w:rsidR="00C479B0" w:rsidRDefault="00C479B0" w:rsidP="001A5B74">
            <w:pPr>
              <w:widowControl w:val="0"/>
              <w:spacing w:line="240" w:lineRule="auto"/>
              <w:rPr>
                <w:ins w:id="1681" w:author="Katharina Schleidt" w:date="2021-10-22T00:12:00Z"/>
                <w:sz w:val="20"/>
                <w:szCs w:val="20"/>
              </w:rPr>
            </w:pPr>
            <w:ins w:id="1682" w:author="Katharina Schleidt" w:date="2021-10-22T00:12:00Z">
              <w:r w:rsidRPr="00C62C01">
                <w:rPr>
                  <w:bCs/>
                  <w:sz w:val="20"/>
                  <w:szCs w:val="20"/>
                </w:rPr>
                <w:t>Requirement</w:t>
              </w:r>
            </w:ins>
          </w:p>
        </w:tc>
        <w:tc>
          <w:tcPr>
            <w:tcW w:w="7513" w:type="dxa"/>
            <w:shd w:val="clear" w:color="auto" w:fill="auto"/>
            <w:tcMar>
              <w:top w:w="100" w:type="dxa"/>
              <w:left w:w="100" w:type="dxa"/>
              <w:bottom w:w="100" w:type="dxa"/>
              <w:right w:w="100" w:type="dxa"/>
            </w:tcMar>
          </w:tcPr>
          <w:p w14:paraId="71977C4A" w14:textId="7FF033C7" w:rsidR="00C479B0" w:rsidRDefault="00C479B0" w:rsidP="001A5B74">
            <w:pPr>
              <w:widowControl w:val="0"/>
              <w:spacing w:line="240" w:lineRule="auto"/>
              <w:rPr>
                <w:ins w:id="1683" w:author="Katharina Schleidt" w:date="2021-10-22T00:12:00Z"/>
                <w:sz w:val="20"/>
                <w:szCs w:val="20"/>
              </w:rPr>
            </w:pPr>
            <w:ins w:id="1684" w:author="Katharina Schleidt" w:date="2021-10-22T00:12:00Z">
              <w:r w:rsidRPr="00C479B0">
                <w:rPr>
                  <w:sz w:val="20"/>
                  <w:szCs w:val="20"/>
                </w:rPr>
                <w:t>/req/obs-basic/ObservationCollectionType/ObservationCollectionType-sem</w:t>
              </w:r>
            </w:ins>
          </w:p>
        </w:tc>
      </w:tr>
      <w:tr w:rsidR="00C479B0" w14:paraId="047EAE89" w14:textId="77777777" w:rsidTr="00A5152E">
        <w:trPr>
          <w:trHeight w:val="615"/>
          <w:ins w:id="1685" w:author="Katharina Schleidt" w:date="2021-10-22T00:1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AAF59D" w14:textId="77777777" w:rsidR="00C479B0" w:rsidRPr="00BD1347" w:rsidRDefault="00C479B0" w:rsidP="008D31E1">
            <w:pPr>
              <w:widowControl w:val="0"/>
              <w:spacing w:line="240" w:lineRule="auto"/>
              <w:rPr>
                <w:ins w:id="1686" w:author="Katharina Schleidt" w:date="2021-10-22T00:15:00Z"/>
                <w:bCs/>
                <w:sz w:val="20"/>
                <w:szCs w:val="20"/>
              </w:rPr>
            </w:pPr>
            <w:ins w:id="1687" w:author="Katharina Schleidt" w:date="2021-10-22T00:15:00Z">
              <w:r w:rsidRPr="00C62C01">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9D597B" w14:textId="77777777" w:rsidR="00C479B0" w:rsidRPr="00C479B0" w:rsidRDefault="00C479B0" w:rsidP="008D31E1">
            <w:pPr>
              <w:widowControl w:val="0"/>
              <w:spacing w:line="240" w:lineRule="auto"/>
              <w:rPr>
                <w:ins w:id="1688" w:author="Katharina Schleidt" w:date="2021-10-22T00:15:00Z"/>
                <w:sz w:val="20"/>
                <w:szCs w:val="20"/>
              </w:rPr>
            </w:pPr>
            <w:ins w:id="1689" w:author="Katharina Schleidt" w:date="2021-10-22T00:15:00Z">
              <w:r w:rsidRPr="00C479B0">
                <w:rPr>
                  <w:sz w:val="20"/>
                  <w:szCs w:val="20"/>
                </w:rPr>
                <w:t>/req/obs-basic/ObservationTypeByResultType/ObservationTypeByResultType-sem</w:t>
              </w:r>
            </w:ins>
          </w:p>
        </w:tc>
      </w:tr>
      <w:tr w:rsidR="00C479B0" w14:paraId="61D41D3E" w14:textId="77777777" w:rsidTr="00A5152E">
        <w:trPr>
          <w:trHeight w:val="615"/>
          <w:ins w:id="1690" w:author="Katharina Schleidt" w:date="2021-10-22T00:1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A7200" w14:textId="77777777" w:rsidR="00C479B0" w:rsidRPr="00CE4088" w:rsidRDefault="00C479B0" w:rsidP="008D31E1">
            <w:pPr>
              <w:widowControl w:val="0"/>
              <w:spacing w:line="240" w:lineRule="auto"/>
              <w:rPr>
                <w:ins w:id="1691" w:author="Katharina Schleidt" w:date="2021-10-22T00:15:00Z"/>
                <w:bCs/>
                <w:sz w:val="20"/>
                <w:szCs w:val="20"/>
              </w:rPr>
            </w:pPr>
            <w:ins w:id="1692" w:author="Katharina Schleidt" w:date="2021-10-22T00:15:00Z">
              <w:r w:rsidRPr="007B7B10">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F40E44" w14:textId="77777777" w:rsidR="00C479B0" w:rsidRDefault="00C479B0" w:rsidP="008D31E1">
            <w:pPr>
              <w:widowControl w:val="0"/>
              <w:spacing w:line="240" w:lineRule="auto"/>
              <w:rPr>
                <w:ins w:id="1693" w:author="Katharina Schleidt" w:date="2021-10-22T00:15:00Z"/>
                <w:sz w:val="20"/>
                <w:szCs w:val="20"/>
              </w:rPr>
            </w:pPr>
            <w:ins w:id="1694" w:author="Katharina Schleidt" w:date="2021-10-22T00:15:00Z">
              <w:r w:rsidRPr="00C479B0">
                <w:rPr>
                  <w:sz w:val="20"/>
                  <w:szCs w:val="20"/>
                </w:rPr>
                <w:t>/req/obs-basic/ObservationTypeByResultType/ObservationTypeByResultType-con</w:t>
              </w:r>
            </w:ins>
          </w:p>
        </w:tc>
      </w:tr>
      <w:tr w:rsidR="008841F6" w14:paraId="376A66D7" w14:textId="77777777" w:rsidTr="00A5152E">
        <w:trPr>
          <w:trHeight w:val="615"/>
          <w:ins w:id="1695"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2E81A7" w14:textId="77777777" w:rsidR="008841F6" w:rsidRPr="008841F6" w:rsidRDefault="008841F6" w:rsidP="008D31E1">
            <w:pPr>
              <w:widowControl w:val="0"/>
              <w:spacing w:line="240" w:lineRule="auto"/>
              <w:rPr>
                <w:ins w:id="1696" w:author="Katharina Schleidt" w:date="2021-10-22T00:25:00Z"/>
                <w:bCs/>
                <w:sz w:val="20"/>
                <w:szCs w:val="20"/>
              </w:rPr>
            </w:pPr>
            <w:ins w:id="1697"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0B3B2" w14:textId="77777777" w:rsidR="008841F6" w:rsidRDefault="008841F6" w:rsidP="008D31E1">
            <w:pPr>
              <w:widowControl w:val="0"/>
              <w:spacing w:line="240" w:lineRule="auto"/>
              <w:rPr>
                <w:ins w:id="1698" w:author="Katharina Schleidt" w:date="2021-10-22T00:25:00Z"/>
                <w:sz w:val="20"/>
                <w:szCs w:val="20"/>
              </w:rPr>
            </w:pPr>
            <w:ins w:id="1699" w:author="Katharina Schleidt" w:date="2021-10-22T00:25:00Z">
              <w:r w:rsidRPr="001617BC">
                <w:rPr>
                  <w:sz w:val="20"/>
                  <w:szCs w:val="20"/>
                </w:rPr>
                <w:t>/req/obs-basic/ObservationCollectionType/ObservationCollectionType-sem</w:t>
              </w:r>
            </w:ins>
          </w:p>
        </w:tc>
      </w:tr>
      <w:tr w:rsidR="008841F6" w14:paraId="31501E7E" w14:textId="77777777" w:rsidTr="00A5152E">
        <w:trPr>
          <w:trHeight w:val="615"/>
          <w:ins w:id="1700"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82245" w14:textId="77777777" w:rsidR="008841F6" w:rsidRPr="008841F6" w:rsidRDefault="008841F6" w:rsidP="008D31E1">
            <w:pPr>
              <w:widowControl w:val="0"/>
              <w:spacing w:line="240" w:lineRule="auto"/>
              <w:rPr>
                <w:ins w:id="1701" w:author="Katharina Schleidt" w:date="2021-10-22T00:25:00Z"/>
                <w:bCs/>
                <w:sz w:val="20"/>
                <w:szCs w:val="20"/>
              </w:rPr>
            </w:pPr>
            <w:ins w:id="1702"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477493" w14:textId="77777777" w:rsidR="008841F6" w:rsidRDefault="008841F6" w:rsidP="008D31E1">
            <w:pPr>
              <w:widowControl w:val="0"/>
              <w:spacing w:line="240" w:lineRule="auto"/>
              <w:rPr>
                <w:ins w:id="1703" w:author="Katharina Schleidt" w:date="2021-10-22T00:25:00Z"/>
                <w:sz w:val="20"/>
                <w:szCs w:val="20"/>
              </w:rPr>
            </w:pPr>
            <w:ins w:id="1704" w:author="Katharina Schleidt" w:date="2021-10-22T00:25:00Z">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/homogen</w:t>
              </w:r>
              <w:r>
                <w:rPr>
                  <w:sz w:val="20"/>
                  <w:szCs w:val="20"/>
                </w:rPr>
                <w:t>e</w:t>
              </w:r>
              <w:r w:rsidRPr="001617BC">
                <w:rPr>
                  <w:sz w:val="20"/>
                  <w:szCs w:val="20"/>
                </w:rPr>
                <w:t>ous-con</w:t>
              </w:r>
            </w:ins>
          </w:p>
        </w:tc>
      </w:tr>
      <w:tr w:rsidR="008841F6" w14:paraId="62655A24" w14:textId="77777777" w:rsidTr="00A5152E">
        <w:trPr>
          <w:trHeight w:val="615"/>
          <w:ins w:id="1705"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AEA19C" w14:textId="77777777" w:rsidR="008841F6" w:rsidRPr="008841F6" w:rsidRDefault="008841F6" w:rsidP="008D31E1">
            <w:pPr>
              <w:widowControl w:val="0"/>
              <w:spacing w:line="240" w:lineRule="auto"/>
              <w:rPr>
                <w:ins w:id="1706" w:author="Katharina Schleidt" w:date="2021-10-22T00:25:00Z"/>
                <w:bCs/>
                <w:sz w:val="20"/>
                <w:szCs w:val="20"/>
              </w:rPr>
            </w:pPr>
            <w:ins w:id="1707"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7AD5B4" w14:textId="77777777" w:rsidR="008841F6" w:rsidRDefault="008841F6" w:rsidP="008D31E1">
            <w:pPr>
              <w:widowControl w:val="0"/>
              <w:spacing w:line="240" w:lineRule="auto"/>
              <w:rPr>
                <w:ins w:id="1708" w:author="Katharina Schleidt" w:date="2021-10-22T00:25:00Z"/>
                <w:sz w:val="20"/>
                <w:szCs w:val="20"/>
              </w:rPr>
            </w:pPr>
            <w:ins w:id="1709" w:author="Katharina Schleidt" w:date="2021-10-22T00:25:00Z">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/summarizing-con</w:t>
              </w:r>
            </w:ins>
          </w:p>
        </w:tc>
      </w:tr>
    </w:tbl>
    <w:p w14:paraId="513BCA51" w14:textId="411389FD" w:rsidR="00037B3B" w:rsidRDefault="00037B3B" w:rsidP="00037B3B">
      <w:pPr>
        <w:rPr>
          <w:lang w:eastAsia="ja-JP"/>
        </w:rPr>
      </w:pPr>
    </w:p>
    <w:p w14:paraId="71F832B4" w14:textId="7DDF913D" w:rsidR="006A5540" w:rsidDel="00AC6ECA" w:rsidRDefault="006A5540" w:rsidP="006A5540">
      <w:pPr>
        <w:keepNext/>
        <w:rPr>
          <w:del w:id="1710" w:author="Katharina Schleidt" w:date="2021-10-27T12:07:00Z"/>
        </w:rPr>
      </w:pPr>
      <w:del w:id="1711" w:author="Katharina Schleidt" w:date="2021-10-27T12:07:00Z">
        <w:r w:rsidDel="00AC6ECA">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del>
    </w:p>
    <w:p w14:paraId="25A17DD0" w14:textId="751DDEE1" w:rsidR="00960F54" w:rsidDel="00AC6ECA" w:rsidRDefault="006A5540" w:rsidP="006A5540">
      <w:pPr>
        <w:jc w:val="center"/>
        <w:rPr>
          <w:del w:id="1712" w:author="Katharina Schleidt" w:date="2021-10-27T12:07:00Z"/>
          <w:b/>
          <w:bCs/>
          <w:sz w:val="20"/>
          <w:szCs w:val="20"/>
        </w:rPr>
      </w:pPr>
      <w:del w:id="1713" w:author="Katharina Schleidt" w:date="2021-10-27T12:07:00Z">
        <w:r w:rsidRPr="006A5540"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34</w:delText>
        </w:r>
        <w:r w:rsidR="00D471BA" w:rsidDel="00AC6ECA">
          <w:rPr>
            <w:b/>
            <w:bCs/>
            <w:sz w:val="20"/>
            <w:szCs w:val="20"/>
          </w:rPr>
          <w:fldChar w:fldCharType="end"/>
        </w:r>
        <w:r w:rsidRPr="006A5540" w:rsidDel="00AC6ECA">
          <w:rPr>
            <w:b/>
            <w:bCs/>
            <w:sz w:val="20"/>
            <w:szCs w:val="20"/>
          </w:rPr>
          <w:delText>— (Informative) Included direct and indirect requirements and recommendations of the Basic Observations package requirements class.</w:delText>
        </w:r>
      </w:del>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1714" w:name="_Toc72768886"/>
      <w:r w:rsidRPr="0089033E">
        <w:lastRenderedPageBreak/>
        <w:t>Observation</w:t>
      </w:r>
      <w:bookmarkEnd w:id="1714"/>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C479B0">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C479B0">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C479B0">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C479B0">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C479B0">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1B5CD189" w:rsidR="002F5245" w:rsidDel="00AC6ECA" w:rsidRDefault="002F5245" w:rsidP="002F5245">
      <w:pPr>
        <w:keepNext/>
        <w:rPr>
          <w:del w:id="1715" w:author="Katharina Schleidt" w:date="2021-10-27T12:07:00Z"/>
        </w:rPr>
      </w:pPr>
      <w:del w:id="1716" w:author="Katharina Schleidt" w:date="2021-10-27T12:07:00Z">
        <w:r w:rsidDel="00AC6ECA">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del>
    </w:p>
    <w:p w14:paraId="1A9EA898" w14:textId="27FBE5F4" w:rsidR="0089033E" w:rsidDel="00AC6ECA" w:rsidRDefault="002F5245" w:rsidP="0082560B">
      <w:pPr>
        <w:jc w:val="center"/>
        <w:rPr>
          <w:del w:id="1717" w:author="Katharina Schleidt" w:date="2021-10-27T12:07:00Z"/>
          <w:b/>
          <w:bCs/>
          <w:sz w:val="20"/>
          <w:szCs w:val="20"/>
        </w:rPr>
      </w:pPr>
      <w:del w:id="1718" w:author="Katharina Schleidt" w:date="2021-10-27T12:07:00Z">
        <w:r w:rsidRPr="0082560B"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35</w:delText>
        </w:r>
        <w:r w:rsidR="00D471BA" w:rsidDel="00AC6ECA">
          <w:rPr>
            <w:b/>
            <w:bCs/>
            <w:sz w:val="20"/>
            <w:szCs w:val="20"/>
          </w:rPr>
          <w:fldChar w:fldCharType="end"/>
        </w:r>
        <w:r w:rsidRPr="0082560B" w:rsidDel="00AC6ECA">
          <w:rPr>
            <w:b/>
            <w:bCs/>
            <w:sz w:val="20"/>
            <w:szCs w:val="20"/>
          </w:rPr>
          <w:delText>— (Informative) Included direct and indirect requirements and recommendations of the Basic Observations — Observation requirements class.</w:delText>
        </w:r>
      </w:del>
    </w:p>
    <w:p w14:paraId="51C75302" w14:textId="77777777" w:rsidR="002749EF" w:rsidRDefault="002749EF" w:rsidP="002749EF">
      <w:pPr>
        <w:keepNext/>
      </w:pPr>
      <w:r>
        <w:rPr>
          <w:noProof/>
          <w:lang w:val="fr-FR" w:eastAsia="fr-FR"/>
        </w:rPr>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1719" w:name="_Toc72768887"/>
      <w:proofErr w:type="spellStart"/>
      <w:r w:rsidRPr="002B39BE">
        <w:lastRenderedPageBreak/>
        <w:t>ObservationCharacteristics</w:t>
      </w:r>
      <w:bookmarkEnd w:id="1719"/>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615828">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615828">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615828">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615828">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615828">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615828" w14:paraId="388CD09C" w14:textId="77777777" w:rsidTr="00615828">
        <w:tc>
          <w:tcPr>
            <w:tcW w:w="2400" w:type="dxa"/>
            <w:shd w:val="clear" w:color="auto" w:fill="auto"/>
            <w:tcMar>
              <w:top w:w="100" w:type="dxa"/>
              <w:left w:w="100" w:type="dxa"/>
              <w:bottom w:w="100" w:type="dxa"/>
              <w:right w:w="100" w:type="dxa"/>
            </w:tcMar>
          </w:tcPr>
          <w:p w14:paraId="48301292" w14:textId="01B1C4D1" w:rsidR="00615828" w:rsidRDefault="00615828" w:rsidP="001A5B74">
            <w:pPr>
              <w:widowControl w:val="0"/>
              <w:spacing w:line="240" w:lineRule="auto"/>
              <w:rPr>
                <w:sz w:val="20"/>
                <w:szCs w:val="20"/>
              </w:rPr>
            </w:pPr>
            <w:r w:rsidRPr="00C62C01">
              <w:rPr>
                <w:bCs/>
                <w:sz w:val="20"/>
                <w:szCs w:val="20"/>
              </w:rPr>
              <w:t>Requirement</w:t>
            </w:r>
          </w:p>
        </w:tc>
        <w:tc>
          <w:tcPr>
            <w:tcW w:w="7371" w:type="dxa"/>
            <w:shd w:val="clear" w:color="auto" w:fill="auto"/>
            <w:tcMar>
              <w:top w:w="100" w:type="dxa"/>
              <w:left w:w="100" w:type="dxa"/>
              <w:bottom w:w="100" w:type="dxa"/>
              <w:right w:w="100" w:type="dxa"/>
            </w:tcMar>
          </w:tcPr>
          <w:p w14:paraId="77454C4B" w14:textId="14FA8BAE" w:rsidR="00615828" w:rsidRDefault="00615828" w:rsidP="001A5B74">
            <w:pPr>
              <w:widowControl w:val="0"/>
              <w:spacing w:line="240" w:lineRule="auto"/>
              <w:rPr>
                <w:sz w:val="20"/>
                <w:szCs w:val="20"/>
              </w:rPr>
            </w:pPr>
            <w:r w:rsidRPr="00615828">
              <w:rPr>
                <w:sz w:val="20"/>
                <w:szCs w:val="20"/>
              </w:rPr>
              <w:t>/</w:t>
            </w:r>
            <w:proofErr w:type="spellStart"/>
            <w:r w:rsidRPr="00615828">
              <w:rPr>
                <w:sz w:val="20"/>
                <w:szCs w:val="20"/>
              </w:rPr>
              <w:t>req</w:t>
            </w:r>
            <w:proofErr w:type="spellEnd"/>
            <w:r w:rsidRPr="00615828">
              <w:rPr>
                <w:sz w:val="20"/>
                <w:szCs w:val="20"/>
              </w:rPr>
              <w:t>/</w:t>
            </w:r>
            <w:proofErr w:type="spellStart"/>
            <w:r w:rsidRPr="00615828">
              <w:rPr>
                <w:sz w:val="20"/>
                <w:szCs w:val="20"/>
              </w:rPr>
              <w:t>obs</w:t>
            </w:r>
            <w:proofErr w:type="spellEnd"/>
            <w:r w:rsidRPr="00615828">
              <w:rPr>
                <w:sz w:val="20"/>
                <w:szCs w:val="20"/>
              </w:rPr>
              <w:t>-basic/</w:t>
            </w:r>
            <w:proofErr w:type="spellStart"/>
            <w:r w:rsidRPr="00615828">
              <w:rPr>
                <w:sz w:val="20"/>
                <w:szCs w:val="20"/>
              </w:rPr>
              <w:t>ObservationCharacteristics</w:t>
            </w:r>
            <w:proofErr w:type="spellEnd"/>
            <w:r w:rsidRPr="00615828">
              <w:rPr>
                <w:sz w:val="20"/>
                <w:szCs w:val="20"/>
              </w:rPr>
              <w:t>/collection-</w:t>
            </w:r>
            <w:proofErr w:type="spellStart"/>
            <w:r w:rsidRPr="00615828">
              <w:rPr>
                <w:sz w:val="20"/>
                <w:szCs w:val="20"/>
              </w:rPr>
              <w:t>sem</w:t>
            </w:r>
            <w:proofErr w:type="spellEnd"/>
          </w:p>
        </w:tc>
      </w:tr>
    </w:tbl>
    <w:p w14:paraId="74A8B2CA" w14:textId="747A3840" w:rsidR="002B39BE" w:rsidRDefault="002B39BE" w:rsidP="002B39BE">
      <w:pPr>
        <w:rPr>
          <w:lang w:eastAsia="ja-JP"/>
        </w:rPr>
      </w:pPr>
    </w:p>
    <w:p w14:paraId="3A75C369" w14:textId="1E2AC967" w:rsidR="007245C5" w:rsidDel="00AC6ECA" w:rsidRDefault="007245C5" w:rsidP="007245C5">
      <w:pPr>
        <w:keepNext/>
        <w:rPr>
          <w:del w:id="1720" w:author="Katharina Schleidt" w:date="2021-10-27T12:07:00Z"/>
        </w:rPr>
      </w:pPr>
      <w:del w:id="1721" w:author="Katharina Schleidt" w:date="2021-10-27T12:07:00Z">
        <w:r w:rsidDel="00AC6ECA">
          <w:rPr>
            <w:noProof/>
            <w:lang w:val="fr-FR" w:eastAsia="fr-FR"/>
          </w:rPr>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del>
    </w:p>
    <w:p w14:paraId="0FCCF4A0" w14:textId="413888A8" w:rsidR="002B39BE" w:rsidDel="00AC6ECA" w:rsidRDefault="007245C5" w:rsidP="007245C5">
      <w:pPr>
        <w:jc w:val="center"/>
        <w:rPr>
          <w:del w:id="1722" w:author="Katharina Schleidt" w:date="2021-10-27T12:07:00Z"/>
          <w:b/>
          <w:bCs/>
          <w:sz w:val="20"/>
          <w:szCs w:val="20"/>
        </w:rPr>
      </w:pPr>
      <w:del w:id="1723" w:author="Katharina Schleidt" w:date="2021-10-27T12:07:00Z">
        <w:r w:rsidRPr="007245C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37</w:delText>
        </w:r>
        <w:r w:rsidR="00D471BA" w:rsidDel="00AC6ECA">
          <w:rPr>
            <w:b/>
            <w:bCs/>
            <w:sz w:val="20"/>
            <w:szCs w:val="20"/>
          </w:rPr>
          <w:fldChar w:fldCharType="end"/>
        </w:r>
        <w:r w:rsidRPr="007245C5" w:rsidDel="00AC6ECA">
          <w:rPr>
            <w:b/>
            <w:bCs/>
            <w:sz w:val="20"/>
            <w:szCs w:val="20"/>
          </w:rPr>
          <w:delText xml:space="preserve"> — (Informative) Included direct and indirect requirements and recommendations of the Basic Observations — ObservationCharacteristics requirements class.</w:delText>
        </w:r>
      </w:del>
    </w:p>
    <w:p w14:paraId="528DAA28" w14:textId="30DF6043" w:rsidR="007B2C44" w:rsidDel="00AC6ECA" w:rsidRDefault="007B2C44" w:rsidP="007B2C44">
      <w:pPr>
        <w:rPr>
          <w:del w:id="1724" w:author="Katharina Schleidt" w:date="2021-10-27T12:07:00Z"/>
        </w:rPr>
      </w:pPr>
      <w:bookmarkStart w:id="1725" w:name="_Toc72768888"/>
    </w:p>
    <w:p w14:paraId="5F993592" w14:textId="374B8C4F" w:rsidR="007B2C44" w:rsidRDefault="007B2C44" w:rsidP="007B2C44">
      <w:pPr>
        <w:pStyle w:val="Heading3"/>
      </w:pPr>
      <w:r w:rsidRPr="00FD36EC">
        <w:t xml:space="preserve">Association </w:t>
      </w:r>
      <w:r w:rsidRPr="007B2C44">
        <w:t>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B2C44" w14:paraId="294149D6" w14:textId="77777777" w:rsidTr="007B2C44">
        <w:tc>
          <w:tcPr>
            <w:tcW w:w="4526" w:type="dxa"/>
            <w:shd w:val="clear" w:color="auto" w:fill="auto"/>
            <w:tcMar>
              <w:top w:w="100" w:type="dxa"/>
              <w:left w:w="100" w:type="dxa"/>
              <w:bottom w:w="100" w:type="dxa"/>
              <w:right w:w="100" w:type="dxa"/>
            </w:tcMar>
          </w:tcPr>
          <w:p w14:paraId="13A91D73" w14:textId="5D83D0D7" w:rsidR="007B2C44" w:rsidRDefault="007B2C44" w:rsidP="00D4532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r>
              <w:rPr>
                <w:sz w:val="20"/>
                <w:szCs w:val="20"/>
              </w:rPr>
              <w:t>/</w:t>
            </w:r>
            <w:r w:rsidRPr="007B2C44">
              <w:rPr>
                <w:sz w:val="20"/>
                <w:szCs w:val="20"/>
              </w:rPr>
              <w:t>collection</w:t>
            </w:r>
            <w:r>
              <w:rPr>
                <w:sz w:val="20"/>
                <w:szCs w:val="20"/>
              </w:rPr>
              <w: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59DB7E79" w14:textId="3F3FB4A4" w:rsidR="007B2C44" w:rsidRDefault="007B2C44" w:rsidP="00D45324">
            <w:pPr>
              <w:widowControl w:val="0"/>
              <w:spacing w:line="240" w:lineRule="auto"/>
              <w:rPr>
                <w:sz w:val="20"/>
                <w:szCs w:val="20"/>
              </w:rPr>
            </w:pPr>
            <w:r>
              <w:rPr>
                <w:sz w:val="20"/>
                <w:szCs w:val="20"/>
              </w:rPr>
              <w:t xml:space="preserve">An </w:t>
            </w:r>
            <w:proofErr w:type="spellStart"/>
            <w:r w:rsidRPr="007B2C44">
              <w:rPr>
                <w:b/>
                <w:sz w:val="20"/>
                <w:szCs w:val="20"/>
              </w:rPr>
              <w:t>ObservationCollection</w:t>
            </w:r>
            <w:proofErr w:type="spellEnd"/>
            <w:r w:rsidRPr="007B2C44">
              <w:rPr>
                <w:b/>
                <w:sz w:val="20"/>
                <w:szCs w:val="20"/>
              </w:rPr>
              <w:t xml:space="preserve"> </w:t>
            </w:r>
            <w:r>
              <w:rPr>
                <w:sz w:val="20"/>
                <w:szCs w:val="20"/>
              </w:rPr>
              <w:t xml:space="preserve">that is described by these </w:t>
            </w:r>
            <w:proofErr w:type="spellStart"/>
            <w:r>
              <w:rPr>
                <w:b/>
                <w:sz w:val="20"/>
                <w:szCs w:val="20"/>
              </w:rPr>
              <w:t>ObservationCharacteristics</w:t>
            </w:r>
            <w:proofErr w:type="spellEnd"/>
            <w:r>
              <w:rPr>
                <w:sz w:val="20"/>
                <w:szCs w:val="20"/>
              </w:rPr>
              <w:t>.</w:t>
            </w:r>
          </w:p>
          <w:p w14:paraId="548FBC8D" w14:textId="488F99BB" w:rsidR="007B2C44" w:rsidRDefault="007B2C44" w:rsidP="00D45324">
            <w:pPr>
              <w:widowControl w:val="0"/>
              <w:spacing w:line="240" w:lineRule="auto"/>
              <w:rPr>
                <w:sz w:val="20"/>
                <w:szCs w:val="20"/>
              </w:rPr>
            </w:pPr>
            <w:r>
              <w:rPr>
                <w:sz w:val="20"/>
                <w:szCs w:val="20"/>
              </w:rPr>
              <w:t xml:space="preserve">If a reference to a collection </w:t>
            </w:r>
            <w:proofErr w:type="spellStart"/>
            <w:r w:rsidRPr="007B2C44">
              <w:rPr>
                <w:b/>
                <w:sz w:val="20"/>
                <w:szCs w:val="20"/>
              </w:rPr>
              <w:t>ObservationCharacteristics</w:t>
            </w:r>
            <w:proofErr w:type="spellEnd"/>
            <w:r w:rsidRPr="007B2C44">
              <w:rPr>
                <w:b/>
                <w:sz w:val="20"/>
                <w:szCs w:val="20"/>
              </w:rPr>
              <w:t xml:space="preserve"> </w:t>
            </w:r>
            <w:r>
              <w:rPr>
                <w:sz w:val="20"/>
                <w:szCs w:val="20"/>
              </w:rPr>
              <w:t xml:space="preserve">is provided, the association with the role </w:t>
            </w:r>
            <w:r w:rsidRPr="007B2C44">
              <w:rPr>
                <w:b/>
                <w:sz w:val="20"/>
                <w:szCs w:val="20"/>
              </w:rPr>
              <w:t xml:space="preserve">collection </w:t>
            </w:r>
            <w:r>
              <w:rPr>
                <w:sz w:val="20"/>
                <w:szCs w:val="20"/>
              </w:rPr>
              <w:t>SHALL be used.</w:t>
            </w:r>
          </w:p>
        </w:tc>
      </w:tr>
    </w:tbl>
    <w:p w14:paraId="082070EF" w14:textId="77777777" w:rsidR="007B2C44" w:rsidRDefault="007B2C44">
      <w:pPr>
        <w:pPrChange w:id="1726" w:author="Katharina Schleidt" w:date="2021-10-17T22:27:00Z">
          <w:pPr>
            <w:pStyle w:val="Heading2"/>
          </w:pPr>
        </w:pPrChange>
      </w:pPr>
    </w:p>
    <w:p w14:paraId="4DCC8C44" w14:textId="0314DDCD" w:rsidR="007245C5" w:rsidRDefault="003C293C" w:rsidP="003C293C">
      <w:pPr>
        <w:pStyle w:val="Heading2"/>
      </w:pPr>
      <w:proofErr w:type="spellStart"/>
      <w:r w:rsidRPr="003C293C">
        <w:t>ObservationCollection</w:t>
      </w:r>
      <w:bookmarkEnd w:id="1725"/>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120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727" w:author="Katharina Schleidt" w:date="2021-10-22T00:13:00Z">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507"/>
        <w:gridCol w:w="10536"/>
        <w:tblGridChange w:id="1728">
          <w:tblGrid>
            <w:gridCol w:w="1507"/>
            <w:gridCol w:w="10536"/>
          </w:tblGrid>
        </w:tblGridChange>
      </w:tblGrid>
      <w:tr w:rsidR="003C293C" w14:paraId="7273E809" w14:textId="77777777" w:rsidTr="00A5152E">
        <w:tc>
          <w:tcPr>
            <w:tcW w:w="1507" w:type="dxa"/>
            <w:shd w:val="clear" w:color="auto" w:fill="auto"/>
            <w:tcMar>
              <w:top w:w="100" w:type="dxa"/>
              <w:left w:w="100" w:type="dxa"/>
              <w:bottom w:w="100" w:type="dxa"/>
              <w:right w:w="100" w:type="dxa"/>
            </w:tcMar>
            <w:tcPrChange w:id="1729" w:author="Katharina Schleidt" w:date="2021-10-22T00:13:00Z">
              <w:tcPr>
                <w:tcW w:w="2258" w:type="dxa"/>
                <w:shd w:val="clear" w:color="auto" w:fill="auto"/>
                <w:tcMar>
                  <w:top w:w="100" w:type="dxa"/>
                  <w:left w:w="100" w:type="dxa"/>
                  <w:bottom w:w="100" w:type="dxa"/>
                  <w:right w:w="100" w:type="dxa"/>
                </w:tcMar>
              </w:tcPr>
            </w:tcPrChange>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10536" w:type="dxa"/>
            <w:shd w:val="clear" w:color="auto" w:fill="auto"/>
            <w:tcMar>
              <w:top w:w="100" w:type="dxa"/>
              <w:left w:w="100" w:type="dxa"/>
              <w:bottom w:w="100" w:type="dxa"/>
              <w:right w:w="100" w:type="dxa"/>
            </w:tcMar>
            <w:tcPrChange w:id="1730" w:author="Katharina Schleidt" w:date="2021-10-22T00:13:00Z">
              <w:tcPr>
                <w:tcW w:w="7513" w:type="dxa"/>
                <w:shd w:val="clear" w:color="auto" w:fill="auto"/>
                <w:tcMar>
                  <w:top w:w="100" w:type="dxa"/>
                  <w:left w:w="100" w:type="dxa"/>
                  <w:bottom w:w="100" w:type="dxa"/>
                  <w:right w:w="100" w:type="dxa"/>
                </w:tcMar>
              </w:tcPr>
            </w:tcPrChange>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A5152E">
        <w:tc>
          <w:tcPr>
            <w:tcW w:w="1507" w:type="dxa"/>
            <w:shd w:val="clear" w:color="auto" w:fill="auto"/>
            <w:tcMar>
              <w:top w:w="100" w:type="dxa"/>
              <w:left w:w="100" w:type="dxa"/>
              <w:bottom w:w="100" w:type="dxa"/>
              <w:right w:w="100" w:type="dxa"/>
            </w:tcMar>
            <w:tcPrChange w:id="1731" w:author="Katharina Schleidt" w:date="2021-10-22T00:13:00Z">
              <w:tcPr>
                <w:tcW w:w="2258" w:type="dxa"/>
                <w:shd w:val="clear" w:color="auto" w:fill="auto"/>
                <w:tcMar>
                  <w:top w:w="100" w:type="dxa"/>
                  <w:left w:w="100" w:type="dxa"/>
                  <w:bottom w:w="100" w:type="dxa"/>
                  <w:right w:w="100" w:type="dxa"/>
                </w:tcMar>
              </w:tcPr>
            </w:tcPrChange>
          </w:tcPr>
          <w:p w14:paraId="63999050" w14:textId="77777777" w:rsidR="003C293C" w:rsidRDefault="003C293C" w:rsidP="001A5B74">
            <w:pPr>
              <w:widowControl w:val="0"/>
              <w:spacing w:line="240" w:lineRule="auto"/>
              <w:rPr>
                <w:sz w:val="20"/>
                <w:szCs w:val="20"/>
              </w:rPr>
            </w:pPr>
            <w:r>
              <w:rPr>
                <w:sz w:val="20"/>
                <w:szCs w:val="20"/>
              </w:rPr>
              <w:t>Target type</w:t>
            </w:r>
          </w:p>
        </w:tc>
        <w:tc>
          <w:tcPr>
            <w:tcW w:w="10536" w:type="dxa"/>
            <w:shd w:val="clear" w:color="auto" w:fill="auto"/>
            <w:tcMar>
              <w:top w:w="100" w:type="dxa"/>
              <w:left w:w="100" w:type="dxa"/>
              <w:bottom w:w="100" w:type="dxa"/>
              <w:right w:w="100" w:type="dxa"/>
            </w:tcMar>
            <w:tcPrChange w:id="1732" w:author="Katharina Schleidt" w:date="2021-10-22T00:13:00Z">
              <w:tcPr>
                <w:tcW w:w="7513" w:type="dxa"/>
                <w:shd w:val="clear" w:color="auto" w:fill="auto"/>
                <w:tcMar>
                  <w:top w:w="100" w:type="dxa"/>
                  <w:left w:w="100" w:type="dxa"/>
                  <w:bottom w:w="100" w:type="dxa"/>
                  <w:right w:w="100" w:type="dxa"/>
                </w:tcMar>
              </w:tcPr>
            </w:tcPrChange>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A5152E">
        <w:tc>
          <w:tcPr>
            <w:tcW w:w="1507" w:type="dxa"/>
            <w:shd w:val="clear" w:color="auto" w:fill="auto"/>
            <w:tcMar>
              <w:top w:w="100" w:type="dxa"/>
              <w:left w:w="100" w:type="dxa"/>
              <w:bottom w:w="100" w:type="dxa"/>
              <w:right w:w="100" w:type="dxa"/>
            </w:tcMar>
            <w:tcPrChange w:id="1733" w:author="Katharina Schleidt" w:date="2021-10-22T00:13:00Z">
              <w:tcPr>
                <w:tcW w:w="2258" w:type="dxa"/>
                <w:shd w:val="clear" w:color="auto" w:fill="auto"/>
                <w:tcMar>
                  <w:top w:w="100" w:type="dxa"/>
                  <w:left w:w="100" w:type="dxa"/>
                  <w:bottom w:w="100" w:type="dxa"/>
                  <w:right w:w="100" w:type="dxa"/>
                </w:tcMar>
              </w:tcPr>
            </w:tcPrChange>
          </w:tcPr>
          <w:p w14:paraId="7A58004F" w14:textId="77777777" w:rsidR="003C293C" w:rsidRDefault="003C293C" w:rsidP="001A5B74">
            <w:pPr>
              <w:widowControl w:val="0"/>
              <w:spacing w:line="240" w:lineRule="auto"/>
              <w:rPr>
                <w:sz w:val="20"/>
                <w:szCs w:val="20"/>
              </w:rPr>
            </w:pPr>
            <w:r>
              <w:rPr>
                <w:sz w:val="20"/>
                <w:szCs w:val="20"/>
              </w:rPr>
              <w:t>Name</w:t>
            </w:r>
          </w:p>
        </w:tc>
        <w:tc>
          <w:tcPr>
            <w:tcW w:w="10536" w:type="dxa"/>
            <w:shd w:val="clear" w:color="auto" w:fill="auto"/>
            <w:tcMar>
              <w:top w:w="100" w:type="dxa"/>
              <w:left w:w="100" w:type="dxa"/>
              <w:bottom w:w="100" w:type="dxa"/>
              <w:right w:w="100" w:type="dxa"/>
            </w:tcMar>
            <w:tcPrChange w:id="1734" w:author="Katharina Schleidt" w:date="2021-10-22T00:13:00Z">
              <w:tcPr>
                <w:tcW w:w="7513" w:type="dxa"/>
                <w:shd w:val="clear" w:color="auto" w:fill="auto"/>
                <w:tcMar>
                  <w:top w:w="100" w:type="dxa"/>
                  <w:left w:w="100" w:type="dxa"/>
                  <w:bottom w:w="100" w:type="dxa"/>
                  <w:right w:w="100" w:type="dxa"/>
                </w:tcMar>
              </w:tcPr>
            </w:tcPrChange>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A5152E">
        <w:tc>
          <w:tcPr>
            <w:tcW w:w="1507" w:type="dxa"/>
            <w:shd w:val="clear" w:color="auto" w:fill="auto"/>
            <w:tcMar>
              <w:top w:w="100" w:type="dxa"/>
              <w:left w:w="100" w:type="dxa"/>
              <w:bottom w:w="100" w:type="dxa"/>
              <w:right w:w="100" w:type="dxa"/>
            </w:tcMar>
            <w:tcPrChange w:id="1735" w:author="Katharina Schleidt" w:date="2021-10-22T00:13:00Z">
              <w:tcPr>
                <w:tcW w:w="2258" w:type="dxa"/>
                <w:shd w:val="clear" w:color="auto" w:fill="auto"/>
                <w:tcMar>
                  <w:top w:w="100" w:type="dxa"/>
                  <w:left w:w="100" w:type="dxa"/>
                  <w:bottom w:w="100" w:type="dxa"/>
                  <w:right w:w="100" w:type="dxa"/>
                </w:tcMar>
              </w:tcPr>
            </w:tcPrChange>
          </w:tcPr>
          <w:p w14:paraId="001FBF82" w14:textId="77777777" w:rsidR="003C293C" w:rsidRDefault="003C293C" w:rsidP="001A5B74">
            <w:pPr>
              <w:widowControl w:val="0"/>
              <w:spacing w:line="240" w:lineRule="auto"/>
              <w:rPr>
                <w:sz w:val="20"/>
                <w:szCs w:val="20"/>
              </w:rPr>
            </w:pPr>
            <w:r>
              <w:rPr>
                <w:sz w:val="20"/>
                <w:szCs w:val="20"/>
              </w:rPr>
              <w:t>Dependency</w:t>
            </w:r>
          </w:p>
        </w:tc>
        <w:tc>
          <w:tcPr>
            <w:tcW w:w="10536" w:type="dxa"/>
            <w:shd w:val="clear" w:color="auto" w:fill="auto"/>
            <w:tcMar>
              <w:top w:w="100" w:type="dxa"/>
              <w:left w:w="100" w:type="dxa"/>
              <w:bottom w:w="100" w:type="dxa"/>
              <w:right w:w="100" w:type="dxa"/>
            </w:tcMar>
            <w:tcPrChange w:id="1736" w:author="Katharina Schleidt" w:date="2021-10-22T00:13:00Z">
              <w:tcPr>
                <w:tcW w:w="7513" w:type="dxa"/>
                <w:shd w:val="clear" w:color="auto" w:fill="auto"/>
                <w:tcMar>
                  <w:top w:w="100" w:type="dxa"/>
                  <w:left w:w="100" w:type="dxa"/>
                  <w:bottom w:w="100" w:type="dxa"/>
                  <w:right w:w="100" w:type="dxa"/>
                </w:tcMar>
              </w:tcPr>
            </w:tcPrChange>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A5152E">
        <w:trPr>
          <w:trHeight w:val="255"/>
          <w:trPrChange w:id="1737" w:author="Katharina Schleidt" w:date="2021-10-22T00:13:00Z">
            <w:trPr>
              <w:trHeight w:val="255"/>
            </w:trPr>
          </w:trPrChange>
        </w:trPr>
        <w:tc>
          <w:tcPr>
            <w:tcW w:w="1507" w:type="dxa"/>
            <w:shd w:val="clear" w:color="auto" w:fill="auto"/>
            <w:tcMar>
              <w:top w:w="100" w:type="dxa"/>
              <w:left w:w="100" w:type="dxa"/>
              <w:bottom w:w="100" w:type="dxa"/>
              <w:right w:w="100" w:type="dxa"/>
            </w:tcMar>
            <w:tcPrChange w:id="1738" w:author="Katharina Schleidt" w:date="2021-10-22T00:13:00Z">
              <w:tcPr>
                <w:tcW w:w="2258" w:type="dxa"/>
                <w:shd w:val="clear" w:color="auto" w:fill="auto"/>
                <w:tcMar>
                  <w:top w:w="100" w:type="dxa"/>
                  <w:left w:w="100" w:type="dxa"/>
                  <w:bottom w:w="100" w:type="dxa"/>
                  <w:right w:w="100" w:type="dxa"/>
                </w:tcMar>
              </w:tcPr>
            </w:tcPrChange>
          </w:tcPr>
          <w:p w14:paraId="2110F5D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1739" w:author="Katharina Schleidt" w:date="2021-10-22T00:13:00Z">
              <w:tcPr>
                <w:tcW w:w="7513" w:type="dxa"/>
                <w:shd w:val="clear" w:color="auto" w:fill="auto"/>
                <w:tcMar>
                  <w:top w:w="100" w:type="dxa"/>
                  <w:left w:w="100" w:type="dxa"/>
                  <w:bottom w:w="100" w:type="dxa"/>
                  <w:right w:w="100" w:type="dxa"/>
                </w:tcMar>
              </w:tcPr>
            </w:tcPrChange>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A5152E">
        <w:tc>
          <w:tcPr>
            <w:tcW w:w="1507" w:type="dxa"/>
            <w:shd w:val="clear" w:color="auto" w:fill="auto"/>
            <w:tcMar>
              <w:top w:w="100" w:type="dxa"/>
              <w:left w:w="100" w:type="dxa"/>
              <w:bottom w:w="100" w:type="dxa"/>
              <w:right w:w="100" w:type="dxa"/>
            </w:tcMar>
            <w:tcPrChange w:id="1740" w:author="Katharina Schleidt" w:date="2021-10-22T00:13:00Z">
              <w:tcPr>
                <w:tcW w:w="2258" w:type="dxa"/>
                <w:shd w:val="clear" w:color="auto" w:fill="auto"/>
                <w:tcMar>
                  <w:top w:w="100" w:type="dxa"/>
                  <w:left w:w="100" w:type="dxa"/>
                  <w:bottom w:w="100" w:type="dxa"/>
                  <w:right w:w="100" w:type="dxa"/>
                </w:tcMar>
              </w:tcPr>
            </w:tcPrChange>
          </w:tcPr>
          <w:p w14:paraId="2EE61266" w14:textId="77777777" w:rsidR="003C293C" w:rsidRDefault="003C293C" w:rsidP="001A5B74">
            <w:pPr>
              <w:widowControl w:val="0"/>
              <w:spacing w:line="240" w:lineRule="auto"/>
              <w:rPr>
                <w:sz w:val="20"/>
                <w:szCs w:val="20"/>
              </w:rPr>
            </w:pPr>
            <w:r>
              <w:rPr>
                <w:sz w:val="20"/>
                <w:szCs w:val="20"/>
              </w:rPr>
              <w:lastRenderedPageBreak/>
              <w:t>Requirement</w:t>
            </w:r>
          </w:p>
        </w:tc>
        <w:tc>
          <w:tcPr>
            <w:tcW w:w="10536" w:type="dxa"/>
            <w:shd w:val="clear" w:color="auto" w:fill="auto"/>
            <w:tcMar>
              <w:top w:w="100" w:type="dxa"/>
              <w:left w:w="100" w:type="dxa"/>
              <w:bottom w:w="100" w:type="dxa"/>
              <w:right w:w="100" w:type="dxa"/>
            </w:tcMar>
            <w:tcPrChange w:id="1741" w:author="Katharina Schleidt" w:date="2021-10-22T00:13:00Z">
              <w:tcPr>
                <w:tcW w:w="7513" w:type="dxa"/>
                <w:shd w:val="clear" w:color="auto" w:fill="auto"/>
                <w:tcMar>
                  <w:top w:w="100" w:type="dxa"/>
                  <w:left w:w="100" w:type="dxa"/>
                  <w:bottom w:w="100" w:type="dxa"/>
                  <w:right w:w="100" w:type="dxa"/>
                </w:tcMar>
              </w:tcPr>
            </w:tcPrChange>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8841F6" w14:paraId="467E9911" w14:textId="77777777" w:rsidTr="00A5152E">
        <w:trPr>
          <w:ins w:id="1742" w:author="Katharina Schleidt" w:date="2021-10-22T00:21:00Z"/>
        </w:trPr>
        <w:tc>
          <w:tcPr>
            <w:tcW w:w="1507" w:type="dxa"/>
            <w:shd w:val="clear" w:color="auto" w:fill="auto"/>
            <w:tcMar>
              <w:top w:w="100" w:type="dxa"/>
              <w:left w:w="100" w:type="dxa"/>
              <w:bottom w:w="100" w:type="dxa"/>
              <w:right w:w="100" w:type="dxa"/>
            </w:tcMar>
          </w:tcPr>
          <w:p w14:paraId="1040EC78" w14:textId="30F670AF" w:rsidR="008841F6" w:rsidRDefault="008841F6" w:rsidP="001A5B74">
            <w:pPr>
              <w:widowControl w:val="0"/>
              <w:spacing w:line="240" w:lineRule="auto"/>
              <w:rPr>
                <w:ins w:id="1743" w:author="Katharina Schleidt" w:date="2021-10-22T00:21:00Z"/>
                <w:sz w:val="20"/>
                <w:szCs w:val="20"/>
              </w:rPr>
            </w:pPr>
            <w:ins w:id="1744" w:author="Katharina Schleidt" w:date="2021-10-22T00:21:00Z">
              <w:r>
                <w:rPr>
                  <w:sz w:val="20"/>
                  <w:szCs w:val="20"/>
                </w:rPr>
                <w:t>Requirement</w:t>
              </w:r>
            </w:ins>
          </w:p>
        </w:tc>
        <w:tc>
          <w:tcPr>
            <w:tcW w:w="10536" w:type="dxa"/>
            <w:shd w:val="clear" w:color="auto" w:fill="auto"/>
            <w:tcMar>
              <w:top w:w="100" w:type="dxa"/>
              <w:left w:w="100" w:type="dxa"/>
              <w:bottom w:w="100" w:type="dxa"/>
              <w:right w:w="100" w:type="dxa"/>
            </w:tcMar>
          </w:tcPr>
          <w:p w14:paraId="25BC5E69" w14:textId="2D51BB33" w:rsidR="008841F6" w:rsidRDefault="008841F6" w:rsidP="001A5B74">
            <w:pPr>
              <w:widowControl w:val="0"/>
              <w:spacing w:line="240" w:lineRule="auto"/>
              <w:rPr>
                <w:ins w:id="1745" w:author="Katharina Schleidt" w:date="2021-10-22T00:21:00Z"/>
                <w:sz w:val="20"/>
                <w:szCs w:val="20"/>
              </w:rPr>
            </w:pPr>
            <w:ins w:id="1746" w:author="Katharina Schleidt" w:date="2021-10-22T00:21: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ins>
          </w:p>
        </w:tc>
      </w:tr>
      <w:tr w:rsidR="003C293C" w:rsidDel="008841F6" w14:paraId="1C5D150F" w14:textId="44339F5A" w:rsidTr="00A5152E">
        <w:trPr>
          <w:del w:id="1747" w:author="Katharina Schleidt" w:date="2021-10-22T00:23:00Z"/>
        </w:trPr>
        <w:tc>
          <w:tcPr>
            <w:tcW w:w="1507" w:type="dxa"/>
            <w:shd w:val="clear" w:color="auto" w:fill="auto"/>
            <w:tcMar>
              <w:top w:w="100" w:type="dxa"/>
              <w:left w:w="100" w:type="dxa"/>
              <w:bottom w:w="100" w:type="dxa"/>
              <w:right w:w="100" w:type="dxa"/>
            </w:tcMar>
            <w:tcPrChange w:id="1748" w:author="Katharina Schleidt" w:date="2021-10-22T00:13:00Z">
              <w:tcPr>
                <w:tcW w:w="2258" w:type="dxa"/>
                <w:shd w:val="clear" w:color="auto" w:fill="auto"/>
                <w:tcMar>
                  <w:top w:w="100" w:type="dxa"/>
                  <w:left w:w="100" w:type="dxa"/>
                  <w:bottom w:w="100" w:type="dxa"/>
                  <w:right w:w="100" w:type="dxa"/>
                </w:tcMar>
              </w:tcPr>
            </w:tcPrChange>
          </w:tcPr>
          <w:p w14:paraId="1712E96A" w14:textId="12F9C576" w:rsidR="003C293C" w:rsidDel="008841F6" w:rsidRDefault="003C293C" w:rsidP="001A5B74">
            <w:pPr>
              <w:widowControl w:val="0"/>
              <w:spacing w:line="240" w:lineRule="auto"/>
              <w:rPr>
                <w:del w:id="1749" w:author="Katharina Schleidt" w:date="2021-10-22T00:23:00Z"/>
                <w:sz w:val="20"/>
                <w:szCs w:val="20"/>
              </w:rPr>
            </w:pPr>
            <w:del w:id="1750" w:author="Katharina Schleidt" w:date="2021-10-22T00:23:00Z">
              <w:r w:rsidDel="008841F6">
                <w:rPr>
                  <w:sz w:val="20"/>
                  <w:szCs w:val="20"/>
                </w:rPr>
                <w:delText>Requirement</w:delText>
              </w:r>
            </w:del>
          </w:p>
        </w:tc>
        <w:tc>
          <w:tcPr>
            <w:tcW w:w="10536" w:type="dxa"/>
            <w:shd w:val="clear" w:color="auto" w:fill="auto"/>
            <w:tcMar>
              <w:top w:w="100" w:type="dxa"/>
              <w:left w:w="100" w:type="dxa"/>
              <w:bottom w:w="100" w:type="dxa"/>
              <w:right w:w="100" w:type="dxa"/>
            </w:tcMar>
            <w:tcPrChange w:id="1751" w:author="Katharina Schleidt" w:date="2021-10-22T00:13:00Z">
              <w:tcPr>
                <w:tcW w:w="7513" w:type="dxa"/>
                <w:shd w:val="clear" w:color="auto" w:fill="auto"/>
                <w:tcMar>
                  <w:top w:w="100" w:type="dxa"/>
                  <w:left w:w="100" w:type="dxa"/>
                  <w:bottom w:w="100" w:type="dxa"/>
                  <w:right w:w="100" w:type="dxa"/>
                </w:tcMar>
              </w:tcPr>
            </w:tcPrChange>
          </w:tcPr>
          <w:p w14:paraId="4B9132F7" w14:textId="379758BA" w:rsidR="003C293C" w:rsidDel="008841F6" w:rsidRDefault="003C293C" w:rsidP="001A5B74">
            <w:pPr>
              <w:widowControl w:val="0"/>
              <w:spacing w:line="240" w:lineRule="auto"/>
              <w:rPr>
                <w:del w:id="1752" w:author="Katharina Schleidt" w:date="2021-10-22T00:23:00Z"/>
                <w:sz w:val="20"/>
                <w:szCs w:val="20"/>
              </w:rPr>
            </w:pPr>
            <w:del w:id="1753" w:author="Katharina Schleidt" w:date="2021-10-22T00:23:00Z">
              <w:r w:rsidDel="008841F6">
                <w:rPr>
                  <w:sz w:val="20"/>
                  <w:szCs w:val="20"/>
                </w:rPr>
                <w:delText>/req/obs-basic/ObservationCollection/collectionType-homogen</w:delText>
              </w:r>
            </w:del>
            <w:ins w:id="1754" w:author="Grellet Sylvain" w:date="2021-10-20T21:34:00Z">
              <w:del w:id="1755" w:author="Katharina Schleidt" w:date="2021-10-22T00:23:00Z">
                <w:r w:rsidR="00F0627F" w:rsidDel="008841F6">
                  <w:rPr>
                    <w:sz w:val="20"/>
                    <w:szCs w:val="20"/>
                  </w:rPr>
                  <w:delText>e</w:delText>
                </w:r>
              </w:del>
            </w:ins>
            <w:del w:id="1756" w:author="Katharina Schleidt" w:date="2021-10-22T00:23:00Z">
              <w:r w:rsidDel="008841F6">
                <w:rPr>
                  <w:sz w:val="20"/>
                  <w:szCs w:val="20"/>
                </w:rPr>
                <w:delText>ous-con</w:delText>
              </w:r>
            </w:del>
          </w:p>
        </w:tc>
      </w:tr>
      <w:tr w:rsidR="003C293C" w:rsidDel="008841F6" w14:paraId="78E6D5F2" w14:textId="0D9952C3" w:rsidTr="00A5152E">
        <w:trPr>
          <w:trHeight w:val="420"/>
          <w:del w:id="1757" w:author="Katharina Schleidt" w:date="2021-10-22T00:23:00Z"/>
          <w:trPrChange w:id="1758" w:author="Katharina Schleidt" w:date="2021-10-22T00:13:00Z">
            <w:trPr>
              <w:trHeight w:val="420"/>
            </w:trPr>
          </w:trPrChange>
        </w:trPr>
        <w:tc>
          <w:tcPr>
            <w:tcW w:w="1507" w:type="dxa"/>
            <w:shd w:val="clear" w:color="auto" w:fill="auto"/>
            <w:tcMar>
              <w:top w:w="100" w:type="dxa"/>
              <w:left w:w="100" w:type="dxa"/>
              <w:bottom w:w="100" w:type="dxa"/>
              <w:right w:w="100" w:type="dxa"/>
            </w:tcMar>
            <w:tcPrChange w:id="1759" w:author="Katharina Schleidt" w:date="2021-10-22T00:13:00Z">
              <w:tcPr>
                <w:tcW w:w="2258" w:type="dxa"/>
                <w:shd w:val="clear" w:color="auto" w:fill="auto"/>
                <w:tcMar>
                  <w:top w:w="100" w:type="dxa"/>
                  <w:left w:w="100" w:type="dxa"/>
                  <w:bottom w:w="100" w:type="dxa"/>
                  <w:right w:w="100" w:type="dxa"/>
                </w:tcMar>
              </w:tcPr>
            </w:tcPrChange>
          </w:tcPr>
          <w:p w14:paraId="39FDA66F" w14:textId="2672ADAB" w:rsidR="003C293C" w:rsidDel="008841F6" w:rsidRDefault="003C293C" w:rsidP="001A5B74">
            <w:pPr>
              <w:widowControl w:val="0"/>
              <w:spacing w:line="240" w:lineRule="auto"/>
              <w:rPr>
                <w:del w:id="1760" w:author="Katharina Schleidt" w:date="2021-10-22T00:23:00Z"/>
                <w:sz w:val="20"/>
                <w:szCs w:val="20"/>
              </w:rPr>
            </w:pPr>
            <w:del w:id="1761" w:author="Katharina Schleidt" w:date="2021-10-22T00:23:00Z">
              <w:r w:rsidDel="008841F6">
                <w:rPr>
                  <w:sz w:val="20"/>
                  <w:szCs w:val="20"/>
                </w:rPr>
                <w:delText>Requirement</w:delText>
              </w:r>
            </w:del>
          </w:p>
        </w:tc>
        <w:tc>
          <w:tcPr>
            <w:tcW w:w="10536" w:type="dxa"/>
            <w:shd w:val="clear" w:color="auto" w:fill="auto"/>
            <w:tcMar>
              <w:top w:w="100" w:type="dxa"/>
              <w:left w:w="100" w:type="dxa"/>
              <w:bottom w:w="100" w:type="dxa"/>
              <w:right w:w="100" w:type="dxa"/>
            </w:tcMar>
            <w:tcPrChange w:id="1762" w:author="Katharina Schleidt" w:date="2021-10-22T00:13:00Z">
              <w:tcPr>
                <w:tcW w:w="7513" w:type="dxa"/>
                <w:shd w:val="clear" w:color="auto" w:fill="auto"/>
                <w:tcMar>
                  <w:top w:w="100" w:type="dxa"/>
                  <w:left w:w="100" w:type="dxa"/>
                  <w:bottom w:w="100" w:type="dxa"/>
                  <w:right w:w="100" w:type="dxa"/>
                </w:tcMar>
              </w:tcPr>
            </w:tcPrChange>
          </w:tcPr>
          <w:p w14:paraId="52E6BCD3" w14:textId="171EA47F" w:rsidR="003C293C" w:rsidDel="008841F6" w:rsidRDefault="003C293C" w:rsidP="001A5B74">
            <w:pPr>
              <w:widowControl w:val="0"/>
              <w:spacing w:line="240" w:lineRule="auto"/>
              <w:rPr>
                <w:del w:id="1763" w:author="Katharina Schleidt" w:date="2021-10-22T00:23:00Z"/>
                <w:sz w:val="20"/>
                <w:szCs w:val="20"/>
              </w:rPr>
            </w:pPr>
            <w:del w:id="1764" w:author="Katharina Schleidt" w:date="2021-10-22T00:23:00Z">
              <w:r w:rsidDel="008841F6">
                <w:rPr>
                  <w:sz w:val="20"/>
                  <w:szCs w:val="20"/>
                </w:rPr>
                <w:delText>/req/obs-basic/ObservationCollection/collectionType-summarizing-con</w:delText>
              </w:r>
            </w:del>
          </w:p>
        </w:tc>
      </w:tr>
      <w:tr w:rsidR="003C293C" w14:paraId="5883612D" w14:textId="77777777" w:rsidTr="00A5152E">
        <w:trPr>
          <w:trHeight w:val="420"/>
          <w:trPrChange w:id="1765" w:author="Katharina Schleidt" w:date="2021-10-22T00:13:00Z">
            <w:trPr>
              <w:trHeight w:val="420"/>
            </w:trPr>
          </w:trPrChange>
        </w:trPr>
        <w:tc>
          <w:tcPr>
            <w:tcW w:w="1507" w:type="dxa"/>
            <w:shd w:val="clear" w:color="auto" w:fill="auto"/>
            <w:tcMar>
              <w:top w:w="100" w:type="dxa"/>
              <w:left w:w="100" w:type="dxa"/>
              <w:bottom w:w="100" w:type="dxa"/>
              <w:right w:w="100" w:type="dxa"/>
            </w:tcMar>
            <w:tcPrChange w:id="1766" w:author="Katharina Schleidt" w:date="2021-10-22T00:13:00Z">
              <w:tcPr>
                <w:tcW w:w="2258" w:type="dxa"/>
                <w:shd w:val="clear" w:color="auto" w:fill="auto"/>
                <w:tcMar>
                  <w:top w:w="100" w:type="dxa"/>
                  <w:left w:w="100" w:type="dxa"/>
                  <w:bottom w:w="100" w:type="dxa"/>
                  <w:right w:w="100" w:type="dxa"/>
                </w:tcMar>
              </w:tcPr>
            </w:tcPrChange>
          </w:tcPr>
          <w:p w14:paraId="4AAAA950"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1767" w:author="Katharina Schleidt" w:date="2021-10-22T00:13:00Z">
              <w:tcPr>
                <w:tcW w:w="7513" w:type="dxa"/>
                <w:shd w:val="clear" w:color="auto" w:fill="auto"/>
                <w:tcMar>
                  <w:top w:w="100" w:type="dxa"/>
                  <w:left w:w="100" w:type="dxa"/>
                  <w:bottom w:w="100" w:type="dxa"/>
                  <w:right w:w="100" w:type="dxa"/>
                </w:tcMar>
              </w:tcPr>
            </w:tcPrChange>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A5152E">
        <w:trPr>
          <w:trHeight w:val="420"/>
          <w:trPrChange w:id="1768" w:author="Katharina Schleidt" w:date="2021-10-22T00:13:00Z">
            <w:trPr>
              <w:trHeight w:val="420"/>
            </w:trPr>
          </w:trPrChange>
        </w:trPr>
        <w:tc>
          <w:tcPr>
            <w:tcW w:w="1507" w:type="dxa"/>
            <w:shd w:val="clear" w:color="auto" w:fill="auto"/>
            <w:tcMar>
              <w:top w:w="100" w:type="dxa"/>
              <w:left w:w="100" w:type="dxa"/>
              <w:bottom w:w="100" w:type="dxa"/>
              <w:right w:w="100" w:type="dxa"/>
            </w:tcMar>
            <w:tcPrChange w:id="1769" w:author="Katharina Schleidt" w:date="2021-10-22T00:13:00Z">
              <w:tcPr>
                <w:tcW w:w="2258" w:type="dxa"/>
                <w:shd w:val="clear" w:color="auto" w:fill="auto"/>
                <w:tcMar>
                  <w:top w:w="100" w:type="dxa"/>
                  <w:left w:w="100" w:type="dxa"/>
                  <w:bottom w:w="100" w:type="dxa"/>
                  <w:right w:w="100" w:type="dxa"/>
                </w:tcMar>
              </w:tcPr>
            </w:tcPrChange>
          </w:tcPr>
          <w:p w14:paraId="4333DA6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1770" w:author="Katharina Schleidt" w:date="2021-10-22T00:13:00Z">
              <w:tcPr>
                <w:tcW w:w="7513" w:type="dxa"/>
                <w:shd w:val="clear" w:color="auto" w:fill="auto"/>
                <w:tcMar>
                  <w:top w:w="100" w:type="dxa"/>
                  <w:left w:w="100" w:type="dxa"/>
                  <w:bottom w:w="100" w:type="dxa"/>
                  <w:right w:w="100" w:type="dxa"/>
                </w:tcMar>
              </w:tcPr>
            </w:tcPrChange>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A5152E">
        <w:trPr>
          <w:trHeight w:val="420"/>
          <w:trPrChange w:id="1771" w:author="Katharina Schleidt" w:date="2021-10-22T00:13:00Z">
            <w:trPr>
              <w:trHeight w:val="420"/>
            </w:trPr>
          </w:trPrChange>
        </w:trPr>
        <w:tc>
          <w:tcPr>
            <w:tcW w:w="1507" w:type="dxa"/>
            <w:shd w:val="clear" w:color="auto" w:fill="auto"/>
            <w:tcMar>
              <w:top w:w="100" w:type="dxa"/>
              <w:left w:w="100" w:type="dxa"/>
              <w:bottom w:w="100" w:type="dxa"/>
              <w:right w:w="100" w:type="dxa"/>
            </w:tcMar>
            <w:tcPrChange w:id="1772" w:author="Katharina Schleidt" w:date="2021-10-22T00:13:00Z">
              <w:tcPr>
                <w:tcW w:w="2258" w:type="dxa"/>
                <w:shd w:val="clear" w:color="auto" w:fill="auto"/>
                <w:tcMar>
                  <w:top w:w="100" w:type="dxa"/>
                  <w:left w:w="100" w:type="dxa"/>
                  <w:bottom w:w="100" w:type="dxa"/>
                  <w:right w:w="100" w:type="dxa"/>
                </w:tcMar>
              </w:tcPr>
            </w:tcPrChange>
          </w:tcPr>
          <w:p w14:paraId="022BD3BC"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1773" w:author="Katharina Schleidt" w:date="2021-10-22T00:13:00Z">
              <w:tcPr>
                <w:tcW w:w="7513" w:type="dxa"/>
                <w:shd w:val="clear" w:color="auto" w:fill="auto"/>
                <w:tcMar>
                  <w:top w:w="100" w:type="dxa"/>
                  <w:left w:w="100" w:type="dxa"/>
                  <w:bottom w:w="100" w:type="dxa"/>
                  <w:right w:w="100" w:type="dxa"/>
                </w:tcMar>
              </w:tcPr>
            </w:tcPrChange>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rsidDel="00C479B0" w14:paraId="430C29E5" w14:textId="73BA2D20" w:rsidTr="00A5152E">
        <w:trPr>
          <w:trHeight w:val="420"/>
          <w:del w:id="1774" w:author="Katharina Schleidt" w:date="2021-10-22T00:13:00Z"/>
          <w:trPrChange w:id="1775" w:author="Katharina Schleidt" w:date="2021-10-22T00:13:00Z">
            <w:trPr>
              <w:trHeight w:val="420"/>
            </w:trPr>
          </w:trPrChange>
        </w:trPr>
        <w:tc>
          <w:tcPr>
            <w:tcW w:w="1507" w:type="dxa"/>
            <w:shd w:val="clear" w:color="auto" w:fill="auto"/>
            <w:tcMar>
              <w:top w:w="100" w:type="dxa"/>
              <w:left w:w="100" w:type="dxa"/>
              <w:bottom w:w="100" w:type="dxa"/>
              <w:right w:w="100" w:type="dxa"/>
            </w:tcMar>
            <w:tcPrChange w:id="1776" w:author="Katharina Schleidt" w:date="2021-10-22T00:13:00Z">
              <w:tcPr>
                <w:tcW w:w="2258" w:type="dxa"/>
                <w:shd w:val="clear" w:color="auto" w:fill="auto"/>
                <w:tcMar>
                  <w:top w:w="100" w:type="dxa"/>
                  <w:left w:w="100" w:type="dxa"/>
                  <w:bottom w:w="100" w:type="dxa"/>
                  <w:right w:w="100" w:type="dxa"/>
                </w:tcMar>
              </w:tcPr>
            </w:tcPrChange>
          </w:tcPr>
          <w:p w14:paraId="02B67BC1" w14:textId="6B49CD50" w:rsidR="003C293C" w:rsidDel="00C479B0" w:rsidRDefault="003C293C" w:rsidP="001A5B74">
            <w:pPr>
              <w:widowControl w:val="0"/>
              <w:spacing w:line="240" w:lineRule="auto"/>
              <w:rPr>
                <w:del w:id="1777" w:author="Katharina Schleidt" w:date="2021-10-22T00:13:00Z"/>
                <w:sz w:val="20"/>
                <w:szCs w:val="20"/>
              </w:rPr>
            </w:pPr>
            <w:del w:id="1778" w:author="Katharina Schleidt" w:date="2021-10-22T00:13:00Z">
              <w:r w:rsidDel="00C479B0">
                <w:rPr>
                  <w:sz w:val="20"/>
                  <w:szCs w:val="20"/>
                </w:rPr>
                <w:delText>Requirement</w:delText>
              </w:r>
            </w:del>
          </w:p>
        </w:tc>
        <w:tc>
          <w:tcPr>
            <w:tcW w:w="10536" w:type="dxa"/>
            <w:shd w:val="clear" w:color="auto" w:fill="auto"/>
            <w:tcMar>
              <w:top w:w="100" w:type="dxa"/>
              <w:left w:w="100" w:type="dxa"/>
              <w:bottom w:w="100" w:type="dxa"/>
              <w:right w:w="100" w:type="dxa"/>
            </w:tcMar>
            <w:tcPrChange w:id="1779" w:author="Katharina Schleidt" w:date="2021-10-22T00:13:00Z">
              <w:tcPr>
                <w:tcW w:w="7513" w:type="dxa"/>
                <w:shd w:val="clear" w:color="auto" w:fill="auto"/>
                <w:tcMar>
                  <w:top w:w="100" w:type="dxa"/>
                  <w:left w:w="100" w:type="dxa"/>
                  <w:bottom w:w="100" w:type="dxa"/>
                  <w:right w:w="100" w:type="dxa"/>
                </w:tcMar>
              </w:tcPr>
            </w:tcPrChange>
          </w:tcPr>
          <w:p w14:paraId="2DB63B42" w14:textId="3D795B8E" w:rsidR="003C293C" w:rsidDel="00C479B0" w:rsidRDefault="003C293C" w:rsidP="001A5B74">
            <w:pPr>
              <w:widowControl w:val="0"/>
              <w:spacing w:line="240" w:lineRule="auto"/>
              <w:rPr>
                <w:del w:id="1780" w:author="Katharina Schleidt" w:date="2021-10-22T00:13:00Z"/>
                <w:sz w:val="20"/>
                <w:szCs w:val="20"/>
              </w:rPr>
            </w:pPr>
            <w:del w:id="1781" w:author="Katharina Schleidt" w:date="2021-10-22T00:13:00Z">
              <w:r w:rsidDel="00C479B0">
                <w:rPr>
                  <w:sz w:val="20"/>
                  <w:szCs w:val="20"/>
                </w:rPr>
                <w:delText>/req/obs-basic/</w:delText>
              </w:r>
            </w:del>
            <w:del w:id="1782" w:author="Katharina Schleidt" w:date="2021-10-22T00:09:00Z">
              <w:r w:rsidR="00FF4349" w:rsidDel="00313615">
                <w:rPr>
                  <w:sz w:val="20"/>
                  <w:szCs w:val="20"/>
                </w:rPr>
                <w:delText>ObservationCollection</w:delText>
              </w:r>
            </w:del>
            <w:del w:id="1783" w:author="Katharina Schleidt" w:date="2021-10-22T00:13:00Z">
              <w:r w:rsidDel="00C479B0">
                <w:rPr>
                  <w:sz w:val="20"/>
                  <w:szCs w:val="20"/>
                </w:rPr>
                <w:delText>/CollectionType</w:delText>
              </w:r>
            </w:del>
            <w:del w:id="1784" w:author="Katharina Schleidt" w:date="2021-10-22T00:09:00Z">
              <w:r w:rsidDel="00313615">
                <w:rPr>
                  <w:sz w:val="20"/>
                  <w:szCs w:val="20"/>
                </w:rPr>
                <w:delText>ByMemberCharacteristicsSemantics</w:delText>
              </w:r>
            </w:del>
            <w:del w:id="1785" w:author="Katharina Schleidt" w:date="2021-10-22T00:13:00Z">
              <w:r w:rsidDel="00C479B0">
                <w:rPr>
                  <w:sz w:val="20"/>
                  <w:szCs w:val="20"/>
                </w:rPr>
                <w:delText>-sem</w:delText>
              </w:r>
            </w:del>
          </w:p>
        </w:tc>
      </w:tr>
      <w:tr w:rsidR="003C293C" w14:paraId="22812836" w14:textId="77777777" w:rsidTr="00A5152E">
        <w:trPr>
          <w:trHeight w:val="420"/>
          <w:trPrChange w:id="1786" w:author="Katharina Schleidt" w:date="2021-10-22T00:13:00Z">
            <w:trPr>
              <w:trHeight w:val="420"/>
            </w:trPr>
          </w:trPrChange>
        </w:trPr>
        <w:tc>
          <w:tcPr>
            <w:tcW w:w="1507" w:type="dxa"/>
            <w:shd w:val="clear" w:color="auto" w:fill="auto"/>
            <w:tcMar>
              <w:top w:w="100" w:type="dxa"/>
              <w:left w:w="100" w:type="dxa"/>
              <w:bottom w:w="100" w:type="dxa"/>
              <w:right w:w="100" w:type="dxa"/>
            </w:tcMar>
            <w:tcPrChange w:id="1787" w:author="Katharina Schleidt" w:date="2021-10-22T00:13:00Z">
              <w:tcPr>
                <w:tcW w:w="2258" w:type="dxa"/>
                <w:shd w:val="clear" w:color="auto" w:fill="auto"/>
                <w:tcMar>
                  <w:top w:w="100" w:type="dxa"/>
                  <w:left w:w="100" w:type="dxa"/>
                  <w:bottom w:w="100" w:type="dxa"/>
                  <w:right w:w="100" w:type="dxa"/>
                </w:tcMar>
              </w:tcPr>
            </w:tcPrChange>
          </w:tcPr>
          <w:p w14:paraId="44B01BA5"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1788" w:author="Katharina Schleidt" w:date="2021-10-22T00:13:00Z">
              <w:tcPr>
                <w:tcW w:w="7513" w:type="dxa"/>
                <w:shd w:val="clear" w:color="auto" w:fill="auto"/>
                <w:tcMar>
                  <w:top w:w="100" w:type="dxa"/>
                  <w:left w:w="100" w:type="dxa"/>
                  <w:bottom w:w="100" w:type="dxa"/>
                  <w:right w:w="100" w:type="dxa"/>
                </w:tcMar>
              </w:tcPr>
            </w:tcPrChange>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r w:rsidR="00A5152E" w14:paraId="34C8D767" w14:textId="77777777" w:rsidTr="00A5152E">
        <w:trPr>
          <w:trHeight w:val="420"/>
          <w:ins w:id="1789" w:author="Katharina Schleidt" w:date="2021-10-22T00:26:00Z"/>
        </w:trPr>
        <w:tc>
          <w:tcPr>
            <w:tcW w:w="15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C9277" w14:textId="77777777" w:rsidR="00A5152E" w:rsidRPr="00A5152E" w:rsidRDefault="00A5152E" w:rsidP="008D31E1">
            <w:pPr>
              <w:widowControl w:val="0"/>
              <w:spacing w:line="240" w:lineRule="auto"/>
              <w:rPr>
                <w:ins w:id="1790" w:author="Katharina Schleidt" w:date="2021-10-22T00:26:00Z"/>
                <w:sz w:val="20"/>
                <w:szCs w:val="20"/>
              </w:rPr>
            </w:pPr>
            <w:ins w:id="1791" w:author="Katharina Schleidt" w:date="2021-10-22T00:26:00Z">
              <w:r w:rsidRPr="00A5152E">
                <w:rPr>
                  <w:sz w:val="20"/>
                  <w:szCs w:val="20"/>
                </w:rPr>
                <w:t>Requirement</w:t>
              </w:r>
            </w:ins>
          </w:p>
        </w:tc>
        <w:tc>
          <w:tcPr>
            <w:tcW w:w="10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5BCCB4" w14:textId="77777777" w:rsidR="00A5152E" w:rsidRDefault="00A5152E" w:rsidP="008D31E1">
            <w:pPr>
              <w:widowControl w:val="0"/>
              <w:spacing w:line="240" w:lineRule="auto"/>
              <w:rPr>
                <w:ins w:id="1792" w:author="Katharina Schleidt" w:date="2021-10-22T00:26:00Z"/>
                <w:sz w:val="20"/>
                <w:szCs w:val="20"/>
              </w:rPr>
            </w:pPr>
            <w:ins w:id="1793" w:author="Katharina Schleidt" w:date="2021-10-22T00:26:00Z">
              <w:r w:rsidRPr="001617BC">
                <w:rPr>
                  <w:sz w:val="20"/>
                  <w:szCs w:val="20"/>
                </w:rPr>
                <w:t>/req/obs-basic/AbstractObservationCollectionType/AbstractObservationCollectionType-sem</w:t>
              </w:r>
            </w:ins>
          </w:p>
        </w:tc>
      </w:tr>
    </w:tbl>
    <w:p w14:paraId="3E742A88" w14:textId="23DA4E44" w:rsidR="003C293C" w:rsidRDefault="00F0627F" w:rsidP="003C293C">
      <w:pPr>
        <w:rPr>
          <w:lang w:eastAsia="ja-JP"/>
        </w:rPr>
      </w:pPr>
      <w:ins w:id="1794" w:author="Grellet Sylvain" w:date="2021-10-20T21:35:00Z">
        <w:del w:id="1795" w:author="Katharina Schleidt" w:date="2021-10-22T00:24:00Z">
          <w:r w:rsidDel="008841F6">
            <w:rPr>
              <w:sz w:val="20"/>
              <w:szCs w:val="20"/>
            </w:rPr>
            <w:delText>e</w:delText>
          </w:r>
        </w:del>
      </w:ins>
    </w:p>
    <w:p w14:paraId="738E76C9" w14:textId="08C6ADE8" w:rsidR="006F529E" w:rsidDel="00AC6ECA" w:rsidRDefault="006F529E" w:rsidP="006F529E">
      <w:pPr>
        <w:keepNext/>
        <w:rPr>
          <w:del w:id="1796" w:author="Katharina Schleidt" w:date="2021-10-27T12:07:00Z"/>
        </w:rPr>
      </w:pPr>
      <w:del w:id="1797" w:author="Katharina Schleidt" w:date="2021-10-27T12:07:00Z">
        <w:r w:rsidDel="00AC6ECA">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del>
    </w:p>
    <w:p w14:paraId="46582BBF" w14:textId="09B0EF6D" w:rsidR="003C293C" w:rsidDel="00AC6ECA" w:rsidRDefault="006F529E" w:rsidP="006F529E">
      <w:pPr>
        <w:jc w:val="center"/>
        <w:rPr>
          <w:del w:id="1798" w:author="Katharina Schleidt" w:date="2021-10-27T12:07:00Z"/>
          <w:b/>
          <w:bCs/>
          <w:sz w:val="20"/>
          <w:szCs w:val="20"/>
        </w:rPr>
      </w:pPr>
      <w:del w:id="1799" w:author="Katharina Schleidt" w:date="2021-10-27T12:07:00Z">
        <w:r w:rsidRPr="006F529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38</w:delText>
        </w:r>
        <w:r w:rsidR="00D471BA" w:rsidDel="00AC6ECA">
          <w:rPr>
            <w:b/>
            <w:bCs/>
            <w:sz w:val="20"/>
            <w:szCs w:val="20"/>
          </w:rPr>
          <w:fldChar w:fldCharType="end"/>
        </w:r>
        <w:r w:rsidRPr="006F529E" w:rsidDel="00AC6ECA">
          <w:rPr>
            <w:b/>
            <w:bCs/>
            <w:sz w:val="20"/>
            <w:szCs w:val="20"/>
          </w:rPr>
          <w:delText xml:space="preserve"> — (Informative) Included direct and indirect requirements and recommendations of the Basic Observations — ObservationCollection requirements class.</w:delText>
        </w:r>
      </w:del>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1800"/>
            <w:r>
              <w:rPr>
                <w:sz w:val="20"/>
                <w:szCs w:val="20"/>
              </w:rPr>
              <w:t>similar</w:t>
            </w:r>
            <w:commentRangeEnd w:id="1800"/>
            <w:r w:rsidR="00B40528">
              <w:rPr>
                <w:rStyle w:val="CommentReference"/>
              </w:rPr>
              <w:commentReference w:id="1800"/>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1801" w:name="_Ref72766580"/>
      <w:r w:rsidRPr="003C74B7">
        <w:t xml:space="preserve">Attribute </w:t>
      </w:r>
      <w:proofErr w:type="spellStart"/>
      <w:r w:rsidRPr="003C74B7">
        <w:t>collectionType</w:t>
      </w:r>
      <w:bookmarkEnd w:id="1801"/>
      <w:proofErr w:type="spellEnd"/>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3C74B7" w14:paraId="141CEF6A" w14:textId="77777777" w:rsidTr="0096663C">
        <w:tc>
          <w:tcPr>
            <w:tcW w:w="4058"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6226"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24F22AE2" w:rsidR="003C74B7" w:rsidRDefault="003C74B7" w:rsidP="007D11A7">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w:t>
            </w:r>
            <w:proofErr w:type="spellEnd"/>
            <w:r>
              <w:rPr>
                <w:sz w:val="20"/>
                <w:szCs w:val="20"/>
              </w:rPr>
              <w:t xml:space="preserve"> </w:t>
            </w:r>
            <w:r w:rsidR="007D11A7">
              <w:rPr>
                <w:sz w:val="20"/>
                <w:szCs w:val="20"/>
              </w:rPr>
              <w:t>SHALL</w:t>
            </w:r>
            <w:r>
              <w:rPr>
                <w:sz w:val="20"/>
                <w:szCs w:val="20"/>
              </w:rPr>
              <w:t xml:space="preserve"> be used.</w:t>
            </w:r>
          </w:p>
        </w:tc>
      </w:tr>
      <w:tr w:rsidR="00730D8D" w:rsidDel="00561B0B" w14:paraId="3777888E" w14:textId="377AAD2E" w:rsidTr="0096663C">
        <w:trPr>
          <w:del w:id="1802" w:author="Katharina Schleidt" w:date="2021-10-17T19:59:00Z"/>
        </w:trPr>
        <w:tc>
          <w:tcPr>
            <w:tcW w:w="40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51347B45" w:rsidR="00730D8D" w:rsidRPr="00730D8D" w:rsidDel="00561B0B" w:rsidRDefault="00730D8D" w:rsidP="001A5B74">
            <w:pPr>
              <w:widowControl w:val="0"/>
              <w:spacing w:line="240" w:lineRule="auto"/>
              <w:rPr>
                <w:del w:id="1803" w:author="Katharina Schleidt" w:date="2021-10-17T19:59:00Z"/>
                <w:b/>
                <w:sz w:val="20"/>
                <w:szCs w:val="20"/>
              </w:rPr>
            </w:pPr>
            <w:del w:id="1804" w:author="Katharina Schleidt" w:date="2021-10-17T19:59:00Z">
              <w:r w:rsidDel="00561B0B">
                <w:rPr>
                  <w:b/>
                  <w:sz w:val="20"/>
                  <w:szCs w:val="20"/>
                </w:rPr>
                <w:delText>Requirement</w:delText>
              </w:r>
              <w:r w:rsidDel="00561B0B">
                <w:rPr>
                  <w:b/>
                  <w:sz w:val="20"/>
                  <w:szCs w:val="20"/>
                </w:rPr>
                <w:br/>
              </w:r>
              <w:r w:rsidRPr="00730D8D" w:rsidDel="00561B0B">
                <w:rPr>
                  <w:bCs/>
                  <w:sz w:val="20"/>
                  <w:szCs w:val="20"/>
                </w:rPr>
                <w:delText>/req/obs-basic/ObservationCollection/collectionType-homogenous-con</w:delText>
              </w:r>
            </w:del>
          </w:p>
        </w:tc>
        <w:tc>
          <w:tcPr>
            <w:tcW w:w="62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C6929F6" w:rsidR="00730D8D" w:rsidDel="00561B0B" w:rsidRDefault="00730D8D" w:rsidP="001A5B74">
            <w:pPr>
              <w:widowControl w:val="0"/>
              <w:spacing w:line="240" w:lineRule="auto"/>
              <w:rPr>
                <w:del w:id="1805" w:author="Katharina Schleidt" w:date="2021-10-17T19:59:00Z"/>
                <w:sz w:val="20"/>
                <w:szCs w:val="20"/>
              </w:rPr>
            </w:pPr>
            <w:del w:id="1806" w:author="Katharina Schleidt" w:date="2021-10-17T19:59:00Z">
              <w:r w:rsidDel="00561B0B">
                <w:rPr>
                  <w:sz w:val="20"/>
                  <w:szCs w:val="20"/>
                </w:rPr>
                <w:delText xml:space="preserve">If </w:delText>
              </w:r>
              <w:r w:rsidRPr="00730D8D" w:rsidDel="00561B0B">
                <w:rPr>
                  <w:sz w:val="20"/>
                  <w:szCs w:val="20"/>
                </w:rPr>
                <w:delText xml:space="preserve">collectionType </w:delText>
              </w:r>
              <w:r w:rsidDel="00561B0B">
                <w:rPr>
                  <w:sz w:val="20"/>
                  <w:szCs w:val="20"/>
                </w:rPr>
                <w:delText xml:space="preserve">is specified </w:delText>
              </w:r>
              <w:r w:rsidR="00953EFA" w:rsidDel="00561B0B">
                <w:rPr>
                  <w:sz w:val="20"/>
                  <w:szCs w:val="20"/>
                </w:rPr>
                <w:delText xml:space="preserve">as </w:delText>
              </w:r>
              <w:r w:rsidRPr="00730D8D" w:rsidDel="00561B0B">
                <w:rPr>
                  <w:sz w:val="20"/>
                  <w:szCs w:val="20"/>
                </w:rPr>
                <w:delText>homogenousObservationCollection</w:delText>
              </w:r>
              <w:r w:rsidDel="00561B0B">
                <w:rPr>
                  <w:sz w:val="20"/>
                  <w:szCs w:val="20"/>
                </w:rPr>
                <w:delText xml:space="preserve"> from the </w:delText>
              </w:r>
              <w:r w:rsidRPr="0096663C" w:rsidDel="00561B0B">
                <w:rPr>
                  <w:sz w:val="20"/>
                  <w:szCs w:val="20"/>
                  <w:highlight w:val="yellow"/>
                </w:rPr>
                <w:delText>CollectionTypeByMemberCharacteristicsSemantics</w:delText>
              </w:r>
              <w:r w:rsidRPr="00730D8D" w:rsidDel="00561B0B">
                <w:rPr>
                  <w:sz w:val="20"/>
                  <w:szCs w:val="20"/>
                </w:rPr>
                <w:delText xml:space="preserve"> Codelist</w:delText>
              </w:r>
              <w:r w:rsidDel="00561B0B">
                <w:rPr>
                  <w:sz w:val="20"/>
                  <w:szCs w:val="20"/>
                </w:rPr>
                <w:delText xml:space="preserve">, the following constraints apply to the associated </w:delText>
              </w:r>
              <w:r w:rsidRPr="00730D8D" w:rsidDel="00561B0B">
                <w:rPr>
                  <w:sz w:val="20"/>
                  <w:szCs w:val="20"/>
                </w:rPr>
                <w:delText xml:space="preserve">ObservationCharacteristics </w:delText>
              </w:r>
              <w:r w:rsidDel="00561B0B">
                <w:rPr>
                  <w:sz w:val="20"/>
                  <w:szCs w:val="20"/>
                </w:rPr>
                <w:delText xml:space="preserve">and all </w:delText>
              </w:r>
              <w:r w:rsidRPr="00730D8D" w:rsidDel="00561B0B">
                <w:rPr>
                  <w:sz w:val="20"/>
                  <w:szCs w:val="20"/>
                </w:rPr>
                <w:delText xml:space="preserve">Observation </w:delText>
              </w:r>
              <w:r w:rsidDel="00561B0B">
                <w:rPr>
                  <w:sz w:val="20"/>
                  <w:szCs w:val="20"/>
                </w:rPr>
                <w:delText xml:space="preserve">instances referenced via the </w:delText>
              </w:r>
              <w:r w:rsidRPr="00730D8D" w:rsidDel="00561B0B">
                <w:rPr>
                  <w:sz w:val="20"/>
                  <w:szCs w:val="20"/>
                </w:rPr>
                <w:delText xml:space="preserve">member </w:delText>
              </w:r>
              <w:r w:rsidDel="00561B0B">
                <w:rPr>
                  <w:sz w:val="20"/>
                  <w:szCs w:val="20"/>
                </w:rPr>
                <w:delText xml:space="preserve">association. </w:delText>
              </w:r>
            </w:del>
          </w:p>
          <w:p w14:paraId="5AC68EED" w14:textId="19E2B7A3" w:rsidR="00730D8D" w:rsidDel="00561B0B" w:rsidRDefault="00730D8D" w:rsidP="001A5B74">
            <w:pPr>
              <w:widowControl w:val="0"/>
              <w:spacing w:line="240" w:lineRule="auto"/>
              <w:rPr>
                <w:del w:id="1807" w:author="Katharina Schleidt" w:date="2021-10-17T19:59:00Z"/>
                <w:sz w:val="20"/>
                <w:szCs w:val="20"/>
              </w:rPr>
            </w:pPr>
            <w:del w:id="1808" w:author="Katharina Schleidt" w:date="2021-10-17T19:59:00Z">
              <w:r w:rsidDel="00561B0B">
                <w:rPr>
                  <w:sz w:val="20"/>
                  <w:szCs w:val="20"/>
                </w:rPr>
                <w:delText>If a property value is provided within the ObservationCharacteristics, this value applies to all contained observations (note: the observations need not contain this attribute as supplied via the ObservationCharacteristics):</w:delText>
              </w:r>
            </w:del>
          </w:p>
          <w:p w14:paraId="0E65F66A" w14:textId="0A8A1FE1" w:rsidR="00730D8D" w:rsidDel="00561B0B" w:rsidRDefault="00730D8D" w:rsidP="00220B53">
            <w:pPr>
              <w:widowControl w:val="0"/>
              <w:numPr>
                <w:ilvl w:val="0"/>
                <w:numId w:val="17"/>
              </w:numPr>
              <w:tabs>
                <w:tab w:val="clear" w:pos="403"/>
              </w:tabs>
              <w:spacing w:line="240" w:lineRule="auto"/>
              <w:rPr>
                <w:del w:id="1809" w:author="Katharina Schleidt" w:date="2021-10-17T19:59:00Z"/>
                <w:sz w:val="20"/>
                <w:szCs w:val="20"/>
              </w:rPr>
            </w:pPr>
            <w:del w:id="1810" w:author="Katharina Schleidt" w:date="2021-10-17T19:59:00Z">
              <w:r w:rsidDel="00561B0B">
                <w:rPr>
                  <w:sz w:val="20"/>
                  <w:szCs w:val="20"/>
                </w:rPr>
                <w:delText>property not provided - values may be provided by the observations but is not provided at this level</w:delText>
              </w:r>
            </w:del>
          </w:p>
          <w:p w14:paraId="78AAEB97" w14:textId="3E4BEF9C" w:rsidR="00730D8D" w:rsidDel="00561B0B" w:rsidRDefault="00730D8D" w:rsidP="00220B53">
            <w:pPr>
              <w:widowControl w:val="0"/>
              <w:numPr>
                <w:ilvl w:val="0"/>
                <w:numId w:val="17"/>
              </w:numPr>
              <w:tabs>
                <w:tab w:val="clear" w:pos="403"/>
              </w:tabs>
              <w:spacing w:line="240" w:lineRule="auto"/>
              <w:rPr>
                <w:del w:id="1811" w:author="Katharina Schleidt" w:date="2021-10-17T19:59:00Z"/>
                <w:sz w:val="20"/>
                <w:szCs w:val="20"/>
              </w:rPr>
            </w:pPr>
            <w:del w:id="1812" w:author="Katharina Schleidt" w:date="2021-10-17T19:59:00Z">
              <w:r w:rsidDel="00561B0B">
                <w:rPr>
                  <w:sz w:val="20"/>
                  <w:szCs w:val="20"/>
                </w:rPr>
                <w:delText>property provided but with no content - no observation within the collection provides this property</w:delText>
              </w:r>
            </w:del>
          </w:p>
          <w:p w14:paraId="501CEAB4" w14:textId="23785AEF" w:rsidR="00730D8D" w:rsidDel="00561B0B" w:rsidRDefault="00730D8D" w:rsidP="00220B53">
            <w:pPr>
              <w:widowControl w:val="0"/>
              <w:numPr>
                <w:ilvl w:val="0"/>
                <w:numId w:val="17"/>
              </w:numPr>
              <w:tabs>
                <w:tab w:val="clear" w:pos="403"/>
              </w:tabs>
              <w:spacing w:line="240" w:lineRule="auto"/>
              <w:rPr>
                <w:del w:id="1813" w:author="Katharina Schleidt" w:date="2021-10-17T19:59:00Z"/>
                <w:sz w:val="20"/>
                <w:szCs w:val="20"/>
              </w:rPr>
            </w:pPr>
            <w:del w:id="1814" w:author="Katharina Schleidt" w:date="2021-10-17T19:59:00Z">
              <w:r w:rsidDel="00561B0B">
                <w:rPr>
                  <w:sz w:val="20"/>
                  <w:szCs w:val="20"/>
                </w:rPr>
                <w:delText>property = value - this value applies to all observations within the collection</w:delText>
              </w:r>
            </w:del>
          </w:p>
          <w:p w14:paraId="0064D622" w14:textId="13C63F64" w:rsidR="00730D8D" w:rsidDel="00561B0B" w:rsidRDefault="00730D8D" w:rsidP="00220B53">
            <w:pPr>
              <w:widowControl w:val="0"/>
              <w:numPr>
                <w:ilvl w:val="0"/>
                <w:numId w:val="17"/>
              </w:numPr>
              <w:tabs>
                <w:tab w:val="clear" w:pos="403"/>
              </w:tabs>
              <w:spacing w:line="240" w:lineRule="auto"/>
              <w:rPr>
                <w:del w:id="1815" w:author="Katharina Schleidt" w:date="2021-10-17T19:59:00Z"/>
                <w:sz w:val="20"/>
                <w:szCs w:val="20"/>
              </w:rPr>
            </w:pPr>
            <w:del w:id="1816" w:author="Katharina Schleidt" w:date="2021-10-17T19:59:00Z">
              <w:r w:rsidDel="00561B0B">
                <w:rPr>
                  <w:sz w:val="20"/>
                  <w:szCs w:val="20"/>
                </w:rPr>
                <w:delText>property = value set/range - this value set/range applies to all observations within the collection</w:delText>
              </w:r>
            </w:del>
          </w:p>
        </w:tc>
      </w:tr>
    </w:tbl>
    <w:p w14:paraId="3A74A044" w14:textId="78528CFB" w:rsidR="003C74B7" w:rsidDel="00561B0B" w:rsidRDefault="003C74B7" w:rsidP="003C74B7">
      <w:pPr>
        <w:rPr>
          <w:del w:id="1817" w:author="Katharina Schleidt" w:date="2021-10-17T19:59:00Z"/>
          <w:lang w:eastAsia="ja-JP"/>
        </w:rPr>
      </w:pPr>
    </w:p>
    <w:p w14:paraId="14888998" w14:textId="5EFB5112" w:rsidR="00730D8D" w:rsidDel="00561B0B" w:rsidRDefault="00730D8D" w:rsidP="00730D8D">
      <w:pPr>
        <w:rPr>
          <w:del w:id="1818" w:author="Katharina Schleidt" w:date="2021-10-17T19:59:00Z"/>
          <w:lang w:eastAsia="ja-JP"/>
        </w:rPr>
      </w:pPr>
      <w:del w:id="1819" w:author="Katharina Schleidt" w:date="2021-10-17T19:59:00Z">
        <w:r w:rsidDel="00561B0B">
          <w:rPr>
            <w:lang w:eastAsia="ja-JP"/>
          </w:rPr>
          <w:delText>EXAMPLE 1</w:delText>
        </w:r>
        <w:r w:rsidDel="00561B0B">
          <w:rPr>
            <w:lang w:eastAsia="ja-JP"/>
          </w:rPr>
          <w:tab/>
          <w:delText>If the collection has the value “A” for property “foo” then all Observations in the collection have value “A” for that property.</w:delText>
        </w:r>
      </w:del>
    </w:p>
    <w:p w14:paraId="749C2DD8" w14:textId="5AED44EF" w:rsidR="00730D8D" w:rsidDel="00561B0B" w:rsidRDefault="00730D8D" w:rsidP="00730D8D">
      <w:pPr>
        <w:rPr>
          <w:del w:id="1820" w:author="Katharina Schleidt" w:date="2021-10-17T19:59:00Z"/>
          <w:lang w:eastAsia="ja-JP"/>
        </w:rPr>
      </w:pPr>
      <w:del w:id="1821" w:author="Katharina Schleidt" w:date="2021-10-17T19:59:00Z">
        <w:r w:rsidDel="00561B0B">
          <w:rPr>
            <w:lang w:eastAsia="ja-JP"/>
          </w:rPr>
          <w:delText>EXAMPLE 2</w:delText>
        </w:r>
        <w:r w:rsidDel="00561B0B">
          <w:rPr>
            <w:lang w:eastAsia="ja-JP"/>
          </w:rPr>
          <w:tab/>
          <w:delText>If the collection states the ObservableProperty X, then all observations contained shall refer to that ObservableProperty.</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rsidDel="00561B0B" w14:paraId="6E26C771" w14:textId="489F130E" w:rsidTr="00134DF7">
        <w:trPr>
          <w:del w:id="1822" w:author="Katharina Schleidt" w:date="2021-10-17T19:59:00Z"/>
        </w:trPr>
        <w:tc>
          <w:tcPr>
            <w:tcW w:w="4526" w:type="dxa"/>
            <w:shd w:val="clear" w:color="auto" w:fill="auto"/>
            <w:tcMar>
              <w:top w:w="100" w:type="dxa"/>
              <w:left w:w="100" w:type="dxa"/>
              <w:bottom w:w="100" w:type="dxa"/>
              <w:right w:w="100" w:type="dxa"/>
            </w:tcMar>
          </w:tcPr>
          <w:p w14:paraId="60F2A6C7" w14:textId="01BF23BA" w:rsidR="00134DF7" w:rsidDel="00561B0B" w:rsidRDefault="00134DF7" w:rsidP="001A5B74">
            <w:pPr>
              <w:widowControl w:val="0"/>
              <w:spacing w:line="240" w:lineRule="auto"/>
              <w:rPr>
                <w:del w:id="1823" w:author="Katharina Schleidt" w:date="2021-10-17T19:59:00Z"/>
                <w:sz w:val="20"/>
                <w:szCs w:val="20"/>
              </w:rPr>
            </w:pPr>
            <w:del w:id="1824" w:author="Katharina Schleidt" w:date="2021-10-17T19:59:00Z">
              <w:r w:rsidDel="00561B0B">
                <w:rPr>
                  <w:b/>
                  <w:sz w:val="20"/>
                  <w:szCs w:val="20"/>
                </w:rPr>
                <w:delText>Requirement</w:delText>
              </w:r>
            </w:del>
          </w:p>
          <w:p w14:paraId="57F51568" w14:textId="153D1A6B" w:rsidR="00134DF7" w:rsidDel="00561B0B" w:rsidRDefault="00134DF7" w:rsidP="001A5B74">
            <w:pPr>
              <w:widowControl w:val="0"/>
              <w:spacing w:line="240" w:lineRule="auto"/>
              <w:rPr>
                <w:del w:id="1825" w:author="Katharina Schleidt" w:date="2021-10-17T19:59:00Z"/>
                <w:sz w:val="20"/>
                <w:szCs w:val="20"/>
              </w:rPr>
            </w:pPr>
            <w:del w:id="1826" w:author="Katharina Schleidt" w:date="2021-10-17T19:59:00Z">
              <w:r w:rsidDel="00561B0B">
                <w:rPr>
                  <w:sz w:val="20"/>
                  <w:szCs w:val="20"/>
                </w:rPr>
                <w:delText>/req/obs-basic/ObservationCollection/collectionType-summarizing-con</w:delText>
              </w:r>
            </w:del>
          </w:p>
        </w:tc>
        <w:tc>
          <w:tcPr>
            <w:tcW w:w="5245" w:type="dxa"/>
            <w:shd w:val="clear" w:color="auto" w:fill="auto"/>
            <w:tcMar>
              <w:top w:w="100" w:type="dxa"/>
              <w:left w:w="100" w:type="dxa"/>
              <w:bottom w:w="100" w:type="dxa"/>
              <w:right w:w="100" w:type="dxa"/>
            </w:tcMar>
          </w:tcPr>
          <w:p w14:paraId="70430CF2" w14:textId="1199A4AA" w:rsidR="00134DF7" w:rsidDel="00561B0B" w:rsidRDefault="00134DF7" w:rsidP="001A5B74">
            <w:pPr>
              <w:widowControl w:val="0"/>
              <w:spacing w:line="240" w:lineRule="auto"/>
              <w:rPr>
                <w:del w:id="1827" w:author="Katharina Schleidt" w:date="2021-10-17T19:59:00Z"/>
                <w:sz w:val="20"/>
                <w:szCs w:val="20"/>
              </w:rPr>
            </w:pPr>
            <w:del w:id="1828" w:author="Katharina Schleidt" w:date="2021-10-17T19:59:00Z">
              <w:r w:rsidDel="00561B0B">
                <w:rPr>
                  <w:sz w:val="20"/>
                  <w:szCs w:val="20"/>
                </w:rPr>
                <w:delText xml:space="preserve">If </w:delText>
              </w:r>
              <w:r w:rsidDel="00561B0B">
                <w:rPr>
                  <w:b/>
                  <w:sz w:val="20"/>
                  <w:szCs w:val="20"/>
                </w:rPr>
                <w:delText xml:space="preserve">collectionType </w:delText>
              </w:r>
              <w:r w:rsidDel="00561B0B">
                <w:rPr>
                  <w:sz w:val="20"/>
                  <w:szCs w:val="20"/>
                </w:rPr>
                <w:delText xml:space="preserve">is specified as </w:delText>
              </w:r>
              <w:r w:rsidDel="00561B0B">
                <w:rPr>
                  <w:b/>
                  <w:sz w:val="20"/>
                  <w:szCs w:val="20"/>
                </w:rPr>
                <w:delText xml:space="preserve">summarizingObservationCollection </w:delText>
              </w:r>
              <w:r w:rsidDel="00561B0B">
                <w:rPr>
                  <w:sz w:val="20"/>
                  <w:szCs w:val="20"/>
                </w:rPr>
                <w:delText xml:space="preserve">from the </w:delText>
              </w:r>
              <w:r w:rsidDel="00561B0B">
                <w:rPr>
                  <w:b/>
                  <w:sz w:val="20"/>
                  <w:szCs w:val="20"/>
                </w:rPr>
                <w:delText>CollectionTypeByMemberCharacteristicsSemantics Codelist</w:delText>
              </w:r>
              <w:r w:rsidDel="00561B0B">
                <w:rPr>
                  <w:sz w:val="20"/>
                  <w:szCs w:val="20"/>
                </w:rPr>
                <w:delText xml:space="preserve">, the following constraints apply to the associated </w:delText>
              </w:r>
              <w:r w:rsidDel="00561B0B">
                <w:rPr>
                  <w:b/>
                  <w:sz w:val="20"/>
                  <w:szCs w:val="20"/>
                </w:rPr>
                <w:delText xml:space="preserve">ObservationCharacteristics </w:delText>
              </w:r>
              <w:r w:rsidDel="00561B0B">
                <w:rPr>
                  <w:sz w:val="20"/>
                  <w:szCs w:val="20"/>
                </w:rPr>
                <w:delText xml:space="preserve">and all </w:delText>
              </w:r>
              <w:r w:rsidDel="00561B0B">
                <w:rPr>
                  <w:b/>
                  <w:sz w:val="20"/>
                  <w:szCs w:val="20"/>
                </w:rPr>
                <w:delText xml:space="preserve">Observation </w:delText>
              </w:r>
              <w:r w:rsidDel="00561B0B">
                <w:rPr>
                  <w:sz w:val="20"/>
                  <w:szCs w:val="20"/>
                </w:rPr>
                <w:delText xml:space="preserve">instances referenced via the </w:delText>
              </w:r>
              <w:r w:rsidDel="00561B0B">
                <w:rPr>
                  <w:b/>
                  <w:sz w:val="20"/>
                  <w:szCs w:val="20"/>
                </w:rPr>
                <w:delText xml:space="preserve">member </w:delText>
              </w:r>
              <w:r w:rsidDel="00561B0B">
                <w:rPr>
                  <w:sz w:val="20"/>
                  <w:szCs w:val="20"/>
                </w:rPr>
                <w:delText xml:space="preserve">association. </w:delText>
              </w:r>
            </w:del>
          </w:p>
          <w:p w14:paraId="57549BC5" w14:textId="2542643A" w:rsidR="00134DF7" w:rsidDel="00561B0B" w:rsidRDefault="00134DF7" w:rsidP="001A5B74">
            <w:pPr>
              <w:widowControl w:val="0"/>
              <w:spacing w:line="240" w:lineRule="auto"/>
              <w:rPr>
                <w:del w:id="1829" w:author="Katharina Schleidt" w:date="2021-10-17T19:59:00Z"/>
                <w:sz w:val="20"/>
                <w:szCs w:val="20"/>
              </w:rPr>
            </w:pPr>
            <w:del w:id="1830" w:author="Katharina Schleidt" w:date="2021-10-17T19:59:00Z">
              <w:r w:rsidDel="00561B0B">
                <w:rPr>
                  <w:sz w:val="20"/>
                  <w:szCs w:val="20"/>
                </w:rPr>
                <w:delTex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delText>
              </w:r>
            </w:del>
          </w:p>
          <w:p w14:paraId="63E8B825" w14:textId="014EBD8B" w:rsidR="00134DF7" w:rsidDel="00561B0B" w:rsidRDefault="00134DF7" w:rsidP="00220B53">
            <w:pPr>
              <w:widowControl w:val="0"/>
              <w:numPr>
                <w:ilvl w:val="0"/>
                <w:numId w:val="17"/>
              </w:numPr>
              <w:tabs>
                <w:tab w:val="clear" w:pos="403"/>
              </w:tabs>
              <w:spacing w:line="240" w:lineRule="auto"/>
              <w:rPr>
                <w:del w:id="1831" w:author="Katharina Schleidt" w:date="2021-10-17T19:59:00Z"/>
              </w:rPr>
            </w:pPr>
            <w:del w:id="1832" w:author="Katharina Schleidt" w:date="2021-10-17T19:59:00Z">
              <w:r w:rsidDel="00561B0B">
                <w:rPr>
                  <w:sz w:val="20"/>
                  <w:szCs w:val="20"/>
                </w:rPr>
                <w:delText>property not provided - values may be provided by the observations but a summary is not provided at this level</w:delText>
              </w:r>
            </w:del>
          </w:p>
          <w:p w14:paraId="71ED4CA3" w14:textId="1B2A5C30" w:rsidR="00134DF7" w:rsidDel="00561B0B" w:rsidRDefault="00134DF7" w:rsidP="00220B53">
            <w:pPr>
              <w:widowControl w:val="0"/>
              <w:numPr>
                <w:ilvl w:val="0"/>
                <w:numId w:val="17"/>
              </w:numPr>
              <w:tabs>
                <w:tab w:val="clear" w:pos="403"/>
              </w:tabs>
              <w:spacing w:line="240" w:lineRule="auto"/>
              <w:rPr>
                <w:del w:id="1833" w:author="Katharina Schleidt" w:date="2021-10-17T19:59:00Z"/>
                <w:sz w:val="20"/>
                <w:szCs w:val="20"/>
              </w:rPr>
            </w:pPr>
            <w:del w:id="1834" w:author="Katharina Schleidt" w:date="2021-10-17T19:59:00Z">
              <w:r w:rsidDel="00561B0B">
                <w:rPr>
                  <w:sz w:val="20"/>
                  <w:szCs w:val="20"/>
                </w:rPr>
                <w:delText>property provided but with no content - no observation within the collection provides this property</w:delText>
              </w:r>
            </w:del>
          </w:p>
          <w:p w14:paraId="37A20A51" w14:textId="2694CE78" w:rsidR="00134DF7" w:rsidDel="00561B0B" w:rsidRDefault="00134DF7" w:rsidP="00220B53">
            <w:pPr>
              <w:widowControl w:val="0"/>
              <w:numPr>
                <w:ilvl w:val="0"/>
                <w:numId w:val="17"/>
              </w:numPr>
              <w:tabs>
                <w:tab w:val="clear" w:pos="403"/>
              </w:tabs>
              <w:spacing w:line="240" w:lineRule="auto"/>
              <w:rPr>
                <w:del w:id="1835" w:author="Katharina Schleidt" w:date="2021-10-17T19:59:00Z"/>
              </w:rPr>
            </w:pPr>
            <w:del w:id="1836" w:author="Katharina Schleidt" w:date="2021-10-17T19:59:00Z">
              <w:r w:rsidDel="00561B0B">
                <w:rPr>
                  <w:sz w:val="20"/>
                  <w:szCs w:val="20"/>
                </w:rPr>
                <w:delText>property = value - this value applies to all observations within the collection</w:delText>
              </w:r>
            </w:del>
          </w:p>
          <w:p w14:paraId="5E729E10" w14:textId="615658F1" w:rsidR="00134DF7" w:rsidDel="00561B0B" w:rsidRDefault="00134DF7" w:rsidP="00220B53">
            <w:pPr>
              <w:widowControl w:val="0"/>
              <w:numPr>
                <w:ilvl w:val="0"/>
                <w:numId w:val="17"/>
              </w:numPr>
              <w:tabs>
                <w:tab w:val="clear" w:pos="403"/>
              </w:tabs>
              <w:spacing w:line="240" w:lineRule="auto"/>
              <w:rPr>
                <w:del w:id="1837" w:author="Katharina Schleidt" w:date="2021-10-17T19:59:00Z"/>
              </w:rPr>
            </w:pPr>
            <w:del w:id="1838" w:author="Katharina Schleidt" w:date="2021-10-17T19:59:00Z">
              <w:r w:rsidDel="00561B0B">
                <w:rPr>
                  <w:sz w:val="20"/>
                  <w:szCs w:val="20"/>
                </w:rPr>
                <w:delText>property = value set/range - all observations provide a value within this set/range</w:delText>
              </w:r>
            </w:del>
          </w:p>
        </w:tc>
      </w:tr>
    </w:tbl>
    <w:p w14:paraId="402C06BC" w14:textId="19AAE372" w:rsidR="00134DF7" w:rsidDel="00561B0B" w:rsidRDefault="00134DF7" w:rsidP="00134DF7">
      <w:pPr>
        <w:rPr>
          <w:del w:id="1839" w:author="Katharina Schleidt" w:date="2021-10-17T19:59:00Z"/>
          <w:lang w:eastAsia="ja-JP"/>
        </w:rPr>
      </w:pPr>
    </w:p>
    <w:p w14:paraId="7FD87EE8" w14:textId="2DF76EFB" w:rsidR="00134DF7" w:rsidDel="00561B0B" w:rsidRDefault="00134DF7" w:rsidP="00134DF7">
      <w:pPr>
        <w:rPr>
          <w:del w:id="1840" w:author="Katharina Schleidt" w:date="2021-10-17T19:59:00Z"/>
          <w:lang w:eastAsia="ja-JP"/>
        </w:rPr>
      </w:pPr>
      <w:del w:id="1841" w:author="Katharina Schleidt" w:date="2021-10-17T19:59:00Z">
        <w:r w:rsidDel="00561B0B">
          <w:rPr>
            <w:lang w:eastAsia="ja-JP"/>
          </w:rPr>
          <w:delText>NOTE</w:delText>
        </w:r>
        <w:r w:rsidDel="00561B0B">
          <w:rPr>
            <w:lang w:eastAsia="ja-JP"/>
          </w:rPr>
          <w:tab/>
        </w:r>
        <w:r w:rsidDel="00561B0B">
          <w:rPr>
            <w:lang w:eastAsia="ja-JP"/>
          </w:rPr>
          <w:tab/>
          <w:delText>If a summarizing collection provides a set/range for an attribute it may be that all observations have this exact set/range as value for this attribute, or they could have different values that fall in the set/range.</w:delText>
        </w:r>
      </w:del>
    </w:p>
    <w:p w14:paraId="2F898D2F" w14:textId="4F62F288" w:rsidR="00134DF7" w:rsidDel="00561B0B" w:rsidRDefault="00134DF7" w:rsidP="00134DF7">
      <w:pPr>
        <w:rPr>
          <w:del w:id="1842" w:author="Katharina Schleidt" w:date="2021-10-17T19:59:00Z"/>
          <w:lang w:eastAsia="ja-JP"/>
        </w:rPr>
      </w:pPr>
      <w:del w:id="1843" w:author="Katharina Schleidt" w:date="2021-10-17T19:59:00Z">
        <w:r w:rsidDel="00561B0B">
          <w:rPr>
            <w:lang w:eastAsia="ja-JP"/>
          </w:rPr>
          <w:delText xml:space="preserve">EXAMPLE 1 </w:delText>
        </w:r>
      </w:del>
    </w:p>
    <w:p w14:paraId="4AFA0423" w14:textId="46D8CACD" w:rsidR="00134DF7" w:rsidDel="00561B0B" w:rsidRDefault="00134DF7" w:rsidP="00134DF7">
      <w:pPr>
        <w:rPr>
          <w:del w:id="1844" w:author="Katharina Schleidt" w:date="2021-10-17T19:59:00Z"/>
          <w:lang w:eastAsia="ja-JP"/>
        </w:rPr>
      </w:pPr>
      <w:del w:id="1845" w:author="Katharina Schleidt" w:date="2021-10-17T19:59:00Z">
        <w:r w:rsidDel="00561B0B">
          <w:rPr>
            <w:lang w:eastAsia="ja-JP"/>
          </w:rPr>
          <w:delText>If the summarizing collection supplies: phenomenonTime=2020-01-01T00:00:00Z/2020-02-01T00:00:00Z, validTime=[empty/NIL/null] and no other properties, this would mean that:</w:delText>
        </w:r>
      </w:del>
    </w:p>
    <w:p w14:paraId="747D982A" w14:textId="52C3CBD3" w:rsidR="00134DF7" w:rsidDel="00561B0B" w:rsidRDefault="00134DF7" w:rsidP="00220B53">
      <w:pPr>
        <w:pStyle w:val="ListParagraph"/>
        <w:numPr>
          <w:ilvl w:val="0"/>
          <w:numId w:val="18"/>
        </w:numPr>
        <w:rPr>
          <w:del w:id="1846" w:author="Katharina Schleidt" w:date="2021-10-17T19:59:00Z"/>
          <w:lang w:eastAsia="ja-JP"/>
        </w:rPr>
      </w:pPr>
      <w:del w:id="1847" w:author="Katharina Schleidt" w:date="2021-10-17T19:59:00Z">
        <w:r w:rsidDel="00561B0B">
          <w:rPr>
            <w:lang w:eastAsia="ja-JP"/>
          </w:rPr>
          <w:delText xml:space="preserve">Observations in the collection can have any value for the resultTime property, since it is absent from the collection. </w:delText>
        </w:r>
      </w:del>
    </w:p>
    <w:p w14:paraId="11438137" w14:textId="6A522F37" w:rsidR="00134DF7" w:rsidDel="00561B0B" w:rsidRDefault="00134DF7" w:rsidP="00220B53">
      <w:pPr>
        <w:pStyle w:val="ListParagraph"/>
        <w:numPr>
          <w:ilvl w:val="0"/>
          <w:numId w:val="18"/>
        </w:numPr>
        <w:rPr>
          <w:del w:id="1848" w:author="Katharina Schleidt" w:date="2021-10-17T19:59:00Z"/>
          <w:lang w:eastAsia="ja-JP"/>
        </w:rPr>
      </w:pPr>
      <w:del w:id="1849" w:author="Katharina Schleidt" w:date="2021-10-17T19:59:00Z">
        <w:r w:rsidDel="00561B0B">
          <w:rPr>
            <w:lang w:eastAsia="ja-JP"/>
          </w:rPr>
          <w:delText>None of the Observations in the collection provide a value for validTime</w:delText>
        </w:r>
        <w:r w:rsidR="00CA068B" w:rsidDel="00561B0B">
          <w:rPr>
            <w:lang w:eastAsia="ja-JP"/>
          </w:rPr>
          <w:br/>
          <w:delText>Note: [empty/NIL/null] is a placeholder for the encoding specific representation of the absence of information.</w:delText>
        </w:r>
      </w:del>
    </w:p>
    <w:p w14:paraId="65C0DB7E" w14:textId="5D19C61B" w:rsidR="00134DF7" w:rsidDel="00561B0B" w:rsidRDefault="00134DF7" w:rsidP="00220B53">
      <w:pPr>
        <w:pStyle w:val="ListParagraph"/>
        <w:numPr>
          <w:ilvl w:val="0"/>
          <w:numId w:val="18"/>
        </w:numPr>
        <w:rPr>
          <w:del w:id="1850" w:author="Katharina Schleidt" w:date="2021-10-17T19:59:00Z"/>
          <w:lang w:eastAsia="ja-JP"/>
        </w:rPr>
      </w:pPr>
      <w:del w:id="1851" w:author="Katharina Schleidt" w:date="2021-10-17T19:59:00Z">
        <w:r w:rsidDel="00561B0B">
          <w:rPr>
            <w:lang w:eastAsia="ja-JP"/>
          </w:rPr>
          <w:delText>Observations can have any value for the phenomenonTime property that falls completely in the given time range. Valid examples would be:</w:delText>
        </w:r>
      </w:del>
    </w:p>
    <w:p w14:paraId="32B159AD" w14:textId="503AD03D" w:rsidR="00134DF7" w:rsidDel="00561B0B" w:rsidRDefault="00134DF7" w:rsidP="00220B53">
      <w:pPr>
        <w:pStyle w:val="ListParagraph"/>
        <w:numPr>
          <w:ilvl w:val="1"/>
          <w:numId w:val="18"/>
        </w:numPr>
        <w:rPr>
          <w:del w:id="1852" w:author="Katharina Schleidt" w:date="2021-10-17T19:59:00Z"/>
          <w:lang w:eastAsia="ja-JP"/>
        </w:rPr>
      </w:pPr>
      <w:del w:id="1853" w:author="Katharina Schleidt" w:date="2021-10-17T19:59:00Z">
        <w:r w:rsidDel="00561B0B">
          <w:rPr>
            <w:lang w:eastAsia="ja-JP"/>
          </w:rPr>
          <w:delText>2020-01-05T00:00:00+05:00</w:delText>
        </w:r>
      </w:del>
    </w:p>
    <w:p w14:paraId="58CA00B6" w14:textId="5058BDB7" w:rsidR="00134DF7" w:rsidDel="00561B0B" w:rsidRDefault="00134DF7" w:rsidP="00220B53">
      <w:pPr>
        <w:pStyle w:val="ListParagraph"/>
        <w:numPr>
          <w:ilvl w:val="1"/>
          <w:numId w:val="18"/>
        </w:numPr>
        <w:rPr>
          <w:del w:id="1854" w:author="Katharina Schleidt" w:date="2021-10-17T19:59:00Z"/>
          <w:lang w:eastAsia="ja-JP"/>
        </w:rPr>
      </w:pPr>
      <w:del w:id="1855" w:author="Katharina Schleidt" w:date="2021-10-17T19:59:00Z">
        <w:r w:rsidDel="00561B0B">
          <w:rPr>
            <w:lang w:eastAsia="ja-JP"/>
          </w:rPr>
          <w:delText>2020-01-05T10:00:00Z/2020-01-05T11:00:00Z</w:delText>
        </w:r>
      </w:del>
    </w:p>
    <w:p w14:paraId="588A2F2A" w14:textId="0DB60116" w:rsidR="00134DF7" w:rsidDel="00561B0B" w:rsidRDefault="00134DF7" w:rsidP="00220B53">
      <w:pPr>
        <w:pStyle w:val="ListParagraph"/>
        <w:numPr>
          <w:ilvl w:val="1"/>
          <w:numId w:val="18"/>
        </w:numPr>
        <w:rPr>
          <w:del w:id="1856" w:author="Katharina Schleidt" w:date="2021-10-17T19:59:00Z"/>
          <w:lang w:eastAsia="ja-JP"/>
        </w:rPr>
      </w:pPr>
      <w:del w:id="1857" w:author="Katharina Schleidt" w:date="2021-10-17T19:59:00Z">
        <w:r w:rsidDel="00561B0B">
          <w:rPr>
            <w:lang w:eastAsia="ja-JP"/>
          </w:rPr>
          <w:delText>2020-01-01T00:00:00Z/2020-02-01T00:00:00Z</w:delText>
        </w:r>
      </w:del>
    </w:p>
    <w:p w14:paraId="5179EAC3" w14:textId="34129ABF" w:rsidR="00E652EB" w:rsidDel="00561B0B" w:rsidRDefault="00134DF7" w:rsidP="00134DF7">
      <w:pPr>
        <w:rPr>
          <w:del w:id="1858" w:author="Katharina Schleidt" w:date="2021-10-17T19:59:00Z"/>
          <w:lang w:eastAsia="ja-JP"/>
        </w:rPr>
      </w:pPr>
      <w:del w:id="1859" w:author="Katharina Schleidt" w:date="2021-10-17T19:59:00Z">
        <w:r w:rsidDel="00561B0B">
          <w:rPr>
            <w:lang w:eastAsia="ja-JP"/>
          </w:rPr>
          <w:delText>EXAMPLE 2</w:delText>
        </w:r>
      </w:del>
    </w:p>
    <w:p w14:paraId="4840516C" w14:textId="37AE9FC0" w:rsidR="00134DF7" w:rsidDel="00561B0B" w:rsidRDefault="00134DF7" w:rsidP="00134DF7">
      <w:pPr>
        <w:rPr>
          <w:del w:id="1860" w:author="Katharina Schleidt" w:date="2021-10-17T19:59:00Z"/>
          <w:lang w:eastAsia="ja-JP"/>
        </w:rPr>
      </w:pPr>
      <w:del w:id="1861" w:author="Katharina Schleidt" w:date="2021-10-17T19:59:00Z">
        <w:r w:rsidDel="00561B0B">
          <w:rPr>
            <w:lang w:eastAsia="ja-JP"/>
          </w:rPr>
          <w:delText>If the summarizing collection supplies: result=1, this would mean that all the Observations in the collection have a value of 1 for the result property.</w:delText>
        </w:r>
      </w:del>
    </w:p>
    <w:p w14:paraId="49A73C99" w14:textId="19842B25" w:rsidR="00E652EB" w:rsidRDefault="00E652EB" w:rsidP="00134DF7">
      <w:pPr>
        <w:rPr>
          <w:lang w:eastAsia="ja-JP"/>
        </w:rPr>
      </w:pPr>
    </w:p>
    <w:p w14:paraId="7E77DFB6" w14:textId="77777777" w:rsidR="00AB00C7" w:rsidDel="00561B0B" w:rsidRDefault="00AB00C7" w:rsidP="00134DF7">
      <w:pPr>
        <w:rPr>
          <w:del w:id="1862" w:author="Katharina Schleidt" w:date="2021-10-17T19:59:00Z"/>
          <w:lang w:eastAsia="ja-JP"/>
        </w:rPr>
      </w:pPr>
    </w:p>
    <w:p w14:paraId="62878CFB" w14:textId="31D8351A" w:rsidR="00E652EB" w:rsidDel="00561B0B" w:rsidRDefault="00134DF7" w:rsidP="00134DF7">
      <w:pPr>
        <w:rPr>
          <w:del w:id="1863" w:author="Katharina Schleidt" w:date="2021-10-17T19:59:00Z"/>
          <w:lang w:eastAsia="ja-JP"/>
        </w:rPr>
      </w:pPr>
      <w:del w:id="1864" w:author="Katharina Schleidt" w:date="2021-10-17T19:59:00Z">
        <w:r w:rsidDel="00561B0B">
          <w:rPr>
            <w:lang w:eastAsia="ja-JP"/>
          </w:rPr>
          <w:delText>EXAMPLE 3</w:delText>
        </w:r>
      </w:del>
    </w:p>
    <w:p w14:paraId="66807D0A" w14:textId="39FF3B78" w:rsidR="00134DF7" w:rsidDel="00561B0B" w:rsidRDefault="00134DF7" w:rsidP="00134DF7">
      <w:pPr>
        <w:rPr>
          <w:del w:id="1865" w:author="Katharina Schleidt" w:date="2021-10-17T19:59:00Z"/>
          <w:lang w:eastAsia="ja-JP"/>
        </w:rPr>
      </w:pPr>
      <w:del w:id="1866" w:author="Katharina Schleidt" w:date="2021-10-17T19:59:00Z">
        <w:r w:rsidDel="00561B0B">
          <w:rPr>
            <w:lang w:eastAsia="ja-JP"/>
          </w:rPr>
          <w:delText>If the summarizing collection supplies: result=1, 2, 5, [8 - 11] (the values 1, 2 and 5, and the range 8-11), then examples of possible values for the result property on the contained Observations are:</w:delText>
        </w:r>
      </w:del>
    </w:p>
    <w:p w14:paraId="6A49DC8B" w14:textId="02738F93" w:rsidR="00134DF7" w:rsidDel="00561B0B" w:rsidRDefault="00134DF7" w:rsidP="00220B53">
      <w:pPr>
        <w:pStyle w:val="ListParagraph"/>
        <w:numPr>
          <w:ilvl w:val="0"/>
          <w:numId w:val="19"/>
        </w:numPr>
        <w:rPr>
          <w:del w:id="1867" w:author="Katharina Schleidt" w:date="2021-10-17T19:59:00Z"/>
          <w:lang w:eastAsia="ja-JP"/>
        </w:rPr>
      </w:pPr>
      <w:del w:id="1868" w:author="Katharina Schleidt" w:date="2021-10-17T19:59:00Z">
        <w:r w:rsidDel="00561B0B">
          <w:rPr>
            <w:lang w:eastAsia="ja-JP"/>
          </w:rPr>
          <w:delText>1</w:delText>
        </w:r>
      </w:del>
    </w:p>
    <w:p w14:paraId="2E9EC0A0" w14:textId="0BE76BBA" w:rsidR="00134DF7" w:rsidDel="00561B0B" w:rsidRDefault="00134DF7" w:rsidP="00220B53">
      <w:pPr>
        <w:pStyle w:val="ListParagraph"/>
        <w:numPr>
          <w:ilvl w:val="0"/>
          <w:numId w:val="19"/>
        </w:numPr>
        <w:rPr>
          <w:del w:id="1869" w:author="Katharina Schleidt" w:date="2021-10-17T19:59:00Z"/>
          <w:lang w:eastAsia="ja-JP"/>
        </w:rPr>
      </w:pPr>
      <w:del w:id="1870" w:author="Katharina Schleidt" w:date="2021-10-17T19:59:00Z">
        <w:r w:rsidDel="00561B0B">
          <w:rPr>
            <w:lang w:eastAsia="ja-JP"/>
          </w:rPr>
          <w:delText>9</w:delText>
        </w:r>
      </w:del>
    </w:p>
    <w:p w14:paraId="1B5084D5" w14:textId="082A52B2" w:rsidR="00134DF7" w:rsidDel="00561B0B" w:rsidRDefault="00134DF7" w:rsidP="00220B53">
      <w:pPr>
        <w:pStyle w:val="ListParagraph"/>
        <w:numPr>
          <w:ilvl w:val="0"/>
          <w:numId w:val="19"/>
        </w:numPr>
        <w:rPr>
          <w:del w:id="1871" w:author="Katharina Schleidt" w:date="2021-10-17T19:59:00Z"/>
          <w:lang w:eastAsia="ja-JP"/>
        </w:rPr>
      </w:pPr>
      <w:del w:id="1872" w:author="Katharina Schleidt" w:date="2021-10-17T19:59:00Z">
        <w:r w:rsidDel="00561B0B">
          <w:rPr>
            <w:lang w:eastAsia="ja-JP"/>
          </w:rPr>
          <w:delText>2, 5 (a set with the two values)</w:delText>
        </w:r>
      </w:del>
    </w:p>
    <w:p w14:paraId="7B049686" w14:textId="27E8874B" w:rsidR="00134DF7" w:rsidDel="00561B0B" w:rsidRDefault="00134DF7" w:rsidP="00220B53">
      <w:pPr>
        <w:pStyle w:val="ListParagraph"/>
        <w:numPr>
          <w:ilvl w:val="0"/>
          <w:numId w:val="19"/>
        </w:numPr>
        <w:rPr>
          <w:del w:id="1873" w:author="Katharina Schleidt" w:date="2021-10-17T19:59:00Z"/>
          <w:lang w:eastAsia="ja-JP"/>
        </w:rPr>
      </w:pPr>
      <w:del w:id="1874" w:author="Katharina Schleidt" w:date="2021-10-17T19:59:00Z">
        <w:r w:rsidDel="00561B0B">
          <w:rPr>
            <w:lang w:eastAsia="ja-JP"/>
          </w:rPr>
          <w:delText>[8.1 - 9.2] (a range of 8.1 to 9.2)</w:delText>
        </w:r>
      </w:del>
    </w:p>
    <w:p w14:paraId="7A0F86E4" w14:textId="3D8379AD" w:rsidR="00134DF7" w:rsidDel="00561B0B" w:rsidRDefault="00134DF7" w:rsidP="00220B53">
      <w:pPr>
        <w:pStyle w:val="ListParagraph"/>
        <w:numPr>
          <w:ilvl w:val="0"/>
          <w:numId w:val="19"/>
        </w:numPr>
        <w:rPr>
          <w:del w:id="1875" w:author="Katharina Schleidt" w:date="2021-10-17T19:59:00Z"/>
          <w:lang w:eastAsia="ja-JP"/>
        </w:rPr>
      </w:pPr>
      <w:del w:id="1876" w:author="Katharina Schleidt" w:date="2021-10-17T19:59:00Z">
        <w:r w:rsidDel="00561B0B">
          <w:rPr>
            <w:lang w:eastAsia="ja-JP"/>
          </w:rPr>
          <w:delText>1, 2, 5, [8 - 11] (the exact set of values from the collection)</w:delText>
        </w:r>
      </w:del>
    </w:p>
    <w:p w14:paraId="55015643" w14:textId="77DFC4E6" w:rsidR="00E652EB" w:rsidDel="00561B0B" w:rsidRDefault="00E652EB" w:rsidP="00134DF7">
      <w:pPr>
        <w:rPr>
          <w:del w:id="1877" w:author="Katharina Schleidt" w:date="2021-10-17T19:59:00Z"/>
          <w:lang w:eastAsia="ja-JP"/>
        </w:rPr>
      </w:pPr>
    </w:p>
    <w:p w14:paraId="2ECBAF8E" w14:textId="1634BAB1" w:rsidR="00E652EB" w:rsidDel="00561B0B" w:rsidRDefault="00134DF7" w:rsidP="00134DF7">
      <w:pPr>
        <w:rPr>
          <w:del w:id="1878" w:author="Katharina Schleidt" w:date="2021-10-17T19:59:00Z"/>
          <w:lang w:eastAsia="ja-JP"/>
        </w:rPr>
      </w:pPr>
      <w:del w:id="1879" w:author="Katharina Schleidt" w:date="2021-10-17T19:59:00Z">
        <w:r w:rsidDel="00561B0B">
          <w:rPr>
            <w:lang w:eastAsia="ja-JP"/>
          </w:rPr>
          <w:delText>EXAMPLE 4</w:delText>
        </w:r>
      </w:del>
    </w:p>
    <w:p w14:paraId="40B6CE8A" w14:textId="6E0E3DA9" w:rsidR="00134DF7" w:rsidDel="00561B0B" w:rsidRDefault="00134DF7" w:rsidP="00134DF7">
      <w:pPr>
        <w:rPr>
          <w:del w:id="1880" w:author="Katharina Schleidt" w:date="2021-10-17T19:59:00Z"/>
          <w:lang w:eastAsia="ja-JP"/>
        </w:rPr>
      </w:pPr>
      <w:del w:id="1881" w:author="Katharina Schleidt" w:date="2021-10-17T19:59:00Z">
        <w:r w:rsidDel="00561B0B">
          <w:rPr>
            <w:lang w:eastAsia="ja-JP"/>
          </w:rPr>
          <w:delText>If the summarizing collection supplies:</w:delText>
        </w:r>
      </w:del>
    </w:p>
    <w:p w14:paraId="401E6BC2" w14:textId="153766C0" w:rsidR="00134DF7" w:rsidDel="00561B0B" w:rsidRDefault="00134DF7" w:rsidP="00220B53">
      <w:pPr>
        <w:pStyle w:val="ListParagraph"/>
        <w:numPr>
          <w:ilvl w:val="0"/>
          <w:numId w:val="20"/>
        </w:numPr>
        <w:rPr>
          <w:del w:id="1882" w:author="Katharina Schleidt" w:date="2021-10-17T19:59:00Z"/>
          <w:lang w:eastAsia="ja-JP"/>
        </w:rPr>
      </w:pPr>
      <w:del w:id="1883" w:author="Katharina Schleidt" w:date="2021-10-17T19:59:00Z">
        <w:r w:rsidDel="00561B0B">
          <w:rPr>
            <w:lang w:eastAsia="ja-JP"/>
          </w:rPr>
          <w:delText>ultimateFeatureOfInterest=https://example.org/collections/42/items/42,</w:delText>
        </w:r>
      </w:del>
    </w:p>
    <w:p w14:paraId="6A18D355" w14:textId="21F58C96" w:rsidR="00134DF7" w:rsidDel="00561B0B" w:rsidRDefault="00134DF7" w:rsidP="00220B53">
      <w:pPr>
        <w:pStyle w:val="ListParagraph"/>
        <w:numPr>
          <w:ilvl w:val="0"/>
          <w:numId w:val="20"/>
        </w:numPr>
        <w:rPr>
          <w:del w:id="1884" w:author="Katharina Schleidt" w:date="2021-10-17T19:59:00Z"/>
          <w:lang w:eastAsia="ja-JP"/>
        </w:rPr>
      </w:pPr>
      <w:del w:id="1885" w:author="Katharina Schleidt" w:date="2021-10-17T19:59:00Z">
        <w:r w:rsidDel="00561B0B">
          <w:rPr>
            <w:lang w:eastAsia="ja-JP"/>
          </w:rPr>
          <w:delText>deployment=[empty/NIL/null] (i.e. property provided but with no content),</w:delText>
        </w:r>
      </w:del>
    </w:p>
    <w:p w14:paraId="55704642" w14:textId="182FA55A" w:rsidR="00134DF7" w:rsidDel="00561B0B" w:rsidRDefault="00134DF7" w:rsidP="00220B53">
      <w:pPr>
        <w:pStyle w:val="ListParagraph"/>
        <w:numPr>
          <w:ilvl w:val="0"/>
          <w:numId w:val="20"/>
        </w:numPr>
        <w:rPr>
          <w:del w:id="1886" w:author="Katharina Schleidt" w:date="2021-10-17T19:59:00Z"/>
          <w:lang w:eastAsia="ja-JP"/>
        </w:rPr>
      </w:pPr>
      <w:del w:id="1887" w:author="Katharina Schleidt" w:date="2021-10-17T19:59:00Z">
        <w:r w:rsidDel="00561B0B">
          <w:rPr>
            <w:lang w:eastAsia="ja-JP"/>
          </w:rPr>
          <w:delText>observer=[https://example.org/v1.1/Sensors/41, https://example.org/v1.1/Sensors/43]</w:delText>
        </w:r>
      </w:del>
    </w:p>
    <w:p w14:paraId="4F443EC6" w14:textId="1D2C986F" w:rsidR="00134DF7" w:rsidDel="00561B0B" w:rsidRDefault="00134DF7" w:rsidP="00134DF7">
      <w:pPr>
        <w:rPr>
          <w:del w:id="1888" w:author="Katharina Schleidt" w:date="2021-10-17T19:59:00Z"/>
          <w:lang w:eastAsia="ja-JP"/>
        </w:rPr>
      </w:pPr>
      <w:del w:id="1889" w:author="Katharina Schleidt" w:date="2021-10-17T19:59:00Z">
        <w:r w:rsidDel="00561B0B">
          <w:rPr>
            <w:lang w:eastAsia="ja-JP"/>
          </w:rPr>
          <w:delText>then this means:</w:delText>
        </w:r>
      </w:del>
    </w:p>
    <w:p w14:paraId="082901E2" w14:textId="421F9688" w:rsidR="00134DF7" w:rsidDel="00561B0B" w:rsidRDefault="00134DF7" w:rsidP="00220B53">
      <w:pPr>
        <w:pStyle w:val="ListParagraph"/>
        <w:numPr>
          <w:ilvl w:val="0"/>
          <w:numId w:val="21"/>
        </w:numPr>
        <w:rPr>
          <w:del w:id="1890" w:author="Katharina Schleidt" w:date="2021-10-17T19:59:00Z"/>
          <w:lang w:eastAsia="ja-JP"/>
        </w:rPr>
      </w:pPr>
      <w:del w:id="1891" w:author="Katharina Schleidt" w:date="2021-07-05T20:01:00Z">
        <w:r w:rsidDel="00B32239">
          <w:rPr>
            <w:lang w:eastAsia="ja-JP"/>
          </w:rPr>
          <w:delText xml:space="preserve">the </w:delText>
        </w:r>
      </w:del>
      <w:del w:id="1892" w:author="Katharina Schleidt" w:date="2021-10-17T19:59:00Z">
        <w:r w:rsidDel="00561B0B">
          <w:rPr>
            <w:lang w:eastAsia="ja-JP"/>
          </w:rPr>
          <w:delText>Observations in the collection all have the same ultimateFeatureOfInterest (a reference to https://example.org/collections/42/items/42</w:delText>
        </w:r>
      </w:del>
      <w:del w:id="1893" w:author="Katharina Schleidt" w:date="2021-07-05T20:01:00Z">
        <w:r w:rsidDel="00B32239">
          <w:rPr>
            <w:lang w:eastAsia="ja-JP"/>
          </w:rPr>
          <w:delText>),</w:delText>
        </w:r>
      </w:del>
    </w:p>
    <w:p w14:paraId="2839E750" w14:textId="6C3231D4" w:rsidR="00134DF7" w:rsidDel="00561B0B" w:rsidRDefault="00134DF7" w:rsidP="00220B53">
      <w:pPr>
        <w:pStyle w:val="ListParagraph"/>
        <w:numPr>
          <w:ilvl w:val="0"/>
          <w:numId w:val="21"/>
        </w:numPr>
        <w:rPr>
          <w:del w:id="1894" w:author="Katharina Schleidt" w:date="2021-10-17T19:59:00Z"/>
          <w:lang w:eastAsia="ja-JP"/>
        </w:rPr>
      </w:pPr>
      <w:del w:id="1895" w:author="Katharina Schleidt" w:date="2021-07-05T20:01:00Z">
        <w:r w:rsidDel="00B32239">
          <w:rPr>
            <w:lang w:eastAsia="ja-JP"/>
          </w:rPr>
          <w:delText xml:space="preserve">none </w:delText>
        </w:r>
      </w:del>
      <w:del w:id="1896" w:author="Katharina Schleidt" w:date="2021-10-17T19:59:00Z">
        <w:r w:rsidDel="00561B0B">
          <w:rPr>
            <w:lang w:eastAsia="ja-JP"/>
          </w:rPr>
          <w:delText>of the Observations in the collection have a (reference to a) deployment</w:delText>
        </w:r>
      </w:del>
      <w:del w:id="1897" w:author="Katharina Schleidt" w:date="2021-07-05T20:01:00Z">
        <w:r w:rsidDel="00B32239">
          <w:rPr>
            <w:lang w:eastAsia="ja-JP"/>
          </w:rPr>
          <w:delText>,</w:delText>
        </w:r>
      </w:del>
    </w:p>
    <w:p w14:paraId="506BA1FB" w14:textId="136D8975" w:rsidR="00134DF7" w:rsidDel="00561B0B" w:rsidRDefault="00134DF7" w:rsidP="00220B53">
      <w:pPr>
        <w:pStyle w:val="ListParagraph"/>
        <w:numPr>
          <w:ilvl w:val="0"/>
          <w:numId w:val="21"/>
        </w:numPr>
        <w:rPr>
          <w:del w:id="1898" w:author="Katharina Schleidt" w:date="2021-10-17T19:59:00Z"/>
          <w:lang w:eastAsia="ja-JP"/>
        </w:rPr>
      </w:pPr>
      <w:del w:id="1899" w:author="Katharina Schleidt" w:date="2021-07-05T20:01:00Z">
        <w:r w:rsidDel="00B32239">
          <w:rPr>
            <w:lang w:eastAsia="ja-JP"/>
          </w:rPr>
          <w:delText xml:space="preserve">all </w:delText>
        </w:r>
      </w:del>
      <w:del w:id="1900" w:author="Katharina Schleidt" w:date="2021-10-17T19:59:00Z">
        <w:r w:rsidDel="00561B0B">
          <w:rPr>
            <w:lang w:eastAsia="ja-JP"/>
          </w:rPr>
          <w:delText>Observations in the collection have either one, or both, of the referenced Observers.</w:delText>
        </w:r>
      </w:del>
    </w:p>
    <w:p w14:paraId="67D6BD93" w14:textId="2BF4EDAE" w:rsidR="00E651B7" w:rsidDel="00561B0B" w:rsidRDefault="00134DF7" w:rsidP="00220B53">
      <w:pPr>
        <w:pStyle w:val="ListParagraph"/>
        <w:numPr>
          <w:ilvl w:val="0"/>
          <w:numId w:val="21"/>
        </w:numPr>
        <w:rPr>
          <w:del w:id="1901" w:author="Katharina Schleidt" w:date="2021-10-17T19:59:00Z"/>
          <w:lang w:eastAsia="ja-JP"/>
        </w:rPr>
      </w:pPr>
      <w:del w:id="1902" w:author="Katharina Schleidt" w:date="2021-10-17T19:59:00Z">
        <w:r w:rsidDel="00561B0B">
          <w:rPr>
            <w:lang w:eastAsia="ja-JP"/>
          </w:rPr>
          <w:delText>Since the proximateFeatureOfInterest is not specified in the collection, the Observations in the collection can have any value for this field.</w:delText>
        </w:r>
      </w:del>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561B0B" w14:paraId="44C0AFBE" w14:textId="77777777" w:rsidTr="00561B0B">
        <w:trPr>
          <w:ins w:id="1903" w:author="Katharina Schleidt" w:date="2021-10-17T20:00:00Z"/>
        </w:trPr>
        <w:tc>
          <w:tcPr>
            <w:tcW w:w="4058" w:type="dxa"/>
            <w:shd w:val="clear" w:color="auto" w:fill="auto"/>
            <w:tcMar>
              <w:top w:w="100" w:type="dxa"/>
              <w:left w:w="100" w:type="dxa"/>
              <w:bottom w:w="100" w:type="dxa"/>
              <w:right w:w="100" w:type="dxa"/>
            </w:tcMar>
          </w:tcPr>
          <w:p w14:paraId="34D7CA9F" w14:textId="741AFA13" w:rsidR="00561B0B" w:rsidRDefault="00561B0B" w:rsidP="00D45324">
            <w:pPr>
              <w:widowControl w:val="0"/>
              <w:spacing w:line="240" w:lineRule="auto"/>
              <w:rPr>
                <w:ins w:id="1904" w:author="Katharina Schleidt" w:date="2021-10-17T20:00:00Z"/>
                <w:sz w:val="20"/>
                <w:szCs w:val="20"/>
              </w:rPr>
            </w:pPr>
            <w:ins w:id="1905" w:author="Katharina Schleidt" w:date="2021-10-17T20:00: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w:t>
              </w:r>
              <w:proofErr w:type="spellEnd"/>
              <w:r>
                <w:rPr>
                  <w:sz w:val="20"/>
                  <w:szCs w:val="20"/>
                </w:rPr>
                <w:t>-con</w:t>
              </w:r>
            </w:ins>
          </w:p>
        </w:tc>
        <w:tc>
          <w:tcPr>
            <w:tcW w:w="6226" w:type="dxa"/>
            <w:shd w:val="clear" w:color="auto" w:fill="auto"/>
            <w:tcMar>
              <w:top w:w="100" w:type="dxa"/>
              <w:left w:w="100" w:type="dxa"/>
              <w:bottom w:w="100" w:type="dxa"/>
              <w:right w:w="100" w:type="dxa"/>
            </w:tcMar>
          </w:tcPr>
          <w:p w14:paraId="68E8C454" w14:textId="69E692F6" w:rsidR="00561B0B" w:rsidRDefault="00561B0B" w:rsidP="00D45324">
            <w:pPr>
              <w:widowControl w:val="0"/>
              <w:spacing w:line="240" w:lineRule="auto"/>
              <w:rPr>
                <w:ins w:id="1906" w:author="Katharina Schleidt" w:date="2021-10-17T20:00:00Z"/>
                <w:sz w:val="20"/>
                <w:szCs w:val="20"/>
              </w:rPr>
            </w:pPr>
            <w:ins w:id="1907" w:author="Katharina Schleidt" w:date="2021-10-17T20:00:00Z">
              <w:r w:rsidRPr="00561B0B">
                <w:rPr>
                  <w:sz w:val="20"/>
                  <w:szCs w:val="20"/>
                </w:rPr>
                <w:t xml:space="preserve">If the </w:t>
              </w:r>
              <w:proofErr w:type="spellStart"/>
              <w:r w:rsidRPr="00561B0B">
                <w:rPr>
                  <w:b/>
                  <w:bCs/>
                  <w:sz w:val="20"/>
                  <w:szCs w:val="20"/>
                  <w:rPrChange w:id="1908" w:author="Katharina Schleidt" w:date="2021-10-17T20:01:00Z">
                    <w:rPr>
                      <w:sz w:val="20"/>
                      <w:szCs w:val="20"/>
                    </w:rPr>
                  </w:rPrChange>
                </w:rPr>
                <w:t>collectionType</w:t>
              </w:r>
              <w:proofErr w:type="spellEnd"/>
              <w:r w:rsidRPr="00561B0B">
                <w:rPr>
                  <w:sz w:val="20"/>
                  <w:szCs w:val="20"/>
                </w:rPr>
                <w:t xml:space="preserve"> is provided, property values of the associated </w:t>
              </w:r>
              <w:r w:rsidRPr="00561B0B">
                <w:rPr>
                  <w:b/>
                  <w:bCs/>
                  <w:sz w:val="20"/>
                  <w:szCs w:val="20"/>
                  <w:rPrChange w:id="1909" w:author="Katharina Schleidt" w:date="2021-10-17T20:00:00Z">
                    <w:rPr>
                      <w:sz w:val="20"/>
                      <w:szCs w:val="20"/>
                    </w:rPr>
                  </w:rPrChange>
                </w:rPr>
                <w:t>Observation</w:t>
              </w:r>
              <w:r w:rsidRPr="00561B0B">
                <w:rPr>
                  <w:sz w:val="20"/>
                  <w:szCs w:val="20"/>
                </w:rPr>
                <w:t xml:space="preserve"> and </w:t>
              </w:r>
              <w:proofErr w:type="spellStart"/>
              <w:r w:rsidRPr="00561B0B">
                <w:rPr>
                  <w:b/>
                  <w:bCs/>
                  <w:sz w:val="20"/>
                  <w:szCs w:val="20"/>
                  <w:rPrChange w:id="1910" w:author="Katharina Schleidt" w:date="2021-10-17T20:00:00Z">
                    <w:rPr>
                      <w:sz w:val="20"/>
                      <w:szCs w:val="20"/>
                    </w:rPr>
                  </w:rPrChange>
                </w:rPr>
                <w:t>ObservationCharacteristics</w:t>
              </w:r>
              <w:proofErr w:type="spellEnd"/>
              <w:r w:rsidRPr="00561B0B">
                <w:rPr>
                  <w:sz w:val="20"/>
                  <w:szCs w:val="20"/>
                </w:rPr>
                <w:t xml:space="preserve"> instances SHALL comply with the constraints defined for this </w:t>
              </w:r>
              <w:proofErr w:type="spellStart"/>
              <w:r w:rsidRPr="00561B0B">
                <w:rPr>
                  <w:b/>
                  <w:bCs/>
                  <w:sz w:val="20"/>
                  <w:szCs w:val="20"/>
                  <w:rPrChange w:id="1911" w:author="Katharina Schleidt" w:date="2021-10-17T20:01:00Z">
                    <w:rPr>
                      <w:sz w:val="20"/>
                      <w:szCs w:val="20"/>
                    </w:rPr>
                  </w:rPrChange>
                </w:rPr>
                <w:t>collectionType</w:t>
              </w:r>
              <w:proofErr w:type="spellEnd"/>
              <w:r w:rsidRPr="00561B0B">
                <w:rPr>
                  <w:sz w:val="20"/>
                  <w:szCs w:val="20"/>
                </w:rPr>
                <w:t xml:space="preserve"> value.</w:t>
              </w:r>
            </w:ins>
          </w:p>
        </w:tc>
      </w:tr>
    </w:tbl>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lastRenderedPageBreak/>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w:t>
            </w:r>
            <w:r>
              <w:rPr>
                <w:sz w:val="20"/>
                <w:szCs w:val="20"/>
              </w:rPr>
              <w:lastRenderedPageBreak/>
              <w:t xml:space="preserve">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1912" w:name="_Toc72768889"/>
      <w:proofErr w:type="spellStart"/>
      <w:r w:rsidRPr="00301203">
        <w:t>ObservingCapability</w:t>
      </w:r>
      <w:bookmarkEnd w:id="1912"/>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6F3AC93C" w:rsidR="00027B73" w:rsidDel="00AC6ECA" w:rsidRDefault="00027B73" w:rsidP="00027B73">
      <w:pPr>
        <w:keepNext/>
        <w:rPr>
          <w:del w:id="1913" w:author="Katharina Schleidt" w:date="2021-10-27T12:07:00Z"/>
        </w:rPr>
      </w:pPr>
      <w:del w:id="1914" w:author="Katharina Schleidt" w:date="2021-10-27T12:07:00Z">
        <w:r w:rsidDel="00AC6ECA">
          <w:rPr>
            <w:noProof/>
            <w:lang w:val="fr-FR" w:eastAsia="fr-FR"/>
          </w:rPr>
          <w:lastRenderedPageBreak/>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del>
    </w:p>
    <w:p w14:paraId="0844C000" w14:textId="71B393BA" w:rsidR="009A295C" w:rsidDel="00AC6ECA" w:rsidRDefault="00027B73" w:rsidP="00027B73">
      <w:pPr>
        <w:jc w:val="center"/>
        <w:rPr>
          <w:del w:id="1915" w:author="Katharina Schleidt" w:date="2021-10-27T12:07:00Z"/>
          <w:b/>
          <w:bCs/>
          <w:sz w:val="20"/>
          <w:szCs w:val="20"/>
        </w:rPr>
      </w:pPr>
      <w:del w:id="1916" w:author="Katharina Schleidt" w:date="2021-10-27T12:07:00Z">
        <w:r w:rsidRPr="00027B7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39</w:delText>
        </w:r>
        <w:r w:rsidR="00D471BA" w:rsidDel="00AC6ECA">
          <w:rPr>
            <w:b/>
            <w:bCs/>
            <w:sz w:val="20"/>
            <w:szCs w:val="20"/>
          </w:rPr>
          <w:fldChar w:fldCharType="end"/>
        </w:r>
        <w:r w:rsidR="00FE7E61" w:rsidDel="00AC6ECA">
          <w:rPr>
            <w:b/>
            <w:bCs/>
            <w:sz w:val="20"/>
            <w:szCs w:val="20"/>
          </w:rPr>
          <w:delText xml:space="preserve"> </w:delText>
        </w:r>
        <w:r w:rsidRPr="00027B73" w:rsidDel="00AC6ECA">
          <w:rPr>
            <w:b/>
            <w:bCs/>
            <w:sz w:val="20"/>
            <w:szCs w:val="20"/>
          </w:rPr>
          <w:delText>— (Informative) Included direct and indirect requirements and recommendations of the Basic Observations — ObservingCapability requirements class.</w:delText>
        </w:r>
      </w:del>
    </w:p>
    <w:p w14:paraId="616B1225" w14:textId="77777777" w:rsidR="00DB07B5" w:rsidRDefault="00DB07B5" w:rsidP="00DB07B5">
      <w:pPr>
        <w:keepNext/>
      </w:pPr>
      <w:r>
        <w:rPr>
          <w:noProof/>
          <w:lang w:val="fr-FR" w:eastAsia="fr-FR"/>
        </w:rPr>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1917" w:author="Katharina Schleidt" w:date="2021-07-05T20:03:00Z"/>
          <w:lang w:eastAsia="ja-JP"/>
        </w:rPr>
      </w:pPr>
      <w:del w:id="1918" w:author="Katharina Schleidt" w:date="2021-07-05T20:02:00Z">
        <w:r w:rsidDel="00B32239">
          <w:rPr>
            <w:lang w:eastAsia="ja-JP"/>
          </w:rPr>
          <w:delText xml:space="preserve">some </w:delText>
        </w:r>
      </w:del>
      <w:ins w:id="1919"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1920" w:author="Katharina Schleidt" w:date="2021-07-05T20:03:00Z">
        <w:r w:rsidDel="00B32239">
          <w:rPr>
            <w:lang w:eastAsia="ja-JP"/>
          </w:rPr>
          <w:delText xml:space="preserve">: </w:delText>
        </w:r>
      </w:del>
      <w:ins w:id="1921"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1922" w:author="Katharina Schleidt" w:date="2021-07-05T20:06:00Z"/>
          <w:lang w:eastAsia="ja-JP"/>
        </w:rPr>
      </w:pPr>
      <w:proofErr w:type="spellStart"/>
      <w:ins w:id="1923" w:author="Katharina Schleidt" w:date="2021-07-05T20:06:00Z">
        <w:r>
          <w:rPr>
            <w:lang w:eastAsia="ja-JP"/>
          </w:rPr>
          <w:t>ObservingCapability</w:t>
        </w:r>
      </w:ins>
      <w:proofErr w:type="spellEnd"/>
      <w:ins w:id="1924" w:author="Katharina Schleidt" w:date="2021-07-05T20:07:00Z">
        <w:r>
          <w:rPr>
            <w:lang w:eastAsia="ja-JP"/>
          </w:rPr>
          <w:t>:</w:t>
        </w:r>
      </w:ins>
    </w:p>
    <w:p w14:paraId="1FB10621" w14:textId="77777777" w:rsidR="005671B8" w:rsidRDefault="009F640C" w:rsidP="005671B8">
      <w:pPr>
        <w:pStyle w:val="ListParagraph"/>
        <w:numPr>
          <w:ilvl w:val="2"/>
          <w:numId w:val="21"/>
        </w:numPr>
        <w:rPr>
          <w:ins w:id="1925" w:author="Katharina Schleidt" w:date="2021-07-05T20:06:00Z"/>
          <w:lang w:eastAsia="ja-JP"/>
        </w:rPr>
      </w:pPr>
      <w:proofErr w:type="spellStart"/>
      <w:r>
        <w:rPr>
          <w:lang w:eastAsia="ja-JP"/>
        </w:rPr>
        <w:t>ultimateFeatureOfInterest</w:t>
      </w:r>
      <w:proofErr w:type="spellEnd"/>
      <w:r>
        <w:rPr>
          <w:lang w:eastAsia="ja-JP"/>
        </w:rPr>
        <w:t>:</w:t>
      </w:r>
      <w:ins w:id="1926"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1927"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1928"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1929"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1930" w:author="Katharina Schleidt" w:date="2021-07-05T20:02:00Z">
        <w:r w:rsidDel="00B32239">
          <w:rPr>
            <w:lang w:eastAsia="ja-JP"/>
          </w:rPr>
          <w:delText xml:space="preserve">some </w:delText>
        </w:r>
      </w:del>
      <w:ins w:id="1931"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1932" w:author="Katharina Schleidt" w:date="2021-07-05T20:06:00Z"/>
          <w:lang w:eastAsia="ja-JP"/>
        </w:rPr>
      </w:pPr>
      <w:proofErr w:type="spellStart"/>
      <w:ins w:id="1933"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1934"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Pr="00D45324" w:rsidRDefault="009F640C" w:rsidP="005671B8">
      <w:pPr>
        <w:pStyle w:val="ListParagraph"/>
        <w:numPr>
          <w:ilvl w:val="2"/>
          <w:numId w:val="21"/>
        </w:numPr>
        <w:rPr>
          <w:ins w:id="1935" w:author="Katharina Schleidt" w:date="2021-07-05T20:07:00Z"/>
          <w:lang w:val="fr-FR" w:eastAsia="ja-JP"/>
          <w:rPrChange w:id="1936" w:author="Grellet Sylvain" w:date="2021-10-20T21:17:00Z">
            <w:rPr>
              <w:ins w:id="1937" w:author="Katharina Schleidt" w:date="2021-07-05T20:07:00Z"/>
              <w:lang w:eastAsia="ja-JP"/>
            </w:rPr>
          </w:rPrChange>
        </w:rPr>
      </w:pPr>
      <w:proofErr w:type="spellStart"/>
      <w:r w:rsidRPr="00D45324">
        <w:rPr>
          <w:lang w:val="fr-FR" w:eastAsia="ja-JP"/>
          <w:rPrChange w:id="1938" w:author="Grellet Sylvain" w:date="2021-10-20T21:17:00Z">
            <w:rPr>
              <w:lang w:eastAsia="ja-JP"/>
            </w:rPr>
          </w:rPrChange>
        </w:rPr>
        <w:t>proximateFeatureOfInterest</w:t>
      </w:r>
      <w:proofErr w:type="spellEnd"/>
      <w:r w:rsidRPr="00D45324">
        <w:rPr>
          <w:lang w:val="fr-FR" w:eastAsia="ja-JP"/>
          <w:rPrChange w:id="1939" w:author="Grellet Sylvain" w:date="2021-10-20T21:17:00Z">
            <w:rPr>
              <w:lang w:eastAsia="ja-JP"/>
            </w:rPr>
          </w:rPrChange>
        </w:rPr>
        <w:t xml:space="preserve">: ‘Calcaires du Muschelkalk de Lorraine à SERVIGNY-LES-RAVILLE’, </w:t>
      </w:r>
    </w:p>
    <w:p w14:paraId="6ACB4A05" w14:textId="77777777" w:rsidR="005671B8" w:rsidRDefault="009F640C" w:rsidP="005671B8">
      <w:pPr>
        <w:pStyle w:val="ListParagraph"/>
        <w:numPr>
          <w:ilvl w:val="2"/>
          <w:numId w:val="21"/>
        </w:numPr>
        <w:rPr>
          <w:ins w:id="1940"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1941"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1942" w:author="Katharina Schleidt" w:date="2021-07-05T20:07:00Z"/>
          <w:lang w:eastAsia="ja-JP"/>
        </w:rPr>
      </w:pPr>
      <w:proofErr w:type="spellStart"/>
      <w:ins w:id="1943" w:author="Katharina Schleidt" w:date="2021-07-05T20:07:00Z">
        <w:r>
          <w:rPr>
            <w:lang w:eastAsia="ja-JP"/>
          </w:rPr>
          <w:lastRenderedPageBreak/>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1944"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Pr="00D45324" w:rsidRDefault="009F640C" w:rsidP="005671B8">
      <w:pPr>
        <w:pStyle w:val="ListParagraph"/>
        <w:numPr>
          <w:ilvl w:val="2"/>
          <w:numId w:val="21"/>
        </w:numPr>
        <w:rPr>
          <w:ins w:id="1945" w:author="Katharina Schleidt" w:date="2021-07-05T20:07:00Z"/>
          <w:lang w:val="fr-FR" w:eastAsia="ja-JP"/>
          <w:rPrChange w:id="1946" w:author="Grellet Sylvain" w:date="2021-10-20T21:17:00Z">
            <w:rPr>
              <w:ins w:id="1947" w:author="Katharina Schleidt" w:date="2021-07-05T20:07:00Z"/>
              <w:lang w:eastAsia="ja-JP"/>
            </w:rPr>
          </w:rPrChange>
        </w:rPr>
      </w:pPr>
      <w:proofErr w:type="spellStart"/>
      <w:r w:rsidRPr="00D45324">
        <w:rPr>
          <w:lang w:val="fr-FR" w:eastAsia="ja-JP"/>
          <w:rPrChange w:id="1948" w:author="Grellet Sylvain" w:date="2021-10-20T21:17:00Z">
            <w:rPr>
              <w:lang w:eastAsia="ja-JP"/>
            </w:rPr>
          </w:rPrChange>
        </w:rPr>
        <w:t>proximateFeatureOfInterest</w:t>
      </w:r>
      <w:proofErr w:type="spellEnd"/>
      <w:r w:rsidRPr="00D45324">
        <w:rPr>
          <w:lang w:val="fr-FR" w:eastAsia="ja-JP"/>
          <w:rPrChange w:id="1949" w:author="Grellet Sylvain" w:date="2021-10-20T21:17:00Z">
            <w:rPr>
              <w:lang w:eastAsia="ja-JP"/>
            </w:rPr>
          </w:rPrChange>
        </w:rPr>
        <w:t xml:space="preserve">: ‘Calcaires du Muschelkalk de Lorraine à SERVIGNY-LES-RAVILLE’, </w:t>
      </w:r>
    </w:p>
    <w:p w14:paraId="1D296FC9" w14:textId="77777777" w:rsidR="005671B8" w:rsidRDefault="009F640C" w:rsidP="005671B8">
      <w:pPr>
        <w:pStyle w:val="ListParagraph"/>
        <w:numPr>
          <w:ilvl w:val="2"/>
          <w:numId w:val="21"/>
        </w:numPr>
        <w:rPr>
          <w:ins w:id="1950"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1951"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1952" w:author="Katharina Schleidt" w:date="2021-07-05T20:07:00Z"/>
          <w:lang w:eastAsia="ja-JP"/>
        </w:rPr>
      </w:pPr>
      <w:proofErr w:type="spellStart"/>
      <w:ins w:id="1953"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1954"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Pr="00D45324" w:rsidRDefault="009F640C" w:rsidP="005671B8">
      <w:pPr>
        <w:pStyle w:val="ListParagraph"/>
        <w:numPr>
          <w:ilvl w:val="2"/>
          <w:numId w:val="21"/>
        </w:numPr>
        <w:rPr>
          <w:ins w:id="1955" w:author="Katharina Schleidt" w:date="2021-07-05T20:07:00Z"/>
          <w:lang w:val="fr-FR" w:eastAsia="ja-JP"/>
          <w:rPrChange w:id="1956" w:author="Grellet Sylvain" w:date="2021-10-20T21:17:00Z">
            <w:rPr>
              <w:ins w:id="1957" w:author="Katharina Schleidt" w:date="2021-07-05T20:07:00Z"/>
              <w:lang w:eastAsia="ja-JP"/>
            </w:rPr>
          </w:rPrChange>
        </w:rPr>
      </w:pPr>
      <w:proofErr w:type="spellStart"/>
      <w:r w:rsidRPr="00D45324">
        <w:rPr>
          <w:lang w:val="fr-FR" w:eastAsia="ja-JP"/>
          <w:rPrChange w:id="1958" w:author="Grellet Sylvain" w:date="2021-10-20T21:17:00Z">
            <w:rPr>
              <w:lang w:eastAsia="ja-JP"/>
            </w:rPr>
          </w:rPrChange>
        </w:rPr>
        <w:t>proximateFeatureOfInterest</w:t>
      </w:r>
      <w:proofErr w:type="spellEnd"/>
      <w:r w:rsidRPr="00D45324">
        <w:rPr>
          <w:lang w:val="fr-FR" w:eastAsia="ja-JP"/>
          <w:rPrChange w:id="1959" w:author="Grellet Sylvain" w:date="2021-10-20T21:17:00Z">
            <w:rPr>
              <w:lang w:eastAsia="ja-JP"/>
            </w:rPr>
          </w:rPrChange>
        </w:rPr>
        <w:t xml:space="preserve">: ‘Calcaires du Muschelkalk de Lorraine à SERVIGNY-LES-RAVILLE’, </w:t>
      </w:r>
    </w:p>
    <w:p w14:paraId="585F75F6" w14:textId="77777777" w:rsidR="005671B8" w:rsidRDefault="009F640C" w:rsidP="005671B8">
      <w:pPr>
        <w:pStyle w:val="ListParagraph"/>
        <w:numPr>
          <w:ilvl w:val="2"/>
          <w:numId w:val="21"/>
        </w:numPr>
        <w:rPr>
          <w:ins w:id="1960"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1961"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1962" w:name="_Toc72768890"/>
      <w:proofErr w:type="spellStart"/>
      <w:r w:rsidRPr="00272D78">
        <w:t>ObservableProperty</w:t>
      </w:r>
      <w:bookmarkEnd w:id="1962"/>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67B41F67" w:rsidR="00FE7E61" w:rsidDel="00AC6ECA" w:rsidRDefault="00FE7E61" w:rsidP="00FE7E61">
      <w:pPr>
        <w:keepNext/>
        <w:rPr>
          <w:del w:id="1963" w:author="Katharina Schleidt" w:date="2021-10-27T12:08:00Z"/>
        </w:rPr>
      </w:pPr>
      <w:del w:id="1964" w:author="Katharina Schleidt" w:date="2021-10-27T12:08:00Z">
        <w:r w:rsidDel="00AC6ECA">
          <w:rPr>
            <w:noProof/>
            <w:lang w:val="fr-FR" w:eastAsia="fr-FR"/>
          </w:rPr>
          <w:lastRenderedPageBreak/>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del>
    </w:p>
    <w:p w14:paraId="20F35ED1" w14:textId="3C59A14D" w:rsidR="00FE7E61" w:rsidDel="00AC6ECA" w:rsidRDefault="00FE7E61" w:rsidP="00FE7E61">
      <w:pPr>
        <w:jc w:val="center"/>
        <w:rPr>
          <w:del w:id="1965" w:author="Katharina Schleidt" w:date="2021-10-27T12:08:00Z"/>
          <w:b/>
          <w:bCs/>
          <w:sz w:val="20"/>
          <w:szCs w:val="20"/>
        </w:rPr>
      </w:pPr>
      <w:del w:id="1966" w:author="Katharina Schleidt" w:date="2021-10-27T12:08:00Z">
        <w:r w:rsidRPr="00FE7E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41</w:delText>
        </w:r>
        <w:r w:rsidR="00D471BA" w:rsidDel="00AC6ECA">
          <w:rPr>
            <w:b/>
            <w:bCs/>
            <w:sz w:val="20"/>
            <w:szCs w:val="20"/>
          </w:rPr>
          <w:fldChar w:fldCharType="end"/>
        </w:r>
        <w:r w:rsidR="0056682B" w:rsidDel="00AC6ECA">
          <w:rPr>
            <w:b/>
            <w:bCs/>
            <w:sz w:val="20"/>
            <w:szCs w:val="20"/>
          </w:rPr>
          <w:delText xml:space="preserve"> </w:delText>
        </w:r>
        <w:r w:rsidRPr="00FE7E61" w:rsidDel="00AC6ECA">
          <w:rPr>
            <w:b/>
            <w:bCs/>
            <w:sz w:val="20"/>
            <w:szCs w:val="20"/>
          </w:rPr>
          <w:delText>— (Informative) Included direct and indirect requirements and recommendations of the Basic Observations — ObservableProperty requirements class.</w:delText>
        </w:r>
      </w:del>
    </w:p>
    <w:p w14:paraId="05EF692D" w14:textId="77777777" w:rsidR="00472422" w:rsidRDefault="00472422" w:rsidP="00472422">
      <w:pPr>
        <w:keepNext/>
      </w:pPr>
      <w:r>
        <w:rPr>
          <w:noProof/>
          <w:lang w:val="fr-FR" w:eastAsia="fr-FR"/>
        </w:rPr>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1967" w:name="_Toc72768891"/>
      <w:proofErr w:type="spellStart"/>
      <w:r w:rsidRPr="00A10F3F">
        <w:t>ObservingProcedure</w:t>
      </w:r>
      <w:bookmarkEnd w:id="1967"/>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65AE4F9" w:rsidR="0056682B" w:rsidDel="00AC6ECA" w:rsidRDefault="0056682B" w:rsidP="0056682B">
      <w:pPr>
        <w:keepNext/>
        <w:rPr>
          <w:del w:id="1968" w:author="Katharina Schleidt" w:date="2021-10-27T12:08:00Z"/>
        </w:rPr>
      </w:pPr>
      <w:del w:id="1969" w:author="Katharina Schleidt" w:date="2021-10-27T12:08:00Z">
        <w:r w:rsidDel="00AC6ECA">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del>
    </w:p>
    <w:p w14:paraId="3596032D" w14:textId="7A803E42" w:rsidR="00A10F3F" w:rsidDel="00AC6ECA" w:rsidRDefault="0056682B" w:rsidP="0056682B">
      <w:pPr>
        <w:jc w:val="center"/>
        <w:rPr>
          <w:del w:id="1970" w:author="Katharina Schleidt" w:date="2021-10-27T12:08:00Z"/>
          <w:b/>
          <w:bCs/>
          <w:sz w:val="20"/>
          <w:szCs w:val="20"/>
        </w:rPr>
      </w:pPr>
      <w:del w:id="1971" w:author="Katharina Schleidt" w:date="2021-10-27T12:08:00Z">
        <w:r w:rsidRPr="0056682B"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43</w:delText>
        </w:r>
        <w:r w:rsidR="00D471BA" w:rsidDel="00AC6ECA">
          <w:rPr>
            <w:b/>
            <w:bCs/>
            <w:sz w:val="20"/>
            <w:szCs w:val="20"/>
          </w:rPr>
          <w:fldChar w:fldCharType="end"/>
        </w:r>
        <w:r w:rsidRPr="0056682B" w:rsidDel="00AC6ECA">
          <w:rPr>
            <w:b/>
            <w:bCs/>
            <w:sz w:val="20"/>
            <w:szCs w:val="20"/>
          </w:rPr>
          <w:delText xml:space="preserve"> — (Informative) Included direct and indirect requirements and recommendations of the Basic Observations — ObservingProcedure requirements class.</w:delText>
        </w:r>
      </w:del>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1972" w:name="_Toc72768892"/>
      <w:r w:rsidRPr="00397804">
        <w:t>Observer</w:t>
      </w:r>
      <w:bookmarkEnd w:id="1972"/>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672E2F5A" w:rsidR="00A23375" w:rsidDel="00AC6ECA" w:rsidRDefault="00A23375" w:rsidP="00A23375">
      <w:pPr>
        <w:keepNext/>
        <w:rPr>
          <w:del w:id="1973" w:author="Katharina Schleidt" w:date="2021-10-27T12:08:00Z"/>
        </w:rPr>
      </w:pPr>
      <w:del w:id="1974" w:author="Katharina Schleidt" w:date="2021-10-27T12:08:00Z">
        <w:r w:rsidDel="00AC6ECA">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del>
    </w:p>
    <w:p w14:paraId="059F6596" w14:textId="631B4543" w:rsidR="008A3988" w:rsidDel="00AC6ECA" w:rsidRDefault="00A23375" w:rsidP="00A23375">
      <w:pPr>
        <w:jc w:val="center"/>
        <w:rPr>
          <w:del w:id="1975" w:author="Katharina Schleidt" w:date="2021-10-27T12:08:00Z"/>
          <w:b/>
          <w:bCs/>
          <w:sz w:val="20"/>
          <w:szCs w:val="20"/>
        </w:rPr>
      </w:pPr>
      <w:del w:id="1976" w:author="Katharina Schleidt" w:date="2021-10-27T12:08:00Z">
        <w:r w:rsidRPr="00A2337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45</w:delText>
        </w:r>
        <w:r w:rsidR="00D471BA" w:rsidDel="00AC6ECA">
          <w:rPr>
            <w:b/>
            <w:bCs/>
            <w:sz w:val="20"/>
            <w:szCs w:val="20"/>
          </w:rPr>
          <w:fldChar w:fldCharType="end"/>
        </w:r>
        <w:r w:rsidRPr="00A23375" w:rsidDel="00AC6ECA">
          <w:rPr>
            <w:b/>
            <w:bCs/>
            <w:sz w:val="20"/>
            <w:szCs w:val="20"/>
          </w:rPr>
          <w:delText xml:space="preserve"> — (Informative) Included direct and indirect requirements and recommendations of the Basic Observations — Observer requirements class.</w:delText>
        </w:r>
      </w:del>
    </w:p>
    <w:p w14:paraId="47A869D2" w14:textId="77777777" w:rsidR="003565D4" w:rsidRDefault="003565D4" w:rsidP="003565D4">
      <w:pPr>
        <w:keepNext/>
      </w:pPr>
      <w:r>
        <w:rPr>
          <w:noProof/>
          <w:lang w:val="fr-FR" w:eastAsia="fr-FR"/>
        </w:rPr>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1977" w:name="_Toc72768893"/>
      <w:r w:rsidRPr="008E22C4">
        <w:t>Host</w:t>
      </w:r>
      <w:bookmarkEnd w:id="1977"/>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BE1B854" w:rsidR="00594FA6" w:rsidDel="00AC6ECA" w:rsidRDefault="00594FA6" w:rsidP="00594FA6">
      <w:pPr>
        <w:keepNext/>
        <w:rPr>
          <w:del w:id="1978" w:author="Katharina Schleidt" w:date="2021-10-27T12:08:00Z"/>
        </w:rPr>
      </w:pPr>
      <w:del w:id="1979" w:author="Katharina Schleidt" w:date="2021-10-27T12:08:00Z">
        <w:r w:rsidDel="00AC6ECA">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del>
    </w:p>
    <w:p w14:paraId="519824C4" w14:textId="518FCD8B" w:rsidR="008E22C4" w:rsidDel="00AC6ECA" w:rsidRDefault="00594FA6" w:rsidP="00594FA6">
      <w:pPr>
        <w:jc w:val="center"/>
        <w:rPr>
          <w:del w:id="1980" w:author="Katharina Schleidt" w:date="2021-10-27T12:08:00Z"/>
          <w:b/>
          <w:bCs/>
          <w:sz w:val="20"/>
          <w:szCs w:val="20"/>
        </w:rPr>
      </w:pPr>
      <w:del w:id="1981" w:author="Katharina Schleidt" w:date="2021-10-27T12:08:00Z">
        <w:r w:rsidRPr="00594FA6"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47</w:delText>
        </w:r>
        <w:r w:rsidR="00D471BA" w:rsidDel="00AC6ECA">
          <w:rPr>
            <w:b/>
            <w:bCs/>
            <w:sz w:val="20"/>
            <w:szCs w:val="20"/>
          </w:rPr>
          <w:fldChar w:fldCharType="end"/>
        </w:r>
        <w:r w:rsidRPr="00594FA6" w:rsidDel="00AC6ECA">
          <w:rPr>
            <w:b/>
            <w:bCs/>
            <w:sz w:val="20"/>
            <w:szCs w:val="20"/>
          </w:rPr>
          <w:delText xml:space="preserve"> — (Informative) Included direct and indirect requirements and recommendations of the Basic Observations — Host requirements class.</w:delText>
        </w:r>
      </w:del>
    </w:p>
    <w:p w14:paraId="0351F2AD" w14:textId="7AC8C31E" w:rsidR="00594FA6" w:rsidRDefault="00C06E23" w:rsidP="00C06E23">
      <w:pPr>
        <w:pStyle w:val="Heading2"/>
      </w:pPr>
      <w:bookmarkStart w:id="1982" w:name="_Toc72768894"/>
      <w:r w:rsidRPr="00C06E23">
        <w:t>Deployment</w:t>
      </w:r>
      <w:bookmarkEnd w:id="1982"/>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6D909A7" w:rsidR="007D3C2A" w:rsidDel="00AC6ECA" w:rsidRDefault="007D3C2A" w:rsidP="007D3C2A">
      <w:pPr>
        <w:keepNext/>
        <w:rPr>
          <w:del w:id="1983" w:author="Katharina Schleidt" w:date="2021-10-27T12:08:00Z"/>
        </w:rPr>
      </w:pPr>
      <w:del w:id="1984" w:author="Katharina Schleidt" w:date="2021-10-27T12:08:00Z">
        <w:r w:rsidDel="00AC6ECA">
          <w:rPr>
            <w:noProof/>
            <w:lang w:val="fr-FR" w:eastAsia="fr-FR"/>
          </w:rPr>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del>
    </w:p>
    <w:p w14:paraId="73778CB4" w14:textId="04A7315F" w:rsidR="00C06E23" w:rsidDel="00AC6ECA" w:rsidRDefault="007D3C2A" w:rsidP="007D3C2A">
      <w:pPr>
        <w:jc w:val="center"/>
        <w:rPr>
          <w:del w:id="1985" w:author="Katharina Schleidt" w:date="2021-10-27T12:08:00Z"/>
          <w:b/>
          <w:bCs/>
          <w:sz w:val="20"/>
          <w:szCs w:val="20"/>
        </w:rPr>
      </w:pPr>
      <w:del w:id="1986" w:author="Katharina Schleidt" w:date="2021-10-27T12:08:00Z">
        <w:r w:rsidRPr="007D3C2A"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48</w:delText>
        </w:r>
        <w:r w:rsidR="00D471BA" w:rsidDel="00AC6ECA">
          <w:rPr>
            <w:b/>
            <w:bCs/>
            <w:sz w:val="20"/>
            <w:szCs w:val="20"/>
          </w:rPr>
          <w:fldChar w:fldCharType="end"/>
        </w:r>
        <w:r w:rsidRPr="007D3C2A" w:rsidDel="00AC6ECA">
          <w:rPr>
            <w:b/>
            <w:bCs/>
            <w:sz w:val="20"/>
            <w:szCs w:val="20"/>
          </w:rPr>
          <w:delText xml:space="preserve"> — (Informative) Included direct and indirect requirements and recommendations of the Basic Observations — Deployment requirements class.</w:delText>
        </w:r>
      </w:del>
    </w:p>
    <w:p w14:paraId="0028D552" w14:textId="68B47F71" w:rsidR="007D3C2A" w:rsidRDefault="000778C3" w:rsidP="000778C3">
      <w:pPr>
        <w:pStyle w:val="Heading2"/>
      </w:pPr>
      <w:bookmarkStart w:id="1987" w:name="_Toc72768895"/>
      <w:proofErr w:type="spellStart"/>
      <w:r w:rsidRPr="000778C3">
        <w:t>GenericDomainFeature</w:t>
      </w:r>
      <w:bookmarkEnd w:id="1987"/>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1759E081" w:rsidR="00EF1691" w:rsidDel="00AC6ECA" w:rsidRDefault="00EF1691" w:rsidP="00EF1691">
      <w:pPr>
        <w:keepNext/>
        <w:rPr>
          <w:del w:id="1988" w:author="Katharina Schleidt" w:date="2021-10-27T12:08:00Z"/>
        </w:rPr>
      </w:pPr>
      <w:del w:id="1989" w:author="Katharina Schleidt" w:date="2021-10-27T12:08:00Z">
        <w:r w:rsidDel="00AC6ECA">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del>
    </w:p>
    <w:p w14:paraId="67925294" w14:textId="49E1566F" w:rsidR="0041703C" w:rsidDel="00AC6ECA" w:rsidRDefault="00EF1691" w:rsidP="00EF1691">
      <w:pPr>
        <w:jc w:val="center"/>
        <w:rPr>
          <w:del w:id="1990" w:author="Katharina Schleidt" w:date="2021-10-27T12:08:00Z"/>
          <w:b/>
          <w:bCs/>
          <w:sz w:val="20"/>
          <w:szCs w:val="20"/>
        </w:rPr>
      </w:pPr>
      <w:del w:id="1991" w:author="Katharina Schleidt" w:date="2021-10-27T12:08:00Z">
        <w:r w:rsidRPr="00EF169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49</w:delText>
        </w:r>
        <w:r w:rsidR="00D471BA" w:rsidDel="00AC6ECA">
          <w:rPr>
            <w:b/>
            <w:bCs/>
            <w:sz w:val="20"/>
            <w:szCs w:val="20"/>
          </w:rPr>
          <w:fldChar w:fldCharType="end"/>
        </w:r>
        <w:r w:rsidRPr="00EF1691" w:rsidDel="00AC6ECA">
          <w:rPr>
            <w:b/>
            <w:bCs/>
            <w:sz w:val="20"/>
            <w:szCs w:val="20"/>
          </w:rPr>
          <w:delText xml:space="preserve"> — (Informative) Included direct and indirect requirements and recommendations of the Basic Observations — GenericDomainFeature requirements class.</w:delText>
        </w:r>
      </w:del>
    </w:p>
    <w:p w14:paraId="378BB45D" w14:textId="77777777" w:rsidR="00F23B84" w:rsidRDefault="00F23B84" w:rsidP="00F23B84">
      <w:pPr>
        <w:keepNext/>
      </w:pPr>
      <w:r>
        <w:rPr>
          <w:noProof/>
          <w:lang w:val="fr-FR" w:eastAsia="fr-FR"/>
        </w:rPr>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1992" w:name="_Toc72768896"/>
      <w:proofErr w:type="spellStart"/>
      <w:r w:rsidRPr="00752CFD">
        <w:lastRenderedPageBreak/>
        <w:t>Codelists</w:t>
      </w:r>
      <w:bookmarkEnd w:id="1992"/>
      <w:proofErr w:type="spellEnd"/>
    </w:p>
    <w:p w14:paraId="3672D539" w14:textId="4C8008B1" w:rsidR="00FF4349" w:rsidRDefault="00FF4349" w:rsidP="00FF4349">
      <w:pPr>
        <w:pStyle w:val="Heading3"/>
      </w:pPr>
      <w:proofErr w:type="spellStart"/>
      <w:r w:rsidRPr="00FF4349">
        <w:t>AbstractObservationCollectionType</w:t>
      </w:r>
      <w:proofErr w:type="spellEnd"/>
    </w:p>
    <w:p w14:paraId="2868B663" w14:textId="12898AC3"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ins w:id="1993" w:author="Katharina Schleidt" w:date="2021-10-17T20:06:00Z">
        <w:r w:rsidR="004205BE">
          <w:rPr>
            <w:lang w:eastAsia="ja-JP"/>
          </w:rPr>
          <w:t>Observation</w:t>
        </w:r>
      </w:ins>
      <w:r w:rsidRPr="00F41D3D">
        <w:rPr>
          <w:lang w:eastAsia="ja-JP"/>
        </w:rPr>
        <w:t>CollectionType</w:t>
      </w:r>
      <w:proofErr w:type="spellEnd"/>
      <w:del w:id="1994" w:author="Katharina Schleidt" w:date="2021-10-17T20:06:00Z">
        <w:r w:rsidRPr="00F41D3D" w:rsidDel="004205BE">
          <w:rPr>
            <w:lang w:eastAsia="ja-JP"/>
          </w:rPr>
          <w:delText>ByMemberCharacteristicsSemantics</w:delText>
        </w:r>
      </w:del>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203E67">
        <w:tc>
          <w:tcPr>
            <w:tcW w:w="4526" w:type="dxa"/>
            <w:shd w:val="clear" w:color="auto" w:fill="auto"/>
            <w:tcMar>
              <w:top w:w="100" w:type="dxa"/>
              <w:left w:w="100" w:type="dxa"/>
              <w:bottom w:w="100" w:type="dxa"/>
              <w:right w:w="100" w:type="dxa"/>
            </w:tcMar>
          </w:tcPr>
          <w:p w14:paraId="125CEFB2" w14:textId="0EFD6713" w:rsidR="00FF4349" w:rsidRDefault="00FF4349" w:rsidP="00C35DAC">
            <w:pPr>
              <w:widowControl w:val="0"/>
              <w:spacing w:line="240" w:lineRule="auto"/>
              <w:rPr>
                <w:sz w:val="20"/>
                <w:szCs w:val="20"/>
              </w:rPr>
            </w:pPr>
            <w:r>
              <w:rPr>
                <w:b/>
                <w:sz w:val="20"/>
                <w:szCs w:val="20"/>
              </w:rPr>
              <w:t>Requirement</w:t>
            </w:r>
            <w:r>
              <w:rPr>
                <w:sz w:val="20"/>
                <w:szCs w:val="20"/>
              </w:rPr>
              <w:br/>
            </w:r>
            <w:bookmarkStart w:id="1995" w:name="_Hlk85395791"/>
            <w:r>
              <w:rPr>
                <w:sz w:val="20"/>
                <w:szCs w:val="20"/>
              </w:rPr>
              <w:t>/req/obs-basic/</w:t>
            </w:r>
            <w:ins w:id="1996" w:author="Katharina Schleidt" w:date="2021-10-17T20:44:00Z">
              <w:r w:rsidR="00D00C9F" w:rsidRPr="00FF4349">
                <w:rPr>
                  <w:sz w:val="20"/>
                  <w:szCs w:val="20"/>
                </w:rPr>
                <w:t>AbstractObservationCollectionType</w:t>
              </w:r>
            </w:ins>
            <w:del w:id="1997" w:author="Katharina Schleidt" w:date="2021-10-17T20:44:00Z">
              <w:r w:rsidDel="00D00C9F">
                <w:rPr>
                  <w:sz w:val="20"/>
                  <w:szCs w:val="20"/>
                </w:rPr>
                <w:delText>ObservationCollection</w:delText>
              </w:r>
            </w:del>
            <w:r>
              <w:rPr>
                <w:sz w:val="20"/>
                <w:szCs w:val="20"/>
              </w:rPr>
              <w:t>/</w:t>
            </w:r>
            <w:r w:rsidRPr="00FF4349">
              <w:rPr>
                <w:sz w:val="20"/>
                <w:szCs w:val="20"/>
              </w:rPr>
              <w:t>AbstractObservationCollectionType</w:t>
            </w:r>
            <w:r>
              <w:rPr>
                <w:sz w:val="20"/>
                <w:szCs w:val="20"/>
              </w:rPr>
              <w:t>-sem</w:t>
            </w:r>
            <w:bookmarkEnd w:id="1995"/>
          </w:p>
        </w:tc>
        <w:tc>
          <w:tcPr>
            <w:tcW w:w="5796" w:type="dxa"/>
            <w:shd w:val="clear" w:color="auto" w:fill="auto"/>
            <w:tcMar>
              <w:top w:w="100" w:type="dxa"/>
              <w:left w:w="100" w:type="dxa"/>
              <w:bottom w:w="100" w:type="dxa"/>
              <w:right w:w="100" w:type="dxa"/>
            </w:tcMar>
          </w:tcPr>
          <w:p w14:paraId="1153F422" w14:textId="77777777" w:rsidR="00203E67" w:rsidRPr="00203E67" w:rsidRDefault="00203E67" w:rsidP="00203E67">
            <w:pPr>
              <w:widowControl w:val="0"/>
              <w:tabs>
                <w:tab w:val="clear" w:pos="403"/>
              </w:tabs>
              <w:spacing w:after="0" w:line="240" w:lineRule="auto"/>
              <w:ind w:left="360"/>
              <w:rPr>
                <w:ins w:id="1998" w:author="Katharina Schleidt" w:date="2021-10-27T12:00:00Z"/>
                <w:sz w:val="20"/>
                <w:szCs w:val="20"/>
              </w:rPr>
            </w:pPr>
            <w:ins w:id="1999" w:author="Katharina Schleidt" w:date="2021-10-27T12:00:00Z">
              <w:r w:rsidRPr="00203E67">
                <w:rPr>
                  <w:sz w:val="20"/>
                  <w:szCs w:val="20"/>
                </w:rPr>
                <w:t xml:space="preserve">An empty extension point for providing various classification schemes for </w:t>
              </w:r>
              <w:proofErr w:type="spellStart"/>
              <w:r w:rsidRPr="00203E67">
                <w:rPr>
                  <w:b/>
                  <w:bCs/>
                  <w:sz w:val="20"/>
                  <w:szCs w:val="20"/>
                  <w:rPrChange w:id="2000" w:author="Katharina Schleidt" w:date="2021-10-27T12:00:00Z">
                    <w:rPr>
                      <w:sz w:val="20"/>
                      <w:szCs w:val="20"/>
                    </w:rPr>
                  </w:rPrChange>
                </w:rPr>
                <w:t>ObservationCollections</w:t>
              </w:r>
              <w:proofErr w:type="spellEnd"/>
              <w:r w:rsidRPr="00203E67">
                <w:rPr>
                  <w:sz w:val="20"/>
                  <w:szCs w:val="20"/>
                </w:rPr>
                <w:t>.</w:t>
              </w:r>
            </w:ins>
          </w:p>
          <w:p w14:paraId="05FB585F" w14:textId="5CC98734" w:rsidR="00FF4349" w:rsidRPr="00182C3E" w:rsidRDefault="00203E67" w:rsidP="00203E67">
            <w:pPr>
              <w:widowControl w:val="0"/>
              <w:tabs>
                <w:tab w:val="clear" w:pos="403"/>
              </w:tabs>
              <w:spacing w:after="0" w:line="240" w:lineRule="auto"/>
              <w:ind w:left="360"/>
              <w:rPr>
                <w:sz w:val="20"/>
                <w:szCs w:val="20"/>
              </w:rPr>
            </w:pPr>
            <w:ins w:id="2001" w:author="Katharina Schleidt" w:date="2021-10-27T12:00:00Z">
              <w:r w:rsidRPr="00203E67">
                <w:rPr>
                  <w:sz w:val="20"/>
                  <w:szCs w:val="20"/>
                </w:rPr>
                <w:t xml:space="preserve">If </w:t>
              </w:r>
              <w:proofErr w:type="spellStart"/>
              <w:r w:rsidRPr="00203E67">
                <w:rPr>
                  <w:b/>
                  <w:bCs/>
                  <w:sz w:val="20"/>
                  <w:szCs w:val="20"/>
                  <w:rPrChange w:id="2002" w:author="Katharina Schleidt" w:date="2021-10-27T12:00:00Z">
                    <w:rPr>
                      <w:sz w:val="20"/>
                      <w:szCs w:val="20"/>
                    </w:rPr>
                  </w:rPrChange>
                </w:rPr>
                <w:t>ObservationCollection</w:t>
              </w:r>
              <w:proofErr w:type="spellEnd"/>
              <w:r w:rsidRPr="00203E67">
                <w:rPr>
                  <w:sz w:val="20"/>
                  <w:szCs w:val="20"/>
                </w:rPr>
                <w:t xml:space="preserve"> classification schemes are used in the implementing application schemas, a concrete realization SHALL be created for the application.</w:t>
              </w:r>
            </w:ins>
            <w:del w:id="2003" w:author="Katharina Schleidt" w:date="2021-10-27T12:00:00Z">
              <w:r w:rsidR="00FF4349" w:rsidDel="00203E67">
                <w:rPr>
                  <w:sz w:val="20"/>
                  <w:szCs w:val="20"/>
                </w:rPr>
                <w:delText>A codelist detailing the semantics of collection types</w:delText>
              </w:r>
              <w:r w:rsidR="007E3A01" w:rsidDel="00203E67">
                <w:rPr>
                  <w:sz w:val="20"/>
                  <w:szCs w:val="20"/>
                </w:rPr>
                <w:delText xml:space="preserve">. A concrete realization </w:delText>
              </w:r>
              <w:commentRangeStart w:id="2004"/>
              <w:r w:rsidR="007E3A01" w:rsidDel="00203E67">
                <w:rPr>
                  <w:sz w:val="20"/>
                  <w:szCs w:val="20"/>
                </w:rPr>
                <w:delText xml:space="preserve">must </w:delText>
              </w:r>
              <w:commentRangeEnd w:id="2004"/>
              <w:r w:rsidR="0096663C" w:rsidDel="00203E67">
                <w:rPr>
                  <w:rStyle w:val="CommentReference"/>
                </w:rPr>
                <w:commentReference w:id="2004"/>
              </w:r>
              <w:r w:rsidR="007E3A01" w:rsidDel="00203E67">
                <w:rPr>
                  <w:sz w:val="20"/>
                  <w:szCs w:val="20"/>
                </w:rPr>
                <w:delText>be created for the application.</w:delText>
              </w:r>
            </w:del>
          </w:p>
        </w:tc>
      </w:tr>
    </w:tbl>
    <w:p w14:paraId="2522786E" w14:textId="77777777" w:rsidR="00FF4349" w:rsidRPr="00ED1BF8" w:rsidRDefault="00FF4349" w:rsidP="00917C89"/>
    <w:p w14:paraId="3B70BBB1" w14:textId="1AEA6310" w:rsidR="00752CFD" w:rsidRDefault="00561B0B" w:rsidP="00752CFD">
      <w:pPr>
        <w:pStyle w:val="Heading3"/>
      </w:pPr>
      <w:proofErr w:type="spellStart"/>
      <w:r>
        <w:t>Observation</w:t>
      </w:r>
      <w:r w:rsidR="00752CFD" w:rsidRPr="00752CFD">
        <w:t>CollectionType</w:t>
      </w:r>
      <w:proofErr w:type="spellEnd"/>
    </w:p>
    <w:p w14:paraId="3119A6BA" w14:textId="360E9FED" w:rsidR="00752CFD" w:rsidRDefault="00F41D3D" w:rsidP="00752CFD">
      <w:pPr>
        <w:rPr>
          <w:lang w:eastAsia="ja-JP"/>
        </w:rPr>
      </w:pPr>
      <w:r w:rsidRPr="00F41D3D">
        <w:rPr>
          <w:lang w:eastAsia="ja-JP"/>
        </w:rPr>
        <w:t xml:space="preserve">The code list </w:t>
      </w:r>
      <w:proofErr w:type="spellStart"/>
      <w:r w:rsidR="00561B0B">
        <w:rPr>
          <w:lang w:eastAsia="ja-JP"/>
        </w:rPr>
        <w:t>Observation</w:t>
      </w:r>
      <w:r w:rsidRPr="00F41D3D">
        <w:rPr>
          <w:lang w:eastAsia="ja-JP"/>
        </w:rPr>
        <w:t>CollectionType</w:t>
      </w:r>
      <w:proofErr w:type="spellEnd"/>
      <w:r w:rsidR="004205BE">
        <w:rPr>
          <w:lang w:eastAsia="ja-JP"/>
        </w:rPr>
        <w:t xml:space="preserve"> realizes the </w:t>
      </w:r>
      <w:proofErr w:type="spellStart"/>
      <w:r w:rsidR="004205BE" w:rsidRPr="00FF4349">
        <w:rPr>
          <w:lang w:eastAsia="ja-JP"/>
        </w:rPr>
        <w:t>AbstractObservationCollectionType</w:t>
      </w:r>
      <w:proofErr w:type="spellEnd"/>
      <w:r w:rsidR="004205BE">
        <w:rPr>
          <w:lang w:eastAsia="ja-JP"/>
        </w:rPr>
        <w:t xml:space="preserve"> and</w:t>
      </w:r>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w:t>
      </w:r>
      <w:r w:rsidR="00F0627F">
        <w:rPr>
          <w:lang w:eastAsia="ja-JP"/>
        </w:rPr>
        <w:t>e</w:t>
      </w:r>
      <w:r w:rsidR="00752CFD" w:rsidRPr="00752CFD">
        <w:rPr>
          <w:lang w:eastAsia="ja-JP"/>
        </w:rPr>
        <w:t>ous" and "summarizing"</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845233">
        <w:tc>
          <w:tcPr>
            <w:tcW w:w="4526" w:type="dxa"/>
            <w:shd w:val="clear" w:color="auto" w:fill="auto"/>
            <w:tcMar>
              <w:top w:w="100" w:type="dxa"/>
              <w:left w:w="100" w:type="dxa"/>
              <w:bottom w:w="100" w:type="dxa"/>
              <w:right w:w="100" w:type="dxa"/>
            </w:tcMar>
          </w:tcPr>
          <w:p w14:paraId="79C37882" w14:textId="148931A9" w:rsidR="00182C3E" w:rsidRDefault="00182C3E" w:rsidP="001A5B74">
            <w:pPr>
              <w:widowControl w:val="0"/>
              <w:spacing w:line="240" w:lineRule="auto"/>
              <w:rPr>
                <w:sz w:val="20"/>
                <w:szCs w:val="20"/>
              </w:rPr>
            </w:pPr>
            <w:r>
              <w:rPr>
                <w:b/>
                <w:sz w:val="20"/>
                <w:szCs w:val="20"/>
              </w:rPr>
              <w:t>Requirement</w:t>
            </w:r>
            <w:r>
              <w:rPr>
                <w:sz w:val="20"/>
                <w:szCs w:val="20"/>
              </w:rPr>
              <w:br/>
            </w:r>
            <w:bookmarkStart w:id="2005" w:name="_Hlk85395796"/>
            <w:r w:rsidRPr="00845233">
              <w:rPr>
                <w:sz w:val="20"/>
                <w:szCs w:val="20"/>
              </w:rPr>
              <w:t>/req/obs-basic/</w:t>
            </w:r>
            <w:r w:rsidR="00845233" w:rsidRPr="00097151">
              <w:rPr>
                <w:sz w:val="20"/>
                <w:szCs w:val="20"/>
                <w:lang w:eastAsia="ja-JP"/>
              </w:rPr>
              <w:t>Observation</w:t>
            </w:r>
            <w:r w:rsidR="00845233" w:rsidRPr="00845233">
              <w:rPr>
                <w:sz w:val="20"/>
                <w:szCs w:val="20"/>
              </w:rPr>
              <w:t>CollectionType</w:t>
            </w:r>
            <w:r w:rsidRPr="00845233">
              <w:rPr>
                <w:sz w:val="20"/>
                <w:szCs w:val="20"/>
              </w:rPr>
              <w:t>/</w:t>
            </w:r>
            <w:r w:rsidR="00845233" w:rsidRPr="00097151">
              <w:rPr>
                <w:sz w:val="20"/>
                <w:szCs w:val="20"/>
                <w:lang w:eastAsia="ja-JP"/>
              </w:rPr>
              <w:t>Observation</w:t>
            </w:r>
            <w:r w:rsidRPr="00845233">
              <w:rPr>
                <w:sz w:val="20"/>
                <w:szCs w:val="20"/>
              </w:rPr>
              <w:t>CollectionType-sem</w:t>
            </w:r>
            <w:bookmarkEnd w:id="2005"/>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7CEFC6C7" w:rsidR="00182C3E" w:rsidRDefault="00182C3E" w:rsidP="00220B53">
            <w:pPr>
              <w:widowControl w:val="0"/>
              <w:numPr>
                <w:ilvl w:val="0"/>
                <w:numId w:val="22"/>
              </w:numPr>
              <w:tabs>
                <w:tab w:val="clear" w:pos="403"/>
              </w:tabs>
              <w:spacing w:after="0" w:line="240" w:lineRule="auto"/>
              <w:rPr>
                <w:sz w:val="20"/>
                <w:szCs w:val="20"/>
              </w:rPr>
            </w:pPr>
            <w:r>
              <w:rPr>
                <w:sz w:val="20"/>
                <w:szCs w:val="20"/>
              </w:rPr>
              <w:t>homogen</w:t>
            </w:r>
            <w:r w:rsidR="00F0627F">
              <w:rPr>
                <w:sz w:val="20"/>
                <w:szCs w:val="20"/>
              </w:rPr>
              <w:t>e</w:t>
            </w:r>
            <w:r>
              <w:rPr>
                <w:sz w:val="20"/>
                <w:szCs w:val="20"/>
              </w:rPr>
              <w:t>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09E66759" w:rsidR="00472D05" w:rsidRDefault="00472D05" w:rsidP="00752C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39F7E107" w14:textId="77777777" w:rsidTr="00845233">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52451" w14:textId="5FDB1BD6" w:rsidR="00845233" w:rsidRPr="00730D8D" w:rsidRDefault="00845233" w:rsidP="00D45324">
            <w:pPr>
              <w:widowControl w:val="0"/>
              <w:spacing w:line="240" w:lineRule="auto"/>
              <w:rPr>
                <w:b/>
                <w:sz w:val="20"/>
                <w:szCs w:val="20"/>
              </w:rPr>
            </w:pPr>
            <w:r>
              <w:rPr>
                <w:b/>
                <w:sz w:val="20"/>
                <w:szCs w:val="20"/>
              </w:rPr>
              <w:t>Requirement</w:t>
            </w:r>
            <w:r>
              <w:rPr>
                <w:b/>
                <w:sz w:val="20"/>
                <w:szCs w:val="20"/>
              </w:rPr>
              <w:br/>
            </w:r>
            <w:bookmarkStart w:id="2006" w:name="_Hlk85395809"/>
            <w:r w:rsidRPr="00730D8D">
              <w:rPr>
                <w:bCs/>
                <w:sz w:val="20"/>
                <w:szCs w:val="20"/>
              </w:rPr>
              <w:t>/</w:t>
            </w:r>
            <w:proofErr w:type="spellStart"/>
            <w:r w:rsidRPr="00730D8D">
              <w:rPr>
                <w:bCs/>
                <w:sz w:val="20"/>
                <w:szCs w:val="20"/>
              </w:rPr>
              <w:t>req</w:t>
            </w:r>
            <w:proofErr w:type="spellEnd"/>
            <w:r w:rsidRPr="00730D8D">
              <w:rPr>
                <w:bCs/>
                <w:sz w:val="20"/>
                <w:szCs w:val="20"/>
              </w:rPr>
              <w:t>/</w:t>
            </w:r>
            <w:proofErr w:type="spellStart"/>
            <w:r w:rsidRPr="00730D8D">
              <w:rPr>
                <w:bCs/>
                <w:sz w:val="20"/>
                <w:szCs w:val="20"/>
              </w:rPr>
              <w:t>obs</w:t>
            </w:r>
            <w:proofErr w:type="spellEnd"/>
            <w:r w:rsidRPr="00730D8D">
              <w:rPr>
                <w:bCs/>
                <w:sz w:val="20"/>
                <w:szCs w:val="20"/>
              </w:rPr>
              <w:t>-basic/</w:t>
            </w:r>
            <w:proofErr w:type="spellStart"/>
            <w:r w:rsidRPr="0047206A">
              <w:rPr>
                <w:bCs/>
                <w:sz w:val="20"/>
                <w:szCs w:val="20"/>
              </w:rPr>
              <w:t>ObservationCollectionType</w:t>
            </w:r>
            <w:proofErr w:type="spellEnd"/>
            <w:r w:rsidRPr="00730D8D">
              <w:rPr>
                <w:bCs/>
                <w:sz w:val="20"/>
                <w:szCs w:val="20"/>
              </w:rPr>
              <w:t>/homogen</w:t>
            </w:r>
            <w:ins w:id="2007" w:author="Grellet Sylvain" w:date="2021-10-20T21:35:00Z">
              <w:r w:rsidR="00F0627F">
                <w:rPr>
                  <w:bCs/>
                  <w:sz w:val="20"/>
                  <w:szCs w:val="20"/>
                </w:rPr>
                <w:t>e</w:t>
              </w:r>
            </w:ins>
            <w:r w:rsidRPr="00730D8D">
              <w:rPr>
                <w:bCs/>
                <w:sz w:val="20"/>
                <w:szCs w:val="20"/>
              </w:rPr>
              <w:t>ous-con</w:t>
            </w:r>
            <w:bookmarkEnd w:id="2006"/>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873B" w14:textId="5E84713D" w:rsidR="00845233" w:rsidRDefault="00845233" w:rsidP="00D45324">
            <w:pPr>
              <w:widowControl w:val="0"/>
              <w:spacing w:line="240" w:lineRule="auto"/>
              <w:rPr>
                <w:sz w:val="20"/>
                <w:szCs w:val="20"/>
              </w:rPr>
            </w:pPr>
            <w:r w:rsidRPr="00845233">
              <w:rPr>
                <w:sz w:val="20"/>
                <w:szCs w:val="20"/>
              </w:rPr>
              <w:t xml:space="preserve">If </w:t>
            </w:r>
            <w:proofErr w:type="spellStart"/>
            <w:r w:rsidRPr="00097151">
              <w:rPr>
                <w:b/>
                <w:bCs/>
                <w:sz w:val="20"/>
                <w:szCs w:val="20"/>
              </w:rPr>
              <w:t>collectionType</w:t>
            </w:r>
            <w:proofErr w:type="spellEnd"/>
            <w:r w:rsidRPr="00845233">
              <w:rPr>
                <w:sz w:val="20"/>
                <w:szCs w:val="20"/>
              </w:rPr>
              <w:t xml:space="preserve"> in the </w:t>
            </w:r>
            <w:proofErr w:type="spellStart"/>
            <w:r w:rsidRPr="00097151">
              <w:rPr>
                <w:b/>
                <w:bCs/>
                <w:sz w:val="20"/>
                <w:szCs w:val="20"/>
              </w:rPr>
              <w:t>ObservationCollection</w:t>
            </w:r>
            <w:proofErr w:type="spellEnd"/>
            <w:r w:rsidRPr="00845233">
              <w:rPr>
                <w:sz w:val="20"/>
                <w:szCs w:val="20"/>
              </w:rPr>
              <w:t xml:space="preserve"> is specified as </w:t>
            </w:r>
            <w:ins w:id="2008" w:author="Grellet Sylvain" w:date="2021-10-20T21:33:00Z">
              <w:r w:rsidR="00131699">
                <w:rPr>
                  <w:sz w:val="20"/>
                  <w:szCs w:val="20"/>
                </w:rPr>
                <w:t>“</w:t>
              </w:r>
            </w:ins>
            <w:r w:rsidRPr="00845233">
              <w:rPr>
                <w:sz w:val="20"/>
                <w:szCs w:val="20"/>
              </w:rPr>
              <w:t>homogen</w:t>
            </w:r>
            <w:ins w:id="2009" w:author="Grellet Sylvain" w:date="2021-10-20T21:35:00Z">
              <w:r w:rsidR="00F0627F">
                <w:rPr>
                  <w:sz w:val="20"/>
                  <w:szCs w:val="20"/>
                </w:rPr>
                <w:t>e</w:t>
              </w:r>
            </w:ins>
            <w:r w:rsidRPr="00845233">
              <w:rPr>
                <w:sz w:val="20"/>
                <w:szCs w:val="20"/>
              </w:rPr>
              <w:t>ous</w:t>
            </w:r>
            <w:ins w:id="2010" w:author="Grellet Sylvain" w:date="2021-10-20T21:33:00Z">
              <w:r w:rsidR="00131699">
                <w:rPr>
                  <w:sz w:val="20"/>
                  <w:szCs w:val="20"/>
                </w:rPr>
                <w:t>”</w:t>
              </w:r>
            </w:ins>
            <w:r w:rsidRPr="00845233">
              <w:rPr>
                <w:sz w:val="20"/>
                <w:szCs w:val="20"/>
              </w:rPr>
              <w:t xml:space="preserve"> 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097151">
              <w:rPr>
                <w:b/>
                <w:bCs/>
                <w:sz w:val="20"/>
                <w:szCs w:val="20"/>
              </w:rPr>
              <w:t>ObservationCharacteristics</w:t>
            </w:r>
            <w:proofErr w:type="spellEnd"/>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68FCC283" w14:textId="55218815" w:rsidR="00845233" w:rsidRDefault="00845233" w:rsidP="00D45324">
            <w:pPr>
              <w:widowControl w:val="0"/>
              <w:spacing w:line="240" w:lineRule="auto"/>
              <w:rPr>
                <w:sz w:val="20"/>
                <w:szCs w:val="20"/>
              </w:rPr>
            </w:pPr>
            <w:r w:rsidRPr="00845233">
              <w:rPr>
                <w:sz w:val="20"/>
                <w:szCs w:val="20"/>
              </w:rPr>
              <w:t xml:space="preserve">If a property value is provided within the </w:t>
            </w:r>
            <w:proofErr w:type="spellStart"/>
            <w:r w:rsidRPr="00097151">
              <w:rPr>
                <w:b/>
                <w:bCs/>
                <w:sz w:val="20"/>
                <w:szCs w:val="20"/>
              </w:rPr>
              <w:t>ObservationCharacteristics</w:t>
            </w:r>
            <w:proofErr w:type="spellEnd"/>
            <w:r w:rsidRPr="00845233">
              <w:rPr>
                <w:sz w:val="20"/>
                <w:szCs w:val="20"/>
              </w:rPr>
              <w:t xml:space="preserve">, this value applies to all </w:t>
            </w:r>
            <w:r w:rsidRPr="00097151">
              <w:rPr>
                <w:b/>
                <w:bCs/>
                <w:sz w:val="20"/>
                <w:szCs w:val="20"/>
              </w:rPr>
              <w:t>Observations</w:t>
            </w:r>
            <w:r w:rsidRPr="00845233">
              <w:rPr>
                <w:sz w:val="20"/>
                <w:szCs w:val="20"/>
              </w:rPr>
              <w:t xml:space="preserve"> contained in the </w:t>
            </w:r>
            <w:proofErr w:type="spellStart"/>
            <w:r w:rsidRPr="00097151">
              <w:rPr>
                <w:b/>
                <w:bCs/>
                <w:sz w:val="20"/>
                <w:szCs w:val="20"/>
              </w:rPr>
              <w:t>ObservationCollection</w:t>
            </w:r>
            <w:proofErr w:type="spellEnd"/>
            <w:r w:rsidRPr="00845233">
              <w:rPr>
                <w:sz w:val="20"/>
                <w:szCs w:val="20"/>
              </w:rPr>
              <w:t>:</w:t>
            </w:r>
          </w:p>
          <w:p w14:paraId="43BF1772"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14F353EC"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5E7409A"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23A632CE"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75809B5D" w14:textId="102C4EA4" w:rsidR="00845233" w:rsidRDefault="00845233" w:rsidP="00845233">
      <w:pPr>
        <w:rPr>
          <w:lang w:eastAsia="ja-JP"/>
        </w:rPr>
      </w:pPr>
    </w:p>
    <w:p w14:paraId="0ED19604" w14:textId="7C8E3017" w:rsidR="00845233" w:rsidRDefault="00845233" w:rsidP="00845233">
      <w:pPr>
        <w:rPr>
          <w:lang w:eastAsia="ja-JP"/>
        </w:rPr>
      </w:pPr>
      <w:r>
        <w:lastRenderedPageBreak/>
        <w:t xml:space="preserve">NOTE: the observations need not contain attributes or associations supplied via the </w:t>
      </w:r>
      <w:proofErr w:type="spellStart"/>
      <w:r>
        <w:t>ObservationCharacteristics</w:t>
      </w:r>
      <w:proofErr w:type="spellEnd"/>
      <w:r>
        <w:t xml:space="preserve"> when </w:t>
      </w:r>
      <w:proofErr w:type="spellStart"/>
      <w:r>
        <w:t>collectionType</w:t>
      </w:r>
      <w:proofErr w:type="spellEnd"/>
      <w:r>
        <w:t xml:space="preserve"> is set to homogeneous.</w:t>
      </w:r>
    </w:p>
    <w:p w14:paraId="61D5261C" w14:textId="77777777" w:rsidR="00845233" w:rsidRDefault="00845233" w:rsidP="00845233">
      <w:pPr>
        <w:rPr>
          <w:lang w:eastAsia="ja-JP"/>
        </w:rPr>
      </w:pPr>
      <w:r>
        <w:rPr>
          <w:lang w:eastAsia="ja-JP"/>
        </w:rPr>
        <w:t>EXAMPLE 1</w:t>
      </w:r>
      <w:r>
        <w:rPr>
          <w:lang w:eastAsia="ja-JP"/>
        </w:rPr>
        <w:tab/>
        <w:t>If the collection has the value “A” for property “foo” then all Observations in the collection have value “A” for that property.</w:t>
      </w:r>
    </w:p>
    <w:p w14:paraId="4923EC98" w14:textId="77777777" w:rsidR="00845233" w:rsidRDefault="00845233" w:rsidP="00845233">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4902E252" w14:textId="77777777" w:rsidTr="00845233">
        <w:tc>
          <w:tcPr>
            <w:tcW w:w="4526" w:type="dxa"/>
            <w:shd w:val="clear" w:color="auto" w:fill="auto"/>
            <w:tcMar>
              <w:top w:w="100" w:type="dxa"/>
              <w:left w:w="100" w:type="dxa"/>
              <w:bottom w:w="100" w:type="dxa"/>
              <w:right w:w="100" w:type="dxa"/>
            </w:tcMar>
          </w:tcPr>
          <w:p w14:paraId="023856B1" w14:textId="77777777" w:rsidR="00845233" w:rsidRDefault="00845233" w:rsidP="00D45324">
            <w:pPr>
              <w:widowControl w:val="0"/>
              <w:spacing w:line="240" w:lineRule="auto"/>
              <w:rPr>
                <w:sz w:val="20"/>
                <w:szCs w:val="20"/>
              </w:rPr>
            </w:pPr>
            <w:r>
              <w:rPr>
                <w:b/>
                <w:sz w:val="20"/>
                <w:szCs w:val="20"/>
              </w:rPr>
              <w:t>Requirement</w:t>
            </w:r>
          </w:p>
          <w:p w14:paraId="4662851D" w14:textId="5D8B638E" w:rsidR="00845233" w:rsidRDefault="00845233" w:rsidP="00D45324">
            <w:pPr>
              <w:widowControl w:val="0"/>
              <w:spacing w:line="240" w:lineRule="auto"/>
              <w:rPr>
                <w:sz w:val="20"/>
                <w:szCs w:val="20"/>
              </w:rPr>
            </w:pPr>
            <w:bookmarkStart w:id="2011" w:name="_Hlk85395857"/>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sidRPr="0047206A">
              <w:rPr>
                <w:bCs/>
                <w:sz w:val="20"/>
                <w:szCs w:val="20"/>
              </w:rPr>
              <w:t>ObservationCollectionType</w:t>
            </w:r>
            <w:proofErr w:type="spellEnd"/>
            <w:r>
              <w:rPr>
                <w:sz w:val="20"/>
                <w:szCs w:val="20"/>
              </w:rPr>
              <w:t>/summarizing-con</w:t>
            </w:r>
            <w:bookmarkEnd w:id="2011"/>
          </w:p>
        </w:tc>
        <w:tc>
          <w:tcPr>
            <w:tcW w:w="5245" w:type="dxa"/>
            <w:shd w:val="clear" w:color="auto" w:fill="auto"/>
            <w:tcMar>
              <w:top w:w="100" w:type="dxa"/>
              <w:left w:w="100" w:type="dxa"/>
              <w:bottom w:w="100" w:type="dxa"/>
              <w:right w:w="100" w:type="dxa"/>
            </w:tcMar>
          </w:tcPr>
          <w:p w14:paraId="67407B8D" w14:textId="65353BFC" w:rsidR="00845233" w:rsidRDefault="00845233" w:rsidP="00D45324">
            <w:pPr>
              <w:widowControl w:val="0"/>
              <w:spacing w:line="240" w:lineRule="auto"/>
              <w:rPr>
                <w:sz w:val="20"/>
                <w:szCs w:val="20"/>
              </w:rPr>
            </w:pPr>
            <w:r w:rsidRPr="00845233">
              <w:rPr>
                <w:sz w:val="20"/>
                <w:szCs w:val="20"/>
              </w:rPr>
              <w:t xml:space="preserve">If </w:t>
            </w:r>
            <w:proofErr w:type="spellStart"/>
            <w:r w:rsidRPr="00097151">
              <w:rPr>
                <w:b/>
                <w:bCs/>
                <w:sz w:val="20"/>
                <w:szCs w:val="20"/>
              </w:rPr>
              <w:t>collectionType</w:t>
            </w:r>
            <w:proofErr w:type="spellEnd"/>
            <w:r w:rsidRPr="00845233">
              <w:rPr>
                <w:sz w:val="20"/>
                <w:szCs w:val="20"/>
              </w:rPr>
              <w:t xml:space="preserve"> in the </w:t>
            </w:r>
            <w:proofErr w:type="spellStart"/>
            <w:r w:rsidRPr="00097151">
              <w:rPr>
                <w:b/>
                <w:bCs/>
                <w:sz w:val="20"/>
                <w:szCs w:val="20"/>
              </w:rPr>
              <w:t>ObservationCollection</w:t>
            </w:r>
            <w:proofErr w:type="spellEnd"/>
            <w:r w:rsidRPr="00845233">
              <w:rPr>
                <w:sz w:val="20"/>
                <w:szCs w:val="20"/>
              </w:rPr>
              <w:t xml:space="preserve"> is specified as </w:t>
            </w:r>
            <w:ins w:id="2012" w:author="Grellet Sylvain" w:date="2021-10-20T21:32:00Z">
              <w:r w:rsidR="00131699">
                <w:rPr>
                  <w:sz w:val="20"/>
                  <w:szCs w:val="20"/>
                </w:rPr>
                <w:t>“</w:t>
              </w:r>
            </w:ins>
            <w:r>
              <w:rPr>
                <w:sz w:val="20"/>
                <w:szCs w:val="20"/>
              </w:rPr>
              <w:t>summarizing</w:t>
            </w:r>
            <w:ins w:id="2013" w:author="Grellet Sylvain" w:date="2021-10-20T21:32:00Z">
              <w:r w:rsidR="00131699">
                <w:rPr>
                  <w:sz w:val="20"/>
                  <w:szCs w:val="20"/>
                </w:rPr>
                <w:t>”</w:t>
              </w:r>
            </w:ins>
            <w:r w:rsidRPr="00845233">
              <w:rPr>
                <w:sz w:val="20"/>
                <w:szCs w:val="20"/>
              </w:rPr>
              <w:t xml:space="preserve"> 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097151">
              <w:rPr>
                <w:b/>
                <w:bCs/>
                <w:sz w:val="20"/>
                <w:szCs w:val="20"/>
              </w:rPr>
              <w:t>ObservationCharacteristics</w:t>
            </w:r>
            <w:proofErr w:type="spellEnd"/>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39013AA9" w14:textId="19B0013D" w:rsidR="00845233" w:rsidRDefault="00845233" w:rsidP="00D45324">
            <w:pPr>
              <w:widowControl w:val="0"/>
              <w:spacing w:line="240" w:lineRule="auto"/>
              <w:rPr>
                <w:sz w:val="20"/>
                <w:szCs w:val="20"/>
              </w:rPr>
            </w:pPr>
            <w:r>
              <w:rPr>
                <w:sz w:val="20"/>
                <w:szCs w:val="20"/>
              </w:rPr>
              <w:t xml:space="preserve">If multiple values for a property are available in the contained </w:t>
            </w:r>
            <w:r>
              <w:rPr>
                <w:b/>
                <w:bCs/>
                <w:sz w:val="20"/>
                <w:szCs w:val="20"/>
              </w:rPr>
              <w:t>O</w:t>
            </w:r>
            <w:r w:rsidRPr="00097151">
              <w:rPr>
                <w:b/>
                <w:bCs/>
                <w:sz w:val="20"/>
                <w:szCs w:val="20"/>
              </w:rPr>
              <w:t>bservations</w:t>
            </w:r>
            <w:r>
              <w:rPr>
                <w:sz w:val="20"/>
                <w:szCs w:val="20"/>
              </w:rPr>
              <w:t xml:space="preserve">, ALL values for this attribute (or the range of values contained in all </w:t>
            </w:r>
            <w:r w:rsidRPr="00097151">
              <w:rPr>
                <w:b/>
                <w:bCs/>
                <w:sz w:val="20"/>
                <w:szCs w:val="20"/>
              </w:rPr>
              <w:t>Observations</w:t>
            </w:r>
            <w:r>
              <w:rPr>
                <w:sz w:val="20"/>
                <w:szCs w:val="20"/>
              </w:rPr>
              <w:t xml:space="preserve">) are provided in the </w:t>
            </w:r>
            <w:proofErr w:type="spellStart"/>
            <w:r w:rsidRPr="00097151">
              <w:rPr>
                <w:b/>
                <w:bCs/>
                <w:sz w:val="20"/>
                <w:szCs w:val="20"/>
              </w:rPr>
              <w:t>ObservationCharacteristics</w:t>
            </w:r>
            <w:proofErr w:type="spellEnd"/>
            <w:r>
              <w:rPr>
                <w:sz w:val="20"/>
                <w:szCs w:val="20"/>
              </w:rPr>
              <w:t xml:space="preserve">. A property may also be empty in the </w:t>
            </w:r>
            <w:proofErr w:type="spellStart"/>
            <w:r w:rsidRPr="00097151">
              <w:rPr>
                <w:b/>
                <w:bCs/>
                <w:sz w:val="20"/>
                <w:szCs w:val="20"/>
              </w:rPr>
              <w:t>ObservationCharacteristics</w:t>
            </w:r>
            <w:proofErr w:type="spellEnd"/>
            <w:r>
              <w:rPr>
                <w:sz w:val="20"/>
                <w:szCs w:val="20"/>
              </w:rPr>
              <w:t xml:space="preserve"> - in this case any value can be provided for this attribute within the contained Observations:</w:t>
            </w:r>
          </w:p>
          <w:p w14:paraId="7F3446DF" w14:textId="77777777" w:rsidR="00845233" w:rsidRDefault="00845233" w:rsidP="0084523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138FE548"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125BAFD5" w14:textId="77777777" w:rsidR="00845233" w:rsidRDefault="00845233" w:rsidP="00845233">
            <w:pPr>
              <w:widowControl w:val="0"/>
              <w:numPr>
                <w:ilvl w:val="0"/>
                <w:numId w:val="17"/>
              </w:numPr>
              <w:tabs>
                <w:tab w:val="clear" w:pos="403"/>
              </w:tabs>
              <w:spacing w:line="240" w:lineRule="auto"/>
            </w:pPr>
            <w:r>
              <w:rPr>
                <w:sz w:val="20"/>
                <w:szCs w:val="20"/>
              </w:rPr>
              <w:t>property = value - this value applies to all observations within the collection</w:t>
            </w:r>
          </w:p>
          <w:p w14:paraId="62754C74" w14:textId="77777777" w:rsidR="00845233" w:rsidRDefault="00845233" w:rsidP="0084523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0EB13803" w14:textId="77777777" w:rsidR="00845233" w:rsidRDefault="00845233" w:rsidP="00845233">
      <w:pPr>
        <w:rPr>
          <w:lang w:eastAsia="ja-JP"/>
        </w:rPr>
      </w:pPr>
    </w:p>
    <w:p w14:paraId="3FBE84DC" w14:textId="77777777" w:rsidR="00845233" w:rsidRDefault="00845233" w:rsidP="00845233">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0AFBC77D" w14:textId="77777777" w:rsidR="00845233" w:rsidRDefault="00845233" w:rsidP="00845233">
      <w:pPr>
        <w:rPr>
          <w:lang w:eastAsia="ja-JP"/>
        </w:rPr>
      </w:pPr>
      <w:r>
        <w:rPr>
          <w:lang w:eastAsia="ja-JP"/>
        </w:rPr>
        <w:t xml:space="preserve">EXAMPLE 1 </w:t>
      </w:r>
    </w:p>
    <w:p w14:paraId="7820B889" w14:textId="77777777" w:rsidR="00845233" w:rsidRDefault="00845233" w:rsidP="00845233">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1A544D78" w14:textId="77777777" w:rsidR="00845233" w:rsidRDefault="00845233" w:rsidP="0084523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2F2CA513" w14:textId="77777777" w:rsidR="00845233" w:rsidRDefault="00845233" w:rsidP="0084523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Pr>
          <w:lang w:eastAsia="ja-JP"/>
        </w:rPr>
        <w:br/>
        <w:t>Note: [empty/NIL/null] is a placeholder for the encoding specific representation of the absence of information.</w:t>
      </w:r>
    </w:p>
    <w:p w14:paraId="5EC59162" w14:textId="77777777" w:rsidR="00845233" w:rsidRDefault="00845233" w:rsidP="0084523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5C674161" w14:textId="77777777" w:rsidR="00845233" w:rsidRDefault="00845233" w:rsidP="00845233">
      <w:pPr>
        <w:pStyle w:val="ListParagraph"/>
        <w:numPr>
          <w:ilvl w:val="1"/>
          <w:numId w:val="18"/>
        </w:numPr>
        <w:rPr>
          <w:lang w:eastAsia="ja-JP"/>
        </w:rPr>
      </w:pPr>
      <w:r>
        <w:rPr>
          <w:lang w:eastAsia="ja-JP"/>
        </w:rPr>
        <w:t>2020-01-05T00:00:00+05:00</w:t>
      </w:r>
    </w:p>
    <w:p w14:paraId="00440BD8" w14:textId="77777777" w:rsidR="00845233" w:rsidRDefault="00845233" w:rsidP="00845233">
      <w:pPr>
        <w:pStyle w:val="ListParagraph"/>
        <w:numPr>
          <w:ilvl w:val="1"/>
          <w:numId w:val="18"/>
        </w:numPr>
        <w:rPr>
          <w:lang w:eastAsia="ja-JP"/>
        </w:rPr>
      </w:pPr>
      <w:r>
        <w:rPr>
          <w:lang w:eastAsia="ja-JP"/>
        </w:rPr>
        <w:lastRenderedPageBreak/>
        <w:t>2020-01-05T10:00:00Z/2020-01-05T11:00:00Z</w:t>
      </w:r>
    </w:p>
    <w:p w14:paraId="4D871CA2" w14:textId="77777777" w:rsidR="00845233" w:rsidRDefault="00845233" w:rsidP="00845233">
      <w:pPr>
        <w:pStyle w:val="ListParagraph"/>
        <w:numPr>
          <w:ilvl w:val="1"/>
          <w:numId w:val="18"/>
        </w:numPr>
        <w:rPr>
          <w:lang w:eastAsia="ja-JP"/>
        </w:rPr>
      </w:pPr>
      <w:r>
        <w:rPr>
          <w:lang w:eastAsia="ja-JP"/>
        </w:rPr>
        <w:t>2020-01-01T00:00:00Z/2020-02-01T00:00:00Z</w:t>
      </w:r>
    </w:p>
    <w:p w14:paraId="53625169" w14:textId="77777777" w:rsidR="00845233" w:rsidRDefault="00845233" w:rsidP="00845233">
      <w:pPr>
        <w:rPr>
          <w:lang w:eastAsia="ja-JP"/>
        </w:rPr>
      </w:pPr>
      <w:r>
        <w:rPr>
          <w:lang w:eastAsia="ja-JP"/>
        </w:rPr>
        <w:t>EXAMPLE 2</w:t>
      </w:r>
    </w:p>
    <w:p w14:paraId="7DDA1A35" w14:textId="77777777" w:rsidR="00845233" w:rsidRDefault="00845233" w:rsidP="00845233">
      <w:pPr>
        <w:rPr>
          <w:lang w:eastAsia="ja-JP"/>
        </w:rPr>
      </w:pPr>
      <w:r>
        <w:rPr>
          <w:lang w:eastAsia="ja-JP"/>
        </w:rPr>
        <w:t>If the summarizing collection supplies: result=1, this would mean that all the Observations in the collection have a value of 1 for the result property.</w:t>
      </w:r>
    </w:p>
    <w:p w14:paraId="332C6721" w14:textId="77777777" w:rsidR="00845233" w:rsidRDefault="00845233" w:rsidP="00845233">
      <w:pPr>
        <w:rPr>
          <w:lang w:eastAsia="ja-JP"/>
        </w:rPr>
      </w:pPr>
    </w:p>
    <w:p w14:paraId="497D2AD7" w14:textId="77777777" w:rsidR="00845233" w:rsidRDefault="00845233" w:rsidP="00845233">
      <w:pPr>
        <w:rPr>
          <w:lang w:eastAsia="ja-JP"/>
        </w:rPr>
      </w:pPr>
      <w:r>
        <w:rPr>
          <w:lang w:eastAsia="ja-JP"/>
        </w:rPr>
        <w:t>EXAMPLE 3</w:t>
      </w:r>
    </w:p>
    <w:p w14:paraId="61E14961" w14:textId="77777777" w:rsidR="00845233" w:rsidRDefault="00845233" w:rsidP="00845233">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1AC8EED3" w14:textId="77777777" w:rsidR="00845233" w:rsidRDefault="00845233" w:rsidP="00845233">
      <w:pPr>
        <w:pStyle w:val="ListParagraph"/>
        <w:numPr>
          <w:ilvl w:val="0"/>
          <w:numId w:val="19"/>
        </w:numPr>
        <w:rPr>
          <w:lang w:eastAsia="ja-JP"/>
        </w:rPr>
      </w:pPr>
      <w:r>
        <w:rPr>
          <w:lang w:eastAsia="ja-JP"/>
        </w:rPr>
        <w:t>1</w:t>
      </w:r>
    </w:p>
    <w:p w14:paraId="297ECD4D" w14:textId="77777777" w:rsidR="00845233" w:rsidRDefault="00845233" w:rsidP="00845233">
      <w:pPr>
        <w:pStyle w:val="ListParagraph"/>
        <w:numPr>
          <w:ilvl w:val="0"/>
          <w:numId w:val="19"/>
        </w:numPr>
        <w:rPr>
          <w:lang w:eastAsia="ja-JP"/>
        </w:rPr>
      </w:pPr>
      <w:r>
        <w:rPr>
          <w:lang w:eastAsia="ja-JP"/>
        </w:rPr>
        <w:t>9</w:t>
      </w:r>
    </w:p>
    <w:p w14:paraId="0096C2BE" w14:textId="77777777" w:rsidR="00845233" w:rsidRDefault="00845233" w:rsidP="00845233">
      <w:pPr>
        <w:pStyle w:val="ListParagraph"/>
        <w:numPr>
          <w:ilvl w:val="0"/>
          <w:numId w:val="19"/>
        </w:numPr>
        <w:rPr>
          <w:lang w:eastAsia="ja-JP"/>
        </w:rPr>
      </w:pPr>
      <w:r>
        <w:rPr>
          <w:lang w:eastAsia="ja-JP"/>
        </w:rPr>
        <w:t>2, 5 (a set with the two values)</w:t>
      </w:r>
    </w:p>
    <w:p w14:paraId="32B9963E" w14:textId="77777777" w:rsidR="00845233" w:rsidRDefault="00845233" w:rsidP="00845233">
      <w:pPr>
        <w:pStyle w:val="ListParagraph"/>
        <w:numPr>
          <w:ilvl w:val="0"/>
          <w:numId w:val="19"/>
        </w:numPr>
        <w:rPr>
          <w:lang w:eastAsia="ja-JP"/>
        </w:rPr>
      </w:pPr>
      <w:r>
        <w:rPr>
          <w:lang w:eastAsia="ja-JP"/>
        </w:rPr>
        <w:t>[8.1 - 9.2] (a range of 8.1 to 9.2)</w:t>
      </w:r>
    </w:p>
    <w:p w14:paraId="14C58A3D" w14:textId="77777777" w:rsidR="00845233" w:rsidRDefault="00845233" w:rsidP="00845233">
      <w:pPr>
        <w:pStyle w:val="ListParagraph"/>
        <w:numPr>
          <w:ilvl w:val="0"/>
          <w:numId w:val="19"/>
        </w:numPr>
        <w:rPr>
          <w:lang w:eastAsia="ja-JP"/>
        </w:rPr>
      </w:pPr>
      <w:r>
        <w:rPr>
          <w:lang w:eastAsia="ja-JP"/>
        </w:rPr>
        <w:t>1, 2, 5, [8 - 11] (the exact set of values from the collection)</w:t>
      </w:r>
    </w:p>
    <w:p w14:paraId="79551099" w14:textId="77777777" w:rsidR="00845233" w:rsidRDefault="00845233" w:rsidP="00845233">
      <w:pPr>
        <w:rPr>
          <w:lang w:eastAsia="ja-JP"/>
        </w:rPr>
      </w:pPr>
    </w:p>
    <w:p w14:paraId="4F6ABC3F" w14:textId="77777777" w:rsidR="00845233" w:rsidRDefault="00845233" w:rsidP="00845233">
      <w:pPr>
        <w:rPr>
          <w:lang w:eastAsia="ja-JP"/>
        </w:rPr>
      </w:pPr>
      <w:r>
        <w:rPr>
          <w:lang w:eastAsia="ja-JP"/>
        </w:rPr>
        <w:t>EXAMPLE 4</w:t>
      </w:r>
    </w:p>
    <w:p w14:paraId="4CC4AC74" w14:textId="77777777" w:rsidR="00845233" w:rsidRDefault="00845233" w:rsidP="00845233">
      <w:pPr>
        <w:rPr>
          <w:lang w:eastAsia="ja-JP"/>
        </w:rPr>
      </w:pPr>
      <w:r>
        <w:rPr>
          <w:lang w:eastAsia="ja-JP"/>
        </w:rPr>
        <w:t>If the summarizing collection supplies:</w:t>
      </w:r>
    </w:p>
    <w:p w14:paraId="3018C9BD" w14:textId="77777777" w:rsidR="00845233" w:rsidRDefault="00845233" w:rsidP="00845233">
      <w:pPr>
        <w:pStyle w:val="ListParagraph"/>
        <w:numPr>
          <w:ilvl w:val="0"/>
          <w:numId w:val="20"/>
        </w:numPr>
        <w:rPr>
          <w:lang w:eastAsia="ja-JP"/>
        </w:rPr>
      </w:pPr>
      <w:r>
        <w:rPr>
          <w:lang w:eastAsia="ja-JP"/>
        </w:rPr>
        <w:t>ultimateFeatureOfInterest=https://example.org/collections/42/items/42,</w:t>
      </w:r>
    </w:p>
    <w:p w14:paraId="42002B35" w14:textId="77777777" w:rsidR="00845233" w:rsidRDefault="00845233" w:rsidP="00845233">
      <w:pPr>
        <w:pStyle w:val="ListParagraph"/>
        <w:numPr>
          <w:ilvl w:val="0"/>
          <w:numId w:val="20"/>
        </w:numPr>
        <w:rPr>
          <w:lang w:eastAsia="ja-JP"/>
        </w:rPr>
      </w:pPr>
      <w:r>
        <w:rPr>
          <w:lang w:eastAsia="ja-JP"/>
        </w:rPr>
        <w:t>deployment=[empty/NIL/null] (i.e. property provided but with no content),</w:t>
      </w:r>
    </w:p>
    <w:p w14:paraId="1B86580A" w14:textId="77777777" w:rsidR="00845233" w:rsidRDefault="00845233" w:rsidP="00845233">
      <w:pPr>
        <w:pStyle w:val="ListParagraph"/>
        <w:numPr>
          <w:ilvl w:val="0"/>
          <w:numId w:val="20"/>
        </w:numPr>
        <w:rPr>
          <w:lang w:eastAsia="ja-JP"/>
        </w:rPr>
      </w:pPr>
      <w:r>
        <w:rPr>
          <w:lang w:eastAsia="ja-JP"/>
        </w:rPr>
        <w:t>observer=[https://example.org/v1.1/Sensors/41, https://example.org/v1.1/Sensors/43]</w:t>
      </w:r>
    </w:p>
    <w:p w14:paraId="0BEC2B90" w14:textId="77777777" w:rsidR="00845233" w:rsidRDefault="00845233" w:rsidP="00845233">
      <w:pPr>
        <w:rPr>
          <w:lang w:eastAsia="ja-JP"/>
        </w:rPr>
      </w:pPr>
      <w:r>
        <w:rPr>
          <w:lang w:eastAsia="ja-JP"/>
        </w:rPr>
        <w:t>then this means:</w:t>
      </w:r>
    </w:p>
    <w:p w14:paraId="7E4FE210" w14:textId="77777777" w:rsidR="00845233" w:rsidRDefault="00845233" w:rsidP="00845233">
      <w:pPr>
        <w:pStyle w:val="ListParagraph"/>
        <w:numPr>
          <w:ilvl w:val="0"/>
          <w:numId w:val="21"/>
        </w:numPr>
        <w:rPr>
          <w:lang w:eastAsia="ja-JP"/>
        </w:rPr>
      </w:pPr>
      <w:r>
        <w:rPr>
          <w:lang w:eastAsia="ja-JP"/>
        </w:rPr>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59A08D33" w14:textId="77777777" w:rsidR="00845233" w:rsidRDefault="00845233" w:rsidP="00845233">
      <w:pPr>
        <w:pStyle w:val="ListParagraph"/>
        <w:numPr>
          <w:ilvl w:val="0"/>
          <w:numId w:val="21"/>
        </w:numPr>
        <w:rPr>
          <w:lang w:eastAsia="ja-JP"/>
        </w:rPr>
      </w:pPr>
      <w:r>
        <w:rPr>
          <w:lang w:eastAsia="ja-JP"/>
        </w:rPr>
        <w:t>None of the Observations in the collection have a (reference to a) deployment.</w:t>
      </w:r>
    </w:p>
    <w:p w14:paraId="7F55D46F" w14:textId="77777777" w:rsidR="00845233" w:rsidRDefault="00845233" w:rsidP="00845233">
      <w:pPr>
        <w:pStyle w:val="ListParagraph"/>
        <w:numPr>
          <w:ilvl w:val="0"/>
          <w:numId w:val="21"/>
        </w:numPr>
        <w:rPr>
          <w:lang w:eastAsia="ja-JP"/>
        </w:rPr>
      </w:pPr>
      <w:r>
        <w:rPr>
          <w:lang w:eastAsia="ja-JP"/>
        </w:rPr>
        <w:t>All Observations in the collection have either one, or both, of the referenced Observers.</w:t>
      </w:r>
    </w:p>
    <w:p w14:paraId="1AC3B0A5" w14:textId="77777777" w:rsidR="00845233" w:rsidRDefault="00845233" w:rsidP="0084523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1DF97A70" w14:textId="18E8B49D" w:rsidR="00785E1D" w:rsidRDefault="00785E1D" w:rsidP="00785E1D">
      <w:pPr>
        <w:pStyle w:val="Heading3"/>
      </w:pPr>
      <w:proofErr w:type="spellStart"/>
      <w:r>
        <w:t>ObservationTypeByResultType</w:t>
      </w:r>
      <w:proofErr w:type="spellEnd"/>
    </w:p>
    <w:p w14:paraId="3448F588" w14:textId="58714F95" w:rsidR="00785E1D" w:rsidRDefault="00785E1D" w:rsidP="00785E1D">
      <w:r w:rsidRPr="00F41D3D">
        <w:rPr>
          <w:lang w:eastAsia="ja-JP"/>
        </w:rPr>
        <w:t xml:space="preserve">The code list </w:t>
      </w:r>
      <w:proofErr w:type="spellStart"/>
      <w:r>
        <w:t>ObservationTypeByResultType</w:t>
      </w:r>
      <w:proofErr w:type="spellEnd"/>
      <w:r>
        <w:t xml:space="preserve"> is a specialization of </w:t>
      </w:r>
      <w:proofErr w:type="spellStart"/>
      <w:r w:rsidRPr="00785E1D">
        <w:t>AbstractObservationType</w:t>
      </w:r>
      <w:proofErr w:type="spellEnd"/>
      <w:r>
        <w:t xml:space="preserve"> created to support the legacy observation types from the previous version of this standard.</w:t>
      </w:r>
    </w:p>
    <w:p w14:paraId="177C60E2" w14:textId="3226F188" w:rsidR="00785E1D" w:rsidRDefault="00785E1D"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81BC9" w14:paraId="0E0957E2" w14:textId="77777777" w:rsidTr="00D45324">
        <w:tc>
          <w:tcPr>
            <w:tcW w:w="4526" w:type="dxa"/>
            <w:shd w:val="clear" w:color="auto" w:fill="auto"/>
            <w:tcMar>
              <w:top w:w="100" w:type="dxa"/>
              <w:left w:w="100" w:type="dxa"/>
              <w:bottom w:w="100" w:type="dxa"/>
              <w:right w:w="100" w:type="dxa"/>
            </w:tcMar>
          </w:tcPr>
          <w:p w14:paraId="4C9A1C05" w14:textId="4F373FDC" w:rsidR="00481BC9" w:rsidRDefault="00481BC9" w:rsidP="00D45324">
            <w:pPr>
              <w:widowControl w:val="0"/>
              <w:spacing w:line="240" w:lineRule="auto"/>
              <w:rPr>
                <w:sz w:val="20"/>
                <w:szCs w:val="20"/>
              </w:rPr>
            </w:pPr>
            <w:r>
              <w:rPr>
                <w:b/>
                <w:sz w:val="20"/>
                <w:szCs w:val="20"/>
              </w:rPr>
              <w:t>Requirement</w:t>
            </w:r>
            <w:r>
              <w:rPr>
                <w:sz w:val="20"/>
                <w:szCs w:val="20"/>
              </w:rPr>
              <w:br/>
            </w:r>
            <w:r w:rsidRPr="00845233">
              <w:rPr>
                <w:sz w:val="20"/>
                <w:szCs w:val="20"/>
              </w:rPr>
              <w:t>/req/obs-basic/</w:t>
            </w:r>
            <w:r w:rsidRPr="00785E1D">
              <w:rPr>
                <w:sz w:val="20"/>
                <w:szCs w:val="20"/>
              </w:rPr>
              <w:t>ObservationTypeByResultType</w:t>
            </w:r>
            <w:r w:rsidRPr="00845233">
              <w:rPr>
                <w:sz w:val="20"/>
                <w:szCs w:val="20"/>
              </w:rPr>
              <w:t>/</w:t>
            </w:r>
            <w:r w:rsidRPr="00785E1D">
              <w:rPr>
                <w:sz w:val="20"/>
                <w:szCs w:val="20"/>
              </w:rPr>
              <w:t>ObservationTypeByResultType</w:t>
            </w:r>
            <w:r w:rsidRPr="00845233">
              <w:rPr>
                <w:sz w:val="20"/>
                <w:szCs w:val="20"/>
              </w:rPr>
              <w:t>-sem</w:t>
            </w:r>
          </w:p>
        </w:tc>
        <w:tc>
          <w:tcPr>
            <w:tcW w:w="5796" w:type="dxa"/>
            <w:shd w:val="clear" w:color="auto" w:fill="auto"/>
            <w:tcMar>
              <w:top w:w="100" w:type="dxa"/>
              <w:left w:w="100" w:type="dxa"/>
              <w:bottom w:w="100" w:type="dxa"/>
              <w:right w:w="100" w:type="dxa"/>
            </w:tcMar>
          </w:tcPr>
          <w:p w14:paraId="4F31C5A8" w14:textId="77777777" w:rsidR="00481BC9" w:rsidRDefault="00481BC9" w:rsidP="00D45324">
            <w:pPr>
              <w:widowControl w:val="0"/>
              <w:spacing w:line="240" w:lineRule="auto"/>
              <w:rPr>
                <w:sz w:val="20"/>
                <w:szCs w:val="20"/>
              </w:rPr>
            </w:pPr>
            <w:r>
              <w:rPr>
                <w:sz w:val="20"/>
                <w:szCs w:val="20"/>
              </w:rPr>
              <w:t>The following entries SHALL be provided:</w:t>
            </w:r>
          </w:p>
          <w:p w14:paraId="17553EBF"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measurement: the result is of type Measure.</w:t>
            </w:r>
          </w:p>
          <w:p w14:paraId="3C54E14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 xml:space="preserve">category-observation: the result is of type </w:t>
            </w:r>
            <w:proofErr w:type="spellStart"/>
            <w:r w:rsidRPr="00481BC9">
              <w:rPr>
                <w:sz w:val="20"/>
                <w:szCs w:val="20"/>
              </w:rPr>
              <w:t>ScopedName</w:t>
            </w:r>
            <w:proofErr w:type="spellEnd"/>
            <w:r w:rsidRPr="00481BC9">
              <w:rPr>
                <w:sz w:val="20"/>
                <w:szCs w:val="20"/>
              </w:rPr>
              <w:t>.</w:t>
            </w:r>
          </w:p>
          <w:p w14:paraId="1F52597A"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truth-observation: result is a truth value.</w:t>
            </w:r>
          </w:p>
          <w:p w14:paraId="353F4F26"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count-observation: the result is of type Integer.</w:t>
            </w:r>
          </w:p>
          <w:p w14:paraId="58CC36A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 xml:space="preserve">temporal-observation: the result is of type </w:t>
            </w:r>
            <w:proofErr w:type="spellStart"/>
            <w:r w:rsidRPr="00481BC9">
              <w:rPr>
                <w:sz w:val="20"/>
                <w:szCs w:val="20"/>
              </w:rPr>
              <w:t>TM_Object</w:t>
            </w:r>
            <w:proofErr w:type="spellEnd"/>
            <w:r w:rsidRPr="00481BC9">
              <w:rPr>
                <w:sz w:val="20"/>
                <w:szCs w:val="20"/>
              </w:rPr>
              <w:t>.</w:t>
            </w:r>
          </w:p>
          <w:p w14:paraId="2D587F74"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geometry-observation: the result is of type Geometry</w:t>
            </w:r>
          </w:p>
          <w:p w14:paraId="371E4B2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lastRenderedPageBreak/>
              <w:t>complex-observation: the result is of type Record.</w:t>
            </w:r>
          </w:p>
          <w:p w14:paraId="2034D72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discrete-coverage-observation: result is a coverage that returns the same feature attribute values for every direct position within any single spatial object, temporal object, or spatiotemporal object in its domain.</w:t>
            </w:r>
          </w:p>
          <w:p w14:paraId="262DD1ED"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discrete-point-coverage: result is a coverage that has a domain composed of points,</w:t>
            </w:r>
          </w:p>
          <w:p w14:paraId="032DC5C9" w14:textId="46DB28C5" w:rsidR="00481BC9" w:rsidRPr="00182C3E" w:rsidRDefault="00481BC9" w:rsidP="00481BC9">
            <w:pPr>
              <w:widowControl w:val="0"/>
              <w:numPr>
                <w:ilvl w:val="0"/>
                <w:numId w:val="22"/>
              </w:numPr>
              <w:tabs>
                <w:tab w:val="clear" w:pos="403"/>
              </w:tabs>
              <w:spacing w:after="0" w:line="240" w:lineRule="auto"/>
              <w:rPr>
                <w:sz w:val="20"/>
                <w:szCs w:val="20"/>
              </w:rPr>
            </w:pPr>
            <w:r w:rsidRPr="00481BC9">
              <w:rPr>
                <w:sz w:val="20"/>
                <w:szCs w:val="20"/>
              </w:rPr>
              <w:t>timeseries-observation: the result is a timeseries (a sequence of data values which are ordered in time).</w:t>
            </w:r>
          </w:p>
        </w:tc>
      </w:tr>
    </w:tbl>
    <w:p w14:paraId="1B0CC7F3" w14:textId="545F6B13" w:rsidR="00481BC9" w:rsidRDefault="00481BC9" w:rsidP="00785E1D">
      <w:pPr>
        <w:rPr>
          <w:lang w:eastAsia="ja-JP"/>
        </w:rPr>
      </w:pPr>
    </w:p>
    <w:p w14:paraId="6B9BA1C6" w14:textId="77777777" w:rsidR="00481BC9" w:rsidRDefault="00481BC9"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785E1D" w14:paraId="114F18CB" w14:textId="77777777" w:rsidTr="00785E1D">
        <w:tc>
          <w:tcPr>
            <w:tcW w:w="4526" w:type="dxa"/>
            <w:shd w:val="clear" w:color="auto" w:fill="auto"/>
            <w:tcMar>
              <w:top w:w="100" w:type="dxa"/>
              <w:left w:w="100" w:type="dxa"/>
              <w:bottom w:w="100" w:type="dxa"/>
              <w:right w:w="100" w:type="dxa"/>
            </w:tcMar>
          </w:tcPr>
          <w:p w14:paraId="199D818A" w14:textId="52AF6703" w:rsidR="00785E1D" w:rsidRDefault="00785E1D" w:rsidP="00D45324">
            <w:pPr>
              <w:widowControl w:val="0"/>
              <w:spacing w:line="240" w:lineRule="auto"/>
              <w:rPr>
                <w:sz w:val="20"/>
                <w:szCs w:val="20"/>
              </w:rPr>
            </w:pPr>
            <w:r>
              <w:rPr>
                <w:b/>
                <w:sz w:val="20"/>
                <w:szCs w:val="20"/>
              </w:rPr>
              <w:t>Requirement</w:t>
            </w:r>
            <w:r>
              <w:rPr>
                <w:sz w:val="20"/>
                <w:szCs w:val="20"/>
              </w:rPr>
              <w:br/>
            </w:r>
            <w:r w:rsidRPr="00785E1D">
              <w:rPr>
                <w:sz w:val="20"/>
                <w:szCs w:val="20"/>
              </w:rPr>
              <w:t>/req/obs-basic/</w:t>
            </w:r>
            <w:r w:rsidR="000523C7" w:rsidRPr="00785E1D">
              <w:rPr>
                <w:sz w:val="20"/>
                <w:szCs w:val="20"/>
              </w:rPr>
              <w:t>ObservationTypeByResultType</w:t>
            </w:r>
            <w:r w:rsidR="000523C7" w:rsidRPr="00845233">
              <w:rPr>
                <w:sz w:val="20"/>
                <w:szCs w:val="20"/>
              </w:rPr>
              <w:t>/</w:t>
            </w:r>
            <w:r w:rsidRPr="00785E1D">
              <w:rPr>
                <w:sz w:val="20"/>
                <w:szCs w:val="20"/>
              </w:rPr>
              <w:t>ObservationTypeByResultType-con</w:t>
            </w:r>
          </w:p>
        </w:tc>
        <w:tc>
          <w:tcPr>
            <w:tcW w:w="5796" w:type="dxa"/>
            <w:shd w:val="clear" w:color="auto" w:fill="auto"/>
            <w:tcMar>
              <w:top w:w="100" w:type="dxa"/>
              <w:left w:w="100" w:type="dxa"/>
              <w:bottom w:w="100" w:type="dxa"/>
              <w:right w:w="100" w:type="dxa"/>
            </w:tcMar>
          </w:tcPr>
          <w:p w14:paraId="3DAB8E06" w14:textId="77777777" w:rsidR="00785E1D" w:rsidRPr="00785E1D" w:rsidRDefault="00785E1D" w:rsidP="00785E1D">
            <w:pPr>
              <w:widowControl w:val="0"/>
              <w:tabs>
                <w:tab w:val="clear" w:pos="403"/>
              </w:tabs>
              <w:spacing w:after="0" w:line="240" w:lineRule="auto"/>
              <w:ind w:left="360"/>
              <w:rPr>
                <w:sz w:val="20"/>
                <w:szCs w:val="20"/>
              </w:rPr>
            </w:pPr>
            <w:r w:rsidRPr="00785E1D">
              <w:rPr>
                <w:sz w:val="20"/>
                <w:szCs w:val="20"/>
              </w:rPr>
              <w:t xml:space="preserve">The following constraints shall be applied to the value of the result association of the Observation based on the </w:t>
            </w:r>
            <w:proofErr w:type="spellStart"/>
            <w:r w:rsidRPr="00785E1D">
              <w:rPr>
                <w:sz w:val="20"/>
                <w:szCs w:val="20"/>
              </w:rPr>
              <w:t>codelist</w:t>
            </w:r>
            <w:proofErr w:type="spellEnd"/>
            <w:r w:rsidRPr="00785E1D">
              <w:rPr>
                <w:sz w:val="20"/>
                <w:szCs w:val="20"/>
              </w:rPr>
              <w:t xml:space="preserve"> value used:</w:t>
            </w:r>
          </w:p>
          <w:p w14:paraId="79744FA6"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2014" w:author="Katharina Schleidt" w:date="2021-10-17T21:06:00Z">
                  <w:rPr/>
                </w:rPrChange>
              </w:rPr>
              <w:pPrChange w:id="2015" w:author="Katharina Schleidt" w:date="2021-10-17T21:06:00Z">
                <w:pPr>
                  <w:widowControl w:val="0"/>
                  <w:tabs>
                    <w:tab w:val="clear" w:pos="403"/>
                  </w:tabs>
                  <w:spacing w:after="0" w:line="240" w:lineRule="auto"/>
                  <w:ind w:left="360"/>
                </w:pPr>
              </w:pPrChange>
            </w:pPr>
            <w:r w:rsidRPr="00785E1D">
              <w:rPr>
                <w:sz w:val="20"/>
                <w:szCs w:val="20"/>
                <w:rPrChange w:id="2016" w:author="Katharina Schleidt" w:date="2021-10-17T21:06:00Z">
                  <w:rPr/>
                </w:rPrChange>
              </w:rPr>
              <w:t>If the value "measurement" is used, the value of the result shall be of type Measure.</w:t>
            </w:r>
          </w:p>
          <w:p w14:paraId="7E207A7A"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2017" w:author="Katharina Schleidt" w:date="2021-10-17T21:06:00Z">
                  <w:rPr/>
                </w:rPrChange>
              </w:rPr>
              <w:pPrChange w:id="2018" w:author="Katharina Schleidt" w:date="2021-10-17T21:06:00Z">
                <w:pPr>
                  <w:widowControl w:val="0"/>
                  <w:tabs>
                    <w:tab w:val="clear" w:pos="403"/>
                  </w:tabs>
                  <w:spacing w:after="0" w:line="240" w:lineRule="auto"/>
                  <w:ind w:left="360"/>
                </w:pPr>
              </w:pPrChange>
            </w:pPr>
            <w:r w:rsidRPr="00785E1D">
              <w:rPr>
                <w:sz w:val="20"/>
                <w:szCs w:val="20"/>
                <w:rPrChange w:id="2019" w:author="Katharina Schleidt" w:date="2021-10-17T21:06:00Z">
                  <w:rPr/>
                </w:rPrChange>
              </w:rPr>
              <w:t xml:space="preserve">If the value "category-observation" is used the value of the result shall be of type </w:t>
            </w:r>
            <w:proofErr w:type="spellStart"/>
            <w:r w:rsidRPr="00785E1D">
              <w:rPr>
                <w:sz w:val="20"/>
                <w:szCs w:val="20"/>
                <w:rPrChange w:id="2020" w:author="Katharina Schleidt" w:date="2021-10-17T21:06:00Z">
                  <w:rPr/>
                </w:rPrChange>
              </w:rPr>
              <w:t>ScopedName</w:t>
            </w:r>
            <w:proofErr w:type="spellEnd"/>
            <w:r w:rsidRPr="00785E1D">
              <w:rPr>
                <w:sz w:val="20"/>
                <w:szCs w:val="20"/>
                <w:rPrChange w:id="2021" w:author="Katharina Schleidt" w:date="2021-10-17T21:06:00Z">
                  <w:rPr/>
                </w:rPrChange>
              </w:rPr>
              <w:t>.</w:t>
            </w:r>
          </w:p>
          <w:p w14:paraId="3F079F2B"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2022" w:author="Katharina Schleidt" w:date="2021-10-17T21:06:00Z">
                  <w:rPr/>
                </w:rPrChange>
              </w:rPr>
              <w:pPrChange w:id="2023" w:author="Katharina Schleidt" w:date="2021-10-17T21:06:00Z">
                <w:pPr>
                  <w:widowControl w:val="0"/>
                  <w:tabs>
                    <w:tab w:val="clear" w:pos="403"/>
                  </w:tabs>
                  <w:spacing w:after="0" w:line="240" w:lineRule="auto"/>
                  <w:ind w:left="360"/>
                </w:pPr>
              </w:pPrChange>
            </w:pPr>
            <w:r w:rsidRPr="00785E1D">
              <w:rPr>
                <w:sz w:val="20"/>
                <w:szCs w:val="20"/>
                <w:rPrChange w:id="2024" w:author="Katharina Schleidt" w:date="2021-10-17T21:06:00Z">
                  <w:rPr/>
                </w:rPrChange>
              </w:rPr>
              <w:t>If the value "truth-observation" is used, the value of result shall be a truth value.</w:t>
            </w:r>
          </w:p>
          <w:p w14:paraId="22721069"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2025" w:author="Katharina Schleidt" w:date="2021-10-17T21:06:00Z">
                  <w:rPr/>
                </w:rPrChange>
              </w:rPr>
              <w:pPrChange w:id="2026" w:author="Katharina Schleidt" w:date="2021-10-17T21:06:00Z">
                <w:pPr>
                  <w:widowControl w:val="0"/>
                  <w:tabs>
                    <w:tab w:val="clear" w:pos="403"/>
                  </w:tabs>
                  <w:spacing w:after="0" w:line="240" w:lineRule="auto"/>
                  <w:ind w:left="360"/>
                </w:pPr>
              </w:pPrChange>
            </w:pPr>
            <w:r w:rsidRPr="00785E1D">
              <w:rPr>
                <w:sz w:val="20"/>
                <w:szCs w:val="20"/>
                <w:rPrChange w:id="2027" w:author="Katharina Schleidt" w:date="2021-10-17T21:06:00Z">
                  <w:rPr/>
                </w:rPrChange>
              </w:rPr>
              <w:t>If the value "count-observation" is used, the value of the result shall be of type Integer.</w:t>
            </w:r>
          </w:p>
          <w:p w14:paraId="0CEC532E"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2028" w:author="Katharina Schleidt" w:date="2021-10-17T21:06:00Z">
                  <w:rPr/>
                </w:rPrChange>
              </w:rPr>
              <w:pPrChange w:id="2029" w:author="Katharina Schleidt" w:date="2021-10-17T21:06:00Z">
                <w:pPr>
                  <w:widowControl w:val="0"/>
                  <w:tabs>
                    <w:tab w:val="clear" w:pos="403"/>
                  </w:tabs>
                  <w:spacing w:after="0" w:line="240" w:lineRule="auto"/>
                  <w:ind w:left="360"/>
                </w:pPr>
              </w:pPrChange>
            </w:pPr>
            <w:r w:rsidRPr="00785E1D">
              <w:rPr>
                <w:sz w:val="20"/>
                <w:szCs w:val="20"/>
                <w:rPrChange w:id="2030" w:author="Katharina Schleidt" w:date="2021-10-17T21:06:00Z">
                  <w:rPr/>
                </w:rPrChange>
              </w:rPr>
              <w:t xml:space="preserve">If the value "temporal-observation" is used, the value of the result shall be of type </w:t>
            </w:r>
            <w:proofErr w:type="spellStart"/>
            <w:r w:rsidRPr="00785E1D">
              <w:rPr>
                <w:sz w:val="20"/>
                <w:szCs w:val="20"/>
                <w:rPrChange w:id="2031" w:author="Katharina Schleidt" w:date="2021-10-17T21:06:00Z">
                  <w:rPr/>
                </w:rPrChange>
              </w:rPr>
              <w:t>TM_Object</w:t>
            </w:r>
            <w:proofErr w:type="spellEnd"/>
            <w:r w:rsidRPr="00785E1D">
              <w:rPr>
                <w:sz w:val="20"/>
                <w:szCs w:val="20"/>
                <w:rPrChange w:id="2032" w:author="Katharina Schleidt" w:date="2021-10-17T21:06:00Z">
                  <w:rPr/>
                </w:rPrChange>
              </w:rPr>
              <w:t>.</w:t>
            </w:r>
          </w:p>
          <w:p w14:paraId="613FC6AE"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2033" w:author="Katharina Schleidt" w:date="2021-10-17T21:06:00Z">
                  <w:rPr/>
                </w:rPrChange>
              </w:rPr>
              <w:pPrChange w:id="2034" w:author="Katharina Schleidt" w:date="2021-10-17T21:06:00Z">
                <w:pPr>
                  <w:widowControl w:val="0"/>
                  <w:tabs>
                    <w:tab w:val="clear" w:pos="403"/>
                  </w:tabs>
                  <w:spacing w:after="0" w:line="240" w:lineRule="auto"/>
                  <w:ind w:left="360"/>
                </w:pPr>
              </w:pPrChange>
            </w:pPr>
            <w:r w:rsidRPr="00785E1D">
              <w:rPr>
                <w:sz w:val="20"/>
                <w:szCs w:val="20"/>
                <w:rPrChange w:id="2035" w:author="Katharina Schleidt" w:date="2021-10-17T21:06:00Z">
                  <w:rPr/>
                </w:rPrChange>
              </w:rPr>
              <w:t>If the value "geometry-observation" is used, the value of the result shall be of type Geometry</w:t>
            </w:r>
          </w:p>
          <w:p w14:paraId="4A7F50E4" w14:textId="43118FE3" w:rsidR="00785E1D" w:rsidRPr="00481BC9" w:rsidRDefault="00785E1D">
            <w:pPr>
              <w:pStyle w:val="ListParagraph"/>
              <w:widowControl w:val="0"/>
              <w:numPr>
                <w:ilvl w:val="0"/>
                <w:numId w:val="32"/>
              </w:numPr>
              <w:tabs>
                <w:tab w:val="clear" w:pos="403"/>
              </w:tabs>
              <w:spacing w:after="0" w:line="240" w:lineRule="auto"/>
              <w:rPr>
                <w:sz w:val="20"/>
                <w:szCs w:val="20"/>
                <w:rPrChange w:id="2036" w:author="Katharina Schleidt" w:date="2021-10-20T19:51:00Z">
                  <w:rPr/>
                </w:rPrChange>
              </w:rPr>
              <w:pPrChange w:id="2037" w:author="Katharina Schleidt" w:date="2021-10-20T19:51:00Z">
                <w:pPr>
                  <w:widowControl w:val="0"/>
                  <w:tabs>
                    <w:tab w:val="clear" w:pos="403"/>
                  </w:tabs>
                  <w:spacing w:after="0" w:line="240" w:lineRule="auto"/>
                  <w:ind w:left="360"/>
                </w:pPr>
              </w:pPrChange>
            </w:pPr>
            <w:r w:rsidRPr="00785E1D">
              <w:rPr>
                <w:sz w:val="20"/>
                <w:szCs w:val="20"/>
                <w:rPrChange w:id="2038" w:author="Katharina Schleidt" w:date="2021-10-17T21:06:00Z">
                  <w:rPr/>
                </w:rPrChange>
              </w:rPr>
              <w:t>If the value "complex-observation" is used, the value of the result shall be of type Record.</w:t>
            </w:r>
          </w:p>
        </w:tc>
      </w:tr>
    </w:tbl>
    <w:p w14:paraId="2276CEAF" w14:textId="77777777" w:rsidR="00785E1D" w:rsidRPr="00ED1BF8" w:rsidRDefault="00785E1D" w:rsidP="00785E1D"/>
    <w:p w14:paraId="67177FBF" w14:textId="77777777" w:rsidR="004205BE" w:rsidRPr="00752CFD" w:rsidRDefault="004205BE" w:rsidP="00752CFD">
      <w:pPr>
        <w:rPr>
          <w:lang w:eastAsia="ja-JP"/>
        </w:rPr>
      </w:pPr>
    </w:p>
    <w:p w14:paraId="45D091C1" w14:textId="1465357B" w:rsidR="00920189" w:rsidRDefault="00920189" w:rsidP="00920189">
      <w:pPr>
        <w:pStyle w:val="Heading1"/>
      </w:pPr>
      <w:bookmarkStart w:id="2039" w:name="_Ref52485755"/>
      <w:bookmarkStart w:id="2040" w:name="_Toc72768897"/>
      <w:r w:rsidRPr="00920189">
        <w:t>Conceptual Sample schema</w:t>
      </w:r>
      <w:bookmarkEnd w:id="2039"/>
      <w:bookmarkEnd w:id="2040"/>
    </w:p>
    <w:p w14:paraId="09C16629" w14:textId="60CA37B2" w:rsidR="00CE109A" w:rsidRDefault="00786563" w:rsidP="00786563">
      <w:pPr>
        <w:pStyle w:val="Heading2"/>
      </w:pPr>
      <w:bookmarkStart w:id="2041" w:name="_Toc72768898"/>
      <w:r w:rsidRPr="00786563">
        <w:t>General</w:t>
      </w:r>
      <w:bookmarkEnd w:id="2041"/>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lastRenderedPageBreak/>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2042" w:name="_Ref52745913"/>
      <w:commentRangeStart w:id="2043"/>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2042"/>
      <w:r w:rsidRPr="00DD55AE">
        <w:rPr>
          <w:b/>
          <w:bCs/>
          <w:sz w:val="20"/>
          <w:szCs w:val="20"/>
        </w:rPr>
        <w:t xml:space="preserve"> – Conceptual Sample schema overview.</w:t>
      </w:r>
      <w:commentRangeEnd w:id="2043"/>
      <w:r w:rsidR="00920952">
        <w:rPr>
          <w:rStyle w:val="CommentReference"/>
        </w:rPr>
        <w:commentReference w:id="2043"/>
      </w:r>
    </w:p>
    <w:p w14:paraId="1A3FA59E" w14:textId="6DA66AF3" w:rsidR="00786563" w:rsidRDefault="00786563" w:rsidP="00786563">
      <w:pPr>
        <w:pStyle w:val="Heading3"/>
      </w:pPr>
      <w:bookmarkStart w:id="2044" w:name="_Ref52745963"/>
      <w:r w:rsidRPr="00786563">
        <w:t>Conceptual Sample Schema Package Requirements Class</w:t>
      </w:r>
      <w:bookmarkEnd w:id="204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203BD447" w:rsidR="00A62918" w:rsidDel="00AC6ECA" w:rsidRDefault="00A62918" w:rsidP="00A62918">
      <w:pPr>
        <w:keepNext/>
        <w:rPr>
          <w:del w:id="2045" w:author="Katharina Schleidt" w:date="2021-10-27T12:08:00Z"/>
        </w:rPr>
      </w:pPr>
      <w:del w:id="2046" w:author="Katharina Schleidt" w:date="2021-10-27T12:08:00Z">
        <w:r w:rsidDel="00AC6ECA">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del>
    </w:p>
    <w:p w14:paraId="27CBEB39" w14:textId="6C56229B" w:rsidR="00786563" w:rsidDel="00AC6ECA" w:rsidRDefault="00A62918" w:rsidP="00A62918">
      <w:pPr>
        <w:jc w:val="center"/>
        <w:rPr>
          <w:del w:id="2047" w:author="Katharina Schleidt" w:date="2021-10-27T12:08:00Z"/>
          <w:b/>
          <w:bCs/>
          <w:sz w:val="20"/>
          <w:szCs w:val="20"/>
        </w:rPr>
      </w:pPr>
      <w:del w:id="2048" w:author="Katharina Schleidt" w:date="2021-10-27T12:08:00Z">
        <w:r w:rsidRPr="00A62918"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52</w:delText>
        </w:r>
        <w:r w:rsidR="00D471BA" w:rsidDel="00AC6ECA">
          <w:rPr>
            <w:b/>
            <w:bCs/>
            <w:sz w:val="20"/>
            <w:szCs w:val="20"/>
          </w:rPr>
          <w:fldChar w:fldCharType="end"/>
        </w:r>
        <w:r w:rsidRPr="00A62918" w:rsidDel="00AC6ECA">
          <w:rPr>
            <w:b/>
            <w:bCs/>
            <w:sz w:val="20"/>
            <w:szCs w:val="20"/>
          </w:rPr>
          <w:delText xml:space="preserve"> — (Informative) Included direct and indirect requirements and recommendations of the Conceptual Sample schema package requirements class.</w:delText>
        </w:r>
      </w:del>
    </w:p>
    <w:p w14:paraId="3D086F35" w14:textId="57441BA4" w:rsidR="00A62918" w:rsidRDefault="00CF52E2" w:rsidP="00CF52E2">
      <w:pPr>
        <w:pStyle w:val="Heading2"/>
      </w:pPr>
      <w:bookmarkStart w:id="2049" w:name="_Toc72768899"/>
      <w:r w:rsidRPr="00CF52E2">
        <w:t>Sample</w:t>
      </w:r>
      <w:bookmarkEnd w:id="2049"/>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D94AF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D94AF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D94AF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D94AF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D94AF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D94AF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D94AF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D94AF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D94AF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rsidDel="00D94AF2" w14:paraId="7BB134CB" w14:textId="48901CFE" w:rsidTr="00D94AF2">
        <w:trPr>
          <w:del w:id="2050" w:author="Katharina Schleidt" w:date="2021-10-22T00:38:00Z"/>
        </w:trPr>
        <w:tc>
          <w:tcPr>
            <w:tcW w:w="2400" w:type="dxa"/>
            <w:shd w:val="clear" w:color="auto" w:fill="auto"/>
            <w:tcMar>
              <w:top w:w="100" w:type="dxa"/>
              <w:left w:w="100" w:type="dxa"/>
              <w:bottom w:w="100" w:type="dxa"/>
              <w:right w:w="100" w:type="dxa"/>
            </w:tcMar>
          </w:tcPr>
          <w:p w14:paraId="3BD73C2C" w14:textId="50E925FC" w:rsidR="00CF52E2" w:rsidDel="00D94AF2" w:rsidRDefault="00CF52E2" w:rsidP="001A5B74">
            <w:pPr>
              <w:widowControl w:val="0"/>
              <w:spacing w:line="240" w:lineRule="auto"/>
              <w:rPr>
                <w:del w:id="2051" w:author="Katharina Schleidt" w:date="2021-10-22T00:38:00Z"/>
                <w:sz w:val="20"/>
                <w:szCs w:val="20"/>
              </w:rPr>
            </w:pPr>
            <w:del w:id="2052" w:author="Katharina Schleidt" w:date="2021-10-22T00:38:00Z">
              <w:r w:rsidDel="00D94AF2">
                <w:rPr>
                  <w:sz w:val="20"/>
                  <w:szCs w:val="20"/>
                </w:rPr>
                <w:delText>Requirement</w:delText>
              </w:r>
            </w:del>
          </w:p>
        </w:tc>
        <w:tc>
          <w:tcPr>
            <w:tcW w:w="7371" w:type="dxa"/>
            <w:shd w:val="clear" w:color="auto" w:fill="auto"/>
            <w:tcMar>
              <w:top w:w="100" w:type="dxa"/>
              <w:left w:w="100" w:type="dxa"/>
              <w:bottom w:w="100" w:type="dxa"/>
              <w:right w:w="100" w:type="dxa"/>
            </w:tcMar>
          </w:tcPr>
          <w:p w14:paraId="4B2C4072" w14:textId="41D2A1A5" w:rsidR="00CF52E2" w:rsidDel="00D94AF2" w:rsidRDefault="00CF52E2" w:rsidP="001A5B74">
            <w:pPr>
              <w:widowControl w:val="0"/>
              <w:spacing w:line="240" w:lineRule="auto"/>
              <w:rPr>
                <w:del w:id="2053" w:author="Katharina Schleidt" w:date="2021-10-22T00:38:00Z"/>
                <w:sz w:val="20"/>
                <w:szCs w:val="20"/>
              </w:rPr>
            </w:pPr>
            <w:del w:id="2054" w:author="Katharina Schleidt" w:date="2021-10-22T00:38:00Z">
              <w:r w:rsidDel="00D94AF2">
                <w:rPr>
                  <w:sz w:val="20"/>
                  <w:szCs w:val="20"/>
                </w:rPr>
                <w:delText>/req/sam-cpt/Sample/sampledFeature-card</w:delText>
              </w:r>
            </w:del>
          </w:p>
        </w:tc>
      </w:tr>
      <w:tr w:rsidR="00CF52E2" w14:paraId="20301EE0" w14:textId="77777777" w:rsidTr="00D94AF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D94AF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3F6CCD40" w:rsidR="00B56755" w:rsidDel="00AC6ECA" w:rsidRDefault="00B56755" w:rsidP="00B56755">
      <w:pPr>
        <w:keepNext/>
        <w:rPr>
          <w:del w:id="2055" w:author="Katharina Schleidt" w:date="2021-10-27T12:08:00Z"/>
        </w:rPr>
      </w:pPr>
      <w:del w:id="2056" w:author="Katharina Schleidt" w:date="2021-10-27T12:08:00Z">
        <w:r w:rsidDel="00AC6ECA">
          <w:rPr>
            <w:noProof/>
            <w:lang w:val="fr-FR" w:eastAsia="fr-FR"/>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del>
    </w:p>
    <w:p w14:paraId="72571249" w14:textId="6A1A11AC" w:rsidR="00CF52E2" w:rsidRPr="00B56755" w:rsidDel="00AC6ECA" w:rsidRDefault="00B56755" w:rsidP="00B56755">
      <w:pPr>
        <w:jc w:val="center"/>
        <w:rPr>
          <w:del w:id="2057" w:author="Katharina Schleidt" w:date="2021-10-27T12:08:00Z"/>
          <w:b/>
          <w:bCs/>
          <w:sz w:val="20"/>
          <w:szCs w:val="20"/>
        </w:rPr>
      </w:pPr>
      <w:del w:id="2058" w:author="Katharina Schleidt" w:date="2021-10-27T12:08:00Z">
        <w:r w:rsidRPr="00B5675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53</w:delText>
        </w:r>
        <w:r w:rsidR="00D471BA" w:rsidDel="00AC6ECA">
          <w:rPr>
            <w:b/>
            <w:bCs/>
            <w:sz w:val="20"/>
            <w:szCs w:val="20"/>
          </w:rPr>
          <w:fldChar w:fldCharType="end"/>
        </w:r>
        <w:r w:rsidRPr="00B56755" w:rsidDel="00AC6ECA">
          <w:rPr>
            <w:b/>
            <w:bCs/>
            <w:sz w:val="20"/>
            <w:szCs w:val="20"/>
          </w:rPr>
          <w:delText xml:space="preserve"> — (Informative) Included direct and indirect requirements and recommendations of the Conceptual Sample schema — Sample requirements class.</w:delText>
        </w:r>
      </w:del>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t>The way the sample is taken is typically guided by a sampling strategy. Sample</w:t>
      </w:r>
      <w:r w:rsidR="005A7051">
        <w:rPr>
          <w:lang w:eastAsia="ja-JP"/>
        </w:rPr>
        <w:t>s</w:t>
      </w:r>
      <w:r>
        <w:rPr>
          <w:lang w:eastAsia="ja-JP"/>
        </w:rPr>
        <w:t xml:space="preserve"> are often artefacts of an observational strategy, and </w:t>
      </w:r>
      <w:del w:id="2059" w:author="Katharina Schleidt" w:date="2021-07-05T20:09:00Z">
        <w:r w:rsidDel="00E73CAA">
          <w:rPr>
            <w:lang w:eastAsia="ja-JP"/>
          </w:rPr>
          <w:delText xml:space="preserve">have </w:delText>
        </w:r>
      </w:del>
      <w:r>
        <w:rPr>
          <w:lang w:eastAsia="ja-JP"/>
        </w:rPr>
        <w:t xml:space="preserve">often </w:t>
      </w:r>
      <w:ins w:id="2060"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lastRenderedPageBreak/>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2061" w:name="_Toc72768900"/>
      <w:r w:rsidRPr="00D50D2A">
        <w:t>Sampling</w:t>
      </w:r>
      <w:bookmarkEnd w:id="2061"/>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Change w:id="2062">
          <w:tblGrid>
            <w:gridCol w:w="2258"/>
            <w:gridCol w:w="142"/>
            <w:gridCol w:w="7371"/>
          </w:tblGrid>
        </w:tblGridChange>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r w:rsidR="00FA2FF3" w14:paraId="1914BC33" w14:textId="77777777" w:rsidTr="00FA2FF3">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2063" w:author="Katharina Schleidt" w:date="2021-10-11T19:07:00Z">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trHeight w:val="420"/>
          <w:ins w:id="2064" w:author="Katharina Schleidt" w:date="2021-10-11T19:07:00Z"/>
          <w:trPrChange w:id="2065" w:author="Katharina Schleidt" w:date="2021-10-11T19:07:00Z">
            <w:trPr>
              <w:trHeight w:val="420"/>
            </w:trPr>
          </w:trPrChange>
        </w:trPr>
        <w:tc>
          <w:tcPr>
            <w:tcW w:w="2400" w:type="dxa"/>
            <w:shd w:val="clear" w:color="auto" w:fill="auto"/>
            <w:tcMar>
              <w:top w:w="100" w:type="dxa"/>
              <w:left w:w="100" w:type="dxa"/>
              <w:bottom w:w="100" w:type="dxa"/>
              <w:right w:w="100" w:type="dxa"/>
            </w:tcMar>
            <w:tcPrChange w:id="2066" w:author="Katharina Schleidt" w:date="2021-10-11T19:07:00Z">
              <w:tcPr>
                <w:tcW w:w="2258" w:type="dxa"/>
                <w:shd w:val="clear" w:color="auto" w:fill="auto"/>
                <w:tcMar>
                  <w:top w:w="100" w:type="dxa"/>
                  <w:left w:w="100" w:type="dxa"/>
                  <w:bottom w:w="100" w:type="dxa"/>
                  <w:right w:w="100" w:type="dxa"/>
                </w:tcMar>
              </w:tcPr>
            </w:tcPrChange>
          </w:tcPr>
          <w:p w14:paraId="3F028F8F" w14:textId="77777777" w:rsidR="00FA2FF3" w:rsidRDefault="00FA2FF3" w:rsidP="00D45324">
            <w:pPr>
              <w:widowControl w:val="0"/>
              <w:spacing w:line="240" w:lineRule="auto"/>
              <w:rPr>
                <w:ins w:id="2067" w:author="Katharina Schleidt" w:date="2021-10-11T19:07:00Z"/>
                <w:sz w:val="20"/>
                <w:szCs w:val="20"/>
              </w:rPr>
            </w:pPr>
            <w:ins w:id="2068" w:author="Katharina Schleidt" w:date="2021-10-11T19:07:00Z">
              <w:r>
                <w:rPr>
                  <w:sz w:val="20"/>
                  <w:szCs w:val="20"/>
                </w:rPr>
                <w:t>Requirement</w:t>
              </w:r>
            </w:ins>
          </w:p>
        </w:tc>
        <w:tc>
          <w:tcPr>
            <w:tcW w:w="7371" w:type="dxa"/>
            <w:shd w:val="clear" w:color="auto" w:fill="auto"/>
            <w:tcMar>
              <w:top w:w="100" w:type="dxa"/>
              <w:left w:w="100" w:type="dxa"/>
              <w:bottom w:w="100" w:type="dxa"/>
              <w:right w:w="100" w:type="dxa"/>
            </w:tcMar>
            <w:tcPrChange w:id="2069" w:author="Katharina Schleidt" w:date="2021-10-11T19:07:00Z">
              <w:tcPr>
                <w:tcW w:w="7513" w:type="dxa"/>
                <w:gridSpan w:val="2"/>
                <w:shd w:val="clear" w:color="auto" w:fill="auto"/>
                <w:tcMar>
                  <w:top w:w="100" w:type="dxa"/>
                  <w:left w:w="100" w:type="dxa"/>
                  <w:bottom w:w="100" w:type="dxa"/>
                  <w:right w:w="100" w:type="dxa"/>
                </w:tcMar>
              </w:tcPr>
            </w:tcPrChange>
          </w:tcPr>
          <w:p w14:paraId="604A2FB2" w14:textId="77777777" w:rsidR="00FA2FF3" w:rsidRDefault="00FA2FF3" w:rsidP="00D45324">
            <w:pPr>
              <w:widowControl w:val="0"/>
              <w:spacing w:line="240" w:lineRule="auto"/>
              <w:rPr>
                <w:ins w:id="2070" w:author="Katharina Schleidt" w:date="2021-10-11T19:07:00Z"/>
                <w:sz w:val="20"/>
                <w:szCs w:val="20"/>
              </w:rPr>
            </w:pPr>
            <w:ins w:id="2071"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E86F5B5" w14:textId="5D2989F8" w:rsidR="00D50D2A" w:rsidRDefault="00D50D2A" w:rsidP="00D50D2A">
      <w:pPr>
        <w:rPr>
          <w:lang w:eastAsia="ja-JP"/>
        </w:rPr>
      </w:pPr>
    </w:p>
    <w:p w14:paraId="6F8A1591" w14:textId="12C1F97A" w:rsidR="009A5300" w:rsidDel="00AC6ECA" w:rsidRDefault="009A5300" w:rsidP="009A5300">
      <w:pPr>
        <w:keepNext/>
        <w:rPr>
          <w:del w:id="2072" w:author="Katharina Schleidt" w:date="2021-10-27T12:08:00Z"/>
        </w:rPr>
      </w:pPr>
      <w:del w:id="2073" w:author="Katharina Schleidt" w:date="2021-10-27T12:08:00Z">
        <w:r w:rsidDel="00AC6ECA">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del>
    </w:p>
    <w:p w14:paraId="1D9ECE8E" w14:textId="5315C04C" w:rsidR="001B6287" w:rsidDel="00AC6ECA" w:rsidRDefault="009A5300" w:rsidP="009A5300">
      <w:pPr>
        <w:jc w:val="center"/>
        <w:rPr>
          <w:del w:id="2074" w:author="Katharina Schleidt" w:date="2021-10-27T12:08:00Z"/>
          <w:b/>
          <w:bCs/>
          <w:sz w:val="20"/>
          <w:szCs w:val="20"/>
        </w:rPr>
      </w:pPr>
      <w:del w:id="2075" w:author="Katharina Schleidt" w:date="2021-10-27T12:08:00Z">
        <w:r w:rsidRPr="009A5300"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54</w:delText>
        </w:r>
        <w:r w:rsidR="00D471BA" w:rsidDel="00AC6ECA">
          <w:rPr>
            <w:b/>
            <w:bCs/>
            <w:sz w:val="20"/>
            <w:szCs w:val="20"/>
          </w:rPr>
          <w:fldChar w:fldCharType="end"/>
        </w:r>
        <w:r w:rsidRPr="009A5300" w:rsidDel="00AC6ECA">
          <w:rPr>
            <w:b/>
            <w:bCs/>
            <w:sz w:val="20"/>
            <w:szCs w:val="20"/>
          </w:rPr>
          <w:delText xml:space="preserve"> — (Informative) Included direct and indirect requirements and recommendations of the Conceptual Sample schema — Sampling requirements class.</w:delText>
        </w:r>
      </w:del>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3F1E69">
      <w:pPr>
        <w:pStyle w:val="Heading3"/>
        <w:tabs>
          <w:tab w:val="left" w:pos="2070"/>
        </w:tabs>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2076" w:name="_Toc72768901"/>
      <w:r w:rsidRPr="002B6928">
        <w:t>Sampler</w:t>
      </w:r>
      <w:bookmarkEnd w:id="2076"/>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42"/>
        <w:gridCol w:w="7371"/>
      </w:tblGrid>
      <w:tr w:rsidR="002B6928" w14:paraId="393EF023" w14:textId="77777777" w:rsidTr="002B6928">
        <w:tc>
          <w:tcPr>
            <w:tcW w:w="2400" w:type="dxa"/>
            <w:gridSpan w:val="2"/>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gridSpan w:val="2"/>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gridSpan w:val="2"/>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gridSpan w:val="2"/>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gridSpan w:val="2"/>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gridSpan w:val="2"/>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gridSpan w:val="2"/>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r w:rsidR="00FA2FF3" w14:paraId="1E603F46" w14:textId="77777777" w:rsidTr="00D45324">
        <w:trPr>
          <w:trHeight w:val="420"/>
          <w:ins w:id="2077" w:author="Katharina Schleidt" w:date="2021-10-11T19:07:00Z"/>
        </w:trPr>
        <w:tc>
          <w:tcPr>
            <w:tcW w:w="2258" w:type="dxa"/>
            <w:shd w:val="clear" w:color="auto" w:fill="auto"/>
            <w:tcMar>
              <w:top w:w="100" w:type="dxa"/>
              <w:left w:w="100" w:type="dxa"/>
              <w:bottom w:w="100" w:type="dxa"/>
              <w:right w:w="100" w:type="dxa"/>
            </w:tcMar>
          </w:tcPr>
          <w:p w14:paraId="3CA0F050" w14:textId="77777777" w:rsidR="00FA2FF3" w:rsidRDefault="00FA2FF3" w:rsidP="00D45324">
            <w:pPr>
              <w:widowControl w:val="0"/>
              <w:spacing w:line="240" w:lineRule="auto"/>
              <w:rPr>
                <w:ins w:id="2078" w:author="Katharina Schleidt" w:date="2021-10-11T19:07:00Z"/>
                <w:sz w:val="20"/>
                <w:szCs w:val="20"/>
              </w:rPr>
            </w:pPr>
            <w:ins w:id="2079" w:author="Katharina Schleidt" w:date="2021-10-11T19:07:00Z">
              <w:r>
                <w:rPr>
                  <w:sz w:val="20"/>
                  <w:szCs w:val="20"/>
                </w:rPr>
                <w:t>Requirement</w:t>
              </w:r>
            </w:ins>
          </w:p>
        </w:tc>
        <w:tc>
          <w:tcPr>
            <w:tcW w:w="7513" w:type="dxa"/>
            <w:gridSpan w:val="2"/>
            <w:shd w:val="clear" w:color="auto" w:fill="auto"/>
            <w:tcMar>
              <w:top w:w="100" w:type="dxa"/>
              <w:left w:w="100" w:type="dxa"/>
              <w:bottom w:w="100" w:type="dxa"/>
              <w:right w:w="100" w:type="dxa"/>
            </w:tcMar>
          </w:tcPr>
          <w:p w14:paraId="053005EE" w14:textId="77777777" w:rsidR="00FA2FF3" w:rsidRDefault="00FA2FF3" w:rsidP="00D45324">
            <w:pPr>
              <w:widowControl w:val="0"/>
              <w:spacing w:line="240" w:lineRule="auto"/>
              <w:rPr>
                <w:ins w:id="2080" w:author="Katharina Schleidt" w:date="2021-10-11T19:07:00Z"/>
                <w:sz w:val="20"/>
                <w:szCs w:val="20"/>
              </w:rPr>
            </w:pPr>
            <w:ins w:id="2081"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799C2293" w14:textId="3D0D049F" w:rsidR="002B6928" w:rsidRDefault="002B6928" w:rsidP="002B6928">
      <w:pPr>
        <w:rPr>
          <w:lang w:eastAsia="ja-JP"/>
        </w:rPr>
      </w:pPr>
    </w:p>
    <w:p w14:paraId="0A254F48" w14:textId="3EDAABAF" w:rsidR="00311112" w:rsidDel="00AC6ECA" w:rsidRDefault="00311112" w:rsidP="00311112">
      <w:pPr>
        <w:keepNext/>
        <w:rPr>
          <w:del w:id="2082" w:author="Katharina Schleidt" w:date="2021-10-27T12:09:00Z"/>
        </w:rPr>
      </w:pPr>
      <w:del w:id="2083" w:author="Katharina Schleidt" w:date="2021-10-27T12:09:00Z">
        <w:r w:rsidDel="00AC6ECA">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del>
    </w:p>
    <w:p w14:paraId="37772A98" w14:textId="74A3F935" w:rsidR="002B6928" w:rsidDel="00AC6ECA" w:rsidRDefault="00311112" w:rsidP="00311112">
      <w:pPr>
        <w:jc w:val="center"/>
        <w:rPr>
          <w:del w:id="2084" w:author="Katharina Schleidt" w:date="2021-10-27T12:09:00Z"/>
          <w:b/>
          <w:bCs/>
          <w:sz w:val="20"/>
          <w:szCs w:val="20"/>
        </w:rPr>
      </w:pPr>
      <w:del w:id="2085" w:author="Katharina Schleidt" w:date="2021-10-27T12:09:00Z">
        <w:r w:rsidRPr="00311112"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55</w:delText>
        </w:r>
        <w:r w:rsidR="00D471BA" w:rsidDel="00AC6ECA">
          <w:rPr>
            <w:b/>
            <w:bCs/>
            <w:sz w:val="20"/>
            <w:szCs w:val="20"/>
          </w:rPr>
          <w:fldChar w:fldCharType="end"/>
        </w:r>
        <w:r w:rsidRPr="00311112" w:rsidDel="00AC6ECA">
          <w:rPr>
            <w:b/>
            <w:bCs/>
            <w:sz w:val="20"/>
            <w:szCs w:val="20"/>
          </w:rPr>
          <w:delText xml:space="preserve"> — (Informative) Included direct and indirect requirements and recommendations of the Conceptual Sample schema — Sampler requirements class.</w:delText>
        </w:r>
      </w:del>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lastRenderedPageBreak/>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D45324" w:rsidRDefault="00E01F9E" w:rsidP="00220B53">
      <w:pPr>
        <w:pStyle w:val="ListParagraph"/>
        <w:numPr>
          <w:ilvl w:val="0"/>
          <w:numId w:val="21"/>
        </w:numPr>
        <w:rPr>
          <w:lang w:val="fr-FR" w:eastAsia="ja-JP"/>
          <w:rPrChange w:id="2086" w:author="Grellet Sylvain" w:date="2021-10-20T21:18:00Z">
            <w:rPr>
              <w:lang w:eastAsia="ja-JP"/>
            </w:rPr>
          </w:rPrChange>
        </w:rPr>
      </w:pPr>
      <w:r w:rsidRPr="00D45324">
        <w:rPr>
          <w:lang w:val="fr-FR" w:eastAsia="ja-JP"/>
          <w:rPrChange w:id="2087" w:author="Grellet Sylvain" w:date="2021-10-20T21:18:00Z">
            <w:rPr>
              <w:lang w:eastAsia="ja-JP"/>
            </w:rPr>
          </w:rPrChange>
        </w:rPr>
        <w:t xml:space="preserve">image </w:t>
      </w:r>
      <w:proofErr w:type="spellStart"/>
      <w:r w:rsidRPr="00D45324">
        <w:rPr>
          <w:lang w:val="fr-FR" w:eastAsia="ja-JP"/>
          <w:rPrChange w:id="2088" w:author="Grellet Sylvain" w:date="2021-10-20T21:18:00Z">
            <w:rPr>
              <w:lang w:eastAsia="ja-JP"/>
            </w:rPr>
          </w:rPrChange>
        </w:rPr>
        <w:t>sensor</w:t>
      </w:r>
      <w:proofErr w:type="spellEnd"/>
      <w:r w:rsidRPr="00D45324">
        <w:rPr>
          <w:lang w:val="fr-FR" w:eastAsia="ja-JP"/>
          <w:rPrChange w:id="2089" w:author="Grellet Sylvain" w:date="2021-10-20T21:18:00Z">
            <w:rPr>
              <w:lang w:eastAsia="ja-JP"/>
            </w:rPr>
          </w:rPrChange>
        </w:rPr>
        <w:t xml:space="preserve">, a </w:t>
      </w:r>
      <w:proofErr w:type="spellStart"/>
      <w:r w:rsidRPr="00D45324">
        <w:rPr>
          <w:lang w:val="fr-FR" w:eastAsia="ja-JP"/>
          <w:rPrChange w:id="2090" w:author="Grellet Sylvain" w:date="2021-10-20T21:18:00Z">
            <w:rPr>
              <w:lang w:eastAsia="ja-JP"/>
            </w:rPr>
          </w:rPrChange>
        </w:rPr>
        <w:t>soil</w:t>
      </w:r>
      <w:proofErr w:type="spellEnd"/>
      <w:r w:rsidRPr="00D45324">
        <w:rPr>
          <w:lang w:val="fr-FR" w:eastAsia="ja-JP"/>
          <w:rPrChange w:id="2091" w:author="Grellet Sylvain" w:date="2021-10-20T21:18:00Z">
            <w:rPr>
              <w:lang w:eastAsia="ja-JP"/>
            </w:rPr>
          </w:rPrChange>
        </w:rPr>
        <w:t xml:space="preserve"> </w:t>
      </w:r>
      <w:proofErr w:type="spellStart"/>
      <w:r w:rsidRPr="00D45324">
        <w:rPr>
          <w:lang w:val="fr-FR" w:eastAsia="ja-JP"/>
          <w:rPrChange w:id="2092" w:author="Grellet Sylvain" w:date="2021-10-20T21:18:00Z">
            <w:rPr>
              <w:lang w:eastAsia="ja-JP"/>
            </w:rPr>
          </w:rPrChange>
        </w:rPr>
        <w:t>auger</w:t>
      </w:r>
      <w:proofErr w:type="spellEnd"/>
      <w:r w:rsidRPr="00D45324">
        <w:rPr>
          <w:lang w:val="fr-FR" w:eastAsia="ja-JP"/>
          <w:rPrChange w:id="2093" w:author="Grellet Sylvain" w:date="2021-10-20T21:18:00Z">
            <w:rPr>
              <w:lang w:eastAsia="ja-JP"/>
            </w:rPr>
          </w:rPrChange>
        </w:rPr>
        <w:t>,</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2094" w:name="_Toc72768902"/>
      <w:proofErr w:type="spellStart"/>
      <w:r w:rsidRPr="000A140B">
        <w:t>PreparationStep</w:t>
      </w:r>
      <w:bookmarkEnd w:id="2094"/>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r w:rsidR="00FA2FF3" w14:paraId="489E6C7A" w14:textId="77777777" w:rsidTr="00D45324">
        <w:trPr>
          <w:trHeight w:val="420"/>
          <w:ins w:id="2095" w:author="Katharina Schleidt" w:date="2021-10-11T19:06:00Z"/>
        </w:trPr>
        <w:tc>
          <w:tcPr>
            <w:tcW w:w="2258" w:type="dxa"/>
            <w:shd w:val="clear" w:color="auto" w:fill="auto"/>
            <w:tcMar>
              <w:top w:w="100" w:type="dxa"/>
              <w:left w:w="100" w:type="dxa"/>
              <w:bottom w:w="100" w:type="dxa"/>
              <w:right w:w="100" w:type="dxa"/>
            </w:tcMar>
          </w:tcPr>
          <w:p w14:paraId="6D5BF9F0" w14:textId="77777777" w:rsidR="00FA2FF3" w:rsidRDefault="00FA2FF3" w:rsidP="00D45324">
            <w:pPr>
              <w:widowControl w:val="0"/>
              <w:spacing w:line="240" w:lineRule="auto"/>
              <w:rPr>
                <w:ins w:id="2096" w:author="Katharina Schleidt" w:date="2021-10-11T19:06:00Z"/>
                <w:sz w:val="20"/>
                <w:szCs w:val="20"/>
              </w:rPr>
            </w:pPr>
            <w:ins w:id="2097"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7C905875" w14:textId="77777777" w:rsidR="00FA2FF3" w:rsidRDefault="00FA2FF3" w:rsidP="00D45324">
            <w:pPr>
              <w:widowControl w:val="0"/>
              <w:spacing w:line="240" w:lineRule="auto"/>
              <w:rPr>
                <w:ins w:id="2098" w:author="Katharina Schleidt" w:date="2021-10-11T19:06:00Z"/>
                <w:sz w:val="20"/>
                <w:szCs w:val="20"/>
              </w:rPr>
            </w:pPr>
            <w:ins w:id="2099"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0744A289" w14:textId="196559E9" w:rsidR="000A140B" w:rsidRDefault="000A140B" w:rsidP="000A140B">
      <w:pPr>
        <w:rPr>
          <w:lang w:eastAsia="ja-JP"/>
        </w:rPr>
      </w:pPr>
    </w:p>
    <w:p w14:paraId="748213C5" w14:textId="7D4D419E" w:rsidR="0018668C" w:rsidDel="00AC6ECA" w:rsidRDefault="0018668C" w:rsidP="0018668C">
      <w:pPr>
        <w:keepNext/>
        <w:rPr>
          <w:del w:id="2100" w:author="Katharina Schleidt" w:date="2021-10-27T12:09:00Z"/>
        </w:rPr>
      </w:pPr>
      <w:del w:id="2101" w:author="Katharina Schleidt" w:date="2021-10-27T12:09:00Z">
        <w:r w:rsidDel="00AC6ECA">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del>
    </w:p>
    <w:p w14:paraId="6036F96A" w14:textId="1EF81C81" w:rsidR="000A140B" w:rsidDel="00AC6ECA" w:rsidRDefault="0018668C" w:rsidP="0018668C">
      <w:pPr>
        <w:jc w:val="center"/>
        <w:rPr>
          <w:del w:id="2102" w:author="Katharina Schleidt" w:date="2021-10-27T12:09:00Z"/>
          <w:b/>
          <w:bCs/>
          <w:sz w:val="20"/>
          <w:szCs w:val="20"/>
        </w:rPr>
      </w:pPr>
      <w:del w:id="2103" w:author="Katharina Schleidt" w:date="2021-10-27T12:09:00Z">
        <w:r w:rsidRPr="0018668C"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56</w:delText>
        </w:r>
        <w:r w:rsidR="00D471BA" w:rsidDel="00AC6ECA">
          <w:rPr>
            <w:b/>
            <w:bCs/>
            <w:sz w:val="20"/>
            <w:szCs w:val="20"/>
          </w:rPr>
          <w:fldChar w:fldCharType="end"/>
        </w:r>
        <w:r w:rsidRPr="0018668C" w:rsidDel="00AC6ECA">
          <w:rPr>
            <w:b/>
            <w:bCs/>
            <w:sz w:val="20"/>
            <w:szCs w:val="20"/>
          </w:rPr>
          <w:delText xml:space="preserve"> — (Informative) Included direct and indirect requirements and recommendations of the Conceptual Sample schema — PreparationStep requirements class.</w:delText>
        </w:r>
      </w:del>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2104" w:name="_Toc72768903"/>
      <w:proofErr w:type="spellStart"/>
      <w:r w:rsidRPr="00A84954">
        <w:t>PreparationProcedure</w:t>
      </w:r>
      <w:bookmarkEnd w:id="2104"/>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r w:rsidR="00FA2FF3" w14:paraId="12C5E0F2" w14:textId="77777777" w:rsidTr="00D45324">
        <w:trPr>
          <w:trHeight w:val="420"/>
          <w:ins w:id="2105" w:author="Katharina Schleidt" w:date="2021-10-11T19:06:00Z"/>
        </w:trPr>
        <w:tc>
          <w:tcPr>
            <w:tcW w:w="2258" w:type="dxa"/>
            <w:shd w:val="clear" w:color="auto" w:fill="auto"/>
            <w:tcMar>
              <w:top w:w="100" w:type="dxa"/>
              <w:left w:w="100" w:type="dxa"/>
              <w:bottom w:w="100" w:type="dxa"/>
              <w:right w:w="100" w:type="dxa"/>
            </w:tcMar>
          </w:tcPr>
          <w:p w14:paraId="3DA5C157" w14:textId="77777777" w:rsidR="00FA2FF3" w:rsidRDefault="00FA2FF3" w:rsidP="00D45324">
            <w:pPr>
              <w:widowControl w:val="0"/>
              <w:spacing w:line="240" w:lineRule="auto"/>
              <w:rPr>
                <w:ins w:id="2106" w:author="Katharina Schleidt" w:date="2021-10-11T19:06:00Z"/>
                <w:sz w:val="20"/>
                <w:szCs w:val="20"/>
              </w:rPr>
            </w:pPr>
            <w:ins w:id="2107"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1AF70D4C" w14:textId="77777777" w:rsidR="00FA2FF3" w:rsidRDefault="00FA2FF3" w:rsidP="00D45324">
            <w:pPr>
              <w:widowControl w:val="0"/>
              <w:spacing w:line="240" w:lineRule="auto"/>
              <w:rPr>
                <w:ins w:id="2108" w:author="Katharina Schleidt" w:date="2021-10-11T19:06:00Z"/>
                <w:sz w:val="20"/>
                <w:szCs w:val="20"/>
              </w:rPr>
            </w:pPr>
            <w:ins w:id="2109"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585C995" w14:textId="615DB7D5" w:rsidR="00A84954" w:rsidRDefault="00A84954" w:rsidP="00A84954">
      <w:pPr>
        <w:rPr>
          <w:lang w:eastAsia="ja-JP"/>
        </w:rPr>
      </w:pPr>
    </w:p>
    <w:p w14:paraId="0977F935" w14:textId="29FA1BBB" w:rsidR="0057786D" w:rsidDel="00AC6ECA" w:rsidRDefault="0057786D" w:rsidP="0057786D">
      <w:pPr>
        <w:keepNext/>
        <w:rPr>
          <w:del w:id="2110" w:author="Katharina Schleidt" w:date="2021-10-27T12:09:00Z"/>
        </w:rPr>
      </w:pPr>
      <w:del w:id="2111" w:author="Katharina Schleidt" w:date="2021-10-27T12:09:00Z">
        <w:r w:rsidDel="00AC6ECA">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del>
    </w:p>
    <w:p w14:paraId="63625D23" w14:textId="55935246" w:rsidR="00A84954" w:rsidDel="00AC6ECA" w:rsidRDefault="0057786D" w:rsidP="0057786D">
      <w:pPr>
        <w:jc w:val="center"/>
        <w:rPr>
          <w:del w:id="2112" w:author="Katharina Schleidt" w:date="2021-10-27T12:09:00Z"/>
          <w:b/>
          <w:bCs/>
          <w:sz w:val="20"/>
          <w:szCs w:val="20"/>
        </w:rPr>
      </w:pPr>
      <w:del w:id="2113" w:author="Katharina Schleidt" w:date="2021-10-27T12:09:00Z">
        <w:r w:rsidRPr="0057786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57</w:delText>
        </w:r>
        <w:r w:rsidR="00D471BA" w:rsidDel="00AC6ECA">
          <w:rPr>
            <w:b/>
            <w:bCs/>
            <w:sz w:val="20"/>
            <w:szCs w:val="20"/>
          </w:rPr>
          <w:fldChar w:fldCharType="end"/>
        </w:r>
        <w:r w:rsidRPr="0057786D" w:rsidDel="00AC6ECA">
          <w:rPr>
            <w:b/>
            <w:bCs/>
            <w:sz w:val="20"/>
            <w:szCs w:val="20"/>
          </w:rPr>
          <w:delText xml:space="preserve"> — (Informative) Included direct and indirect requirements and recommendations of the Conceptual Sample schema — PreparationProcedure requirements class.</w:delText>
        </w:r>
      </w:del>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2114" w:name="_Toc72768904"/>
      <w:proofErr w:type="spellStart"/>
      <w:r w:rsidRPr="00760C94">
        <w:t>SamplingProcedure</w:t>
      </w:r>
      <w:bookmarkEnd w:id="2114"/>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r w:rsidR="00FA2FF3" w14:paraId="7D9794A9" w14:textId="77777777" w:rsidTr="00D45324">
        <w:trPr>
          <w:trHeight w:val="420"/>
          <w:ins w:id="2115" w:author="Katharina Schleidt" w:date="2021-10-11T19:07:00Z"/>
        </w:trPr>
        <w:tc>
          <w:tcPr>
            <w:tcW w:w="2258" w:type="dxa"/>
            <w:shd w:val="clear" w:color="auto" w:fill="auto"/>
            <w:tcMar>
              <w:top w:w="100" w:type="dxa"/>
              <w:left w:w="100" w:type="dxa"/>
              <w:bottom w:w="100" w:type="dxa"/>
              <w:right w:w="100" w:type="dxa"/>
            </w:tcMar>
          </w:tcPr>
          <w:p w14:paraId="0AE11D3A" w14:textId="77777777" w:rsidR="00FA2FF3" w:rsidRDefault="00FA2FF3" w:rsidP="00D45324">
            <w:pPr>
              <w:widowControl w:val="0"/>
              <w:spacing w:line="240" w:lineRule="auto"/>
              <w:rPr>
                <w:ins w:id="2116" w:author="Katharina Schleidt" w:date="2021-10-11T19:07:00Z"/>
                <w:sz w:val="20"/>
                <w:szCs w:val="20"/>
              </w:rPr>
            </w:pPr>
            <w:ins w:id="2117" w:author="Katharina Schleidt" w:date="2021-10-11T19:07:00Z">
              <w:r>
                <w:rPr>
                  <w:sz w:val="20"/>
                  <w:szCs w:val="20"/>
                </w:rPr>
                <w:t>Requirement</w:t>
              </w:r>
            </w:ins>
          </w:p>
        </w:tc>
        <w:tc>
          <w:tcPr>
            <w:tcW w:w="7513" w:type="dxa"/>
            <w:shd w:val="clear" w:color="auto" w:fill="auto"/>
            <w:tcMar>
              <w:top w:w="100" w:type="dxa"/>
              <w:left w:w="100" w:type="dxa"/>
              <w:bottom w:w="100" w:type="dxa"/>
              <w:right w:w="100" w:type="dxa"/>
            </w:tcMar>
          </w:tcPr>
          <w:p w14:paraId="792AE4C7" w14:textId="77777777" w:rsidR="00FA2FF3" w:rsidRDefault="00FA2FF3" w:rsidP="00D45324">
            <w:pPr>
              <w:widowControl w:val="0"/>
              <w:spacing w:line="240" w:lineRule="auto"/>
              <w:rPr>
                <w:ins w:id="2118" w:author="Katharina Schleidt" w:date="2021-10-11T19:07:00Z"/>
                <w:sz w:val="20"/>
                <w:szCs w:val="20"/>
              </w:rPr>
            </w:pPr>
            <w:ins w:id="2119"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2D31684F" w14:textId="7869BA85" w:rsidR="00760C94" w:rsidRDefault="00760C94" w:rsidP="00760C94">
      <w:pPr>
        <w:rPr>
          <w:lang w:eastAsia="ja-JP"/>
        </w:rPr>
      </w:pPr>
    </w:p>
    <w:p w14:paraId="78934D6F" w14:textId="5333F810" w:rsidR="007C2205" w:rsidDel="00AC6ECA" w:rsidRDefault="00933944" w:rsidP="007C2205">
      <w:pPr>
        <w:keepNext/>
        <w:rPr>
          <w:del w:id="2120" w:author="Katharina Schleidt" w:date="2021-10-27T12:09:00Z"/>
        </w:rPr>
      </w:pPr>
      <w:del w:id="2121" w:author="Katharina Schleidt" w:date="2021-10-27T12:09:00Z">
        <w:r w:rsidDel="00AC6ECA">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del>
    </w:p>
    <w:p w14:paraId="0B256805" w14:textId="60DE58EB" w:rsidR="00904CF1" w:rsidDel="00AC6ECA" w:rsidRDefault="007C2205" w:rsidP="007C2205">
      <w:pPr>
        <w:jc w:val="center"/>
        <w:rPr>
          <w:del w:id="2122" w:author="Katharina Schleidt" w:date="2021-10-27T12:09:00Z"/>
          <w:b/>
          <w:bCs/>
          <w:sz w:val="20"/>
          <w:szCs w:val="20"/>
        </w:rPr>
      </w:pPr>
      <w:del w:id="2123" w:author="Katharina Schleidt" w:date="2021-10-27T12:09:00Z">
        <w:r w:rsidRPr="007C220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58</w:delText>
        </w:r>
        <w:r w:rsidR="00D471BA" w:rsidDel="00AC6ECA">
          <w:rPr>
            <w:b/>
            <w:bCs/>
            <w:sz w:val="20"/>
            <w:szCs w:val="20"/>
          </w:rPr>
          <w:fldChar w:fldCharType="end"/>
        </w:r>
        <w:r w:rsidRPr="007C2205" w:rsidDel="00AC6ECA">
          <w:rPr>
            <w:b/>
            <w:bCs/>
            <w:sz w:val="20"/>
            <w:szCs w:val="20"/>
          </w:rPr>
          <w:delText xml:space="preserve"> — (Informative) Included direct and indirect requirements and recommendations of the Conceptual Sample schema — SamplingProcedure requirements class.</w:delText>
        </w:r>
      </w:del>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2124" w:name="_Toc72768905"/>
      <w:r w:rsidRPr="00920189">
        <w:t>Abstract Sample Core</w:t>
      </w:r>
      <w:bookmarkEnd w:id="2124"/>
    </w:p>
    <w:p w14:paraId="487838B1" w14:textId="6E167612" w:rsidR="00CE109A" w:rsidRDefault="001B0D6E" w:rsidP="001B0D6E">
      <w:pPr>
        <w:pStyle w:val="Heading2"/>
      </w:pPr>
      <w:bookmarkStart w:id="2125" w:name="_Toc72768906"/>
      <w:r w:rsidRPr="001B0D6E">
        <w:t>General</w:t>
      </w:r>
      <w:bookmarkEnd w:id="2125"/>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lastRenderedPageBreak/>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4E1FC95F" w:rsidR="00F77288" w:rsidDel="00AC6ECA" w:rsidRDefault="00F77288" w:rsidP="00F77288">
      <w:pPr>
        <w:keepNext/>
        <w:rPr>
          <w:del w:id="2126" w:author="Katharina Schleidt" w:date="2021-10-27T12:09:00Z"/>
        </w:rPr>
      </w:pPr>
      <w:del w:id="2127" w:author="Katharina Schleidt" w:date="2021-10-27T12:09:00Z">
        <w:r w:rsidDel="00AC6ECA">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del>
    </w:p>
    <w:p w14:paraId="545E70BF" w14:textId="143C0D7D" w:rsidR="001B0D6E" w:rsidDel="00AC6ECA" w:rsidRDefault="00F77288" w:rsidP="00F77288">
      <w:pPr>
        <w:jc w:val="center"/>
        <w:rPr>
          <w:del w:id="2128" w:author="Katharina Schleidt" w:date="2021-10-27T12:09:00Z"/>
          <w:b/>
          <w:bCs/>
          <w:sz w:val="20"/>
          <w:szCs w:val="20"/>
        </w:rPr>
      </w:pPr>
      <w:del w:id="2129" w:author="Katharina Schleidt" w:date="2021-10-27T12:09:00Z">
        <w:r w:rsidRPr="00F77288"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59</w:delText>
        </w:r>
        <w:r w:rsidR="00D471BA" w:rsidDel="00AC6ECA">
          <w:rPr>
            <w:b/>
            <w:bCs/>
            <w:sz w:val="20"/>
            <w:szCs w:val="20"/>
          </w:rPr>
          <w:fldChar w:fldCharType="end"/>
        </w:r>
        <w:r w:rsidRPr="00F77288" w:rsidDel="00AC6ECA">
          <w:rPr>
            <w:b/>
            <w:bCs/>
            <w:sz w:val="20"/>
            <w:szCs w:val="20"/>
          </w:rPr>
          <w:delText xml:space="preserve"> — (Informative) Included direct and indirect requirements and recommendations of the Abstract Sample core package requirements class.</w:delText>
        </w:r>
      </w:del>
    </w:p>
    <w:p w14:paraId="05A3C014" w14:textId="3E4BAFB4" w:rsidR="00F77288" w:rsidRDefault="00C356AB" w:rsidP="00C356AB">
      <w:pPr>
        <w:pStyle w:val="Heading2"/>
      </w:pPr>
      <w:bookmarkStart w:id="2130" w:name="_Toc72768907"/>
      <w:proofErr w:type="spellStart"/>
      <w:r w:rsidRPr="00C356AB">
        <w:t>AbstractSample</w:t>
      </w:r>
      <w:bookmarkEnd w:id="2130"/>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6F36F6">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6F36F6">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6F36F6">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6F36F6">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6F36F6">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6F36F6">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6F36F6">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6F36F6">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6F36F6">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r w:rsidR="006F36F6" w14:paraId="6811E8C7" w14:textId="77777777" w:rsidTr="006F36F6">
        <w:trPr>
          <w:ins w:id="2131" w:author="Katharina Schleidt" w:date="2021-10-17T22:25:00Z"/>
        </w:trPr>
        <w:tc>
          <w:tcPr>
            <w:tcW w:w="2400" w:type="dxa"/>
            <w:shd w:val="clear" w:color="auto" w:fill="auto"/>
            <w:tcMar>
              <w:top w:w="100" w:type="dxa"/>
              <w:left w:w="100" w:type="dxa"/>
              <w:bottom w:w="100" w:type="dxa"/>
              <w:right w:w="100" w:type="dxa"/>
            </w:tcMar>
          </w:tcPr>
          <w:p w14:paraId="5BCAE05D" w14:textId="5E97D333" w:rsidR="006F36F6" w:rsidRDefault="006F36F6" w:rsidP="001A5B74">
            <w:pPr>
              <w:widowControl w:val="0"/>
              <w:spacing w:line="240" w:lineRule="auto"/>
              <w:rPr>
                <w:ins w:id="2132" w:author="Katharina Schleidt" w:date="2021-10-17T22:25:00Z"/>
                <w:sz w:val="20"/>
                <w:szCs w:val="20"/>
              </w:rPr>
            </w:pPr>
            <w:ins w:id="2133" w:author="Katharina Schleidt" w:date="2021-10-17T22:25:00Z">
              <w:r>
                <w:rPr>
                  <w:sz w:val="20"/>
                  <w:szCs w:val="20"/>
                </w:rPr>
                <w:t>Requirement</w:t>
              </w:r>
            </w:ins>
          </w:p>
        </w:tc>
        <w:tc>
          <w:tcPr>
            <w:tcW w:w="7371" w:type="dxa"/>
            <w:shd w:val="clear" w:color="auto" w:fill="auto"/>
            <w:tcMar>
              <w:top w:w="100" w:type="dxa"/>
              <w:left w:w="100" w:type="dxa"/>
              <w:bottom w:w="100" w:type="dxa"/>
              <w:right w:w="100" w:type="dxa"/>
            </w:tcMar>
          </w:tcPr>
          <w:p w14:paraId="110E2E46" w14:textId="3CBDD8C4" w:rsidR="006F36F6" w:rsidRDefault="006F36F6" w:rsidP="001A5B74">
            <w:pPr>
              <w:widowControl w:val="0"/>
              <w:spacing w:line="240" w:lineRule="auto"/>
              <w:rPr>
                <w:ins w:id="2134" w:author="Katharina Schleidt" w:date="2021-10-17T22:25:00Z"/>
                <w:sz w:val="20"/>
                <w:szCs w:val="20"/>
              </w:rPr>
            </w:pPr>
            <w:ins w:id="2135" w:author="Katharina Schleidt" w:date="2021-10-17T22:25:00Z">
              <w:r w:rsidRPr="006F36F6">
                <w:rPr>
                  <w:sz w:val="20"/>
                  <w:szCs w:val="20"/>
                </w:rPr>
                <w:t>/</w:t>
              </w:r>
              <w:proofErr w:type="spellStart"/>
              <w:r w:rsidRPr="006F36F6">
                <w:rPr>
                  <w:sz w:val="20"/>
                  <w:szCs w:val="20"/>
                </w:rPr>
                <w:t>req</w:t>
              </w:r>
              <w:proofErr w:type="spellEnd"/>
              <w:r w:rsidRPr="006F36F6">
                <w:rPr>
                  <w:sz w:val="20"/>
                  <w:szCs w:val="20"/>
                </w:rPr>
                <w:t>/</w:t>
              </w:r>
              <w:proofErr w:type="spellStart"/>
              <w:r w:rsidRPr="006F36F6">
                <w:rPr>
                  <w:sz w:val="20"/>
                  <w:szCs w:val="20"/>
                </w:rPr>
                <w:t>sam</w:t>
              </w:r>
              <w:proofErr w:type="spellEnd"/>
              <w:r w:rsidRPr="006F36F6">
                <w:rPr>
                  <w:sz w:val="20"/>
                  <w:szCs w:val="20"/>
                </w:rPr>
                <w:t>-core/</w:t>
              </w:r>
              <w:proofErr w:type="spellStart"/>
              <w:r w:rsidRPr="006F36F6">
                <w:rPr>
                  <w:sz w:val="20"/>
                  <w:szCs w:val="20"/>
                </w:rPr>
                <w:t>AbstractSampleType</w:t>
              </w:r>
              <w:proofErr w:type="spellEnd"/>
              <w:r w:rsidRPr="006F36F6">
                <w:rPr>
                  <w:sz w:val="20"/>
                  <w:szCs w:val="20"/>
                </w:rPr>
                <w:t>/</w:t>
              </w:r>
              <w:proofErr w:type="spellStart"/>
              <w:r w:rsidRPr="006F36F6">
                <w:rPr>
                  <w:sz w:val="20"/>
                  <w:szCs w:val="20"/>
                </w:rPr>
                <w:t>AbstractSampleType-sem</w:t>
              </w:r>
              <w:proofErr w:type="spellEnd"/>
            </w:ins>
          </w:p>
        </w:tc>
      </w:tr>
    </w:tbl>
    <w:p w14:paraId="1A5224DA" w14:textId="75888206" w:rsidR="00C356AB" w:rsidRDefault="00C356AB" w:rsidP="00C356AB">
      <w:pPr>
        <w:rPr>
          <w:lang w:eastAsia="ja-JP"/>
        </w:rPr>
      </w:pPr>
    </w:p>
    <w:p w14:paraId="480B6B52" w14:textId="39208738" w:rsidR="00540061" w:rsidDel="00AC6ECA" w:rsidRDefault="00540061" w:rsidP="00540061">
      <w:pPr>
        <w:keepNext/>
        <w:rPr>
          <w:del w:id="2136" w:author="Katharina Schleidt" w:date="2021-10-27T12:09:00Z"/>
        </w:rPr>
      </w:pPr>
      <w:del w:id="2137" w:author="Katharina Schleidt" w:date="2021-10-27T12:09:00Z">
        <w:r w:rsidDel="00AC6ECA">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del>
    </w:p>
    <w:p w14:paraId="10F11393" w14:textId="32526758" w:rsidR="00C356AB" w:rsidDel="00AC6ECA" w:rsidRDefault="00540061" w:rsidP="00540061">
      <w:pPr>
        <w:jc w:val="center"/>
        <w:rPr>
          <w:del w:id="2138" w:author="Katharina Schleidt" w:date="2021-10-27T12:09:00Z"/>
          <w:b/>
          <w:bCs/>
          <w:sz w:val="20"/>
          <w:szCs w:val="20"/>
        </w:rPr>
      </w:pPr>
      <w:del w:id="2139" w:author="Katharina Schleidt" w:date="2021-10-27T12:09:00Z">
        <w:r w:rsidRPr="005400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60</w:delText>
        </w:r>
        <w:r w:rsidR="00D471BA" w:rsidDel="00AC6ECA">
          <w:rPr>
            <w:b/>
            <w:bCs/>
            <w:sz w:val="20"/>
            <w:szCs w:val="20"/>
          </w:rPr>
          <w:fldChar w:fldCharType="end"/>
        </w:r>
        <w:r w:rsidRPr="00540061" w:rsidDel="00AC6ECA">
          <w:rPr>
            <w:b/>
            <w:bCs/>
            <w:sz w:val="20"/>
            <w:szCs w:val="20"/>
          </w:rPr>
          <w:delText xml:space="preserve"> — (Informative) Included direct and indirect requirements and recommendations of the Abstract Sample core — AbstractSample requirements class.</w:delText>
        </w:r>
      </w:del>
    </w:p>
    <w:p w14:paraId="5C713F2D" w14:textId="77777777" w:rsidR="00E648AA" w:rsidRDefault="00E648AA" w:rsidP="00E648AA">
      <w:pPr>
        <w:keepNext/>
      </w:pPr>
      <w:r>
        <w:rPr>
          <w:noProof/>
          <w:lang w:val="fr-FR" w:eastAsia="fr-FR"/>
        </w:rPr>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0402D5F5"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6A0EC3E8" w:rsidR="008E2BBE" w:rsidRDefault="008E2BBE" w:rsidP="008E2BBE">
      <w:pPr>
        <w:rPr>
          <w:lang w:eastAsia="ja-JP"/>
        </w:rPr>
      </w:pPr>
      <w:r>
        <w:rPr>
          <w:lang w:eastAsia="ja-JP"/>
        </w:rPr>
        <w:lastRenderedPageBreak/>
        <w:t xml:space="preserve">EXAMPLE </w:t>
      </w:r>
      <w:r>
        <w:rPr>
          <w:lang w:eastAsia="ja-JP"/>
        </w:rPr>
        <w:tab/>
      </w:r>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2140" w:name="_Toc72768908"/>
      <w:proofErr w:type="spellStart"/>
      <w:r w:rsidRPr="006762B7">
        <w:t>AbstractSampling</w:t>
      </w:r>
      <w:bookmarkEnd w:id="2140"/>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3045091E" w:rsidR="00105813" w:rsidDel="00AC6ECA" w:rsidRDefault="00105813" w:rsidP="00105813">
      <w:pPr>
        <w:keepNext/>
        <w:rPr>
          <w:del w:id="2141" w:author="Katharina Schleidt" w:date="2021-10-27T12:09:00Z"/>
        </w:rPr>
      </w:pPr>
      <w:del w:id="2142" w:author="Katharina Schleidt" w:date="2021-10-27T12:09:00Z">
        <w:r w:rsidDel="00AC6ECA">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del>
    </w:p>
    <w:p w14:paraId="502D4EE9" w14:textId="658FB84B" w:rsidR="004224E8" w:rsidDel="00AC6ECA" w:rsidRDefault="00105813" w:rsidP="00105813">
      <w:pPr>
        <w:jc w:val="center"/>
        <w:rPr>
          <w:del w:id="2143" w:author="Katharina Schleidt" w:date="2021-10-27T12:09:00Z"/>
          <w:b/>
          <w:bCs/>
          <w:sz w:val="20"/>
          <w:szCs w:val="20"/>
        </w:rPr>
      </w:pPr>
      <w:del w:id="2144" w:author="Katharina Schleidt" w:date="2021-10-27T12:09:00Z">
        <w:r w:rsidRPr="0010581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62</w:delText>
        </w:r>
        <w:r w:rsidR="00D471BA" w:rsidDel="00AC6ECA">
          <w:rPr>
            <w:b/>
            <w:bCs/>
            <w:sz w:val="20"/>
            <w:szCs w:val="20"/>
          </w:rPr>
          <w:fldChar w:fldCharType="end"/>
        </w:r>
        <w:r w:rsidRPr="00105813" w:rsidDel="00AC6ECA">
          <w:rPr>
            <w:b/>
            <w:bCs/>
            <w:sz w:val="20"/>
            <w:szCs w:val="20"/>
          </w:rPr>
          <w:delText xml:space="preserve"> — (Informative) Included direct and indirect requirements and recommendations of the Abstract Sample core — AbstractSampling requirements class.</w:delText>
        </w:r>
      </w:del>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lastRenderedPageBreak/>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2145" w:name="_Toc72768909"/>
      <w:proofErr w:type="spellStart"/>
      <w:r w:rsidRPr="004864AE">
        <w:t>AbstractSampler</w:t>
      </w:r>
      <w:bookmarkEnd w:id="2145"/>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6F36F6">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6F36F6">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6F36F6">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6F36F6">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6F36F6">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6F36F6">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6F36F6">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r w:rsidR="006F36F6" w14:paraId="19AD7C3A" w14:textId="77777777" w:rsidTr="006F36F6">
        <w:trPr>
          <w:ins w:id="2146" w:author="Katharina Schleidt" w:date="2021-10-17T22:24:00Z"/>
        </w:trPr>
        <w:tc>
          <w:tcPr>
            <w:tcW w:w="2258" w:type="dxa"/>
            <w:shd w:val="clear" w:color="auto" w:fill="auto"/>
            <w:tcMar>
              <w:top w:w="100" w:type="dxa"/>
              <w:left w:w="100" w:type="dxa"/>
              <w:bottom w:w="100" w:type="dxa"/>
              <w:right w:w="100" w:type="dxa"/>
            </w:tcMar>
          </w:tcPr>
          <w:p w14:paraId="1A2A4C24" w14:textId="50BA9394" w:rsidR="006F36F6" w:rsidRDefault="006F36F6" w:rsidP="001A5B74">
            <w:pPr>
              <w:widowControl w:val="0"/>
              <w:spacing w:line="240" w:lineRule="auto"/>
              <w:rPr>
                <w:ins w:id="2147" w:author="Katharina Schleidt" w:date="2021-10-17T22:24:00Z"/>
                <w:sz w:val="20"/>
                <w:szCs w:val="20"/>
              </w:rPr>
            </w:pPr>
            <w:ins w:id="2148" w:author="Katharina Schleidt" w:date="2021-10-17T22:24:00Z">
              <w:r>
                <w:rPr>
                  <w:sz w:val="20"/>
                  <w:szCs w:val="20"/>
                </w:rPr>
                <w:t>Requirement</w:t>
              </w:r>
            </w:ins>
          </w:p>
        </w:tc>
        <w:tc>
          <w:tcPr>
            <w:tcW w:w="7513" w:type="dxa"/>
            <w:shd w:val="clear" w:color="auto" w:fill="auto"/>
            <w:tcMar>
              <w:top w:w="100" w:type="dxa"/>
              <w:left w:w="100" w:type="dxa"/>
              <w:bottom w:w="100" w:type="dxa"/>
              <w:right w:w="100" w:type="dxa"/>
            </w:tcMar>
          </w:tcPr>
          <w:p w14:paraId="63B7B527" w14:textId="7247684F" w:rsidR="006F36F6" w:rsidRDefault="006F36F6" w:rsidP="001A5B74">
            <w:pPr>
              <w:widowControl w:val="0"/>
              <w:spacing w:line="240" w:lineRule="auto"/>
              <w:rPr>
                <w:ins w:id="2149" w:author="Katharina Schleidt" w:date="2021-10-17T22:24:00Z"/>
                <w:sz w:val="20"/>
                <w:szCs w:val="20"/>
              </w:rPr>
            </w:pPr>
            <w:ins w:id="2150" w:author="Katharina Schleidt" w:date="2021-10-17T22:25:00Z">
              <w:r w:rsidRPr="006F36F6">
                <w:rPr>
                  <w:sz w:val="20"/>
                  <w:szCs w:val="20"/>
                </w:rPr>
                <w:t>/</w:t>
              </w:r>
              <w:proofErr w:type="spellStart"/>
              <w:r w:rsidRPr="006F36F6">
                <w:rPr>
                  <w:sz w:val="20"/>
                  <w:szCs w:val="20"/>
                </w:rPr>
                <w:t>req</w:t>
              </w:r>
              <w:proofErr w:type="spellEnd"/>
              <w:r w:rsidRPr="006F36F6">
                <w:rPr>
                  <w:sz w:val="20"/>
                  <w:szCs w:val="20"/>
                </w:rPr>
                <w:t>/</w:t>
              </w:r>
              <w:proofErr w:type="spellStart"/>
              <w:r w:rsidRPr="006F36F6">
                <w:rPr>
                  <w:sz w:val="20"/>
                  <w:szCs w:val="20"/>
                </w:rPr>
                <w:t>sam</w:t>
              </w:r>
              <w:proofErr w:type="spellEnd"/>
              <w:r w:rsidRPr="006F36F6">
                <w:rPr>
                  <w:sz w:val="20"/>
                  <w:szCs w:val="20"/>
                </w:rPr>
                <w:t>-core/</w:t>
              </w:r>
              <w:proofErr w:type="spellStart"/>
              <w:r w:rsidRPr="006F36F6">
                <w:rPr>
                  <w:sz w:val="20"/>
                  <w:szCs w:val="20"/>
                </w:rPr>
                <w:t>AbstractSamplerType</w:t>
              </w:r>
              <w:proofErr w:type="spellEnd"/>
              <w:r w:rsidRPr="006F36F6">
                <w:rPr>
                  <w:sz w:val="20"/>
                  <w:szCs w:val="20"/>
                </w:rPr>
                <w:t>/</w:t>
              </w:r>
              <w:proofErr w:type="spellStart"/>
              <w:r w:rsidRPr="006F36F6">
                <w:rPr>
                  <w:sz w:val="20"/>
                  <w:szCs w:val="20"/>
                </w:rPr>
                <w:t>AbstractSamplerType-sem</w:t>
              </w:r>
            </w:ins>
            <w:proofErr w:type="spellEnd"/>
          </w:p>
        </w:tc>
      </w:tr>
    </w:tbl>
    <w:p w14:paraId="4729534F" w14:textId="2E675D9B" w:rsidR="00CF5361" w:rsidRDefault="00CF5361" w:rsidP="00CF5361">
      <w:pPr>
        <w:rPr>
          <w:lang w:eastAsia="ja-JP"/>
        </w:rPr>
      </w:pPr>
    </w:p>
    <w:p w14:paraId="73932C09" w14:textId="636AA24E" w:rsidR="0055112F" w:rsidDel="00AC6ECA" w:rsidRDefault="0055112F" w:rsidP="0055112F">
      <w:pPr>
        <w:keepNext/>
        <w:rPr>
          <w:del w:id="2151" w:author="Katharina Schleidt" w:date="2021-10-27T12:09:00Z"/>
        </w:rPr>
      </w:pPr>
      <w:del w:id="2152" w:author="Katharina Schleidt" w:date="2021-10-27T12:09:00Z">
        <w:r w:rsidDel="00AC6ECA">
          <w:rPr>
            <w:noProof/>
            <w:lang w:val="fr-FR" w:eastAsia="fr-FR"/>
          </w:rPr>
          <w:lastRenderedPageBreak/>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del>
    </w:p>
    <w:p w14:paraId="4E7EBC8E" w14:textId="7A7F681B" w:rsidR="00C13D3B" w:rsidDel="00AC6ECA" w:rsidRDefault="0055112F" w:rsidP="0055112F">
      <w:pPr>
        <w:jc w:val="center"/>
        <w:rPr>
          <w:del w:id="2153" w:author="Katharina Schleidt" w:date="2021-10-27T12:09:00Z"/>
          <w:b/>
          <w:bCs/>
          <w:sz w:val="20"/>
          <w:szCs w:val="20"/>
        </w:rPr>
      </w:pPr>
      <w:del w:id="2154" w:author="Katharina Schleidt" w:date="2021-10-27T12:09:00Z">
        <w:r w:rsidRPr="0055112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64</w:delText>
        </w:r>
        <w:r w:rsidR="00D471BA" w:rsidDel="00AC6ECA">
          <w:rPr>
            <w:b/>
            <w:bCs/>
            <w:sz w:val="20"/>
            <w:szCs w:val="20"/>
          </w:rPr>
          <w:fldChar w:fldCharType="end"/>
        </w:r>
        <w:r w:rsidRPr="0055112F" w:rsidDel="00AC6ECA">
          <w:rPr>
            <w:b/>
            <w:bCs/>
            <w:sz w:val="20"/>
            <w:szCs w:val="20"/>
          </w:rPr>
          <w:delText xml:space="preserve"> — (Informative) Included direct and indirect requirements and recommendations of the Abstract Sample core — AbstractSampler requirements class.</w:delText>
        </w:r>
      </w:del>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67160FA8"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r>
              <w:rPr>
                <w:b/>
                <w:sz w:val="20"/>
                <w:szCs w:val="20"/>
              </w:rPr>
              <w:t>samplerType:AbstractSamplerType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2155"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2156" w:author="Katharina Schleidt" w:date="2021-07-05T20:12:00Z">
        <w:r w:rsidDel="00E73CAA">
          <w:rPr>
            <w:lang w:eastAsia="ja-JP"/>
          </w:rPr>
          <w:delText xml:space="preserve">a </w:delText>
        </w:r>
      </w:del>
      <w:ins w:id="2157"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2158" w:name="_Toc72768910"/>
      <w:proofErr w:type="spellStart"/>
      <w:r w:rsidRPr="003E77E7">
        <w:lastRenderedPageBreak/>
        <w:t>AbstractSamplingProcedure</w:t>
      </w:r>
      <w:bookmarkEnd w:id="2158"/>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52C19888" w:rsidR="00CD6F39" w:rsidDel="00AC6ECA" w:rsidRDefault="00CD6F39" w:rsidP="00CD6F39">
      <w:pPr>
        <w:keepNext/>
        <w:rPr>
          <w:del w:id="2159" w:author="Katharina Schleidt" w:date="2021-10-27T12:09:00Z"/>
        </w:rPr>
      </w:pPr>
      <w:del w:id="2160" w:author="Katharina Schleidt" w:date="2021-10-27T12:09:00Z">
        <w:r w:rsidDel="00AC6ECA">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del>
    </w:p>
    <w:p w14:paraId="0889E41A" w14:textId="54E0CD09" w:rsidR="00B204DF" w:rsidDel="00AC6ECA" w:rsidRDefault="00CD6F39" w:rsidP="00CD6F39">
      <w:pPr>
        <w:jc w:val="center"/>
        <w:rPr>
          <w:del w:id="2161" w:author="Katharina Schleidt" w:date="2021-10-27T12:09:00Z"/>
          <w:b/>
          <w:bCs/>
          <w:sz w:val="20"/>
          <w:szCs w:val="20"/>
        </w:rPr>
      </w:pPr>
      <w:del w:id="2162" w:author="Katharina Schleidt" w:date="2021-10-27T12:09:00Z">
        <w:r w:rsidRPr="00CD6F39"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66</w:delText>
        </w:r>
        <w:r w:rsidR="00D471BA" w:rsidDel="00AC6ECA">
          <w:rPr>
            <w:b/>
            <w:bCs/>
            <w:sz w:val="20"/>
            <w:szCs w:val="20"/>
          </w:rPr>
          <w:fldChar w:fldCharType="end"/>
        </w:r>
        <w:r w:rsidRPr="00CD6F39" w:rsidDel="00AC6ECA">
          <w:rPr>
            <w:b/>
            <w:bCs/>
            <w:sz w:val="20"/>
            <w:szCs w:val="20"/>
          </w:rPr>
          <w:delText xml:space="preserve"> — (Informative) Included direct and indirect requirements and recommendations of the Abstract Sample core — AbstractSamplingProcedure requirements class.</w:delText>
        </w:r>
      </w:del>
    </w:p>
    <w:p w14:paraId="16CAB132" w14:textId="77777777" w:rsidR="0030485C" w:rsidRDefault="0030485C" w:rsidP="0030485C">
      <w:pPr>
        <w:keepNext/>
      </w:pPr>
      <w:r>
        <w:rPr>
          <w:noProof/>
          <w:lang w:val="fr-FR" w:eastAsia="fr-FR"/>
        </w:rPr>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2163" w:name="_Toc72768911"/>
      <w:proofErr w:type="spellStart"/>
      <w:r w:rsidRPr="00863761">
        <w:lastRenderedPageBreak/>
        <w:t>AbstractPreparationProcedure</w:t>
      </w:r>
      <w:bookmarkEnd w:id="2163"/>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6C5C2387" w:rsidR="000C70DD" w:rsidDel="00AC6ECA" w:rsidRDefault="000C70DD" w:rsidP="000C70DD">
      <w:pPr>
        <w:keepNext/>
        <w:rPr>
          <w:del w:id="2164" w:author="Katharina Schleidt" w:date="2021-10-27T12:10:00Z"/>
        </w:rPr>
      </w:pPr>
      <w:del w:id="2165" w:author="Katharina Schleidt" w:date="2021-10-27T12:10:00Z">
        <w:r w:rsidDel="00AC6ECA">
          <w:rPr>
            <w:noProof/>
            <w:lang w:val="fr-FR" w:eastAsia="fr-FR"/>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del>
    </w:p>
    <w:p w14:paraId="756975C8" w14:textId="509602FA" w:rsidR="008B01FD" w:rsidDel="00AC6ECA" w:rsidRDefault="000C70DD" w:rsidP="000C70DD">
      <w:pPr>
        <w:jc w:val="center"/>
        <w:rPr>
          <w:del w:id="2166" w:author="Katharina Schleidt" w:date="2021-10-27T12:10:00Z"/>
          <w:b/>
          <w:bCs/>
          <w:sz w:val="20"/>
          <w:szCs w:val="20"/>
        </w:rPr>
      </w:pPr>
      <w:del w:id="2167" w:author="Katharina Schleidt" w:date="2021-10-27T12:10:00Z">
        <w:r w:rsidRPr="000C70D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68</w:delText>
        </w:r>
        <w:r w:rsidR="00D471BA" w:rsidDel="00AC6ECA">
          <w:rPr>
            <w:b/>
            <w:bCs/>
            <w:sz w:val="20"/>
            <w:szCs w:val="20"/>
          </w:rPr>
          <w:fldChar w:fldCharType="end"/>
        </w:r>
        <w:r w:rsidRPr="000C70DD" w:rsidDel="00AC6ECA">
          <w:rPr>
            <w:b/>
            <w:bCs/>
            <w:sz w:val="20"/>
            <w:szCs w:val="20"/>
          </w:rPr>
          <w:delText xml:space="preserve"> — (Informative) Included direct and indirect requirements and recommendations of the Abstract Sample core — AbstractPreparationProcedure requirements class.</w:delText>
        </w:r>
      </w:del>
    </w:p>
    <w:p w14:paraId="3859046A" w14:textId="257F1D12" w:rsidR="000C70DD" w:rsidRDefault="007A5CB7" w:rsidP="007A5CB7">
      <w:pPr>
        <w:pStyle w:val="Heading2"/>
      </w:pPr>
      <w:bookmarkStart w:id="2168" w:name="_Toc72768912"/>
      <w:proofErr w:type="spellStart"/>
      <w:r w:rsidRPr="007A5CB7">
        <w:t>AbstractPreparationStep</w:t>
      </w:r>
      <w:bookmarkEnd w:id="2168"/>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EA6B3A4" w:rsidR="00EF6C7F" w:rsidDel="00AC6ECA" w:rsidRDefault="00EF6C7F" w:rsidP="00EF6C7F">
      <w:pPr>
        <w:keepNext/>
        <w:rPr>
          <w:del w:id="2169" w:author="Katharina Schleidt" w:date="2021-10-27T12:10:00Z"/>
        </w:rPr>
      </w:pPr>
      <w:del w:id="2170" w:author="Katharina Schleidt" w:date="2021-10-27T12:10:00Z">
        <w:r w:rsidDel="00AC6ECA">
          <w:rPr>
            <w:noProof/>
            <w:lang w:val="fr-FR" w:eastAsia="fr-FR"/>
          </w:rPr>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del>
    </w:p>
    <w:p w14:paraId="32A0764E" w14:textId="524CB512" w:rsidR="007A5CB7" w:rsidDel="00AC6ECA" w:rsidRDefault="00EF6C7F" w:rsidP="00EF6C7F">
      <w:pPr>
        <w:jc w:val="center"/>
        <w:rPr>
          <w:del w:id="2171" w:author="Katharina Schleidt" w:date="2021-10-27T12:10:00Z"/>
          <w:b/>
          <w:bCs/>
          <w:sz w:val="20"/>
          <w:szCs w:val="20"/>
        </w:rPr>
      </w:pPr>
      <w:del w:id="2172" w:author="Katharina Schleidt" w:date="2021-10-27T12:10:00Z">
        <w:r w:rsidRPr="00EF6C7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69</w:delText>
        </w:r>
        <w:r w:rsidR="00D471BA" w:rsidDel="00AC6ECA">
          <w:rPr>
            <w:b/>
            <w:bCs/>
            <w:sz w:val="20"/>
            <w:szCs w:val="20"/>
          </w:rPr>
          <w:fldChar w:fldCharType="end"/>
        </w:r>
        <w:r w:rsidRPr="00EF6C7F" w:rsidDel="00AC6ECA">
          <w:rPr>
            <w:b/>
            <w:bCs/>
            <w:sz w:val="20"/>
            <w:szCs w:val="20"/>
          </w:rPr>
          <w:delText xml:space="preserve"> — (Informative) Included direct and indirect requirements and recommendations of the Abstract Sample core — AbstractPreparationStep requirements class.</w:delText>
        </w:r>
      </w:del>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EED3CAF" w:rsidR="00262594" w:rsidRDefault="00262594" w:rsidP="00262594">
      <w:pPr>
        <w:rPr>
          <w:ins w:id="2173" w:author="Katharina Schleidt" w:date="2021-10-17T22:21:00Z"/>
          <w:lang w:eastAsia="ja-JP"/>
        </w:rPr>
      </w:pPr>
    </w:p>
    <w:p w14:paraId="595718BC" w14:textId="77777777" w:rsidR="006F36F6" w:rsidRDefault="006F36F6" w:rsidP="006F36F6">
      <w:pPr>
        <w:pStyle w:val="Heading2"/>
        <w:rPr>
          <w:ins w:id="2174" w:author="Katharina Schleidt" w:date="2021-10-17T22:21:00Z"/>
        </w:rPr>
      </w:pPr>
      <w:proofErr w:type="spellStart"/>
      <w:ins w:id="2175" w:author="Katharina Schleidt" w:date="2021-10-17T22:21:00Z">
        <w:r>
          <w:t>Codelists</w:t>
        </w:r>
        <w:proofErr w:type="spellEnd"/>
      </w:ins>
    </w:p>
    <w:p w14:paraId="7D5CB73D" w14:textId="11BDCB59" w:rsidR="006F36F6" w:rsidRDefault="006F36F6" w:rsidP="006F36F6">
      <w:pPr>
        <w:pStyle w:val="Heading3"/>
        <w:rPr>
          <w:ins w:id="2176" w:author="Katharina Schleidt" w:date="2021-10-17T22:21:00Z"/>
        </w:rPr>
      </w:pPr>
      <w:proofErr w:type="spellStart"/>
      <w:ins w:id="2177" w:author="Katharina Schleidt" w:date="2021-10-17T22:21:00Z">
        <w:r w:rsidRPr="006F36F6">
          <w:t>AbstractSampleType</w:t>
        </w:r>
        <w:proofErr w:type="spellEnd"/>
      </w:ins>
    </w:p>
    <w:p w14:paraId="68EEA248" w14:textId="58404C19" w:rsidR="006F36F6" w:rsidRDefault="006F36F6" w:rsidP="006F36F6">
      <w:pPr>
        <w:rPr>
          <w:ins w:id="2178" w:author="Katharina Schleidt" w:date="2021-10-17T22:21:00Z"/>
          <w:lang w:eastAsia="ja-JP"/>
        </w:rPr>
      </w:pPr>
      <w:ins w:id="2179" w:author="Katharina Schleidt" w:date="2021-10-17T22:21:00Z">
        <w:r w:rsidRPr="00F41D3D">
          <w:rPr>
            <w:lang w:eastAsia="ja-JP"/>
          </w:rPr>
          <w:t xml:space="preserve">The code list </w:t>
        </w:r>
        <w:proofErr w:type="spellStart"/>
        <w:r w:rsidRPr="006F36F6">
          <w:rPr>
            <w:lang w:eastAsia="ja-JP"/>
          </w:rPr>
          <w:t>AbstractSampleType</w:t>
        </w:r>
        <w:proofErr w:type="spellEnd"/>
        <w:r>
          <w:rPr>
            <w:lang w:eastAsia="ja-JP"/>
          </w:rPr>
          <w:t xml:space="preserve"> can be specialized as required to firm up semantics of </w:t>
        </w:r>
      </w:ins>
      <w:ins w:id="2180" w:author="Katharina Schleidt" w:date="2021-10-17T22:22:00Z">
        <w:r>
          <w:rPr>
            <w:lang w:eastAsia="ja-JP"/>
          </w:rPr>
          <w:t>sample</w:t>
        </w:r>
      </w:ins>
      <w:ins w:id="2181" w:author="Katharina Schleidt" w:date="2021-10-17T22:21:00Z">
        <w:r>
          <w:rPr>
            <w:lang w:eastAsia="ja-JP"/>
          </w:rPr>
          <w:t xml:space="preserve"> types.</w:t>
        </w:r>
      </w:ins>
    </w:p>
    <w:p w14:paraId="25D49F91" w14:textId="77777777" w:rsidR="006F36F6" w:rsidRDefault="006F36F6" w:rsidP="006F36F6">
      <w:pPr>
        <w:rPr>
          <w:ins w:id="2182" w:author="Katharina Schleidt" w:date="2021-10-17T22:2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287C446C" w14:textId="77777777" w:rsidTr="00203E67">
        <w:trPr>
          <w:ins w:id="2183" w:author="Katharina Schleidt" w:date="2021-10-17T22:21:00Z"/>
        </w:trPr>
        <w:tc>
          <w:tcPr>
            <w:tcW w:w="4526" w:type="dxa"/>
            <w:shd w:val="clear" w:color="auto" w:fill="auto"/>
            <w:tcMar>
              <w:top w:w="100" w:type="dxa"/>
              <w:left w:w="100" w:type="dxa"/>
              <w:bottom w:w="100" w:type="dxa"/>
              <w:right w:w="100" w:type="dxa"/>
            </w:tcMar>
          </w:tcPr>
          <w:p w14:paraId="68FA375E" w14:textId="46F6258E" w:rsidR="006F36F6" w:rsidRDefault="006F36F6" w:rsidP="00D45324">
            <w:pPr>
              <w:widowControl w:val="0"/>
              <w:spacing w:line="240" w:lineRule="auto"/>
              <w:rPr>
                <w:ins w:id="2184" w:author="Katharina Schleidt" w:date="2021-10-17T22:21:00Z"/>
                <w:sz w:val="20"/>
                <w:szCs w:val="20"/>
              </w:rPr>
            </w:pPr>
            <w:ins w:id="2185" w:author="Katharina Schleidt" w:date="2021-10-17T22:21:00Z">
              <w:r>
                <w:rPr>
                  <w:b/>
                  <w:sz w:val="20"/>
                  <w:szCs w:val="20"/>
                </w:rPr>
                <w:t>Requirement</w:t>
              </w:r>
              <w:r>
                <w:rPr>
                  <w:sz w:val="20"/>
                  <w:szCs w:val="20"/>
                </w:rPr>
                <w:br/>
                <w:t>/</w:t>
              </w:r>
              <w:proofErr w:type="spellStart"/>
              <w:r>
                <w:rPr>
                  <w:sz w:val="20"/>
                  <w:szCs w:val="20"/>
                </w:rPr>
                <w:t>req</w:t>
              </w:r>
              <w:proofErr w:type="spellEnd"/>
              <w:r>
                <w:rPr>
                  <w:sz w:val="20"/>
                  <w:szCs w:val="20"/>
                </w:rPr>
                <w:t>/</w:t>
              </w:r>
            </w:ins>
            <w:proofErr w:type="spellStart"/>
            <w:ins w:id="2186" w:author="Katharina Schleidt" w:date="2021-10-17T22:25:00Z">
              <w:r>
                <w:rPr>
                  <w:sz w:val="20"/>
                  <w:szCs w:val="20"/>
                </w:rPr>
                <w:t>sam</w:t>
              </w:r>
            </w:ins>
            <w:proofErr w:type="spellEnd"/>
            <w:ins w:id="2187" w:author="Katharina Schleidt" w:date="2021-10-17T22:21:00Z">
              <w:r>
                <w:rPr>
                  <w:sz w:val="20"/>
                  <w:szCs w:val="20"/>
                </w:rPr>
                <w:t>-core/</w:t>
              </w:r>
            </w:ins>
            <w:proofErr w:type="spellStart"/>
            <w:ins w:id="2188" w:author="Katharina Schleidt" w:date="2021-10-17T22:22:00Z">
              <w:r w:rsidRPr="006F36F6">
                <w:rPr>
                  <w:sz w:val="20"/>
                  <w:szCs w:val="20"/>
                </w:rPr>
                <w:t>AbstractSampleType</w:t>
              </w:r>
            </w:ins>
            <w:proofErr w:type="spellEnd"/>
            <w:ins w:id="2189" w:author="Katharina Schleidt" w:date="2021-10-17T22:21:00Z">
              <w:r>
                <w:rPr>
                  <w:sz w:val="20"/>
                  <w:szCs w:val="20"/>
                </w:rPr>
                <w:t>/</w:t>
              </w:r>
            </w:ins>
            <w:proofErr w:type="spellStart"/>
            <w:ins w:id="2190" w:author="Katharina Schleidt" w:date="2021-10-17T22:22:00Z">
              <w:r w:rsidRPr="006F36F6">
                <w:rPr>
                  <w:sz w:val="20"/>
                  <w:szCs w:val="20"/>
                </w:rPr>
                <w:t>AbstractSampleType</w:t>
              </w:r>
            </w:ins>
            <w:ins w:id="2191" w:author="Katharina Schleidt" w:date="2021-10-17T22:21:00Z">
              <w:r>
                <w:rPr>
                  <w:sz w:val="20"/>
                  <w:szCs w:val="20"/>
                </w:rPr>
                <w:t>-sem</w:t>
              </w:r>
              <w:proofErr w:type="spellEnd"/>
            </w:ins>
          </w:p>
        </w:tc>
        <w:tc>
          <w:tcPr>
            <w:tcW w:w="5796" w:type="dxa"/>
            <w:shd w:val="clear" w:color="auto" w:fill="auto"/>
            <w:tcMar>
              <w:top w:w="100" w:type="dxa"/>
              <w:left w:w="100" w:type="dxa"/>
              <w:bottom w:w="100" w:type="dxa"/>
              <w:right w:w="100" w:type="dxa"/>
            </w:tcMar>
          </w:tcPr>
          <w:p w14:paraId="546858BE" w14:textId="77777777" w:rsidR="00203E67" w:rsidRPr="00203E67" w:rsidRDefault="00203E67" w:rsidP="00203E67">
            <w:pPr>
              <w:widowControl w:val="0"/>
              <w:tabs>
                <w:tab w:val="clear" w:pos="403"/>
              </w:tabs>
              <w:spacing w:after="0" w:line="240" w:lineRule="auto"/>
              <w:ind w:left="360"/>
              <w:rPr>
                <w:ins w:id="2192" w:author="Katharina Schleidt" w:date="2021-10-27T12:01:00Z"/>
                <w:sz w:val="20"/>
                <w:szCs w:val="20"/>
              </w:rPr>
            </w:pPr>
            <w:ins w:id="2193" w:author="Katharina Schleidt" w:date="2021-10-27T12:01:00Z">
              <w:r w:rsidRPr="00203E67">
                <w:rPr>
                  <w:sz w:val="20"/>
                  <w:szCs w:val="20"/>
                </w:rPr>
                <w:t xml:space="preserve">An empty extension point for providing various classification schemes for </w:t>
              </w:r>
              <w:r w:rsidRPr="00203E67">
                <w:rPr>
                  <w:b/>
                  <w:bCs/>
                  <w:sz w:val="20"/>
                  <w:szCs w:val="20"/>
                  <w:rPrChange w:id="2194" w:author="Katharina Schleidt" w:date="2021-10-27T12:03:00Z">
                    <w:rPr>
                      <w:sz w:val="20"/>
                      <w:szCs w:val="20"/>
                    </w:rPr>
                  </w:rPrChange>
                </w:rPr>
                <w:t>Samples</w:t>
              </w:r>
              <w:r w:rsidRPr="00203E67">
                <w:rPr>
                  <w:sz w:val="20"/>
                  <w:szCs w:val="20"/>
                </w:rPr>
                <w:t>.</w:t>
              </w:r>
            </w:ins>
          </w:p>
          <w:p w14:paraId="622B0C1B" w14:textId="422146BE" w:rsidR="006F36F6" w:rsidRPr="00182C3E" w:rsidRDefault="00203E67" w:rsidP="00203E67">
            <w:pPr>
              <w:widowControl w:val="0"/>
              <w:tabs>
                <w:tab w:val="clear" w:pos="403"/>
              </w:tabs>
              <w:spacing w:after="0" w:line="240" w:lineRule="auto"/>
              <w:ind w:left="360"/>
              <w:rPr>
                <w:ins w:id="2195" w:author="Katharina Schleidt" w:date="2021-10-17T22:21:00Z"/>
                <w:sz w:val="20"/>
                <w:szCs w:val="20"/>
              </w:rPr>
            </w:pPr>
            <w:ins w:id="2196" w:author="Katharina Schleidt" w:date="2021-10-27T12:01:00Z">
              <w:r w:rsidRPr="00203E67">
                <w:rPr>
                  <w:sz w:val="20"/>
                  <w:szCs w:val="20"/>
                </w:rPr>
                <w:t xml:space="preserve">If </w:t>
              </w:r>
              <w:r w:rsidRPr="00203E67">
                <w:rPr>
                  <w:b/>
                  <w:bCs/>
                  <w:sz w:val="20"/>
                  <w:szCs w:val="20"/>
                  <w:rPrChange w:id="2197" w:author="Katharina Schleidt" w:date="2021-10-27T12:03:00Z">
                    <w:rPr>
                      <w:sz w:val="20"/>
                      <w:szCs w:val="20"/>
                    </w:rPr>
                  </w:rPrChange>
                </w:rPr>
                <w:t>Sample</w:t>
              </w:r>
              <w:r w:rsidRPr="00203E67">
                <w:rPr>
                  <w:sz w:val="20"/>
                  <w:szCs w:val="20"/>
                </w:rPr>
                <w:t xml:space="preserve"> classification schemes are used in the implementing application schemas, a concrete realization SHALL be created for the application.</w:t>
              </w:r>
            </w:ins>
          </w:p>
        </w:tc>
      </w:tr>
    </w:tbl>
    <w:p w14:paraId="6E3DF118" w14:textId="3F010525" w:rsidR="006F36F6" w:rsidRDefault="006F36F6" w:rsidP="00262594">
      <w:pPr>
        <w:rPr>
          <w:ins w:id="2198" w:author="Katharina Schleidt" w:date="2021-10-17T22:23:00Z"/>
          <w:lang w:eastAsia="ja-JP"/>
        </w:rPr>
      </w:pPr>
    </w:p>
    <w:p w14:paraId="1B1A202A" w14:textId="335A2B57" w:rsidR="006F36F6" w:rsidRDefault="006F36F6" w:rsidP="006F36F6">
      <w:pPr>
        <w:pStyle w:val="Heading3"/>
        <w:rPr>
          <w:ins w:id="2199" w:author="Katharina Schleidt" w:date="2021-10-17T22:23:00Z"/>
        </w:rPr>
      </w:pPr>
      <w:proofErr w:type="spellStart"/>
      <w:ins w:id="2200" w:author="Katharina Schleidt" w:date="2021-10-17T22:23:00Z">
        <w:r w:rsidRPr="006F36F6">
          <w:t>AbstractSamplerType</w:t>
        </w:r>
        <w:proofErr w:type="spellEnd"/>
      </w:ins>
    </w:p>
    <w:p w14:paraId="5450AEB1" w14:textId="473DB61D" w:rsidR="006F36F6" w:rsidRDefault="006F36F6" w:rsidP="006F36F6">
      <w:pPr>
        <w:rPr>
          <w:ins w:id="2201" w:author="Katharina Schleidt" w:date="2021-10-17T22:23:00Z"/>
          <w:lang w:eastAsia="ja-JP"/>
        </w:rPr>
      </w:pPr>
      <w:ins w:id="2202" w:author="Katharina Schleidt" w:date="2021-10-17T22:23:00Z">
        <w:r w:rsidRPr="00F41D3D">
          <w:rPr>
            <w:lang w:eastAsia="ja-JP"/>
          </w:rPr>
          <w:t xml:space="preserve">The code list </w:t>
        </w:r>
        <w:proofErr w:type="spellStart"/>
        <w:r w:rsidRPr="006F36F6">
          <w:rPr>
            <w:lang w:eastAsia="ja-JP"/>
          </w:rPr>
          <w:t>AbstractSamplerType</w:t>
        </w:r>
        <w:proofErr w:type="spellEnd"/>
        <w:r>
          <w:rPr>
            <w:lang w:eastAsia="ja-JP"/>
          </w:rPr>
          <w:t xml:space="preserve"> can be specialized as required to firm up semantics of sampler types.</w:t>
        </w:r>
      </w:ins>
    </w:p>
    <w:p w14:paraId="364AA86C" w14:textId="77777777" w:rsidR="006F36F6" w:rsidRDefault="006F36F6" w:rsidP="006F36F6">
      <w:pPr>
        <w:rPr>
          <w:ins w:id="2203" w:author="Katharina Schleidt" w:date="2021-10-17T22:23: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3F56BBC7" w14:textId="77777777" w:rsidTr="00203E67">
        <w:trPr>
          <w:ins w:id="2204" w:author="Katharina Schleidt" w:date="2021-10-17T22:23:00Z"/>
        </w:trPr>
        <w:tc>
          <w:tcPr>
            <w:tcW w:w="4526" w:type="dxa"/>
            <w:shd w:val="clear" w:color="auto" w:fill="auto"/>
            <w:tcMar>
              <w:top w:w="100" w:type="dxa"/>
              <w:left w:w="100" w:type="dxa"/>
              <w:bottom w:w="100" w:type="dxa"/>
              <w:right w:w="100" w:type="dxa"/>
            </w:tcMar>
          </w:tcPr>
          <w:p w14:paraId="692C1531" w14:textId="5F30501C" w:rsidR="006F36F6" w:rsidRDefault="006F36F6" w:rsidP="00D45324">
            <w:pPr>
              <w:widowControl w:val="0"/>
              <w:spacing w:line="240" w:lineRule="auto"/>
              <w:rPr>
                <w:ins w:id="2205" w:author="Katharina Schleidt" w:date="2021-10-17T22:23:00Z"/>
                <w:sz w:val="20"/>
                <w:szCs w:val="20"/>
              </w:rPr>
            </w:pPr>
            <w:ins w:id="2206" w:author="Katharina Schleidt" w:date="2021-10-17T22:23:00Z">
              <w:r>
                <w:rPr>
                  <w:b/>
                  <w:sz w:val="20"/>
                  <w:szCs w:val="20"/>
                </w:rPr>
                <w:t>Requirement</w:t>
              </w:r>
              <w:r>
                <w:rPr>
                  <w:sz w:val="20"/>
                  <w:szCs w:val="20"/>
                </w:rPr>
                <w:br/>
                <w:t>/</w:t>
              </w:r>
              <w:proofErr w:type="spellStart"/>
              <w:r>
                <w:rPr>
                  <w:sz w:val="20"/>
                  <w:szCs w:val="20"/>
                </w:rPr>
                <w:t>req</w:t>
              </w:r>
              <w:proofErr w:type="spellEnd"/>
              <w:r>
                <w:rPr>
                  <w:sz w:val="20"/>
                  <w:szCs w:val="20"/>
                </w:rPr>
                <w:t>/</w:t>
              </w:r>
            </w:ins>
            <w:proofErr w:type="spellStart"/>
            <w:ins w:id="2207" w:author="Katharina Schleidt" w:date="2021-10-17T22:24:00Z">
              <w:r>
                <w:rPr>
                  <w:sz w:val="20"/>
                  <w:szCs w:val="20"/>
                </w:rPr>
                <w:t>sam</w:t>
              </w:r>
            </w:ins>
            <w:proofErr w:type="spellEnd"/>
            <w:ins w:id="2208" w:author="Katharina Schleidt" w:date="2021-10-17T22:23:00Z">
              <w:r>
                <w:rPr>
                  <w:sz w:val="20"/>
                  <w:szCs w:val="20"/>
                </w:rPr>
                <w:t>-core/</w:t>
              </w:r>
              <w:proofErr w:type="spellStart"/>
              <w:r w:rsidRPr="006F36F6">
                <w:rPr>
                  <w:sz w:val="20"/>
                  <w:szCs w:val="20"/>
                </w:rPr>
                <w:t>AbstractSamplerType</w:t>
              </w:r>
              <w:proofErr w:type="spellEnd"/>
              <w:r>
                <w:rPr>
                  <w:sz w:val="20"/>
                  <w:szCs w:val="20"/>
                </w:rPr>
                <w:t>/</w:t>
              </w:r>
              <w:proofErr w:type="spellStart"/>
              <w:r w:rsidRPr="006F36F6">
                <w:rPr>
                  <w:sz w:val="20"/>
                  <w:szCs w:val="20"/>
                </w:rPr>
                <w:t>AbstractSamplerType</w:t>
              </w:r>
              <w:r>
                <w:rPr>
                  <w:sz w:val="20"/>
                  <w:szCs w:val="20"/>
                </w:rPr>
                <w:lastRenderedPageBreak/>
                <w:t>-sem</w:t>
              </w:r>
              <w:proofErr w:type="spellEnd"/>
            </w:ins>
          </w:p>
        </w:tc>
        <w:tc>
          <w:tcPr>
            <w:tcW w:w="5796" w:type="dxa"/>
            <w:shd w:val="clear" w:color="auto" w:fill="auto"/>
            <w:tcMar>
              <w:top w:w="100" w:type="dxa"/>
              <w:left w:w="100" w:type="dxa"/>
              <w:bottom w:w="100" w:type="dxa"/>
              <w:right w:w="100" w:type="dxa"/>
            </w:tcMar>
          </w:tcPr>
          <w:p w14:paraId="3C082545" w14:textId="77777777" w:rsidR="00203E67" w:rsidRPr="00203E67" w:rsidRDefault="00203E67" w:rsidP="00203E67">
            <w:pPr>
              <w:widowControl w:val="0"/>
              <w:tabs>
                <w:tab w:val="clear" w:pos="403"/>
              </w:tabs>
              <w:spacing w:after="0" w:line="240" w:lineRule="auto"/>
              <w:ind w:left="360"/>
              <w:rPr>
                <w:ins w:id="2209" w:author="Katharina Schleidt" w:date="2021-10-27T12:02:00Z"/>
                <w:sz w:val="20"/>
                <w:szCs w:val="20"/>
              </w:rPr>
            </w:pPr>
            <w:ins w:id="2210" w:author="Katharina Schleidt" w:date="2021-10-27T12:02:00Z">
              <w:r w:rsidRPr="00203E67">
                <w:rPr>
                  <w:sz w:val="20"/>
                  <w:szCs w:val="20"/>
                </w:rPr>
                <w:lastRenderedPageBreak/>
                <w:t xml:space="preserve">An empty extension point for providing various classification schemes for </w:t>
              </w:r>
              <w:r w:rsidRPr="00203E67">
                <w:rPr>
                  <w:b/>
                  <w:bCs/>
                  <w:sz w:val="20"/>
                  <w:szCs w:val="20"/>
                  <w:rPrChange w:id="2211" w:author="Katharina Schleidt" w:date="2021-10-27T12:02:00Z">
                    <w:rPr>
                      <w:sz w:val="20"/>
                      <w:szCs w:val="20"/>
                    </w:rPr>
                  </w:rPrChange>
                </w:rPr>
                <w:t>Samplers</w:t>
              </w:r>
              <w:r w:rsidRPr="00203E67">
                <w:rPr>
                  <w:sz w:val="20"/>
                  <w:szCs w:val="20"/>
                </w:rPr>
                <w:t>.</w:t>
              </w:r>
            </w:ins>
          </w:p>
          <w:p w14:paraId="5B35F076" w14:textId="1F8A95B2" w:rsidR="006F36F6" w:rsidRPr="00182C3E" w:rsidRDefault="00203E67" w:rsidP="00203E67">
            <w:pPr>
              <w:widowControl w:val="0"/>
              <w:tabs>
                <w:tab w:val="clear" w:pos="403"/>
              </w:tabs>
              <w:spacing w:after="0" w:line="240" w:lineRule="auto"/>
              <w:ind w:left="360"/>
              <w:rPr>
                <w:ins w:id="2212" w:author="Katharina Schleidt" w:date="2021-10-17T22:23:00Z"/>
                <w:sz w:val="20"/>
                <w:szCs w:val="20"/>
              </w:rPr>
            </w:pPr>
            <w:ins w:id="2213" w:author="Katharina Schleidt" w:date="2021-10-27T12:02:00Z">
              <w:r w:rsidRPr="00203E67">
                <w:rPr>
                  <w:sz w:val="20"/>
                  <w:szCs w:val="20"/>
                </w:rPr>
                <w:t xml:space="preserve">If </w:t>
              </w:r>
              <w:r w:rsidRPr="00203E67">
                <w:rPr>
                  <w:b/>
                  <w:bCs/>
                  <w:sz w:val="20"/>
                  <w:szCs w:val="20"/>
                  <w:rPrChange w:id="2214" w:author="Katharina Schleidt" w:date="2021-10-27T12:02:00Z">
                    <w:rPr>
                      <w:sz w:val="20"/>
                      <w:szCs w:val="20"/>
                    </w:rPr>
                  </w:rPrChange>
                </w:rPr>
                <w:t>Sampler</w:t>
              </w:r>
              <w:r w:rsidRPr="00203E67">
                <w:rPr>
                  <w:sz w:val="20"/>
                  <w:szCs w:val="20"/>
                </w:rPr>
                <w:t xml:space="preserve"> classification schemes are used in the </w:t>
              </w:r>
              <w:r w:rsidRPr="00203E67">
                <w:rPr>
                  <w:sz w:val="20"/>
                  <w:szCs w:val="20"/>
                </w:rPr>
                <w:lastRenderedPageBreak/>
                <w:t>implementing application schemas, a concrete realization SHALL be created for the application.</w:t>
              </w:r>
            </w:ins>
          </w:p>
        </w:tc>
      </w:tr>
    </w:tbl>
    <w:p w14:paraId="7D6EA41F" w14:textId="77777777" w:rsidR="006F36F6" w:rsidRPr="00262594" w:rsidRDefault="006F36F6" w:rsidP="006F36F6">
      <w:pPr>
        <w:rPr>
          <w:ins w:id="2215" w:author="Katharina Schleidt" w:date="2021-10-17T22:23:00Z"/>
          <w:lang w:eastAsia="ja-JP"/>
        </w:rPr>
      </w:pPr>
    </w:p>
    <w:p w14:paraId="252F4378" w14:textId="77777777" w:rsidR="006F36F6" w:rsidRPr="00262594" w:rsidRDefault="006F36F6" w:rsidP="00262594">
      <w:pPr>
        <w:rPr>
          <w:lang w:eastAsia="ja-JP"/>
        </w:rPr>
      </w:pPr>
    </w:p>
    <w:p w14:paraId="7D3F7D84" w14:textId="25F869C0" w:rsidR="00920189" w:rsidRDefault="00920189" w:rsidP="00F92CE9">
      <w:pPr>
        <w:pStyle w:val="Heading1"/>
      </w:pPr>
      <w:bookmarkStart w:id="2216" w:name="_Toc72768913"/>
      <w:r w:rsidRPr="00920189">
        <w:t>Basic Samples</w:t>
      </w:r>
      <w:bookmarkEnd w:id="2216"/>
    </w:p>
    <w:p w14:paraId="45FDC231" w14:textId="7D4AD515" w:rsidR="00CA3726" w:rsidRDefault="00CA3726" w:rsidP="00CA3726">
      <w:pPr>
        <w:pStyle w:val="Heading2"/>
      </w:pPr>
      <w:bookmarkStart w:id="2217" w:name="_Toc72768914"/>
      <w:r w:rsidRPr="00CA3726">
        <w:t>General</w:t>
      </w:r>
      <w:bookmarkEnd w:id="2217"/>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479B0">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479B0">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479B0">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479B0">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479B0">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479B0">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479B0">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479B0">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479B0">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479B0">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0A196B" w14:paraId="75B55F8F" w14:textId="77777777" w:rsidTr="00C479B0">
        <w:trPr>
          <w:ins w:id="2218" w:author="Katharina Schleidt" w:date="2021-10-17T22:50:00Z"/>
        </w:trPr>
        <w:tc>
          <w:tcPr>
            <w:tcW w:w="2542" w:type="dxa"/>
            <w:shd w:val="clear" w:color="auto" w:fill="auto"/>
            <w:tcMar>
              <w:top w:w="100" w:type="dxa"/>
              <w:left w:w="100" w:type="dxa"/>
              <w:bottom w:w="100" w:type="dxa"/>
              <w:right w:w="100" w:type="dxa"/>
            </w:tcMar>
          </w:tcPr>
          <w:p w14:paraId="2D88A6A2" w14:textId="3563B7F0" w:rsidR="000A196B" w:rsidRDefault="000A196B" w:rsidP="000A196B">
            <w:pPr>
              <w:widowControl w:val="0"/>
              <w:spacing w:line="240" w:lineRule="auto"/>
              <w:rPr>
                <w:ins w:id="2219" w:author="Katharina Schleidt" w:date="2021-10-17T22:50:00Z"/>
                <w:sz w:val="20"/>
                <w:szCs w:val="20"/>
              </w:rPr>
            </w:pPr>
            <w:ins w:id="2220"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E6D647F" w14:textId="303C70EE" w:rsidR="000A196B" w:rsidRPr="000A196B" w:rsidRDefault="000A196B" w:rsidP="000A196B">
            <w:pPr>
              <w:widowControl w:val="0"/>
              <w:spacing w:line="240" w:lineRule="auto"/>
              <w:rPr>
                <w:ins w:id="2221" w:author="Katharina Schleidt" w:date="2021-10-17T22:50:00Z"/>
                <w:sz w:val="20"/>
                <w:szCs w:val="20"/>
              </w:rPr>
            </w:pPr>
            <w:ins w:id="2222" w:author="Katharina Schleidt" w:date="2021-10-17T22:51:00Z">
              <w:r w:rsidRPr="000A196B">
                <w:rPr>
                  <w:sz w:val="20"/>
                  <w:szCs w:val="20"/>
                  <w:rPrChange w:id="2223" w:author="Katharina Schleidt" w:date="2021-10-17T22:51:00Z">
                    <w:rPr/>
                  </w:rPrChange>
                </w:rPr>
                <w:t>/</w:t>
              </w:r>
              <w:proofErr w:type="spellStart"/>
              <w:r w:rsidRPr="000A196B">
                <w:rPr>
                  <w:sz w:val="20"/>
                  <w:szCs w:val="20"/>
                  <w:rPrChange w:id="2224" w:author="Katharina Schleidt" w:date="2021-10-17T22:51:00Z">
                    <w:rPr/>
                  </w:rPrChange>
                </w:rPr>
                <w:t>req</w:t>
              </w:r>
              <w:proofErr w:type="spellEnd"/>
              <w:r w:rsidRPr="000A196B">
                <w:rPr>
                  <w:sz w:val="20"/>
                  <w:szCs w:val="20"/>
                  <w:rPrChange w:id="2225" w:author="Katharina Schleidt" w:date="2021-10-17T22:51:00Z">
                    <w:rPr/>
                  </w:rPrChange>
                </w:rPr>
                <w:t>/</w:t>
              </w:r>
              <w:proofErr w:type="spellStart"/>
              <w:r w:rsidRPr="000A196B">
                <w:rPr>
                  <w:sz w:val="20"/>
                  <w:szCs w:val="20"/>
                  <w:rPrChange w:id="2226" w:author="Katharina Schleidt" w:date="2021-10-17T22:51:00Z">
                    <w:rPr/>
                  </w:rPrChange>
                </w:rPr>
                <w:t>sam</w:t>
              </w:r>
              <w:proofErr w:type="spellEnd"/>
              <w:r w:rsidRPr="000A196B">
                <w:rPr>
                  <w:sz w:val="20"/>
                  <w:szCs w:val="20"/>
                  <w:rPrChange w:id="2227" w:author="Katharina Schleidt" w:date="2021-10-17T22:51:00Z">
                    <w:rPr/>
                  </w:rPrChange>
                </w:rPr>
                <w:t>-basic/</w:t>
              </w:r>
              <w:proofErr w:type="spellStart"/>
              <w:r w:rsidRPr="000A196B">
                <w:rPr>
                  <w:sz w:val="20"/>
                  <w:szCs w:val="20"/>
                  <w:rPrChange w:id="2228" w:author="Katharina Schleidt" w:date="2021-10-17T22:51:00Z">
                    <w:rPr/>
                  </w:rPrChange>
                </w:rPr>
                <w:t>SamplingProcedure</w:t>
              </w:r>
            </w:ins>
            <w:proofErr w:type="spellEnd"/>
          </w:p>
        </w:tc>
      </w:tr>
      <w:tr w:rsidR="000A196B" w14:paraId="138D8365" w14:textId="77777777" w:rsidTr="00C479B0">
        <w:trPr>
          <w:ins w:id="2229" w:author="Katharina Schleidt" w:date="2021-10-17T22:50:00Z"/>
        </w:trPr>
        <w:tc>
          <w:tcPr>
            <w:tcW w:w="2542" w:type="dxa"/>
            <w:shd w:val="clear" w:color="auto" w:fill="auto"/>
            <w:tcMar>
              <w:top w:w="100" w:type="dxa"/>
              <w:left w:w="100" w:type="dxa"/>
              <w:bottom w:w="100" w:type="dxa"/>
              <w:right w:w="100" w:type="dxa"/>
            </w:tcMar>
          </w:tcPr>
          <w:p w14:paraId="3A4DB59E" w14:textId="4D945552" w:rsidR="000A196B" w:rsidRDefault="000A196B" w:rsidP="000A196B">
            <w:pPr>
              <w:widowControl w:val="0"/>
              <w:spacing w:line="240" w:lineRule="auto"/>
              <w:rPr>
                <w:ins w:id="2230" w:author="Katharina Schleidt" w:date="2021-10-17T22:50:00Z"/>
                <w:sz w:val="20"/>
                <w:szCs w:val="20"/>
              </w:rPr>
            </w:pPr>
            <w:ins w:id="2231"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523D4504" w14:textId="19C52C36" w:rsidR="000A196B" w:rsidRPr="000A196B" w:rsidRDefault="000A196B" w:rsidP="000A196B">
            <w:pPr>
              <w:widowControl w:val="0"/>
              <w:spacing w:line="240" w:lineRule="auto"/>
              <w:rPr>
                <w:ins w:id="2232" w:author="Katharina Schleidt" w:date="2021-10-17T22:50:00Z"/>
                <w:sz w:val="20"/>
                <w:szCs w:val="20"/>
              </w:rPr>
            </w:pPr>
            <w:ins w:id="2233" w:author="Katharina Schleidt" w:date="2021-10-17T22:51:00Z">
              <w:r w:rsidRPr="000A196B">
                <w:rPr>
                  <w:sz w:val="20"/>
                  <w:szCs w:val="20"/>
                  <w:rPrChange w:id="2234" w:author="Katharina Schleidt" w:date="2021-10-17T22:51:00Z">
                    <w:rPr/>
                  </w:rPrChange>
                </w:rPr>
                <w:t>/</w:t>
              </w:r>
              <w:proofErr w:type="spellStart"/>
              <w:r w:rsidRPr="000A196B">
                <w:rPr>
                  <w:sz w:val="20"/>
                  <w:szCs w:val="20"/>
                  <w:rPrChange w:id="2235" w:author="Katharina Schleidt" w:date="2021-10-17T22:51:00Z">
                    <w:rPr/>
                  </w:rPrChange>
                </w:rPr>
                <w:t>req</w:t>
              </w:r>
              <w:proofErr w:type="spellEnd"/>
              <w:r w:rsidRPr="000A196B">
                <w:rPr>
                  <w:sz w:val="20"/>
                  <w:szCs w:val="20"/>
                  <w:rPrChange w:id="2236" w:author="Katharina Schleidt" w:date="2021-10-17T22:51:00Z">
                    <w:rPr/>
                  </w:rPrChange>
                </w:rPr>
                <w:t>/</w:t>
              </w:r>
              <w:proofErr w:type="spellStart"/>
              <w:r w:rsidRPr="000A196B">
                <w:rPr>
                  <w:sz w:val="20"/>
                  <w:szCs w:val="20"/>
                  <w:rPrChange w:id="2237" w:author="Katharina Schleidt" w:date="2021-10-17T22:51:00Z">
                    <w:rPr/>
                  </w:rPrChange>
                </w:rPr>
                <w:t>sam</w:t>
              </w:r>
              <w:proofErr w:type="spellEnd"/>
              <w:r w:rsidRPr="000A196B">
                <w:rPr>
                  <w:sz w:val="20"/>
                  <w:szCs w:val="20"/>
                  <w:rPrChange w:id="2238" w:author="Katharina Schleidt" w:date="2021-10-17T22:51:00Z">
                    <w:rPr/>
                  </w:rPrChange>
                </w:rPr>
                <w:t>-basic/</w:t>
              </w:r>
              <w:proofErr w:type="spellStart"/>
              <w:r w:rsidRPr="000A196B">
                <w:rPr>
                  <w:sz w:val="20"/>
                  <w:szCs w:val="20"/>
                  <w:rPrChange w:id="2239" w:author="Katharina Schleidt" w:date="2021-10-17T22:51:00Z">
                    <w:rPr/>
                  </w:rPrChange>
                </w:rPr>
                <w:t>PreparationProcedure</w:t>
              </w:r>
            </w:ins>
            <w:proofErr w:type="spellEnd"/>
          </w:p>
        </w:tc>
      </w:tr>
      <w:tr w:rsidR="000A196B" w14:paraId="4A516570" w14:textId="77777777" w:rsidTr="00C479B0">
        <w:trPr>
          <w:ins w:id="2240" w:author="Katharina Schleidt" w:date="2021-10-17T22:50:00Z"/>
        </w:trPr>
        <w:tc>
          <w:tcPr>
            <w:tcW w:w="2542" w:type="dxa"/>
            <w:shd w:val="clear" w:color="auto" w:fill="auto"/>
            <w:tcMar>
              <w:top w:w="100" w:type="dxa"/>
              <w:left w:w="100" w:type="dxa"/>
              <w:bottom w:w="100" w:type="dxa"/>
              <w:right w:w="100" w:type="dxa"/>
            </w:tcMar>
          </w:tcPr>
          <w:p w14:paraId="09AA72C8" w14:textId="4E9A012E" w:rsidR="000A196B" w:rsidRDefault="000A196B" w:rsidP="000A196B">
            <w:pPr>
              <w:widowControl w:val="0"/>
              <w:spacing w:line="240" w:lineRule="auto"/>
              <w:rPr>
                <w:ins w:id="2241" w:author="Katharina Schleidt" w:date="2021-10-17T22:50:00Z"/>
                <w:sz w:val="20"/>
                <w:szCs w:val="20"/>
              </w:rPr>
            </w:pPr>
            <w:ins w:id="2242"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B0217A1" w14:textId="3C3DCD9D" w:rsidR="000A196B" w:rsidRPr="000A196B" w:rsidRDefault="000A196B" w:rsidP="000A196B">
            <w:pPr>
              <w:widowControl w:val="0"/>
              <w:spacing w:line="240" w:lineRule="auto"/>
              <w:rPr>
                <w:ins w:id="2243" w:author="Katharina Schleidt" w:date="2021-10-17T22:50:00Z"/>
                <w:sz w:val="20"/>
                <w:szCs w:val="20"/>
              </w:rPr>
            </w:pPr>
            <w:ins w:id="2244" w:author="Katharina Schleidt" w:date="2021-10-17T22:51:00Z">
              <w:r w:rsidRPr="000A196B">
                <w:rPr>
                  <w:sz w:val="20"/>
                  <w:szCs w:val="20"/>
                  <w:rPrChange w:id="2245" w:author="Katharina Schleidt" w:date="2021-10-17T22:51:00Z">
                    <w:rPr/>
                  </w:rPrChange>
                </w:rPr>
                <w:t>/</w:t>
              </w:r>
              <w:proofErr w:type="spellStart"/>
              <w:r w:rsidRPr="000A196B">
                <w:rPr>
                  <w:sz w:val="20"/>
                  <w:szCs w:val="20"/>
                  <w:rPrChange w:id="2246" w:author="Katharina Schleidt" w:date="2021-10-17T22:51:00Z">
                    <w:rPr/>
                  </w:rPrChange>
                </w:rPr>
                <w:t>req</w:t>
              </w:r>
              <w:proofErr w:type="spellEnd"/>
              <w:r w:rsidRPr="000A196B">
                <w:rPr>
                  <w:sz w:val="20"/>
                  <w:szCs w:val="20"/>
                  <w:rPrChange w:id="2247" w:author="Katharina Schleidt" w:date="2021-10-17T22:51:00Z">
                    <w:rPr/>
                  </w:rPrChange>
                </w:rPr>
                <w:t>/</w:t>
              </w:r>
              <w:proofErr w:type="spellStart"/>
              <w:r w:rsidRPr="000A196B">
                <w:rPr>
                  <w:sz w:val="20"/>
                  <w:szCs w:val="20"/>
                  <w:rPrChange w:id="2248" w:author="Katharina Schleidt" w:date="2021-10-17T22:51:00Z">
                    <w:rPr/>
                  </w:rPrChange>
                </w:rPr>
                <w:t>sam</w:t>
              </w:r>
              <w:proofErr w:type="spellEnd"/>
              <w:r w:rsidRPr="000A196B">
                <w:rPr>
                  <w:sz w:val="20"/>
                  <w:szCs w:val="20"/>
                  <w:rPrChange w:id="2249" w:author="Katharina Schleidt" w:date="2021-10-17T22:51:00Z">
                    <w:rPr/>
                  </w:rPrChange>
                </w:rPr>
                <w:t>-basic/</w:t>
              </w:r>
              <w:proofErr w:type="spellStart"/>
              <w:r w:rsidRPr="000A196B">
                <w:rPr>
                  <w:sz w:val="20"/>
                  <w:szCs w:val="20"/>
                  <w:rPrChange w:id="2250" w:author="Katharina Schleidt" w:date="2021-10-17T22:51:00Z">
                    <w:rPr/>
                  </w:rPrChange>
                </w:rPr>
                <w:t>PreparationStep</w:t>
              </w:r>
            </w:ins>
            <w:proofErr w:type="spellEnd"/>
          </w:p>
        </w:tc>
      </w:tr>
      <w:tr w:rsidR="00CA3726" w14:paraId="0362EA55" w14:textId="77777777" w:rsidTr="00C479B0">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C479B0" w14:paraId="78C86A35" w14:textId="77777777" w:rsidTr="00C479B0">
        <w:trPr>
          <w:ins w:id="2251"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8A729" w14:textId="77777777" w:rsidR="00C479B0" w:rsidRDefault="00C479B0" w:rsidP="008D31E1">
            <w:pPr>
              <w:widowControl w:val="0"/>
              <w:spacing w:line="240" w:lineRule="auto"/>
              <w:rPr>
                <w:ins w:id="2252" w:author="Katharina Schleidt" w:date="2021-10-22T00:19:00Z"/>
                <w:sz w:val="20"/>
                <w:szCs w:val="20"/>
              </w:rPr>
            </w:pPr>
            <w:ins w:id="2253" w:author="Katharina Schleidt" w:date="2021-10-22T00:19:00Z">
              <w:r w:rsidRPr="003E1E46">
                <w:rPr>
                  <w:sz w:val="20"/>
                  <w:szCs w:val="20"/>
                </w:rPr>
                <w:lastRenderedPageBreak/>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1A58A" w14:textId="77777777" w:rsidR="00C479B0" w:rsidRDefault="00C479B0" w:rsidP="008D31E1">
            <w:pPr>
              <w:widowControl w:val="0"/>
              <w:spacing w:line="240" w:lineRule="auto"/>
              <w:rPr>
                <w:ins w:id="2254" w:author="Katharina Schleidt" w:date="2021-10-22T00:19:00Z"/>
                <w:sz w:val="20"/>
                <w:szCs w:val="20"/>
              </w:rPr>
            </w:pPr>
            <w:ins w:id="2255" w:author="Katharina Schleidt" w:date="2021-10-22T00:19:00Z">
              <w:r w:rsidRPr="003E1E46">
                <w:rPr>
                  <w:sz w:val="20"/>
                  <w:szCs w:val="20"/>
                </w:rPr>
                <w:t>/req/sam-basic/SampleTypeByGeometryType/SampleTypeByGeometryType-sem</w:t>
              </w:r>
            </w:ins>
          </w:p>
        </w:tc>
      </w:tr>
      <w:tr w:rsidR="00C479B0" w14:paraId="281E4864" w14:textId="77777777" w:rsidTr="00C479B0">
        <w:trPr>
          <w:ins w:id="2256"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9F739B" w14:textId="77777777" w:rsidR="00C479B0" w:rsidRDefault="00C479B0" w:rsidP="008D31E1">
            <w:pPr>
              <w:widowControl w:val="0"/>
              <w:spacing w:line="240" w:lineRule="auto"/>
              <w:rPr>
                <w:ins w:id="2257" w:author="Katharina Schleidt" w:date="2021-10-22T00:19:00Z"/>
                <w:sz w:val="20"/>
                <w:szCs w:val="20"/>
              </w:rPr>
            </w:pPr>
            <w:ins w:id="2258"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22E0FD" w14:textId="77777777" w:rsidR="00C479B0" w:rsidRDefault="00C479B0" w:rsidP="008D31E1">
            <w:pPr>
              <w:widowControl w:val="0"/>
              <w:spacing w:line="240" w:lineRule="auto"/>
              <w:rPr>
                <w:ins w:id="2259" w:author="Katharina Schleidt" w:date="2021-10-22T00:19:00Z"/>
                <w:sz w:val="20"/>
                <w:szCs w:val="20"/>
              </w:rPr>
            </w:pPr>
            <w:ins w:id="2260" w:author="Katharina Schleidt" w:date="2021-10-22T00:19:00Z">
              <w:r w:rsidRPr="003E1E46">
                <w:rPr>
                  <w:sz w:val="20"/>
                  <w:szCs w:val="20"/>
                </w:rPr>
                <w:t>/req/sam-basic/SampleTypeByGeometryType/SampleTypeByGeometryType-con</w:t>
              </w:r>
            </w:ins>
          </w:p>
        </w:tc>
      </w:tr>
    </w:tbl>
    <w:p w14:paraId="58C652A7" w14:textId="32AB03AA" w:rsidR="00CA3726" w:rsidRDefault="00CA3726" w:rsidP="00CA3726">
      <w:pPr>
        <w:rPr>
          <w:lang w:eastAsia="ja-JP"/>
        </w:rPr>
      </w:pPr>
    </w:p>
    <w:p w14:paraId="518ED16E" w14:textId="3F0764C7" w:rsidR="00F34853" w:rsidDel="00AC6ECA" w:rsidRDefault="00F34853" w:rsidP="00F34853">
      <w:pPr>
        <w:keepNext/>
        <w:rPr>
          <w:del w:id="2261" w:author="Katharina Schleidt" w:date="2021-10-27T12:10:00Z"/>
        </w:rPr>
      </w:pPr>
      <w:del w:id="2262" w:author="Katharina Schleidt" w:date="2021-10-27T12:10:00Z">
        <w:r w:rsidDel="00AC6ECA">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del>
    </w:p>
    <w:p w14:paraId="65B85BC2" w14:textId="74CEBF2A" w:rsidR="00CA3726" w:rsidDel="00AC6ECA" w:rsidRDefault="00F34853" w:rsidP="00F34853">
      <w:pPr>
        <w:jc w:val="center"/>
        <w:rPr>
          <w:del w:id="2263" w:author="Katharina Schleidt" w:date="2021-10-27T12:10:00Z"/>
          <w:b/>
          <w:bCs/>
          <w:sz w:val="20"/>
          <w:szCs w:val="20"/>
        </w:rPr>
      </w:pPr>
      <w:del w:id="2264" w:author="Katharina Schleidt" w:date="2021-10-27T12:10:00Z">
        <w:r w:rsidRPr="00F3485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70</w:delText>
        </w:r>
        <w:r w:rsidR="00D471BA" w:rsidDel="00AC6ECA">
          <w:rPr>
            <w:b/>
            <w:bCs/>
            <w:sz w:val="20"/>
            <w:szCs w:val="20"/>
          </w:rPr>
          <w:fldChar w:fldCharType="end"/>
        </w:r>
        <w:r w:rsidRPr="00F34853" w:rsidDel="00AC6ECA">
          <w:rPr>
            <w:b/>
            <w:bCs/>
            <w:sz w:val="20"/>
            <w:szCs w:val="20"/>
          </w:rPr>
          <w:delText xml:space="preserve"> — (Informative) Included direct and indirect requirements and recommendations of the Basic Samples package requirements class.</w:delText>
        </w:r>
      </w:del>
    </w:p>
    <w:p w14:paraId="70EDDF94" w14:textId="69BDD163" w:rsidR="00F34853" w:rsidRDefault="00EE582C" w:rsidP="00EE582C">
      <w:pPr>
        <w:pStyle w:val="Heading2"/>
      </w:pPr>
      <w:bookmarkStart w:id="2265" w:name="_Toc72768915"/>
      <w:r w:rsidRPr="00EE582C">
        <w:t>Sample</w:t>
      </w:r>
      <w:bookmarkEnd w:id="2265"/>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C479B0">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C479B0">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C479B0">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C479B0">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C479B0">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6E0C71F3" w:rsidR="00430BBE" w:rsidDel="00AC6ECA" w:rsidRDefault="00430BBE" w:rsidP="00430BBE">
      <w:pPr>
        <w:keepNext/>
        <w:rPr>
          <w:del w:id="2266" w:author="Katharina Schleidt" w:date="2021-10-27T12:10:00Z"/>
        </w:rPr>
      </w:pPr>
      <w:del w:id="2267" w:author="Katharina Schleidt" w:date="2021-10-27T12:10:00Z">
        <w:r w:rsidDel="00AC6ECA">
          <w:rPr>
            <w:noProof/>
            <w:lang w:val="fr-FR" w:eastAsia="fr-FR"/>
          </w:rPr>
          <w:lastRenderedPageBreak/>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del>
    </w:p>
    <w:p w14:paraId="20429E66" w14:textId="204E39F1" w:rsidR="00EE582C" w:rsidDel="00AC6ECA" w:rsidRDefault="00430BBE" w:rsidP="00430BBE">
      <w:pPr>
        <w:jc w:val="center"/>
        <w:rPr>
          <w:del w:id="2268" w:author="Katharina Schleidt" w:date="2021-10-27T12:10:00Z"/>
          <w:b/>
          <w:bCs/>
          <w:sz w:val="20"/>
          <w:szCs w:val="20"/>
        </w:rPr>
      </w:pPr>
      <w:del w:id="2269" w:author="Katharina Schleidt" w:date="2021-10-27T12:10:00Z">
        <w:r w:rsidRPr="00430BB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71</w:delText>
        </w:r>
        <w:r w:rsidR="00D471BA" w:rsidDel="00AC6ECA">
          <w:rPr>
            <w:b/>
            <w:bCs/>
            <w:sz w:val="20"/>
            <w:szCs w:val="20"/>
          </w:rPr>
          <w:fldChar w:fldCharType="end"/>
        </w:r>
        <w:r w:rsidRPr="00430BBE" w:rsidDel="00AC6ECA">
          <w:rPr>
            <w:b/>
            <w:bCs/>
            <w:sz w:val="20"/>
            <w:szCs w:val="20"/>
          </w:rPr>
          <w:delText xml:space="preserve"> — (Informative) Included direct and indirect requirements and recommendations of the Basic Samples — Sample requirements class.</w:delText>
        </w:r>
      </w:del>
    </w:p>
    <w:p w14:paraId="1890387B" w14:textId="77777777" w:rsidR="00A804AD" w:rsidRDefault="00A804AD" w:rsidP="00A804AD">
      <w:pPr>
        <w:keepNext/>
      </w:pPr>
      <w:r>
        <w:rPr>
          <w:noProof/>
          <w:lang w:val="fr-FR" w:eastAsia="fr-FR"/>
        </w:rPr>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2270" w:name="_Toc72768916"/>
      <w:proofErr w:type="spellStart"/>
      <w:r w:rsidRPr="004B13B4">
        <w:t>SpatialSample</w:t>
      </w:r>
      <w:bookmarkEnd w:id="2270"/>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63966C9C" w:rsidR="00650B87" w:rsidDel="00AC6ECA" w:rsidRDefault="00650B87" w:rsidP="00650B87">
      <w:pPr>
        <w:keepNext/>
        <w:rPr>
          <w:del w:id="2271" w:author="Katharina Schleidt" w:date="2021-10-27T12:10:00Z"/>
        </w:rPr>
      </w:pPr>
      <w:del w:id="2272" w:author="Katharina Schleidt" w:date="2021-10-27T12:10:00Z">
        <w:r w:rsidDel="00AC6ECA">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del>
    </w:p>
    <w:p w14:paraId="6F06A7AF" w14:textId="51784615" w:rsidR="004B13B4" w:rsidDel="00AC6ECA" w:rsidRDefault="00650B87" w:rsidP="00650B87">
      <w:pPr>
        <w:jc w:val="center"/>
        <w:rPr>
          <w:del w:id="2273" w:author="Katharina Schleidt" w:date="2021-10-27T12:10:00Z"/>
          <w:b/>
          <w:bCs/>
          <w:sz w:val="20"/>
          <w:szCs w:val="20"/>
        </w:rPr>
      </w:pPr>
      <w:del w:id="2274" w:author="Katharina Schleidt" w:date="2021-10-27T12:10:00Z">
        <w:r w:rsidRPr="00650B8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73</w:delText>
        </w:r>
        <w:r w:rsidR="00D471BA" w:rsidDel="00AC6ECA">
          <w:rPr>
            <w:b/>
            <w:bCs/>
            <w:sz w:val="20"/>
            <w:szCs w:val="20"/>
          </w:rPr>
          <w:fldChar w:fldCharType="end"/>
        </w:r>
        <w:r w:rsidRPr="00650B87" w:rsidDel="00AC6ECA">
          <w:rPr>
            <w:b/>
            <w:bCs/>
            <w:sz w:val="20"/>
            <w:szCs w:val="20"/>
          </w:rPr>
          <w:delText xml:space="preserve"> — (Informative) Included direct and indirect requirements and recommendations of the Basic Samples — SpatialSample requirements class.</w:delText>
        </w:r>
      </w:del>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2275" w:author="Ilkka Rinne" w:date="2021-08-09T15:25:00Z">
              <w:r w:rsidR="00736C6A">
                <w:rPr>
                  <w:bCs/>
                  <w:sz w:val="20"/>
                  <w:szCs w:val="20"/>
                </w:rPr>
                <w:t>p</w:t>
              </w:r>
            </w:ins>
            <w:del w:id="2276" w:author="Ilkka Rinne" w:date="2021-08-09T15:25:00Z">
              <w:r w:rsidRPr="00736C6A" w:rsidDel="00736C6A">
                <w:rPr>
                  <w:bCs/>
                  <w:sz w:val="20"/>
                  <w:szCs w:val="20"/>
                  <w:rPrChange w:id="2277" w:author="Ilkka Rinne" w:date="2021-08-09T15:25:00Z">
                    <w:rPr>
                      <w:b/>
                      <w:sz w:val="20"/>
                      <w:szCs w:val="20"/>
                    </w:rPr>
                  </w:rPrChange>
                </w:rPr>
                <w:delText>P</w:delText>
              </w:r>
            </w:del>
            <w:r w:rsidRPr="00736C6A">
              <w:rPr>
                <w:bCs/>
                <w:sz w:val="20"/>
                <w:szCs w:val="20"/>
                <w:rPrChange w:id="2278" w:author="Ilkka Rinne" w:date="2021-08-09T15:25:00Z">
                  <w:rPr>
                    <w:b/>
                    <w:sz w:val="20"/>
                    <w:szCs w:val="20"/>
                  </w:rPr>
                </w:rPrChange>
              </w:rPr>
              <w:t>ositional</w:t>
            </w:r>
            <w:ins w:id="2279" w:author="Ilkka Rinne" w:date="2021-08-09T15:25:00Z">
              <w:r w:rsidR="00736C6A">
                <w:rPr>
                  <w:bCs/>
                  <w:sz w:val="20"/>
                  <w:szCs w:val="20"/>
                </w:rPr>
                <w:t xml:space="preserve"> a</w:t>
              </w:r>
            </w:ins>
            <w:del w:id="2280" w:author="Ilkka Rinne" w:date="2021-08-09T15:25:00Z">
              <w:r w:rsidRPr="00736C6A" w:rsidDel="00736C6A">
                <w:rPr>
                  <w:bCs/>
                  <w:sz w:val="20"/>
                  <w:szCs w:val="20"/>
                  <w:rPrChange w:id="2281" w:author="Ilkka Rinne" w:date="2021-08-09T15:25:00Z">
                    <w:rPr>
                      <w:b/>
                      <w:sz w:val="20"/>
                      <w:szCs w:val="20"/>
                    </w:rPr>
                  </w:rPrChange>
                </w:rPr>
                <w:delText>A</w:delText>
              </w:r>
            </w:del>
            <w:r w:rsidRPr="00736C6A">
              <w:rPr>
                <w:bCs/>
                <w:sz w:val="20"/>
                <w:szCs w:val="20"/>
                <w:rPrChange w:id="2282"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2283" w:author="Ilkka Rinne" w:date="2021-08-09T15:26:00Z">
              <w:r w:rsidR="00736C6A" w:rsidRPr="00736C6A">
                <w:rPr>
                  <w:bCs/>
                  <w:sz w:val="20"/>
                  <w:szCs w:val="20"/>
                  <w:rPrChange w:id="2284" w:author="Ilkka Rinne" w:date="2021-08-09T15:26:00Z">
                    <w:rPr>
                      <w:b/>
                      <w:sz w:val="20"/>
                      <w:szCs w:val="20"/>
                    </w:rPr>
                  </w:rPrChange>
                </w:rPr>
                <w:t>p</w:t>
              </w:r>
            </w:ins>
            <w:del w:id="2285" w:author="Ilkka Rinne" w:date="2021-08-09T15:26:00Z">
              <w:r w:rsidRPr="00736C6A" w:rsidDel="00736C6A">
                <w:rPr>
                  <w:bCs/>
                  <w:sz w:val="20"/>
                  <w:szCs w:val="20"/>
                  <w:rPrChange w:id="2286" w:author="Ilkka Rinne" w:date="2021-08-09T15:26:00Z">
                    <w:rPr>
                      <w:b/>
                      <w:sz w:val="20"/>
                      <w:szCs w:val="20"/>
                    </w:rPr>
                  </w:rPrChange>
                </w:rPr>
                <w:delText>P</w:delText>
              </w:r>
            </w:del>
            <w:r w:rsidRPr="00736C6A">
              <w:rPr>
                <w:bCs/>
                <w:sz w:val="20"/>
                <w:szCs w:val="20"/>
                <w:rPrChange w:id="2287" w:author="Ilkka Rinne" w:date="2021-08-09T15:26:00Z">
                  <w:rPr>
                    <w:b/>
                    <w:sz w:val="20"/>
                    <w:szCs w:val="20"/>
                  </w:rPr>
                </w:rPrChange>
              </w:rPr>
              <w:t>ositional</w:t>
            </w:r>
            <w:ins w:id="2288" w:author="Ilkka Rinne" w:date="2021-08-09T15:26:00Z">
              <w:r w:rsidR="00736C6A" w:rsidRPr="00736C6A">
                <w:rPr>
                  <w:bCs/>
                  <w:sz w:val="20"/>
                  <w:szCs w:val="20"/>
                  <w:rPrChange w:id="2289" w:author="Ilkka Rinne" w:date="2021-08-09T15:26:00Z">
                    <w:rPr>
                      <w:b/>
                      <w:sz w:val="20"/>
                      <w:szCs w:val="20"/>
                    </w:rPr>
                  </w:rPrChange>
                </w:rPr>
                <w:t xml:space="preserve"> a</w:t>
              </w:r>
            </w:ins>
            <w:del w:id="2290" w:author="Ilkka Rinne" w:date="2021-08-09T15:26:00Z">
              <w:r w:rsidRPr="00736C6A" w:rsidDel="00736C6A">
                <w:rPr>
                  <w:bCs/>
                  <w:sz w:val="20"/>
                  <w:szCs w:val="20"/>
                  <w:rPrChange w:id="2291" w:author="Ilkka Rinne" w:date="2021-08-09T15:26:00Z">
                    <w:rPr>
                      <w:b/>
                      <w:sz w:val="20"/>
                      <w:szCs w:val="20"/>
                    </w:rPr>
                  </w:rPrChange>
                </w:rPr>
                <w:delText>A</w:delText>
              </w:r>
            </w:del>
            <w:r w:rsidRPr="00736C6A">
              <w:rPr>
                <w:bCs/>
                <w:sz w:val="20"/>
                <w:szCs w:val="20"/>
                <w:rPrChange w:id="2292"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2293" w:author="Ilkka Rinne" w:date="2021-08-09T15:26:00Z">
              <w:r w:rsidR="00736C6A" w:rsidRPr="00736C6A">
                <w:rPr>
                  <w:bCs/>
                  <w:sz w:val="20"/>
                  <w:szCs w:val="20"/>
                  <w:rPrChange w:id="2294" w:author="Ilkka Rinne" w:date="2021-08-09T15:26:00Z">
                    <w:rPr>
                      <w:b/>
                      <w:sz w:val="20"/>
                      <w:szCs w:val="20"/>
                    </w:rPr>
                  </w:rPrChange>
                </w:rPr>
                <w:t>p</w:t>
              </w:r>
            </w:ins>
            <w:del w:id="2295" w:author="Ilkka Rinne" w:date="2021-08-09T15:26:00Z">
              <w:r w:rsidRPr="00736C6A" w:rsidDel="00736C6A">
                <w:rPr>
                  <w:bCs/>
                  <w:sz w:val="20"/>
                  <w:szCs w:val="20"/>
                  <w:rPrChange w:id="2296" w:author="Ilkka Rinne" w:date="2021-08-09T15:26:00Z">
                    <w:rPr>
                      <w:b/>
                      <w:sz w:val="20"/>
                      <w:szCs w:val="20"/>
                    </w:rPr>
                  </w:rPrChange>
                </w:rPr>
                <w:delText>P</w:delText>
              </w:r>
            </w:del>
            <w:r w:rsidRPr="00736C6A">
              <w:rPr>
                <w:bCs/>
                <w:sz w:val="20"/>
                <w:szCs w:val="20"/>
                <w:rPrChange w:id="2297" w:author="Ilkka Rinne" w:date="2021-08-09T15:26:00Z">
                  <w:rPr>
                    <w:b/>
                    <w:sz w:val="20"/>
                    <w:szCs w:val="20"/>
                  </w:rPr>
                </w:rPrChange>
              </w:rPr>
              <w:t>ositional</w:t>
            </w:r>
            <w:ins w:id="2298" w:author="Ilkka Rinne" w:date="2021-08-09T15:26:00Z">
              <w:r w:rsidR="00736C6A" w:rsidRPr="00736C6A">
                <w:rPr>
                  <w:bCs/>
                  <w:sz w:val="20"/>
                  <w:szCs w:val="20"/>
                  <w:rPrChange w:id="2299" w:author="Ilkka Rinne" w:date="2021-08-09T15:26:00Z">
                    <w:rPr>
                      <w:b/>
                      <w:sz w:val="20"/>
                      <w:szCs w:val="20"/>
                    </w:rPr>
                  </w:rPrChange>
                </w:rPr>
                <w:t xml:space="preserve"> a</w:t>
              </w:r>
            </w:ins>
            <w:del w:id="2300" w:author="Ilkka Rinne" w:date="2021-08-09T15:26:00Z">
              <w:r w:rsidRPr="00736C6A" w:rsidDel="00736C6A">
                <w:rPr>
                  <w:bCs/>
                  <w:sz w:val="20"/>
                  <w:szCs w:val="20"/>
                  <w:rPrChange w:id="2301" w:author="Ilkka Rinne" w:date="2021-08-09T15:26:00Z">
                    <w:rPr>
                      <w:b/>
                      <w:sz w:val="20"/>
                      <w:szCs w:val="20"/>
                    </w:rPr>
                  </w:rPrChange>
                </w:rPr>
                <w:delText>A</w:delText>
              </w:r>
            </w:del>
            <w:r w:rsidRPr="00736C6A">
              <w:rPr>
                <w:bCs/>
                <w:sz w:val="20"/>
                <w:szCs w:val="20"/>
                <w:rPrChange w:id="2302"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2303" w:author="Ilkka Rinne" w:date="2021-08-09T15:26:00Z">
              <w:r w:rsidR="00736C6A" w:rsidRPr="00736C6A">
                <w:rPr>
                  <w:bCs/>
                  <w:sz w:val="20"/>
                  <w:szCs w:val="20"/>
                  <w:rPrChange w:id="2304" w:author="Ilkka Rinne" w:date="2021-08-09T15:26:00Z">
                    <w:rPr>
                      <w:b/>
                      <w:sz w:val="20"/>
                      <w:szCs w:val="20"/>
                    </w:rPr>
                  </w:rPrChange>
                </w:rPr>
                <w:t>p</w:t>
              </w:r>
            </w:ins>
            <w:del w:id="2305" w:author="Ilkka Rinne" w:date="2021-08-09T15:26:00Z">
              <w:r w:rsidRPr="00736C6A" w:rsidDel="00736C6A">
                <w:rPr>
                  <w:bCs/>
                  <w:sz w:val="20"/>
                  <w:szCs w:val="20"/>
                  <w:rPrChange w:id="2306" w:author="Ilkka Rinne" w:date="2021-08-09T15:26:00Z">
                    <w:rPr>
                      <w:b/>
                      <w:sz w:val="20"/>
                      <w:szCs w:val="20"/>
                    </w:rPr>
                  </w:rPrChange>
                </w:rPr>
                <w:delText>P</w:delText>
              </w:r>
            </w:del>
            <w:r w:rsidRPr="00736C6A">
              <w:rPr>
                <w:bCs/>
                <w:sz w:val="20"/>
                <w:szCs w:val="20"/>
                <w:rPrChange w:id="2307" w:author="Ilkka Rinne" w:date="2021-08-09T15:26:00Z">
                  <w:rPr>
                    <w:b/>
                    <w:sz w:val="20"/>
                    <w:szCs w:val="20"/>
                  </w:rPr>
                </w:rPrChange>
              </w:rPr>
              <w:t>ositional</w:t>
            </w:r>
            <w:ins w:id="2308" w:author="Ilkka Rinne" w:date="2021-08-09T15:26:00Z">
              <w:r w:rsidR="00736C6A" w:rsidRPr="00736C6A">
                <w:rPr>
                  <w:bCs/>
                  <w:sz w:val="20"/>
                  <w:szCs w:val="20"/>
                  <w:rPrChange w:id="2309" w:author="Ilkka Rinne" w:date="2021-08-09T15:26:00Z">
                    <w:rPr>
                      <w:b/>
                      <w:sz w:val="20"/>
                      <w:szCs w:val="20"/>
                    </w:rPr>
                  </w:rPrChange>
                </w:rPr>
                <w:t xml:space="preserve"> a</w:t>
              </w:r>
            </w:ins>
            <w:del w:id="2310" w:author="Ilkka Rinne" w:date="2021-08-09T15:26:00Z">
              <w:r w:rsidRPr="00736C6A" w:rsidDel="00736C6A">
                <w:rPr>
                  <w:bCs/>
                  <w:sz w:val="20"/>
                  <w:szCs w:val="20"/>
                  <w:rPrChange w:id="2311" w:author="Ilkka Rinne" w:date="2021-08-09T15:26:00Z">
                    <w:rPr>
                      <w:b/>
                      <w:sz w:val="20"/>
                      <w:szCs w:val="20"/>
                    </w:rPr>
                  </w:rPrChange>
                </w:rPr>
                <w:delText>A</w:delText>
              </w:r>
            </w:del>
            <w:r w:rsidRPr="00736C6A">
              <w:rPr>
                <w:bCs/>
                <w:sz w:val="20"/>
                <w:szCs w:val="20"/>
                <w:rPrChange w:id="2312"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2313" w:name="_Toc72768917"/>
      <w:proofErr w:type="spellStart"/>
      <w:r w:rsidRPr="001A5B74">
        <w:t>MaterialSample</w:t>
      </w:r>
      <w:bookmarkEnd w:id="2313"/>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1A3934A" w:rsidR="001C372C" w:rsidDel="00AC6ECA" w:rsidRDefault="001C372C" w:rsidP="001C372C">
      <w:pPr>
        <w:keepNext/>
        <w:rPr>
          <w:del w:id="2314" w:author="Katharina Schleidt" w:date="2021-10-27T12:10:00Z"/>
        </w:rPr>
      </w:pPr>
      <w:del w:id="2315" w:author="Katharina Schleidt" w:date="2021-10-27T12:10:00Z">
        <w:r w:rsidDel="00AC6ECA">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del>
    </w:p>
    <w:p w14:paraId="3A428CA0" w14:textId="4A6D36BF" w:rsidR="007157C4" w:rsidDel="00AC6ECA" w:rsidRDefault="001C372C" w:rsidP="001C372C">
      <w:pPr>
        <w:jc w:val="center"/>
        <w:rPr>
          <w:del w:id="2316" w:author="Katharina Schleidt" w:date="2021-10-27T12:10:00Z"/>
          <w:b/>
          <w:bCs/>
          <w:sz w:val="20"/>
          <w:szCs w:val="20"/>
        </w:rPr>
      </w:pPr>
      <w:del w:id="2317" w:author="Katharina Schleidt" w:date="2021-10-27T12:10:00Z">
        <w:r w:rsidRPr="001C372C"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74</w:delText>
        </w:r>
        <w:r w:rsidR="00D471BA" w:rsidDel="00AC6ECA">
          <w:rPr>
            <w:b/>
            <w:bCs/>
            <w:sz w:val="20"/>
            <w:szCs w:val="20"/>
          </w:rPr>
          <w:fldChar w:fldCharType="end"/>
        </w:r>
        <w:r w:rsidRPr="001C372C" w:rsidDel="00AC6ECA">
          <w:rPr>
            <w:b/>
            <w:bCs/>
            <w:sz w:val="20"/>
            <w:szCs w:val="20"/>
          </w:rPr>
          <w:delText xml:space="preserve"> — (Informative) Included direct and indirect requirements and recommendations of the Basic Samples — Materia</w:delText>
        </w:r>
        <w:r w:rsidR="00E76D6F" w:rsidDel="00AC6ECA">
          <w:rPr>
            <w:b/>
            <w:bCs/>
            <w:sz w:val="20"/>
            <w:szCs w:val="20"/>
          </w:rPr>
          <w:delText>l</w:delText>
        </w:r>
        <w:r w:rsidRPr="001C372C" w:rsidDel="00AC6ECA">
          <w:rPr>
            <w:b/>
            <w:bCs/>
            <w:sz w:val="20"/>
            <w:szCs w:val="20"/>
          </w:rPr>
          <w:delText>Sample requirements class.</w:delText>
        </w:r>
      </w:del>
    </w:p>
    <w:p w14:paraId="2C2889A8" w14:textId="1AAC64F8" w:rsidR="001C372C" w:rsidRDefault="00544E47" w:rsidP="00544E47">
      <w:pPr>
        <w:pStyle w:val="Heading3"/>
      </w:pPr>
      <w:r w:rsidRPr="00544E47">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2318"/>
            <w:r>
              <w:rPr>
                <w:sz w:val="20"/>
                <w:szCs w:val="20"/>
              </w:rPr>
              <w:t>specimen</w:t>
            </w:r>
            <w:commentRangeEnd w:id="2318"/>
            <w:r w:rsidR="0085134E">
              <w:rPr>
                <w:rStyle w:val="CommentReference"/>
              </w:rPr>
              <w:commentReference w:id="2318"/>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2319"/>
      <w:r w:rsidRPr="00C47793">
        <w:rPr>
          <w:lang w:eastAsia="ja-JP"/>
        </w:rPr>
        <w:t>specimen</w:t>
      </w:r>
      <w:commentRangeEnd w:id="2319"/>
      <w:r w:rsidR="007467A4">
        <w:rPr>
          <w:rStyle w:val="CommentReference"/>
        </w:rPr>
        <w:commentReference w:id="2319"/>
      </w:r>
      <w:r w:rsidRPr="00C47793">
        <w:rPr>
          <w:lang w:eastAsia="ja-JP"/>
        </w:rPr>
        <w:t xml:space="preserve">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lastRenderedPageBreak/>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w:t>
      </w:r>
      <w:commentRangeStart w:id="2320"/>
      <w:r w:rsidRPr="007F0BF0">
        <w:rPr>
          <w:lang w:eastAsia="ja-JP"/>
        </w:rPr>
        <w:t xml:space="preserve">a </w:t>
      </w:r>
      <w:proofErr w:type="spellStart"/>
      <w:r w:rsidRPr="007F0BF0">
        <w:rPr>
          <w:lang w:eastAsia="ja-JP"/>
        </w:rPr>
        <w:t>relatedSample</w:t>
      </w:r>
      <w:proofErr w:type="spellEnd"/>
      <w:r w:rsidRPr="007F0BF0">
        <w:rPr>
          <w:lang w:eastAsia="ja-JP"/>
        </w:rPr>
        <w:t xml:space="preserve"> whose location provides an unambiguous location</w:t>
      </w:r>
      <w:commentRangeEnd w:id="2320"/>
      <w:r w:rsidR="00D23171">
        <w:rPr>
          <w:rStyle w:val="CommentReference"/>
        </w:rPr>
        <w:commentReference w:id="2320"/>
      </w:r>
      <w:r w:rsidRPr="007F0BF0">
        <w:rPr>
          <w:lang w:eastAsia="ja-JP"/>
        </w:rPr>
        <w:t xml:space="preserve">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2321" w:author="Katharina Schleidt" w:date="2021-07-05T20:13:00Z">
        <w:r w:rsidR="000C6285" w:rsidDel="00E73CAA">
          <w:rPr>
            <w:lang w:eastAsia="ja-JP"/>
          </w:rPr>
          <w:delText>it</w:delText>
        </w:r>
      </w:del>
      <w:ins w:id="2322"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2323" w:name="_Toc72768918"/>
      <w:proofErr w:type="spellStart"/>
      <w:r w:rsidRPr="00FB34BB">
        <w:t>StatisticalSample</w:t>
      </w:r>
      <w:bookmarkEnd w:id="2323"/>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1C0CC935" w:rsidR="00E76D6F" w:rsidDel="00AC6ECA" w:rsidRDefault="00E76D6F" w:rsidP="00E76D6F">
      <w:pPr>
        <w:keepNext/>
        <w:rPr>
          <w:del w:id="2324" w:author="Katharina Schleidt" w:date="2021-10-27T12:10:00Z"/>
        </w:rPr>
      </w:pPr>
      <w:del w:id="2325" w:author="Katharina Schleidt" w:date="2021-10-27T12:10:00Z">
        <w:r w:rsidDel="00AC6ECA">
          <w:rPr>
            <w:noProof/>
            <w:lang w:val="fr-FR" w:eastAsia="fr-FR"/>
          </w:rPr>
          <w:lastRenderedPageBreak/>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del>
    </w:p>
    <w:p w14:paraId="26574CF1" w14:textId="778E83CE" w:rsidR="00FB34BB" w:rsidDel="00AC6ECA" w:rsidRDefault="00E76D6F" w:rsidP="00E76D6F">
      <w:pPr>
        <w:jc w:val="center"/>
        <w:rPr>
          <w:del w:id="2326" w:author="Katharina Schleidt" w:date="2021-10-27T12:10:00Z"/>
          <w:b/>
          <w:bCs/>
          <w:sz w:val="20"/>
          <w:szCs w:val="20"/>
        </w:rPr>
      </w:pPr>
      <w:del w:id="2327" w:author="Katharina Schleidt" w:date="2021-10-27T12:10:00Z">
        <w:r w:rsidRPr="00E76D6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75</w:delText>
        </w:r>
        <w:r w:rsidR="00D471BA" w:rsidDel="00AC6ECA">
          <w:rPr>
            <w:b/>
            <w:bCs/>
            <w:sz w:val="20"/>
            <w:szCs w:val="20"/>
          </w:rPr>
          <w:fldChar w:fldCharType="end"/>
        </w:r>
        <w:r w:rsidRPr="00E76D6F" w:rsidDel="00AC6ECA">
          <w:rPr>
            <w:b/>
            <w:bCs/>
            <w:sz w:val="20"/>
            <w:szCs w:val="20"/>
          </w:rPr>
          <w:delText xml:space="preserve"> — (Informative) Included direct and indirect requirements and recommendations of the Basic Samples — StatisticalSample requirements class.</w:delText>
        </w:r>
      </w:del>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w:t>
            </w:r>
            <w:proofErr w:type="spellStart"/>
            <w:r>
              <w:rPr>
                <w:sz w:val="20"/>
                <w:szCs w:val="20"/>
              </w:rPr>
              <w:t>subsetting</w:t>
            </w:r>
            <w:proofErr w:type="spellEnd"/>
            <w:r>
              <w:rPr>
                <w:sz w:val="20"/>
                <w:szCs w:val="20"/>
              </w:rPr>
              <w:t xml:space="preserve">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 xml:space="preserve">The classification may be age, gender, etc., as appropriate for the set or population on which the </w:t>
      </w:r>
      <w:proofErr w:type="spellStart"/>
      <w:r w:rsidRPr="00661711">
        <w:rPr>
          <w:lang w:eastAsia="ja-JP"/>
        </w:rPr>
        <w:t>subsetting</w:t>
      </w:r>
      <w:proofErr w:type="spellEnd"/>
      <w:r w:rsidRPr="00661711">
        <w:rPr>
          <w:lang w:eastAsia="ja-JP"/>
        </w:rPr>
        <w:t xml:space="preserve"> is performed.</w:t>
      </w:r>
    </w:p>
    <w:p w14:paraId="4D740C75" w14:textId="0632C92D" w:rsidR="00283976" w:rsidRDefault="00860411" w:rsidP="00860411">
      <w:pPr>
        <w:pStyle w:val="Heading2"/>
      </w:pPr>
      <w:bookmarkStart w:id="2328" w:name="_Toc72768919"/>
      <w:r w:rsidRPr="00860411">
        <w:t>Sampling</w:t>
      </w:r>
      <w:bookmarkEnd w:id="2328"/>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E24AAB" w:rsidR="00A26465" w:rsidRDefault="00A26465" w:rsidP="007A1C65">
            <w:pPr>
              <w:widowControl w:val="0"/>
              <w:spacing w:line="240" w:lineRule="auto"/>
              <w:rPr>
                <w:sz w:val="20"/>
                <w:szCs w:val="20"/>
              </w:rPr>
            </w:pPr>
            <w:del w:id="2329" w:author="Grellet Sylvain" w:date="2021-10-22T15:47:00Z">
              <w:r w:rsidDel="003177A9">
                <w:rPr>
                  <w:sz w:val="20"/>
                  <w:szCs w:val="20"/>
                </w:rPr>
                <w:delText>Dependency</w:delText>
              </w:r>
            </w:del>
          </w:p>
        </w:tc>
        <w:tc>
          <w:tcPr>
            <w:tcW w:w="5161" w:type="dxa"/>
            <w:shd w:val="clear" w:color="auto" w:fill="auto"/>
            <w:tcMar>
              <w:top w:w="100" w:type="dxa"/>
              <w:left w:w="100" w:type="dxa"/>
              <w:bottom w:w="100" w:type="dxa"/>
              <w:right w:w="100" w:type="dxa"/>
            </w:tcMar>
          </w:tcPr>
          <w:p w14:paraId="4B871C2A" w14:textId="5682ED9C" w:rsidR="00A26465" w:rsidRDefault="00A26465" w:rsidP="007A1C65">
            <w:pPr>
              <w:widowControl w:val="0"/>
              <w:spacing w:line="240" w:lineRule="auto"/>
              <w:rPr>
                <w:sz w:val="20"/>
                <w:szCs w:val="20"/>
              </w:rPr>
            </w:pPr>
            <w:commentRangeStart w:id="2330"/>
            <w:del w:id="2331" w:author="Grellet Sylvain" w:date="2021-10-22T15:47:00Z">
              <w:r w:rsidDel="003177A9">
                <w:rPr>
                  <w:sz w:val="20"/>
                  <w:szCs w:val="20"/>
                </w:rPr>
                <w:delText>Unified Modeling Language (UML). Version 2.3. May 2010</w:delText>
              </w:r>
            </w:del>
            <w:commentRangeEnd w:id="2330"/>
            <w:r w:rsidR="003177A9">
              <w:rPr>
                <w:rStyle w:val="CommentReference"/>
              </w:rPr>
              <w:commentReference w:id="2330"/>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015200CC" w:rsidR="00AC0861" w:rsidDel="00AC6ECA" w:rsidRDefault="00AC0861" w:rsidP="00AC0861">
      <w:pPr>
        <w:keepNext/>
        <w:rPr>
          <w:del w:id="2332" w:author="Katharina Schleidt" w:date="2021-10-27T12:10:00Z"/>
        </w:rPr>
      </w:pPr>
      <w:del w:id="2333" w:author="Katharina Schleidt" w:date="2021-10-27T12:10:00Z">
        <w:r w:rsidDel="00AC6ECA">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del>
    </w:p>
    <w:p w14:paraId="3DFF083F" w14:textId="129AC53A" w:rsidR="00A26465" w:rsidDel="00AC6ECA" w:rsidRDefault="00AC0861" w:rsidP="00AC0861">
      <w:pPr>
        <w:jc w:val="center"/>
        <w:rPr>
          <w:del w:id="2334" w:author="Katharina Schleidt" w:date="2021-10-27T12:10:00Z"/>
          <w:b/>
          <w:bCs/>
          <w:sz w:val="20"/>
          <w:szCs w:val="20"/>
        </w:rPr>
      </w:pPr>
      <w:del w:id="2335" w:author="Katharina Schleidt" w:date="2021-10-27T12:10:00Z">
        <w:r w:rsidRPr="00AC08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76</w:delText>
        </w:r>
        <w:r w:rsidR="00D471BA" w:rsidDel="00AC6ECA">
          <w:rPr>
            <w:b/>
            <w:bCs/>
            <w:sz w:val="20"/>
            <w:szCs w:val="20"/>
          </w:rPr>
          <w:fldChar w:fldCharType="end"/>
        </w:r>
        <w:r w:rsidRPr="00AC0861" w:rsidDel="00AC6ECA">
          <w:rPr>
            <w:b/>
            <w:bCs/>
            <w:sz w:val="20"/>
            <w:szCs w:val="20"/>
          </w:rPr>
          <w:delText xml:space="preserve"> — (Informative) Included direct and indirect requirements and recommendations of the Basic Samples — Sampling requirements class.</w:delText>
        </w:r>
      </w:del>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2336" w:name="_Toc72768920"/>
      <w:r w:rsidRPr="00D07D75">
        <w:t>Sampler</w:t>
      </w:r>
      <w:bookmarkEnd w:id="2336"/>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5ACBE261" w:rsidR="0022406E" w:rsidDel="00AC6ECA" w:rsidRDefault="0022406E" w:rsidP="0022406E">
      <w:pPr>
        <w:keepNext/>
        <w:rPr>
          <w:del w:id="2337" w:author="Katharina Schleidt" w:date="2021-10-27T12:10:00Z"/>
        </w:rPr>
      </w:pPr>
      <w:del w:id="2338" w:author="Katharina Schleidt" w:date="2021-10-27T12:10:00Z">
        <w:r w:rsidDel="00AC6ECA">
          <w:rPr>
            <w:noProof/>
            <w:lang w:val="fr-FR" w:eastAsia="fr-FR"/>
          </w:rPr>
          <w:lastRenderedPageBreak/>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del>
    </w:p>
    <w:p w14:paraId="12602F5F" w14:textId="763845E2" w:rsidR="00D07D75" w:rsidDel="00AC6ECA" w:rsidRDefault="0022406E" w:rsidP="0022406E">
      <w:pPr>
        <w:jc w:val="center"/>
        <w:rPr>
          <w:del w:id="2339" w:author="Katharina Schleidt" w:date="2021-10-27T12:10:00Z"/>
          <w:b/>
          <w:bCs/>
          <w:sz w:val="20"/>
          <w:szCs w:val="20"/>
        </w:rPr>
      </w:pPr>
      <w:del w:id="2340" w:author="Katharina Schleidt" w:date="2021-10-27T12:10:00Z">
        <w:r w:rsidRPr="0022406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78</w:delText>
        </w:r>
        <w:r w:rsidR="00D471BA" w:rsidDel="00AC6ECA">
          <w:rPr>
            <w:b/>
            <w:bCs/>
            <w:sz w:val="20"/>
            <w:szCs w:val="20"/>
          </w:rPr>
          <w:fldChar w:fldCharType="end"/>
        </w:r>
        <w:r w:rsidRPr="0022406E" w:rsidDel="00AC6ECA">
          <w:rPr>
            <w:b/>
            <w:bCs/>
            <w:sz w:val="20"/>
            <w:szCs w:val="20"/>
          </w:rPr>
          <w:delText xml:space="preserve"> — (Informative) Included direct and indirect requirements and recommendations of the Basic Samples — Sampler requirements class.</w:delText>
        </w:r>
      </w:del>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Heading2"/>
      </w:pPr>
      <w:bookmarkStart w:id="2341" w:name="_Toc72768921"/>
      <w:proofErr w:type="spellStart"/>
      <w:r w:rsidRPr="00A25173">
        <w:t>SamplingProcedure</w:t>
      </w:r>
      <w:proofErr w:type="spellEnd"/>
    </w:p>
    <w:p w14:paraId="0B87663C" w14:textId="0CE2E584" w:rsidR="00A25173" w:rsidRDefault="00A25173" w:rsidP="00D45324">
      <w:pPr>
        <w:pStyle w:val="Heading3"/>
      </w:pPr>
      <w:proofErr w:type="spellStart"/>
      <w:r w:rsidRPr="00A25173">
        <w:t>SamplingProcedure</w:t>
      </w:r>
      <w:proofErr w:type="spellEnd"/>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0A196B">
        <w:tc>
          <w:tcPr>
            <w:tcW w:w="2400" w:type="dxa"/>
            <w:shd w:val="clear" w:color="auto" w:fill="auto"/>
            <w:tcMar>
              <w:top w:w="100" w:type="dxa"/>
              <w:left w:w="100" w:type="dxa"/>
              <w:bottom w:w="100" w:type="dxa"/>
              <w:right w:w="100" w:type="dxa"/>
            </w:tcMar>
          </w:tcPr>
          <w:p w14:paraId="6469B29C"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F5FEF4" w14:textId="7AAB1D62"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SamplingProcedure</w:t>
            </w:r>
            <w:proofErr w:type="spellEnd"/>
          </w:p>
        </w:tc>
      </w:tr>
      <w:tr w:rsidR="00A25173" w14:paraId="189CD2E8" w14:textId="77777777" w:rsidTr="000A196B">
        <w:tc>
          <w:tcPr>
            <w:tcW w:w="2400" w:type="dxa"/>
            <w:shd w:val="clear" w:color="auto" w:fill="auto"/>
            <w:tcMar>
              <w:top w:w="100" w:type="dxa"/>
              <w:left w:w="100" w:type="dxa"/>
              <w:bottom w:w="100" w:type="dxa"/>
              <w:right w:w="100" w:type="dxa"/>
            </w:tcMar>
          </w:tcPr>
          <w:p w14:paraId="5BA4D0F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CF0B000" w14:textId="77777777" w:rsidR="00A25173" w:rsidRDefault="00A25173" w:rsidP="00D45324">
            <w:pPr>
              <w:widowControl w:val="0"/>
              <w:spacing w:line="240" w:lineRule="auto"/>
              <w:rPr>
                <w:sz w:val="20"/>
                <w:szCs w:val="20"/>
              </w:rPr>
            </w:pPr>
            <w:r>
              <w:rPr>
                <w:sz w:val="20"/>
                <w:szCs w:val="20"/>
              </w:rPr>
              <w:t>Logical model</w:t>
            </w:r>
          </w:p>
        </w:tc>
      </w:tr>
      <w:tr w:rsidR="00A25173" w14:paraId="4E340D55" w14:textId="77777777" w:rsidTr="000A196B">
        <w:tc>
          <w:tcPr>
            <w:tcW w:w="2400" w:type="dxa"/>
            <w:shd w:val="clear" w:color="auto" w:fill="auto"/>
            <w:tcMar>
              <w:top w:w="100" w:type="dxa"/>
              <w:left w:w="100" w:type="dxa"/>
              <w:bottom w:w="100" w:type="dxa"/>
              <w:right w:w="100" w:type="dxa"/>
            </w:tcMar>
          </w:tcPr>
          <w:p w14:paraId="5353DF21"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3A3CE74" w14:textId="33978936" w:rsidR="00A25173" w:rsidRDefault="00A25173" w:rsidP="00D45324">
            <w:pPr>
              <w:widowControl w:val="0"/>
              <w:spacing w:line="240" w:lineRule="auto"/>
              <w:rPr>
                <w:sz w:val="20"/>
                <w:szCs w:val="20"/>
              </w:rPr>
            </w:pPr>
            <w:r>
              <w:rPr>
                <w:sz w:val="20"/>
                <w:szCs w:val="20"/>
              </w:rPr>
              <w:t xml:space="preserve">Basic Samples - </w:t>
            </w:r>
            <w:proofErr w:type="spellStart"/>
            <w:r w:rsidRPr="00A25173">
              <w:rPr>
                <w:sz w:val="20"/>
                <w:szCs w:val="20"/>
              </w:rPr>
              <w:t>SamplingProcedure</w:t>
            </w:r>
            <w:proofErr w:type="spellEnd"/>
          </w:p>
        </w:tc>
      </w:tr>
      <w:tr w:rsidR="00A25173" w14:paraId="54A340EE" w14:textId="77777777" w:rsidTr="000A196B">
        <w:tc>
          <w:tcPr>
            <w:tcW w:w="2400" w:type="dxa"/>
            <w:shd w:val="clear" w:color="auto" w:fill="auto"/>
            <w:tcMar>
              <w:top w:w="100" w:type="dxa"/>
              <w:left w:w="100" w:type="dxa"/>
              <w:bottom w:w="100" w:type="dxa"/>
              <w:right w:w="100" w:type="dxa"/>
            </w:tcMar>
          </w:tcPr>
          <w:p w14:paraId="3DF063E0"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A3454BA"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29E5302F" w14:textId="77777777" w:rsidTr="000A196B">
        <w:tc>
          <w:tcPr>
            <w:tcW w:w="2400" w:type="dxa"/>
            <w:shd w:val="clear" w:color="auto" w:fill="auto"/>
            <w:tcMar>
              <w:top w:w="100" w:type="dxa"/>
              <w:left w:w="100" w:type="dxa"/>
              <w:bottom w:w="100" w:type="dxa"/>
              <w:right w:w="100" w:type="dxa"/>
            </w:tcMar>
          </w:tcPr>
          <w:p w14:paraId="15FED0BE"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B9ABA2D" w14:textId="77777777" w:rsidR="00A25173" w:rsidRDefault="00A25173" w:rsidP="00D4532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A25173" w14:paraId="2C4C08A7" w14:textId="77777777" w:rsidTr="000A196B">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A25173" w14:paraId="5F4D7645" w14:textId="77777777" w:rsidTr="000A196B">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7CFC6AC2" w14:textId="77777777" w:rsidR="00A25173" w:rsidRDefault="00A25173" w:rsidP="00A25173">
      <w:pPr>
        <w:rPr>
          <w:lang w:eastAsia="ja-JP"/>
        </w:rPr>
      </w:pPr>
    </w:p>
    <w:p w14:paraId="7A98870A" w14:textId="6E3BB74D" w:rsidR="00A25173" w:rsidDel="00AC6ECA" w:rsidRDefault="00A25173" w:rsidP="00A25173">
      <w:pPr>
        <w:keepNext/>
        <w:rPr>
          <w:del w:id="2342" w:author="Katharina Schleidt" w:date="2021-10-27T12:11:00Z"/>
        </w:rPr>
      </w:pPr>
      <w:commentRangeStart w:id="2343"/>
      <w:del w:id="2344" w:author="Katharina Schleidt" w:date="2021-10-27T12:11:00Z">
        <w:r w:rsidRPr="00D45324" w:rsidDel="00AC6ECA">
          <w:rPr>
            <w:noProof/>
            <w:lang w:val="en-US" w:eastAsia="fr-FR"/>
            <w:rPrChange w:id="2345" w:author="Grellet Sylvain" w:date="2021-10-20T21:18:00Z">
              <w:rPr>
                <w:noProof/>
                <w:lang w:val="fr-FR" w:eastAsia="fr-FR"/>
              </w:rPr>
            </w:rPrChange>
          </w:rPr>
          <w:lastRenderedPageBreak/>
          <w:delText>Missing Pic</w:delText>
        </w:r>
      </w:del>
    </w:p>
    <w:p w14:paraId="4881807F" w14:textId="1D009E4D" w:rsidR="00A25173" w:rsidDel="00AC6ECA" w:rsidRDefault="00A25173" w:rsidP="00A25173">
      <w:pPr>
        <w:jc w:val="center"/>
        <w:rPr>
          <w:del w:id="2346" w:author="Katharina Schleidt" w:date="2021-10-27T12:11:00Z"/>
          <w:b/>
          <w:bCs/>
          <w:sz w:val="20"/>
          <w:szCs w:val="20"/>
        </w:rPr>
      </w:pPr>
      <w:del w:id="2347"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SamplingProcedure </w:delText>
        </w:r>
        <w:r w:rsidRPr="00337C34" w:rsidDel="00AC6ECA">
          <w:rPr>
            <w:b/>
            <w:bCs/>
            <w:sz w:val="20"/>
            <w:szCs w:val="20"/>
          </w:rPr>
          <w:delText>requirements class</w:delText>
        </w:r>
        <w:r w:rsidDel="00AC6ECA">
          <w:rPr>
            <w:b/>
            <w:bCs/>
            <w:sz w:val="20"/>
            <w:szCs w:val="20"/>
          </w:rPr>
          <w:delText>.</w:delText>
        </w:r>
        <w:commentRangeEnd w:id="2343"/>
        <w:r w:rsidR="00F92CE9" w:rsidDel="00AC6ECA">
          <w:rPr>
            <w:rStyle w:val="CommentReference"/>
          </w:rPr>
          <w:commentReference w:id="2343"/>
        </w:r>
      </w:del>
    </w:p>
    <w:p w14:paraId="1F9733BB" w14:textId="3BC5BD73" w:rsidR="00A25173" w:rsidRPr="007D5E5A" w:rsidDel="00AC6ECA" w:rsidRDefault="00A25173" w:rsidP="00F92CE9">
      <w:pPr>
        <w:rPr>
          <w:del w:id="2348" w:author="Katharina Schleidt" w:date="2021-10-27T12:11:00Z"/>
        </w:rPr>
      </w:pPr>
    </w:p>
    <w:p w14:paraId="04A27F91" w14:textId="06A85A43" w:rsidR="00A25173" w:rsidRDefault="00A25173" w:rsidP="00A25173">
      <w:pPr>
        <w:pStyle w:val="Heading2"/>
      </w:pPr>
      <w:proofErr w:type="spellStart"/>
      <w:r>
        <w:t>PreparationProcedure</w:t>
      </w:r>
      <w:proofErr w:type="spellEnd"/>
    </w:p>
    <w:p w14:paraId="745AC33D" w14:textId="10B27A28" w:rsidR="00A25173" w:rsidRDefault="00A25173">
      <w:pPr>
        <w:pStyle w:val="Heading3"/>
      </w:pPr>
      <w:proofErr w:type="spellStart"/>
      <w:r w:rsidRPr="00A25173">
        <w:t>PreparationProcedure</w:t>
      </w:r>
      <w:proofErr w:type="spellEnd"/>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0A196B">
        <w:tc>
          <w:tcPr>
            <w:tcW w:w="2400" w:type="dxa"/>
            <w:shd w:val="clear" w:color="auto" w:fill="auto"/>
            <w:tcMar>
              <w:top w:w="100" w:type="dxa"/>
              <w:left w:w="100" w:type="dxa"/>
              <w:bottom w:w="100" w:type="dxa"/>
              <w:right w:w="100" w:type="dxa"/>
            </w:tcMar>
          </w:tcPr>
          <w:p w14:paraId="5900DE10"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40307" w14:textId="09BAEC1A"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PreparationProcedure</w:t>
            </w:r>
            <w:proofErr w:type="spellEnd"/>
          </w:p>
        </w:tc>
      </w:tr>
      <w:tr w:rsidR="00A25173" w14:paraId="5DE2C5AF" w14:textId="77777777" w:rsidTr="000A196B">
        <w:tc>
          <w:tcPr>
            <w:tcW w:w="2400" w:type="dxa"/>
            <w:shd w:val="clear" w:color="auto" w:fill="auto"/>
            <w:tcMar>
              <w:top w:w="100" w:type="dxa"/>
              <w:left w:w="100" w:type="dxa"/>
              <w:bottom w:w="100" w:type="dxa"/>
              <w:right w:w="100" w:type="dxa"/>
            </w:tcMar>
          </w:tcPr>
          <w:p w14:paraId="57AB4D2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1BAFF58" w14:textId="77777777" w:rsidR="00A25173" w:rsidRDefault="00A25173" w:rsidP="00D45324">
            <w:pPr>
              <w:widowControl w:val="0"/>
              <w:spacing w:line="240" w:lineRule="auto"/>
              <w:rPr>
                <w:sz w:val="20"/>
                <w:szCs w:val="20"/>
              </w:rPr>
            </w:pPr>
            <w:r>
              <w:rPr>
                <w:sz w:val="20"/>
                <w:szCs w:val="20"/>
              </w:rPr>
              <w:t>Logical model</w:t>
            </w:r>
          </w:p>
        </w:tc>
      </w:tr>
      <w:tr w:rsidR="00A25173" w14:paraId="2C3156F7" w14:textId="77777777" w:rsidTr="000A196B">
        <w:tc>
          <w:tcPr>
            <w:tcW w:w="2400" w:type="dxa"/>
            <w:shd w:val="clear" w:color="auto" w:fill="auto"/>
            <w:tcMar>
              <w:top w:w="100" w:type="dxa"/>
              <w:left w:w="100" w:type="dxa"/>
              <w:bottom w:w="100" w:type="dxa"/>
              <w:right w:w="100" w:type="dxa"/>
            </w:tcMar>
          </w:tcPr>
          <w:p w14:paraId="5FC6A7EF"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63256219" w14:textId="2A5D305C" w:rsidR="00A25173" w:rsidRDefault="00A25173" w:rsidP="00D45324">
            <w:pPr>
              <w:widowControl w:val="0"/>
              <w:spacing w:line="240" w:lineRule="auto"/>
              <w:rPr>
                <w:sz w:val="20"/>
                <w:szCs w:val="20"/>
              </w:rPr>
            </w:pPr>
            <w:r>
              <w:rPr>
                <w:sz w:val="20"/>
                <w:szCs w:val="20"/>
              </w:rPr>
              <w:t xml:space="preserve">Basic Samples - </w:t>
            </w:r>
            <w:proofErr w:type="spellStart"/>
            <w:r w:rsidRPr="00A25173">
              <w:rPr>
                <w:sz w:val="20"/>
                <w:szCs w:val="20"/>
              </w:rPr>
              <w:t>PreparationProcedure</w:t>
            </w:r>
            <w:proofErr w:type="spellEnd"/>
          </w:p>
        </w:tc>
      </w:tr>
      <w:tr w:rsidR="00A25173" w14:paraId="5DD24BE3" w14:textId="77777777" w:rsidTr="000A196B">
        <w:tc>
          <w:tcPr>
            <w:tcW w:w="2400" w:type="dxa"/>
            <w:shd w:val="clear" w:color="auto" w:fill="auto"/>
            <w:tcMar>
              <w:top w:w="100" w:type="dxa"/>
              <w:left w:w="100" w:type="dxa"/>
              <w:bottom w:w="100" w:type="dxa"/>
              <w:right w:w="100" w:type="dxa"/>
            </w:tcMar>
          </w:tcPr>
          <w:p w14:paraId="7BE1FB32"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76EB995"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43326BFE" w14:textId="77777777" w:rsidTr="000A196B">
        <w:tc>
          <w:tcPr>
            <w:tcW w:w="2400" w:type="dxa"/>
            <w:shd w:val="clear" w:color="auto" w:fill="auto"/>
            <w:tcMar>
              <w:top w:w="100" w:type="dxa"/>
              <w:left w:w="100" w:type="dxa"/>
              <w:bottom w:w="100" w:type="dxa"/>
              <w:right w:w="100" w:type="dxa"/>
            </w:tcMar>
          </w:tcPr>
          <w:p w14:paraId="67B63D99"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565F344" w14:textId="77777777" w:rsidR="00A25173" w:rsidRDefault="00A25173" w:rsidP="00D4532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A25173" w14:paraId="3BA902E5" w14:textId="77777777" w:rsidTr="000A196B">
        <w:tc>
          <w:tcPr>
            <w:tcW w:w="2400" w:type="dxa"/>
            <w:shd w:val="clear" w:color="auto" w:fill="auto"/>
            <w:tcMar>
              <w:top w:w="100" w:type="dxa"/>
              <w:left w:w="100" w:type="dxa"/>
              <w:bottom w:w="100" w:type="dxa"/>
              <w:right w:w="100" w:type="dxa"/>
            </w:tcMar>
          </w:tcPr>
          <w:p w14:paraId="0065C585" w14:textId="77777777" w:rsidR="00A25173" w:rsidRDefault="00A25173" w:rsidP="00D4532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B57356A" w14:textId="2CD81034"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PreparationProcedure</w:t>
            </w:r>
            <w:proofErr w:type="spellEnd"/>
          </w:p>
        </w:tc>
      </w:tr>
      <w:tr w:rsidR="00A25173" w14:paraId="2BA1505A" w14:textId="77777777" w:rsidTr="000A196B">
        <w:tc>
          <w:tcPr>
            <w:tcW w:w="2400" w:type="dxa"/>
            <w:shd w:val="clear" w:color="auto" w:fill="auto"/>
            <w:tcMar>
              <w:top w:w="100" w:type="dxa"/>
              <w:left w:w="100" w:type="dxa"/>
              <w:bottom w:w="100" w:type="dxa"/>
              <w:right w:w="100" w:type="dxa"/>
            </w:tcMar>
          </w:tcPr>
          <w:p w14:paraId="5DE0D5D2"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577AFD6" w14:textId="77777777"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66945B98" w14:textId="77777777" w:rsidR="00A25173" w:rsidRDefault="00A25173" w:rsidP="00A25173">
      <w:pPr>
        <w:rPr>
          <w:lang w:eastAsia="ja-JP"/>
        </w:rPr>
      </w:pPr>
    </w:p>
    <w:p w14:paraId="648ABA52" w14:textId="58EC513A" w:rsidR="00A25173" w:rsidDel="00AC6ECA" w:rsidRDefault="00A25173" w:rsidP="00A25173">
      <w:pPr>
        <w:keepNext/>
        <w:rPr>
          <w:del w:id="2349" w:author="Katharina Schleidt" w:date="2021-10-27T12:11:00Z"/>
        </w:rPr>
      </w:pPr>
      <w:commentRangeStart w:id="2350"/>
      <w:del w:id="2351" w:author="Katharina Schleidt" w:date="2021-10-27T12:11:00Z">
        <w:r w:rsidRPr="00D45324" w:rsidDel="00AC6ECA">
          <w:rPr>
            <w:noProof/>
            <w:lang w:val="en-US" w:eastAsia="fr-FR"/>
            <w:rPrChange w:id="2352" w:author="Grellet Sylvain" w:date="2021-10-20T21:18:00Z">
              <w:rPr>
                <w:noProof/>
                <w:lang w:val="fr-FR" w:eastAsia="fr-FR"/>
              </w:rPr>
            </w:rPrChange>
          </w:rPr>
          <w:delText>Missing Pic</w:delText>
        </w:r>
      </w:del>
    </w:p>
    <w:p w14:paraId="391ACF67" w14:textId="5DD0F2B5" w:rsidR="00A25173" w:rsidDel="00AC6ECA" w:rsidRDefault="00A25173" w:rsidP="00A25173">
      <w:pPr>
        <w:jc w:val="center"/>
        <w:rPr>
          <w:del w:id="2353" w:author="Katharina Schleidt" w:date="2021-10-27T12:11:00Z"/>
          <w:b/>
          <w:bCs/>
          <w:sz w:val="20"/>
          <w:szCs w:val="20"/>
        </w:rPr>
      </w:pPr>
      <w:del w:id="2354"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PreparationProcedure </w:delText>
        </w:r>
        <w:r w:rsidRPr="00337C34" w:rsidDel="00AC6ECA">
          <w:rPr>
            <w:b/>
            <w:bCs/>
            <w:sz w:val="20"/>
            <w:szCs w:val="20"/>
          </w:rPr>
          <w:delText>requirements class</w:delText>
        </w:r>
        <w:r w:rsidDel="00AC6ECA">
          <w:rPr>
            <w:b/>
            <w:bCs/>
            <w:sz w:val="20"/>
            <w:szCs w:val="20"/>
          </w:rPr>
          <w:delText>.</w:delText>
        </w:r>
        <w:commentRangeEnd w:id="2350"/>
        <w:r w:rsidR="00F92CE9" w:rsidDel="00AC6ECA">
          <w:rPr>
            <w:rStyle w:val="CommentReference"/>
          </w:rPr>
          <w:commentReference w:id="2350"/>
        </w:r>
      </w:del>
    </w:p>
    <w:p w14:paraId="5E2B9B9B" w14:textId="33FBFF78" w:rsidR="00A25173" w:rsidRPr="007D5E5A" w:rsidDel="00AC6ECA" w:rsidRDefault="00A25173">
      <w:pPr>
        <w:rPr>
          <w:del w:id="2355" w:author="Katharina Schleidt" w:date="2021-10-27T12:11:00Z"/>
        </w:rPr>
        <w:pPrChange w:id="2356" w:author="Katharina Schleidt" w:date="2021-10-11T15:43:00Z">
          <w:pPr>
            <w:pStyle w:val="Heading2"/>
          </w:pPr>
        </w:pPrChange>
      </w:pPr>
    </w:p>
    <w:p w14:paraId="6DC28741" w14:textId="49FD61CC" w:rsidR="00A25173" w:rsidRDefault="00A25173" w:rsidP="00A25173">
      <w:pPr>
        <w:pStyle w:val="Heading2"/>
      </w:pPr>
      <w:proofErr w:type="spellStart"/>
      <w:r>
        <w:t>PreparationStep</w:t>
      </w:r>
      <w:proofErr w:type="spellEnd"/>
    </w:p>
    <w:p w14:paraId="01E4FC92" w14:textId="5DE66067" w:rsidR="00A25173" w:rsidRDefault="00A25173" w:rsidP="00A25173">
      <w:pPr>
        <w:pStyle w:val="Heading3"/>
      </w:pPr>
      <w:proofErr w:type="spellStart"/>
      <w:r w:rsidRPr="00A25173">
        <w:t>PreparationStep</w:t>
      </w:r>
      <w:proofErr w:type="spellEnd"/>
      <w:r w:rsidRPr="00A25173">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0A196B">
        <w:tc>
          <w:tcPr>
            <w:tcW w:w="2400" w:type="dxa"/>
            <w:shd w:val="clear" w:color="auto" w:fill="auto"/>
            <w:tcMar>
              <w:top w:w="100" w:type="dxa"/>
              <w:left w:w="100" w:type="dxa"/>
              <w:bottom w:w="100" w:type="dxa"/>
              <w:right w:w="100" w:type="dxa"/>
            </w:tcMar>
          </w:tcPr>
          <w:p w14:paraId="48BA308D"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9E55DF4" w14:textId="080CA69B"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bookmarkStart w:id="2357" w:name="_Hlk84859818"/>
            <w:proofErr w:type="spellStart"/>
            <w:r w:rsidRPr="00A25173">
              <w:rPr>
                <w:sz w:val="20"/>
                <w:szCs w:val="20"/>
              </w:rPr>
              <w:t>PreparationStep</w:t>
            </w:r>
            <w:bookmarkEnd w:id="2357"/>
            <w:proofErr w:type="spellEnd"/>
          </w:p>
        </w:tc>
      </w:tr>
      <w:tr w:rsidR="00A25173" w14:paraId="79451B6F" w14:textId="77777777" w:rsidTr="000A196B">
        <w:tc>
          <w:tcPr>
            <w:tcW w:w="2400" w:type="dxa"/>
            <w:shd w:val="clear" w:color="auto" w:fill="auto"/>
            <w:tcMar>
              <w:top w:w="100" w:type="dxa"/>
              <w:left w:w="100" w:type="dxa"/>
              <w:bottom w:w="100" w:type="dxa"/>
              <w:right w:w="100" w:type="dxa"/>
            </w:tcMar>
          </w:tcPr>
          <w:p w14:paraId="6D4081DD"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EC2FBDC" w14:textId="77777777" w:rsidR="00A25173" w:rsidRDefault="00A25173" w:rsidP="00D45324">
            <w:pPr>
              <w:widowControl w:val="0"/>
              <w:spacing w:line="240" w:lineRule="auto"/>
              <w:rPr>
                <w:sz w:val="20"/>
                <w:szCs w:val="20"/>
              </w:rPr>
            </w:pPr>
            <w:r>
              <w:rPr>
                <w:sz w:val="20"/>
                <w:szCs w:val="20"/>
              </w:rPr>
              <w:t>Logical model</w:t>
            </w:r>
          </w:p>
        </w:tc>
      </w:tr>
      <w:tr w:rsidR="00A25173" w14:paraId="77FCDF68" w14:textId="77777777" w:rsidTr="000A196B">
        <w:tc>
          <w:tcPr>
            <w:tcW w:w="2400" w:type="dxa"/>
            <w:shd w:val="clear" w:color="auto" w:fill="auto"/>
            <w:tcMar>
              <w:top w:w="100" w:type="dxa"/>
              <w:left w:w="100" w:type="dxa"/>
              <w:bottom w:w="100" w:type="dxa"/>
              <w:right w:w="100" w:type="dxa"/>
            </w:tcMar>
          </w:tcPr>
          <w:p w14:paraId="6B3A5C78"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A5E35" w14:textId="307F3B51" w:rsidR="00A25173" w:rsidRDefault="00A25173" w:rsidP="00D45324">
            <w:pPr>
              <w:widowControl w:val="0"/>
              <w:spacing w:line="240" w:lineRule="auto"/>
              <w:rPr>
                <w:sz w:val="20"/>
                <w:szCs w:val="20"/>
              </w:rPr>
            </w:pPr>
            <w:r>
              <w:rPr>
                <w:sz w:val="20"/>
                <w:szCs w:val="20"/>
              </w:rPr>
              <w:t xml:space="preserve">Basic Samples - </w:t>
            </w:r>
            <w:proofErr w:type="spellStart"/>
            <w:r w:rsidRPr="00A25173">
              <w:rPr>
                <w:sz w:val="20"/>
                <w:szCs w:val="20"/>
              </w:rPr>
              <w:t>PreparationStep</w:t>
            </w:r>
            <w:proofErr w:type="spellEnd"/>
          </w:p>
        </w:tc>
      </w:tr>
      <w:tr w:rsidR="00A25173" w14:paraId="16EC80F6" w14:textId="77777777" w:rsidTr="000A196B">
        <w:tc>
          <w:tcPr>
            <w:tcW w:w="2400" w:type="dxa"/>
            <w:shd w:val="clear" w:color="auto" w:fill="auto"/>
            <w:tcMar>
              <w:top w:w="100" w:type="dxa"/>
              <w:left w:w="100" w:type="dxa"/>
              <w:bottom w:w="100" w:type="dxa"/>
              <w:right w:w="100" w:type="dxa"/>
            </w:tcMar>
          </w:tcPr>
          <w:p w14:paraId="3B1395EA"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96AF2AB"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3B8F71A8" w14:textId="77777777" w:rsidTr="000A196B">
        <w:tc>
          <w:tcPr>
            <w:tcW w:w="2400" w:type="dxa"/>
            <w:shd w:val="clear" w:color="auto" w:fill="auto"/>
            <w:tcMar>
              <w:top w:w="100" w:type="dxa"/>
              <w:left w:w="100" w:type="dxa"/>
              <w:bottom w:w="100" w:type="dxa"/>
              <w:right w:w="100" w:type="dxa"/>
            </w:tcMar>
          </w:tcPr>
          <w:p w14:paraId="0A1C1425"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23D7A73" w14:textId="77777777" w:rsidR="00A25173" w:rsidRDefault="00A25173" w:rsidP="00D4532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A25173" w14:paraId="006016C0" w14:textId="77777777" w:rsidTr="000A196B">
        <w:tc>
          <w:tcPr>
            <w:tcW w:w="2400" w:type="dxa"/>
            <w:shd w:val="clear" w:color="auto" w:fill="auto"/>
            <w:tcMar>
              <w:top w:w="100" w:type="dxa"/>
              <w:left w:w="100" w:type="dxa"/>
              <w:bottom w:w="100" w:type="dxa"/>
              <w:right w:w="100" w:type="dxa"/>
            </w:tcMar>
          </w:tcPr>
          <w:p w14:paraId="090818D2" w14:textId="77777777" w:rsidR="00A25173" w:rsidRDefault="00A25173" w:rsidP="00D4532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6ACDB27" w14:textId="6A1E2E3C"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PreparationStep</w:t>
            </w:r>
            <w:proofErr w:type="spellEnd"/>
          </w:p>
        </w:tc>
      </w:tr>
      <w:tr w:rsidR="00A25173" w14:paraId="735D6CA6" w14:textId="77777777" w:rsidTr="000A196B">
        <w:tc>
          <w:tcPr>
            <w:tcW w:w="2400" w:type="dxa"/>
            <w:shd w:val="clear" w:color="auto" w:fill="auto"/>
            <w:tcMar>
              <w:top w:w="100" w:type="dxa"/>
              <w:left w:w="100" w:type="dxa"/>
              <w:bottom w:w="100" w:type="dxa"/>
              <w:right w:w="100" w:type="dxa"/>
            </w:tcMar>
          </w:tcPr>
          <w:p w14:paraId="01558458"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8C2C71D" w14:textId="77777777"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621E1BE8" w14:textId="77777777" w:rsidR="00A25173" w:rsidRDefault="00A25173" w:rsidP="00A25173">
      <w:pPr>
        <w:rPr>
          <w:lang w:eastAsia="ja-JP"/>
        </w:rPr>
      </w:pPr>
    </w:p>
    <w:p w14:paraId="38217A02" w14:textId="225B568C" w:rsidR="00A25173" w:rsidDel="00AC6ECA" w:rsidRDefault="00A25173" w:rsidP="00A25173">
      <w:pPr>
        <w:keepNext/>
        <w:rPr>
          <w:del w:id="2358" w:author="Katharina Schleidt" w:date="2021-10-27T12:11:00Z"/>
        </w:rPr>
      </w:pPr>
      <w:commentRangeStart w:id="2359"/>
      <w:del w:id="2360" w:author="Katharina Schleidt" w:date="2021-10-27T12:11:00Z">
        <w:r w:rsidRPr="00D45324" w:rsidDel="00AC6ECA">
          <w:rPr>
            <w:noProof/>
            <w:lang w:val="en-US" w:eastAsia="fr-FR"/>
            <w:rPrChange w:id="2361" w:author="Grellet Sylvain" w:date="2021-10-20T21:18:00Z">
              <w:rPr>
                <w:noProof/>
                <w:lang w:val="fr-FR" w:eastAsia="fr-FR"/>
              </w:rPr>
            </w:rPrChange>
          </w:rPr>
          <w:lastRenderedPageBreak/>
          <w:delText>Missing Pic</w:delText>
        </w:r>
      </w:del>
    </w:p>
    <w:p w14:paraId="775279B0" w14:textId="0C2692AC" w:rsidR="00A25173" w:rsidDel="00AC6ECA" w:rsidRDefault="00A25173" w:rsidP="00A25173">
      <w:pPr>
        <w:jc w:val="center"/>
        <w:rPr>
          <w:del w:id="2362" w:author="Katharina Schleidt" w:date="2021-10-27T12:11:00Z"/>
          <w:b/>
          <w:bCs/>
          <w:sz w:val="20"/>
          <w:szCs w:val="20"/>
        </w:rPr>
      </w:pPr>
      <w:del w:id="2363"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PreparationStep </w:delText>
        </w:r>
        <w:r w:rsidRPr="00337C34" w:rsidDel="00AC6ECA">
          <w:rPr>
            <w:b/>
            <w:bCs/>
            <w:sz w:val="20"/>
            <w:szCs w:val="20"/>
          </w:rPr>
          <w:delText>requirements class</w:delText>
        </w:r>
        <w:r w:rsidDel="00AC6ECA">
          <w:rPr>
            <w:b/>
            <w:bCs/>
            <w:sz w:val="20"/>
            <w:szCs w:val="20"/>
          </w:rPr>
          <w:delText>.</w:delText>
        </w:r>
        <w:commentRangeEnd w:id="2359"/>
        <w:r w:rsidR="00F92CE9" w:rsidDel="00AC6ECA">
          <w:rPr>
            <w:rStyle w:val="CommentReference"/>
          </w:rPr>
          <w:commentReference w:id="2359"/>
        </w:r>
      </w:del>
    </w:p>
    <w:p w14:paraId="189DBCCF" w14:textId="3ED581DD" w:rsidR="00A25173" w:rsidDel="00AC6ECA" w:rsidRDefault="00A25173" w:rsidP="00A25173">
      <w:pPr>
        <w:rPr>
          <w:del w:id="2364" w:author="Katharina Schleidt" w:date="2021-10-27T12:11:00Z"/>
          <w:lang w:eastAsia="ja-JP"/>
        </w:rPr>
      </w:pPr>
    </w:p>
    <w:p w14:paraId="028A37B2" w14:textId="1FE3C9AA" w:rsidR="00A25173" w:rsidRPr="007D5E5A" w:rsidDel="00AC6ECA" w:rsidRDefault="00A25173">
      <w:pPr>
        <w:rPr>
          <w:del w:id="2365" w:author="Katharina Schleidt" w:date="2021-10-27T12:11:00Z"/>
        </w:rPr>
        <w:pPrChange w:id="2366" w:author="Katharina Schleidt" w:date="2021-10-11T15:43:00Z">
          <w:pPr>
            <w:pStyle w:val="Heading2"/>
          </w:pPr>
        </w:pPrChange>
      </w:pPr>
    </w:p>
    <w:p w14:paraId="2ABBE490" w14:textId="57AD99B0" w:rsidR="00CC5129" w:rsidRDefault="00711727" w:rsidP="00711727">
      <w:pPr>
        <w:pStyle w:val="Heading2"/>
      </w:pPr>
      <w:proofErr w:type="spellStart"/>
      <w:r w:rsidRPr="00711727">
        <w:t>SampleCollection</w:t>
      </w:r>
      <w:bookmarkEnd w:id="2341"/>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88B4A02" w:rsidR="00337C34" w:rsidDel="00AC6ECA" w:rsidRDefault="00337C34" w:rsidP="00337C34">
      <w:pPr>
        <w:keepNext/>
        <w:rPr>
          <w:del w:id="2367" w:author="Katharina Schleidt" w:date="2021-10-27T12:11:00Z"/>
        </w:rPr>
      </w:pPr>
      <w:del w:id="2368" w:author="Katharina Schleidt" w:date="2021-10-27T12:11:00Z">
        <w:r w:rsidDel="00AC6ECA">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del>
    </w:p>
    <w:p w14:paraId="2F1370B0" w14:textId="6D0A83A9" w:rsidR="00711727" w:rsidDel="00AC6ECA" w:rsidRDefault="00337C34" w:rsidP="00337C34">
      <w:pPr>
        <w:jc w:val="center"/>
        <w:rPr>
          <w:del w:id="2369" w:author="Katharina Schleidt" w:date="2021-10-27T12:11:00Z"/>
          <w:b/>
          <w:bCs/>
          <w:sz w:val="20"/>
          <w:szCs w:val="20"/>
        </w:rPr>
      </w:pPr>
      <w:del w:id="2370" w:author="Katharina Schleidt" w:date="2021-10-27T12:11:00Z">
        <w:r w:rsidRPr="00337C34"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80</w:delText>
        </w:r>
        <w:r w:rsidR="00D471BA" w:rsidDel="00AC6ECA">
          <w:rPr>
            <w:b/>
            <w:bCs/>
            <w:sz w:val="20"/>
            <w:szCs w:val="20"/>
          </w:rPr>
          <w:fldChar w:fldCharType="end"/>
        </w:r>
        <w:r w:rsidRPr="00337C34" w:rsidDel="00AC6ECA">
          <w:rPr>
            <w:b/>
            <w:bCs/>
            <w:sz w:val="20"/>
            <w:szCs w:val="20"/>
          </w:rPr>
          <w:delText xml:space="preserve"> — (Informative) Included direct and indirect requirements and recommendations of the Basic Samples — SampleCollection requirements class</w:delText>
        </w:r>
        <w:r w:rsidR="004D5F35" w:rsidDel="00AC6ECA">
          <w:rPr>
            <w:b/>
            <w:bCs/>
            <w:sz w:val="20"/>
            <w:szCs w:val="20"/>
          </w:rPr>
          <w:delText>.</w:delText>
        </w:r>
      </w:del>
    </w:p>
    <w:p w14:paraId="657B99E5" w14:textId="77777777" w:rsidR="0062664D" w:rsidRDefault="0062664D" w:rsidP="0062664D">
      <w:pPr>
        <w:keepNext/>
      </w:pPr>
      <w:r>
        <w:rPr>
          <w:noProof/>
          <w:lang w:val="fr-FR" w:eastAsia="fr-FR"/>
        </w:rPr>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lastRenderedPageBreak/>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2371"/>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commentRangeEnd w:id="2371"/>
            <w:proofErr w:type="spellEnd"/>
            <w:r w:rsidR="00F972D4">
              <w:rPr>
                <w:rStyle w:val="CommentReference"/>
              </w:rPr>
              <w:commentReference w:id="2371"/>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2372" w:name="_Toc72768922"/>
      <w:proofErr w:type="spellStart"/>
      <w:r w:rsidRPr="001D410B">
        <w:t>PhysicalDimension</w:t>
      </w:r>
      <w:bookmarkEnd w:id="2372"/>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lastRenderedPageBreak/>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0661F947" w:rsidR="00565627" w:rsidDel="00AC6ECA" w:rsidRDefault="00565627" w:rsidP="00565627">
      <w:pPr>
        <w:keepNext/>
        <w:rPr>
          <w:del w:id="2373" w:author="Katharina Schleidt" w:date="2021-10-27T12:11:00Z"/>
        </w:rPr>
      </w:pPr>
      <w:del w:id="2374" w:author="Katharina Schleidt" w:date="2021-10-27T12:11:00Z">
        <w:r w:rsidDel="00AC6ECA">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del>
    </w:p>
    <w:p w14:paraId="52375962" w14:textId="32ACED44" w:rsidR="001D410B" w:rsidDel="00AC6ECA" w:rsidRDefault="00565627" w:rsidP="00565627">
      <w:pPr>
        <w:jc w:val="center"/>
        <w:rPr>
          <w:del w:id="2375" w:author="Katharina Schleidt" w:date="2021-10-27T12:11:00Z"/>
          <w:b/>
          <w:bCs/>
          <w:sz w:val="20"/>
          <w:szCs w:val="20"/>
        </w:rPr>
      </w:pPr>
      <w:del w:id="2376" w:author="Katharina Schleidt" w:date="2021-10-27T12:11:00Z">
        <w:r w:rsidRPr="0056562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82</w:delText>
        </w:r>
        <w:r w:rsidR="00D471BA" w:rsidDel="00AC6ECA">
          <w:rPr>
            <w:b/>
            <w:bCs/>
            <w:sz w:val="20"/>
            <w:szCs w:val="20"/>
          </w:rPr>
          <w:fldChar w:fldCharType="end"/>
        </w:r>
        <w:r w:rsidRPr="00565627" w:rsidDel="00AC6ECA">
          <w:rPr>
            <w:b/>
            <w:bCs/>
            <w:sz w:val="20"/>
            <w:szCs w:val="20"/>
          </w:rPr>
          <w:delText xml:space="preserve"> — (Informative) Included direct and indirect requirements and recommendations of the Basic Samples — PhysicalDimension requirements class.</w:delText>
        </w:r>
      </w:del>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t xml:space="preserve">The </w:t>
            </w:r>
            <w:ins w:id="2377" w:author="Ilkka Rinne" w:date="2021-08-09T16:09:00Z">
              <w:r w:rsidR="00CB5B21">
                <w:rPr>
                  <w:sz w:val="20"/>
                  <w:szCs w:val="20"/>
                </w:rPr>
                <w:t xml:space="preserve">name of the </w:t>
              </w:r>
            </w:ins>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2378" w:author="Ilkka Rinne" w:date="2021-08-09T16:12:00Z">
              <w:r w:rsidR="00854564">
                <w:rPr>
                  <w:sz w:val="20"/>
                  <w:szCs w:val="20"/>
                </w:rPr>
                <w:t>identifier</w:t>
              </w:r>
            </w:ins>
            <w:del w:id="2379" w:author="Ilkka Rinne" w:date="2021-08-09T16:12:00Z">
              <w:r w:rsidDel="00854564">
                <w:rPr>
                  <w:sz w:val="20"/>
                  <w:szCs w:val="20"/>
                </w:rPr>
                <w:delText>name</w:delText>
              </w:r>
            </w:del>
            <w:r>
              <w:rPr>
                <w:sz w:val="20"/>
                <w:szCs w:val="20"/>
              </w:rPr>
              <w:t xml:space="preserve"> of the physical dimension</w:t>
            </w:r>
            <w:del w:id="2380" w:author="Ilkka Rinne" w:date="2021-08-09T16:11:00Z">
              <w:r w:rsidDel="008E396C">
                <w:rPr>
                  <w:sz w:val="20"/>
                  <w:szCs w:val="20"/>
                </w:rPr>
                <w:delText>, the quantity being provided in the value</w:delText>
              </w:r>
            </w:del>
            <w:r>
              <w:rPr>
                <w:sz w:val="20"/>
                <w:szCs w:val="20"/>
              </w:rPr>
              <w:t xml:space="preserv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2381" w:name="_Toc72768923"/>
      <w:proofErr w:type="spellStart"/>
      <w:r w:rsidRPr="00F53892">
        <w:t>NamedLocation</w:t>
      </w:r>
      <w:bookmarkEnd w:id="2381"/>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lastRenderedPageBreak/>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021CAD8D" w:rsidR="0019781D" w:rsidDel="00AC6ECA" w:rsidRDefault="0019781D" w:rsidP="0019781D">
      <w:pPr>
        <w:keepNext/>
        <w:rPr>
          <w:del w:id="2382" w:author="Katharina Schleidt" w:date="2021-10-27T12:11:00Z"/>
        </w:rPr>
      </w:pPr>
      <w:del w:id="2383" w:author="Katharina Schleidt" w:date="2021-10-27T12:11:00Z">
        <w:r w:rsidDel="00AC6ECA">
          <w:rPr>
            <w:noProof/>
            <w:lang w:val="fr-FR" w:eastAsia="fr-FR"/>
          </w:rPr>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del>
    </w:p>
    <w:p w14:paraId="0D487F21" w14:textId="53052E5F" w:rsidR="00F53892" w:rsidDel="00AC6ECA" w:rsidRDefault="0019781D" w:rsidP="0019781D">
      <w:pPr>
        <w:jc w:val="center"/>
        <w:rPr>
          <w:del w:id="2384" w:author="Katharina Schleidt" w:date="2021-10-27T12:11:00Z"/>
          <w:b/>
          <w:bCs/>
          <w:sz w:val="20"/>
          <w:szCs w:val="20"/>
        </w:rPr>
      </w:pPr>
      <w:del w:id="2385" w:author="Katharina Schleidt" w:date="2021-10-27T12:11:00Z">
        <w:r w:rsidRPr="0019781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83</w:delText>
        </w:r>
        <w:r w:rsidR="00D471BA" w:rsidDel="00AC6ECA">
          <w:rPr>
            <w:b/>
            <w:bCs/>
            <w:sz w:val="20"/>
            <w:szCs w:val="20"/>
          </w:rPr>
          <w:fldChar w:fldCharType="end"/>
        </w:r>
        <w:r w:rsidRPr="0019781D" w:rsidDel="00AC6ECA">
          <w:rPr>
            <w:b/>
            <w:bCs/>
            <w:sz w:val="20"/>
            <w:szCs w:val="20"/>
          </w:rPr>
          <w:delText xml:space="preserve"> — (Informative) Included direct and indirect requirements and recommendations of the Basic Samples — NamedLocation requirements class.</w:delText>
        </w:r>
      </w:del>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lastRenderedPageBreak/>
              <w:t xml:space="preserve">A geometry used for providing a representative spatial </w:t>
            </w:r>
            <w:r>
              <w:rPr>
                <w:sz w:val="20"/>
                <w:szCs w:val="20"/>
              </w:rPr>
              <w:lastRenderedPageBreak/>
              <w:t xml:space="preserve">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2386" w:name="_Toc72768924"/>
      <w:proofErr w:type="spellStart"/>
      <w:r w:rsidRPr="004611AB">
        <w:t>StatisticalClassification</w:t>
      </w:r>
      <w:bookmarkEnd w:id="2386"/>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68996A5C" w:rsidR="00753DA3" w:rsidDel="00AC6ECA" w:rsidRDefault="00753DA3" w:rsidP="00753DA3">
      <w:pPr>
        <w:keepNext/>
        <w:rPr>
          <w:del w:id="2387" w:author="Katharina Schleidt" w:date="2021-10-27T12:11:00Z"/>
        </w:rPr>
      </w:pPr>
      <w:del w:id="2388" w:author="Katharina Schleidt" w:date="2021-10-27T12:11:00Z">
        <w:r w:rsidDel="00AC6ECA">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del>
    </w:p>
    <w:p w14:paraId="2FA43CF8" w14:textId="1BD5DCA6" w:rsidR="004611AB" w:rsidDel="00AC6ECA" w:rsidRDefault="00753DA3" w:rsidP="00753DA3">
      <w:pPr>
        <w:jc w:val="center"/>
        <w:rPr>
          <w:del w:id="2389" w:author="Katharina Schleidt" w:date="2021-10-27T12:11:00Z"/>
          <w:b/>
          <w:bCs/>
          <w:sz w:val="20"/>
          <w:szCs w:val="20"/>
        </w:rPr>
      </w:pPr>
      <w:del w:id="2390" w:author="Katharina Schleidt" w:date="2021-10-27T12:11:00Z">
        <w:r w:rsidRPr="00753DA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84</w:delText>
        </w:r>
        <w:r w:rsidR="00D471BA" w:rsidDel="00AC6ECA">
          <w:rPr>
            <w:b/>
            <w:bCs/>
            <w:sz w:val="20"/>
            <w:szCs w:val="20"/>
          </w:rPr>
          <w:fldChar w:fldCharType="end"/>
        </w:r>
        <w:r w:rsidRPr="00753DA3" w:rsidDel="00AC6ECA">
          <w:rPr>
            <w:b/>
            <w:bCs/>
            <w:sz w:val="20"/>
            <w:szCs w:val="20"/>
          </w:rPr>
          <w:delText xml:space="preserve"> — (Informative) Included direct and indirect requirements and recommendations of the Basic Samples — StatisticalClassification requirements class.</w:delText>
        </w:r>
      </w:del>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is to be 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w:t>
            </w:r>
            <w:r>
              <w:rPr>
                <w:sz w:val="20"/>
                <w:szCs w:val="20"/>
              </w:rPr>
              <w:lastRenderedPageBreak/>
              <w:t xml:space="preserve">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del w:id="2391"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55B93720" w14:textId="3253AA18" w:rsidR="003E1E46" w:rsidRPr="005F3DF1" w:rsidRDefault="00C246BE">
      <w:pPr>
        <w:pStyle w:val="ListParagraph"/>
        <w:numPr>
          <w:ilvl w:val="0"/>
          <w:numId w:val="23"/>
        </w:numPr>
        <w:rPr>
          <w:lang w:eastAsia="ja-JP"/>
        </w:rPr>
      </w:pPr>
      <w:proofErr w:type="spellStart"/>
      <w:r>
        <w:rPr>
          <w:lang w:eastAsia="ja-JP"/>
        </w:rPr>
        <w:t>Color</w:t>
      </w:r>
      <w:proofErr w:type="spellEnd"/>
      <w:r>
        <w:rPr>
          <w:lang w:eastAsia="ja-JP"/>
        </w:rPr>
        <w:t>: Red, Green, Blue</w:t>
      </w:r>
    </w:p>
    <w:p w14:paraId="7BCD6B10" w14:textId="1C106554" w:rsidR="003E1E46" w:rsidRDefault="003E1E46" w:rsidP="003E1E46">
      <w:bookmarkStart w:id="2392" w:name="_Toc450303222"/>
      <w:bookmarkStart w:id="2393" w:name="_Toc9996972"/>
      <w:bookmarkStart w:id="2394" w:name="_Toc438968655"/>
      <w:bookmarkStart w:id="2395" w:name="_Toc443461103"/>
      <w:bookmarkStart w:id="2396" w:name="_Toc353342675"/>
    </w:p>
    <w:p w14:paraId="3C0C05A2" w14:textId="1F1CDCC0" w:rsidR="003E1E46" w:rsidRDefault="003E1E46" w:rsidP="00C40423">
      <w:pPr>
        <w:pStyle w:val="Heading2"/>
      </w:pPr>
      <w:proofErr w:type="spellStart"/>
      <w:r>
        <w:t>Codelists</w:t>
      </w:r>
      <w:proofErr w:type="spellEnd"/>
    </w:p>
    <w:p w14:paraId="0036F5A9" w14:textId="1DEAAED0" w:rsidR="003E1E46" w:rsidRDefault="003E1E46" w:rsidP="003E1E46">
      <w:pPr>
        <w:pStyle w:val="Heading3"/>
      </w:pPr>
      <w:proofErr w:type="spellStart"/>
      <w:r w:rsidRPr="003E1E46">
        <w:t>SampleTypeByGeometryType</w:t>
      </w:r>
      <w:proofErr w:type="spellEnd"/>
    </w:p>
    <w:p w14:paraId="577B0732" w14:textId="5FB3A268" w:rsidR="003E1E46" w:rsidRDefault="003E1E46" w:rsidP="003E1E46">
      <w:r w:rsidRPr="00F41D3D">
        <w:rPr>
          <w:lang w:eastAsia="ja-JP"/>
        </w:rPr>
        <w:t xml:space="preserve">The code list </w:t>
      </w:r>
      <w:proofErr w:type="spellStart"/>
      <w:r w:rsidRPr="003E1E46">
        <w:t>SampleTypeByGeometryType</w:t>
      </w:r>
      <w:proofErr w:type="spellEnd"/>
      <w:r>
        <w:t xml:space="preserve"> is a specialization of </w:t>
      </w:r>
      <w:proofErr w:type="spellStart"/>
      <w:r w:rsidRPr="00785E1D">
        <w:t>Abstract</w:t>
      </w:r>
      <w:r>
        <w:t>Sample</w:t>
      </w:r>
      <w:r w:rsidRPr="00785E1D">
        <w:t>Type</w:t>
      </w:r>
      <w:proofErr w:type="spellEnd"/>
      <w:r>
        <w:t xml:space="preserve"> created to support the legacy sample types from the previous version of this standard.</w:t>
      </w:r>
    </w:p>
    <w:p w14:paraId="25CFE8DA" w14:textId="1C65059F" w:rsidR="003E1E46" w:rsidRDefault="003E1E46" w:rsidP="003E1E46">
      <w:pPr>
        <w:rPr>
          <w:lang w:eastAsia="ja-JP"/>
        </w:rPr>
      </w:pPr>
    </w:p>
    <w:tbl>
      <w:tblPr>
        <w:tblStyle w:val="TableGrid"/>
        <w:tblW w:w="0" w:type="auto"/>
        <w:tblLook w:val="04A0" w:firstRow="1" w:lastRow="0" w:firstColumn="1" w:lastColumn="0" w:noHBand="0" w:noVBand="1"/>
      </w:tblPr>
      <w:tblGrid>
        <w:gridCol w:w="6009"/>
        <w:gridCol w:w="3732"/>
      </w:tblGrid>
      <w:tr w:rsidR="00AB00C7" w14:paraId="0A453083" w14:textId="77777777" w:rsidTr="00AB00C7">
        <w:tc>
          <w:tcPr>
            <w:tcW w:w="4870" w:type="dxa"/>
          </w:tcPr>
          <w:p w14:paraId="0934E3A0" w14:textId="4B7924A6" w:rsidR="00AB00C7" w:rsidRDefault="00AB00C7" w:rsidP="003E1E46">
            <w:pPr>
              <w:rPr>
                <w:lang w:eastAsia="ja-JP"/>
              </w:rPr>
            </w:pPr>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845233">
              <w:rPr>
                <w:sz w:val="20"/>
                <w:szCs w:val="20"/>
              </w:rPr>
              <w:t>-sem</w:t>
            </w:r>
          </w:p>
        </w:tc>
        <w:tc>
          <w:tcPr>
            <w:tcW w:w="4871" w:type="dxa"/>
          </w:tcPr>
          <w:p w14:paraId="6F2AAACD" w14:textId="77777777" w:rsidR="00AB00C7" w:rsidRDefault="00AB00C7" w:rsidP="00AB00C7">
            <w:pPr>
              <w:rPr>
                <w:lang w:eastAsia="ja-JP"/>
              </w:rPr>
            </w:pPr>
            <w:r>
              <w:rPr>
                <w:lang w:eastAsia="ja-JP"/>
              </w:rPr>
              <w:t>The following entries SHALL be provided:</w:t>
            </w:r>
          </w:p>
          <w:p w14:paraId="52E76372" w14:textId="452165B0" w:rsidR="00AB00C7" w:rsidRDefault="00AB00C7" w:rsidP="00C40423">
            <w:pPr>
              <w:pStyle w:val="ListParagraph"/>
              <w:numPr>
                <w:ilvl w:val="0"/>
                <w:numId w:val="33"/>
              </w:numPr>
              <w:rPr>
                <w:lang w:eastAsia="ja-JP"/>
              </w:rPr>
            </w:pPr>
            <w:r>
              <w:rPr>
                <w:lang w:eastAsia="ja-JP"/>
              </w:rPr>
              <w:t>point: the provided geometry is of type Point.</w:t>
            </w:r>
          </w:p>
          <w:p w14:paraId="11DEF8B0" w14:textId="13EECE60" w:rsidR="00AB00C7" w:rsidRDefault="00AB00C7" w:rsidP="00C40423">
            <w:pPr>
              <w:pStyle w:val="ListParagraph"/>
              <w:numPr>
                <w:ilvl w:val="0"/>
                <w:numId w:val="33"/>
              </w:numPr>
              <w:rPr>
                <w:lang w:eastAsia="ja-JP"/>
              </w:rPr>
            </w:pPr>
            <w:r>
              <w:rPr>
                <w:lang w:eastAsia="ja-JP"/>
              </w:rPr>
              <w:t>curve: the provided geometry is of type Curve.</w:t>
            </w:r>
          </w:p>
          <w:p w14:paraId="31F73D79" w14:textId="1F9FEC4F" w:rsidR="00AB00C7" w:rsidRDefault="00AB00C7" w:rsidP="00C40423">
            <w:pPr>
              <w:pStyle w:val="ListParagraph"/>
              <w:numPr>
                <w:ilvl w:val="0"/>
                <w:numId w:val="33"/>
              </w:numPr>
              <w:rPr>
                <w:lang w:eastAsia="ja-JP"/>
              </w:rPr>
            </w:pPr>
            <w:r>
              <w:rPr>
                <w:lang w:eastAsia="ja-JP"/>
              </w:rPr>
              <w:t>surface: the provided geometry is of type Surface.</w:t>
            </w:r>
          </w:p>
          <w:p w14:paraId="4D0D1757" w14:textId="14B87652" w:rsidR="00AB00C7" w:rsidRDefault="00AB00C7" w:rsidP="00C40423">
            <w:pPr>
              <w:pStyle w:val="ListParagraph"/>
              <w:numPr>
                <w:ilvl w:val="0"/>
                <w:numId w:val="33"/>
              </w:numPr>
              <w:rPr>
                <w:lang w:eastAsia="ja-JP"/>
              </w:rPr>
            </w:pPr>
            <w:r>
              <w:rPr>
                <w:lang w:eastAsia="ja-JP"/>
              </w:rPr>
              <w:t>solid: the provided geometry is of type Solid.</w:t>
            </w:r>
          </w:p>
        </w:tc>
      </w:tr>
    </w:tbl>
    <w:p w14:paraId="6A95789B" w14:textId="0340B5F8" w:rsidR="00AB00C7" w:rsidRDefault="00AB00C7" w:rsidP="003E1E46">
      <w:pPr>
        <w:rPr>
          <w:lang w:eastAsia="ja-JP"/>
        </w:rPr>
      </w:pPr>
    </w:p>
    <w:tbl>
      <w:tblPr>
        <w:tblStyle w:val="TableGrid"/>
        <w:tblW w:w="0" w:type="auto"/>
        <w:tblLook w:val="04A0" w:firstRow="1" w:lastRow="0" w:firstColumn="1" w:lastColumn="0" w:noHBand="0" w:noVBand="1"/>
      </w:tblPr>
      <w:tblGrid>
        <w:gridCol w:w="6012"/>
        <w:gridCol w:w="3729"/>
      </w:tblGrid>
      <w:tr w:rsidR="00AB00C7" w14:paraId="68A5871D" w14:textId="77777777" w:rsidTr="00C40423">
        <w:tc>
          <w:tcPr>
            <w:tcW w:w="6014" w:type="dxa"/>
          </w:tcPr>
          <w:p w14:paraId="4734D9A7" w14:textId="24940BDC" w:rsidR="00AB00C7" w:rsidRDefault="00AB00C7" w:rsidP="003E1E46">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785E1D">
              <w:rPr>
                <w:sz w:val="20"/>
                <w:szCs w:val="20"/>
              </w:rPr>
              <w:t>-con</w:t>
            </w:r>
          </w:p>
        </w:tc>
        <w:tc>
          <w:tcPr>
            <w:tcW w:w="4871" w:type="dxa"/>
          </w:tcPr>
          <w:p w14:paraId="7957E614" w14:textId="053655CA" w:rsidR="00AB00C7" w:rsidRDefault="00AB00C7" w:rsidP="00AB00C7">
            <w:r>
              <w:t xml:space="preserve">The following constraints </w:t>
            </w:r>
            <w:r w:rsidR="00C40423">
              <w:t>SHALL</w:t>
            </w:r>
            <w:r>
              <w:t xml:space="preserve"> be applied to the value of the result association of the Observation based on the </w:t>
            </w:r>
            <w:proofErr w:type="spellStart"/>
            <w:r>
              <w:t>codelist</w:t>
            </w:r>
            <w:proofErr w:type="spellEnd"/>
            <w:r>
              <w:t xml:space="preserve"> value used:</w:t>
            </w:r>
          </w:p>
          <w:p w14:paraId="3C22805B" w14:textId="0AE5507A" w:rsidR="00AB00C7" w:rsidRDefault="00AB00C7" w:rsidP="00C40423">
            <w:pPr>
              <w:pStyle w:val="ListParagraph"/>
              <w:numPr>
                <w:ilvl w:val="0"/>
                <w:numId w:val="34"/>
              </w:numPr>
            </w:pPr>
            <w:r>
              <w:lastRenderedPageBreak/>
              <w:t>If value "point" is used, the provided geometry shall be of type Point.</w:t>
            </w:r>
          </w:p>
          <w:p w14:paraId="12A2FCE7" w14:textId="16B69AB6" w:rsidR="00AB00C7" w:rsidRDefault="00AB00C7" w:rsidP="00C40423">
            <w:pPr>
              <w:pStyle w:val="ListParagraph"/>
              <w:numPr>
                <w:ilvl w:val="0"/>
                <w:numId w:val="34"/>
              </w:numPr>
            </w:pPr>
            <w:r>
              <w:t>If value "curve" is used, the provided geometry shall be of type Curve.</w:t>
            </w:r>
          </w:p>
          <w:p w14:paraId="11CCD53B" w14:textId="71E3E112" w:rsidR="00AB00C7" w:rsidRDefault="00AB00C7" w:rsidP="00C40423">
            <w:pPr>
              <w:pStyle w:val="ListParagraph"/>
              <w:numPr>
                <w:ilvl w:val="0"/>
                <w:numId w:val="34"/>
              </w:numPr>
            </w:pPr>
            <w:r>
              <w:t>If value "surface" is used, the provided geometry shall be of type Surface.</w:t>
            </w:r>
          </w:p>
          <w:p w14:paraId="518EA6E5" w14:textId="4A1E371E" w:rsidR="00AB00C7" w:rsidRDefault="00AB00C7" w:rsidP="00C40423">
            <w:pPr>
              <w:pStyle w:val="ListParagraph"/>
              <w:numPr>
                <w:ilvl w:val="0"/>
                <w:numId w:val="34"/>
              </w:numPr>
            </w:pPr>
            <w:r>
              <w:t>If value "solid" is used, the provided geometry shall be of type Solid.</w:t>
            </w:r>
          </w:p>
        </w:tc>
      </w:tr>
    </w:tbl>
    <w:p w14:paraId="68A46C8C" w14:textId="06E528E7" w:rsidR="003E1E46" w:rsidRDefault="003E1E46" w:rsidP="003E1E46"/>
    <w:p w14:paraId="205EEAEE" w14:textId="7FDEB217" w:rsidR="003E1E46" w:rsidRDefault="003E1E46" w:rsidP="003E1E46"/>
    <w:p w14:paraId="1D63295F" w14:textId="77777777" w:rsidR="003E1E46" w:rsidRDefault="003E1E46" w:rsidP="00C40423"/>
    <w:p w14:paraId="43293139" w14:textId="4EB11DB4" w:rsidR="001A33D0" w:rsidRPr="00F02BC7" w:rsidRDefault="001A33D0" w:rsidP="00220B53">
      <w:pPr>
        <w:pStyle w:val="ANNEX"/>
        <w:numPr>
          <w:ilvl w:val="0"/>
          <w:numId w:val="3"/>
        </w:numPr>
      </w:pPr>
      <w:r w:rsidRPr="00F02BC7">
        <w:lastRenderedPageBreak/>
        <w:br/>
      </w:r>
      <w:bookmarkStart w:id="2397" w:name="_Toc72768925"/>
      <w:r w:rsidRPr="00F02BC7">
        <w:rPr>
          <w:b w:val="0"/>
        </w:rPr>
        <w:t>(</w:t>
      </w:r>
      <w:r w:rsidR="00920189">
        <w:rPr>
          <w:b w:val="0"/>
        </w:rPr>
        <w:t>normative</w:t>
      </w:r>
      <w:r w:rsidRPr="00F02BC7">
        <w:rPr>
          <w:b w:val="0"/>
        </w:rPr>
        <w:t>)</w:t>
      </w:r>
      <w:bookmarkEnd w:id="2392"/>
      <w:bookmarkEnd w:id="2393"/>
      <w:bookmarkEnd w:id="2394"/>
      <w:bookmarkEnd w:id="2395"/>
      <w:bookmarkEnd w:id="2396"/>
      <w:r w:rsidRPr="00F02BC7">
        <w:br/>
      </w:r>
      <w:r w:rsidRPr="00F02BC7">
        <w:br/>
      </w:r>
      <w:r w:rsidR="00920189">
        <w:t xml:space="preserve">Abstract </w:t>
      </w:r>
      <w:r w:rsidR="001E635D">
        <w:t>T</w:t>
      </w:r>
      <w:r w:rsidR="00920189">
        <w:t xml:space="preserve">est </w:t>
      </w:r>
      <w:r w:rsidR="001E635D">
        <w:t>S</w:t>
      </w:r>
      <w:r w:rsidR="00920189">
        <w:t>uite</w:t>
      </w:r>
      <w:bookmarkEnd w:id="2397"/>
    </w:p>
    <w:p w14:paraId="0BC1B11F" w14:textId="77777777" w:rsidR="007A1C65" w:rsidRPr="0047527C" w:rsidRDefault="007A1C65" w:rsidP="007A1C65">
      <w:pPr>
        <w:pStyle w:val="a2"/>
      </w:pPr>
      <w:bookmarkStart w:id="2398" w:name="_Toc72768926"/>
      <w:r w:rsidRPr="0047527C">
        <w:t>Abstract tests for Conceptual Observation schema package</w:t>
      </w:r>
      <w:bookmarkEnd w:id="2398"/>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2399" w:name="_Toc72768927"/>
      <w:r w:rsidRPr="0047527C">
        <w:t>Abstract tests for Abstract Observation core package</w:t>
      </w:r>
      <w:bookmarkEnd w:id="2399"/>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2400" w:name="_Toc72768928"/>
      <w:r w:rsidRPr="002B4EBE">
        <w:t>Abstract tests for Basic Observations package</w:t>
      </w:r>
      <w:bookmarkEnd w:id="2400"/>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2401" w:name="_Toc72768929"/>
      <w:r w:rsidRPr="00F264E8">
        <w:t>Abstract tests for Conceptual Sample schema package</w:t>
      </w:r>
      <w:bookmarkEnd w:id="2401"/>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2402" w:name="_Toc72768930"/>
      <w:r w:rsidRPr="002423DA">
        <w:t>Abstract tests for Abstract Sample core package</w:t>
      </w:r>
      <w:bookmarkEnd w:id="2402"/>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8B63BE"/>
    <w:p w14:paraId="2A9CE1B1" w14:textId="342C9D53" w:rsidR="002B4EBE" w:rsidRPr="002423DA" w:rsidRDefault="002B4EBE" w:rsidP="002423DA">
      <w:pPr>
        <w:pStyle w:val="a2"/>
      </w:pPr>
      <w:bookmarkStart w:id="2403" w:name="_Toc72768931"/>
      <w:r w:rsidRPr="002423DA">
        <w:t>Abstract tests for Basic Samples package</w:t>
      </w:r>
      <w:bookmarkEnd w:id="2403"/>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lastRenderedPageBreak/>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2404"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2404"/>
    </w:p>
    <w:p w14:paraId="15C92B03" w14:textId="4FDB9CCA" w:rsidR="00920189" w:rsidRDefault="00F90523" w:rsidP="002B4EBE">
      <w:pPr>
        <w:pStyle w:val="a2"/>
      </w:pPr>
      <w:bookmarkStart w:id="2405" w:name="_Toc72768933"/>
      <w:r w:rsidRPr="00F90523">
        <w:t>Introduction</w:t>
      </w:r>
      <w:bookmarkEnd w:id="2405"/>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2406" w:name="_Toc72768934"/>
      <w:r>
        <w:t>Earth Observations (EO)</w:t>
      </w:r>
      <w:bookmarkEnd w:id="2406"/>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2407" w:name="_Toc72768935"/>
      <w:r>
        <w:t>Metrology</w:t>
      </w:r>
      <w:bookmarkEnd w:id="2407"/>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2408" w:name="_Toc72768936"/>
      <w:r w:rsidRPr="00B577B2">
        <w:t>Earth science simulations</w:t>
      </w:r>
      <w:bookmarkEnd w:id="2408"/>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2409" w:name="_Toc72768937"/>
      <w:r w:rsidRPr="00B577B2">
        <w:t>Assay/Chemistry</w:t>
      </w:r>
      <w:bookmarkEnd w:id="2409"/>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2410" w:name="_Toc72768938"/>
      <w:r w:rsidRPr="00B577B2">
        <w:t>Geology field observations</w:t>
      </w:r>
      <w:bookmarkEnd w:id="2410"/>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2411" w:name="_Toc72768939"/>
      <w:r w:rsidRPr="00B577B2">
        <w:t>Geotechnics observations</w:t>
      </w:r>
      <w:bookmarkEnd w:id="2411"/>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2412" w:name="_Toc72768940"/>
      <w:r w:rsidRPr="00B577B2">
        <w:t>Water quality observations</w:t>
      </w:r>
      <w:bookmarkEnd w:id="2412"/>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2413" w:name="_Toc72768941"/>
      <w:r w:rsidRPr="00B577B2">
        <w:t>Soil quality observations</w:t>
      </w:r>
      <w:bookmarkEnd w:id="2413"/>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2414" w:name="_Toc72768942"/>
      <w:bookmarkStart w:id="2415" w:name="_Ref71659104"/>
      <w:bookmarkStart w:id="2416"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2417"/>
      <w:r w:rsidR="00EC3D8D" w:rsidRPr="00EC3D8D">
        <w:t xml:space="preserve">between </w:t>
      </w:r>
      <w:r w:rsidR="00DB2B9C">
        <w:t xml:space="preserve">ISO 19156:2011, edition 1 </w:t>
      </w:r>
      <w:r w:rsidR="00EC3D8D" w:rsidRPr="00EC3D8D">
        <w:t xml:space="preserve">and </w:t>
      </w:r>
      <w:r w:rsidR="00DB2B9C">
        <w:t>ISO 19156:</w:t>
      </w:r>
      <w:commentRangeStart w:id="2418"/>
      <w:commentRangeStart w:id="2419"/>
      <w:r w:rsidR="00DB2B9C">
        <w:t>2020</w:t>
      </w:r>
      <w:commentRangeEnd w:id="2418"/>
      <w:r w:rsidR="00DB2B9C">
        <w:rPr>
          <w:rStyle w:val="CommentReference"/>
        </w:rPr>
        <w:commentReference w:id="2418"/>
      </w:r>
      <w:commentRangeEnd w:id="2419"/>
      <w:r w:rsidR="00DB2B9C">
        <w:rPr>
          <w:rStyle w:val="CommentReference"/>
        </w:rPr>
        <w:commentReference w:id="2419"/>
      </w:r>
      <w:r w:rsidR="00DB2B9C">
        <w:t>, edition 2</w:t>
      </w:r>
      <w:commentRangeEnd w:id="2417"/>
      <w:r w:rsidR="00DB2B9C">
        <w:rPr>
          <w:rStyle w:val="CommentReference"/>
          <w:rFonts w:eastAsia="Calibri"/>
          <w:b w:val="0"/>
          <w:lang w:eastAsia="en-US"/>
        </w:rPr>
        <w:commentReference w:id="2417"/>
      </w:r>
      <w:bookmarkEnd w:id="2414"/>
      <w:bookmarkEnd w:id="2415"/>
      <w:bookmarkEnd w:id="2416"/>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2420" w:author="Katharina Schleidt" w:date="2021-07-05T20:14:00Z">
        <w:r w:rsidR="002F3554" w:rsidDel="00CC3A78">
          <w:rPr>
            <w:lang w:eastAsia="ja-JP"/>
          </w:rPr>
          <w:delText>measurements</w:delText>
        </w:r>
        <w:r w:rsidDel="00CC3A78">
          <w:rPr>
            <w:lang w:eastAsia="ja-JP"/>
          </w:rPr>
          <w:delText xml:space="preserve"> </w:delText>
        </w:r>
      </w:del>
      <w:ins w:id="2421"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2422" w:author="Katharina Schleidt" w:date="2021-07-05T20:14:00Z">
        <w:r w:rsidR="002F3554" w:rsidDel="00CC3A78">
          <w:rPr>
            <w:lang w:eastAsia="ja-JP"/>
          </w:rPr>
          <w:delText xml:space="preserve">measurements </w:delText>
        </w:r>
      </w:del>
      <w:ins w:id="2423" w:author="Katharina Schleidt" w:date="2021-07-05T20:14:00Z">
        <w:r w:rsidR="00CC3A78">
          <w:rPr>
            <w:lang w:eastAsia="ja-JP"/>
          </w:rPr>
          <w:t xml:space="preserve">Measurements </w:t>
        </w:r>
      </w:ins>
      <w:r w:rsidR="002F3554">
        <w:rPr>
          <w:lang w:eastAsia="ja-JP"/>
        </w:rPr>
        <w:t xml:space="preserve">and </w:t>
      </w:r>
      <w:del w:id="2424" w:author="Katharina Schleidt" w:date="2021-07-05T20:14:00Z">
        <w:r w:rsidR="002F3554" w:rsidDel="00CC3A78">
          <w:rPr>
            <w:lang w:eastAsia="ja-JP"/>
          </w:rPr>
          <w:delText>samples</w:delText>
        </w:r>
        <w:r w:rsidDel="00CC3A78">
          <w:rPr>
            <w:lang w:eastAsia="ja-JP"/>
          </w:rPr>
          <w:delText xml:space="preserve"> </w:delText>
        </w:r>
      </w:del>
      <w:ins w:id="2425" w:author="Katharina Schleidt" w:date="2021-07-05T20:14:00Z">
        <w:r w:rsidR="00CC3A78">
          <w:rPr>
            <w:lang w:eastAsia="ja-JP"/>
          </w:rPr>
          <w:t xml:space="preserve">Samples </w:t>
        </w:r>
      </w:ins>
      <w:r>
        <w:rPr>
          <w:lang w:eastAsia="ja-JP"/>
        </w:rPr>
        <w:t>v3.0 (ISO 19156:</w:t>
      </w:r>
      <w:commentRangeStart w:id="2426"/>
      <w:commentRangeStart w:id="2427"/>
      <w:r>
        <w:rPr>
          <w:lang w:eastAsia="ja-JP"/>
        </w:rPr>
        <w:t>2020</w:t>
      </w:r>
      <w:commentRangeEnd w:id="2426"/>
      <w:r w:rsidR="00AE5CAB">
        <w:rPr>
          <w:rStyle w:val="CommentReference"/>
        </w:rPr>
        <w:commentReference w:id="2426"/>
      </w:r>
      <w:commentRangeEnd w:id="2427"/>
      <w:r w:rsidR="00AE5CAB">
        <w:rPr>
          <w:rStyle w:val="CommentReference"/>
        </w:rPr>
        <w:commentReference w:id="2427"/>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2428" w:name="_Toc72768943"/>
      <w:r>
        <w:t>Package and requirements class structure</w:t>
      </w:r>
      <w:bookmarkEnd w:id="2428"/>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2429"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2430" w:author="Katharina Schleidt" w:date="2021-07-06T12:09:00Z">
        <w:r w:rsidR="008B3514">
          <w:rPr>
            <w:lang w:eastAsia="ja-JP"/>
          </w:rPr>
          <w:t>,</w:t>
        </w:r>
      </w:ins>
      <w:r>
        <w:rPr>
          <w:lang w:eastAsia="ja-JP"/>
        </w:rPr>
        <w:t xml:space="preserve"> the number of conformance classes in ISO 19156 Edition 2 (</w:t>
      </w:r>
      <w:commentRangeStart w:id="2431"/>
      <w:commentRangeStart w:id="2432"/>
      <w:r>
        <w:rPr>
          <w:lang w:eastAsia="ja-JP"/>
        </w:rPr>
        <w:t>53</w:t>
      </w:r>
      <w:commentRangeEnd w:id="2431"/>
      <w:r w:rsidR="008B3514">
        <w:rPr>
          <w:rStyle w:val="CommentReference"/>
        </w:rPr>
        <w:commentReference w:id="2431"/>
      </w:r>
      <w:commentRangeEnd w:id="2432"/>
      <w:r w:rsidR="00316DFC">
        <w:rPr>
          <w:rStyle w:val="CommentReference"/>
        </w:rPr>
        <w:commentReference w:id="2432"/>
      </w:r>
      <w:r>
        <w:rPr>
          <w:lang w:eastAsia="ja-JP"/>
        </w:rPr>
        <w:t>) is much bigger than in the Edition 1 (</w:t>
      </w:r>
      <w:commentRangeStart w:id="2433"/>
      <w:r>
        <w:rPr>
          <w:lang w:eastAsia="ja-JP"/>
        </w:rPr>
        <w:t>18</w:t>
      </w:r>
      <w:commentRangeEnd w:id="2433"/>
      <w:r w:rsidR="008B3514">
        <w:rPr>
          <w:rStyle w:val="CommentReference"/>
        </w:rPr>
        <w:commentReference w:id="2433"/>
      </w:r>
      <w:r>
        <w:rPr>
          <w:lang w:eastAsia="ja-JP"/>
        </w:rPr>
        <w:t>). For the complete list of Edition 2 conformance classes see Annex A.</w:t>
      </w:r>
    </w:p>
    <w:p w14:paraId="7B29827B" w14:textId="77777777" w:rsidR="0040049D" w:rsidRDefault="0040049D" w:rsidP="00917C89">
      <w:pPr>
        <w:pStyle w:val="a2"/>
      </w:pPr>
      <w:bookmarkStart w:id="2434" w:name="_Toc72768944"/>
      <w:r>
        <w:t>Interfaces in the conceptual schema packages</w:t>
      </w:r>
      <w:bookmarkEnd w:id="2434"/>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2435" w:author="Katharina Schleidt" w:date="2021-07-05T19:38:00Z">
        <w:r w:rsidDel="00116C6C">
          <w:rPr>
            <w:lang w:eastAsia="ja-JP"/>
          </w:rPr>
          <w:delText>Observations, Measurements and Samples</w:delText>
        </w:r>
      </w:del>
      <w:ins w:id="2436"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2437" w:author="Katharina Schleidt" w:date="2021-07-06T12:08:00Z">
        <w:r w:rsidDel="008B3514">
          <w:rPr>
            <w:lang w:eastAsia="ja-JP"/>
          </w:rPr>
          <w:delText xml:space="preserve">Schema </w:delText>
        </w:r>
      </w:del>
      <w:ins w:id="2438"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2439" w:author="Katharina Schleidt" w:date="2021-07-05T19:39:00Z">
        <w:r w:rsidDel="00116C6C">
          <w:rPr>
            <w:lang w:eastAsia="ja-JP"/>
          </w:rPr>
          <w:delText>Observations, Measurements and Samples</w:delText>
        </w:r>
      </w:del>
      <w:ins w:id="2440"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2441"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2442"/>
      <w:proofErr w:type="spellStart"/>
      <w:ins w:id="2443"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2442"/>
      <w:r w:rsidR="00874CE2">
        <w:rPr>
          <w:rStyle w:val="CommentReference"/>
        </w:rPr>
        <w:commentReference w:id="2442"/>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2444" w:author="Katharina Schleidt" w:date="2021-07-06T12:08:00Z">
        <w:r w:rsidDel="008B3514">
          <w:rPr>
            <w:lang w:eastAsia="ja-JP"/>
          </w:rPr>
          <w:delText>The s</w:delText>
        </w:r>
      </w:del>
      <w:ins w:id="2445"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2446"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2447" w:name="_Toc72768945"/>
      <w:r>
        <w:t>Realizations of the conceptual schemas as abstract and concrete feature type classes</w:t>
      </w:r>
      <w:bookmarkEnd w:id="2447"/>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2448"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2449" w:author="Katharina Schleidt" w:date="2021-07-06T12:13:00Z">
        <w:r w:rsidR="008B3514">
          <w:rPr>
            <w:lang w:eastAsia="ja-JP"/>
          </w:rPr>
          <w:t xml:space="preserve">pertaining to their </w:t>
        </w:r>
      </w:ins>
      <w:r>
        <w:rPr>
          <w:lang w:eastAsia="ja-JP"/>
        </w:rPr>
        <w:t xml:space="preserve">data content </w:t>
      </w:r>
      <w:del w:id="2450"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2451"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2452" w:author="Katharina Schleidt" w:date="2021-07-05T19:39:00Z">
        <w:r w:rsidDel="00116C6C">
          <w:rPr>
            <w:lang w:eastAsia="ja-JP"/>
          </w:rPr>
          <w:delText>Observations, measurements and Samples</w:delText>
        </w:r>
      </w:del>
      <w:ins w:id="2453"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2454" w:name="_Toc72768946"/>
      <w:r>
        <w:t>Modelling of the Observation concept</w:t>
      </w:r>
      <w:bookmarkEnd w:id="2454"/>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[0..*]</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[0..1]</w:t>
      </w:r>
    </w:p>
    <w:p w14:paraId="49B4618E" w14:textId="77777777" w:rsidR="008B3514" w:rsidRDefault="0040049D" w:rsidP="008B3514">
      <w:pPr>
        <w:pStyle w:val="ListParagraph"/>
        <w:numPr>
          <w:ilvl w:val="0"/>
          <w:numId w:val="12"/>
        </w:numPr>
        <w:rPr>
          <w:ins w:id="2455"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19BF5E0" w14:textId="280F70A2" w:rsidR="0040049D" w:rsidRDefault="008B3514" w:rsidP="008B3514">
      <w:pPr>
        <w:pStyle w:val="ListParagraph"/>
        <w:numPr>
          <w:ilvl w:val="0"/>
          <w:numId w:val="12"/>
        </w:numPr>
        <w:rPr>
          <w:lang w:eastAsia="ja-JP"/>
        </w:rPr>
      </w:pPr>
      <w:commentRangeStart w:id="2456"/>
      <w:commentRangeStart w:id="2457"/>
      <w:ins w:id="2458"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[0..1]</w:t>
        </w:r>
        <w:commentRangeEnd w:id="2456"/>
        <w:r>
          <w:rPr>
            <w:rStyle w:val="CommentReference"/>
          </w:rPr>
          <w:commentReference w:id="2456"/>
        </w:r>
      </w:ins>
      <w:commentRangeEnd w:id="2457"/>
      <w:r w:rsidR="00AF148B">
        <w:rPr>
          <w:rStyle w:val="CommentReference"/>
        </w:rPr>
        <w:commentReference w:id="2457"/>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2459" w:author="Katharina Schleidt" w:date="2021-07-05T13:55:00Z">
        <w:r w:rsidDel="0058722D">
          <w:rPr>
            <w:lang w:eastAsia="ja-JP"/>
          </w:rPr>
          <w:delText>feature of interest</w:delText>
        </w:r>
      </w:del>
      <w:ins w:id="2460" w:author="Katharina Schleidt" w:date="2021-07-05T13:55:00Z">
        <w:r w:rsidR="0058722D">
          <w:rPr>
            <w:lang w:eastAsia="ja-JP"/>
          </w:rPr>
          <w:t>feature-of-</w:t>
        </w:r>
        <w:commentRangeStart w:id="2461"/>
        <w:r w:rsidR="0058722D">
          <w:rPr>
            <w:lang w:eastAsia="ja-JP"/>
          </w:rPr>
          <w:t>interest</w:t>
        </w:r>
      </w:ins>
      <w:commentRangeEnd w:id="2461"/>
      <w:r w:rsidR="00AF148B">
        <w:rPr>
          <w:rStyle w:val="CommentReference"/>
        </w:rPr>
        <w:commentReference w:id="2461"/>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2462" w:author="Katharina Schleidt" w:date="2021-07-05T13:55:00Z">
        <w:r w:rsidDel="0058722D">
          <w:rPr>
            <w:lang w:eastAsia="ja-JP"/>
          </w:rPr>
          <w:delText>feature of interest</w:delText>
        </w:r>
      </w:del>
      <w:ins w:id="2463" w:author="Katharina Schleidt" w:date="2021-07-05T13:55:00Z">
        <w:r w:rsidR="0058722D">
          <w:rPr>
            <w:lang w:eastAsia="ja-JP"/>
          </w:rPr>
          <w:t>feature-of-</w:t>
        </w:r>
        <w:commentRangeStart w:id="2464"/>
        <w:r w:rsidR="0058722D">
          <w:rPr>
            <w:lang w:eastAsia="ja-JP"/>
          </w:rPr>
          <w:t>interest</w:t>
        </w:r>
      </w:ins>
      <w:commentRangeEnd w:id="2464"/>
      <w:r w:rsidR="00AF148B">
        <w:rPr>
          <w:rStyle w:val="CommentReference"/>
        </w:rPr>
        <w:commentReference w:id="2464"/>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[1..*]</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[0..*]</w:t>
      </w:r>
    </w:p>
    <w:p w14:paraId="17108D99" w14:textId="77777777" w:rsidR="00E848A0" w:rsidRDefault="0040049D" w:rsidP="0040049D">
      <w:pPr>
        <w:pStyle w:val="ListParagraph"/>
        <w:numPr>
          <w:ilvl w:val="0"/>
          <w:numId w:val="12"/>
        </w:numPr>
        <w:rPr>
          <w:lang w:eastAsia="ja-JP"/>
        </w:rPr>
      </w:pPr>
      <w:r>
        <w:rPr>
          <w:lang w:eastAsia="ja-JP"/>
        </w:rPr>
        <w:t>host: Host [0..*]</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lastRenderedPageBreak/>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2465" w:author="Katharina Schleidt" w:date="2021-07-06T12:18:00Z">
        <w:r w:rsidDel="00766D13">
          <w:rPr>
            <w:lang w:eastAsia="ja-JP"/>
          </w:rPr>
          <w:delText xml:space="preserve">, </w:delText>
        </w:r>
      </w:del>
      <w:ins w:id="2466" w:author="Katharina Schleidt" w:date="2021-07-06T12:18:00Z">
        <w:r w:rsidR="00766D13">
          <w:rPr>
            <w:lang w:eastAsia="ja-JP"/>
          </w:rPr>
          <w:t xml:space="preserve">. </w:t>
        </w:r>
      </w:ins>
      <w:del w:id="2467" w:author="Katharina Schleidt" w:date="2021-07-06T12:19:00Z">
        <w:r w:rsidDel="00766D13">
          <w:rPr>
            <w:lang w:eastAsia="ja-JP"/>
          </w:rPr>
          <w:delText>and t</w:delText>
        </w:r>
      </w:del>
      <w:ins w:id="2468" w:author="Katharina Schleidt" w:date="2021-07-06T12:19:00Z">
        <w:r w:rsidR="00766D13">
          <w:rPr>
            <w:lang w:eastAsia="ja-JP"/>
          </w:rPr>
          <w:t>T</w:t>
        </w:r>
      </w:ins>
      <w:r>
        <w:rPr>
          <w:lang w:eastAsia="ja-JP"/>
        </w:rPr>
        <w:t>hus</w:t>
      </w:r>
      <w:ins w:id="2469" w:author="Katharina Schleidt" w:date="2021-07-06T12:19:00Z">
        <w:r w:rsidR="00766D13">
          <w:rPr>
            <w:lang w:eastAsia="ja-JP"/>
          </w:rPr>
          <w:t xml:space="preserve">, in addition to serving </w:t>
        </w:r>
      </w:ins>
      <w:del w:id="2470" w:author="Katharina Schleidt" w:date="2021-07-06T12:19:00Z">
        <w:r w:rsidDel="00766D13">
          <w:rPr>
            <w:lang w:eastAsia="ja-JP"/>
          </w:rPr>
          <w:delText xml:space="preserve"> can act </w:delText>
        </w:r>
      </w:del>
      <w:r>
        <w:rPr>
          <w:lang w:eastAsia="ja-JP"/>
        </w:rPr>
        <w:t xml:space="preserve">as the base class for </w:t>
      </w:r>
      <w:del w:id="2471" w:author="Katharina Schleidt" w:date="2021-07-06T12:19:00Z">
        <w:r w:rsidDel="00766D13">
          <w:rPr>
            <w:lang w:eastAsia="ja-JP"/>
          </w:rPr>
          <w:delText xml:space="preserve">both </w:delText>
        </w:r>
      </w:del>
      <w:r>
        <w:rPr>
          <w:lang w:eastAsia="ja-JP"/>
        </w:rPr>
        <w:t>realizations of the Observation interface</w:t>
      </w:r>
      <w:ins w:id="2472" w:author="Katharina Schleidt" w:date="2021-07-06T12:19:00Z">
        <w:r w:rsidR="00766D13">
          <w:rPr>
            <w:lang w:eastAsia="ja-JP"/>
          </w:rPr>
          <w:t xml:space="preserve">, it can also be utilized for the </w:t>
        </w:r>
      </w:ins>
      <w:del w:id="2473" w:author="Katharina Schleidt" w:date="2021-07-06T12:19:00Z">
        <w:r w:rsidDel="00766D13">
          <w:rPr>
            <w:lang w:eastAsia="ja-JP"/>
          </w:rPr>
          <w:delText xml:space="preserve"> as well as </w:delText>
        </w:r>
      </w:del>
      <w:r>
        <w:rPr>
          <w:lang w:eastAsia="ja-JP"/>
        </w:rPr>
        <w:t>description</w:t>
      </w:r>
      <w:del w:id="2474" w:author="Katharina Schleidt" w:date="2021-07-06T12:19:00Z">
        <w:r w:rsidDel="00766D13">
          <w:rPr>
            <w:lang w:eastAsia="ja-JP"/>
          </w:rPr>
          <w:delText>s</w:delText>
        </w:r>
      </w:del>
      <w:r>
        <w:rPr>
          <w:lang w:eastAsia="ja-JP"/>
        </w:rPr>
        <w:t xml:space="preserve"> of sets of related or similar </w:t>
      </w:r>
      <w:ins w:id="2475" w:author="Katharina Schleidt" w:date="2021-07-06T12:16:00Z">
        <w:r w:rsidR="00766D13">
          <w:rPr>
            <w:lang w:eastAsia="ja-JP"/>
          </w:rPr>
          <w:t>Observation</w:t>
        </w:r>
      </w:ins>
      <w:ins w:id="2476" w:author="Katharina Schleidt" w:date="2021-07-06T12:17:00Z">
        <w:r w:rsidR="00766D13">
          <w:rPr>
            <w:lang w:eastAsia="ja-JP"/>
          </w:rPr>
          <w:t>s, as well as describing the observing capabilities of</w:t>
        </w:r>
      </w:ins>
      <w:ins w:id="2477" w:author="Katharina Schleidt" w:date="2021-07-06T12:20:00Z">
        <w:r w:rsidR="00766D13">
          <w:rPr>
            <w:lang w:eastAsia="ja-JP"/>
          </w:rPr>
          <w:t xml:space="preserve"> facilities hosting various observation devices. </w:t>
        </w:r>
      </w:ins>
      <w:del w:id="2478"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2479" w:author="Katharina Schleidt" w:date="2021-07-06T12:20:00Z">
        <w:r w:rsidDel="00766D13">
          <w:rPr>
            <w:lang w:eastAsia="ja-JP"/>
          </w:rPr>
          <w:delText xml:space="preserve">the only partially described Observation use cases </w:delText>
        </w:r>
      </w:del>
      <w:ins w:id="2480"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0..*.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[0..*]</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[0..*]</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[0..*]</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[0..*]</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[0..*]</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[0..*]</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[0..*]</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[0..*]</w:t>
      </w:r>
    </w:p>
    <w:p w14:paraId="4E7C01DA" w14:textId="77777777" w:rsidR="00E848A0" w:rsidRDefault="0040049D" w:rsidP="0040049D">
      <w:pPr>
        <w:pStyle w:val="ListParagraph"/>
        <w:numPr>
          <w:ilvl w:val="0"/>
          <w:numId w:val="12"/>
        </w:numPr>
        <w:rPr>
          <w:lang w:eastAsia="ja-JP"/>
        </w:rPr>
      </w:pPr>
      <w:r>
        <w:rPr>
          <w:lang w:eastAsia="ja-JP"/>
        </w:rPr>
        <w:t>result (Range): Any [0..*]</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[0..*]</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[0..*]</w:t>
      </w:r>
    </w:p>
    <w:p w14:paraId="036D6396" w14:textId="1222B856"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w:t>
      </w:r>
      <w:proofErr w:type="spellEnd"/>
      <w:r>
        <w:rPr>
          <w:lang w:eastAsia="ja-JP"/>
        </w:rPr>
        <w:t xml:space="preserve"> [0..*]</w:t>
      </w:r>
    </w:p>
    <w:p w14:paraId="29A7DCFD" w14:textId="27F55053" w:rsidR="0040049D" w:rsidRDefault="0040049D" w:rsidP="00917C89">
      <w:pPr>
        <w:pStyle w:val="ListParagraph"/>
        <w:numPr>
          <w:ilvl w:val="0"/>
          <w:numId w:val="12"/>
        </w:numPr>
        <w:rPr>
          <w:lang w:eastAsia="ja-JP"/>
        </w:rPr>
      </w:pPr>
      <w:r>
        <w:rPr>
          <w:lang w:eastAsia="ja-JP"/>
        </w:rPr>
        <w:t>metadata: Any [0..*]</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xml:space="preserve">: Any [0..*]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xml:space="preserve">: Any [0..*]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lastRenderedPageBreak/>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[0..*]</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5FC93970" w14:textId="66D894EF"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w:t>
      </w:r>
      <w:proofErr w:type="spellEnd"/>
      <w:r w:rsidRPr="00917C89">
        <w:rPr>
          <w:b/>
          <w:bCs/>
          <w:lang w:eastAsia="ja-JP"/>
        </w:rPr>
        <w:t xml:space="preserve"> [0..*]</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2481" w:author="Katharina Schleidt" w:date="2021-07-06T12:22:00Z">
        <w:r w:rsidDel="00766D13">
          <w:rPr>
            <w:lang w:eastAsia="ja-JP"/>
          </w:rPr>
          <w:delText xml:space="preserve">if </w:delText>
        </w:r>
      </w:del>
      <w:ins w:id="2482" w:author="Katharina Schleidt" w:date="2021-07-06T12:22:00Z">
        <w:r w:rsidR="00766D13">
          <w:rPr>
            <w:lang w:eastAsia="ja-JP"/>
          </w:rPr>
          <w:t xml:space="preserve">whether </w:t>
        </w:r>
      </w:ins>
      <w:r>
        <w:rPr>
          <w:lang w:eastAsia="ja-JP"/>
        </w:rPr>
        <w:t xml:space="preserve">it represents </w:t>
      </w:r>
      <w:del w:id="2483" w:author="Katharina Schleidt" w:date="2021-07-06T12:22:00Z">
        <w:r w:rsidDel="00766D13">
          <w:rPr>
            <w:lang w:eastAsia="ja-JP"/>
          </w:rPr>
          <w:delText xml:space="preserve">the </w:delText>
        </w:r>
      </w:del>
      <w:ins w:id="2484"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2485"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2486" w:author="Katharina Schleidt" w:date="2021-07-06T12:23:00Z">
        <w:r w:rsidR="00766D13">
          <w:rPr>
            <w:lang w:eastAsia="ja-JP"/>
          </w:rPr>
          <w:t xml:space="preserve">whether </w:t>
        </w:r>
      </w:ins>
      <w:del w:id="2487" w:author="Katharina Schleidt" w:date="2021-07-06T12:23:00Z">
        <w:r w:rsidDel="00766D13">
          <w:rPr>
            <w:lang w:eastAsia="ja-JP"/>
          </w:rPr>
          <w:delText xml:space="preserve">if </w:delText>
        </w:r>
      </w:del>
      <w:r>
        <w:rPr>
          <w:lang w:eastAsia="ja-JP"/>
        </w:rPr>
        <w:t xml:space="preserve">it describes the kind of the observing procedure (method) or </w:t>
      </w:r>
      <w:ins w:id="2488"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2489"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2490"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2491" w:author="Katharina Schleidt" w:date="2021-07-06T12:25:00Z">
        <w:r>
          <w:rPr>
            <w:lang w:eastAsia="ja-JP"/>
          </w:rPr>
          <w:t>OM_Observation.</w:t>
        </w:r>
        <w:commentRangeStart w:id="2492"/>
        <w:commentRangeStart w:id="2493"/>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[0..1]</w:t>
        </w:r>
        <w:commentRangeEnd w:id="2492"/>
        <w:r w:rsidR="00766D13">
          <w:rPr>
            <w:rStyle w:val="CommentReference"/>
          </w:rPr>
          <w:commentReference w:id="2492"/>
        </w:r>
      </w:ins>
      <w:commentRangeEnd w:id="2493"/>
      <w:r w:rsidR="00AF148B">
        <w:rPr>
          <w:rStyle w:val="CommentReference"/>
        </w:rPr>
        <w:commentReference w:id="2493"/>
      </w:r>
      <w:ins w:id="2494" w:author="Katharina Schleidt" w:date="2021-07-06T12:25:00Z">
        <w:r>
          <w:rPr>
            <w:lang w:eastAsia="ja-JP"/>
          </w:rPr>
          <w:t xml:space="preserve"> becomes </w:t>
        </w:r>
      </w:ins>
      <w:commentRangeStart w:id="2495"/>
      <w:proofErr w:type="spellStart"/>
      <w:ins w:id="2496"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2495"/>
        <w:r w:rsidR="00766D13">
          <w:rPr>
            <w:rStyle w:val="CommentReference"/>
          </w:rPr>
          <w:commentReference w:id="2495"/>
        </w:r>
      </w:ins>
    </w:p>
    <w:p w14:paraId="11ABB6F0" w14:textId="77777777" w:rsidR="003D68CB" w:rsidRDefault="003D68CB">
      <w:pPr>
        <w:ind w:left="360"/>
        <w:rPr>
          <w:ins w:id="2497"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Edition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2498"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2498"/>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lastRenderedPageBreak/>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D45324">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D45324">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D45324">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D45324">
            <w:pPr>
              <w:jc w:val="left"/>
            </w:pPr>
            <w:proofErr w:type="spellStart"/>
            <w:r w:rsidRPr="006E753C">
              <w:t>OM_Process</w:t>
            </w:r>
            <w:proofErr w:type="spellEnd"/>
          </w:p>
        </w:tc>
      </w:tr>
      <w:tr w:rsidR="007E4DBA" w:rsidRPr="006E753C" w14:paraId="37A578A9" w14:textId="77777777" w:rsidTr="00D45324">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D45324">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lastRenderedPageBreak/>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D45324">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D45324">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2499" w:name="_Toc72768947"/>
      <w:r>
        <w:t>Modelling of the Sample and Sampling concepts</w:t>
      </w:r>
      <w:bookmarkEnd w:id="2499"/>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[1..*]</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[0..*],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[0..1]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[0..*]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[0..1]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[0..1]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[0..1]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[0..1]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[0..1]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lastRenderedPageBreak/>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[0..*]</w:t>
      </w:r>
    </w:p>
    <w:p w14:paraId="517284BB" w14:textId="77777777" w:rsidR="003D68CB" w:rsidRDefault="0040049D" w:rsidP="003D68CB">
      <w:pPr>
        <w:pStyle w:val="ListParagraph"/>
        <w:numPr>
          <w:ilvl w:val="0"/>
          <w:numId w:val="12"/>
        </w:numPr>
        <w:rPr>
          <w:ins w:id="2500"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[0..2]</w:t>
      </w:r>
    </w:p>
    <w:p w14:paraId="7D1D173D" w14:textId="315ADD24" w:rsidR="0040049D" w:rsidRDefault="003D68CB" w:rsidP="003D68CB">
      <w:pPr>
        <w:pStyle w:val="ListParagraph"/>
        <w:numPr>
          <w:ilvl w:val="0"/>
          <w:numId w:val="12"/>
        </w:numPr>
        <w:rPr>
          <w:lang w:eastAsia="ja-JP"/>
        </w:rPr>
      </w:pPr>
      <w:commentRangeStart w:id="2501"/>
      <w:commentRangeStart w:id="2502"/>
      <w:ins w:id="2503"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2501"/>
      <w:r w:rsidR="0047484D">
        <w:rPr>
          <w:rStyle w:val="CommentReference"/>
        </w:rPr>
        <w:commentReference w:id="2501"/>
      </w:r>
      <w:commentRangeEnd w:id="2502"/>
      <w:r w:rsidR="00316DFC">
        <w:rPr>
          <w:rStyle w:val="CommentReference"/>
        </w:rPr>
        <w:commentReference w:id="2502"/>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2504"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2505"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2506"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[0..*]</w:t>
      </w:r>
    </w:p>
    <w:p w14:paraId="05200F68" w14:textId="77777777" w:rsidR="005D5EE1" w:rsidRDefault="0040049D" w:rsidP="0040049D">
      <w:pPr>
        <w:pStyle w:val="ListParagraph"/>
        <w:numPr>
          <w:ilvl w:val="0"/>
          <w:numId w:val="12"/>
        </w:numPr>
        <w:rPr>
          <w:lang w:eastAsia="ja-JP"/>
        </w:rPr>
      </w:pPr>
      <w:r>
        <w:rPr>
          <w:lang w:eastAsia="ja-JP"/>
        </w:rPr>
        <w:t>sampling: Sampling [0..*]</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[0..*]</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[0..*]</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[0..*]</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[0..*]</w:t>
      </w:r>
    </w:p>
    <w:p w14:paraId="7C9AE6D6" w14:textId="6EF9F846"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w:t>
      </w:r>
      <w:proofErr w:type="spellEnd"/>
      <w:r>
        <w:rPr>
          <w:lang w:eastAsia="ja-JP"/>
        </w:rPr>
        <w:t xml:space="preserve"> [0..*]</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54775F08" w14:textId="77F43DD2" w:rsidR="0040049D" w:rsidRDefault="0040049D" w:rsidP="00917C89">
      <w:pPr>
        <w:pStyle w:val="ListParagraph"/>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2507" w:author="Katharina Schleidt" w:date="2021-07-06T12:31:00Z">
        <w:r w:rsidDel="003D68CB">
          <w:rPr>
            <w:lang w:eastAsia="ja-JP"/>
          </w:rPr>
          <w:delText>'</w:delText>
        </w:r>
      </w:del>
      <w:r>
        <w:rPr>
          <w:lang w:eastAsia="ja-JP"/>
        </w:rPr>
        <w:t xml:space="preserve">s sub-classes </w:t>
      </w:r>
      <w:del w:id="2508" w:author="Katharina Schleidt" w:date="2021-07-06T12:32:00Z">
        <w:r w:rsidDel="003D68CB">
          <w:rPr>
            <w:lang w:eastAsia="ja-JP"/>
          </w:rPr>
          <w:delText xml:space="preserve">do </w:delText>
        </w:r>
      </w:del>
      <w:r>
        <w:rPr>
          <w:lang w:eastAsia="ja-JP"/>
        </w:rPr>
        <w:t xml:space="preserve">add specialized properties to </w:t>
      </w:r>
      <w:del w:id="2509"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[0..1]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[0..1]</w:t>
      </w:r>
    </w:p>
    <w:p w14:paraId="28676DB8" w14:textId="77777777" w:rsidR="005D5EE1" w:rsidRDefault="0040049D" w:rsidP="0040049D">
      <w:pPr>
        <w:pStyle w:val="ListParagraph"/>
        <w:numPr>
          <w:ilvl w:val="1"/>
          <w:numId w:val="12"/>
        </w:numPr>
        <w:rPr>
          <w:lang w:eastAsia="ja-JP"/>
        </w:rPr>
      </w:pPr>
      <w:proofErr w:type="spellStart"/>
      <w:r>
        <w:rPr>
          <w:lang w:eastAsia="ja-JP"/>
        </w:rPr>
        <w:lastRenderedPageBreak/>
        <w:t>verticalPositionalAccuracy</w:t>
      </w:r>
      <w:proofErr w:type="spellEnd"/>
      <w:r>
        <w:rPr>
          <w:lang w:eastAsia="ja-JP"/>
        </w:rPr>
        <w:t>: Any [0..1]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[0..*]</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[0..*]</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[0..1]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r>
        <w:rPr>
          <w:lang w:eastAsia="ja-JP"/>
        </w:rPr>
        <w:t>role:GenericName</w:t>
      </w:r>
      <w:proofErr w:type="spell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2510"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2510"/>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D45324">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D45324">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D45324">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D45324">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D45324">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D45324">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D45324">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D45324">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D45324">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D45324">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D45324">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D45324">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D45324">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lastRenderedPageBreak/>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2511"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2511"/>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D45324">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D45324">
            <w:pPr>
              <w:jc w:val="left"/>
              <w:rPr>
                <w:b/>
                <w:bCs/>
              </w:rPr>
            </w:pPr>
            <w:r w:rsidRPr="00824B4F">
              <w:rPr>
                <w:b/>
                <w:bCs/>
              </w:rPr>
              <w:t>Edition 1 class / property</w:t>
            </w:r>
          </w:p>
        </w:tc>
      </w:tr>
      <w:tr w:rsidR="00B72CE0" w:rsidRPr="006E753C" w14:paraId="7D6EF33E" w14:textId="77777777" w:rsidTr="00D45324">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D45324">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D45324">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D45324">
            <w:pPr>
              <w:jc w:val="left"/>
            </w:pPr>
            <w:proofErr w:type="spellStart"/>
            <w:r>
              <w:t>SF_SpatialSamplingFeature</w:t>
            </w:r>
            <w:proofErr w:type="spellEnd"/>
          </w:p>
        </w:tc>
      </w:tr>
      <w:tr w:rsidR="00B72CE0" w:rsidRPr="006E753C" w14:paraId="2B09021C" w14:textId="77777777" w:rsidTr="00D45324">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D45324">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D45324">
            <w:pPr>
              <w:jc w:val="left"/>
            </w:pPr>
            <w:proofErr w:type="spellStart"/>
            <w:r w:rsidRPr="006E753C">
              <w:t>SF_</w:t>
            </w:r>
            <w:r>
              <w:t>Spatial</w:t>
            </w:r>
            <w:r w:rsidRPr="006E753C">
              <w:t>SamplingFeature.sampledFeature</w:t>
            </w:r>
            <w:proofErr w:type="spellEnd"/>
          </w:p>
        </w:tc>
      </w:tr>
      <w:tr w:rsidR="00B72CE0" w:rsidRPr="006E753C" w14:paraId="064C6F2C" w14:textId="77777777" w:rsidTr="00D45324">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D45324">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D45324">
            <w:pPr>
              <w:jc w:val="left"/>
            </w:pPr>
            <w:proofErr w:type="spellStart"/>
            <w:r w:rsidRPr="006E753C">
              <w:t>SF_</w:t>
            </w:r>
            <w:r>
              <w:t>Spatial</w:t>
            </w:r>
            <w:r w:rsidRPr="006E753C">
              <w:t>SamplingFeature.relatedObservation</w:t>
            </w:r>
            <w:proofErr w:type="spellEnd"/>
          </w:p>
        </w:tc>
      </w:tr>
      <w:tr w:rsidR="00B72CE0" w:rsidRPr="006E753C" w14:paraId="2EF27701" w14:textId="77777777" w:rsidTr="00D45324">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D45324">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D45324">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D45324">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D45324">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D45324">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D45324">
            <w:pPr>
              <w:jc w:val="left"/>
            </w:pPr>
            <w:proofErr w:type="spellStart"/>
            <w:r w:rsidRPr="006E753C">
              <w:t>SF_</w:t>
            </w:r>
            <w:r>
              <w:t>Spatial</w:t>
            </w:r>
            <w:r w:rsidRPr="006E753C">
              <w:t>SamplingFeature.lineage</w:t>
            </w:r>
            <w:proofErr w:type="spellEnd"/>
          </w:p>
        </w:tc>
      </w:tr>
      <w:tr w:rsidR="00B72CE0" w:rsidRPr="006E753C" w14:paraId="711587BF" w14:textId="77777777" w:rsidTr="00D45324">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D45324">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D45324">
            <w:pPr>
              <w:jc w:val="left"/>
            </w:pPr>
            <w:proofErr w:type="spellStart"/>
            <w:r w:rsidRPr="006E753C">
              <w:t>SF_SamplingFeature.parameter</w:t>
            </w:r>
            <w:proofErr w:type="spellEnd"/>
          </w:p>
        </w:tc>
      </w:tr>
      <w:tr w:rsidR="005E1D3A" w:rsidRPr="006E753C" w14:paraId="5F3C349B" w14:textId="77777777" w:rsidTr="00D45324">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D45324">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D45324">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lastRenderedPageBreak/>
              <w:t>SF_SamplingSurface.shape</w:t>
            </w:r>
            <w:proofErr w:type="spellEnd"/>
            <w:r>
              <w:t xml:space="preserve">, </w:t>
            </w:r>
            <w:proofErr w:type="spellStart"/>
            <w:r>
              <w:t>SF_SamplingSolid.shape</w:t>
            </w:r>
            <w:proofErr w:type="spellEnd"/>
          </w:p>
        </w:tc>
      </w:tr>
      <w:tr w:rsidR="00967379" w:rsidRPr="006E753C" w14:paraId="074546C9" w14:textId="77777777" w:rsidTr="00D45324">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lastRenderedPageBreak/>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D45324">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2512"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2512"/>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D45324">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D45324">
            <w:pPr>
              <w:jc w:val="left"/>
              <w:rPr>
                <w:b/>
                <w:bCs/>
              </w:rPr>
            </w:pPr>
            <w:r w:rsidRPr="00824B4F">
              <w:rPr>
                <w:b/>
                <w:bCs/>
              </w:rPr>
              <w:t>Edition 1 class / property</w:t>
            </w:r>
          </w:p>
        </w:tc>
      </w:tr>
      <w:tr w:rsidR="00F12AFC" w:rsidRPr="006E753C" w14:paraId="2DC8A179" w14:textId="77777777" w:rsidTr="00D45324">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D45324">
            <w:pPr>
              <w:jc w:val="left"/>
            </w:pPr>
            <w:proofErr w:type="spellStart"/>
            <w:r>
              <w:lastRenderedPageBreak/>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D45324">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D45324">
            <w:pPr>
              <w:jc w:val="left"/>
            </w:pPr>
            <w:proofErr w:type="spellStart"/>
            <w:r>
              <w:t>SF_Specimen</w:t>
            </w:r>
            <w:proofErr w:type="spellEnd"/>
          </w:p>
        </w:tc>
      </w:tr>
      <w:tr w:rsidR="00F12AFC" w:rsidRPr="006E753C" w14:paraId="156E3AD0" w14:textId="77777777" w:rsidTr="00D45324">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D45324">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D45324">
            <w:pPr>
              <w:jc w:val="left"/>
            </w:pPr>
            <w:proofErr w:type="spellStart"/>
            <w:r w:rsidRPr="006E753C">
              <w:t>SF_</w:t>
            </w:r>
            <w:r w:rsidR="002A7B9F">
              <w:t>Specimen</w:t>
            </w:r>
            <w:r w:rsidRPr="006E753C">
              <w:t>.sampledFeature</w:t>
            </w:r>
            <w:proofErr w:type="spellEnd"/>
          </w:p>
        </w:tc>
      </w:tr>
      <w:tr w:rsidR="00F12AFC" w:rsidRPr="006E753C" w14:paraId="48587C22" w14:textId="77777777" w:rsidTr="00D45324">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D45324">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D45324">
            <w:pPr>
              <w:jc w:val="left"/>
            </w:pPr>
            <w:proofErr w:type="spellStart"/>
            <w:r w:rsidRPr="006E753C">
              <w:t>SF_</w:t>
            </w:r>
            <w:r w:rsidR="002A7B9F">
              <w:t>Specimen</w:t>
            </w:r>
            <w:r w:rsidRPr="006E753C">
              <w:t>.relatedObservation</w:t>
            </w:r>
            <w:proofErr w:type="spellEnd"/>
          </w:p>
        </w:tc>
      </w:tr>
      <w:tr w:rsidR="00F12AFC" w:rsidRPr="006E753C" w14:paraId="63EC9895" w14:textId="77777777" w:rsidTr="00D45324">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D45324">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D45324">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D45324">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D45324">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D45324">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D45324">
            <w:pPr>
              <w:jc w:val="left"/>
            </w:pPr>
            <w:proofErr w:type="spellStart"/>
            <w:r w:rsidRPr="006E753C">
              <w:t>SF_</w:t>
            </w:r>
            <w:r w:rsidR="002A7B9F">
              <w:t>Specimen</w:t>
            </w:r>
            <w:r w:rsidRPr="006E753C">
              <w:t>.lineage</w:t>
            </w:r>
            <w:proofErr w:type="spellEnd"/>
          </w:p>
        </w:tc>
      </w:tr>
      <w:tr w:rsidR="00F12AFC" w:rsidRPr="006E753C" w14:paraId="48F9FE74" w14:textId="77777777" w:rsidTr="00D45324">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D45324">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D45324">
            <w:pPr>
              <w:jc w:val="left"/>
            </w:pPr>
            <w:proofErr w:type="spellStart"/>
            <w:r w:rsidRPr="006E753C">
              <w:t>SF_</w:t>
            </w:r>
            <w:r w:rsidR="002A7B9F">
              <w:t>Specimen</w:t>
            </w:r>
            <w:r w:rsidRPr="006E753C">
              <w:t>.parameter</w:t>
            </w:r>
            <w:proofErr w:type="spellEnd"/>
          </w:p>
        </w:tc>
      </w:tr>
      <w:tr w:rsidR="005E1D3A" w:rsidRPr="006E753C" w14:paraId="29D0576A" w14:textId="77777777" w:rsidTr="00D45324">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D45324">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D45324">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D45324">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D45324">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2513" w:name="_Toc72768948"/>
      <w:r>
        <w:t>Observation and Sample collections</w:t>
      </w:r>
      <w:bookmarkEnd w:id="2513"/>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[0..*]</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[0..1]</w:t>
      </w:r>
    </w:p>
    <w:p w14:paraId="69BB48DB" w14:textId="6A609038"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w:t>
      </w:r>
      <w:proofErr w:type="spellEnd"/>
      <w:r>
        <w:rPr>
          <w:lang w:eastAsia="ja-JP"/>
        </w:rPr>
        <w:t xml:space="preserve"> [0..*]</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[0..*]</w:t>
      </w:r>
    </w:p>
    <w:p w14:paraId="5C008763" w14:textId="58EECC39" w:rsidR="0040049D" w:rsidRDefault="0040049D" w:rsidP="00917C89">
      <w:pPr>
        <w:pStyle w:val="ListParagraph"/>
        <w:numPr>
          <w:ilvl w:val="0"/>
          <w:numId w:val="12"/>
        </w:numPr>
        <w:rPr>
          <w:lang w:eastAsia="ja-JP"/>
        </w:rPr>
      </w:pPr>
      <w:r>
        <w:rPr>
          <w:lang w:eastAsia="ja-JP"/>
        </w:rPr>
        <w:t>metadata: Any [0..*]</w:t>
      </w:r>
    </w:p>
    <w:p w14:paraId="6C70FE2A" w14:textId="6D5B9176" w:rsidR="0040049D" w:rsidRDefault="0040049D" w:rsidP="0040049D">
      <w:pPr>
        <w:rPr>
          <w:lang w:eastAsia="ja-JP"/>
        </w:rPr>
      </w:pPr>
      <w:r>
        <w:rPr>
          <w:lang w:eastAsia="ja-JP"/>
        </w:rPr>
        <w:lastRenderedPageBreak/>
        <w:t xml:space="preserve">One concrete specialization of the </w:t>
      </w:r>
      <w:proofErr w:type="spellStart"/>
      <w:r>
        <w:rPr>
          <w:lang w:eastAsia="ja-JP"/>
        </w:rPr>
        <w:t>AbstractObservationCollectionType</w:t>
      </w:r>
      <w:proofErr w:type="spellEnd"/>
      <w:r>
        <w:rPr>
          <w:lang w:eastAsia="ja-JP"/>
        </w:rPr>
        <w:t xml:space="preserve"> class is provided in the Basic Observations package: </w:t>
      </w:r>
      <w:proofErr w:type="spellStart"/>
      <w:ins w:id="2514" w:author="Katharina Schleidt" w:date="2021-10-22T00:06:00Z">
        <w:r w:rsidR="00313615">
          <w:rPr>
            <w:lang w:eastAsia="ja-JP"/>
          </w:rPr>
          <w:t>Observation</w:t>
        </w:r>
      </w:ins>
      <w:r>
        <w:rPr>
          <w:lang w:eastAsia="ja-JP"/>
        </w:rPr>
        <w:t>CollectionType</w:t>
      </w:r>
      <w:proofErr w:type="spellEnd"/>
      <w:del w:id="2515" w:author="Katharina Schleidt" w:date="2021-10-22T00:06:00Z">
        <w:r w:rsidDel="00313615">
          <w:rPr>
            <w:lang w:eastAsia="ja-JP"/>
          </w:rPr>
          <w:delText>ByMemberCharacteristicsSemantic</w:delText>
        </w:r>
        <w:commentRangeStart w:id="2516"/>
        <w:commentRangeStart w:id="2517"/>
        <w:commentRangeStart w:id="2518"/>
        <w:r w:rsidDel="00313615">
          <w:rPr>
            <w:lang w:eastAsia="ja-JP"/>
          </w:rPr>
          <w:delText>s</w:delText>
        </w:r>
      </w:del>
      <w:r w:rsidR="00C634D8">
        <w:rPr>
          <w:rStyle w:val="FootnoteReference"/>
          <w:lang w:eastAsia="ja-JP"/>
        </w:rPr>
        <w:footnoteReference w:id="1"/>
      </w:r>
      <w:r>
        <w:rPr>
          <w:lang w:eastAsia="ja-JP"/>
        </w:rPr>
        <w:t xml:space="preserve"> </w:t>
      </w:r>
      <w:commentRangeEnd w:id="2516"/>
      <w:r w:rsidR="0077641F">
        <w:rPr>
          <w:rStyle w:val="CommentReference"/>
        </w:rPr>
        <w:commentReference w:id="2516"/>
      </w:r>
      <w:commentRangeEnd w:id="2517"/>
      <w:r w:rsidR="008F5660">
        <w:rPr>
          <w:rStyle w:val="CommentReference"/>
        </w:rPr>
        <w:commentReference w:id="2517"/>
      </w:r>
      <w:commentRangeEnd w:id="2518"/>
      <w:r w:rsidR="00313615">
        <w:rPr>
          <w:rStyle w:val="CommentReference"/>
        </w:rPr>
        <w:commentReference w:id="2518"/>
      </w:r>
      <w:r>
        <w:rPr>
          <w:lang w:eastAsia="ja-JP"/>
        </w:rPr>
        <w:t xml:space="preserve">with an initial set of two values: </w:t>
      </w:r>
      <w:ins w:id="2524" w:author="Katharina Schleidt" w:date="2021-07-06T12:37:00Z">
        <w:r w:rsidR="003D68CB">
          <w:rPr>
            <w:lang w:eastAsia="ja-JP"/>
          </w:rPr>
          <w:t>‘</w:t>
        </w:r>
      </w:ins>
      <w:r>
        <w:rPr>
          <w:lang w:eastAsia="ja-JP"/>
        </w:rPr>
        <w:t>homogen</w:t>
      </w:r>
      <w:ins w:id="2525" w:author="Grellet Sylvain" w:date="2021-10-20T21:35:00Z">
        <w:r w:rsidR="00F0627F">
          <w:rPr>
            <w:lang w:eastAsia="ja-JP"/>
          </w:rPr>
          <w:t>e</w:t>
        </w:r>
      </w:ins>
      <w:r>
        <w:rPr>
          <w:lang w:eastAsia="ja-JP"/>
        </w:rPr>
        <w:t>ous</w:t>
      </w:r>
      <w:ins w:id="2526" w:author="Katharina Schleidt" w:date="2021-07-06T12:37:00Z">
        <w:r w:rsidR="003D68CB">
          <w:rPr>
            <w:lang w:eastAsia="ja-JP"/>
          </w:rPr>
          <w:t>’</w:t>
        </w:r>
      </w:ins>
      <w:r>
        <w:rPr>
          <w:lang w:eastAsia="ja-JP"/>
        </w:rPr>
        <w:t xml:space="preserve"> and </w:t>
      </w:r>
      <w:ins w:id="2527" w:author="Katharina Schleidt" w:date="2021-07-06T12:37:00Z">
        <w:r w:rsidR="003D68CB">
          <w:rPr>
            <w:lang w:eastAsia="ja-JP"/>
          </w:rPr>
          <w:t>‘</w:t>
        </w:r>
      </w:ins>
      <w:r>
        <w:rPr>
          <w:lang w:eastAsia="ja-JP"/>
        </w:rPr>
        <w:t>summarizing</w:t>
      </w:r>
      <w:ins w:id="2528"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[0..*]</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[0..*]</w:t>
      </w:r>
    </w:p>
    <w:p w14:paraId="2478322C" w14:textId="59739938" w:rsidR="0040049D" w:rsidRDefault="0040049D" w:rsidP="00917C89">
      <w:pPr>
        <w:pStyle w:val="ListParagraph"/>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2529"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2529"/>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D45324">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D45324">
            <w:pPr>
              <w:jc w:val="left"/>
              <w:rPr>
                <w:b/>
                <w:bCs/>
              </w:rPr>
            </w:pPr>
            <w:r w:rsidRPr="00824B4F">
              <w:rPr>
                <w:b/>
                <w:bCs/>
              </w:rPr>
              <w:t>Edition 1 class / property</w:t>
            </w:r>
          </w:p>
        </w:tc>
      </w:tr>
      <w:tr w:rsidR="00CE68F1" w:rsidRPr="006E753C" w14:paraId="4AD2C4FB" w14:textId="77777777" w:rsidTr="00D45324">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D45324">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D45324">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D45324">
            <w:pPr>
              <w:jc w:val="left"/>
            </w:pPr>
            <w:proofErr w:type="spellStart"/>
            <w:r>
              <w:t>SF_SamplingFeatureCollection</w:t>
            </w:r>
            <w:proofErr w:type="spellEnd"/>
          </w:p>
        </w:tc>
      </w:tr>
      <w:tr w:rsidR="00022AAF" w:rsidRPr="006E753C" w14:paraId="4CE306B1" w14:textId="77777777" w:rsidTr="00D45324">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D45324">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D45324">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D45324">
            <w:pPr>
              <w:jc w:val="left"/>
            </w:pPr>
            <w:proofErr w:type="spellStart"/>
            <w:r>
              <w:t>SF_samplingFeatureCollection.member</w:t>
            </w:r>
            <w:proofErr w:type="spellEnd"/>
          </w:p>
        </w:tc>
      </w:tr>
      <w:tr w:rsidR="00CE68F1" w:rsidRPr="006E753C" w14:paraId="149302BD" w14:textId="77777777" w:rsidTr="00D45324">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D45324">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D45324">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D45324">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2530" w:name="_Toc72768949"/>
      <w:bookmarkStart w:id="2531" w:name="_Hlk84855850"/>
      <w:r>
        <w:t xml:space="preserve">Hard-typing vs. soft typing and </w:t>
      </w:r>
      <w:proofErr w:type="spellStart"/>
      <w:r>
        <w:t>codelist</w:t>
      </w:r>
      <w:proofErr w:type="spellEnd"/>
      <w:r>
        <w:t xml:space="preserve"> use</w:t>
      </w:r>
      <w:bookmarkEnd w:id="2530"/>
    </w:p>
    <w:bookmarkEnd w:id="2531"/>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2532"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61E94B1D" w:rsidR="00316DFC" w:rsidRDefault="0040049D" w:rsidP="0040049D">
      <w:pPr>
        <w:rPr>
          <w:lang w:eastAsia="ja-JP"/>
        </w:rPr>
      </w:pPr>
      <w:r>
        <w:rPr>
          <w:lang w:eastAsia="ja-JP"/>
        </w:rPr>
        <w:t xml:space="preserve">Concrete </w:t>
      </w:r>
      <w:proofErr w:type="spellStart"/>
      <w:r>
        <w:rPr>
          <w:lang w:eastAsia="ja-JP"/>
        </w:rPr>
        <w:t>codelists</w:t>
      </w:r>
      <w:proofErr w:type="spellEnd"/>
      <w:r>
        <w:rPr>
          <w:lang w:eastAsia="ja-JP"/>
        </w:rPr>
        <w:t xml:space="preserve"> are provided for both the result type based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w:t>
      </w:r>
      <w:r>
        <w:rPr>
          <w:lang w:eastAsia="ja-JP"/>
        </w:rPr>
        <w:lastRenderedPageBreak/>
        <w:t xml:space="preserve">be provided in the domain models by extending the </w:t>
      </w:r>
      <w:proofErr w:type="spellStart"/>
      <w:r>
        <w:rPr>
          <w:lang w:eastAsia="ja-JP"/>
        </w:rPr>
        <w:t>AbstractObservationType</w:t>
      </w:r>
      <w:proofErr w:type="spellEnd"/>
      <w:r>
        <w:rPr>
          <w:lang w:eastAsia="ja-JP"/>
        </w:rPr>
        <w:t xml:space="preserve"> and </w:t>
      </w:r>
      <w:proofErr w:type="spellStart"/>
      <w:r>
        <w:rPr>
          <w:lang w:eastAsia="ja-JP"/>
        </w:rPr>
        <w:t>AbstractSampleType</w:t>
      </w:r>
      <w:proofErr w:type="spellEnd"/>
      <w:r>
        <w:rPr>
          <w:lang w:eastAsia="ja-JP"/>
        </w:rPr>
        <w:t xml:space="preserve"> classes</w:t>
      </w:r>
      <w:r w:rsidR="00316DFC">
        <w:rPr>
          <w:lang w:eastAsia="ja-JP"/>
        </w:rPr>
        <w:t xml:space="preserve">, as illustrated </w:t>
      </w:r>
      <w:r w:rsidR="0018089C">
        <w:rPr>
          <w:lang w:eastAsia="ja-JP"/>
        </w:rPr>
        <w:t xml:space="preserve">for classification of Samples </w:t>
      </w:r>
      <w:r w:rsidR="00316DFC">
        <w:rPr>
          <w:lang w:eastAsia="ja-JP"/>
        </w:rPr>
        <w:t xml:space="preserve">in </w:t>
      </w:r>
      <w:r w:rsidR="0018089C">
        <w:rPr>
          <w:lang w:eastAsia="ja-JP"/>
        </w:rPr>
        <w:fldChar w:fldCharType="begin"/>
      </w:r>
      <w:r w:rsidR="0018089C">
        <w:rPr>
          <w:lang w:eastAsia="ja-JP"/>
        </w:rPr>
        <w:instrText xml:space="preserve"> REF _Ref78897786 \h </w:instrText>
      </w:r>
      <w:r w:rsidR="0018089C">
        <w:rPr>
          <w:lang w:eastAsia="ja-JP"/>
        </w:rPr>
      </w:r>
      <w:r w:rsidR="0018089C">
        <w:rPr>
          <w:lang w:eastAsia="ja-JP"/>
        </w:rPr>
        <w:fldChar w:fldCharType="separate"/>
      </w:r>
      <w:r w:rsidR="0018089C">
        <w:t xml:space="preserve">Figure </w:t>
      </w:r>
      <w:r w:rsidR="0018089C">
        <w:rPr>
          <w:noProof/>
        </w:rPr>
        <w:t>85</w:t>
      </w:r>
      <w:r w:rsidR="0018089C">
        <w:rPr>
          <w:lang w:eastAsia="ja-JP"/>
        </w:rPr>
        <w:fldChar w:fldCharType="end"/>
      </w:r>
      <w:r>
        <w:rPr>
          <w:lang w:eastAsia="ja-JP"/>
        </w:rPr>
        <w:t>.</w:t>
      </w:r>
    </w:p>
    <w:p w14:paraId="134437F5" w14:textId="77777777" w:rsidR="00316DFC" w:rsidRDefault="00316DFC" w:rsidP="00BC210E">
      <w:pPr>
        <w:keepNext/>
      </w:pPr>
      <w:r>
        <w:rPr>
          <w:noProof/>
          <w:lang w:val="fr-FR" w:eastAsia="fr-FR"/>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p>
    <w:p w14:paraId="3B236E9F" w14:textId="3234A5FA" w:rsidR="00316DFC" w:rsidRDefault="00316DFC" w:rsidP="00316DFC">
      <w:pPr>
        <w:pStyle w:val="Caption"/>
      </w:pPr>
      <w:bookmarkStart w:id="2533" w:name="_Ref78897786"/>
      <w:r>
        <w:t xml:space="preserve">Figure </w:t>
      </w:r>
      <w:r>
        <w:fldChar w:fldCharType="begin"/>
      </w:r>
      <w:r>
        <w:instrText xml:space="preserve"> SEQ Figure \* ARABIC </w:instrText>
      </w:r>
      <w:r>
        <w:fldChar w:fldCharType="separate"/>
      </w:r>
      <w:r w:rsidR="0018089C">
        <w:rPr>
          <w:noProof/>
        </w:rPr>
        <w:t>85</w:t>
      </w:r>
      <w:r>
        <w:fldChar w:fldCharType="end"/>
      </w:r>
      <w:bookmarkEnd w:id="2533"/>
      <w:r>
        <w:t xml:space="preserve"> </w:t>
      </w:r>
      <w:r>
        <w:softHyphen/>
        <w:t xml:space="preserve">– </w:t>
      </w:r>
      <w:r w:rsidR="0018089C">
        <w:t>(</w:t>
      </w:r>
      <w:r>
        <w:t>Example</w:t>
      </w:r>
      <w:r w:rsidR="0018089C">
        <w:t>)</w:t>
      </w:r>
      <w:r>
        <w:t xml:space="preserve"> </w:t>
      </w:r>
      <w:r w:rsidR="0018089C">
        <w:t>Mechanism for d</w:t>
      </w:r>
      <w:r>
        <w:t xml:space="preserve">efining a classification scheme for Samples </w:t>
      </w:r>
      <w:r w:rsidR="0018089C">
        <w:t>based on</w:t>
      </w:r>
      <w:r>
        <w:t xml:space="preserve"> </w:t>
      </w:r>
      <w:r w:rsidR="0018089C">
        <w:t xml:space="preserve">the type of the sample </w:t>
      </w:r>
      <w:r>
        <w:t xml:space="preserve">material by extending the </w:t>
      </w:r>
      <w:proofErr w:type="spellStart"/>
      <w:r>
        <w:t>AbstractSampleType</w:t>
      </w:r>
      <w:proofErr w:type="spellEnd"/>
      <w:r>
        <w:t xml:space="preserve"> </w:t>
      </w:r>
      <w:proofErr w:type="spellStart"/>
      <w:r>
        <w:t>codelist</w:t>
      </w:r>
      <w:proofErr w:type="spellEnd"/>
      <w:r>
        <w:t>.</w:t>
      </w:r>
    </w:p>
    <w:p w14:paraId="78423DC5" w14:textId="0B790713" w:rsidR="0040049D" w:rsidRDefault="0040049D" w:rsidP="0040049D">
      <w:pPr>
        <w:rPr>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w:t>
      </w:r>
      <w:proofErr w:type="spellEnd"/>
      <w:r>
        <w:rPr>
          <w:lang w:eastAsia="ja-JP"/>
        </w:rPr>
        <w:t xml:space="preserve"> class.</w:t>
      </w:r>
      <w:r w:rsidR="0018089C">
        <w:rPr>
          <w:lang w:eastAsia="ja-JP"/>
        </w:rPr>
        <w:t xml:space="preserve"> An example of this mechanism is illustrated as </w:t>
      </w:r>
      <w:r w:rsidR="0018089C">
        <w:rPr>
          <w:lang w:eastAsia="ja-JP"/>
        </w:rPr>
        <w:fldChar w:fldCharType="begin"/>
      </w:r>
      <w:r w:rsidR="0018089C">
        <w:rPr>
          <w:lang w:eastAsia="ja-JP"/>
        </w:rPr>
        <w:instrText xml:space="preserve"> REF _Ref78898137 \h </w:instrText>
      </w:r>
      <w:r w:rsidR="0018089C">
        <w:rPr>
          <w:lang w:eastAsia="ja-JP"/>
        </w:rPr>
      </w:r>
      <w:r w:rsidR="0018089C">
        <w:rPr>
          <w:lang w:eastAsia="ja-JP"/>
        </w:rPr>
        <w:fldChar w:fldCharType="separate"/>
      </w:r>
      <w:r w:rsidR="0018089C">
        <w:t xml:space="preserve">Figure </w:t>
      </w:r>
      <w:r w:rsidR="0018089C">
        <w:rPr>
          <w:noProof/>
        </w:rPr>
        <w:t>86</w:t>
      </w:r>
      <w:r w:rsidR="0018089C">
        <w:rPr>
          <w:lang w:eastAsia="ja-JP"/>
        </w:rPr>
        <w:fldChar w:fldCharType="end"/>
      </w:r>
      <w:r w:rsidR="0018089C">
        <w:rPr>
          <w:lang w:eastAsia="ja-JP"/>
        </w:rPr>
        <w:t>.</w:t>
      </w:r>
    </w:p>
    <w:p w14:paraId="721B685E" w14:textId="77777777" w:rsidR="0018089C" w:rsidRDefault="0018089C" w:rsidP="00D825A9">
      <w:pPr>
        <w:keepNext/>
      </w:pPr>
      <w:r>
        <w:rPr>
          <w:noProof/>
          <w:lang w:val="fr-FR" w:eastAsia="fr-FR"/>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p>
    <w:p w14:paraId="7AAAC227" w14:textId="43672D59" w:rsidR="0018089C" w:rsidRDefault="0018089C" w:rsidP="00D825A9">
      <w:pPr>
        <w:pStyle w:val="Caption"/>
        <w:rPr>
          <w:lang w:eastAsia="ja-JP"/>
        </w:rPr>
      </w:pPr>
      <w:bookmarkStart w:id="2534" w:name="_Ref78898137"/>
      <w:r>
        <w:t xml:space="preserve">Figure </w:t>
      </w:r>
      <w:r>
        <w:fldChar w:fldCharType="begin"/>
      </w:r>
      <w:r>
        <w:instrText xml:space="preserve"> SEQ Figure \* ARABIC </w:instrText>
      </w:r>
      <w:r>
        <w:fldChar w:fldCharType="separate"/>
      </w:r>
      <w:r>
        <w:rPr>
          <w:noProof/>
        </w:rPr>
        <w:t>86</w:t>
      </w:r>
      <w:r>
        <w:fldChar w:fldCharType="end"/>
      </w:r>
      <w:bookmarkEnd w:id="2534"/>
      <w:r>
        <w:t xml:space="preserve"> – (Example) </w:t>
      </w:r>
      <w:r w:rsidRPr="0018089C">
        <w:t xml:space="preserve">Mechanism for defining a </w:t>
      </w:r>
      <w:r>
        <w:t xml:space="preserve">generic </w:t>
      </w:r>
      <w:r w:rsidRPr="0018089C">
        <w:t>classification scheme for Sample</w:t>
      </w:r>
      <w:r>
        <w:t>rs</w:t>
      </w:r>
      <w:r w:rsidRPr="0018089C">
        <w:t xml:space="preserve"> by extending the </w:t>
      </w:r>
      <w:proofErr w:type="spellStart"/>
      <w:r w:rsidRPr="0018089C">
        <w:t>AbstractSample</w:t>
      </w:r>
      <w:r>
        <w:t>r</w:t>
      </w:r>
      <w:r w:rsidRPr="0018089C">
        <w:t>Type</w:t>
      </w:r>
      <w:proofErr w:type="spellEnd"/>
      <w:r w:rsidRPr="0018089C">
        <w:t xml:space="preserve"> </w:t>
      </w:r>
      <w:proofErr w:type="spellStart"/>
      <w:r w:rsidRPr="0018089C">
        <w:t>codelist</w:t>
      </w:r>
      <w:proofErr w:type="spellEnd"/>
      <w:r w:rsidRPr="0018089C">
        <w:t>.</w:t>
      </w:r>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2535"/>
      <w:commentRangeStart w:id="2536"/>
      <w:r w:rsidR="00242114">
        <w:rPr>
          <w:rStyle w:val="FootnoteReference"/>
          <w:lang w:eastAsia="ja-JP"/>
        </w:rPr>
        <w:footnoteReference w:id="2"/>
      </w:r>
      <w:r>
        <w:rPr>
          <w:lang w:eastAsia="ja-JP"/>
        </w:rPr>
        <w:t>):</w:t>
      </w:r>
      <w:commentRangeEnd w:id="2535"/>
      <w:r w:rsidR="0072232A">
        <w:rPr>
          <w:rStyle w:val="CommentReference"/>
        </w:rPr>
        <w:commentReference w:id="2535"/>
      </w:r>
      <w:commentRangeEnd w:id="2536"/>
      <w:r w:rsidR="007240E3">
        <w:rPr>
          <w:rStyle w:val="CommentReference"/>
        </w:rPr>
        <w:commentReference w:id="2536"/>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w:t>
      </w:r>
      <w:r>
        <w:rPr>
          <w:lang w:eastAsia="ja-JP"/>
        </w:rPr>
        <w:lastRenderedPageBreak/>
        <w:t>here for readability, the corresponding URIs for the entries should be used as specified in the code list vocabulary</w:t>
      </w:r>
      <w:commentRangeStart w:id="2552"/>
      <w:commentRangeStart w:id="2553"/>
      <w:r w:rsidR="00242114">
        <w:rPr>
          <w:rStyle w:val="FootnoteReference"/>
          <w:lang w:eastAsia="ja-JP"/>
        </w:rPr>
        <w:footnoteReference w:id="3"/>
      </w:r>
      <w:r>
        <w:rPr>
          <w:lang w:eastAsia="ja-JP"/>
        </w:rPr>
        <w:t>)</w:t>
      </w:r>
      <w:commentRangeEnd w:id="2552"/>
      <w:r w:rsidR="0072232A">
        <w:rPr>
          <w:rStyle w:val="CommentReference"/>
        </w:rPr>
        <w:commentReference w:id="2552"/>
      </w:r>
      <w:commentRangeEnd w:id="2553"/>
      <w:r w:rsidR="007240E3">
        <w:rPr>
          <w:rStyle w:val="CommentReference"/>
        </w:rPr>
        <w:commentReference w:id="2553"/>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2571" w:name="_Toc72768950"/>
      <w:r>
        <w:t>Generic metadata associations</w:t>
      </w:r>
      <w:bookmarkEnd w:id="2571"/>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2572" w:name="_Toc72768951"/>
      <w:r>
        <w:t>Discarded concepts</w:t>
      </w:r>
      <w:bookmarkEnd w:id="2572"/>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lastRenderedPageBreak/>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2573" w:author="Katharina Schleidt" w:date="2021-07-06T13:17:00Z">
        <w:r w:rsidR="0072232A">
          <w:rPr>
            <w:lang w:eastAsia="ja-JP"/>
          </w:rPr>
          <w:t xml:space="preserve">either </w:t>
        </w:r>
      </w:ins>
      <w:r>
        <w:rPr>
          <w:lang w:eastAsia="ja-JP"/>
        </w:rPr>
        <w:t xml:space="preserve">the Observation </w:t>
      </w:r>
      <w:del w:id="2574" w:author="Katharina Schleidt" w:date="2021-07-06T13:17:00Z">
        <w:r w:rsidDel="0072232A">
          <w:rPr>
            <w:lang w:eastAsia="ja-JP"/>
          </w:rPr>
          <w:delText xml:space="preserve">and </w:delText>
        </w:r>
      </w:del>
      <w:ins w:id="2575"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2576" w:author="Katharina Schleidt" w:date="2021-07-05T19:40:00Z">
        <w:r w:rsidR="008212CB" w:rsidRPr="008212CB" w:rsidDel="00116C6C">
          <w:rPr>
            <w:lang w:eastAsia="ja-JP"/>
          </w:rPr>
          <w:delText xml:space="preserve">, </w:delText>
        </w:r>
      </w:del>
      <w:ins w:id="2577" w:author="Katharina Schleidt" w:date="2021-07-05T19:40:00Z">
        <w:r w:rsidR="00116C6C">
          <w:rPr>
            <w:lang w:eastAsia="ja-JP"/>
          </w:rPr>
          <w:t xml:space="preserve"> and</w:t>
        </w:r>
        <w:r w:rsidR="00116C6C" w:rsidRPr="008212CB">
          <w:rPr>
            <w:lang w:eastAsia="ja-JP"/>
          </w:rPr>
          <w:t xml:space="preserve"> </w:t>
        </w:r>
      </w:ins>
      <w:del w:id="2578" w:author="Katharina Schleidt" w:date="2021-07-05T19:40:00Z">
        <w:r w:rsidR="008212CB" w:rsidRPr="008212CB" w:rsidDel="00116C6C">
          <w:rPr>
            <w:lang w:eastAsia="ja-JP"/>
          </w:rPr>
          <w:delText xml:space="preserve">measurements </w:delText>
        </w:r>
      </w:del>
      <w:ins w:id="2579" w:author="Katharina Schleidt" w:date="2021-07-05T19:40:00Z">
        <w:r w:rsidR="00116C6C">
          <w:rPr>
            <w:lang w:eastAsia="ja-JP"/>
          </w:rPr>
          <w:t>M</w:t>
        </w:r>
        <w:r w:rsidR="00116C6C" w:rsidRPr="008212CB">
          <w:rPr>
            <w:lang w:eastAsia="ja-JP"/>
          </w:rPr>
          <w:t>easurements</w:t>
        </w:r>
      </w:ins>
      <w:del w:id="2580" w:author="Katharina Schleidt" w:date="2021-07-05T19:40:00Z">
        <w:r w:rsidR="008212CB" w:rsidRPr="008212CB" w:rsidDel="00116C6C">
          <w:rPr>
            <w:lang w:eastAsia="ja-JP"/>
          </w:rPr>
          <w:delText xml:space="preserve">and </w:delText>
        </w:r>
        <w:commentRangeStart w:id="2581"/>
        <w:commentRangeStart w:id="2582"/>
        <w:commentRangeStart w:id="2583"/>
        <w:r w:rsidR="008212CB" w:rsidRPr="008212CB" w:rsidDel="00116C6C">
          <w:rPr>
            <w:lang w:eastAsia="ja-JP"/>
          </w:rPr>
          <w:delText>samples</w:delText>
        </w:r>
        <w:commentRangeEnd w:id="2581"/>
        <w:r w:rsidR="00D75FE8" w:rsidDel="00116C6C">
          <w:rPr>
            <w:rStyle w:val="CommentReference"/>
          </w:rPr>
          <w:commentReference w:id="2581"/>
        </w:r>
      </w:del>
      <w:commentRangeEnd w:id="2582"/>
      <w:r w:rsidR="00116C6C">
        <w:rPr>
          <w:rStyle w:val="CommentReference"/>
        </w:rPr>
        <w:commentReference w:id="2582"/>
      </w:r>
      <w:commentRangeEnd w:id="2583"/>
      <w:r w:rsidR="00116C6C">
        <w:rPr>
          <w:rStyle w:val="CommentReference"/>
        </w:rPr>
        <w:commentReference w:id="2583"/>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2584"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2584"/>
    </w:p>
    <w:p w14:paraId="310591AF" w14:textId="19FDA2FF" w:rsidR="00491C3C" w:rsidRDefault="00295A39" w:rsidP="002B4EBE">
      <w:pPr>
        <w:pStyle w:val="a2"/>
      </w:pPr>
      <w:bookmarkStart w:id="2585" w:name="_Toc72768953"/>
      <w:r w:rsidRPr="00295A39">
        <w:t>Features, coverages and observations — Different views of information</w:t>
      </w:r>
      <w:bookmarkEnd w:id="2585"/>
    </w:p>
    <w:p w14:paraId="129A17BE" w14:textId="04A7858F" w:rsidR="00366758" w:rsidRDefault="00366758" w:rsidP="00366758">
      <w:r>
        <w:t>ISO 19109 describes the feature as a “fundamental unit of geographic information”. The “General Feature Model” (GFM) presented in ISO </w:t>
      </w:r>
      <w:commentRangeStart w:id="2586"/>
      <w:r>
        <w:t>19101</w:t>
      </w:r>
      <w:ins w:id="2587" w:author="Grellet Sylvain" w:date="2021-10-21T16:14:00Z">
        <w:r w:rsidR="00F914DA">
          <w:t xml:space="preserve"> </w:t>
        </w:r>
      </w:ins>
      <w:del w:id="2588" w:author="Grellet Sylvain" w:date="2021-10-21T16:14:00Z">
        <w:r w:rsidDel="00F914DA">
          <w:delText xml:space="preserve"> </w:delText>
        </w:r>
      </w:del>
      <w:commentRangeEnd w:id="2586"/>
      <w:r w:rsidR="00621028">
        <w:rPr>
          <w:rStyle w:val="CommentReference"/>
        </w:rPr>
        <w:commentReference w:id="2586"/>
      </w:r>
      <w:ins w:id="2589" w:author="Grellet Sylvain" w:date="2021-10-21T16:14:00Z">
        <w:r w:rsidR="00F914DA">
          <w:fldChar w:fldCharType="begin"/>
        </w:r>
        <w:r w:rsidR="00F914DA">
          <w:instrText xml:space="preserve"> REF _Ref85725265 \r \h </w:instrText>
        </w:r>
      </w:ins>
      <w:r w:rsidR="00F914DA">
        <w:fldChar w:fldCharType="separate"/>
      </w:r>
      <w:ins w:id="2590" w:author="Grellet Sylvain" w:date="2021-10-21T16:14:00Z">
        <w:r w:rsidR="00F914DA">
          <w:t>[21]</w:t>
        </w:r>
        <w:r w:rsidR="00F914DA">
          <w:fldChar w:fldCharType="end"/>
        </w:r>
        <w:r w:rsidR="00F914DA">
          <w:t xml:space="preserve"> </w:t>
        </w:r>
      </w:ins>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1072E5A3" w:rsidR="00366758" w:rsidRDefault="00366758" w:rsidP="00366758">
      <w:r>
        <w:t xml:space="preserve">The principal alternative model for geographic information is the coverage, described in </w:t>
      </w:r>
      <w:commentRangeStart w:id="2591"/>
      <w:commentRangeStart w:id="2592"/>
      <w:commentRangeStart w:id="2593"/>
      <w:r>
        <w:t>ISO</w:t>
      </w:r>
      <w:del w:id="2594" w:author="Katharina Schleidt" w:date="2021-10-20T18:28:00Z">
        <w:r w:rsidDel="00CE4088">
          <w:delText> </w:delText>
        </w:r>
      </w:del>
      <w:ins w:id="2595" w:author="Katharina Schleidt" w:date="2021-10-20T18:28:00Z">
        <w:r w:rsidR="00CE4088" w:rsidRPr="00CE4088">
          <w:t>/DIS 19123-1</w:t>
        </w:r>
      </w:ins>
      <w:commentRangeEnd w:id="2591"/>
      <w:r w:rsidR="00621028">
        <w:rPr>
          <w:rStyle w:val="CommentReference"/>
        </w:rPr>
        <w:commentReference w:id="2591"/>
      </w:r>
      <w:commentRangeEnd w:id="2592"/>
      <w:ins w:id="2596" w:author="Grellet Sylvain" w:date="2021-10-21T16:20:00Z">
        <w:r w:rsidR="008538CF">
          <w:t xml:space="preserve"> </w:t>
        </w:r>
      </w:ins>
      <w:r w:rsidR="0087602B">
        <w:rPr>
          <w:rStyle w:val="CommentReference"/>
        </w:rPr>
        <w:commentReference w:id="2592"/>
      </w:r>
      <w:commentRangeEnd w:id="2593"/>
      <w:ins w:id="2597" w:author="Grellet Sylvain" w:date="2021-10-21T16:20:00Z">
        <w:r w:rsidR="008538CF">
          <w:fldChar w:fldCharType="begin"/>
        </w:r>
        <w:r w:rsidR="008538CF">
          <w:instrText xml:space="preserve"> REF _Ref85725666 \r \h </w:instrText>
        </w:r>
      </w:ins>
      <w:r w:rsidR="008538CF">
        <w:fldChar w:fldCharType="separate"/>
      </w:r>
      <w:ins w:id="2598" w:author="Grellet Sylvain" w:date="2021-10-21T16:20:00Z">
        <w:r w:rsidR="008538CF">
          <w:t>[26]</w:t>
        </w:r>
        <w:r w:rsidR="008538CF">
          <w:fldChar w:fldCharType="end"/>
        </w:r>
        <w:r w:rsidR="008538CF">
          <w:t xml:space="preserve"> </w:t>
        </w:r>
      </w:ins>
      <w:r w:rsidR="00B763AC">
        <w:rPr>
          <w:rStyle w:val="CommentReference"/>
        </w:rPr>
        <w:commentReference w:id="2593"/>
      </w:r>
      <w:ins w:id="2599" w:author="Grellet Sylvain" w:date="2021-10-21T16:20:00Z">
        <w:r w:rsidR="008538CF">
          <w:fldChar w:fldCharType="begin"/>
        </w:r>
        <w:r w:rsidR="008538CF">
          <w:instrText xml:space="preserve"> REF _Ref85725673 \r \h </w:instrText>
        </w:r>
      </w:ins>
      <w:r w:rsidR="008538CF">
        <w:fldChar w:fldCharType="separate"/>
      </w:r>
      <w:ins w:id="2600" w:author="Grellet Sylvain" w:date="2021-10-21T16:20:00Z">
        <w:r w:rsidR="008538CF">
          <w:t>[27]</w:t>
        </w:r>
        <w:r w:rsidR="008538CF">
          <w:fldChar w:fldCharType="end"/>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2601" w:author="Katharina Schleidt" w:date="2021-07-05T20:14:00Z">
        <w:r w:rsidR="00EC3D8D" w:rsidRPr="00020674" w:rsidDel="00CC3A78">
          <w:delText>;</w:delText>
        </w:r>
        <w:r w:rsidR="00020674" w:rsidRPr="00020674" w:rsidDel="00CC3A78">
          <w:delText xml:space="preserve"> </w:delText>
        </w:r>
      </w:del>
      <w:ins w:id="2602" w:author="Katharina Schleidt" w:date="2021-07-05T20:14:00Z">
        <w:r w:rsidR="00CC3A78">
          <w:t>.</w:t>
        </w:r>
        <w:r w:rsidR="00CC3A78" w:rsidRPr="00020674">
          <w:t xml:space="preserve"> </w:t>
        </w:r>
      </w:ins>
      <w:del w:id="2603" w:author="Katharina Schleidt" w:date="2021-07-05T20:14:00Z">
        <w:r w:rsidR="00EC3D8D" w:rsidRPr="00020674" w:rsidDel="00CC3A78">
          <w:delText>therefore</w:delText>
        </w:r>
      </w:del>
      <w:ins w:id="2604"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2605" w:name="_l7a3n9" w:colFirst="0" w:colLast="0"/>
      <w:bookmarkEnd w:id="2605"/>
    </w:p>
    <w:p w14:paraId="4BD06ECF" w14:textId="5C794931" w:rsidR="00295A39" w:rsidRDefault="00295A39" w:rsidP="00295A39">
      <w:pPr>
        <w:pStyle w:val="a2"/>
      </w:pPr>
      <w:bookmarkStart w:id="2606" w:name="_Toc72768954"/>
      <w:r w:rsidRPr="00295A39">
        <w:lastRenderedPageBreak/>
        <w:t>Observation concerns</w:t>
      </w:r>
      <w:bookmarkEnd w:id="2606"/>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5BE0FF28"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ins w:id="2607" w:author="Grellet Sylvain" w:date="2021-10-21T14:47:00Z">
        <w:r w:rsidR="00901ACF">
          <w:rPr>
            <w:lang w:eastAsia="ja-JP"/>
          </w:rPr>
          <w:t>[10]</w:t>
        </w:r>
      </w:ins>
      <w:del w:id="2608" w:author="Grellet Sylvain" w:date="2021-10-21T14:47:00Z">
        <w:r w:rsidR="00821F18" w:rsidDel="00901ACF">
          <w:rPr>
            <w:lang w:eastAsia="ja-JP"/>
          </w:rPr>
          <w:delText>[16]</w:delText>
        </w:r>
      </w:del>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2609" w:author="Katharina Schleidt" w:date="2021-07-05T19:41:00Z">
        <w:r w:rsidR="000017EB" w:rsidRPr="000017EB" w:rsidDel="00116C6C">
          <w:rPr>
            <w:lang w:eastAsia="ja-JP"/>
          </w:rPr>
          <w:delText>Observations, measurements and samples</w:delText>
        </w:r>
      </w:del>
      <w:ins w:id="2610"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55BF6667"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ins w:id="2611" w:author="Grellet Sylvain" w:date="2021-10-21T14:49:00Z">
        <w:r w:rsidR="00202914">
          <w:rPr>
            <w:lang w:eastAsia="ja-JP"/>
          </w:rPr>
          <w:t>[11]</w:t>
        </w:r>
      </w:ins>
      <w:del w:id="2612" w:author="Grellet Sylvain" w:date="2021-10-21T14:49:00Z">
        <w:r w:rsidR="00821F18" w:rsidDel="00202914">
          <w:rPr>
            <w:lang w:eastAsia="ja-JP"/>
          </w:rPr>
          <w:delText>[17]</w:delText>
        </w:r>
      </w:del>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ins w:id="2613" w:author="Grellet Sylvain" w:date="2021-10-21T14:51:00Z">
        <w:r w:rsidR="00307FF9">
          <w:rPr>
            <w:lang w:eastAsia="ja-JP"/>
          </w:rPr>
          <w:t>[12]</w:t>
        </w:r>
      </w:ins>
      <w:del w:id="2614" w:author="Grellet Sylvain" w:date="2021-10-21T14:51:00Z">
        <w:r w:rsidR="00821F18" w:rsidDel="00307FF9">
          <w:rPr>
            <w:lang w:eastAsia="ja-JP"/>
          </w:rPr>
          <w:delText>[18]</w:delText>
        </w:r>
      </w:del>
      <w:r w:rsidR="00345B12">
        <w:rPr>
          <w:lang w:eastAsia="ja-JP"/>
        </w:rPr>
        <w:fldChar w:fldCharType="end"/>
      </w:r>
      <w:r>
        <w:rPr>
          <w:lang w:eastAsia="ja-JP"/>
        </w:rPr>
        <w:t xml:space="preserve">) share commonalities in the way they approach this topic. They both leverage the </w:t>
      </w:r>
      <w:del w:id="2615" w:author="Katharina Schleidt" w:date="2021-07-05T19:41:00Z">
        <w:r w:rsidR="001A4204" w:rsidRPr="001A4204" w:rsidDel="00116C6C">
          <w:rPr>
            <w:lang w:eastAsia="ja-JP"/>
          </w:rPr>
          <w:delText>Observations, measurements and samples</w:delText>
        </w:r>
      </w:del>
      <w:ins w:id="2616"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6C95CCF9"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ins w:id="2617" w:author="Grellet Sylvain" w:date="2021-10-21T14:49:00Z">
        <w:r w:rsidR="00202914">
          <w:rPr>
            <w:lang w:eastAsia="ja-JP"/>
          </w:rPr>
          <w:t>[11]</w:t>
        </w:r>
      </w:ins>
      <w:del w:id="2618" w:author="Grellet Sylvain" w:date="2021-10-21T14:49:00Z">
        <w:r w:rsidR="00821F18" w:rsidDel="00202914">
          <w:rPr>
            <w:lang w:eastAsia="ja-JP"/>
          </w:rPr>
          <w:delText>[17]</w:delText>
        </w:r>
      </w:del>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6938BF74"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ins w:id="2619" w:author="Grellet Sylvain" w:date="2021-10-21T13:37:00Z">
        <w:r w:rsidR="00FE6441">
          <w:rPr>
            <w:lang w:eastAsia="ja-JP"/>
          </w:rPr>
          <w:t>[3]</w:t>
        </w:r>
      </w:ins>
      <w:del w:id="2620" w:author="Grellet Sylvain" w:date="2021-10-21T13:37:00Z">
        <w:r w:rsidR="00821F18" w:rsidDel="00FE6441">
          <w:rPr>
            <w:lang w:eastAsia="ja-JP"/>
          </w:rPr>
          <w:delText>[4]</w:delText>
        </w:r>
      </w:del>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Pr>
          <w:lang w:eastAsia="ja-JP"/>
        </w:rPr>
        <w:lastRenderedPageBreak/>
        <w:t>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2621" w:name="_Toc72768955"/>
      <w:r w:rsidRPr="00295A39">
        <w:t>Sample, Sampling concerns</w:t>
      </w:r>
      <w:bookmarkEnd w:id="2621"/>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2622" w:author="Katharina Schleidt" w:date="2021-07-05T19:41:00Z">
        <w:r w:rsidR="001A4204" w:rsidRPr="001A4204" w:rsidDel="00116C6C">
          <w:rPr>
            <w:lang w:eastAsia="ja-JP"/>
          </w:rPr>
          <w:delText>Observations, measurements and samples</w:delText>
        </w:r>
      </w:del>
      <w:ins w:id="2623"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2624" w:author="Katharina Schleidt" w:date="2021-07-05T19:41:00Z">
        <w:r w:rsidR="00D763FF" w:rsidRPr="00D763FF" w:rsidDel="00116C6C">
          <w:rPr>
            <w:lang w:eastAsia="ja-JP"/>
          </w:rPr>
          <w:delText>Observations, measurements and samples</w:delText>
        </w:r>
      </w:del>
      <w:ins w:id="2625"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2626" w:name="_Toc72768956"/>
      <w:r w:rsidRPr="00295A39">
        <w:lastRenderedPageBreak/>
        <w:t>Observations and Coverages</w:t>
      </w:r>
      <w:bookmarkEnd w:id="2626"/>
    </w:p>
    <w:p w14:paraId="373E2D31" w14:textId="774446A4"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8D31E1" w:rsidRPr="00821F18" w:rsidRDefault="008D31E1" w:rsidP="00821F18">
                              <w:pPr>
                                <w:jc w:val="center"/>
                                <w:rPr>
                                  <w:b/>
                                  <w:bCs/>
                                  <w:sz w:val="20"/>
                                  <w:szCs w:val="20"/>
                                </w:rPr>
                              </w:pPr>
                              <w:r w:rsidRPr="00821F18">
                                <w:rPr>
                                  <w:b/>
                                  <w:bCs/>
                                  <w:sz w:val="20"/>
                                  <w:szCs w:val="20"/>
                                </w:rPr>
                                <w:t>Figure D.2 — O</w:t>
                              </w:r>
                              <w:del w:id="2627" w:author="Grellet Sylvain" w:date="2021-06-17T17:10:00Z">
                                <w:r w:rsidRPr="00821F18" w:rsidDel="00B63E0B">
                                  <w:rPr>
                                    <w:b/>
                                    <w:bCs/>
                                    <w:sz w:val="20"/>
                                    <w:szCs w:val="20"/>
                                  </w:rPr>
                                  <w:delText>&amp;</w:delText>
                                </w:r>
                              </w:del>
                              <w:r w:rsidRPr="00821F18">
                                <w:rPr>
                                  <w:b/>
                                  <w:bCs/>
                                  <w:sz w:val="20"/>
                                  <w:szCs w:val="20"/>
                                </w:rPr>
                                <w:t>M</w:t>
                              </w:r>
                              <w:ins w:id="2628" w:author="Grellet Sylvain" w:date="2021-06-17T17:10:00Z">
                                <w:r>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3B1385E6" w:rsidR="008D31E1" w:rsidRPr="00821F18" w:rsidRDefault="008D31E1" w:rsidP="00821F18">
                        <w:pPr>
                          <w:jc w:val="center"/>
                          <w:rPr>
                            <w:b/>
                            <w:bCs/>
                            <w:sz w:val="20"/>
                            <w:szCs w:val="20"/>
                          </w:rPr>
                        </w:pPr>
                        <w:r w:rsidRPr="00821F18">
                          <w:rPr>
                            <w:b/>
                            <w:bCs/>
                            <w:sz w:val="20"/>
                            <w:szCs w:val="20"/>
                          </w:rPr>
                          <w:t>Figure D.2 — O</w:t>
                        </w:r>
                        <w:del w:id="1206" w:author="Grellet Sylvain" w:date="2021-06-17T17:10:00Z">
                          <w:r w:rsidRPr="00821F18" w:rsidDel="00B63E0B">
                            <w:rPr>
                              <w:b/>
                              <w:bCs/>
                              <w:sz w:val="20"/>
                              <w:szCs w:val="20"/>
                            </w:rPr>
                            <w:delText>&amp;</w:delText>
                          </w:r>
                        </w:del>
                        <w:r w:rsidRPr="00821F18">
                          <w:rPr>
                            <w:b/>
                            <w:bCs/>
                            <w:sz w:val="20"/>
                            <w:szCs w:val="20"/>
                          </w:rPr>
                          <w:t>M</w:t>
                        </w:r>
                        <w:ins w:id="1207" w:author="Grellet Sylvain" w:date="2021-06-17T17:10:00Z">
                          <w:r>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2629"/>
      <w:commentRangeStart w:id="2630"/>
      <w:commentRangeStart w:id="2631"/>
      <w:r w:rsidR="00621028">
        <w:t>ISO 19123-2:2018</w:t>
      </w:r>
      <w:r w:rsidR="00621028">
        <w:rPr>
          <w:lang w:eastAsia="ja-JP"/>
        </w:rPr>
        <w:t xml:space="preserve"> &amp; </w:t>
      </w:r>
      <w:ins w:id="2632" w:author="Katharina Schleidt" w:date="2021-10-20T18:29:00Z">
        <w:r w:rsidR="00CE4088">
          <w:rPr>
            <w:lang w:eastAsia="ja-JP"/>
          </w:rPr>
          <w:t>ISO</w:t>
        </w:r>
        <w:r w:rsidR="00CE4088" w:rsidRPr="00CE4088">
          <w:rPr>
            <w:lang w:eastAsia="ja-JP"/>
          </w:rPr>
          <w:t>/DIS 19123-1</w:t>
        </w:r>
      </w:ins>
      <w:del w:id="2633" w:author="Katharina Schleidt" w:date="2021-10-20T18:29:00Z">
        <w:r w:rsidR="00621028" w:rsidDel="00CE4088">
          <w:rPr>
            <w:lang w:eastAsia="ja-JP"/>
          </w:rPr>
          <w:delText>ISO 19123-1:</w:delText>
        </w:r>
      </w:del>
      <w:del w:id="2634" w:author="Katharina Schleidt" w:date="2021-10-11T14:26:00Z">
        <w:r w:rsidR="00621028" w:rsidDel="00B763AC">
          <w:rPr>
            <w:lang w:eastAsia="ja-JP"/>
          </w:rPr>
          <w:delText>20xx</w:delText>
        </w:r>
      </w:del>
      <w:commentRangeEnd w:id="2629"/>
      <w:del w:id="2635" w:author="Katharina Schleidt" w:date="2021-10-20T18:29:00Z">
        <w:r w:rsidR="00501289" w:rsidDel="00CE4088">
          <w:rPr>
            <w:rStyle w:val="CommentReference"/>
          </w:rPr>
          <w:commentReference w:id="2629"/>
        </w:r>
        <w:commentRangeEnd w:id="2630"/>
        <w:r w:rsidR="0087602B" w:rsidDel="00CE4088">
          <w:rPr>
            <w:rStyle w:val="CommentReference"/>
          </w:rPr>
          <w:commentReference w:id="2630"/>
        </w:r>
        <w:commentRangeEnd w:id="2631"/>
        <w:r w:rsidR="00B763AC" w:rsidDel="00CE4088">
          <w:rPr>
            <w:rStyle w:val="CommentReference"/>
            <w:rFonts w:ascii="Cambria" w:eastAsia="Calibri" w:hAnsi="Cambria"/>
            <w:lang w:val="en-GB"/>
          </w:rPr>
          <w:commentReference w:id="2631"/>
        </w:r>
      </w:del>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ins w:id="2636" w:author="Grellet Sylvain" w:date="2021-10-21T14:56:00Z">
        <w:r w:rsidR="000B7BFE">
          <w:rPr>
            <w:lang w:eastAsia="ja-JP"/>
          </w:rPr>
          <w:t>[16]</w:t>
        </w:r>
      </w:ins>
      <w:del w:id="2637" w:author="Grellet Sylvain" w:date="2021-10-21T14:56:00Z">
        <w:r w:rsidDel="000B7BFE">
          <w:rPr>
            <w:lang w:eastAsia="ja-JP"/>
          </w:rPr>
          <w:delText>[25]</w:delText>
        </w:r>
      </w:del>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8D31E1" w:rsidRPr="00821F18" w:rsidRDefault="008D31E1"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8D31E1" w:rsidRPr="00821F18" w:rsidRDefault="008D31E1"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8D31E1" w:rsidRPr="00821F18" w:rsidRDefault="008D31E1"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8D31E1" w:rsidRPr="00821F18" w:rsidRDefault="008D31E1"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8D31E1" w:rsidRPr="00821F18" w:rsidRDefault="008D31E1"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8D31E1" w:rsidRPr="00821F18" w:rsidRDefault="008D31E1"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2638" w:name="_Toc443470372"/>
      <w:bookmarkStart w:id="2639" w:name="_Toc450303224"/>
      <w:bookmarkStart w:id="2640" w:name="_Toc9996979"/>
      <w:bookmarkStart w:id="2641" w:name="_Toc353342679"/>
      <w:bookmarkStart w:id="2642" w:name="_Toc72768957"/>
      <w:r w:rsidRPr="00F02BC7">
        <w:lastRenderedPageBreak/>
        <w:t>Bibliography</w:t>
      </w:r>
      <w:bookmarkEnd w:id="2638"/>
      <w:bookmarkEnd w:id="2639"/>
      <w:bookmarkEnd w:id="2640"/>
      <w:bookmarkEnd w:id="2641"/>
      <w:bookmarkEnd w:id="2642"/>
    </w:p>
    <w:p w14:paraId="2D5EEB0F" w14:textId="77777777" w:rsidR="000E01BD" w:rsidRPr="000E01BD" w:rsidRDefault="000E01BD" w:rsidP="00220B53">
      <w:pPr>
        <w:numPr>
          <w:ilvl w:val="0"/>
          <w:numId w:val="27"/>
        </w:numPr>
        <w:rPr>
          <w:lang w:val="de"/>
        </w:rPr>
      </w:pPr>
      <w:bookmarkStart w:id="2643" w:name="_Ref52486356"/>
      <w:bookmarkStart w:id="2644"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2643"/>
    </w:p>
    <w:p w14:paraId="2D6C5F90" w14:textId="51F44629" w:rsidR="000E01BD" w:rsidRPr="001A42F9" w:rsidRDefault="000E01BD" w:rsidP="00220B53">
      <w:pPr>
        <w:numPr>
          <w:ilvl w:val="0"/>
          <w:numId w:val="27"/>
        </w:numPr>
        <w:rPr>
          <w:lang w:val="en-US"/>
        </w:rPr>
      </w:pPr>
      <w:bookmarkStart w:id="2645"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2645"/>
    </w:p>
    <w:p w14:paraId="319AEB3C" w14:textId="4D58E822" w:rsidR="000E01BD" w:rsidRPr="001A42F9" w:rsidDel="00FE6441" w:rsidRDefault="005C6D04" w:rsidP="00220B53">
      <w:pPr>
        <w:numPr>
          <w:ilvl w:val="0"/>
          <w:numId w:val="27"/>
        </w:numPr>
        <w:rPr>
          <w:del w:id="2646" w:author="Grellet Sylvain" w:date="2021-10-21T13:37:00Z"/>
          <w:lang w:val="en-US"/>
        </w:rPr>
      </w:pPr>
      <w:ins w:id="2647" w:author="Katharina Schleidt" w:date="2021-04-21T15:08:00Z">
        <w:del w:id="2648" w:author="Grellet Sylvain" w:date="2021-10-21T13:37:00Z">
          <w:r w:rsidRPr="005C6D04" w:rsidDel="00FE6441">
            <w:rPr>
              <w:i/>
              <w:lang w:val="en-US"/>
            </w:rPr>
            <w:delText>(removed as no longer relevant)</w:delText>
          </w:r>
        </w:del>
      </w:ins>
      <w:commentRangeStart w:id="2649"/>
      <w:del w:id="2650" w:author="Grellet Sylvain" w:date="2021-10-21T13:37:00Z">
        <w:r w:rsidR="000E01BD" w:rsidRPr="001A42F9" w:rsidDel="00FE6441">
          <w:rPr>
            <w:i/>
            <w:lang w:val="en-US"/>
          </w:rPr>
          <w:delText>GML Encoding of Discrete Coverages (interleaved pattern),</w:delText>
        </w:r>
        <w:r w:rsidR="000E01BD" w:rsidRPr="001A42F9" w:rsidDel="00FE6441">
          <w:rPr>
            <w:lang w:val="en-US"/>
          </w:rPr>
          <w:delText xml:space="preserve"> OpenGIS® Best Practice OGC document 06188r1</w:delText>
        </w:r>
        <w:commentRangeEnd w:id="2649"/>
        <w:r w:rsidDel="00FE6441">
          <w:rPr>
            <w:rStyle w:val="CommentReference"/>
          </w:rPr>
          <w:commentReference w:id="2649"/>
        </w:r>
      </w:del>
    </w:p>
    <w:p w14:paraId="1F3F210F" w14:textId="77777777" w:rsidR="000E01BD" w:rsidRPr="000E01BD" w:rsidRDefault="000E01BD" w:rsidP="00220B53">
      <w:pPr>
        <w:numPr>
          <w:ilvl w:val="0"/>
          <w:numId w:val="27"/>
        </w:numPr>
        <w:rPr>
          <w:lang w:val="de"/>
        </w:rPr>
      </w:pPr>
      <w:bookmarkStart w:id="2651"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2651"/>
    </w:p>
    <w:p w14:paraId="53E40222" w14:textId="77777777" w:rsidR="000E01BD" w:rsidRPr="001A42F9" w:rsidRDefault="000E01BD" w:rsidP="00220B53">
      <w:pPr>
        <w:numPr>
          <w:ilvl w:val="0"/>
          <w:numId w:val="27"/>
        </w:numPr>
        <w:rPr>
          <w:lang w:val="en-US"/>
        </w:rPr>
      </w:pPr>
      <w:bookmarkStart w:id="2652" w:name="_Ref52486369"/>
      <w:r w:rsidRPr="001A42F9">
        <w:rPr>
          <w:i/>
          <w:lang w:val="en-US"/>
        </w:rPr>
        <w:t>VIM3: International vocabulary of metrology – Basic and general concepts and associated terms</w:t>
      </w:r>
      <w:r w:rsidRPr="001A42F9">
        <w:rPr>
          <w:lang w:val="en-US"/>
        </w:rPr>
        <w:t xml:space="preserve"> : BIPM/ISO 2012</w:t>
      </w:r>
      <w:bookmarkEnd w:id="2652"/>
    </w:p>
    <w:p w14:paraId="6D32A957" w14:textId="1AA6E056" w:rsidR="000E01BD" w:rsidRPr="001A42F9" w:rsidDel="006C3505" w:rsidRDefault="005C6D04" w:rsidP="00220B53">
      <w:pPr>
        <w:numPr>
          <w:ilvl w:val="0"/>
          <w:numId w:val="27"/>
        </w:numPr>
        <w:rPr>
          <w:del w:id="2653" w:author="Grellet Sylvain" w:date="2021-10-21T13:43:00Z"/>
          <w:lang w:val="en-US"/>
        </w:rPr>
      </w:pPr>
      <w:ins w:id="2654" w:author="Katharina Schleidt" w:date="2021-04-21T15:08:00Z">
        <w:del w:id="2655" w:author="Grellet Sylvain" w:date="2021-10-21T13:43:00Z">
          <w:r w:rsidRPr="005C6D04" w:rsidDel="006C3505">
            <w:rPr>
              <w:lang w:val="en-US"/>
            </w:rPr>
            <w:delText>(removed as no longer relevant)</w:delText>
          </w:r>
        </w:del>
      </w:ins>
      <w:commentRangeStart w:id="2656"/>
      <w:del w:id="2657" w:author="Grellet Sylvain" w:date="2021-10-21T13:43:00Z">
        <w:r w:rsidR="000E01BD" w:rsidRPr="001A42F9" w:rsidDel="006C3505">
          <w:rPr>
            <w:lang w:val="en-US"/>
          </w:rPr>
          <w:delText xml:space="preserve">ISO/TS 19101-2, 2008, </w:delText>
        </w:r>
        <w:r w:rsidR="000E01BD" w:rsidRPr="001A42F9" w:rsidDel="006C3505">
          <w:rPr>
            <w:i/>
            <w:lang w:val="en-US"/>
          </w:rPr>
          <w:delText>Geographic information — Reference model — Part 2: Imagery</w:delText>
        </w:r>
        <w:commentRangeEnd w:id="2656"/>
        <w:r w:rsidDel="006C3505">
          <w:rPr>
            <w:rStyle w:val="CommentReference"/>
          </w:rPr>
          <w:commentReference w:id="2656"/>
        </w:r>
      </w:del>
    </w:p>
    <w:p w14:paraId="4B976A63" w14:textId="28322221" w:rsidR="000E01BD" w:rsidRPr="001A42F9" w:rsidDel="006C3505" w:rsidRDefault="005C6D04" w:rsidP="00220B53">
      <w:pPr>
        <w:numPr>
          <w:ilvl w:val="0"/>
          <w:numId w:val="27"/>
        </w:numPr>
        <w:rPr>
          <w:del w:id="2658" w:author="Grellet Sylvain" w:date="2021-10-21T13:43:00Z"/>
          <w:lang w:val="en-US"/>
        </w:rPr>
      </w:pPr>
      <w:ins w:id="2659" w:author="Katharina Schleidt" w:date="2021-04-21T15:08:00Z">
        <w:del w:id="2660" w:author="Grellet Sylvain" w:date="2021-10-21T13:43:00Z">
          <w:r w:rsidRPr="005C6D04" w:rsidDel="006C3505">
            <w:rPr>
              <w:lang w:val="en-US"/>
            </w:rPr>
            <w:delText>(removed as no longer relevant)</w:delText>
          </w:r>
        </w:del>
      </w:ins>
      <w:commentRangeStart w:id="2661"/>
      <w:del w:id="2662" w:author="Grellet Sylvain" w:date="2021-10-21T13:43:00Z">
        <w:r w:rsidR="000E01BD" w:rsidRPr="001A42F9" w:rsidDel="006C3505">
          <w:rPr>
            <w:lang w:val="en-US"/>
          </w:rPr>
          <w:delText xml:space="preserve">ISO 19115-2:2019, </w:delText>
        </w:r>
        <w:r w:rsidR="000E01BD" w:rsidRPr="001A42F9" w:rsidDel="006C3505">
          <w:rPr>
            <w:i/>
            <w:lang w:val="en-US"/>
          </w:rPr>
          <w:delText>Geographic information — Metadata — Part 2: Extensions for imagery and gridded data</w:delText>
        </w:r>
        <w:commentRangeEnd w:id="2661"/>
        <w:r w:rsidDel="006C3505">
          <w:rPr>
            <w:rStyle w:val="CommentReference"/>
          </w:rPr>
          <w:commentReference w:id="2661"/>
        </w:r>
      </w:del>
    </w:p>
    <w:p w14:paraId="0AD93481" w14:textId="04F42AED" w:rsidR="000E01BD" w:rsidRPr="001A42F9" w:rsidDel="006C3505" w:rsidRDefault="00F24D49" w:rsidP="00220B53">
      <w:pPr>
        <w:numPr>
          <w:ilvl w:val="0"/>
          <w:numId w:val="27"/>
        </w:numPr>
        <w:rPr>
          <w:del w:id="2663" w:author="Grellet Sylvain" w:date="2021-10-21T13:43:00Z"/>
          <w:lang w:val="en-US"/>
        </w:rPr>
      </w:pPr>
      <w:del w:id="2664" w:author="Grellet Sylvain" w:date="2021-10-21T13:43:00Z">
        <w:r w:rsidRPr="001A42F9" w:rsidDel="006C3505">
          <w:rPr>
            <w:lang w:val="en-US"/>
          </w:rPr>
          <w:delText>(removed as no longer relevant)</w:delText>
        </w:r>
      </w:del>
    </w:p>
    <w:p w14:paraId="49BFF8DA" w14:textId="1D26219D" w:rsidR="000E01BD" w:rsidRPr="005C6D04" w:rsidDel="006C3505" w:rsidRDefault="005C6D04" w:rsidP="00220B53">
      <w:pPr>
        <w:numPr>
          <w:ilvl w:val="0"/>
          <w:numId w:val="27"/>
        </w:numPr>
        <w:rPr>
          <w:del w:id="2665" w:author="Grellet Sylvain" w:date="2021-10-21T13:43:00Z"/>
          <w:lang w:val="en-US"/>
          <w:rPrChange w:id="2666" w:author="Katharina Schleidt" w:date="2021-04-21T15:08:00Z">
            <w:rPr>
              <w:del w:id="2667" w:author="Grellet Sylvain" w:date="2021-10-21T13:43:00Z"/>
              <w:lang w:val="de"/>
            </w:rPr>
          </w:rPrChange>
        </w:rPr>
      </w:pPr>
      <w:ins w:id="2668" w:author="Katharina Schleidt" w:date="2021-04-21T15:08:00Z">
        <w:del w:id="2669" w:author="Grellet Sylvain" w:date="2021-10-21T13:43:00Z">
          <w:r w:rsidRPr="005C6D04" w:rsidDel="006C3505">
            <w:rPr>
              <w:lang w:val="en-US"/>
              <w:rPrChange w:id="2670" w:author="Katharina Schleidt" w:date="2021-04-21T15:08:00Z">
                <w:rPr>
                  <w:lang w:val="de"/>
                </w:rPr>
              </w:rPrChange>
            </w:rPr>
            <w:delText>(removed as no longer relevant)</w:delText>
          </w:r>
        </w:del>
      </w:ins>
      <w:del w:id="2671" w:author="Grellet Sylvain" w:date="2021-10-21T13:43:00Z">
        <w:r w:rsidR="000E01BD" w:rsidRPr="005C6D04" w:rsidDel="006C3505">
          <w:rPr>
            <w:lang w:val="en-US"/>
            <w:rPrChange w:id="2672" w:author="Katharina Schleidt" w:date="2021-04-21T15:08:00Z">
              <w:rPr>
                <w:lang w:val="de"/>
              </w:rPr>
            </w:rPrChange>
          </w:rPr>
          <w:delText xml:space="preserve">ISO 19143:2010, </w:delText>
        </w:r>
        <w:r w:rsidR="000E01BD" w:rsidRPr="005C6D04" w:rsidDel="006C3505">
          <w:rPr>
            <w:i/>
            <w:lang w:val="en-US"/>
            <w:rPrChange w:id="2673"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2674"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and polynomial </w:t>
      </w:r>
      <w:proofErr w:type="spellStart"/>
      <w:r w:rsidRPr="000E01BD">
        <w:rPr>
          <w:i/>
          <w:lang w:val="de"/>
        </w:rPr>
        <w:t>representations</w:t>
      </w:r>
      <w:proofErr w:type="spellEnd"/>
      <w:r w:rsidRPr="000E01BD">
        <w:rPr>
          <w:lang w:val="de"/>
        </w:rPr>
        <w:t>, New York: Academic Press</w:t>
      </w:r>
      <w:bookmarkEnd w:id="2674"/>
    </w:p>
    <w:p w14:paraId="66D96BEC" w14:textId="77777777" w:rsidR="000E01BD" w:rsidRPr="000E01BD" w:rsidRDefault="000E01BD" w:rsidP="00220B53">
      <w:pPr>
        <w:numPr>
          <w:ilvl w:val="0"/>
          <w:numId w:val="27"/>
        </w:numPr>
        <w:rPr>
          <w:lang w:val="de"/>
        </w:rPr>
      </w:pPr>
      <w:bookmarkStart w:id="2675"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and </w:t>
      </w:r>
      <w:proofErr w:type="spellStart"/>
      <w:r w:rsidRPr="000E01BD">
        <w:rPr>
          <w:i/>
          <w:lang w:val="de"/>
        </w:rPr>
        <w:t>invariance</w:t>
      </w:r>
      <w:proofErr w:type="spellEnd"/>
      <w:r w:rsidRPr="000E01BD">
        <w:rPr>
          <w:lang w:val="de"/>
        </w:rPr>
        <w:t>, New York: Academic Press</w:t>
      </w:r>
      <w:bookmarkEnd w:id="2675"/>
    </w:p>
    <w:p w14:paraId="3E0E2329" w14:textId="376DE00D" w:rsidR="000E01BD" w:rsidRPr="001A42F9" w:rsidRDefault="000E01BD" w:rsidP="00220B53">
      <w:pPr>
        <w:numPr>
          <w:ilvl w:val="0"/>
          <w:numId w:val="27"/>
        </w:numPr>
        <w:rPr>
          <w:lang w:val="en-US"/>
        </w:rPr>
      </w:pPr>
      <w:bookmarkStart w:id="2676"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2676"/>
      <w:r w:rsidRPr="001A42F9">
        <w:rPr>
          <w:lang w:val="en-US"/>
        </w:rPr>
        <w:t xml:space="preserve"> </w:t>
      </w:r>
    </w:p>
    <w:p w14:paraId="3F67C159" w14:textId="66E90A75" w:rsidR="000E01BD" w:rsidRPr="001B02F3" w:rsidDel="001E7714" w:rsidRDefault="005C6D04" w:rsidP="00220B53">
      <w:pPr>
        <w:numPr>
          <w:ilvl w:val="0"/>
          <w:numId w:val="27"/>
        </w:numPr>
        <w:rPr>
          <w:del w:id="2677" w:author="Grellet Sylvain" w:date="2021-10-21T13:58:00Z"/>
          <w:lang w:val="en-US"/>
          <w:rPrChange w:id="2678" w:author="Katharina Schleidt" w:date="2021-04-18T19:25:00Z">
            <w:rPr>
              <w:del w:id="2679" w:author="Grellet Sylvain" w:date="2021-10-21T13:58:00Z"/>
              <w:lang w:val="de"/>
            </w:rPr>
          </w:rPrChange>
        </w:rPr>
      </w:pPr>
      <w:ins w:id="2680" w:author="Katharina Schleidt" w:date="2021-04-21T15:09:00Z">
        <w:del w:id="2681" w:author="Grellet Sylvain" w:date="2021-10-21T13:58:00Z">
          <w:r w:rsidRPr="005C6D04" w:rsidDel="001E7714">
            <w:rPr>
              <w:i/>
              <w:lang w:val="en-US"/>
            </w:rPr>
            <w:delText>(removed as no longer relevant)</w:delText>
          </w:r>
        </w:del>
      </w:ins>
      <w:del w:id="2682" w:author="Grellet Sylvain" w:date="2021-10-21T13:58:00Z">
        <w:r w:rsidR="000E01BD" w:rsidRPr="001A42F9" w:rsidDel="001E7714">
          <w:rPr>
            <w:i/>
            <w:lang w:val="en-US"/>
          </w:rPr>
          <w:delText>Object Constraint Language (OCL) v2.0</w:delText>
        </w:r>
        <w:r w:rsidR="000E01BD" w:rsidRPr="001A42F9" w:rsidDel="001E7714">
          <w:rPr>
            <w:lang w:val="en-US"/>
          </w:rPr>
          <w:delText xml:space="preserve">. </w:delText>
        </w:r>
        <w:r w:rsidR="000E01BD" w:rsidRPr="001B02F3" w:rsidDel="001E7714">
          <w:rPr>
            <w:lang w:val="en-US"/>
            <w:rPrChange w:id="2683" w:author="Katharina Schleidt" w:date="2021-04-18T19:25:00Z">
              <w:rPr>
                <w:lang w:val="de"/>
              </w:rPr>
            </w:rPrChange>
          </w:rPr>
          <w:delText>OMG Available Specification formal/06-05-01. Object Management Group, Needham, Mass. USA</w:delText>
        </w:r>
      </w:del>
    </w:p>
    <w:p w14:paraId="2534BCEA" w14:textId="2EF1A1AB" w:rsidR="001E7714" w:rsidRDefault="000E01BD" w:rsidP="001E7714">
      <w:pPr>
        <w:numPr>
          <w:ilvl w:val="0"/>
          <w:numId w:val="27"/>
        </w:numPr>
        <w:rPr>
          <w:ins w:id="2684" w:author="Grellet Sylvain" w:date="2021-10-21T14:03:00Z"/>
          <w:lang w:val="en-US"/>
        </w:rPr>
      </w:pPr>
      <w:bookmarkStart w:id="2685" w:name="_Ref85807743"/>
      <w:commentRangeStart w:id="2686"/>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Originally published in the Disseminations of the International Statistical Applications Institute, 4th edition, 1995, Wichita: ACG Press, pp. 6166. Revised 1996, 1997. Available (viewed 202</w:t>
      </w:r>
      <w:ins w:id="2687" w:author="Grellet Sylvain" w:date="2021-10-21T14:02:00Z">
        <w:r w:rsidR="001E7714">
          <w:rPr>
            <w:lang w:val="en-US"/>
          </w:rPr>
          <w:t>1</w:t>
        </w:r>
      </w:ins>
      <w:del w:id="2688" w:author="Grellet Sylvain" w:date="2021-10-21T14:02:00Z">
        <w:r w:rsidRPr="001A42F9" w:rsidDel="001E7714">
          <w:rPr>
            <w:lang w:val="en-US"/>
          </w:rPr>
          <w:delText>0</w:delText>
        </w:r>
      </w:del>
      <w:r w:rsidRPr="001A42F9">
        <w:rPr>
          <w:lang w:val="en-US"/>
        </w:rPr>
        <w:t>-</w:t>
      </w:r>
      <w:ins w:id="2689" w:author="Grellet Sylvain" w:date="2021-10-21T14:02:00Z">
        <w:r w:rsidR="001E7714">
          <w:rPr>
            <w:lang w:val="en-US"/>
          </w:rPr>
          <w:t>10</w:t>
        </w:r>
      </w:ins>
      <w:del w:id="2690" w:author="Grellet Sylvain" w:date="2021-10-21T14:02:00Z">
        <w:r w:rsidRPr="001A42F9" w:rsidDel="001E7714">
          <w:rPr>
            <w:lang w:val="en-US"/>
          </w:rPr>
          <w:delText>09</w:delText>
        </w:r>
      </w:del>
      <w:r w:rsidRPr="001A42F9">
        <w:rPr>
          <w:lang w:val="en-US"/>
        </w:rPr>
        <w:t>-2</w:t>
      </w:r>
      <w:ins w:id="2691" w:author="Grellet Sylvain" w:date="2021-10-21T14:02:00Z">
        <w:r w:rsidR="001E7714">
          <w:rPr>
            <w:lang w:val="en-US"/>
          </w:rPr>
          <w:t>1</w:t>
        </w:r>
      </w:ins>
      <w:r w:rsidRPr="001A42F9">
        <w:rPr>
          <w:lang w:val="en-US"/>
        </w:rPr>
        <w:t xml:space="preserve">) at </w:t>
      </w:r>
      <w:ins w:id="2692" w:author="Grellet Sylvain" w:date="2021-10-21T14:03:00Z">
        <w:r w:rsidR="001E7714">
          <w:rPr>
            <w:lang w:val="en-US"/>
          </w:rPr>
          <w:fldChar w:fldCharType="begin"/>
        </w:r>
        <w:r w:rsidR="001E7714">
          <w:rPr>
            <w:lang w:val="en-US"/>
          </w:rPr>
          <w:instrText xml:space="preserve"> HYPERLINK "</w:instrText>
        </w:r>
        <w:r w:rsidR="001E7714" w:rsidRPr="001E7714">
          <w:rPr>
            <w:lang w:val="en-US"/>
          </w:rPr>
          <w:instrText>https://www.academia.edu/3337298/Measurement_theory_Frequently_asked_questions</w:instrText>
        </w:r>
        <w:r w:rsidR="001E7714">
          <w:rPr>
            <w:lang w:val="en-US"/>
          </w:rPr>
          <w:instrText xml:space="preserve">" </w:instrText>
        </w:r>
        <w:r w:rsidR="001E7714">
          <w:rPr>
            <w:lang w:val="en-US"/>
          </w:rPr>
          <w:fldChar w:fldCharType="separate"/>
        </w:r>
        <w:r w:rsidR="001E7714" w:rsidRPr="00157400">
          <w:rPr>
            <w:rStyle w:val="Hyperlink"/>
            <w:lang w:val="en-US"/>
          </w:rPr>
          <w:t>https://www.academia.edu/3337298/Measurement_theory_Frequently_asked_questions</w:t>
        </w:r>
        <w:r w:rsidR="001E7714">
          <w:rPr>
            <w:lang w:val="en-US"/>
          </w:rPr>
          <w:fldChar w:fldCharType="end"/>
        </w:r>
        <w:bookmarkEnd w:id="2685"/>
        <w:r w:rsidR="001E7714">
          <w:rPr>
            <w:lang w:val="en-US"/>
          </w:rPr>
          <w:t xml:space="preserve"> </w:t>
        </w:r>
      </w:ins>
    </w:p>
    <w:p w14:paraId="0A714AED" w14:textId="3525B2C4" w:rsidR="000E01BD" w:rsidRPr="001A42F9" w:rsidDel="001E7714" w:rsidRDefault="00A27DE8" w:rsidP="00220B53">
      <w:pPr>
        <w:numPr>
          <w:ilvl w:val="0"/>
          <w:numId w:val="27"/>
        </w:numPr>
        <w:rPr>
          <w:del w:id="2693" w:author="Grellet Sylvain" w:date="2021-10-21T14:03:00Z"/>
          <w:lang w:val="en-US"/>
        </w:rPr>
      </w:pPr>
      <w:del w:id="2694" w:author="Grellet Sylvain" w:date="2021-10-21T14:03:00Z">
        <w:r w:rsidDel="001E7714">
          <w:fldChar w:fldCharType="begin"/>
        </w:r>
        <w:r w:rsidDel="001E7714">
          <w:delInstrText xml:space="preserve"> HYPERLINK "ftp://ftp.sas.com/pub/neural/measurement.html" \h </w:delInstrText>
        </w:r>
        <w:r w:rsidDel="001E7714">
          <w:fldChar w:fldCharType="separate"/>
        </w:r>
        <w:r w:rsidR="000E01BD" w:rsidRPr="001A42F9" w:rsidDel="001E7714">
          <w:rPr>
            <w:rStyle w:val="Hyperlink"/>
            <w:lang w:val="en-US"/>
          </w:rPr>
          <w:delText>ftp://ftp.sas.com/pub/neural/measurement.html</w:delText>
        </w:r>
        <w:r w:rsidDel="001E7714">
          <w:rPr>
            <w:rStyle w:val="Hyperlink"/>
            <w:lang w:val="en-US"/>
          </w:rPr>
          <w:fldChar w:fldCharType="end"/>
        </w:r>
        <w:commentRangeEnd w:id="2686"/>
        <w:r w:rsidR="003A68D3" w:rsidDel="001E7714">
          <w:rPr>
            <w:rStyle w:val="CommentReference"/>
          </w:rPr>
          <w:commentReference w:id="2686"/>
        </w:r>
      </w:del>
    </w:p>
    <w:p w14:paraId="37542689" w14:textId="25B8126B" w:rsidR="000E01BD" w:rsidRPr="001A42F9" w:rsidRDefault="000E01BD" w:rsidP="00220B53">
      <w:pPr>
        <w:numPr>
          <w:ilvl w:val="0"/>
          <w:numId w:val="27"/>
        </w:numPr>
        <w:rPr>
          <w:lang w:val="en-US"/>
        </w:rPr>
      </w:pPr>
      <w:bookmarkStart w:id="2695" w:name="_Ref85719946"/>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2696" w:author="Katharina Schleidt" w:date="2021-04-18T20:18:00Z">
        <w:r w:rsidR="00032197" w:rsidRPr="00032197">
          <w:t>https://ucum.org/ucum.html</w:t>
        </w:r>
      </w:ins>
      <w:del w:id="2697"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8">
        <w:r w:rsidRPr="001A42F9">
          <w:rPr>
            <w:rStyle w:val="Hyperlink"/>
            <w:lang w:val="en-US"/>
          </w:rPr>
          <w:t>http://finto.fi/ucum/en/</w:t>
        </w:r>
      </w:hyperlink>
      <w:r w:rsidRPr="001A42F9">
        <w:rPr>
          <w:lang w:val="en-US"/>
        </w:rPr>
        <w:t xml:space="preserve"> (viewed 2020-09-24) </w:t>
      </w:r>
      <w:bookmarkEnd w:id="2695"/>
    </w:p>
    <w:p w14:paraId="325737B4" w14:textId="0C1E8927" w:rsidR="000E01BD" w:rsidRPr="000E01BD" w:rsidRDefault="000E01BD" w:rsidP="00220B53">
      <w:pPr>
        <w:numPr>
          <w:ilvl w:val="0"/>
          <w:numId w:val="27"/>
        </w:numPr>
        <w:rPr>
          <w:lang w:val="de"/>
        </w:rPr>
      </w:pPr>
      <w:bookmarkStart w:id="2698"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9">
        <w:r w:rsidRPr="000E01BD">
          <w:rPr>
            <w:rStyle w:val="Hyperlink"/>
            <w:lang w:val="de"/>
          </w:rPr>
          <w:t>http://www.opengeospatial.org/standards/sensorml</w:t>
        </w:r>
      </w:hyperlink>
      <w:bookmarkEnd w:id="2698"/>
    </w:p>
    <w:p w14:paraId="5700B760" w14:textId="77777777" w:rsidR="000E01BD" w:rsidRPr="001A42F9" w:rsidRDefault="000E01BD" w:rsidP="00220B53">
      <w:pPr>
        <w:numPr>
          <w:ilvl w:val="0"/>
          <w:numId w:val="27"/>
        </w:numPr>
        <w:rPr>
          <w:lang w:val="en-US"/>
        </w:rPr>
      </w:pPr>
      <w:bookmarkStart w:id="2699"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2699"/>
      <w:r w:rsidRPr="001A42F9">
        <w:rPr>
          <w:lang w:val="en-US"/>
        </w:rPr>
        <w:t xml:space="preserve"> </w:t>
      </w:r>
    </w:p>
    <w:p w14:paraId="5187C68D" w14:textId="77777777" w:rsidR="000E01BD" w:rsidRPr="000E01BD" w:rsidRDefault="000E01BD" w:rsidP="00220B53">
      <w:pPr>
        <w:numPr>
          <w:ilvl w:val="0"/>
          <w:numId w:val="27"/>
        </w:numPr>
        <w:rPr>
          <w:lang w:val="de"/>
        </w:rPr>
      </w:pPr>
      <w:bookmarkStart w:id="2700"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2700"/>
      <w:r w:rsidRPr="000E01BD">
        <w:rPr>
          <w:lang w:val="de"/>
        </w:rPr>
        <w:t xml:space="preserve"> </w:t>
      </w:r>
    </w:p>
    <w:p w14:paraId="60D8DF8B" w14:textId="3AD0248B" w:rsidR="000E01BD" w:rsidRPr="009A03C8" w:rsidDel="00A507CB" w:rsidRDefault="009A03C8" w:rsidP="00220B53">
      <w:pPr>
        <w:numPr>
          <w:ilvl w:val="0"/>
          <w:numId w:val="27"/>
        </w:numPr>
        <w:rPr>
          <w:del w:id="2701" w:author="Grellet Sylvain" w:date="2021-10-21T14:52:00Z"/>
          <w:lang w:val="en-US"/>
          <w:rPrChange w:id="2702" w:author="Katharina Schleidt" w:date="2021-04-21T15:44:00Z">
            <w:rPr>
              <w:del w:id="2703" w:author="Grellet Sylvain" w:date="2021-10-21T14:52:00Z"/>
              <w:lang w:val="de"/>
            </w:rPr>
          </w:rPrChange>
        </w:rPr>
      </w:pPr>
      <w:ins w:id="2704" w:author="Katharina Schleidt" w:date="2021-04-21T15:44:00Z">
        <w:del w:id="2705" w:author="Grellet Sylvain" w:date="2021-10-21T14:52:00Z">
          <w:r w:rsidRPr="009A03C8" w:rsidDel="00A507CB">
            <w:rPr>
              <w:lang w:val="en-US"/>
            </w:rPr>
            <w:delText>(removed as no longer relevant)</w:delText>
          </w:r>
        </w:del>
      </w:ins>
      <w:del w:id="2706" w:author="Grellet Sylvain" w:date="2021-10-21T14:52:00Z">
        <w:r w:rsidR="000E01BD" w:rsidRPr="001A42F9" w:rsidDel="00A507CB">
          <w:rPr>
            <w:lang w:val="en-US"/>
          </w:rPr>
          <w:delText xml:space="preserve">Stevens, S.S. On the theory of scales of measurements. </w:delText>
        </w:r>
        <w:r w:rsidR="000E01BD" w:rsidRPr="009A03C8" w:rsidDel="00A507CB">
          <w:rPr>
            <w:i/>
            <w:lang w:val="en-US"/>
            <w:rPrChange w:id="2707" w:author="Katharina Schleidt" w:date="2021-04-21T15:44:00Z">
              <w:rPr>
                <w:i/>
                <w:lang w:val="de"/>
              </w:rPr>
            </w:rPrChange>
          </w:rPr>
          <w:delText>Science</w:delText>
        </w:r>
        <w:r w:rsidR="000E01BD" w:rsidRPr="009A03C8" w:rsidDel="00A507CB">
          <w:rPr>
            <w:lang w:val="en-US"/>
            <w:rPrChange w:id="2708" w:author="Katharina Schleidt" w:date="2021-04-21T15:44:00Z">
              <w:rPr>
                <w:lang w:val="de"/>
              </w:rPr>
            </w:rPrChange>
          </w:rPr>
          <w:delText xml:space="preserve"> 1946, </w:delText>
        </w:r>
        <w:r w:rsidR="000E01BD" w:rsidRPr="009A03C8" w:rsidDel="00A507CB">
          <w:rPr>
            <w:b/>
            <w:lang w:val="en-US"/>
            <w:rPrChange w:id="2709" w:author="Katharina Schleidt" w:date="2021-04-21T15:44:00Z">
              <w:rPr>
                <w:b/>
                <w:lang w:val="de"/>
              </w:rPr>
            </w:rPrChange>
          </w:rPr>
          <w:delText>103</w:delText>
        </w:r>
        <w:r w:rsidR="000E01BD" w:rsidRPr="009A03C8" w:rsidDel="00A507CB">
          <w:rPr>
            <w:lang w:val="en-US"/>
            <w:rPrChange w:id="2710"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2711"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and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2711"/>
    </w:p>
    <w:p w14:paraId="0235D254" w14:textId="77777777" w:rsidR="000E01BD" w:rsidRPr="001A42F9" w:rsidRDefault="000E01BD" w:rsidP="00220B53">
      <w:pPr>
        <w:numPr>
          <w:ilvl w:val="0"/>
          <w:numId w:val="27"/>
        </w:numPr>
        <w:rPr>
          <w:lang w:val="en-US"/>
        </w:rPr>
      </w:pPr>
      <w:bookmarkStart w:id="2712" w:name="_Ref52486449"/>
      <w:r w:rsidRPr="001A42F9">
        <w:rPr>
          <w:i/>
          <w:lang w:val="en-US"/>
        </w:rPr>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2712"/>
    </w:p>
    <w:p w14:paraId="39D31349" w14:textId="293E13C9" w:rsidR="00F24D49" w:rsidRPr="001A42F9" w:rsidDel="00886ADC" w:rsidRDefault="00F24D49" w:rsidP="00220B53">
      <w:pPr>
        <w:numPr>
          <w:ilvl w:val="0"/>
          <w:numId w:val="27"/>
        </w:numPr>
        <w:rPr>
          <w:del w:id="2713" w:author="Grellet Sylvain" w:date="2021-10-21T14:54:00Z"/>
          <w:lang w:val="en-US"/>
        </w:rPr>
      </w:pPr>
      <w:bookmarkStart w:id="2714" w:name="_3w19e94" w:colFirst="0" w:colLast="0"/>
      <w:bookmarkEnd w:id="2714"/>
      <w:del w:id="2715" w:author="Grellet Sylvain" w:date="2021-10-21T14:54:00Z">
        <w:r w:rsidRPr="001A42F9" w:rsidDel="00886ADC">
          <w:rPr>
            <w:lang w:val="en-US"/>
          </w:rPr>
          <w:delText xml:space="preserve"> (removed as no longer relevant)</w:delText>
        </w:r>
      </w:del>
    </w:p>
    <w:p w14:paraId="576AECA4" w14:textId="467BDF08" w:rsidR="000E01BD" w:rsidRPr="009A03C8" w:rsidDel="00886ADC" w:rsidRDefault="009A03C8" w:rsidP="00220B53">
      <w:pPr>
        <w:numPr>
          <w:ilvl w:val="0"/>
          <w:numId w:val="27"/>
        </w:numPr>
        <w:rPr>
          <w:del w:id="2716" w:author="Grellet Sylvain" w:date="2021-10-21T14:54:00Z"/>
          <w:lang w:val="en-US"/>
          <w:rPrChange w:id="2717" w:author="Katharina Schleidt" w:date="2021-04-21T15:50:00Z">
            <w:rPr>
              <w:del w:id="2718" w:author="Grellet Sylvain" w:date="2021-10-21T14:54:00Z"/>
              <w:lang w:val="de"/>
            </w:rPr>
          </w:rPrChange>
        </w:rPr>
      </w:pPr>
      <w:ins w:id="2719" w:author="Katharina Schleidt" w:date="2021-04-21T15:46:00Z">
        <w:del w:id="2720" w:author="Grellet Sylvain" w:date="2021-10-21T14:54:00Z">
          <w:r w:rsidRPr="009A03C8" w:rsidDel="00886ADC">
            <w:rPr>
              <w:lang w:val="en-US"/>
            </w:rPr>
            <w:delText>(removed as no longer relevant)</w:delText>
          </w:r>
        </w:del>
      </w:ins>
      <w:del w:id="2721" w:author="Grellet Sylvain" w:date="2021-10-21T14:54:00Z">
        <w:r w:rsidR="000E01BD" w:rsidRPr="001A42F9" w:rsidDel="00886ADC">
          <w:rPr>
            <w:lang w:val="en-US"/>
          </w:rPr>
          <w:delText xml:space="preserve">Yoder, J.W., Balaguer, F., Johnson, R. </w:delText>
        </w:r>
        <w:r w:rsidR="000E01BD" w:rsidRPr="001A42F9" w:rsidDel="00886ADC">
          <w:rPr>
            <w:i/>
            <w:lang w:val="en-US"/>
          </w:rPr>
          <w:delText>From analysis to design of the observation pattern</w:delText>
        </w:r>
        <w:r w:rsidR="000E01BD" w:rsidRPr="001A42F9" w:rsidDel="00886ADC">
          <w:rPr>
            <w:lang w:val="en-US"/>
          </w:rPr>
          <w:delText xml:space="preserve">. </w:delText>
        </w:r>
        <w:r w:rsidR="000E01BD" w:rsidRPr="009A03C8" w:rsidDel="00886ADC">
          <w:rPr>
            <w:lang w:val="en-US"/>
            <w:rPrChange w:id="2722" w:author="Katharina Schleidt" w:date="2021-04-21T15:50:00Z">
              <w:rPr>
                <w:lang w:val="de"/>
              </w:rPr>
            </w:rPrChange>
          </w:rPr>
          <w:delText xml:space="preserve">Available (viewed 2011-10-14) at </w:delText>
        </w:r>
        <w:r w:rsidR="00B01162" w:rsidDel="00886ADC">
          <w:fldChar w:fldCharType="begin"/>
        </w:r>
        <w:r w:rsidR="00B01162" w:rsidDel="00886ADC">
          <w:delInstrText xml:space="preserve"> HYPERLINK "http://citeseerx.ist.psu.edu/viewdoc/summary?doi=10.1.1.87.6287" \h </w:delInstrText>
        </w:r>
        <w:r w:rsidR="00B01162" w:rsidDel="00886ADC">
          <w:fldChar w:fldCharType="separate"/>
        </w:r>
        <w:r w:rsidR="000E01BD" w:rsidRPr="009A03C8" w:rsidDel="00886ADC">
          <w:rPr>
            <w:rStyle w:val="Hyperlink"/>
            <w:lang w:val="en-US"/>
            <w:rPrChange w:id="2723" w:author="Katharina Schleidt" w:date="2021-04-21T15:50:00Z">
              <w:rPr>
                <w:rStyle w:val="Hyperlink"/>
                <w:lang w:val="de"/>
              </w:rPr>
            </w:rPrChange>
          </w:rPr>
          <w:delText>citeseerx.ist.psu.edu</w:delText>
        </w:r>
        <w:r w:rsidR="00B01162" w:rsidDel="00886ADC">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2724" w:name="_ke1jpxfdidr0" w:colFirst="0" w:colLast="0"/>
      <w:bookmarkStart w:id="2725" w:name="_Ref52486267"/>
      <w:bookmarkEnd w:id="2724"/>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2725"/>
      <w:r w:rsidRPr="000E01BD">
        <w:rPr>
          <w:i/>
          <w:lang w:val="de"/>
        </w:rPr>
        <w:t xml:space="preserve"> </w:t>
      </w:r>
    </w:p>
    <w:p w14:paraId="2E6E8FE5" w14:textId="77777777" w:rsidR="000E01BD" w:rsidRPr="001A42F9" w:rsidRDefault="000E01BD" w:rsidP="00220B53">
      <w:pPr>
        <w:numPr>
          <w:ilvl w:val="0"/>
          <w:numId w:val="27"/>
        </w:numPr>
        <w:rPr>
          <w:lang w:val="en-US"/>
        </w:rPr>
      </w:pPr>
      <w:bookmarkStart w:id="2726" w:name="_4zj9roh0nc22" w:colFirst="0" w:colLast="0"/>
      <w:bookmarkStart w:id="2727" w:name="_Ref52486218"/>
      <w:bookmarkEnd w:id="2726"/>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2727"/>
      <w:r w:rsidRPr="001A42F9">
        <w:rPr>
          <w:lang w:val="en-US"/>
        </w:rPr>
        <w:t xml:space="preserve"> </w:t>
      </w:r>
    </w:p>
    <w:p w14:paraId="62931DA7" w14:textId="01B70E74" w:rsidR="000E01BD" w:rsidRPr="000E01BD" w:rsidRDefault="000E01BD" w:rsidP="00220B53">
      <w:pPr>
        <w:numPr>
          <w:ilvl w:val="0"/>
          <w:numId w:val="27"/>
        </w:numPr>
        <w:rPr>
          <w:lang w:val="de"/>
        </w:rPr>
      </w:pPr>
      <w:bookmarkStart w:id="2728" w:name="_lrqa8kqa7h6w" w:colFirst="0" w:colLast="0"/>
      <w:bookmarkStart w:id="2729" w:name="_Ref85720765"/>
      <w:bookmarkEnd w:id="2728"/>
      <w:r w:rsidRPr="00DF378C">
        <w:rPr>
          <w:i/>
          <w:lang w:val="fr-FR"/>
          <w:rPrChange w:id="2730" w:author="Grellet Sylvain" w:date="2021-10-21T21:32:00Z">
            <w:rPr>
              <w:i/>
              <w:lang w:val="en-US"/>
            </w:rPr>
          </w:rPrChange>
        </w:rPr>
        <w:t xml:space="preserve">QUDT - </w:t>
      </w:r>
      <w:proofErr w:type="spellStart"/>
      <w:r w:rsidRPr="00DF378C">
        <w:rPr>
          <w:i/>
          <w:lang w:val="fr-FR"/>
          <w:rPrChange w:id="2731" w:author="Grellet Sylvain" w:date="2021-10-21T21:32:00Z">
            <w:rPr>
              <w:i/>
              <w:lang w:val="en-US"/>
            </w:rPr>
          </w:rPrChange>
        </w:rPr>
        <w:t>Quantities</w:t>
      </w:r>
      <w:proofErr w:type="spellEnd"/>
      <w:r w:rsidRPr="00DF378C">
        <w:rPr>
          <w:i/>
          <w:lang w:val="fr-FR"/>
          <w:rPrChange w:id="2732" w:author="Grellet Sylvain" w:date="2021-10-21T21:32:00Z">
            <w:rPr>
              <w:i/>
              <w:lang w:val="en-US"/>
            </w:rPr>
          </w:rPrChange>
        </w:rPr>
        <w:t xml:space="preserve">, </w:t>
      </w:r>
      <w:proofErr w:type="spellStart"/>
      <w:r w:rsidRPr="00DF378C">
        <w:rPr>
          <w:i/>
          <w:lang w:val="fr-FR"/>
          <w:rPrChange w:id="2733" w:author="Grellet Sylvain" w:date="2021-10-21T21:32:00Z">
            <w:rPr>
              <w:i/>
              <w:lang w:val="en-US"/>
            </w:rPr>
          </w:rPrChange>
        </w:rPr>
        <w:t>Units</w:t>
      </w:r>
      <w:proofErr w:type="spellEnd"/>
      <w:r w:rsidRPr="00DF378C">
        <w:rPr>
          <w:i/>
          <w:lang w:val="fr-FR"/>
          <w:rPrChange w:id="2734" w:author="Grellet Sylvain" w:date="2021-10-21T21:32:00Z">
            <w:rPr>
              <w:i/>
              <w:lang w:val="en-US"/>
            </w:rPr>
          </w:rPrChange>
        </w:rPr>
        <w:t>, Dimensions and Data Types Ontologies</w:t>
      </w:r>
      <w:r w:rsidRPr="00DF378C">
        <w:rPr>
          <w:lang w:val="fr-FR"/>
          <w:rPrChange w:id="2735" w:author="Grellet Sylvain" w:date="2021-10-21T21:32: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http://www.qudt.org/</w:t>
        </w:r>
      </w:hyperlink>
      <w:r w:rsidRPr="000E01BD">
        <w:rPr>
          <w:lang w:val="de"/>
        </w:rPr>
        <w:t xml:space="preserve"> </w:t>
      </w:r>
      <w:bookmarkEnd w:id="2729"/>
    </w:p>
    <w:p w14:paraId="40E58B3A" w14:textId="66B23AFA" w:rsidR="000E01BD" w:rsidRPr="001A42F9" w:rsidRDefault="000E01BD" w:rsidP="00220B53">
      <w:pPr>
        <w:numPr>
          <w:ilvl w:val="0"/>
          <w:numId w:val="27"/>
        </w:numPr>
        <w:rPr>
          <w:lang w:val="en-US"/>
        </w:rPr>
      </w:pPr>
      <w:bookmarkStart w:id="2736" w:name="_y20zani37k1u" w:colFirst="0" w:colLast="0"/>
      <w:bookmarkStart w:id="2737" w:name="_Ref85723919"/>
      <w:bookmarkEnd w:id="2736"/>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1">
        <w:r w:rsidRPr="001A42F9">
          <w:rPr>
            <w:rStyle w:val="Hyperlink"/>
            <w:lang w:val="en-US"/>
          </w:rPr>
          <w:t>https://www.w3.org/TR/vocab-ssn/</w:t>
        </w:r>
      </w:hyperlink>
      <w:r w:rsidRPr="001A42F9">
        <w:rPr>
          <w:lang w:val="en-US"/>
        </w:rPr>
        <w:t xml:space="preserve"> </w:t>
      </w:r>
      <w:bookmarkEnd w:id="2737"/>
    </w:p>
    <w:p w14:paraId="411AF7B4" w14:textId="5E8D638F" w:rsidR="000E01BD" w:rsidRPr="001A42F9" w:rsidRDefault="000E01BD" w:rsidP="00220B53">
      <w:pPr>
        <w:numPr>
          <w:ilvl w:val="0"/>
          <w:numId w:val="27"/>
        </w:numPr>
        <w:rPr>
          <w:lang w:val="en-US"/>
        </w:rPr>
      </w:pPr>
      <w:bookmarkStart w:id="2738" w:name="_eyz613s6s55c" w:colFirst="0" w:colLast="0"/>
      <w:bookmarkEnd w:id="2738"/>
      <w:commentRangeStart w:id="2739"/>
      <w:r w:rsidRPr="001A42F9">
        <w:rPr>
          <w:i/>
          <w:lang w:val="en-US"/>
        </w:rPr>
        <w:lastRenderedPageBreak/>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Schleidt,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2">
        <w:r w:rsidRPr="001A42F9">
          <w:rPr>
            <w:rStyle w:val="Hyperlink"/>
            <w:lang w:val="en-US"/>
          </w:rPr>
          <w:t>https://inspire.ec.europa.eu/id/document/tg/d2.9-o%26m-swe</w:t>
        </w:r>
      </w:hyperlink>
      <w:r w:rsidRPr="001A42F9">
        <w:rPr>
          <w:lang w:val="en-US"/>
        </w:rPr>
        <w:t xml:space="preserve"> </w:t>
      </w:r>
      <w:commentRangeEnd w:id="2739"/>
      <w:r w:rsidR="002E3170">
        <w:rPr>
          <w:rStyle w:val="CommentReference"/>
        </w:rPr>
        <w:commentReference w:id="2739"/>
      </w:r>
    </w:p>
    <w:p w14:paraId="429D80BE" w14:textId="77777777" w:rsidR="000E01BD" w:rsidRPr="001B02F3" w:rsidRDefault="000E01BD" w:rsidP="00220B53">
      <w:pPr>
        <w:numPr>
          <w:ilvl w:val="0"/>
          <w:numId w:val="27"/>
        </w:numPr>
        <w:rPr>
          <w:lang w:val="en-US"/>
          <w:rPrChange w:id="2740" w:author="Katharina Schleidt" w:date="2021-04-18T19:25:00Z">
            <w:rPr>
              <w:lang w:val="de"/>
            </w:rPr>
          </w:rPrChange>
        </w:rPr>
      </w:pPr>
      <w:bookmarkStart w:id="2741" w:name="_iokycrd6np27" w:colFirst="0" w:colLast="0"/>
      <w:bookmarkEnd w:id="2741"/>
      <w:commentRangeStart w:id="2742"/>
      <w:r w:rsidRPr="001A42F9">
        <w:rPr>
          <w:i/>
          <w:lang w:val="en-US"/>
        </w:rPr>
        <w:t>Ontology for observations and sampling features, with alignments to existing models</w:t>
      </w:r>
      <w:r w:rsidRPr="001A42F9">
        <w:rPr>
          <w:lang w:val="en-US"/>
        </w:rPr>
        <w:t xml:space="preserve">. </w:t>
      </w:r>
      <w:r w:rsidRPr="001B02F3">
        <w:rPr>
          <w:lang w:val="en-US"/>
          <w:rPrChange w:id="2743" w:author="Katharina Schleidt" w:date="2021-04-18T19:25:00Z">
            <w:rPr>
              <w:lang w:val="de"/>
            </w:rPr>
          </w:rPrChange>
        </w:rPr>
        <w:t xml:space="preserve">S.J.D. Cox. Semantic Web. 2017. Available (viewed 2020-09-29) at https://content.iospress.com/articles/semantic-web/sw214 </w:t>
      </w:r>
      <w:commentRangeEnd w:id="2742"/>
      <w:r w:rsidR="002E3170">
        <w:rPr>
          <w:rStyle w:val="CommentReference"/>
        </w:rPr>
        <w:commentReference w:id="2742"/>
      </w:r>
    </w:p>
    <w:bookmarkEnd w:id="2644"/>
    <w:p w14:paraId="5A7B745D" w14:textId="40149426" w:rsidR="00170D23" w:rsidRDefault="00170D23">
      <w:pPr>
        <w:numPr>
          <w:ilvl w:val="0"/>
          <w:numId w:val="27"/>
        </w:numPr>
        <w:rPr>
          <w:ins w:id="2744" w:author="Grellet Sylvain" w:date="2021-10-21T13:18:00Z"/>
          <w:rFonts w:eastAsia="Times New Roman"/>
          <w:lang w:val="en-US" w:eastAsia="de-AT"/>
        </w:rPr>
        <w:pPrChange w:id="2745" w:author="Grellet Sylvain" w:date="2021-10-21T13:15:00Z">
          <w:pPr>
            <w:tabs>
              <w:tab w:val="clear" w:pos="403"/>
            </w:tabs>
            <w:spacing w:before="100" w:beforeAutospacing="1" w:after="100" w:afterAutospacing="1" w:line="240" w:lineRule="auto"/>
            <w:jc w:val="left"/>
          </w:pPr>
        </w:pPrChange>
      </w:pPr>
      <w:commentRangeStart w:id="2746"/>
      <w:ins w:id="2747" w:author="Katharina Schleidt" w:date="2021-10-20T18:30:00Z">
        <w:del w:id="2748" w:author="Grellet Sylvain" w:date="2021-10-21T13:15:00Z">
          <w:r w:rsidRPr="00170D23" w:rsidDel="00A27DE8">
            <w:rPr>
              <w:rFonts w:eastAsia="Times New Roman"/>
              <w:lang w:val="en-US" w:eastAsia="de-AT"/>
              <w:rPrChange w:id="2749" w:author="Katharina Schleidt" w:date="2021-10-20T18:31:00Z">
                <w:rPr>
                  <w:rFonts w:ascii="Times New Roman" w:eastAsia="Times New Roman" w:hAnsi="Times New Roman"/>
                  <w:sz w:val="24"/>
                  <w:szCs w:val="24"/>
                  <w:lang w:val="de-AT" w:eastAsia="de-AT"/>
                </w:rPr>
              </w:rPrChange>
            </w:rPr>
            <w:delText xml:space="preserve">[30] </w:delText>
          </w:r>
        </w:del>
        <w:bookmarkStart w:id="2750" w:name="_Ref85725265"/>
        <w:r w:rsidRPr="00170D23">
          <w:rPr>
            <w:rFonts w:eastAsia="Times New Roman"/>
            <w:lang w:val="en-US" w:eastAsia="de-AT"/>
            <w:rPrChange w:id="2751" w:author="Katharina Schleidt" w:date="2021-10-20T18:31:00Z">
              <w:rPr>
                <w:rFonts w:ascii="Times New Roman" w:eastAsia="Times New Roman" w:hAnsi="Times New Roman"/>
                <w:sz w:val="24"/>
                <w:szCs w:val="24"/>
                <w:lang w:val="de-AT" w:eastAsia="de-AT"/>
              </w:rPr>
            </w:rPrChange>
          </w:rPr>
          <w:t xml:space="preserve">ISO 19101-1:2014 </w:t>
        </w:r>
        <w:r w:rsidRPr="00170D23">
          <w:rPr>
            <w:rFonts w:eastAsia="Times New Roman"/>
            <w:i/>
            <w:iCs/>
            <w:lang w:val="en-US" w:eastAsia="de-AT"/>
            <w:rPrChange w:id="2752" w:author="Katharina Schleidt" w:date="2021-10-20T18:31:00Z">
              <w:rPr>
                <w:rFonts w:ascii="Times New Roman" w:eastAsia="Times New Roman" w:hAnsi="Times New Roman"/>
                <w:i/>
                <w:iCs/>
                <w:sz w:val="24"/>
                <w:szCs w:val="24"/>
                <w:lang w:val="de-AT" w:eastAsia="de-AT"/>
              </w:rPr>
            </w:rPrChange>
          </w:rPr>
          <w:t>Geographic information — Reference model — Part 1: Fundamentals</w:t>
        </w:r>
        <w:r w:rsidRPr="00170D23">
          <w:rPr>
            <w:rFonts w:eastAsia="Times New Roman"/>
            <w:lang w:val="en-US" w:eastAsia="de-AT"/>
            <w:rPrChange w:id="2753" w:author="Katharina Schleidt" w:date="2021-10-20T18:31:00Z">
              <w:rPr>
                <w:rFonts w:ascii="Times New Roman" w:eastAsia="Times New Roman" w:hAnsi="Times New Roman"/>
                <w:sz w:val="24"/>
                <w:szCs w:val="24"/>
                <w:lang w:val="de-AT" w:eastAsia="de-AT"/>
              </w:rPr>
            </w:rPrChange>
          </w:rPr>
          <w:t xml:space="preserve"> </w:t>
        </w:r>
      </w:ins>
      <w:commentRangeEnd w:id="2746"/>
      <w:ins w:id="2754" w:author="Katharina Schleidt" w:date="2021-10-20T18:31:00Z">
        <w:r>
          <w:rPr>
            <w:rStyle w:val="CommentReference"/>
          </w:rPr>
          <w:commentReference w:id="2746"/>
        </w:r>
      </w:ins>
      <w:bookmarkEnd w:id="2750"/>
    </w:p>
    <w:p w14:paraId="7DC22A8D" w14:textId="4BC37BE2" w:rsidR="00A27DE8" w:rsidRDefault="00A27DE8">
      <w:pPr>
        <w:numPr>
          <w:ilvl w:val="0"/>
          <w:numId w:val="27"/>
        </w:numPr>
        <w:rPr>
          <w:ins w:id="2755" w:author="Grellet Sylvain" w:date="2021-10-21T13:20:00Z"/>
          <w:rFonts w:eastAsia="Times New Roman"/>
          <w:lang w:val="en-US" w:eastAsia="de-AT"/>
        </w:rPr>
        <w:pPrChange w:id="2756" w:author="Grellet Sylvain" w:date="2021-10-21T13:19:00Z">
          <w:pPr>
            <w:pStyle w:val="ListParagraph"/>
            <w:numPr>
              <w:numId w:val="27"/>
            </w:numPr>
            <w:tabs>
              <w:tab w:val="clear" w:pos="403"/>
            </w:tabs>
            <w:spacing w:before="100" w:beforeAutospacing="1" w:after="100" w:afterAutospacing="1" w:line="240" w:lineRule="auto"/>
            <w:ind w:left="360" w:hanging="360"/>
          </w:pPr>
        </w:pPrChange>
      </w:pPr>
      <w:ins w:id="2757" w:author="Grellet Sylvain" w:date="2021-10-21T13:18:00Z">
        <w:r w:rsidRPr="00384001">
          <w:rPr>
            <w:rFonts w:eastAsia="Times New Roman"/>
            <w:lang w:val="en-US" w:eastAsia="de-AT"/>
          </w:rPr>
          <w:t>I</w:t>
        </w:r>
      </w:ins>
      <w:ins w:id="2758" w:author="Grellet Sylvain" w:date="2021-10-21T13:19:00Z">
        <w:r w:rsidRPr="00A27DE8">
          <w:rPr>
            <w:rFonts w:eastAsia="Times New Roman"/>
            <w:lang w:val="en-US" w:eastAsia="de-AT"/>
            <w:rPrChange w:id="2759" w:author="Grellet Sylvain" w:date="2021-10-21T13:19:00Z">
              <w:rPr>
                <w:lang w:val="en-US" w:eastAsia="de-AT"/>
              </w:rPr>
            </w:rPrChange>
          </w:rPr>
          <w:t xml:space="preserve">SO 19105:2000 </w:t>
        </w:r>
        <w:r w:rsidRPr="00A27DE8">
          <w:rPr>
            <w:rFonts w:eastAsia="Times New Roman"/>
            <w:i/>
            <w:iCs/>
            <w:lang w:val="en-US" w:eastAsia="de-AT"/>
            <w:rPrChange w:id="2760" w:author="Grellet Sylvain" w:date="2021-10-21T13:19:00Z">
              <w:rPr>
                <w:lang w:val="en-US" w:eastAsia="de-AT"/>
              </w:rPr>
            </w:rPrChange>
          </w:rPr>
          <w:t>Geographic information — Conformance and testing</w:t>
        </w:r>
        <w:r w:rsidRPr="00A27DE8">
          <w:rPr>
            <w:rFonts w:eastAsia="Times New Roman"/>
            <w:lang w:val="en-US" w:eastAsia="de-AT"/>
            <w:rPrChange w:id="2761" w:author="Grellet Sylvain" w:date="2021-10-21T13:19:00Z">
              <w:rPr>
                <w:lang w:val="en-US" w:eastAsia="de-AT"/>
              </w:rPr>
            </w:rPrChange>
          </w:rPr>
          <w:t xml:space="preserve"> </w:t>
        </w:r>
      </w:ins>
    </w:p>
    <w:p w14:paraId="242BC989" w14:textId="23CF374E" w:rsidR="00A27DE8" w:rsidRDefault="00A27DE8">
      <w:pPr>
        <w:numPr>
          <w:ilvl w:val="0"/>
          <w:numId w:val="27"/>
        </w:numPr>
        <w:rPr>
          <w:ins w:id="2762" w:author="Grellet Sylvain" w:date="2021-10-21T13:30:00Z"/>
          <w:rFonts w:eastAsia="Times New Roman"/>
          <w:lang w:val="en-US" w:eastAsia="de-AT"/>
        </w:rPr>
        <w:pPrChange w:id="2763" w:author="Grellet Sylvain" w:date="2021-10-21T13:20:00Z">
          <w:pPr>
            <w:tabs>
              <w:tab w:val="clear" w:pos="403"/>
            </w:tabs>
            <w:spacing w:before="100" w:beforeAutospacing="1" w:after="100" w:afterAutospacing="1" w:line="240" w:lineRule="auto"/>
            <w:jc w:val="left"/>
          </w:pPr>
        </w:pPrChange>
      </w:pPr>
      <w:ins w:id="2764" w:author="Grellet Sylvain" w:date="2021-10-21T13:20:00Z">
        <w:r w:rsidRPr="00FE6441">
          <w:rPr>
            <w:rFonts w:eastAsia="Times New Roman"/>
            <w:lang w:val="en-US" w:eastAsia="de-AT"/>
          </w:rPr>
          <w:t xml:space="preserve">ISO/DIS 19105 </w:t>
        </w:r>
        <w:r w:rsidRPr="00FE6441">
          <w:rPr>
            <w:rFonts w:eastAsia="Times New Roman"/>
            <w:i/>
            <w:iCs/>
            <w:lang w:val="en-US" w:eastAsia="de-AT"/>
          </w:rPr>
          <w:t>Geographic information — Conformance and testing</w:t>
        </w:r>
        <w:r w:rsidRPr="00FE6441">
          <w:rPr>
            <w:rFonts w:eastAsia="Times New Roman"/>
            <w:lang w:val="en-US" w:eastAsia="de-AT"/>
          </w:rPr>
          <w:t xml:space="preserve"> </w:t>
        </w:r>
      </w:ins>
    </w:p>
    <w:p w14:paraId="48C6BB0A" w14:textId="068DFC2C" w:rsidR="001F4A39" w:rsidRPr="00FE6441" w:rsidRDefault="001F4A39">
      <w:pPr>
        <w:numPr>
          <w:ilvl w:val="0"/>
          <w:numId w:val="27"/>
        </w:numPr>
        <w:rPr>
          <w:ins w:id="2765" w:author="Grellet Sylvain" w:date="2021-10-21T13:30:00Z"/>
          <w:rFonts w:eastAsia="Times New Roman"/>
          <w:lang w:val="en-US" w:eastAsia="de-AT"/>
        </w:rPr>
        <w:pPrChange w:id="2766" w:author="Grellet Sylvain" w:date="2021-10-21T13:30:00Z">
          <w:pPr>
            <w:tabs>
              <w:tab w:val="clear" w:pos="403"/>
            </w:tabs>
            <w:spacing w:before="100" w:beforeAutospacing="1" w:after="100" w:afterAutospacing="1" w:line="240" w:lineRule="auto"/>
            <w:jc w:val="left"/>
          </w:pPr>
        </w:pPrChange>
      </w:pPr>
      <w:bookmarkStart w:id="2767" w:name="_Ref85725453"/>
      <w:ins w:id="2768" w:author="Grellet Sylvain" w:date="2021-10-21T13:30:00Z">
        <w:r w:rsidRPr="00FE6441">
          <w:rPr>
            <w:rFonts w:eastAsia="Times New Roman"/>
            <w:lang w:val="en-US" w:eastAsia="de-AT"/>
          </w:rPr>
          <w:t xml:space="preserve">ISO 19115-1:2014 </w:t>
        </w:r>
        <w:r w:rsidRPr="00FE6441">
          <w:rPr>
            <w:rFonts w:eastAsia="Times New Roman"/>
            <w:i/>
            <w:iCs/>
            <w:lang w:val="en-US" w:eastAsia="de-AT"/>
          </w:rPr>
          <w:t>Geographic information — Metadata — Part 1: Fundamentals</w:t>
        </w:r>
        <w:bookmarkEnd w:id="2767"/>
        <w:r w:rsidRPr="00FE6441">
          <w:rPr>
            <w:rFonts w:eastAsia="Times New Roman"/>
            <w:lang w:val="en-US" w:eastAsia="de-AT"/>
          </w:rPr>
          <w:t xml:space="preserve"> </w:t>
        </w:r>
      </w:ins>
    </w:p>
    <w:p w14:paraId="028CF6A4" w14:textId="4FCEC078" w:rsidR="001F4A39" w:rsidRPr="001F4A39" w:rsidRDefault="001F4A39">
      <w:pPr>
        <w:numPr>
          <w:ilvl w:val="0"/>
          <w:numId w:val="27"/>
        </w:numPr>
        <w:rPr>
          <w:ins w:id="2769" w:author="Grellet Sylvain" w:date="2021-10-21T13:30:00Z"/>
          <w:rFonts w:eastAsia="Times New Roman"/>
          <w:lang w:val="en-US" w:eastAsia="de-AT"/>
          <w:rPrChange w:id="2770" w:author="Grellet Sylvain" w:date="2021-10-21T13:30:00Z">
            <w:rPr>
              <w:ins w:id="2771" w:author="Grellet Sylvain" w:date="2021-10-21T13:30:00Z"/>
              <w:lang w:val="en-US" w:eastAsia="de-AT"/>
            </w:rPr>
          </w:rPrChange>
        </w:rPr>
        <w:pPrChange w:id="2772" w:author="Grellet Sylvain" w:date="2021-10-21T13:30:00Z">
          <w:pPr>
            <w:pStyle w:val="ListParagraph"/>
            <w:numPr>
              <w:numId w:val="27"/>
            </w:numPr>
            <w:tabs>
              <w:tab w:val="clear" w:pos="403"/>
            </w:tabs>
            <w:spacing w:before="100" w:beforeAutospacing="1" w:after="100" w:afterAutospacing="1" w:line="240" w:lineRule="auto"/>
            <w:ind w:left="360" w:hanging="360"/>
          </w:pPr>
        </w:pPrChange>
      </w:pPr>
      <w:bookmarkStart w:id="2773" w:name="_Ref85725462"/>
      <w:ins w:id="2774" w:author="Grellet Sylvain" w:date="2021-10-21T13:30:00Z">
        <w:r w:rsidRPr="001F4A39">
          <w:rPr>
            <w:rFonts w:eastAsia="Times New Roman"/>
            <w:lang w:val="en-US" w:eastAsia="de-AT"/>
            <w:rPrChange w:id="2775" w:author="Grellet Sylvain" w:date="2021-10-21T13:30:00Z">
              <w:rPr>
                <w:lang w:val="en-US" w:eastAsia="de-AT"/>
              </w:rPr>
            </w:rPrChange>
          </w:rPr>
          <w:t>ISO 19115-1:2014/</w:t>
        </w:r>
        <w:proofErr w:type="spellStart"/>
        <w:r w:rsidRPr="001F4A39">
          <w:rPr>
            <w:rFonts w:eastAsia="Times New Roman"/>
            <w:lang w:val="en-US" w:eastAsia="de-AT"/>
            <w:rPrChange w:id="2776" w:author="Grellet Sylvain" w:date="2021-10-21T13:30:00Z">
              <w:rPr>
                <w:lang w:val="en-US" w:eastAsia="de-AT"/>
              </w:rPr>
            </w:rPrChange>
          </w:rPr>
          <w:t>Amd</w:t>
        </w:r>
        <w:proofErr w:type="spellEnd"/>
        <w:r w:rsidRPr="001F4A39">
          <w:rPr>
            <w:rFonts w:eastAsia="Times New Roman"/>
            <w:lang w:val="en-US" w:eastAsia="de-AT"/>
            <w:rPrChange w:id="2777" w:author="Grellet Sylvain" w:date="2021-10-21T13:30:00Z">
              <w:rPr>
                <w:lang w:val="en-US" w:eastAsia="de-AT"/>
              </w:rPr>
            </w:rPrChange>
          </w:rPr>
          <w:t xml:space="preserve"> 2:2020 </w:t>
        </w:r>
        <w:r w:rsidRPr="001F4A39">
          <w:rPr>
            <w:rFonts w:eastAsia="Times New Roman"/>
            <w:i/>
            <w:iCs/>
            <w:lang w:val="en-US" w:eastAsia="de-AT"/>
            <w:rPrChange w:id="2778" w:author="Grellet Sylvain" w:date="2021-10-21T13:30:00Z">
              <w:rPr>
                <w:lang w:val="en-US" w:eastAsia="de-AT"/>
              </w:rPr>
            </w:rPrChange>
          </w:rPr>
          <w:t>Geographic information — Metadata — Part 1: Fundamentals — Amendment 2</w:t>
        </w:r>
        <w:bookmarkEnd w:id="2773"/>
        <w:r w:rsidRPr="001F4A39">
          <w:rPr>
            <w:rFonts w:eastAsia="Times New Roman"/>
            <w:lang w:val="en-US" w:eastAsia="de-AT"/>
            <w:rPrChange w:id="2779" w:author="Grellet Sylvain" w:date="2021-10-21T13:30:00Z">
              <w:rPr>
                <w:lang w:val="en-US" w:eastAsia="de-AT"/>
              </w:rPr>
            </w:rPrChange>
          </w:rPr>
          <w:t xml:space="preserve"> </w:t>
        </w:r>
      </w:ins>
    </w:p>
    <w:p w14:paraId="09ED9B22" w14:textId="5C5CB5A5" w:rsidR="001F4A39" w:rsidRPr="001F4A39" w:rsidRDefault="001F4A39">
      <w:pPr>
        <w:numPr>
          <w:ilvl w:val="0"/>
          <w:numId w:val="27"/>
        </w:numPr>
        <w:rPr>
          <w:ins w:id="2780" w:author="Grellet Sylvain" w:date="2021-10-21T13:31:00Z"/>
          <w:rFonts w:eastAsia="Times New Roman"/>
          <w:lang w:val="en-US" w:eastAsia="de-AT"/>
        </w:rPr>
        <w:pPrChange w:id="2781" w:author="Grellet Sylvain" w:date="2021-10-21T13:31:00Z">
          <w:pPr>
            <w:pStyle w:val="ListParagraph"/>
            <w:numPr>
              <w:numId w:val="27"/>
            </w:numPr>
            <w:tabs>
              <w:tab w:val="clear" w:pos="403"/>
            </w:tabs>
            <w:spacing w:before="100" w:beforeAutospacing="1" w:after="100" w:afterAutospacing="1" w:line="240" w:lineRule="auto"/>
            <w:ind w:left="360" w:hanging="360"/>
          </w:pPr>
        </w:pPrChange>
      </w:pPr>
      <w:bookmarkStart w:id="2782" w:name="_Ref85725666"/>
      <w:ins w:id="2783" w:author="Grellet Sylvain" w:date="2021-10-21T13:31:00Z">
        <w:r w:rsidRPr="001F4A39">
          <w:rPr>
            <w:rFonts w:eastAsia="Times New Roman"/>
            <w:lang w:val="en-US" w:eastAsia="de-AT"/>
          </w:rPr>
          <w:t xml:space="preserve">ISO/DIS 19123-1 </w:t>
        </w:r>
        <w:r w:rsidRPr="001F4A39">
          <w:rPr>
            <w:rFonts w:eastAsia="Times New Roman"/>
            <w:i/>
            <w:iCs/>
            <w:lang w:val="en-US" w:eastAsia="de-AT"/>
          </w:rPr>
          <w:t>Geographic information — Schema for coverage geometry and functions — Part 1 Fundamentals</w:t>
        </w:r>
        <w:bookmarkEnd w:id="2782"/>
      </w:ins>
    </w:p>
    <w:p w14:paraId="61A0498E" w14:textId="3BBB6059" w:rsidR="001F4A39" w:rsidRPr="001F4A39" w:rsidRDefault="001F4A39">
      <w:pPr>
        <w:numPr>
          <w:ilvl w:val="0"/>
          <w:numId w:val="27"/>
        </w:numPr>
        <w:rPr>
          <w:ins w:id="2784" w:author="Grellet Sylvain" w:date="2021-10-21T13:31:00Z"/>
          <w:rFonts w:eastAsia="Times New Roman"/>
          <w:lang w:val="en-US" w:eastAsia="de-AT"/>
        </w:rPr>
        <w:pPrChange w:id="2785" w:author="Grellet Sylvain" w:date="2021-10-21T13:31:00Z">
          <w:pPr>
            <w:pStyle w:val="ListParagraph"/>
            <w:numPr>
              <w:numId w:val="27"/>
            </w:numPr>
            <w:tabs>
              <w:tab w:val="clear" w:pos="403"/>
            </w:tabs>
            <w:spacing w:before="100" w:beforeAutospacing="1" w:after="100" w:afterAutospacing="1" w:line="240" w:lineRule="auto"/>
            <w:ind w:left="360" w:hanging="360"/>
          </w:pPr>
        </w:pPrChange>
      </w:pPr>
      <w:bookmarkStart w:id="2786" w:name="_Ref85725673"/>
      <w:ins w:id="2787" w:author="Grellet Sylvain" w:date="2021-10-21T13:31:00Z">
        <w:r w:rsidRPr="001F4A39">
          <w:rPr>
            <w:rFonts w:eastAsia="Times New Roman"/>
            <w:lang w:val="en-US" w:eastAsia="de-AT"/>
          </w:rPr>
          <w:t xml:space="preserve">ISO 19123-2:2018 </w:t>
        </w:r>
        <w:r w:rsidRPr="001F4A39">
          <w:rPr>
            <w:rFonts w:eastAsia="Times New Roman"/>
            <w:i/>
            <w:iCs/>
            <w:lang w:val="en-US" w:eastAsia="de-AT"/>
          </w:rPr>
          <w:t>Geographic information — Schema for coverage geometry and functions — Part 2: Coverage implementation schema</w:t>
        </w:r>
        <w:bookmarkEnd w:id="2786"/>
        <w:r w:rsidRPr="001F4A39">
          <w:rPr>
            <w:rFonts w:eastAsia="Times New Roman"/>
            <w:lang w:val="en-US" w:eastAsia="de-AT"/>
          </w:rPr>
          <w:t xml:space="preserve"> </w:t>
        </w:r>
      </w:ins>
    </w:p>
    <w:p w14:paraId="62E13DE5" w14:textId="30AD8F6E" w:rsidR="00A27DE8" w:rsidRPr="00170D23" w:rsidRDefault="001F4A39">
      <w:pPr>
        <w:numPr>
          <w:ilvl w:val="0"/>
          <w:numId w:val="27"/>
        </w:numPr>
        <w:rPr>
          <w:ins w:id="2788" w:author="Katharina Schleidt" w:date="2021-10-20T18:30:00Z"/>
          <w:rFonts w:eastAsia="Times New Roman"/>
          <w:lang w:val="en-US" w:eastAsia="de-AT"/>
          <w:rPrChange w:id="2789" w:author="Katharina Schleidt" w:date="2021-10-20T18:31:00Z">
            <w:rPr>
              <w:ins w:id="2790" w:author="Katharina Schleidt" w:date="2021-10-20T18:30:00Z"/>
              <w:rFonts w:ascii="Times New Roman" w:eastAsia="Times New Roman" w:hAnsi="Times New Roman"/>
              <w:sz w:val="24"/>
              <w:szCs w:val="24"/>
              <w:lang w:val="de-AT" w:eastAsia="de-AT"/>
            </w:rPr>
          </w:rPrChange>
        </w:rPr>
        <w:pPrChange w:id="2791" w:author="Grellet Sylvain" w:date="2021-10-21T13:32:00Z">
          <w:pPr>
            <w:tabs>
              <w:tab w:val="clear" w:pos="403"/>
            </w:tabs>
            <w:spacing w:before="100" w:beforeAutospacing="1" w:after="100" w:afterAutospacing="1" w:line="240" w:lineRule="auto"/>
            <w:jc w:val="left"/>
          </w:pPr>
        </w:pPrChange>
      </w:pPr>
      <w:bookmarkStart w:id="2792" w:name="_Ref85744499"/>
      <w:ins w:id="2793" w:author="Grellet Sylvain" w:date="2021-10-21T13:32:00Z">
        <w:r>
          <w:rPr>
            <w:rFonts w:eastAsia="Times New Roman"/>
            <w:lang w:val="en-US" w:eastAsia="de-AT"/>
          </w:rPr>
          <w:t xml:space="preserve">ISO </w:t>
        </w:r>
        <w:r w:rsidRPr="00384001">
          <w:rPr>
            <w:rFonts w:eastAsia="Times New Roman"/>
            <w:lang w:val="en-US" w:eastAsia="de-AT"/>
          </w:rPr>
          <w:t xml:space="preserve">19136-1:2020 </w:t>
        </w:r>
        <w:r w:rsidRPr="00384001">
          <w:rPr>
            <w:rFonts w:eastAsia="Times New Roman"/>
            <w:i/>
            <w:iCs/>
            <w:lang w:val="en-US" w:eastAsia="de-AT"/>
          </w:rPr>
          <w:t>Geographic information — Geography Markup Language (GML) — Part 1: Fundamentals</w:t>
        </w:r>
      </w:ins>
      <w:bookmarkEnd w:id="2792"/>
    </w:p>
    <w:p w14:paraId="55F845D8" w14:textId="5E269981" w:rsidR="001F4A39" w:rsidRDefault="001F4A39">
      <w:pPr>
        <w:numPr>
          <w:ilvl w:val="0"/>
          <w:numId w:val="27"/>
        </w:numPr>
        <w:rPr>
          <w:ins w:id="2794" w:author="Grellet Sylvain" w:date="2021-10-21T13:33:00Z"/>
          <w:rFonts w:eastAsia="Times New Roman"/>
          <w:lang w:val="en-US" w:eastAsia="de-AT"/>
        </w:rPr>
        <w:pPrChange w:id="2795" w:author="Grellet Sylvain" w:date="2021-10-21T13:32:00Z">
          <w:pPr>
            <w:pStyle w:val="ListParagraph"/>
            <w:numPr>
              <w:numId w:val="27"/>
            </w:numPr>
            <w:tabs>
              <w:tab w:val="clear" w:pos="403"/>
            </w:tabs>
            <w:spacing w:before="100" w:beforeAutospacing="1" w:after="100" w:afterAutospacing="1" w:line="240" w:lineRule="auto"/>
            <w:ind w:left="360" w:hanging="360"/>
          </w:pPr>
        </w:pPrChange>
      </w:pPr>
      <w:bookmarkStart w:id="2796" w:name="_Ref85744622"/>
      <w:ins w:id="2797" w:author="Grellet Sylvain" w:date="2021-10-21T13:32:00Z">
        <w:r w:rsidRPr="001F4A39">
          <w:rPr>
            <w:rFonts w:eastAsia="Times New Roman"/>
            <w:lang w:val="en-US" w:eastAsia="de-AT"/>
          </w:rPr>
          <w:t xml:space="preserve">ISO 19157:2013 </w:t>
        </w:r>
        <w:r w:rsidRPr="001F4A39">
          <w:rPr>
            <w:rFonts w:eastAsia="Times New Roman"/>
            <w:i/>
            <w:iCs/>
            <w:lang w:val="en-US" w:eastAsia="de-AT"/>
          </w:rPr>
          <w:t>Geographic information — Data quality</w:t>
        </w:r>
        <w:bookmarkEnd w:id="2796"/>
        <w:r w:rsidRPr="001F4A39">
          <w:rPr>
            <w:rFonts w:eastAsia="Times New Roman"/>
            <w:lang w:val="en-US" w:eastAsia="de-AT"/>
          </w:rPr>
          <w:t xml:space="preserve"> </w:t>
        </w:r>
      </w:ins>
    </w:p>
    <w:p w14:paraId="20626315" w14:textId="1D5FFC53" w:rsidR="00295C11" w:rsidRDefault="00295C11">
      <w:pPr>
        <w:numPr>
          <w:ilvl w:val="0"/>
          <w:numId w:val="27"/>
        </w:numPr>
        <w:rPr>
          <w:ins w:id="2798" w:author="Grellet Sylvain" w:date="2021-10-21T21:37:00Z"/>
          <w:rFonts w:eastAsia="Times New Roman"/>
          <w:lang w:val="en-US" w:eastAsia="de-AT"/>
        </w:rPr>
        <w:pPrChange w:id="2799" w:author="Grellet Sylvain" w:date="2021-10-21T13:33:00Z">
          <w:pPr>
            <w:tabs>
              <w:tab w:val="clear" w:pos="403"/>
            </w:tabs>
            <w:spacing w:before="100" w:beforeAutospacing="1" w:after="100" w:afterAutospacing="1" w:line="240" w:lineRule="auto"/>
            <w:jc w:val="left"/>
          </w:pPr>
        </w:pPrChange>
      </w:pPr>
      <w:bookmarkStart w:id="2800" w:name="_Ref85744814"/>
      <w:ins w:id="2801" w:author="Grellet Sylvain" w:date="2021-10-21T13:33:00Z">
        <w:r w:rsidRPr="00384001">
          <w:rPr>
            <w:rFonts w:eastAsia="Times New Roman"/>
            <w:lang w:val="en-US" w:eastAsia="de-AT"/>
          </w:rPr>
          <w:t>ISO 19157:2013/</w:t>
        </w:r>
        <w:proofErr w:type="spellStart"/>
        <w:r w:rsidRPr="00384001">
          <w:rPr>
            <w:rFonts w:eastAsia="Times New Roman"/>
            <w:lang w:val="en-US" w:eastAsia="de-AT"/>
          </w:rPr>
          <w:t>Amd</w:t>
        </w:r>
        <w:proofErr w:type="spellEnd"/>
        <w:r w:rsidRPr="00384001">
          <w:rPr>
            <w:rFonts w:eastAsia="Times New Roman"/>
            <w:lang w:val="en-US" w:eastAsia="de-AT"/>
          </w:rPr>
          <w:t xml:space="preserve"> 1:2018 </w:t>
        </w:r>
        <w:r w:rsidRPr="00384001">
          <w:rPr>
            <w:rFonts w:eastAsia="Times New Roman"/>
            <w:i/>
            <w:iCs/>
            <w:lang w:val="en-US" w:eastAsia="de-AT"/>
          </w:rPr>
          <w:t>Geographic information — Data quality — Amendment 1: Describing data quality using coverages</w:t>
        </w:r>
        <w:bookmarkEnd w:id="2800"/>
        <w:r w:rsidRPr="00384001">
          <w:rPr>
            <w:rFonts w:eastAsia="Times New Roman"/>
            <w:lang w:val="en-US" w:eastAsia="de-AT"/>
          </w:rPr>
          <w:t xml:space="preserve"> </w:t>
        </w:r>
      </w:ins>
    </w:p>
    <w:p w14:paraId="297E8257" w14:textId="0FFFCA44" w:rsidR="00170D23" w:rsidRPr="00656929" w:rsidDel="00A27DE8" w:rsidRDefault="00170D23">
      <w:pPr>
        <w:numPr>
          <w:ilvl w:val="0"/>
          <w:numId w:val="27"/>
        </w:numPr>
        <w:rPr>
          <w:ins w:id="2802" w:author="Katharina Schleidt" w:date="2021-10-20T18:30:00Z"/>
          <w:del w:id="2803" w:author="Grellet Sylvain" w:date="2021-10-21T13:18:00Z"/>
          <w:rFonts w:eastAsia="Times New Roman"/>
          <w:lang w:val="en-US" w:eastAsia="de-AT"/>
          <w:rPrChange w:id="2804" w:author="Grellet Sylvain" w:date="2021-10-21T21:37:00Z">
            <w:rPr>
              <w:ins w:id="2805" w:author="Katharina Schleidt" w:date="2021-10-20T18:30:00Z"/>
              <w:del w:id="2806" w:author="Grellet Sylvain" w:date="2021-10-21T13:18:00Z"/>
              <w:rFonts w:ascii="Times New Roman" w:eastAsia="Times New Roman" w:hAnsi="Times New Roman"/>
              <w:sz w:val="24"/>
              <w:szCs w:val="24"/>
              <w:lang w:val="de-AT" w:eastAsia="de-AT"/>
            </w:rPr>
          </w:rPrChange>
        </w:rPr>
        <w:pPrChange w:id="2807" w:author="Grellet Sylvain" w:date="2021-10-21T13:33:00Z">
          <w:pPr>
            <w:tabs>
              <w:tab w:val="clear" w:pos="403"/>
            </w:tabs>
            <w:spacing w:before="100" w:beforeAutospacing="1" w:after="100" w:afterAutospacing="1" w:line="240" w:lineRule="auto"/>
            <w:jc w:val="left"/>
          </w:pPr>
        </w:pPrChange>
      </w:pPr>
      <w:ins w:id="2808" w:author="Katharina Schleidt" w:date="2021-10-20T18:30:00Z">
        <w:del w:id="2809" w:author="Grellet Sylvain" w:date="2021-10-21T13:17:00Z">
          <w:r w:rsidRPr="00656929" w:rsidDel="00A27DE8">
            <w:rPr>
              <w:rFonts w:eastAsia="Times New Roman"/>
              <w:lang w:val="en-US" w:eastAsia="de-AT"/>
              <w:rPrChange w:id="2810" w:author="Grellet Sylvain" w:date="2021-10-21T21:37:00Z">
                <w:rPr>
                  <w:rFonts w:ascii="Times New Roman" w:eastAsia="Times New Roman" w:hAnsi="Times New Roman"/>
                  <w:sz w:val="24"/>
                  <w:szCs w:val="24"/>
                  <w:lang w:val="de-AT" w:eastAsia="de-AT"/>
                </w:rPr>
              </w:rPrChange>
            </w:rPr>
            <w:delText xml:space="preserve">[31] </w:delText>
          </w:r>
        </w:del>
        <w:del w:id="2811" w:author="Grellet Sylvain" w:date="2021-10-21T13:18:00Z">
          <w:r w:rsidRPr="00656929" w:rsidDel="00A27DE8">
            <w:rPr>
              <w:rFonts w:eastAsia="Times New Roman"/>
              <w:lang w:val="en-US" w:eastAsia="de-AT"/>
              <w:rPrChange w:id="2812" w:author="Grellet Sylvain" w:date="2021-10-21T21:37:00Z">
                <w:rPr>
                  <w:rFonts w:ascii="Times New Roman" w:eastAsia="Times New Roman" w:hAnsi="Times New Roman"/>
                  <w:sz w:val="24"/>
                  <w:szCs w:val="24"/>
                  <w:lang w:val="de-AT" w:eastAsia="de-AT"/>
                </w:rPr>
              </w:rPrChange>
            </w:rPr>
            <w:delText xml:space="preserve">ISO 19105:2000 </w:delText>
          </w:r>
          <w:r w:rsidRPr="00656929" w:rsidDel="00A27DE8">
            <w:rPr>
              <w:rFonts w:eastAsia="Times New Roman"/>
              <w:i/>
              <w:iCs/>
              <w:lang w:val="en-US" w:eastAsia="de-AT"/>
              <w:rPrChange w:id="2813" w:author="Grellet Sylvain" w:date="2021-10-21T21:37:00Z">
                <w:rPr>
                  <w:rFonts w:ascii="Times New Roman" w:eastAsia="Times New Roman" w:hAnsi="Times New Roman"/>
                  <w:i/>
                  <w:iCs/>
                  <w:sz w:val="24"/>
                  <w:szCs w:val="24"/>
                  <w:lang w:val="de-AT" w:eastAsia="de-AT"/>
                </w:rPr>
              </w:rPrChange>
            </w:rPr>
            <w:delText>Geographic information — Conformance and testing</w:delText>
          </w:r>
          <w:r w:rsidRPr="00656929" w:rsidDel="00A27DE8">
            <w:rPr>
              <w:rFonts w:eastAsia="Times New Roman"/>
              <w:lang w:val="en-US" w:eastAsia="de-AT"/>
              <w:rPrChange w:id="2814" w:author="Grellet Sylvain" w:date="2021-10-21T21:37:00Z">
                <w:rPr>
                  <w:rFonts w:ascii="Times New Roman" w:eastAsia="Times New Roman" w:hAnsi="Times New Roman"/>
                  <w:sz w:val="24"/>
                  <w:szCs w:val="24"/>
                  <w:lang w:val="de-AT" w:eastAsia="de-AT"/>
                </w:rPr>
              </w:rPrChange>
            </w:rPr>
            <w:delText xml:space="preserve"> </w:delText>
          </w:r>
        </w:del>
      </w:ins>
    </w:p>
    <w:p w14:paraId="4337D394" w14:textId="04236933" w:rsidR="00170D23" w:rsidRPr="00170D23" w:rsidDel="001F4A39" w:rsidRDefault="00170D23">
      <w:pPr>
        <w:numPr>
          <w:ilvl w:val="0"/>
          <w:numId w:val="27"/>
        </w:numPr>
        <w:rPr>
          <w:ins w:id="2815" w:author="Katharina Schleidt" w:date="2021-10-20T18:30:00Z"/>
          <w:del w:id="2816" w:author="Grellet Sylvain" w:date="2021-10-21T13:30:00Z"/>
          <w:rFonts w:eastAsia="Times New Roman"/>
          <w:lang w:val="en-US" w:eastAsia="de-AT"/>
          <w:rPrChange w:id="2817" w:author="Katharina Schleidt" w:date="2021-10-20T18:31:00Z">
            <w:rPr>
              <w:ins w:id="2818" w:author="Katharina Schleidt" w:date="2021-10-20T18:30:00Z"/>
              <w:del w:id="2819" w:author="Grellet Sylvain" w:date="2021-10-21T13:30:00Z"/>
              <w:rFonts w:ascii="Times New Roman" w:eastAsia="Times New Roman" w:hAnsi="Times New Roman"/>
              <w:sz w:val="24"/>
              <w:szCs w:val="24"/>
              <w:lang w:val="de-AT" w:eastAsia="de-AT"/>
            </w:rPr>
          </w:rPrChange>
        </w:rPr>
        <w:pPrChange w:id="2820" w:author="Grellet Sylvain" w:date="2021-10-21T13:33:00Z">
          <w:pPr>
            <w:tabs>
              <w:tab w:val="clear" w:pos="403"/>
            </w:tabs>
            <w:spacing w:before="100" w:beforeAutospacing="1" w:after="100" w:afterAutospacing="1" w:line="240" w:lineRule="auto"/>
            <w:jc w:val="left"/>
          </w:pPr>
        </w:pPrChange>
      </w:pPr>
      <w:ins w:id="2821" w:author="Katharina Schleidt" w:date="2021-10-20T18:30:00Z">
        <w:del w:id="2822" w:author="Grellet Sylvain" w:date="2021-10-21T13:30:00Z">
          <w:r w:rsidRPr="00170D23" w:rsidDel="001F4A39">
            <w:rPr>
              <w:rFonts w:eastAsia="Times New Roman"/>
              <w:lang w:val="en-US" w:eastAsia="de-AT"/>
              <w:rPrChange w:id="2823" w:author="Katharina Schleidt" w:date="2021-10-20T18:31:00Z">
                <w:rPr>
                  <w:rFonts w:ascii="Times New Roman" w:eastAsia="Times New Roman" w:hAnsi="Times New Roman"/>
                  <w:sz w:val="24"/>
                  <w:szCs w:val="24"/>
                  <w:lang w:val="de-AT" w:eastAsia="de-AT"/>
                </w:rPr>
              </w:rPrChange>
            </w:rPr>
            <w:delText xml:space="preserve">[32] ISO/DIS 19105 </w:delText>
          </w:r>
          <w:r w:rsidRPr="00170D23" w:rsidDel="001F4A39">
            <w:rPr>
              <w:rFonts w:eastAsia="Times New Roman"/>
              <w:i/>
              <w:iCs/>
              <w:lang w:val="en-US" w:eastAsia="de-AT"/>
              <w:rPrChange w:id="2824" w:author="Katharina Schleidt" w:date="2021-10-20T18:31:00Z">
                <w:rPr>
                  <w:rFonts w:ascii="Times New Roman" w:eastAsia="Times New Roman" w:hAnsi="Times New Roman"/>
                  <w:i/>
                  <w:iCs/>
                  <w:sz w:val="24"/>
                  <w:szCs w:val="24"/>
                  <w:lang w:val="de-AT" w:eastAsia="de-AT"/>
                </w:rPr>
              </w:rPrChange>
            </w:rPr>
            <w:delText>Geographic information — Conformance and testing</w:delText>
          </w:r>
          <w:r w:rsidRPr="00170D23" w:rsidDel="001F4A39">
            <w:rPr>
              <w:rFonts w:eastAsia="Times New Roman"/>
              <w:lang w:val="en-US" w:eastAsia="de-AT"/>
              <w:rPrChange w:id="2825" w:author="Katharina Schleidt" w:date="2021-10-20T18:31:00Z">
                <w:rPr>
                  <w:rFonts w:ascii="Times New Roman" w:eastAsia="Times New Roman" w:hAnsi="Times New Roman"/>
                  <w:sz w:val="24"/>
                  <w:szCs w:val="24"/>
                  <w:lang w:val="de-AT" w:eastAsia="de-AT"/>
                </w:rPr>
              </w:rPrChange>
            </w:rPr>
            <w:delText xml:space="preserve"> </w:delText>
          </w:r>
        </w:del>
      </w:ins>
    </w:p>
    <w:p w14:paraId="13E2493A" w14:textId="0F036B43" w:rsidR="00170D23" w:rsidRPr="00170D23" w:rsidDel="001F4A39" w:rsidRDefault="00170D23">
      <w:pPr>
        <w:numPr>
          <w:ilvl w:val="0"/>
          <w:numId w:val="27"/>
        </w:numPr>
        <w:rPr>
          <w:ins w:id="2826" w:author="Katharina Schleidt" w:date="2021-10-20T18:30:00Z"/>
          <w:del w:id="2827" w:author="Grellet Sylvain" w:date="2021-10-21T13:30:00Z"/>
          <w:rFonts w:eastAsia="Times New Roman"/>
          <w:lang w:val="en-US" w:eastAsia="de-AT"/>
          <w:rPrChange w:id="2828" w:author="Katharina Schleidt" w:date="2021-10-20T18:31:00Z">
            <w:rPr>
              <w:ins w:id="2829" w:author="Katharina Schleidt" w:date="2021-10-20T18:30:00Z"/>
              <w:del w:id="2830" w:author="Grellet Sylvain" w:date="2021-10-21T13:30:00Z"/>
              <w:rFonts w:ascii="Times New Roman" w:eastAsia="Times New Roman" w:hAnsi="Times New Roman"/>
              <w:sz w:val="24"/>
              <w:szCs w:val="24"/>
              <w:lang w:val="de-AT" w:eastAsia="de-AT"/>
            </w:rPr>
          </w:rPrChange>
        </w:rPr>
        <w:pPrChange w:id="2831" w:author="Grellet Sylvain" w:date="2021-10-21T13:33:00Z">
          <w:pPr>
            <w:tabs>
              <w:tab w:val="clear" w:pos="403"/>
            </w:tabs>
            <w:spacing w:before="100" w:beforeAutospacing="1" w:after="100" w:afterAutospacing="1" w:line="240" w:lineRule="auto"/>
            <w:jc w:val="left"/>
          </w:pPr>
        </w:pPrChange>
      </w:pPr>
      <w:ins w:id="2832" w:author="Katharina Schleidt" w:date="2021-10-20T18:30:00Z">
        <w:del w:id="2833" w:author="Grellet Sylvain" w:date="2021-10-21T13:30:00Z">
          <w:r w:rsidRPr="00170D23" w:rsidDel="001F4A39">
            <w:rPr>
              <w:rFonts w:eastAsia="Times New Roman"/>
              <w:lang w:val="en-US" w:eastAsia="de-AT"/>
              <w:rPrChange w:id="2834" w:author="Katharina Schleidt" w:date="2021-10-20T18:31:00Z">
                <w:rPr>
                  <w:rFonts w:ascii="Times New Roman" w:eastAsia="Times New Roman" w:hAnsi="Times New Roman"/>
                  <w:sz w:val="24"/>
                  <w:szCs w:val="24"/>
                  <w:lang w:val="en-US" w:eastAsia="de-AT"/>
                </w:rPr>
              </w:rPrChange>
            </w:rPr>
            <w:delText xml:space="preserve">[33] ISO 19115-1:2014 </w:delText>
          </w:r>
          <w:r w:rsidRPr="00170D23" w:rsidDel="001F4A39">
            <w:rPr>
              <w:rFonts w:eastAsia="Times New Roman"/>
              <w:i/>
              <w:iCs/>
              <w:lang w:val="en-US" w:eastAsia="de-AT"/>
              <w:rPrChange w:id="2835" w:author="Katharina Schleidt" w:date="2021-10-20T18:31:00Z">
                <w:rPr>
                  <w:rFonts w:ascii="Times New Roman" w:eastAsia="Times New Roman" w:hAnsi="Times New Roman"/>
                  <w:i/>
                  <w:iCs/>
                  <w:sz w:val="24"/>
                  <w:szCs w:val="24"/>
                  <w:lang w:val="en-US" w:eastAsia="de-AT"/>
                </w:rPr>
              </w:rPrChange>
            </w:rPr>
            <w:delText>Geographic information — Metadata — Part 1: Fundamentals</w:delText>
          </w:r>
          <w:r w:rsidRPr="00170D23" w:rsidDel="001F4A39">
            <w:rPr>
              <w:rFonts w:eastAsia="Times New Roman"/>
              <w:lang w:val="en-US" w:eastAsia="de-AT"/>
              <w:rPrChange w:id="2836" w:author="Katharina Schleidt" w:date="2021-10-20T18:31:00Z">
                <w:rPr>
                  <w:rFonts w:ascii="Times New Roman" w:eastAsia="Times New Roman" w:hAnsi="Times New Roman"/>
                  <w:sz w:val="24"/>
                  <w:szCs w:val="24"/>
                  <w:lang w:val="en-US" w:eastAsia="de-AT"/>
                </w:rPr>
              </w:rPrChange>
            </w:rPr>
            <w:delText xml:space="preserve"> </w:delText>
          </w:r>
        </w:del>
      </w:ins>
    </w:p>
    <w:p w14:paraId="42553146" w14:textId="04686DFB" w:rsidR="00170D23" w:rsidRPr="00170D23" w:rsidDel="001F4A39" w:rsidRDefault="00170D23">
      <w:pPr>
        <w:numPr>
          <w:ilvl w:val="0"/>
          <w:numId w:val="27"/>
        </w:numPr>
        <w:rPr>
          <w:ins w:id="2837" w:author="Katharina Schleidt" w:date="2021-10-20T18:30:00Z"/>
          <w:del w:id="2838" w:author="Grellet Sylvain" w:date="2021-10-21T13:31:00Z"/>
          <w:rFonts w:eastAsia="Times New Roman"/>
          <w:lang w:val="en-US" w:eastAsia="de-AT"/>
          <w:rPrChange w:id="2839" w:author="Katharina Schleidt" w:date="2021-10-20T18:31:00Z">
            <w:rPr>
              <w:ins w:id="2840" w:author="Katharina Schleidt" w:date="2021-10-20T18:30:00Z"/>
              <w:del w:id="2841" w:author="Grellet Sylvain" w:date="2021-10-21T13:31:00Z"/>
              <w:rFonts w:ascii="Times New Roman" w:eastAsia="Times New Roman" w:hAnsi="Times New Roman"/>
              <w:sz w:val="24"/>
              <w:szCs w:val="24"/>
              <w:lang w:val="de-AT" w:eastAsia="de-AT"/>
            </w:rPr>
          </w:rPrChange>
        </w:rPr>
        <w:pPrChange w:id="2842" w:author="Grellet Sylvain" w:date="2021-10-21T13:33:00Z">
          <w:pPr>
            <w:tabs>
              <w:tab w:val="clear" w:pos="403"/>
            </w:tabs>
            <w:spacing w:before="100" w:beforeAutospacing="1" w:after="100" w:afterAutospacing="1" w:line="240" w:lineRule="auto"/>
            <w:jc w:val="left"/>
          </w:pPr>
        </w:pPrChange>
      </w:pPr>
      <w:ins w:id="2843" w:author="Katharina Schleidt" w:date="2021-10-20T18:30:00Z">
        <w:del w:id="2844" w:author="Grellet Sylvain" w:date="2021-10-21T13:31:00Z">
          <w:r w:rsidRPr="00170D23" w:rsidDel="001F4A39">
            <w:rPr>
              <w:rFonts w:eastAsia="Times New Roman"/>
              <w:lang w:val="en-US" w:eastAsia="de-AT"/>
              <w:rPrChange w:id="2845" w:author="Katharina Schleidt" w:date="2021-10-20T18:31:00Z">
                <w:rPr>
                  <w:rFonts w:ascii="Times New Roman" w:eastAsia="Times New Roman" w:hAnsi="Times New Roman"/>
                  <w:sz w:val="24"/>
                  <w:szCs w:val="24"/>
                  <w:lang w:val="en-US" w:eastAsia="de-AT"/>
                </w:rPr>
              </w:rPrChange>
            </w:rPr>
            <w:delText xml:space="preserve">[34] ISO 19115-1:2014/Amd 2:2020 </w:delText>
          </w:r>
          <w:r w:rsidRPr="00170D23" w:rsidDel="001F4A39">
            <w:rPr>
              <w:rFonts w:eastAsia="Times New Roman"/>
              <w:i/>
              <w:iCs/>
              <w:lang w:val="en-US" w:eastAsia="de-AT"/>
              <w:rPrChange w:id="2846" w:author="Katharina Schleidt" w:date="2021-10-20T18:31:00Z">
                <w:rPr>
                  <w:rFonts w:ascii="Times New Roman" w:eastAsia="Times New Roman" w:hAnsi="Times New Roman"/>
                  <w:i/>
                  <w:iCs/>
                  <w:sz w:val="24"/>
                  <w:szCs w:val="24"/>
                  <w:lang w:val="en-US" w:eastAsia="de-AT"/>
                </w:rPr>
              </w:rPrChange>
            </w:rPr>
            <w:delText>Geographic information — Metadata — Part 1: Fundamentals — Amendment 2</w:delText>
          </w:r>
          <w:r w:rsidRPr="00170D23" w:rsidDel="001F4A39">
            <w:rPr>
              <w:rFonts w:eastAsia="Times New Roman"/>
              <w:lang w:val="en-US" w:eastAsia="de-AT"/>
              <w:rPrChange w:id="2847" w:author="Katharina Schleidt" w:date="2021-10-20T18:31:00Z">
                <w:rPr>
                  <w:rFonts w:ascii="Times New Roman" w:eastAsia="Times New Roman" w:hAnsi="Times New Roman"/>
                  <w:sz w:val="24"/>
                  <w:szCs w:val="24"/>
                  <w:lang w:val="en-US" w:eastAsia="de-AT"/>
                </w:rPr>
              </w:rPrChange>
            </w:rPr>
            <w:delText xml:space="preserve"> </w:delText>
          </w:r>
        </w:del>
      </w:ins>
    </w:p>
    <w:p w14:paraId="713ECBBD" w14:textId="306D1F20" w:rsidR="00170D23" w:rsidRPr="00170D23" w:rsidDel="001F4A39" w:rsidRDefault="00170D23">
      <w:pPr>
        <w:numPr>
          <w:ilvl w:val="0"/>
          <w:numId w:val="27"/>
        </w:numPr>
        <w:rPr>
          <w:ins w:id="2848" w:author="Katharina Schleidt" w:date="2021-10-20T18:30:00Z"/>
          <w:del w:id="2849" w:author="Grellet Sylvain" w:date="2021-10-21T13:31:00Z"/>
          <w:rFonts w:eastAsia="Times New Roman"/>
          <w:lang w:val="en-US" w:eastAsia="de-AT"/>
          <w:rPrChange w:id="2850" w:author="Katharina Schleidt" w:date="2021-10-20T18:31:00Z">
            <w:rPr>
              <w:ins w:id="2851" w:author="Katharina Schleidt" w:date="2021-10-20T18:30:00Z"/>
              <w:del w:id="2852" w:author="Grellet Sylvain" w:date="2021-10-21T13:31:00Z"/>
              <w:rFonts w:ascii="Times New Roman" w:eastAsia="Times New Roman" w:hAnsi="Times New Roman"/>
              <w:sz w:val="24"/>
              <w:szCs w:val="24"/>
              <w:lang w:val="de-AT" w:eastAsia="de-AT"/>
            </w:rPr>
          </w:rPrChange>
        </w:rPr>
        <w:pPrChange w:id="2853" w:author="Grellet Sylvain" w:date="2021-10-21T13:33:00Z">
          <w:pPr>
            <w:tabs>
              <w:tab w:val="clear" w:pos="403"/>
            </w:tabs>
            <w:spacing w:before="100" w:beforeAutospacing="1" w:after="100" w:afterAutospacing="1" w:line="240" w:lineRule="auto"/>
            <w:jc w:val="left"/>
          </w:pPr>
        </w:pPrChange>
      </w:pPr>
      <w:ins w:id="2854" w:author="Katharina Schleidt" w:date="2021-10-20T18:30:00Z">
        <w:del w:id="2855" w:author="Grellet Sylvain" w:date="2021-10-21T13:31:00Z">
          <w:r w:rsidRPr="00170D23" w:rsidDel="001F4A39">
            <w:rPr>
              <w:rFonts w:eastAsia="Times New Roman"/>
              <w:lang w:val="en-US" w:eastAsia="de-AT"/>
              <w:rPrChange w:id="2856" w:author="Katharina Schleidt" w:date="2021-10-20T18:31:00Z">
                <w:rPr>
                  <w:rFonts w:ascii="Times New Roman" w:eastAsia="Times New Roman" w:hAnsi="Times New Roman"/>
                  <w:sz w:val="24"/>
                  <w:szCs w:val="24"/>
                  <w:lang w:val="en-US" w:eastAsia="de-AT"/>
                </w:rPr>
              </w:rPrChange>
            </w:rPr>
            <w:delText xml:space="preserve">[35] ISO/DIS 19123-1 </w:delText>
          </w:r>
          <w:r w:rsidRPr="00170D23" w:rsidDel="001F4A39">
            <w:rPr>
              <w:rFonts w:eastAsia="Times New Roman"/>
              <w:i/>
              <w:iCs/>
              <w:lang w:val="en-US" w:eastAsia="de-AT"/>
              <w:rPrChange w:id="2857"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1 Fundamentals</w:delText>
          </w:r>
        </w:del>
      </w:ins>
    </w:p>
    <w:p w14:paraId="535E8180" w14:textId="56BE7A5F" w:rsidR="00170D23" w:rsidRPr="00170D23" w:rsidDel="001F4A39" w:rsidRDefault="00170D23">
      <w:pPr>
        <w:numPr>
          <w:ilvl w:val="0"/>
          <w:numId w:val="27"/>
        </w:numPr>
        <w:rPr>
          <w:ins w:id="2858" w:author="Katharina Schleidt" w:date="2021-10-20T18:30:00Z"/>
          <w:del w:id="2859" w:author="Grellet Sylvain" w:date="2021-10-21T13:32:00Z"/>
          <w:rFonts w:eastAsia="Times New Roman"/>
          <w:lang w:val="en-US" w:eastAsia="de-AT"/>
          <w:rPrChange w:id="2860" w:author="Katharina Schleidt" w:date="2021-10-20T18:31:00Z">
            <w:rPr>
              <w:ins w:id="2861" w:author="Katharina Schleidt" w:date="2021-10-20T18:30:00Z"/>
              <w:del w:id="2862" w:author="Grellet Sylvain" w:date="2021-10-21T13:32:00Z"/>
              <w:rFonts w:ascii="Times New Roman" w:eastAsia="Times New Roman" w:hAnsi="Times New Roman"/>
              <w:sz w:val="24"/>
              <w:szCs w:val="24"/>
              <w:lang w:val="de-AT" w:eastAsia="de-AT"/>
            </w:rPr>
          </w:rPrChange>
        </w:rPr>
        <w:pPrChange w:id="2863" w:author="Grellet Sylvain" w:date="2021-10-21T13:33:00Z">
          <w:pPr>
            <w:tabs>
              <w:tab w:val="clear" w:pos="403"/>
            </w:tabs>
            <w:spacing w:before="100" w:beforeAutospacing="1" w:after="100" w:afterAutospacing="1" w:line="240" w:lineRule="auto"/>
            <w:jc w:val="left"/>
          </w:pPr>
        </w:pPrChange>
      </w:pPr>
      <w:ins w:id="2864" w:author="Katharina Schleidt" w:date="2021-10-20T18:30:00Z">
        <w:del w:id="2865" w:author="Grellet Sylvain" w:date="2021-10-21T13:32:00Z">
          <w:r w:rsidRPr="00170D23" w:rsidDel="001F4A39">
            <w:rPr>
              <w:rFonts w:eastAsia="Times New Roman"/>
              <w:lang w:val="en-US" w:eastAsia="de-AT"/>
              <w:rPrChange w:id="2866" w:author="Katharina Schleidt" w:date="2021-10-20T18:31:00Z">
                <w:rPr>
                  <w:rFonts w:ascii="Times New Roman" w:eastAsia="Times New Roman" w:hAnsi="Times New Roman"/>
                  <w:sz w:val="24"/>
                  <w:szCs w:val="24"/>
                  <w:lang w:val="en-US" w:eastAsia="de-AT"/>
                </w:rPr>
              </w:rPrChange>
            </w:rPr>
            <w:delText xml:space="preserve">[36] ISO 19123-2:2018 </w:delText>
          </w:r>
          <w:r w:rsidRPr="00170D23" w:rsidDel="001F4A39">
            <w:rPr>
              <w:rFonts w:eastAsia="Times New Roman"/>
              <w:i/>
              <w:iCs/>
              <w:lang w:val="en-US" w:eastAsia="de-AT"/>
              <w:rPrChange w:id="2867"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2: Coverage implementation schema</w:delText>
          </w:r>
          <w:r w:rsidRPr="00170D23" w:rsidDel="001F4A39">
            <w:rPr>
              <w:rFonts w:eastAsia="Times New Roman"/>
              <w:lang w:val="en-US" w:eastAsia="de-AT"/>
              <w:rPrChange w:id="2868" w:author="Katharina Schleidt" w:date="2021-10-20T18:31:00Z">
                <w:rPr>
                  <w:rFonts w:ascii="Times New Roman" w:eastAsia="Times New Roman" w:hAnsi="Times New Roman"/>
                  <w:sz w:val="24"/>
                  <w:szCs w:val="24"/>
                  <w:lang w:val="en-US" w:eastAsia="de-AT"/>
                </w:rPr>
              </w:rPrChange>
            </w:rPr>
            <w:delText xml:space="preserve"> </w:delText>
          </w:r>
        </w:del>
      </w:ins>
    </w:p>
    <w:p w14:paraId="33064DA1" w14:textId="76596C40" w:rsidR="00170D23" w:rsidRPr="00170D23" w:rsidDel="001F4A39" w:rsidRDefault="00170D23">
      <w:pPr>
        <w:numPr>
          <w:ilvl w:val="0"/>
          <w:numId w:val="27"/>
        </w:numPr>
        <w:rPr>
          <w:ins w:id="2869" w:author="Katharina Schleidt" w:date="2021-10-20T18:30:00Z"/>
          <w:del w:id="2870" w:author="Grellet Sylvain" w:date="2021-10-21T13:32:00Z"/>
          <w:rFonts w:eastAsia="Times New Roman"/>
          <w:lang w:val="en-US" w:eastAsia="de-AT"/>
          <w:rPrChange w:id="2871" w:author="Katharina Schleidt" w:date="2021-10-20T18:31:00Z">
            <w:rPr>
              <w:ins w:id="2872" w:author="Katharina Schleidt" w:date="2021-10-20T18:30:00Z"/>
              <w:del w:id="2873" w:author="Grellet Sylvain" w:date="2021-10-21T13:32:00Z"/>
              <w:rFonts w:ascii="Times New Roman" w:eastAsia="Times New Roman" w:hAnsi="Times New Roman"/>
              <w:sz w:val="24"/>
              <w:szCs w:val="24"/>
              <w:lang w:val="de-AT" w:eastAsia="de-AT"/>
            </w:rPr>
          </w:rPrChange>
        </w:rPr>
        <w:pPrChange w:id="2874" w:author="Grellet Sylvain" w:date="2021-10-21T13:33:00Z">
          <w:pPr>
            <w:tabs>
              <w:tab w:val="clear" w:pos="403"/>
            </w:tabs>
            <w:spacing w:before="100" w:beforeAutospacing="1" w:after="100" w:afterAutospacing="1" w:line="240" w:lineRule="auto"/>
            <w:jc w:val="left"/>
          </w:pPr>
        </w:pPrChange>
      </w:pPr>
      <w:ins w:id="2875" w:author="Katharina Schleidt" w:date="2021-10-20T18:30:00Z">
        <w:del w:id="2876" w:author="Grellet Sylvain" w:date="2021-10-21T13:32:00Z">
          <w:r w:rsidRPr="00170D23" w:rsidDel="001F4A39">
            <w:rPr>
              <w:rFonts w:eastAsia="Times New Roman"/>
              <w:lang w:val="en-US" w:eastAsia="de-AT"/>
              <w:rPrChange w:id="2877" w:author="Katharina Schleidt" w:date="2021-10-20T18:31:00Z">
                <w:rPr>
                  <w:rFonts w:ascii="Times New Roman" w:eastAsia="Times New Roman" w:hAnsi="Times New Roman"/>
                  <w:sz w:val="24"/>
                  <w:szCs w:val="24"/>
                  <w:lang w:val="en-US" w:eastAsia="de-AT"/>
                </w:rPr>
              </w:rPrChange>
            </w:rPr>
            <w:delText xml:space="preserve">[37] ISO 19136-1:2020 </w:delText>
          </w:r>
          <w:r w:rsidRPr="00170D23" w:rsidDel="001F4A39">
            <w:rPr>
              <w:rFonts w:eastAsia="Times New Roman"/>
              <w:i/>
              <w:iCs/>
              <w:lang w:val="en-US" w:eastAsia="de-AT"/>
              <w:rPrChange w:id="2878" w:author="Katharina Schleidt" w:date="2021-10-20T18:31:00Z">
                <w:rPr>
                  <w:rFonts w:ascii="Times New Roman" w:eastAsia="Times New Roman" w:hAnsi="Times New Roman"/>
                  <w:i/>
                  <w:iCs/>
                  <w:sz w:val="24"/>
                  <w:szCs w:val="24"/>
                  <w:lang w:val="en-US" w:eastAsia="de-AT"/>
                </w:rPr>
              </w:rPrChange>
            </w:rPr>
            <w:delText>Geographic information — Geography Markup Language (GML) — Part 1: Fundamentals</w:delText>
          </w:r>
          <w:r w:rsidRPr="00170D23" w:rsidDel="001F4A39">
            <w:rPr>
              <w:rFonts w:eastAsia="Times New Roman"/>
              <w:lang w:val="en-US" w:eastAsia="de-AT"/>
              <w:rPrChange w:id="2879" w:author="Katharina Schleidt" w:date="2021-10-20T18:31:00Z">
                <w:rPr>
                  <w:rFonts w:ascii="Times New Roman" w:eastAsia="Times New Roman" w:hAnsi="Times New Roman"/>
                  <w:sz w:val="24"/>
                  <w:szCs w:val="24"/>
                  <w:lang w:val="en-US" w:eastAsia="de-AT"/>
                </w:rPr>
              </w:rPrChange>
            </w:rPr>
            <w:delText xml:space="preserve"> </w:delText>
          </w:r>
        </w:del>
      </w:ins>
    </w:p>
    <w:p w14:paraId="1BBDCE3A" w14:textId="18A74D08" w:rsidR="00170D23" w:rsidRPr="00170D23" w:rsidDel="00295C11" w:rsidRDefault="00170D23">
      <w:pPr>
        <w:numPr>
          <w:ilvl w:val="0"/>
          <w:numId w:val="27"/>
        </w:numPr>
        <w:rPr>
          <w:ins w:id="2880" w:author="Katharina Schleidt" w:date="2021-10-20T18:30:00Z"/>
          <w:del w:id="2881" w:author="Grellet Sylvain" w:date="2021-10-21T13:33:00Z"/>
          <w:rFonts w:eastAsia="Times New Roman"/>
          <w:lang w:val="en-US" w:eastAsia="de-AT"/>
          <w:rPrChange w:id="2882" w:author="Katharina Schleidt" w:date="2021-10-20T18:31:00Z">
            <w:rPr>
              <w:ins w:id="2883" w:author="Katharina Schleidt" w:date="2021-10-20T18:30:00Z"/>
              <w:del w:id="2884" w:author="Grellet Sylvain" w:date="2021-10-21T13:33:00Z"/>
              <w:rFonts w:ascii="Times New Roman" w:eastAsia="Times New Roman" w:hAnsi="Times New Roman"/>
              <w:sz w:val="24"/>
              <w:szCs w:val="24"/>
              <w:lang w:val="de-AT" w:eastAsia="de-AT"/>
            </w:rPr>
          </w:rPrChange>
        </w:rPr>
        <w:pPrChange w:id="2885" w:author="Grellet Sylvain" w:date="2021-10-21T13:33:00Z">
          <w:pPr>
            <w:tabs>
              <w:tab w:val="clear" w:pos="403"/>
            </w:tabs>
            <w:spacing w:before="100" w:beforeAutospacing="1" w:after="100" w:afterAutospacing="1" w:line="240" w:lineRule="auto"/>
            <w:jc w:val="left"/>
          </w:pPr>
        </w:pPrChange>
      </w:pPr>
      <w:ins w:id="2886" w:author="Katharina Schleidt" w:date="2021-10-20T18:30:00Z">
        <w:del w:id="2887" w:author="Grellet Sylvain" w:date="2021-10-21T13:33:00Z">
          <w:r w:rsidRPr="00170D23" w:rsidDel="00295C11">
            <w:rPr>
              <w:rFonts w:eastAsia="Times New Roman"/>
              <w:lang w:val="en-US" w:eastAsia="de-AT"/>
              <w:rPrChange w:id="2888" w:author="Katharina Schleidt" w:date="2021-10-20T18:31:00Z">
                <w:rPr>
                  <w:rFonts w:ascii="Times New Roman" w:eastAsia="Times New Roman" w:hAnsi="Times New Roman"/>
                  <w:sz w:val="24"/>
                  <w:szCs w:val="24"/>
                  <w:lang w:val="en-US" w:eastAsia="de-AT"/>
                </w:rPr>
              </w:rPrChange>
            </w:rPr>
            <w:delText xml:space="preserve">[38] ISO 19157:2013 </w:delText>
          </w:r>
          <w:r w:rsidRPr="00170D23" w:rsidDel="00295C11">
            <w:rPr>
              <w:rFonts w:eastAsia="Times New Roman"/>
              <w:i/>
              <w:iCs/>
              <w:lang w:val="en-US" w:eastAsia="de-AT"/>
              <w:rPrChange w:id="2889" w:author="Katharina Schleidt" w:date="2021-10-20T18:31:00Z">
                <w:rPr>
                  <w:rFonts w:ascii="Times New Roman" w:eastAsia="Times New Roman" w:hAnsi="Times New Roman"/>
                  <w:i/>
                  <w:iCs/>
                  <w:sz w:val="24"/>
                  <w:szCs w:val="24"/>
                  <w:lang w:val="en-US" w:eastAsia="de-AT"/>
                </w:rPr>
              </w:rPrChange>
            </w:rPr>
            <w:delText>Geographic information — Data quality</w:delText>
          </w:r>
          <w:r w:rsidRPr="00170D23" w:rsidDel="00295C11">
            <w:rPr>
              <w:rFonts w:eastAsia="Times New Roman"/>
              <w:lang w:val="en-US" w:eastAsia="de-AT"/>
              <w:rPrChange w:id="2890" w:author="Katharina Schleidt" w:date="2021-10-20T18:31:00Z">
                <w:rPr>
                  <w:rFonts w:ascii="Times New Roman" w:eastAsia="Times New Roman" w:hAnsi="Times New Roman"/>
                  <w:sz w:val="24"/>
                  <w:szCs w:val="24"/>
                  <w:lang w:val="en-US" w:eastAsia="de-AT"/>
                </w:rPr>
              </w:rPrChange>
            </w:rPr>
            <w:delText xml:space="preserve"> </w:delText>
          </w:r>
        </w:del>
      </w:ins>
    </w:p>
    <w:p w14:paraId="3E486B94" w14:textId="4F58E752" w:rsidR="00170D23" w:rsidRPr="00170D23" w:rsidDel="00295C11" w:rsidRDefault="00170D23">
      <w:pPr>
        <w:numPr>
          <w:ilvl w:val="0"/>
          <w:numId w:val="27"/>
        </w:numPr>
        <w:rPr>
          <w:ins w:id="2891" w:author="Katharina Schleidt" w:date="2021-10-20T18:30:00Z"/>
          <w:del w:id="2892" w:author="Grellet Sylvain" w:date="2021-10-21T13:33:00Z"/>
          <w:rFonts w:eastAsia="Times New Roman"/>
          <w:lang w:val="en-US" w:eastAsia="de-AT"/>
          <w:rPrChange w:id="2893" w:author="Katharina Schleidt" w:date="2021-10-20T18:31:00Z">
            <w:rPr>
              <w:ins w:id="2894" w:author="Katharina Schleidt" w:date="2021-10-20T18:30:00Z"/>
              <w:del w:id="2895" w:author="Grellet Sylvain" w:date="2021-10-21T13:33:00Z"/>
              <w:rFonts w:ascii="Times New Roman" w:eastAsia="Times New Roman" w:hAnsi="Times New Roman"/>
              <w:sz w:val="24"/>
              <w:szCs w:val="24"/>
              <w:lang w:val="de-AT" w:eastAsia="de-AT"/>
            </w:rPr>
          </w:rPrChange>
        </w:rPr>
        <w:pPrChange w:id="2896" w:author="Grellet Sylvain" w:date="2021-10-21T13:33:00Z">
          <w:pPr>
            <w:tabs>
              <w:tab w:val="clear" w:pos="403"/>
            </w:tabs>
            <w:spacing w:before="100" w:beforeAutospacing="1" w:after="100" w:afterAutospacing="1" w:line="240" w:lineRule="auto"/>
            <w:jc w:val="left"/>
          </w:pPr>
        </w:pPrChange>
      </w:pPr>
      <w:ins w:id="2897" w:author="Katharina Schleidt" w:date="2021-10-20T18:30:00Z">
        <w:del w:id="2898" w:author="Grellet Sylvain" w:date="2021-10-21T13:33:00Z">
          <w:r w:rsidRPr="00170D23" w:rsidDel="00295C11">
            <w:rPr>
              <w:rFonts w:eastAsia="Times New Roman"/>
              <w:lang w:val="en-US" w:eastAsia="de-AT"/>
              <w:rPrChange w:id="2899" w:author="Katharina Schleidt" w:date="2021-10-20T18:31:00Z">
                <w:rPr>
                  <w:rFonts w:ascii="Times New Roman" w:eastAsia="Times New Roman" w:hAnsi="Times New Roman"/>
                  <w:sz w:val="24"/>
                  <w:szCs w:val="24"/>
                  <w:lang w:val="en-US" w:eastAsia="de-AT"/>
                </w:rPr>
              </w:rPrChange>
            </w:rPr>
            <w:delText xml:space="preserve">[39] ISO 19157:2013/Amd 1:2018 </w:delText>
          </w:r>
          <w:r w:rsidRPr="00170D23" w:rsidDel="00295C11">
            <w:rPr>
              <w:rFonts w:eastAsia="Times New Roman"/>
              <w:i/>
              <w:iCs/>
              <w:lang w:val="en-US" w:eastAsia="de-AT"/>
              <w:rPrChange w:id="2900" w:author="Katharina Schleidt" w:date="2021-10-20T18:31:00Z">
                <w:rPr>
                  <w:rFonts w:ascii="Times New Roman" w:eastAsia="Times New Roman" w:hAnsi="Times New Roman"/>
                  <w:i/>
                  <w:iCs/>
                  <w:sz w:val="24"/>
                  <w:szCs w:val="24"/>
                  <w:lang w:val="en-US" w:eastAsia="de-AT"/>
                </w:rPr>
              </w:rPrChange>
            </w:rPr>
            <w:delText>Geographic information — Data quality — Amendment 1: Describing data quality using coverages</w:delText>
          </w:r>
          <w:r w:rsidRPr="00170D23" w:rsidDel="00295C11">
            <w:rPr>
              <w:rFonts w:eastAsia="Times New Roman"/>
              <w:lang w:val="en-US" w:eastAsia="de-AT"/>
              <w:rPrChange w:id="2901" w:author="Katharina Schleidt" w:date="2021-10-20T18:31:00Z">
                <w:rPr>
                  <w:rFonts w:ascii="Times New Roman" w:eastAsia="Times New Roman" w:hAnsi="Times New Roman"/>
                  <w:sz w:val="24"/>
                  <w:szCs w:val="24"/>
                  <w:lang w:val="en-US" w:eastAsia="de-AT"/>
                </w:rPr>
              </w:rPrChange>
            </w:rPr>
            <w:delText xml:space="preserve"> </w:delText>
          </w:r>
        </w:del>
      </w:ins>
    </w:p>
    <w:p w14:paraId="5AD43039" w14:textId="62FF53E4" w:rsidR="00170D23" w:rsidRPr="00170D23" w:rsidDel="002D5A96" w:rsidRDefault="00170D23">
      <w:pPr>
        <w:numPr>
          <w:ilvl w:val="0"/>
          <w:numId w:val="27"/>
        </w:numPr>
        <w:rPr>
          <w:ins w:id="2902" w:author="Katharina Schleidt" w:date="2021-10-20T18:30:00Z"/>
          <w:del w:id="2903" w:author="Grellet Sylvain" w:date="2021-10-21T14:56:00Z"/>
          <w:rFonts w:eastAsia="Times New Roman"/>
          <w:lang w:val="en-US" w:eastAsia="de-AT"/>
          <w:rPrChange w:id="2904" w:author="Katharina Schleidt" w:date="2021-10-20T18:31:00Z">
            <w:rPr>
              <w:ins w:id="2905" w:author="Katharina Schleidt" w:date="2021-10-20T18:30:00Z"/>
              <w:del w:id="2906" w:author="Grellet Sylvain" w:date="2021-10-21T14:56:00Z"/>
              <w:rFonts w:ascii="Times New Roman" w:eastAsia="Times New Roman" w:hAnsi="Times New Roman"/>
              <w:sz w:val="24"/>
              <w:szCs w:val="24"/>
              <w:lang w:val="de-AT" w:eastAsia="de-AT"/>
            </w:rPr>
          </w:rPrChange>
        </w:rPr>
        <w:pPrChange w:id="2907" w:author="Grellet Sylvain" w:date="2021-10-21T13:33:00Z">
          <w:pPr>
            <w:tabs>
              <w:tab w:val="clear" w:pos="403"/>
            </w:tabs>
            <w:spacing w:before="100" w:beforeAutospacing="1" w:after="100" w:afterAutospacing="1" w:line="240" w:lineRule="auto"/>
            <w:jc w:val="left"/>
          </w:pPr>
        </w:pPrChange>
      </w:pPr>
      <w:ins w:id="2908" w:author="Katharina Schleidt" w:date="2021-10-20T18:30:00Z">
        <w:del w:id="2909" w:author="Grellet Sylvain" w:date="2021-10-21T13:33:00Z">
          <w:r w:rsidRPr="00170D23" w:rsidDel="00295C11">
            <w:rPr>
              <w:rFonts w:eastAsia="Times New Roman"/>
              <w:lang w:val="en-US" w:eastAsia="de-AT"/>
              <w:rPrChange w:id="2910" w:author="Katharina Schleidt" w:date="2021-10-20T18:31:00Z">
                <w:rPr>
                  <w:rFonts w:ascii="Times New Roman" w:eastAsia="Times New Roman" w:hAnsi="Times New Roman"/>
                  <w:sz w:val="24"/>
                  <w:szCs w:val="24"/>
                  <w:lang w:val="en-US" w:eastAsia="de-AT"/>
                </w:rPr>
              </w:rPrChange>
            </w:rPr>
            <w:delText xml:space="preserve">[40] </w:delText>
          </w:r>
        </w:del>
        <w:del w:id="2911" w:author="Grellet Sylvain" w:date="2021-10-21T21:37:00Z">
          <w:r w:rsidRPr="00170D23" w:rsidDel="00656929">
            <w:rPr>
              <w:rFonts w:eastAsia="Times New Roman"/>
              <w:lang w:val="en-US" w:eastAsia="de-AT"/>
              <w:rPrChange w:id="2912" w:author="Katharina Schleidt" w:date="2021-10-20T18:31:00Z">
                <w:rPr>
                  <w:rFonts w:ascii="Times New Roman" w:eastAsia="Times New Roman" w:hAnsi="Times New Roman"/>
                  <w:sz w:val="24"/>
                  <w:szCs w:val="24"/>
                  <w:lang w:val="en-US" w:eastAsia="de-AT"/>
                </w:rPr>
              </w:rPrChange>
            </w:rPr>
            <w:delText>I</w:delText>
          </w:r>
        </w:del>
        <w:r w:rsidRPr="00170D23">
          <w:rPr>
            <w:rFonts w:eastAsia="Times New Roman"/>
            <w:lang w:val="en-US" w:eastAsia="de-AT"/>
            <w:rPrChange w:id="2913" w:author="Katharina Schleidt" w:date="2021-10-20T18:31:00Z">
              <w:rPr>
                <w:rFonts w:ascii="Times New Roman" w:eastAsia="Times New Roman" w:hAnsi="Times New Roman"/>
                <w:sz w:val="24"/>
                <w:szCs w:val="24"/>
                <w:lang w:val="en-US" w:eastAsia="de-AT"/>
              </w:rPr>
            </w:rPrChange>
          </w:rPr>
          <w:t xml:space="preserve">SO/DIS 19157-1 </w:t>
        </w:r>
        <w:r w:rsidRPr="00170D23">
          <w:rPr>
            <w:rFonts w:eastAsia="Times New Roman"/>
            <w:i/>
            <w:iCs/>
            <w:lang w:val="en-US" w:eastAsia="de-AT"/>
            <w:rPrChange w:id="2914" w:author="Katharina Schleidt" w:date="2021-10-20T18:31:00Z">
              <w:rPr>
                <w:rFonts w:ascii="Times New Roman" w:eastAsia="Times New Roman" w:hAnsi="Times New Roman"/>
                <w:i/>
                <w:iCs/>
                <w:sz w:val="24"/>
                <w:szCs w:val="24"/>
                <w:lang w:val="en-US" w:eastAsia="de-AT"/>
              </w:rPr>
            </w:rPrChange>
          </w:rPr>
          <w:t>Geographic information — Data quality — Part 1: General requirements</w:t>
        </w:r>
      </w:ins>
    </w:p>
    <w:p w14:paraId="19BEA688" w14:textId="57F0EBA5" w:rsidR="00621028" w:rsidRPr="002D5A96" w:rsidRDefault="00621028">
      <w:pPr>
        <w:numPr>
          <w:ilvl w:val="0"/>
          <w:numId w:val="27"/>
        </w:numPr>
        <w:rPr>
          <w:lang w:val="en-US"/>
          <w:rPrChange w:id="2915" w:author="Grellet Sylvain" w:date="2021-10-21T14:56:00Z">
            <w:rPr/>
          </w:rPrChange>
        </w:rPr>
        <w:pPrChange w:id="2916" w:author="Grellet Sylvain" w:date="2021-10-21T14:56:00Z">
          <w:pPr/>
        </w:pPrChange>
      </w:pPr>
      <w:bookmarkStart w:id="2917" w:name="_Ref85744819"/>
      <w:bookmarkEnd w:id="2917"/>
    </w:p>
    <w:sectPr w:rsidR="00621028" w:rsidRPr="002D5A96" w:rsidSect="002B4EBE">
      <w:footerReference w:type="even" r:id="rId193"/>
      <w:footerReference w:type="default" r:id="rId19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D31E1" w:rsidRDefault="008D31E1">
      <w:pPr>
        <w:pStyle w:val="CommentText"/>
      </w:pPr>
      <w:r>
        <w:rPr>
          <w:rStyle w:val="CommentReference"/>
        </w:rPr>
        <w:annotationRef/>
      </w:r>
      <w:r>
        <w:t>As the old version was “Observations and Measurements”, “Sample” should also be capitalized</w:t>
      </w:r>
    </w:p>
  </w:comment>
  <w:comment w:id="321" w:author="Katharina Schleidt" w:date="2021-04-21T14:03:00Z" w:initials="KS">
    <w:p w14:paraId="7ECF2440" w14:textId="3F97473B" w:rsidR="008D31E1" w:rsidRDefault="008D31E1">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793" w:author="Katharina Schleidt" w:date="2021-04-21T14:02:00Z" w:initials="KS">
    <w:p w14:paraId="3CDEE08B" w14:textId="53F4628B" w:rsidR="008D31E1" w:rsidRDefault="008D31E1">
      <w:pPr>
        <w:pStyle w:val="CommentText"/>
      </w:pPr>
      <w:r>
        <w:rPr>
          <w:rStyle w:val="CommentReference"/>
        </w:rPr>
        <w:annotationRef/>
      </w:r>
      <w:r>
        <w:t>Should be moved up to before 4 Conformance. Will do once the rest has been reviewed, as otherwise will lose all tracked changes</w:t>
      </w:r>
    </w:p>
  </w:comment>
  <w:comment w:id="794" w:author="Katharina Schleidt" w:date="2021-10-27T12:20:00Z" w:initials="KS">
    <w:p w14:paraId="08CE76A2" w14:textId="7FE066B0" w:rsidR="009F4EF1" w:rsidRDefault="009F4EF1">
      <w:pPr>
        <w:pStyle w:val="CommentText"/>
      </w:pPr>
      <w:r>
        <w:rPr>
          <w:rStyle w:val="CommentReference"/>
        </w:rPr>
        <w:annotationRef/>
      </w:r>
      <w:r>
        <w:t>Switched – DONE!</w:t>
      </w:r>
    </w:p>
  </w:comment>
  <w:comment w:id="1328" w:author="Katharina Schleidt" w:date="2021-04-21T16:15:00Z" w:initials="KS">
    <w:p w14:paraId="7A610B63" w14:textId="77777777" w:rsidR="008D31E1" w:rsidRDefault="008D31E1">
      <w:pPr>
        <w:pStyle w:val="CommentText"/>
        <w:rPr>
          <w:noProof/>
        </w:rPr>
      </w:pPr>
      <w:r>
        <w:rPr>
          <w:rStyle w:val="CommentReference"/>
        </w:rPr>
        <w:annotationRef/>
      </w:r>
      <w:r>
        <w:t xml:space="preserve">Add reference to bibliography on </w:t>
      </w:r>
    </w:p>
    <w:p w14:paraId="705D30D5" w14:textId="66984377" w:rsidR="008D31E1" w:rsidRDefault="008D31E1">
      <w:pPr>
        <w:pStyle w:val="CommentText"/>
      </w:pPr>
      <w:r>
        <w:t>19115</w:t>
      </w:r>
    </w:p>
  </w:comment>
  <w:comment w:id="1334" w:author="Katharina Schleidt" w:date="2021-04-18T19:25:00Z" w:initials="KS">
    <w:p w14:paraId="10039519" w14:textId="6E68A087" w:rsidR="008D31E1" w:rsidRDefault="008D31E1">
      <w:pPr>
        <w:pStyle w:val="CommentText"/>
      </w:pPr>
      <w:r>
        <w:rPr>
          <w:rStyle w:val="CommentReference"/>
        </w:rPr>
        <w:annotationRef/>
      </w:r>
      <w:r>
        <w:t>Not sure if this reference still applies as changed phenomenon to characteristic</w:t>
      </w:r>
    </w:p>
  </w:comment>
  <w:comment w:id="1335" w:author="Grellet Sylvain" w:date="2021-10-21T08:56:00Z" w:initials="GS">
    <w:p w14:paraId="635AF07D" w14:textId="16307402" w:rsidR="008D31E1" w:rsidRDefault="008D31E1">
      <w:pPr>
        <w:pStyle w:val="CommentText"/>
      </w:pPr>
      <w:r>
        <w:rPr>
          <w:rStyle w:val="CommentReference"/>
        </w:rPr>
        <w:annotationRef/>
      </w:r>
      <w:proofErr w:type="spellStart"/>
      <w:r>
        <w:t>Kathis</w:t>
      </w:r>
      <w:proofErr w:type="spellEnd"/>
      <w:r>
        <w:t xml:space="preserve"> is right. I went back to the document referred to. There is indeed a ‘Patient Observation : Domain Model’ ! but with ‘</w:t>
      </w:r>
      <w:proofErr w:type="spellStart"/>
      <w:r>
        <w:t>Pnenomenon</w:t>
      </w:r>
      <w:proofErr w:type="spellEnd"/>
      <w:r>
        <w:t>’</w:t>
      </w:r>
      <w:r>
        <w:br/>
        <w:t>-&gt; removing this reference</w:t>
      </w:r>
    </w:p>
  </w:comment>
  <w:comment w:id="1359" w:author="Katharina Schleidt" w:date="2021-07-05T15:05:00Z" w:initials="KS">
    <w:p w14:paraId="6312FE60" w14:textId="71D65F03" w:rsidR="008D31E1" w:rsidRDefault="008D31E1">
      <w:pPr>
        <w:pStyle w:val="CommentText"/>
      </w:pPr>
      <w:r>
        <w:rPr>
          <w:rStyle w:val="CommentReference"/>
        </w:rPr>
        <w:annotationRef/>
      </w:r>
      <w:r>
        <w:t>I added this to clarify as Carl found this bit confusing (and I agree), hope this sentence helps!</w:t>
      </w:r>
    </w:p>
  </w:comment>
  <w:comment w:id="1373" w:author="Katharina Schleidt" w:date="2021-05-31T21:57:00Z" w:initials="KS">
    <w:p w14:paraId="46E063EA" w14:textId="30DEC173" w:rsidR="008D31E1" w:rsidRDefault="008D31E1">
      <w:pPr>
        <w:pStyle w:val="CommentText"/>
      </w:pPr>
      <w:r>
        <w:rPr>
          <w:rStyle w:val="CommentReference"/>
        </w:rPr>
        <w:annotationRef/>
      </w:r>
      <w:r>
        <w:t>I rephrased this as I realized that the original was very implementation-phrased while here we’re still being abstract</w:t>
      </w:r>
    </w:p>
  </w:comment>
  <w:comment w:id="1405" w:author="Katharina Schleidt" w:date="2021-05-05T12:16:00Z" w:initials="KS">
    <w:p w14:paraId="5B377FA6" w14:textId="1C89B62C" w:rsidR="008D31E1" w:rsidRDefault="008D31E1">
      <w:pPr>
        <w:pStyle w:val="CommentText"/>
      </w:pPr>
      <w:r>
        <w:rPr>
          <w:rStyle w:val="CommentReference"/>
        </w:rPr>
        <w:annotationRef/>
      </w:r>
      <w:r>
        <w:t>General Note: adding this picture moves all further figure numbers down one!!!</w:t>
      </w:r>
    </w:p>
  </w:comment>
  <w:comment w:id="1438" w:author="Ilkka Rinne" w:date="2021-06-21T15:35:00Z" w:initials="IR">
    <w:p w14:paraId="1D0EB65F" w14:textId="77777777" w:rsidR="008D31E1" w:rsidRDefault="008D31E1">
      <w:pPr>
        <w:pStyle w:val="CommentText"/>
      </w:pPr>
      <w:r>
        <w:rPr>
          <w:rStyle w:val="CommentReference"/>
        </w:rPr>
        <w:annotationRef/>
      </w:r>
      <w:r>
        <w:t>Definition should also be applicable for pointing to an Observation form other type of objects. Proposal:</w:t>
      </w:r>
    </w:p>
    <w:p w14:paraId="6AD64F47" w14:textId="77777777" w:rsidR="008D31E1" w:rsidRDefault="008D31E1">
      <w:pPr>
        <w:pStyle w:val="CommentText"/>
      </w:pPr>
    </w:p>
    <w:p w14:paraId="6D26E063" w14:textId="2A189BD0" w:rsidR="008D31E1" w:rsidRDefault="008D31E1">
      <w:pPr>
        <w:pStyle w:val="CommentText"/>
      </w:pPr>
      <w:r>
        <w:t>“An Observation related to the referring object.”</w:t>
      </w:r>
    </w:p>
  </w:comment>
  <w:comment w:id="1448" w:author="Katharina Schleidt" w:date="2021-04-21T13:57:00Z" w:initials="KS">
    <w:p w14:paraId="1B204B96" w14:textId="6F52A6C8" w:rsidR="008D31E1" w:rsidRDefault="008D31E1">
      <w:pPr>
        <w:pStyle w:val="CommentText"/>
      </w:pPr>
      <w:r>
        <w:rPr>
          <w:rStyle w:val="CommentReference"/>
        </w:rPr>
        <w:annotationRef/>
      </w:r>
      <w:r>
        <w:t>Should be linked</w:t>
      </w:r>
    </w:p>
  </w:comment>
  <w:comment w:id="1449" w:author="Grellet Sylvain" w:date="2021-06-04T09:43:00Z" w:initials="GS">
    <w:p w14:paraId="1C20DCBA" w14:textId="22213871" w:rsidR="008D31E1" w:rsidRDefault="008D31E1">
      <w:pPr>
        <w:pStyle w:val="CommentText"/>
      </w:pPr>
      <w:r>
        <w:rPr>
          <w:rStyle w:val="CommentReference"/>
        </w:rPr>
        <w:annotationRef/>
      </w:r>
      <w:r>
        <w:t>To do at the end.</w:t>
      </w:r>
    </w:p>
  </w:comment>
  <w:comment w:id="1587" w:author="Ilkka Rinne" w:date="2021-07-27T15:54:00Z" w:initials="IR">
    <w:p w14:paraId="0B40D038" w14:textId="6AA9364C" w:rsidR="008D31E1" w:rsidRDefault="008D31E1">
      <w:pPr>
        <w:pStyle w:val="CommentText"/>
      </w:pPr>
      <w:r>
        <w:rPr>
          <w:rStyle w:val="CommentReference"/>
        </w:rPr>
        <w:annotationRef/>
      </w:r>
      <w:r>
        <w:t xml:space="preserve">Shouldn’t this be “document”? We are observing the consistency of a document by sampling clause by clause, thus the </w:t>
      </w:r>
      <w:proofErr w:type="spellStart"/>
      <w:r>
        <w:t>uFoI</w:t>
      </w:r>
      <w:proofErr w:type="spellEnd"/>
      <w:r>
        <w:t xml:space="preserve"> if the document and the </w:t>
      </w:r>
      <w:proofErr w:type="spellStart"/>
      <w:r>
        <w:t>pFoI</w:t>
      </w:r>
      <w:proofErr w:type="spellEnd"/>
      <w:r>
        <w:t xml:space="preserve"> is the clause</w:t>
      </w:r>
    </w:p>
  </w:comment>
  <w:comment w:id="1800" w:author="Ilkka Rinne" w:date="2021-08-09T14:05:00Z" w:initials="IR">
    <w:p w14:paraId="40D9C890" w14:textId="02A04465" w:rsidR="008D31E1" w:rsidRDefault="008D31E1">
      <w:pPr>
        <w:pStyle w:val="CommentText"/>
      </w:pPr>
      <w:r>
        <w:rPr>
          <w:rStyle w:val="CommentReference"/>
        </w:rPr>
        <w:annotationRef/>
      </w:r>
      <w:r>
        <w:t>Is this too restrictive, collection might contain dissimilar Observations, that have been assembled together for any reason?</w:t>
      </w:r>
    </w:p>
  </w:comment>
  <w:comment w:id="2004" w:author="Grellet Sylvain" w:date="2021-10-21T22:17:00Z" w:initials="GS">
    <w:p w14:paraId="22079AEF" w14:textId="15A17DE8" w:rsidR="008D31E1" w:rsidRDefault="008D31E1">
      <w:pPr>
        <w:pStyle w:val="CommentText"/>
      </w:pPr>
      <w:r>
        <w:rPr>
          <w:rStyle w:val="CommentReference"/>
        </w:rPr>
        <w:annotationRef/>
      </w:r>
      <w:r>
        <w:t>Must ? not SHALL ?</w:t>
      </w:r>
    </w:p>
  </w:comment>
  <w:comment w:id="2043" w:author="Grellet Sylvain" w:date="2021-06-04T09:51:00Z" w:initials="GS">
    <w:p w14:paraId="48FF1A73" w14:textId="2B54EBBD" w:rsidR="008D31E1" w:rsidRDefault="008D31E1">
      <w:pPr>
        <w:pStyle w:val="CommentText"/>
      </w:pPr>
      <w:r>
        <w:rPr>
          <w:rStyle w:val="CommentReference"/>
        </w:rPr>
        <w:annotationRef/>
      </w:r>
      <w:r>
        <w:t xml:space="preserve">This image requires update as per : </w:t>
      </w:r>
    </w:p>
    <w:p w14:paraId="73E4837B" w14:textId="61DB186F" w:rsidR="008D31E1" w:rsidRDefault="008D31E1">
      <w:pPr>
        <w:pStyle w:val="CommentText"/>
      </w:pPr>
      <w:r w:rsidRPr="00920952">
        <w:t>https://github.com/opengeospatial/om-swg/issues/124</w:t>
      </w:r>
    </w:p>
  </w:comment>
  <w:comment w:id="2318" w:author="Ilkka Rinne" w:date="2021-08-09T15:34:00Z" w:initials="IR">
    <w:p w14:paraId="6762DB43" w14:textId="0FD35B23" w:rsidR="008D31E1" w:rsidRDefault="008D31E1">
      <w:pPr>
        <w:pStyle w:val="CommentText"/>
      </w:pPr>
      <w:r>
        <w:t>Change into “</w:t>
      </w:r>
      <w:proofErr w:type="spellStart"/>
      <w:r>
        <w:rPr>
          <w:rStyle w:val="CommentReference"/>
        </w:rPr>
        <w:annotationRef/>
      </w:r>
      <w:r>
        <w:t>MaterialSample</w:t>
      </w:r>
      <w:proofErr w:type="spellEnd"/>
      <w:r>
        <w:t>”?</w:t>
      </w:r>
    </w:p>
  </w:comment>
  <w:comment w:id="2319" w:author="Ilkka Rinne" w:date="2021-08-09T15:37:00Z" w:initials="IR">
    <w:p w14:paraId="47D92B90" w14:textId="31124F26" w:rsidR="008D31E1" w:rsidRDefault="008D31E1">
      <w:pPr>
        <w:pStyle w:val="CommentText"/>
      </w:pPr>
      <w:r>
        <w:rPr>
          <w:rStyle w:val="CommentReference"/>
        </w:rPr>
        <w:annotationRef/>
      </w:r>
      <w:proofErr w:type="spellStart"/>
      <w:r>
        <w:t>MaterialSample</w:t>
      </w:r>
      <w:proofErr w:type="spellEnd"/>
      <w:r>
        <w:t>?</w:t>
      </w:r>
    </w:p>
  </w:comment>
  <w:comment w:id="2320" w:author="Ilkka Rinne" w:date="2021-08-09T15:46:00Z" w:initials="IR">
    <w:p w14:paraId="31A0462B" w14:textId="6FDA2337" w:rsidR="008D31E1" w:rsidRDefault="008D31E1">
      <w:pPr>
        <w:pStyle w:val="CommentText"/>
      </w:pPr>
      <w:r>
        <w:rPr>
          <w:rStyle w:val="CommentReference"/>
        </w:rPr>
        <w:annotationRef/>
      </w:r>
      <w:r>
        <w:t xml:space="preserve">Hmm, shouldn’t we talk about the how the </w:t>
      </w:r>
      <w:proofErr w:type="spellStart"/>
      <w:r>
        <w:t>sourceLocation</w:t>
      </w:r>
      <w:proofErr w:type="spellEnd"/>
      <w:r>
        <w:t xml:space="preserve"> may not be necessary if the source location is provided by the </w:t>
      </w:r>
      <w:proofErr w:type="spellStart"/>
      <w:r>
        <w:t>Sampling.samplingLocation</w:t>
      </w:r>
      <w:proofErr w:type="spellEnd"/>
      <w:r>
        <w:t xml:space="preserve"> via the </w:t>
      </w:r>
      <w:proofErr w:type="spellStart"/>
      <w:r>
        <w:t>Sample.sampling</w:t>
      </w:r>
      <w:proofErr w:type="spellEnd"/>
      <w:r>
        <w:t xml:space="preserve"> association? The relying on the </w:t>
      </w:r>
      <w:proofErr w:type="spellStart"/>
      <w:r>
        <w:t>relatedSample</w:t>
      </w:r>
      <w:proofErr w:type="spellEnd"/>
      <w:r>
        <w:t xml:space="preserve"> here seems odd to me</w:t>
      </w:r>
    </w:p>
  </w:comment>
  <w:comment w:id="2330" w:author="Grellet Sylvain" w:date="2021-10-22T15:47:00Z" w:initials="GS">
    <w:p w14:paraId="138376EF" w14:textId="05CE3DB5" w:rsidR="003177A9" w:rsidRDefault="003177A9">
      <w:pPr>
        <w:pStyle w:val="CommentText"/>
      </w:pPr>
      <w:r>
        <w:rPr>
          <w:rStyle w:val="CommentReference"/>
        </w:rPr>
        <w:annotationRef/>
      </w:r>
      <w:r>
        <w:t>Don’t get why only this one refers to UM</w:t>
      </w:r>
      <w:r w:rsidR="008168CE">
        <w:t>L</w:t>
      </w:r>
    </w:p>
  </w:comment>
  <w:comment w:id="2343" w:author="Grellet Sylvain" w:date="2021-10-22T16:09:00Z" w:initials="GS">
    <w:p w14:paraId="43BA3BC8" w14:textId="716E78E3" w:rsidR="00F92CE9" w:rsidRDefault="00F92CE9">
      <w:pPr>
        <w:pStyle w:val="CommentText"/>
      </w:pPr>
      <w:r>
        <w:rPr>
          <w:rStyle w:val="CommentReference"/>
        </w:rPr>
        <w:annotationRef/>
      </w:r>
      <w:r>
        <w:t>TODO : add missing schema</w:t>
      </w:r>
    </w:p>
  </w:comment>
  <w:comment w:id="2350" w:author="Grellet Sylvain" w:date="2021-10-22T16:10:00Z" w:initials="GS">
    <w:p w14:paraId="3A7E929A" w14:textId="03D24569" w:rsidR="00F92CE9" w:rsidRDefault="00F92CE9">
      <w:pPr>
        <w:pStyle w:val="CommentText"/>
      </w:pPr>
      <w:r>
        <w:rPr>
          <w:rStyle w:val="CommentReference"/>
        </w:rPr>
        <w:annotationRef/>
      </w:r>
      <w:r>
        <w:t>TODO : add missing schema</w:t>
      </w:r>
    </w:p>
  </w:comment>
  <w:comment w:id="2359" w:author="Grellet Sylvain" w:date="2021-10-22T16:10:00Z" w:initials="GS">
    <w:p w14:paraId="08C3452A" w14:textId="65B13D49" w:rsidR="00F92CE9" w:rsidRDefault="00F92CE9">
      <w:pPr>
        <w:pStyle w:val="CommentText"/>
      </w:pPr>
      <w:r>
        <w:rPr>
          <w:rStyle w:val="CommentReference"/>
        </w:rPr>
        <w:annotationRef/>
      </w:r>
      <w:r>
        <w:rPr>
          <w:rStyle w:val="CommentReference"/>
        </w:rPr>
        <w:annotationRef/>
      </w:r>
      <w:r>
        <w:t>TODO : add missing schema</w:t>
      </w:r>
    </w:p>
  </w:comment>
  <w:comment w:id="2371" w:author="Ilkka Rinne" w:date="2021-08-09T16:01:00Z" w:initials="IR">
    <w:p w14:paraId="32B24ABE" w14:textId="1BC4C498" w:rsidR="008D31E1" w:rsidRPr="00F972D4" w:rsidRDefault="008D31E1">
      <w:pPr>
        <w:pStyle w:val="CommentText"/>
        <w:rPr>
          <w:bCs/>
        </w:rPr>
      </w:pPr>
      <w:r>
        <w:rPr>
          <w:rStyle w:val="CommentReference"/>
        </w:rPr>
        <w:annotationRef/>
      </w:r>
      <w:r>
        <w:t xml:space="preserve">In </w:t>
      </w:r>
      <w:proofErr w:type="spellStart"/>
      <w:r>
        <w:t>ObservationCollection</w:t>
      </w:r>
      <w:proofErr w:type="spellEnd"/>
      <w:r>
        <w:t xml:space="preserve"> we define the member as “An </w:t>
      </w:r>
      <w:r>
        <w:rPr>
          <w:b/>
        </w:rPr>
        <w:t xml:space="preserve">Observation </w:t>
      </w:r>
      <w:r>
        <w:t xml:space="preserve">that is part of this </w:t>
      </w:r>
      <w:proofErr w:type="spellStart"/>
      <w:r>
        <w:rPr>
          <w:b/>
        </w:rPr>
        <w:t>ObservationCollection</w:t>
      </w:r>
      <w:proofErr w:type="spellEnd"/>
      <w:r w:rsidRPr="00F972D4">
        <w:rPr>
          <w:bCs/>
        </w:rPr>
        <w:t>”, harmonize</w:t>
      </w:r>
      <w:r>
        <w:rPr>
          <w:bCs/>
        </w:rPr>
        <w:t xml:space="preserve"> as “A </w:t>
      </w:r>
      <w:r w:rsidRPr="00AE725C">
        <w:rPr>
          <w:b/>
        </w:rPr>
        <w:t>Sample</w:t>
      </w:r>
      <w:r>
        <w:rPr>
          <w:bCs/>
        </w:rPr>
        <w:t xml:space="preserve"> that is part of this </w:t>
      </w:r>
      <w:proofErr w:type="spellStart"/>
      <w:r w:rsidRPr="00AE725C">
        <w:rPr>
          <w:b/>
        </w:rPr>
        <w:t>SampleCollection</w:t>
      </w:r>
      <w:proofErr w:type="spellEnd"/>
      <w:r>
        <w:rPr>
          <w:bCs/>
        </w:rPr>
        <w:t>”</w:t>
      </w:r>
      <w:r w:rsidRPr="00F972D4">
        <w:rPr>
          <w:bCs/>
        </w:rPr>
        <w:t>?</w:t>
      </w:r>
    </w:p>
  </w:comment>
  <w:comment w:id="2418" w:author="Grellet Sylvain" w:date="2021-06-17T16:14:00Z" w:initials="GS">
    <w:p w14:paraId="4A21BDCF" w14:textId="77777777" w:rsidR="008D31E1" w:rsidRDefault="008D31E1" w:rsidP="00DB2B9C">
      <w:pPr>
        <w:pStyle w:val="CommentText"/>
      </w:pPr>
      <w:r>
        <w:rPr>
          <w:rStyle w:val="CommentReference"/>
        </w:rPr>
        <w:annotationRef/>
      </w:r>
      <w:r>
        <w:rPr>
          <w:noProof/>
        </w:rPr>
        <w:t xml:space="preserve">are </w:t>
      </w:r>
    </w:p>
  </w:comment>
  <w:comment w:id="2419" w:author="Grellet Sylvain" w:date="2021-06-17T16:14:00Z" w:initials="GS">
    <w:p w14:paraId="0B7B8EDC" w14:textId="77777777" w:rsidR="008D31E1" w:rsidRDefault="008D31E1" w:rsidP="00DB2B9C">
      <w:pPr>
        <w:pStyle w:val="CommentText"/>
      </w:pPr>
      <w:r>
        <w:rPr>
          <w:rStyle w:val="CommentReference"/>
        </w:rPr>
        <w:annotationRef/>
      </w:r>
      <w:r>
        <w:rPr>
          <w:noProof/>
        </w:rPr>
        <w:t>are we sure of the '2020' here ?</w:t>
      </w:r>
    </w:p>
  </w:comment>
  <w:comment w:id="2417" w:author="Grellet Sylvain" w:date="2021-06-17T16:16:00Z" w:initials="GS">
    <w:p w14:paraId="2F91CB9A" w14:textId="073CA119" w:rsidR="008D31E1" w:rsidRDefault="008D31E1">
      <w:pPr>
        <w:pStyle w:val="CommentText"/>
      </w:pPr>
      <w:r>
        <w:rPr>
          <w:rStyle w:val="CommentReference"/>
        </w:rPr>
        <w:annotationRef/>
      </w:r>
      <w:r>
        <w:rPr>
          <w:noProof/>
        </w:rPr>
        <w:t>I prefer this otherwise we'll loose people between version of the OGC standard and version of the ISO one</w:t>
      </w:r>
    </w:p>
  </w:comment>
  <w:comment w:id="2426" w:author="Grellet Sylvain" w:date="2021-06-17T16:14:00Z" w:initials="GS">
    <w:p w14:paraId="2D033F43" w14:textId="709EAA8E" w:rsidR="008D31E1" w:rsidRDefault="008D31E1">
      <w:pPr>
        <w:pStyle w:val="CommentText"/>
      </w:pPr>
      <w:r>
        <w:rPr>
          <w:rStyle w:val="CommentReference"/>
        </w:rPr>
        <w:annotationRef/>
      </w:r>
      <w:r>
        <w:rPr>
          <w:noProof/>
        </w:rPr>
        <w:t xml:space="preserve">are </w:t>
      </w:r>
    </w:p>
  </w:comment>
  <w:comment w:id="2427" w:author="Grellet Sylvain" w:date="2021-06-17T16:14:00Z" w:initials="GS">
    <w:p w14:paraId="5E1AD639" w14:textId="46992A30" w:rsidR="008D31E1" w:rsidRDefault="008D31E1">
      <w:pPr>
        <w:pStyle w:val="CommentText"/>
      </w:pPr>
      <w:r>
        <w:rPr>
          <w:rStyle w:val="CommentReference"/>
        </w:rPr>
        <w:annotationRef/>
      </w:r>
      <w:r>
        <w:rPr>
          <w:noProof/>
        </w:rPr>
        <w:t>are we sure of the '2020' here ?</w:t>
      </w:r>
    </w:p>
  </w:comment>
  <w:comment w:id="2431" w:author="Katharina Schleidt" w:date="2021-07-06T12:07:00Z" w:initials="KS">
    <w:p w14:paraId="7577F497" w14:textId="0D83820F" w:rsidR="008D31E1" w:rsidRDefault="008D31E1">
      <w:pPr>
        <w:pStyle w:val="CommentText"/>
      </w:pPr>
      <w:r>
        <w:rPr>
          <w:rStyle w:val="CommentReference"/>
        </w:rPr>
        <w:annotationRef/>
      </w:r>
      <w:r>
        <w:t>Cross check reference</w:t>
      </w:r>
    </w:p>
  </w:comment>
  <w:comment w:id="2432" w:author="Ilkka Rinne" w:date="2021-08-03T15:32:00Z" w:initials="IR">
    <w:p w14:paraId="4ECD407A" w14:textId="3DF22BC4" w:rsidR="008D31E1" w:rsidRDefault="008D31E1">
      <w:pPr>
        <w:pStyle w:val="CommentText"/>
      </w:pPr>
      <w:r>
        <w:rPr>
          <w:rStyle w:val="CommentReference"/>
        </w:rPr>
        <w:annotationRef/>
      </w:r>
      <w:r>
        <w:t>This is not a x-ref, but a plain number (53 classes instead of 18 classes), should be expressed more clearly</w:t>
      </w:r>
    </w:p>
  </w:comment>
  <w:comment w:id="2433" w:author="Katharina Schleidt" w:date="2021-07-06T12:07:00Z" w:initials="KS">
    <w:p w14:paraId="005A0ABE" w14:textId="394C8CDF" w:rsidR="008D31E1" w:rsidRDefault="008D31E1">
      <w:pPr>
        <w:pStyle w:val="CommentText"/>
      </w:pPr>
      <w:r>
        <w:rPr>
          <w:rStyle w:val="CommentReference"/>
        </w:rPr>
        <w:annotationRef/>
      </w:r>
      <w:r>
        <w:t>Cross check reference</w:t>
      </w:r>
    </w:p>
  </w:comment>
  <w:comment w:id="2442" w:author="Ilkka Rinne" w:date="2021-07-27T14:14:00Z" w:initials="IR">
    <w:p w14:paraId="44DBD84B" w14:textId="56143D7E" w:rsidR="008D31E1" w:rsidRDefault="008D31E1">
      <w:pPr>
        <w:pStyle w:val="CommentText"/>
      </w:pPr>
      <w:r>
        <w:rPr>
          <w:rStyle w:val="CommentReference"/>
        </w:rPr>
        <w:annotationRef/>
      </w:r>
      <w:r>
        <w:t>These are not in the Conceptual schema, thus mentioned separately below</w:t>
      </w:r>
    </w:p>
  </w:comment>
  <w:comment w:id="2456" w:author="Grellet Sylvain" w:date="2021-07-05T17:12:00Z" w:initials="GS">
    <w:p w14:paraId="7360CDD7" w14:textId="77777777" w:rsidR="008D31E1" w:rsidRDefault="008D31E1" w:rsidP="008B3514">
      <w:pPr>
        <w:pStyle w:val="CommentText"/>
      </w:pPr>
      <w:r>
        <w:rPr>
          <w:rStyle w:val="CommentReference"/>
        </w:rPr>
        <w:annotationRef/>
      </w:r>
      <w:r>
        <w:t>was that skipped on purpose ?</w:t>
      </w:r>
    </w:p>
  </w:comment>
  <w:comment w:id="2457" w:author="Ilkka Rinne" w:date="2021-07-27T14:33:00Z" w:initials="IR">
    <w:p w14:paraId="1E6B4F76" w14:textId="64AF8608" w:rsidR="008D31E1" w:rsidRDefault="008D31E1">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2461" w:author="Ilkka Rinne" w:date="2021-07-27T14:34:00Z" w:initials="IR">
    <w:p w14:paraId="3CB5BC65" w14:textId="502650AC" w:rsidR="008D31E1" w:rsidRDefault="008D31E1">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2464" w:author="Ilkka Rinne" w:date="2021-07-27T14:35:00Z" w:initials="IR">
    <w:p w14:paraId="68F1BE2F" w14:textId="2A05F993" w:rsidR="008D31E1" w:rsidRDefault="008D31E1">
      <w:pPr>
        <w:pStyle w:val="CommentText"/>
      </w:pPr>
      <w:r>
        <w:rPr>
          <w:rStyle w:val="CommentReference"/>
        </w:rPr>
        <w:annotationRef/>
      </w:r>
      <w:r>
        <w:t>Copy-paste from the v2.0, keep the formatting</w:t>
      </w:r>
    </w:p>
  </w:comment>
  <w:comment w:id="2492" w:author="Grellet Sylvain" w:date="2021-07-05T17:12:00Z" w:initials="GS">
    <w:p w14:paraId="2E0B3C33" w14:textId="77777777" w:rsidR="008D31E1" w:rsidRDefault="008D31E1" w:rsidP="00766D13">
      <w:pPr>
        <w:pStyle w:val="CommentText"/>
      </w:pPr>
      <w:r>
        <w:rPr>
          <w:rStyle w:val="CommentReference"/>
        </w:rPr>
        <w:annotationRef/>
      </w:r>
      <w:r>
        <w:t>was that skipped on purpose ?</w:t>
      </w:r>
    </w:p>
  </w:comment>
  <w:comment w:id="2493" w:author="Ilkka Rinne" w:date="2021-07-27T14:36:00Z" w:initials="IR">
    <w:p w14:paraId="424453FE" w14:textId="109F2026" w:rsidR="008D31E1" w:rsidRDefault="008D31E1">
      <w:pPr>
        <w:pStyle w:val="CommentText"/>
      </w:pPr>
      <w:r>
        <w:rPr>
          <w:rStyle w:val="CommentReference"/>
        </w:rPr>
        <w:annotationRef/>
      </w:r>
      <w:r>
        <w:t>no, good catch</w:t>
      </w:r>
    </w:p>
  </w:comment>
  <w:comment w:id="2495" w:author="Grellet Sylvain" w:date="2021-07-05T17:28:00Z" w:initials="GS">
    <w:p w14:paraId="770CC32A" w14:textId="77777777" w:rsidR="008D31E1" w:rsidRDefault="008D31E1" w:rsidP="00766D13">
      <w:pPr>
        <w:pStyle w:val="CommentText"/>
      </w:pPr>
      <w:r>
        <w:rPr>
          <w:rStyle w:val="CommentReference"/>
        </w:rPr>
        <w:annotationRef/>
      </w:r>
      <w:r>
        <w:t>I hope I’m good on this</w:t>
      </w:r>
    </w:p>
  </w:comment>
  <w:comment w:id="2501" w:author="Ilkka Rinne" w:date="2021-07-27T14:37:00Z" w:initials="IR">
    <w:p w14:paraId="04BA7D57" w14:textId="2AD62F8F" w:rsidR="008D31E1" w:rsidRDefault="008D31E1">
      <w:pPr>
        <w:pStyle w:val="CommentText"/>
      </w:pPr>
      <w:r>
        <w:rPr>
          <w:rStyle w:val="CommentReference"/>
        </w:rPr>
        <w:annotationRef/>
      </w:r>
      <w:r>
        <w:t xml:space="preserve">This is interesting: in the v2.0 UML model in the </w:t>
      </w:r>
      <w:proofErr w:type="spellStart"/>
      <w:r w:rsidRPr="00755FFB">
        <w:t>sparxcloud</w:t>
      </w:r>
      <w:proofErr w:type="spellEnd"/>
      <w:r>
        <w:t xml:space="preserve"> the shape is not an attribute of the </w:t>
      </w:r>
      <w:proofErr w:type="spellStart"/>
      <w:r>
        <w:t>SF_SpatialSamplingFeature</w:t>
      </w:r>
      <w:proofErr w:type="spellEnd"/>
      <w:r>
        <w:t>, but added for each of the specialized classes (point, curve, etc.), but in the spec this association exists !!</w:t>
      </w:r>
    </w:p>
  </w:comment>
  <w:comment w:id="2502" w:author="Ilkka Rinne" w:date="2021-08-03T15:34:00Z" w:initials="IR">
    <w:p w14:paraId="0E85C3AA" w14:textId="636277C9" w:rsidR="008D31E1" w:rsidRDefault="008D31E1">
      <w:pPr>
        <w:pStyle w:val="CommentText"/>
      </w:pPr>
      <w:r>
        <w:rPr>
          <w:rStyle w:val="CommentReference"/>
        </w:rPr>
        <w:annotationRef/>
      </w:r>
      <w:r>
        <w:t xml:space="preserve">Actually, the issue seems to be that the shape association is there in the </w:t>
      </w:r>
      <w:proofErr w:type="spellStart"/>
      <w:r>
        <w:t>SF_SpatialSamplingFeature</w:t>
      </w:r>
      <w:proofErr w:type="spellEnd"/>
      <w:r>
        <w:t>, but just not visible in any of the diagrams of the package</w:t>
      </w:r>
    </w:p>
  </w:comment>
  <w:comment w:id="2516" w:author="Katharina Schleidt" w:date="2021-07-06T12:38:00Z" w:initials="KS">
    <w:p w14:paraId="472B9358" w14:textId="0BE28FA6" w:rsidR="008D31E1" w:rsidRDefault="008D31E1">
      <w:pPr>
        <w:pStyle w:val="CommentText"/>
      </w:pPr>
      <w:r>
        <w:rPr>
          <w:rStyle w:val="CommentReference"/>
        </w:rPr>
        <w:annotationRef/>
      </w:r>
      <w:r>
        <w:t>Why do we provide the requirement as a footnote here, otherwise don’t?</w:t>
      </w:r>
    </w:p>
  </w:comment>
  <w:comment w:id="2517" w:author="Grellet Sylvain" w:date="2021-10-21T22:21:00Z" w:initials="GS">
    <w:p w14:paraId="39F12B3C" w14:textId="0B854953" w:rsidR="008D31E1" w:rsidRDefault="008D31E1">
      <w:pPr>
        <w:pStyle w:val="CommentText"/>
      </w:pPr>
      <w:r>
        <w:rPr>
          <w:rStyle w:val="CommentReference"/>
        </w:rPr>
        <w:annotationRef/>
      </w:r>
      <w:r>
        <w:t>No clue at all.. I agree, this is not coherent</w:t>
      </w:r>
    </w:p>
  </w:comment>
  <w:comment w:id="2518" w:author="Katharina Schleidt" w:date="2021-10-22T00:08:00Z" w:initials="KS">
    <w:p w14:paraId="6CE84AAF" w14:textId="0F56E996" w:rsidR="008D31E1" w:rsidRDefault="008D31E1">
      <w:pPr>
        <w:pStyle w:val="CommentText"/>
      </w:pPr>
      <w:r>
        <w:rPr>
          <w:rStyle w:val="CommentReference"/>
        </w:rPr>
        <w:annotationRef/>
      </w:r>
      <w:r>
        <w:t>OK, think the footnote is because there’s a reference to the (maybe) OGC URLs</w:t>
      </w:r>
    </w:p>
  </w:comment>
  <w:comment w:id="2535" w:author="Katharina Schleidt" w:date="2021-07-06T13:15:00Z" w:initials="KS">
    <w:p w14:paraId="50BC33B8" w14:textId="278AFFF6" w:rsidR="008D31E1" w:rsidRDefault="008D31E1">
      <w:pPr>
        <w:pStyle w:val="CommentText"/>
      </w:pPr>
      <w:r>
        <w:rPr>
          <w:rStyle w:val="CommentReference"/>
        </w:rPr>
        <w:annotationRef/>
      </w:r>
      <w:r>
        <w:t>URL in footnote must be revisited</w:t>
      </w:r>
    </w:p>
  </w:comment>
  <w:comment w:id="2536" w:author="Ilkka Rinne" w:date="2021-07-27T14:50:00Z" w:initials="IR">
    <w:p w14:paraId="7FD7FF8E" w14:textId="7646A605" w:rsidR="008D31E1" w:rsidRDefault="008D31E1">
      <w:pPr>
        <w:pStyle w:val="CommentText"/>
      </w:pPr>
      <w:r>
        <w:rPr>
          <w:rStyle w:val="CommentReference"/>
        </w:rPr>
        <w:annotationRef/>
      </w:r>
      <w:r>
        <w:t>Why, these are the IDs proposed to the NA?</w:t>
      </w:r>
    </w:p>
  </w:comment>
  <w:comment w:id="2552" w:author="Katharina Schleidt" w:date="2021-07-06T13:16:00Z" w:initials="KS">
    <w:p w14:paraId="44BFA273" w14:textId="6EC58309" w:rsidR="008D31E1" w:rsidRDefault="008D31E1">
      <w:pPr>
        <w:pStyle w:val="CommentText"/>
      </w:pPr>
      <w:r>
        <w:rPr>
          <w:rStyle w:val="CommentReference"/>
        </w:rPr>
        <w:annotationRef/>
      </w:r>
      <w:r>
        <w:t>URL in footnote must be revisited</w:t>
      </w:r>
    </w:p>
  </w:comment>
  <w:comment w:id="2553" w:author="Ilkka Rinne" w:date="2021-07-27T14:51:00Z" w:initials="IR">
    <w:p w14:paraId="0F5C1152" w14:textId="406A26A5" w:rsidR="008D31E1" w:rsidRDefault="008D31E1">
      <w:pPr>
        <w:pStyle w:val="CommentText"/>
      </w:pPr>
      <w:r>
        <w:rPr>
          <w:rStyle w:val="CommentReference"/>
        </w:rPr>
        <w:annotationRef/>
      </w:r>
      <w:r>
        <w:t>Same as above, what is wrong?</w:t>
      </w:r>
    </w:p>
  </w:comment>
  <w:comment w:id="2581" w:author="Ilkka Rinne" w:date="2021-06-22T17:01:00Z" w:initials="IR">
    <w:p w14:paraId="01B9CE88" w14:textId="6D18EF13" w:rsidR="008D31E1" w:rsidRDefault="008D31E1">
      <w:pPr>
        <w:pStyle w:val="CommentText"/>
      </w:pPr>
      <w:r>
        <w:rPr>
          <w:rStyle w:val="CommentReference"/>
        </w:rPr>
        <w:annotationRef/>
      </w:r>
      <w:r>
        <w:t>This should not be changed, it’s the name of the 15-043r3</w:t>
      </w:r>
    </w:p>
  </w:comment>
  <w:comment w:id="2582" w:author="Katharina Schleidt" w:date="2021-07-05T19:41:00Z" w:initials="KS">
    <w:p w14:paraId="177EAF64" w14:textId="77777777" w:rsidR="008D31E1" w:rsidRDefault="008D31E1">
      <w:pPr>
        <w:pStyle w:val="CommentText"/>
      </w:pPr>
      <w:r>
        <w:rPr>
          <w:rStyle w:val="CommentReference"/>
        </w:rPr>
        <w:annotationRef/>
      </w:r>
      <w:r>
        <w:t>Agreed, thus changed back!</w:t>
      </w:r>
    </w:p>
    <w:p w14:paraId="32B5CE8D" w14:textId="77777777" w:rsidR="008D31E1" w:rsidRDefault="008D31E1">
      <w:pPr>
        <w:pStyle w:val="CommentText"/>
      </w:pPr>
      <w:r>
        <w:t>Also noticed that Measurements is capital, thus should actually name the new version:</w:t>
      </w:r>
    </w:p>
    <w:p w14:paraId="170AB167" w14:textId="57B55318" w:rsidR="008D31E1" w:rsidRDefault="008D31E1">
      <w:pPr>
        <w:pStyle w:val="CommentText"/>
      </w:pPr>
      <w:r>
        <w:t>Observations, Measurements and Samples</w:t>
      </w:r>
    </w:p>
  </w:comment>
  <w:comment w:id="2583" w:author="Katharina Schleidt" w:date="2021-07-05T19:41:00Z" w:initials="KS">
    <w:p w14:paraId="11F319AC" w14:textId="362C8346" w:rsidR="008D31E1" w:rsidRDefault="008D31E1">
      <w:pPr>
        <w:pStyle w:val="CommentText"/>
      </w:pPr>
      <w:r>
        <w:rPr>
          <w:rStyle w:val="CommentReference"/>
        </w:rPr>
        <w:annotationRef/>
      </w:r>
    </w:p>
  </w:comment>
  <w:comment w:id="2586" w:author="Katharina Schleidt" w:date="2021-04-21T16:17:00Z" w:initials="KS">
    <w:p w14:paraId="450F829E" w14:textId="27DA4AAC" w:rsidR="008D31E1" w:rsidRDefault="008D31E1">
      <w:pPr>
        <w:pStyle w:val="CommentText"/>
      </w:pPr>
      <w:r>
        <w:rPr>
          <w:rStyle w:val="CommentReference"/>
        </w:rPr>
        <w:annotationRef/>
      </w:r>
      <w:r>
        <w:t>Should be referenced in bibliography</w:t>
      </w:r>
    </w:p>
  </w:comment>
  <w:comment w:id="2591" w:author="Katharina Schleidt" w:date="2021-04-21T16:19:00Z" w:initials="KS">
    <w:p w14:paraId="59EC3B05" w14:textId="2E4EFD77" w:rsidR="008D31E1" w:rsidRDefault="008D31E1">
      <w:pPr>
        <w:pStyle w:val="CommentText"/>
      </w:pPr>
      <w:r>
        <w:rPr>
          <w:rStyle w:val="CommentReference"/>
        </w:rPr>
        <w:annotationRef/>
      </w:r>
      <w:r>
        <w:t>Add reference to bibliography</w:t>
      </w:r>
    </w:p>
  </w:comment>
  <w:comment w:id="2592" w:author="Grellet Sylvain" w:date="2021-06-04T10:05:00Z" w:initials="GS">
    <w:p w14:paraId="5AA9D27D" w14:textId="124E8FB5" w:rsidR="008D31E1" w:rsidRDefault="008D31E1">
      <w:pPr>
        <w:pStyle w:val="CommentText"/>
      </w:pPr>
      <w:r>
        <w:rPr>
          <w:rStyle w:val="CommentReference"/>
        </w:rPr>
        <w:annotationRef/>
      </w:r>
      <w:r>
        <w:t xml:space="preserve">In was 19123:20xx with footnote ‘to be published’. Is that still the case </w:t>
      </w:r>
    </w:p>
  </w:comment>
  <w:comment w:id="2593" w:author="Katharina Schleidt" w:date="2021-10-11T14:27:00Z" w:initials="KS">
    <w:p w14:paraId="2343ABD5" w14:textId="60CA6AFF" w:rsidR="008D31E1" w:rsidRDefault="008D31E1">
      <w:pPr>
        <w:pStyle w:val="CommentText"/>
      </w:pPr>
      <w:r>
        <w:rPr>
          <w:rStyle w:val="CommentReference"/>
        </w:rPr>
        <w:annotationRef/>
      </w:r>
      <w:r>
        <w:t>Devolving down to the 2005 version as the other one is lost in committee</w:t>
      </w:r>
    </w:p>
  </w:comment>
  <w:comment w:id="2629" w:author="Katharina Schleidt" w:date="2021-04-21T16:29:00Z" w:initials="KS">
    <w:p w14:paraId="5058F449" w14:textId="16013ED5" w:rsidR="008D31E1" w:rsidRDefault="008D31E1">
      <w:pPr>
        <w:pStyle w:val="CommentText"/>
      </w:pPr>
      <w:r>
        <w:rPr>
          <w:rStyle w:val="CommentReference"/>
        </w:rPr>
        <w:annotationRef/>
      </w:r>
      <w:r>
        <w:t>Add reference to bibliography</w:t>
      </w:r>
    </w:p>
  </w:comment>
  <w:comment w:id="2630" w:author="Grellet Sylvain" w:date="2021-06-04T10:06:00Z" w:initials="GS">
    <w:p w14:paraId="7BEE595E" w14:textId="77777777" w:rsidR="008D31E1" w:rsidRDefault="008D31E1"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D31E1" w:rsidRDefault="008D31E1">
      <w:pPr>
        <w:pStyle w:val="CommentText"/>
      </w:pPr>
    </w:p>
  </w:comment>
  <w:comment w:id="2631" w:author="Katharina Schleidt" w:date="2021-10-11T14:26:00Z" w:initials="KS">
    <w:p w14:paraId="34C2AC47" w14:textId="1B78C5CE" w:rsidR="008D31E1" w:rsidRDefault="008D31E1">
      <w:pPr>
        <w:pStyle w:val="CommentText"/>
      </w:pPr>
      <w:r>
        <w:rPr>
          <w:rStyle w:val="CommentReference"/>
        </w:rPr>
        <w:annotationRef/>
      </w:r>
      <w:r>
        <w:t>Devolving down to the 2005 version as the other one is lost in committee</w:t>
      </w:r>
    </w:p>
  </w:comment>
  <w:comment w:id="2649" w:author="Katharina Schleidt" w:date="2021-04-21T15:06:00Z" w:initials="KS">
    <w:p w14:paraId="2D14E09D" w14:textId="43E8A5F7" w:rsidR="008D31E1" w:rsidRDefault="008D31E1">
      <w:pPr>
        <w:pStyle w:val="CommentText"/>
      </w:pPr>
      <w:r>
        <w:rPr>
          <w:rStyle w:val="CommentReference"/>
        </w:rPr>
        <w:annotationRef/>
      </w:r>
      <w:r>
        <w:t>Not cited</w:t>
      </w:r>
    </w:p>
  </w:comment>
  <w:comment w:id="2656" w:author="Katharina Schleidt" w:date="2021-04-21T15:07:00Z" w:initials="KS">
    <w:p w14:paraId="4F33C594" w14:textId="2A95E1FC" w:rsidR="008D31E1" w:rsidRDefault="008D31E1">
      <w:pPr>
        <w:pStyle w:val="CommentText"/>
      </w:pPr>
      <w:r>
        <w:rPr>
          <w:rStyle w:val="CommentReference"/>
        </w:rPr>
        <w:annotationRef/>
      </w:r>
      <w:r>
        <w:t>Not cited</w:t>
      </w:r>
    </w:p>
  </w:comment>
  <w:comment w:id="2661" w:author="Katharina Schleidt" w:date="2021-04-21T15:07:00Z" w:initials="KS">
    <w:p w14:paraId="530B4661" w14:textId="7076506A" w:rsidR="008D31E1" w:rsidRDefault="008D31E1">
      <w:pPr>
        <w:pStyle w:val="CommentText"/>
      </w:pPr>
      <w:r>
        <w:rPr>
          <w:rStyle w:val="CommentReference"/>
        </w:rPr>
        <w:annotationRef/>
      </w:r>
      <w:r>
        <w:t>Not cited</w:t>
      </w:r>
    </w:p>
  </w:comment>
  <w:comment w:id="2686" w:author="Katharina Schleidt" w:date="2021-04-21T15:18:00Z" w:initials="KS">
    <w:p w14:paraId="77B63496" w14:textId="61B41E88" w:rsidR="008D31E1" w:rsidRDefault="008D31E1">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2739" w:author="Katharina Schleidt" w:date="2021-04-21T15:51:00Z" w:initials="KS">
    <w:p w14:paraId="31EBBEF5" w14:textId="77777777" w:rsidR="008D31E1" w:rsidRDefault="008D31E1"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8D31E1" w:rsidRDefault="008D31E1">
      <w:pPr>
        <w:pStyle w:val="CommentText"/>
      </w:pPr>
    </w:p>
  </w:comment>
  <w:comment w:id="2742" w:author="Katharina Schleidt" w:date="2021-04-21T15:54:00Z" w:initials="KS">
    <w:p w14:paraId="01B75C61" w14:textId="77777777" w:rsidR="008D31E1" w:rsidRDefault="008D31E1">
      <w:pPr>
        <w:pStyle w:val="CommentText"/>
      </w:pPr>
      <w:r>
        <w:rPr>
          <w:rStyle w:val="CommentReference"/>
        </w:rPr>
        <w:annotationRef/>
      </w:r>
      <w:r>
        <w:t>Not references, should be added to text</w:t>
      </w:r>
    </w:p>
    <w:p w14:paraId="56D2CF4E" w14:textId="4FE0E4D3" w:rsidR="008D31E1" w:rsidRDefault="008D31E1">
      <w:pPr>
        <w:pStyle w:val="CommentText"/>
      </w:pPr>
    </w:p>
  </w:comment>
  <w:comment w:id="2746" w:author="Katharina Schleidt" w:date="2021-10-20T18:31:00Z" w:initials="KS">
    <w:p w14:paraId="06F697A5" w14:textId="08687C93" w:rsidR="008D31E1" w:rsidRDefault="008D31E1">
      <w:pPr>
        <w:pStyle w:val="CommentText"/>
      </w:pPr>
      <w:r>
        <w:rPr>
          <w:rStyle w:val="CommentReference"/>
        </w:rPr>
        <w:annotationRef/>
      </w:r>
      <w:r>
        <w:t xml:space="preserve">Formatting (and completeness) from Mats </w:t>
      </w:r>
      <w:proofErr w:type="spellStart"/>
      <w:r>
        <w:t>Ahlin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08CE76A2" w15:paraIdParent="3CDEE08B" w15:done="0"/>
  <w15:commentEx w15:paraId="705D30D5" w15:done="0"/>
  <w15:commentEx w15:paraId="10039519" w15:done="0"/>
  <w15:commentEx w15:paraId="635AF07D" w15:paraIdParent="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0B40D038" w15:done="0"/>
  <w15:commentEx w15:paraId="40D9C890" w15:done="0"/>
  <w15:commentEx w15:paraId="22079AEF" w15:done="0"/>
  <w15:commentEx w15:paraId="73E4837B" w15:done="0"/>
  <w15:commentEx w15:paraId="6762DB43" w15:done="0"/>
  <w15:commentEx w15:paraId="47D92B90" w15:done="0"/>
  <w15:commentEx w15:paraId="31A0462B" w15:done="0"/>
  <w15:commentEx w15:paraId="138376EF" w15:done="0"/>
  <w15:commentEx w15:paraId="43BA3BC8" w15:done="0"/>
  <w15:commentEx w15:paraId="3A7E929A" w15:done="0"/>
  <w15:commentEx w15:paraId="08C3452A"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39F12B3C" w15:paraIdParent="472B9358" w15:done="0"/>
  <w15:commentEx w15:paraId="6CE84AAF" w15:paraIdParent="472B9358"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74B6D37D" w15:done="0"/>
  <w15:commentEx w15:paraId="56D2CF4E" w15:done="0"/>
  <w15:commentEx w15:paraId="06F697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523C27B" w16cex:dateUtc="2021-10-27T10:20: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51C7F63" w16cex:dateUtc="2021-10-21T22:08: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87D" w16cex:dateUtc="2021-04-21T13:51:00Z"/>
  <w16cex:commentExtensible w16cex:durableId="242AC92C" w16cex:dateUtc="2021-04-21T13:54:00Z"/>
  <w16cex:commentExtensible w16cex:durableId="251ADF14" w16cex:dateUtc="2021-10-20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08CE76A2" w16cid:durableId="2523C27B"/>
  <w16cid:commentId w16cid:paraId="705D30D5" w16cid:durableId="242ACE2F"/>
  <w16cid:commentId w16cid:paraId="10039519" w16cid:durableId="24270621"/>
  <w16cid:commentId w16cid:paraId="635AF07D" w16cid:durableId="251C791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0B40D038" w16cid:durableId="24AAAAB9"/>
  <w16cid:commentId w16cid:paraId="40D9C890" w16cid:durableId="24BBB4B7"/>
  <w16cid:commentId w16cid:paraId="22079AEF" w16cid:durableId="251C791B"/>
  <w16cid:commentId w16cid:paraId="73E4837B" w16cid:durableId="2468836A"/>
  <w16cid:commentId w16cid:paraId="6762DB43" w16cid:durableId="24BBC98E"/>
  <w16cid:commentId w16cid:paraId="47D92B90" w16cid:durableId="24BBCA25"/>
  <w16cid:commentId w16cid:paraId="31A0462B" w16cid:durableId="24BBCC41"/>
  <w16cid:commentId w16cid:paraId="138376EF" w16cid:durableId="2523B979"/>
  <w16cid:commentId w16cid:paraId="43BA3BC8" w16cid:durableId="2523B97A"/>
  <w16cid:commentId w16cid:paraId="3A7E929A" w16cid:durableId="2523B97B"/>
  <w16cid:commentId w16cid:paraId="08C3452A" w16cid:durableId="2523B97C"/>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39F12B3C" w16cid:durableId="251C7934"/>
  <w16cid:commentId w16cid:paraId="6CE84AAF" w16cid:durableId="251C7F63"/>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74B6D37D" w16cid:durableId="242AC87D"/>
  <w16cid:commentId w16cid:paraId="56D2CF4E" w16cid:durableId="242AC92C"/>
  <w16cid:commentId w16cid:paraId="06F697A5" w16cid:durableId="251ADF14"/>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A3F0F" w14:textId="77777777" w:rsidR="00FA7831" w:rsidRDefault="00FA7831">
      <w:pPr>
        <w:spacing w:after="0" w:line="240" w:lineRule="auto"/>
      </w:pPr>
      <w:r>
        <w:separator/>
      </w:r>
    </w:p>
  </w:endnote>
  <w:endnote w:type="continuationSeparator" w:id="0">
    <w:p w14:paraId="7005F01A" w14:textId="77777777" w:rsidR="00FA7831" w:rsidRDefault="00FA78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2B6C95B2" w:rsidR="008D31E1" w:rsidRPr="00BA1CC8" w:rsidRDefault="008D31E1"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7F698D">
      <w:rPr>
        <w:b/>
        <w:noProof/>
        <w:sz w:val="20"/>
      </w:rPr>
      <w:t>ii</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8D31E1" w:rsidRDefault="008D31E1"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2D1532C5" w:rsidR="008D31E1" w:rsidRPr="00BA1CC8" w:rsidRDefault="008D31E1"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7F698D">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ADB0CDC" w:rsidR="008D31E1" w:rsidRPr="00BA1CC8" w:rsidRDefault="008D31E1"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7F698D">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036CD9E6" w:rsidR="008D31E1" w:rsidRPr="00BA1CC8" w:rsidRDefault="008D31E1"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B26A2D">
      <w:rPr>
        <w:b/>
        <w:noProof/>
      </w:rPr>
      <w:t>68</w:t>
    </w:r>
    <w:r w:rsidRPr="008A6D64">
      <w:rPr>
        <w:b/>
      </w:rPr>
      <w:fldChar w:fldCharType="end"/>
    </w:r>
    <w:r w:rsidRPr="00BA1CC8">
      <w:rPr>
        <w:sz w:val="20"/>
      </w:rPr>
      <w:tab/>
    </w:r>
    <w:r w:rsidRPr="008A6D64">
      <w:rPr>
        <w:sz w:val="18"/>
        <w:szCs w:val="18"/>
      </w:rPr>
      <w:t xml:space="preserve">© </w:t>
    </w:r>
    <w:ins w:id="2918" w:author="Ilkka Rinne" w:date="2021-05-24T16:39:00Z">
      <w:r>
        <w:rPr>
          <w:sz w:val="18"/>
          <w:szCs w:val="18"/>
        </w:rPr>
        <w:t xml:space="preserve">OGC and </w:t>
      </w:r>
    </w:ins>
    <w:r w:rsidRPr="008A6D64">
      <w:rPr>
        <w:sz w:val="18"/>
        <w:szCs w:val="18"/>
      </w:rPr>
      <w:t>ISO</w:t>
    </w:r>
    <w:ins w:id="2919" w:author="Ilkka Rinne" w:date="2021-05-24T16:39:00Z">
      <w:r>
        <w:rPr>
          <w:sz w:val="18"/>
          <w:szCs w:val="18"/>
        </w:rPr>
        <w:t xml:space="preserve"> 2020</w:t>
      </w:r>
    </w:ins>
    <w:del w:id="2920"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BF66A3E" w:rsidR="008D31E1" w:rsidRPr="00BA1CC8" w:rsidRDefault="008D31E1"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B26A2D">
      <w:rPr>
        <w:b/>
        <w:noProof/>
      </w:rPr>
      <w:t>69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2BEA04" w14:textId="77777777" w:rsidR="00FA7831" w:rsidRDefault="00FA7831">
      <w:pPr>
        <w:spacing w:after="0" w:line="240" w:lineRule="auto"/>
      </w:pPr>
      <w:r>
        <w:separator/>
      </w:r>
    </w:p>
  </w:footnote>
  <w:footnote w:type="continuationSeparator" w:id="0">
    <w:p w14:paraId="7294A393" w14:textId="77777777" w:rsidR="00FA7831" w:rsidRDefault="00FA7831">
      <w:pPr>
        <w:spacing w:after="0" w:line="240" w:lineRule="auto"/>
      </w:pPr>
      <w:r>
        <w:continuationSeparator/>
      </w:r>
    </w:p>
  </w:footnote>
  <w:footnote w:id="1">
    <w:p w14:paraId="15556EBD" w14:textId="6C9866FD" w:rsidR="008D31E1" w:rsidRPr="00C634D8" w:rsidRDefault="008D31E1">
      <w:pPr>
        <w:pStyle w:val="FootnoteText"/>
        <w:rPr>
          <w:lang w:val="fi-FI"/>
          <w:rPrChange w:id="2519" w:author="Ilkka Rinne" w:date="2021-06-22T16:52:00Z">
            <w:rPr/>
          </w:rPrChange>
        </w:rPr>
      </w:pPr>
      <w:ins w:id="2520" w:author="Ilkka Rinne" w:date="2021-06-22T16:52:00Z">
        <w:r>
          <w:rPr>
            <w:rStyle w:val="FootnoteReference"/>
          </w:rPr>
          <w:footnoteRef/>
        </w:r>
        <w:r>
          <w:t xml:space="preserve"> </w:t>
        </w:r>
        <w:r w:rsidRPr="00C634D8">
          <w:t>http://www.opengis.net/def/</w:t>
        </w:r>
      </w:ins>
      <w:ins w:id="2521" w:author="Ilkka Rinne" w:date="2021-06-22T16:53:00Z">
        <w:r>
          <w:t>observation-</w:t>
        </w:r>
      </w:ins>
      <w:ins w:id="2522" w:author="Ilkka Rinne" w:date="2021-06-22T16:52:00Z">
        <w:r>
          <w:t>collection</w:t>
        </w:r>
        <w:r w:rsidRPr="00C634D8">
          <w:t>-type/OGC/0/by-</w:t>
        </w:r>
      </w:ins>
      <w:ins w:id="2523" w:author="Ilkka Rinne" w:date="2021-06-22T16:53:00Z">
        <w:r>
          <w:t>member-characteristics-semantics</w:t>
        </w:r>
      </w:ins>
    </w:p>
  </w:footnote>
  <w:footnote w:id="2">
    <w:p w14:paraId="482F1345" w14:textId="71ECD348" w:rsidR="008D31E1" w:rsidRPr="00242114" w:rsidRDefault="008D31E1">
      <w:pPr>
        <w:pStyle w:val="FootnoteText"/>
        <w:rPr>
          <w:lang w:val="fi-FI"/>
          <w:rPrChange w:id="2537" w:author="Ilkka Rinne" w:date="2021-06-11T10:13:00Z">
            <w:rPr/>
          </w:rPrChange>
        </w:rPr>
      </w:pPr>
      <w:ins w:id="2538" w:author="Ilkka Rinne" w:date="2021-06-11T10:13:00Z">
        <w:r>
          <w:rPr>
            <w:rStyle w:val="FootnoteReference"/>
          </w:rPr>
          <w:footnoteRef/>
        </w:r>
        <w:r w:rsidRPr="00726B65">
          <w:rPr>
            <w:lang w:val="fi-FI"/>
            <w:rPrChange w:id="2539" w:author="Grellet Sylvain" w:date="2021-06-17T15:42:00Z">
              <w:rPr/>
            </w:rPrChange>
          </w:rPr>
          <w:t xml:space="preserve"> http://www.opengis.net/def/</w:t>
        </w:r>
      </w:ins>
      <w:ins w:id="2540" w:author="Ilkka Rinne" w:date="2021-06-22T16:46:00Z">
        <w:r>
          <w:rPr>
            <w:lang w:val="fi-FI"/>
          </w:rPr>
          <w:t>observation-type</w:t>
        </w:r>
      </w:ins>
      <w:ins w:id="2541" w:author="Ilkka Rinne" w:date="2021-06-11T10:13:00Z">
        <w:r w:rsidRPr="00726B65">
          <w:rPr>
            <w:lang w:val="fi-FI"/>
            <w:rPrChange w:id="2542" w:author="Grellet Sylvain" w:date="2021-06-17T15:42:00Z">
              <w:rPr/>
            </w:rPrChange>
          </w:rPr>
          <w:t>/OGC/0/</w:t>
        </w:r>
      </w:ins>
      <w:ins w:id="2543" w:author="Ilkka Rinne" w:date="2021-06-22T16:46:00Z">
        <w:r>
          <w:rPr>
            <w:lang w:val="fi-FI"/>
          </w:rPr>
          <w:t>b</w:t>
        </w:r>
      </w:ins>
      <w:ins w:id="2544" w:author="Ilkka Rinne" w:date="2021-06-11T10:14:00Z">
        <w:r w:rsidRPr="00726B65">
          <w:rPr>
            <w:lang w:val="fi-FI"/>
            <w:rPrChange w:id="2545" w:author="Grellet Sylvain" w:date="2021-06-17T15:42:00Z">
              <w:rPr/>
            </w:rPrChange>
          </w:rPr>
          <w:t>y</w:t>
        </w:r>
      </w:ins>
      <w:ins w:id="2546" w:author="Ilkka Rinne" w:date="2021-06-22T16:47:00Z">
        <w:r>
          <w:rPr>
            <w:lang w:val="fi-FI"/>
          </w:rPr>
          <w:t>-r</w:t>
        </w:r>
      </w:ins>
      <w:ins w:id="2547" w:author="Ilkka Rinne" w:date="2021-06-11T10:14:00Z">
        <w:r w:rsidRPr="00726B65">
          <w:rPr>
            <w:lang w:val="fi-FI"/>
            <w:rPrChange w:id="2548" w:author="Grellet Sylvain" w:date="2021-06-17T15:42:00Z">
              <w:rPr/>
            </w:rPrChange>
          </w:rPr>
          <w:t>esult</w:t>
        </w:r>
      </w:ins>
      <w:ins w:id="2549" w:author="Ilkka Rinne" w:date="2021-06-22T16:47:00Z">
        <w:r>
          <w:rPr>
            <w:lang w:val="fi-FI"/>
          </w:rPr>
          <w:t>-t</w:t>
        </w:r>
      </w:ins>
      <w:ins w:id="2550" w:author="Ilkka Rinne" w:date="2021-06-11T10:14:00Z">
        <w:r w:rsidRPr="00726B65">
          <w:rPr>
            <w:lang w:val="fi-FI"/>
            <w:rPrChange w:id="2551" w:author="Grellet Sylvain" w:date="2021-06-17T15:42:00Z">
              <w:rPr/>
            </w:rPrChange>
          </w:rPr>
          <w:t>ype</w:t>
        </w:r>
      </w:ins>
    </w:p>
  </w:footnote>
  <w:footnote w:id="3">
    <w:p w14:paraId="6C295466" w14:textId="5ED9AA23" w:rsidR="008D31E1" w:rsidRPr="00242114" w:rsidRDefault="008D31E1">
      <w:pPr>
        <w:pStyle w:val="FootnoteText"/>
        <w:rPr>
          <w:lang w:val="fi-FI"/>
          <w:rPrChange w:id="2554" w:author="Ilkka Rinne" w:date="2021-06-11T10:14:00Z">
            <w:rPr/>
          </w:rPrChange>
        </w:rPr>
      </w:pPr>
      <w:ins w:id="2555" w:author="Ilkka Rinne" w:date="2021-06-11T10:14:00Z">
        <w:r>
          <w:rPr>
            <w:rStyle w:val="FootnoteReference"/>
          </w:rPr>
          <w:footnoteRef/>
        </w:r>
        <w:r w:rsidRPr="00726B65">
          <w:rPr>
            <w:lang w:val="fi-FI"/>
            <w:rPrChange w:id="2556" w:author="Grellet Sylvain" w:date="2021-06-17T15:42:00Z">
              <w:rPr/>
            </w:rPrChange>
          </w:rPr>
          <w:t xml:space="preserve"> </w:t>
        </w:r>
      </w:ins>
      <w:ins w:id="2557" w:author="Ilkka Rinne" w:date="2021-06-11T10:15:00Z">
        <w:r w:rsidRPr="00726B65">
          <w:rPr>
            <w:lang w:val="fi-FI"/>
            <w:rPrChange w:id="2558" w:author="Grellet Sylvain" w:date="2021-06-17T15:42:00Z">
              <w:rPr/>
            </w:rPrChange>
          </w:rPr>
          <w:t>http://www.opengis.net/def/</w:t>
        </w:r>
      </w:ins>
      <w:ins w:id="2559" w:author="Ilkka Rinne" w:date="2021-06-22T16:47:00Z">
        <w:r>
          <w:rPr>
            <w:lang w:val="fi-FI"/>
          </w:rPr>
          <w:t>sample-type</w:t>
        </w:r>
      </w:ins>
      <w:ins w:id="2560" w:author="Ilkka Rinne" w:date="2021-06-11T10:15:00Z">
        <w:r w:rsidRPr="00726B65">
          <w:rPr>
            <w:lang w:val="fi-FI"/>
            <w:rPrChange w:id="2561" w:author="Grellet Sylvain" w:date="2021-06-17T15:42:00Z">
              <w:rPr/>
            </w:rPrChange>
          </w:rPr>
          <w:t>/OGC/0/</w:t>
        </w:r>
      </w:ins>
      <w:ins w:id="2562" w:author="Ilkka Rinne" w:date="2021-06-22T16:47:00Z">
        <w:r>
          <w:rPr>
            <w:lang w:val="fi-FI"/>
          </w:rPr>
          <w:t>b</w:t>
        </w:r>
      </w:ins>
      <w:ins w:id="2563" w:author="Ilkka Rinne" w:date="2021-06-11T10:15:00Z">
        <w:r w:rsidRPr="00726B65">
          <w:rPr>
            <w:lang w:val="fi-FI"/>
            <w:rPrChange w:id="2564" w:author="Grellet Sylvain" w:date="2021-06-17T15:42:00Z">
              <w:rPr/>
            </w:rPrChange>
          </w:rPr>
          <w:t>y</w:t>
        </w:r>
      </w:ins>
      <w:ins w:id="2565" w:author="Ilkka Rinne" w:date="2021-06-22T16:47:00Z">
        <w:r>
          <w:rPr>
            <w:lang w:val="fi-FI"/>
          </w:rPr>
          <w:t>-g</w:t>
        </w:r>
      </w:ins>
      <w:ins w:id="2566" w:author="Ilkka Rinne" w:date="2021-06-11T10:15:00Z">
        <w:r w:rsidRPr="00726B65">
          <w:rPr>
            <w:lang w:val="fi-FI"/>
            <w:rPrChange w:id="2567" w:author="Grellet Sylvain" w:date="2021-06-17T15:42:00Z">
              <w:rPr/>
            </w:rPrChange>
          </w:rPr>
          <w:t>eometry</w:t>
        </w:r>
      </w:ins>
      <w:ins w:id="2568" w:author="Ilkka Rinne" w:date="2021-06-22T16:47:00Z">
        <w:r>
          <w:rPr>
            <w:lang w:val="fi-FI"/>
          </w:rPr>
          <w:t>-t</w:t>
        </w:r>
      </w:ins>
      <w:ins w:id="2569" w:author="Ilkka Rinne" w:date="2021-06-11T10:15:00Z">
        <w:r w:rsidRPr="00726B65">
          <w:rPr>
            <w:lang w:val="fi-FI"/>
            <w:rPrChange w:id="2570"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8D31E1" w:rsidRPr="00151316" w:rsidRDefault="008D31E1"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8D31E1" w:rsidRPr="005322A0" w:rsidRDefault="008D31E1"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8D31E1" w:rsidRPr="004D16C0" w:rsidRDefault="008D31E1"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8D31E1" w:rsidRPr="004D16C0" w:rsidRDefault="008D31E1"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350E24"/>
    <w:multiLevelType w:val="hybridMultilevel"/>
    <w:tmpl w:val="6E52E1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6"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591E6E"/>
    <w:multiLevelType w:val="hybridMultilevel"/>
    <w:tmpl w:val="349458D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3"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0"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2"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5F52260"/>
    <w:multiLevelType w:val="hybridMultilevel"/>
    <w:tmpl w:val="E5D49EA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19"/>
  </w:num>
  <w:num w:numId="3">
    <w:abstractNumId w:val="5"/>
  </w:num>
  <w:num w:numId="4">
    <w:abstractNumId w:val="5"/>
  </w:num>
  <w:num w:numId="5">
    <w:abstractNumId w:val="22"/>
  </w:num>
  <w:num w:numId="6">
    <w:abstractNumId w:val="16"/>
  </w:num>
  <w:num w:numId="7">
    <w:abstractNumId w:val="3"/>
  </w:num>
  <w:num w:numId="8">
    <w:abstractNumId w:val="23"/>
  </w:num>
  <w:num w:numId="9">
    <w:abstractNumId w:val="26"/>
  </w:num>
  <w:num w:numId="10">
    <w:abstractNumId w:val="13"/>
  </w:num>
  <w:num w:numId="11">
    <w:abstractNumId w:val="31"/>
  </w:num>
  <w:num w:numId="12">
    <w:abstractNumId w:val="20"/>
  </w:num>
  <w:num w:numId="13">
    <w:abstractNumId w:val="9"/>
  </w:num>
  <w:num w:numId="14">
    <w:abstractNumId w:val="14"/>
  </w:num>
  <w:num w:numId="15">
    <w:abstractNumId w:val="15"/>
  </w:num>
  <w:num w:numId="16">
    <w:abstractNumId w:val="17"/>
  </w:num>
  <w:num w:numId="17">
    <w:abstractNumId w:val="6"/>
  </w:num>
  <w:num w:numId="18">
    <w:abstractNumId w:val="24"/>
  </w:num>
  <w:num w:numId="19">
    <w:abstractNumId w:val="4"/>
  </w:num>
  <w:num w:numId="20">
    <w:abstractNumId w:val="29"/>
  </w:num>
  <w:num w:numId="21">
    <w:abstractNumId w:val="18"/>
  </w:num>
  <w:num w:numId="22">
    <w:abstractNumId w:val="25"/>
  </w:num>
  <w:num w:numId="23">
    <w:abstractNumId w:val="28"/>
  </w:num>
  <w:num w:numId="24">
    <w:abstractNumId w:val="27"/>
  </w:num>
  <w:num w:numId="25">
    <w:abstractNumId w:val="11"/>
  </w:num>
  <w:num w:numId="26">
    <w:abstractNumId w:val="10"/>
  </w:num>
  <w:num w:numId="27">
    <w:abstractNumId w:val="7"/>
  </w:num>
  <w:num w:numId="28">
    <w:abstractNumId w:val="0"/>
  </w:num>
  <w:num w:numId="29">
    <w:abstractNumId w:val="21"/>
  </w:num>
  <w:num w:numId="30">
    <w:abstractNumId w:val="8"/>
  </w:num>
  <w:num w:numId="31">
    <w:abstractNumId w:val="1"/>
  </w:num>
  <w:num w:numId="32">
    <w:abstractNumId w:val="12"/>
  </w:num>
  <w:num w:numId="33">
    <w:abstractNumId w:val="30"/>
  </w:num>
  <w:num w:numId="34">
    <w:abstractNumId w:val="2"/>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mirrorMargins/>
  <w:hideSpellingError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453C"/>
    <w:rsid w:val="00016FE3"/>
    <w:rsid w:val="00020674"/>
    <w:rsid w:val="00020E72"/>
    <w:rsid w:val="00021125"/>
    <w:rsid w:val="00022AAF"/>
    <w:rsid w:val="00026FFF"/>
    <w:rsid w:val="00027B73"/>
    <w:rsid w:val="000318B9"/>
    <w:rsid w:val="00031EDF"/>
    <w:rsid w:val="00032197"/>
    <w:rsid w:val="00037B3B"/>
    <w:rsid w:val="000416A8"/>
    <w:rsid w:val="00052262"/>
    <w:rsid w:val="000523C7"/>
    <w:rsid w:val="0005379D"/>
    <w:rsid w:val="00054591"/>
    <w:rsid w:val="00054C95"/>
    <w:rsid w:val="00055455"/>
    <w:rsid w:val="00055EAB"/>
    <w:rsid w:val="000564D4"/>
    <w:rsid w:val="00060093"/>
    <w:rsid w:val="0006289D"/>
    <w:rsid w:val="00067877"/>
    <w:rsid w:val="000728C6"/>
    <w:rsid w:val="000778C3"/>
    <w:rsid w:val="00080CC7"/>
    <w:rsid w:val="00083852"/>
    <w:rsid w:val="000839FA"/>
    <w:rsid w:val="00086042"/>
    <w:rsid w:val="0009594E"/>
    <w:rsid w:val="00096387"/>
    <w:rsid w:val="00097151"/>
    <w:rsid w:val="000A070A"/>
    <w:rsid w:val="000A0A7E"/>
    <w:rsid w:val="000A140B"/>
    <w:rsid w:val="000A196B"/>
    <w:rsid w:val="000A32FE"/>
    <w:rsid w:val="000A3616"/>
    <w:rsid w:val="000B17DE"/>
    <w:rsid w:val="000B26B5"/>
    <w:rsid w:val="000B43DA"/>
    <w:rsid w:val="000B4F03"/>
    <w:rsid w:val="000B7BFE"/>
    <w:rsid w:val="000C033F"/>
    <w:rsid w:val="000C11E2"/>
    <w:rsid w:val="000C3F94"/>
    <w:rsid w:val="000C435F"/>
    <w:rsid w:val="000C6285"/>
    <w:rsid w:val="000C70DD"/>
    <w:rsid w:val="000D0B49"/>
    <w:rsid w:val="000D1388"/>
    <w:rsid w:val="000D5EA4"/>
    <w:rsid w:val="000E01BD"/>
    <w:rsid w:val="000F44D4"/>
    <w:rsid w:val="000F4699"/>
    <w:rsid w:val="000F7AC0"/>
    <w:rsid w:val="001042DA"/>
    <w:rsid w:val="00105813"/>
    <w:rsid w:val="001060B3"/>
    <w:rsid w:val="001076A1"/>
    <w:rsid w:val="00111552"/>
    <w:rsid w:val="00114E5B"/>
    <w:rsid w:val="00116C6C"/>
    <w:rsid w:val="00117CD2"/>
    <w:rsid w:val="00121A78"/>
    <w:rsid w:val="00130432"/>
    <w:rsid w:val="00131573"/>
    <w:rsid w:val="00131699"/>
    <w:rsid w:val="0013258D"/>
    <w:rsid w:val="00134DF7"/>
    <w:rsid w:val="001401CF"/>
    <w:rsid w:val="001435E4"/>
    <w:rsid w:val="001501CE"/>
    <w:rsid w:val="00154230"/>
    <w:rsid w:val="001617BC"/>
    <w:rsid w:val="00161C5F"/>
    <w:rsid w:val="00164503"/>
    <w:rsid w:val="00164FC9"/>
    <w:rsid w:val="00165AA5"/>
    <w:rsid w:val="001663B7"/>
    <w:rsid w:val="0017013F"/>
    <w:rsid w:val="00170D23"/>
    <w:rsid w:val="0017106A"/>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E7714"/>
    <w:rsid w:val="001F156E"/>
    <w:rsid w:val="001F19D9"/>
    <w:rsid w:val="001F3195"/>
    <w:rsid w:val="001F4A39"/>
    <w:rsid w:val="001F5A5B"/>
    <w:rsid w:val="00202914"/>
    <w:rsid w:val="00203CA4"/>
    <w:rsid w:val="00203E67"/>
    <w:rsid w:val="00212EA1"/>
    <w:rsid w:val="00217BBC"/>
    <w:rsid w:val="002203E7"/>
    <w:rsid w:val="00220B53"/>
    <w:rsid w:val="00221ACE"/>
    <w:rsid w:val="002233D9"/>
    <w:rsid w:val="0022370E"/>
    <w:rsid w:val="00223E45"/>
    <w:rsid w:val="0022406E"/>
    <w:rsid w:val="00234065"/>
    <w:rsid w:val="002363FA"/>
    <w:rsid w:val="00236F84"/>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2DF1"/>
    <w:rsid w:val="00283976"/>
    <w:rsid w:val="002852F4"/>
    <w:rsid w:val="00287F52"/>
    <w:rsid w:val="002917CB"/>
    <w:rsid w:val="00294669"/>
    <w:rsid w:val="00294FB0"/>
    <w:rsid w:val="00295A39"/>
    <w:rsid w:val="00295C11"/>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3D97"/>
    <w:rsid w:val="002D5A96"/>
    <w:rsid w:val="002E0796"/>
    <w:rsid w:val="002E3170"/>
    <w:rsid w:val="002E3536"/>
    <w:rsid w:val="002E3C88"/>
    <w:rsid w:val="002E57C8"/>
    <w:rsid w:val="002E59D9"/>
    <w:rsid w:val="002E624A"/>
    <w:rsid w:val="002F0C24"/>
    <w:rsid w:val="002F3554"/>
    <w:rsid w:val="002F5245"/>
    <w:rsid w:val="00300392"/>
    <w:rsid w:val="00300AFD"/>
    <w:rsid w:val="00301203"/>
    <w:rsid w:val="00301F07"/>
    <w:rsid w:val="00301F83"/>
    <w:rsid w:val="003021D1"/>
    <w:rsid w:val="00302F83"/>
    <w:rsid w:val="0030485C"/>
    <w:rsid w:val="00306668"/>
    <w:rsid w:val="00307FF9"/>
    <w:rsid w:val="00311112"/>
    <w:rsid w:val="00313615"/>
    <w:rsid w:val="0031385F"/>
    <w:rsid w:val="00314414"/>
    <w:rsid w:val="00316DFC"/>
    <w:rsid w:val="003177A9"/>
    <w:rsid w:val="00317E5D"/>
    <w:rsid w:val="0033107D"/>
    <w:rsid w:val="00333718"/>
    <w:rsid w:val="0033464A"/>
    <w:rsid w:val="00337C34"/>
    <w:rsid w:val="003417EE"/>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64F4"/>
    <w:rsid w:val="003C74B7"/>
    <w:rsid w:val="003D141F"/>
    <w:rsid w:val="003D24BC"/>
    <w:rsid w:val="003D2AB6"/>
    <w:rsid w:val="003D3E58"/>
    <w:rsid w:val="003D4D00"/>
    <w:rsid w:val="003D5993"/>
    <w:rsid w:val="003D68CB"/>
    <w:rsid w:val="003E1E46"/>
    <w:rsid w:val="003E224E"/>
    <w:rsid w:val="003E45F3"/>
    <w:rsid w:val="003E5E45"/>
    <w:rsid w:val="003E77E7"/>
    <w:rsid w:val="003F1E69"/>
    <w:rsid w:val="003F30C1"/>
    <w:rsid w:val="003F5653"/>
    <w:rsid w:val="003F6E7C"/>
    <w:rsid w:val="0040049D"/>
    <w:rsid w:val="00400F60"/>
    <w:rsid w:val="00404DBD"/>
    <w:rsid w:val="00406340"/>
    <w:rsid w:val="00410BFB"/>
    <w:rsid w:val="00412EB8"/>
    <w:rsid w:val="004143C5"/>
    <w:rsid w:val="0041445A"/>
    <w:rsid w:val="0041703C"/>
    <w:rsid w:val="004205BE"/>
    <w:rsid w:val="00420B94"/>
    <w:rsid w:val="004224E8"/>
    <w:rsid w:val="00423449"/>
    <w:rsid w:val="00424D23"/>
    <w:rsid w:val="004262EC"/>
    <w:rsid w:val="004277A3"/>
    <w:rsid w:val="00430BBE"/>
    <w:rsid w:val="004312D8"/>
    <w:rsid w:val="00431328"/>
    <w:rsid w:val="0043524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18EE"/>
    <w:rsid w:val="00481BC9"/>
    <w:rsid w:val="00484E91"/>
    <w:rsid w:val="004864AE"/>
    <w:rsid w:val="00490CBC"/>
    <w:rsid w:val="00491C3C"/>
    <w:rsid w:val="004926C6"/>
    <w:rsid w:val="004A0FB4"/>
    <w:rsid w:val="004A204D"/>
    <w:rsid w:val="004A3007"/>
    <w:rsid w:val="004A76AD"/>
    <w:rsid w:val="004A7FCE"/>
    <w:rsid w:val="004B13B4"/>
    <w:rsid w:val="004B14C4"/>
    <w:rsid w:val="004B3D3C"/>
    <w:rsid w:val="004B65BF"/>
    <w:rsid w:val="004B75DB"/>
    <w:rsid w:val="004C1046"/>
    <w:rsid w:val="004C241D"/>
    <w:rsid w:val="004C2EE3"/>
    <w:rsid w:val="004C3A01"/>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1B0B"/>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57D"/>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15828"/>
    <w:rsid w:val="00621028"/>
    <w:rsid w:val="00624A6C"/>
    <w:rsid w:val="0062664D"/>
    <w:rsid w:val="00626696"/>
    <w:rsid w:val="00626BFF"/>
    <w:rsid w:val="006301E0"/>
    <w:rsid w:val="006301FB"/>
    <w:rsid w:val="00631F81"/>
    <w:rsid w:val="00632253"/>
    <w:rsid w:val="006328C0"/>
    <w:rsid w:val="0064114F"/>
    <w:rsid w:val="00646EAE"/>
    <w:rsid w:val="006472F1"/>
    <w:rsid w:val="00650B87"/>
    <w:rsid w:val="0065218A"/>
    <w:rsid w:val="0065246E"/>
    <w:rsid w:val="006528F9"/>
    <w:rsid w:val="00653A0F"/>
    <w:rsid w:val="0065487C"/>
    <w:rsid w:val="00656929"/>
    <w:rsid w:val="006616CB"/>
    <w:rsid w:val="00661711"/>
    <w:rsid w:val="0067019B"/>
    <w:rsid w:val="00672B45"/>
    <w:rsid w:val="00673172"/>
    <w:rsid w:val="006748D2"/>
    <w:rsid w:val="00674F5B"/>
    <w:rsid w:val="006762B7"/>
    <w:rsid w:val="0067718F"/>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D2D1E"/>
    <w:rsid w:val="006D3D76"/>
    <w:rsid w:val="006E3F0F"/>
    <w:rsid w:val="006E753C"/>
    <w:rsid w:val="006F017A"/>
    <w:rsid w:val="006F11B2"/>
    <w:rsid w:val="006F3680"/>
    <w:rsid w:val="006F36F6"/>
    <w:rsid w:val="006F529E"/>
    <w:rsid w:val="006F73DD"/>
    <w:rsid w:val="0070143C"/>
    <w:rsid w:val="00703C45"/>
    <w:rsid w:val="00710C41"/>
    <w:rsid w:val="00711727"/>
    <w:rsid w:val="00711F78"/>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1198"/>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2955"/>
    <w:rsid w:val="00774AF7"/>
    <w:rsid w:val="0077641F"/>
    <w:rsid w:val="007812F0"/>
    <w:rsid w:val="007813C1"/>
    <w:rsid w:val="00784D28"/>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EEE"/>
    <w:rsid w:val="007C7162"/>
    <w:rsid w:val="007D0826"/>
    <w:rsid w:val="007D11A7"/>
    <w:rsid w:val="007D38F1"/>
    <w:rsid w:val="007D3C2A"/>
    <w:rsid w:val="007D5E5A"/>
    <w:rsid w:val="007D7AE0"/>
    <w:rsid w:val="007E3A01"/>
    <w:rsid w:val="007E4DBA"/>
    <w:rsid w:val="007F0BF0"/>
    <w:rsid w:val="007F1CAA"/>
    <w:rsid w:val="007F2003"/>
    <w:rsid w:val="007F3B91"/>
    <w:rsid w:val="007F698D"/>
    <w:rsid w:val="007F7F35"/>
    <w:rsid w:val="008001FB"/>
    <w:rsid w:val="008058BC"/>
    <w:rsid w:val="008060DE"/>
    <w:rsid w:val="00810966"/>
    <w:rsid w:val="008116DA"/>
    <w:rsid w:val="00811A43"/>
    <w:rsid w:val="008123FB"/>
    <w:rsid w:val="008130AF"/>
    <w:rsid w:val="00813150"/>
    <w:rsid w:val="00813584"/>
    <w:rsid w:val="00813786"/>
    <w:rsid w:val="008138AD"/>
    <w:rsid w:val="008147D3"/>
    <w:rsid w:val="00815246"/>
    <w:rsid w:val="008168CE"/>
    <w:rsid w:val="0082047C"/>
    <w:rsid w:val="008212CB"/>
    <w:rsid w:val="00821BA0"/>
    <w:rsid w:val="00821F18"/>
    <w:rsid w:val="0082560B"/>
    <w:rsid w:val="00826CBA"/>
    <w:rsid w:val="00830BAB"/>
    <w:rsid w:val="00835D52"/>
    <w:rsid w:val="00836E9B"/>
    <w:rsid w:val="008404DA"/>
    <w:rsid w:val="00841E7A"/>
    <w:rsid w:val="00845233"/>
    <w:rsid w:val="008501DC"/>
    <w:rsid w:val="0085134E"/>
    <w:rsid w:val="008534CB"/>
    <w:rsid w:val="008538CF"/>
    <w:rsid w:val="00854564"/>
    <w:rsid w:val="0086004D"/>
    <w:rsid w:val="00860411"/>
    <w:rsid w:val="00863761"/>
    <w:rsid w:val="00864D32"/>
    <w:rsid w:val="008713ED"/>
    <w:rsid w:val="0087292F"/>
    <w:rsid w:val="00874CE2"/>
    <w:rsid w:val="0087602B"/>
    <w:rsid w:val="00876998"/>
    <w:rsid w:val="008802B3"/>
    <w:rsid w:val="008802D5"/>
    <w:rsid w:val="008814B2"/>
    <w:rsid w:val="00881F88"/>
    <w:rsid w:val="008841F6"/>
    <w:rsid w:val="00885E28"/>
    <w:rsid w:val="00886ADC"/>
    <w:rsid w:val="00887198"/>
    <w:rsid w:val="00887217"/>
    <w:rsid w:val="0089033E"/>
    <w:rsid w:val="00890D0F"/>
    <w:rsid w:val="008913AD"/>
    <w:rsid w:val="00891766"/>
    <w:rsid w:val="00897961"/>
    <w:rsid w:val="00897BB1"/>
    <w:rsid w:val="008A1D79"/>
    <w:rsid w:val="008A3988"/>
    <w:rsid w:val="008A4056"/>
    <w:rsid w:val="008A4F05"/>
    <w:rsid w:val="008A6D64"/>
    <w:rsid w:val="008B01FD"/>
    <w:rsid w:val="008B1B45"/>
    <w:rsid w:val="008B2473"/>
    <w:rsid w:val="008B3514"/>
    <w:rsid w:val="008B63BE"/>
    <w:rsid w:val="008C6A6A"/>
    <w:rsid w:val="008D29ED"/>
    <w:rsid w:val="008D31E1"/>
    <w:rsid w:val="008D48B0"/>
    <w:rsid w:val="008D4ED7"/>
    <w:rsid w:val="008E22C4"/>
    <w:rsid w:val="008E2AAF"/>
    <w:rsid w:val="008E2BBE"/>
    <w:rsid w:val="008E396C"/>
    <w:rsid w:val="008F06DA"/>
    <w:rsid w:val="008F523D"/>
    <w:rsid w:val="008F5660"/>
    <w:rsid w:val="008F767F"/>
    <w:rsid w:val="00901AC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C7455"/>
    <w:rsid w:val="009D3677"/>
    <w:rsid w:val="009D45E2"/>
    <w:rsid w:val="009D5154"/>
    <w:rsid w:val="009D55D8"/>
    <w:rsid w:val="009E19B6"/>
    <w:rsid w:val="009E4931"/>
    <w:rsid w:val="009E7EE6"/>
    <w:rsid w:val="009F2BE1"/>
    <w:rsid w:val="009F4EF1"/>
    <w:rsid w:val="009F640C"/>
    <w:rsid w:val="00A0041D"/>
    <w:rsid w:val="00A00624"/>
    <w:rsid w:val="00A02312"/>
    <w:rsid w:val="00A03571"/>
    <w:rsid w:val="00A10C28"/>
    <w:rsid w:val="00A10CB4"/>
    <w:rsid w:val="00A10F3F"/>
    <w:rsid w:val="00A20D55"/>
    <w:rsid w:val="00A212C5"/>
    <w:rsid w:val="00A214B2"/>
    <w:rsid w:val="00A22DE5"/>
    <w:rsid w:val="00A23375"/>
    <w:rsid w:val="00A25173"/>
    <w:rsid w:val="00A26465"/>
    <w:rsid w:val="00A27DE8"/>
    <w:rsid w:val="00A411C8"/>
    <w:rsid w:val="00A41CB8"/>
    <w:rsid w:val="00A4422D"/>
    <w:rsid w:val="00A45AE0"/>
    <w:rsid w:val="00A45C2E"/>
    <w:rsid w:val="00A479C4"/>
    <w:rsid w:val="00A507CB"/>
    <w:rsid w:val="00A50D78"/>
    <w:rsid w:val="00A5152E"/>
    <w:rsid w:val="00A515A7"/>
    <w:rsid w:val="00A51E5B"/>
    <w:rsid w:val="00A5522C"/>
    <w:rsid w:val="00A62918"/>
    <w:rsid w:val="00A65307"/>
    <w:rsid w:val="00A674C0"/>
    <w:rsid w:val="00A75189"/>
    <w:rsid w:val="00A752AD"/>
    <w:rsid w:val="00A804AD"/>
    <w:rsid w:val="00A81E15"/>
    <w:rsid w:val="00A82CB4"/>
    <w:rsid w:val="00A84654"/>
    <w:rsid w:val="00A84954"/>
    <w:rsid w:val="00A85929"/>
    <w:rsid w:val="00A86D99"/>
    <w:rsid w:val="00A86F83"/>
    <w:rsid w:val="00A871B5"/>
    <w:rsid w:val="00A8743B"/>
    <w:rsid w:val="00A91FCE"/>
    <w:rsid w:val="00A94DDF"/>
    <w:rsid w:val="00A9570F"/>
    <w:rsid w:val="00AA2C68"/>
    <w:rsid w:val="00AA31F7"/>
    <w:rsid w:val="00AA515F"/>
    <w:rsid w:val="00AA5AF1"/>
    <w:rsid w:val="00AA7748"/>
    <w:rsid w:val="00AB002C"/>
    <w:rsid w:val="00AB00C7"/>
    <w:rsid w:val="00AB2043"/>
    <w:rsid w:val="00AB37E7"/>
    <w:rsid w:val="00AB64D8"/>
    <w:rsid w:val="00AC0861"/>
    <w:rsid w:val="00AC19B2"/>
    <w:rsid w:val="00AC2754"/>
    <w:rsid w:val="00AC4649"/>
    <w:rsid w:val="00AC58A6"/>
    <w:rsid w:val="00AC59F3"/>
    <w:rsid w:val="00AC6ECA"/>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FAE"/>
    <w:rsid w:val="00B254B9"/>
    <w:rsid w:val="00B26A2D"/>
    <w:rsid w:val="00B30A28"/>
    <w:rsid w:val="00B31D2B"/>
    <w:rsid w:val="00B32239"/>
    <w:rsid w:val="00B32DB8"/>
    <w:rsid w:val="00B40528"/>
    <w:rsid w:val="00B40DC0"/>
    <w:rsid w:val="00B4269E"/>
    <w:rsid w:val="00B42F45"/>
    <w:rsid w:val="00B46A74"/>
    <w:rsid w:val="00B515C5"/>
    <w:rsid w:val="00B519FE"/>
    <w:rsid w:val="00B52A66"/>
    <w:rsid w:val="00B56755"/>
    <w:rsid w:val="00B56DED"/>
    <w:rsid w:val="00B577B2"/>
    <w:rsid w:val="00B60127"/>
    <w:rsid w:val="00B63E0B"/>
    <w:rsid w:val="00B64ABF"/>
    <w:rsid w:val="00B66C86"/>
    <w:rsid w:val="00B72769"/>
    <w:rsid w:val="00B72CE0"/>
    <w:rsid w:val="00B72D84"/>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26EE"/>
    <w:rsid w:val="00BA3170"/>
    <w:rsid w:val="00BA6E9D"/>
    <w:rsid w:val="00BA74B6"/>
    <w:rsid w:val="00BB0767"/>
    <w:rsid w:val="00BB0E5D"/>
    <w:rsid w:val="00BB3581"/>
    <w:rsid w:val="00BB5772"/>
    <w:rsid w:val="00BB6BDA"/>
    <w:rsid w:val="00BB7D87"/>
    <w:rsid w:val="00BC210E"/>
    <w:rsid w:val="00BC335E"/>
    <w:rsid w:val="00BC394B"/>
    <w:rsid w:val="00BC3B29"/>
    <w:rsid w:val="00BC3B35"/>
    <w:rsid w:val="00BC4B72"/>
    <w:rsid w:val="00BC4EF9"/>
    <w:rsid w:val="00BC7DC7"/>
    <w:rsid w:val="00BD1347"/>
    <w:rsid w:val="00BD2BCF"/>
    <w:rsid w:val="00BD34EF"/>
    <w:rsid w:val="00BE0500"/>
    <w:rsid w:val="00BE2BB7"/>
    <w:rsid w:val="00BE78DB"/>
    <w:rsid w:val="00BE79BC"/>
    <w:rsid w:val="00BF7921"/>
    <w:rsid w:val="00C0233E"/>
    <w:rsid w:val="00C0258F"/>
    <w:rsid w:val="00C06E23"/>
    <w:rsid w:val="00C13D3B"/>
    <w:rsid w:val="00C16135"/>
    <w:rsid w:val="00C17554"/>
    <w:rsid w:val="00C23CE5"/>
    <w:rsid w:val="00C246BE"/>
    <w:rsid w:val="00C32E3D"/>
    <w:rsid w:val="00C33932"/>
    <w:rsid w:val="00C347D6"/>
    <w:rsid w:val="00C356AB"/>
    <w:rsid w:val="00C358A8"/>
    <w:rsid w:val="00C35DAC"/>
    <w:rsid w:val="00C3739F"/>
    <w:rsid w:val="00C40423"/>
    <w:rsid w:val="00C44FEC"/>
    <w:rsid w:val="00C47793"/>
    <w:rsid w:val="00C479B0"/>
    <w:rsid w:val="00C518EB"/>
    <w:rsid w:val="00C557CA"/>
    <w:rsid w:val="00C62BF8"/>
    <w:rsid w:val="00C63000"/>
    <w:rsid w:val="00C634D8"/>
    <w:rsid w:val="00C6389F"/>
    <w:rsid w:val="00C6576A"/>
    <w:rsid w:val="00C66216"/>
    <w:rsid w:val="00C700BF"/>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2EE6"/>
    <w:rsid w:val="00CC3341"/>
    <w:rsid w:val="00CC3A78"/>
    <w:rsid w:val="00CC426C"/>
    <w:rsid w:val="00CC5129"/>
    <w:rsid w:val="00CC7C16"/>
    <w:rsid w:val="00CD3B91"/>
    <w:rsid w:val="00CD4852"/>
    <w:rsid w:val="00CD6F39"/>
    <w:rsid w:val="00CD7575"/>
    <w:rsid w:val="00CE109A"/>
    <w:rsid w:val="00CE2290"/>
    <w:rsid w:val="00CE4088"/>
    <w:rsid w:val="00CE68F1"/>
    <w:rsid w:val="00CF28F7"/>
    <w:rsid w:val="00CF4829"/>
    <w:rsid w:val="00CF482B"/>
    <w:rsid w:val="00CF52E2"/>
    <w:rsid w:val="00CF5361"/>
    <w:rsid w:val="00D00C9F"/>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25A9"/>
    <w:rsid w:val="00D83A5F"/>
    <w:rsid w:val="00D90141"/>
    <w:rsid w:val="00D904CA"/>
    <w:rsid w:val="00D94AF2"/>
    <w:rsid w:val="00DA7447"/>
    <w:rsid w:val="00DB07B5"/>
    <w:rsid w:val="00DB2B9C"/>
    <w:rsid w:val="00DB4A09"/>
    <w:rsid w:val="00DB4CC3"/>
    <w:rsid w:val="00DC436E"/>
    <w:rsid w:val="00DC71B0"/>
    <w:rsid w:val="00DD1BA4"/>
    <w:rsid w:val="00DD3CBC"/>
    <w:rsid w:val="00DD55AE"/>
    <w:rsid w:val="00DE0E63"/>
    <w:rsid w:val="00DE1F09"/>
    <w:rsid w:val="00DE4071"/>
    <w:rsid w:val="00DE4393"/>
    <w:rsid w:val="00DE5536"/>
    <w:rsid w:val="00DE6899"/>
    <w:rsid w:val="00DE7B7D"/>
    <w:rsid w:val="00DE7F9E"/>
    <w:rsid w:val="00DF121D"/>
    <w:rsid w:val="00DF378C"/>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2B8E"/>
    <w:rsid w:val="00E962A8"/>
    <w:rsid w:val="00E96C1E"/>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38D9"/>
    <w:rsid w:val="00EE582C"/>
    <w:rsid w:val="00EE6350"/>
    <w:rsid w:val="00EF0232"/>
    <w:rsid w:val="00EF1691"/>
    <w:rsid w:val="00EF2851"/>
    <w:rsid w:val="00EF48D9"/>
    <w:rsid w:val="00EF6C7F"/>
    <w:rsid w:val="00EF76A6"/>
    <w:rsid w:val="00F0125E"/>
    <w:rsid w:val="00F01CB8"/>
    <w:rsid w:val="00F024E9"/>
    <w:rsid w:val="00F02BC7"/>
    <w:rsid w:val="00F0627F"/>
    <w:rsid w:val="00F102C2"/>
    <w:rsid w:val="00F10C1B"/>
    <w:rsid w:val="00F11C2F"/>
    <w:rsid w:val="00F12AFC"/>
    <w:rsid w:val="00F144BE"/>
    <w:rsid w:val="00F15DD8"/>
    <w:rsid w:val="00F23B84"/>
    <w:rsid w:val="00F24D49"/>
    <w:rsid w:val="00F264E8"/>
    <w:rsid w:val="00F339C5"/>
    <w:rsid w:val="00F34853"/>
    <w:rsid w:val="00F350CB"/>
    <w:rsid w:val="00F36639"/>
    <w:rsid w:val="00F3713B"/>
    <w:rsid w:val="00F40BE9"/>
    <w:rsid w:val="00F41068"/>
    <w:rsid w:val="00F41D3D"/>
    <w:rsid w:val="00F44352"/>
    <w:rsid w:val="00F448D2"/>
    <w:rsid w:val="00F461D6"/>
    <w:rsid w:val="00F4636F"/>
    <w:rsid w:val="00F47185"/>
    <w:rsid w:val="00F53892"/>
    <w:rsid w:val="00F5472E"/>
    <w:rsid w:val="00F62F5A"/>
    <w:rsid w:val="00F64967"/>
    <w:rsid w:val="00F667C9"/>
    <w:rsid w:val="00F671A7"/>
    <w:rsid w:val="00F77288"/>
    <w:rsid w:val="00F77E4F"/>
    <w:rsid w:val="00F81ACE"/>
    <w:rsid w:val="00F828CA"/>
    <w:rsid w:val="00F83F62"/>
    <w:rsid w:val="00F841B5"/>
    <w:rsid w:val="00F85048"/>
    <w:rsid w:val="00F902C0"/>
    <w:rsid w:val="00F90523"/>
    <w:rsid w:val="00F90564"/>
    <w:rsid w:val="00F90683"/>
    <w:rsid w:val="00F914DA"/>
    <w:rsid w:val="00F92CE9"/>
    <w:rsid w:val="00F93C37"/>
    <w:rsid w:val="00F95F63"/>
    <w:rsid w:val="00F972D4"/>
    <w:rsid w:val="00FA0795"/>
    <w:rsid w:val="00FA1EFE"/>
    <w:rsid w:val="00FA2553"/>
    <w:rsid w:val="00FA2FF3"/>
    <w:rsid w:val="00FA3567"/>
    <w:rsid w:val="00FA549D"/>
    <w:rsid w:val="00FA7831"/>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644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s://www.w3.org/TR/vocab-ssn/"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4.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hyperlink" Target="https://inspire.ec.europa.eu/id/document/tg/d2.9-o%26m-swe" TargetMode="Externa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91.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footer" Target="footer5.xm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20" Type="http://schemas.openxmlformats.org/officeDocument/2006/relationships/image" Target="media/image84.png"/><Relationship Id="rId141" Type="http://schemas.openxmlformats.org/officeDocument/2006/relationships/image" Target="media/image105.svg"/><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5.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oter" Target="footer6.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93.png"/><Relationship Id="rId189" Type="http://schemas.openxmlformats.org/officeDocument/2006/relationships/hyperlink" Target="http://www.opengeospatial.org/standards/sensorml"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fontTable" Target="fontTable.xml"/><Relationship Id="rId190" Type="http://schemas.openxmlformats.org/officeDocument/2006/relationships/hyperlink" Target="http://www.qudt.org/"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image" Target="media/image146.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89.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microsoft.com/office/2011/relationships/people" Target="people.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image" Target="media/image95.png"/><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emf"/><Relationship Id="rId197" Type="http://schemas.openxmlformats.org/officeDocument/2006/relationships/theme" Target="theme/theme1.xml"/><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emf"/><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http://finto.fi/ucu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0209853-BB91-443A-8463-F8D1A343D18B}">
  <ds:schemaRefs>
    <ds:schemaRef ds:uri="http://schemas.openxmlformats.org/officeDocument/2006/bibliography"/>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178</Pages>
  <Words>40238</Words>
  <Characters>253500</Characters>
  <Application>Microsoft Office Word</Application>
  <DocSecurity>0</DocSecurity>
  <Lines>2112</Lines>
  <Paragraphs>586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293152</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10</cp:revision>
  <cp:lastPrinted>2020-10-01T18:44:00Z</cp:lastPrinted>
  <dcterms:created xsi:type="dcterms:W3CDTF">2021-10-27T09:41:00Z</dcterms:created>
  <dcterms:modified xsi:type="dcterms:W3CDTF">2021-10-27T10:20:00Z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