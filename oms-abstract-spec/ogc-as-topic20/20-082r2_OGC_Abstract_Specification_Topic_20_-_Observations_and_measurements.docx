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1033500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781775FF"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3B754FA9" w14:textId="3C20272B" w:rsidR="00BD2744" w:rsidRDefault="00B0271B">
      <w:pPr>
        <w:pStyle w:val="TM1"/>
        <w:rPr>
          <w:ins w:id="27" w:author="Ilkka Rinne" w:date="2021-10-28T16:23:00Z"/>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ins w:id="28" w:author="Ilkka Rinne" w:date="2021-10-28T16:23:00Z">
        <w:r w:rsidR="00BD2744" w:rsidRPr="009C37C8">
          <w:rPr>
            <w:rStyle w:val="Lienhypertexte"/>
            <w:noProof/>
          </w:rPr>
          <w:fldChar w:fldCharType="begin"/>
        </w:r>
        <w:r w:rsidR="00BD2744" w:rsidRPr="009C37C8">
          <w:rPr>
            <w:rStyle w:val="Lienhypertexte"/>
            <w:noProof/>
          </w:rPr>
          <w:instrText xml:space="preserve"> </w:instrText>
        </w:r>
        <w:r w:rsidR="00BD2744">
          <w:rPr>
            <w:noProof/>
          </w:rPr>
          <w:instrText>HYPERLINK \l "_Toc86330702"</w:instrText>
        </w:r>
        <w:r w:rsidR="00BD2744" w:rsidRPr="009C37C8">
          <w:rPr>
            <w:rStyle w:val="Lienhypertexte"/>
            <w:noProof/>
          </w:rPr>
          <w:instrText xml:space="preserve"> </w:instrText>
        </w:r>
        <w:r w:rsidR="00BD2744" w:rsidRPr="009C37C8">
          <w:rPr>
            <w:rStyle w:val="Lienhypertexte"/>
            <w:noProof/>
          </w:rPr>
          <w:fldChar w:fldCharType="separate"/>
        </w:r>
        <w:r w:rsidR="00BD2744" w:rsidRPr="009C37C8">
          <w:rPr>
            <w:rStyle w:val="Lienhypertexte"/>
            <w:noProof/>
          </w:rPr>
          <w:t>Foreword</w:t>
        </w:r>
        <w:r w:rsidR="00BD2744">
          <w:rPr>
            <w:noProof/>
            <w:webHidden/>
          </w:rPr>
          <w:tab/>
        </w:r>
        <w:r w:rsidR="00BD2744">
          <w:rPr>
            <w:noProof/>
            <w:webHidden/>
          </w:rPr>
          <w:fldChar w:fldCharType="begin"/>
        </w:r>
        <w:r w:rsidR="00BD2744">
          <w:rPr>
            <w:noProof/>
            <w:webHidden/>
          </w:rPr>
          <w:instrText xml:space="preserve"> PAGEREF _Toc86330702 \h </w:instrText>
        </w:r>
      </w:ins>
      <w:r w:rsidR="00BD2744">
        <w:rPr>
          <w:noProof/>
          <w:webHidden/>
        </w:rPr>
      </w:r>
      <w:r w:rsidR="00BD2744">
        <w:rPr>
          <w:noProof/>
          <w:webHidden/>
        </w:rPr>
        <w:fldChar w:fldCharType="separate"/>
      </w:r>
      <w:ins w:id="29" w:author="Ilkka Rinne" w:date="2021-10-28T16:24:00Z">
        <w:r w:rsidR="00BD2744">
          <w:rPr>
            <w:noProof/>
            <w:webHidden/>
          </w:rPr>
          <w:t>xi</w:t>
        </w:r>
      </w:ins>
      <w:ins w:id="30" w:author="Ilkka Rinne" w:date="2021-10-28T16:23:00Z">
        <w:r w:rsidR="00BD2744">
          <w:rPr>
            <w:noProof/>
            <w:webHidden/>
          </w:rPr>
          <w:fldChar w:fldCharType="end"/>
        </w:r>
        <w:r w:rsidR="00BD2744" w:rsidRPr="009C37C8">
          <w:rPr>
            <w:rStyle w:val="Lienhypertexte"/>
            <w:noProof/>
          </w:rPr>
          <w:fldChar w:fldCharType="end"/>
        </w:r>
      </w:ins>
    </w:p>
    <w:p w14:paraId="1E7DC962" w14:textId="5A2F7452" w:rsidR="00BD2744" w:rsidRDefault="00BD2744">
      <w:pPr>
        <w:pStyle w:val="TM1"/>
        <w:rPr>
          <w:ins w:id="31" w:author="Ilkka Rinne" w:date="2021-10-28T16:23:00Z"/>
          <w:rFonts w:asciiTheme="minorHAnsi" w:eastAsiaTheme="minorEastAsia" w:hAnsiTheme="minorHAnsi" w:cstheme="minorBidi"/>
          <w:b w:val="0"/>
          <w:noProof/>
          <w:sz w:val="24"/>
          <w:szCs w:val="24"/>
          <w:lang w:eastAsia="en-GB"/>
        </w:rPr>
      </w:pPr>
      <w:ins w:id="3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"_Toc86330703"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Introduction</w:t>
        </w:r>
        <w:r>
          <w:rPr>
            <w:noProof/>
            <w:webHidden/>
          </w:rPr>
          <w:tab/>
        </w:r>
        <w:r>
          <w:rPr>
            <w:noProof/>
            <w:webHidden/>
          </w:rPr>
          <w:fldChar w:fldCharType="begin"/>
        </w:r>
        <w:r>
          <w:rPr>
            <w:noProof/>
            <w:webHidden/>
          </w:rPr>
          <w:instrText xml:space="preserve"> PAGEREF _Toc86330703 \h </w:instrText>
        </w:r>
      </w:ins>
      <w:r>
        <w:rPr>
          <w:noProof/>
          <w:webHidden/>
        </w:rPr>
      </w:r>
      <w:r>
        <w:rPr>
          <w:noProof/>
          <w:webHidden/>
        </w:rPr>
        <w:fldChar w:fldCharType="separate"/>
      </w:r>
      <w:ins w:id="33" w:author="Ilkka Rinne" w:date="2021-10-28T16:24:00Z">
        <w:r>
          <w:rPr>
            <w:noProof/>
            <w:webHidden/>
          </w:rPr>
          <w:t>xii</w:t>
        </w:r>
      </w:ins>
      <w:ins w:id="34" w:author="Ilkka Rinne" w:date="2021-10-28T16:23:00Z">
        <w:r>
          <w:rPr>
            <w:noProof/>
            <w:webHidden/>
          </w:rPr>
          <w:fldChar w:fldCharType="end"/>
        </w:r>
        <w:r w:rsidRPr="009C37C8">
          <w:rPr>
            <w:rStyle w:val="Lienhypertexte"/>
            <w:noProof/>
          </w:rPr>
          <w:fldChar w:fldCharType="end"/>
        </w:r>
      </w:ins>
    </w:p>
    <w:p w14:paraId="5AA376E9" w14:textId="15417BED" w:rsidR="00BD2744" w:rsidRDefault="00BD2744">
      <w:pPr>
        <w:pStyle w:val="TM1"/>
        <w:rPr>
          <w:ins w:id="35" w:author="Ilkka Rinne" w:date="2021-10-28T16:23:00Z"/>
          <w:rFonts w:asciiTheme="minorHAnsi" w:eastAsiaTheme="minorEastAsia" w:hAnsiTheme="minorHAnsi" w:cstheme="minorBidi"/>
          <w:b w:val="0"/>
          <w:noProof/>
          <w:sz w:val="24"/>
          <w:szCs w:val="24"/>
          <w:lang w:eastAsia="en-GB"/>
        </w:rPr>
      </w:pPr>
      <w:ins w:id="3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"_Toc86330704"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w:t>
        </w:r>
        <w:r>
          <w:rPr>
            <w:rFonts w:asciiTheme="minorHAnsi" w:eastAsiaTheme="minorEastAsia" w:hAnsiTheme="minorHAnsi" w:cstheme="minorBidi"/>
            <w:b w:val="0"/>
            <w:noProof/>
            <w:sz w:val="24"/>
            <w:szCs w:val="24"/>
            <w:lang w:eastAsia="en-GB"/>
          </w:rPr>
          <w:tab/>
        </w:r>
        <w:r w:rsidRPr="009C37C8">
          <w:rPr>
            <w:rStyle w:val="Lienhypertexte"/>
            <w:noProof/>
          </w:rPr>
          <w:t>Scope</w:t>
        </w:r>
        <w:r>
          <w:rPr>
            <w:noProof/>
            <w:webHidden/>
          </w:rPr>
          <w:tab/>
        </w:r>
        <w:r>
          <w:rPr>
            <w:noProof/>
            <w:webHidden/>
          </w:rPr>
          <w:fldChar w:fldCharType="begin"/>
        </w:r>
        <w:r>
          <w:rPr>
            <w:noProof/>
            <w:webHidden/>
          </w:rPr>
          <w:instrText xml:space="preserve"> PAGEREF _Toc86330704 \h </w:instrText>
        </w:r>
      </w:ins>
      <w:r>
        <w:rPr>
          <w:noProof/>
          <w:webHidden/>
        </w:rPr>
      </w:r>
      <w:r>
        <w:rPr>
          <w:noProof/>
          <w:webHidden/>
        </w:rPr>
        <w:fldChar w:fldCharType="separate"/>
      </w:r>
      <w:ins w:id="37" w:author="Ilkka Rinne" w:date="2021-10-28T16:24:00Z">
        <w:r>
          <w:rPr>
            <w:noProof/>
            <w:webHidden/>
          </w:rPr>
          <w:t>1</w:t>
        </w:r>
      </w:ins>
      <w:ins w:id="38" w:author="Ilkka Rinne" w:date="2021-10-28T16:23:00Z">
        <w:r>
          <w:rPr>
            <w:noProof/>
            <w:webHidden/>
          </w:rPr>
          <w:fldChar w:fldCharType="end"/>
        </w:r>
        <w:r w:rsidRPr="009C37C8">
          <w:rPr>
            <w:rStyle w:val="Lienhypertexte"/>
            <w:noProof/>
          </w:rPr>
          <w:fldChar w:fldCharType="end"/>
        </w:r>
      </w:ins>
    </w:p>
    <w:p w14:paraId="4C15BF55" w14:textId="7339EDDA" w:rsidR="00BD2744" w:rsidRDefault="00BD2744">
      <w:pPr>
        <w:pStyle w:val="TM1"/>
        <w:rPr>
          <w:ins w:id="39" w:author="Ilkka Rinne" w:date="2021-10-28T16:23:00Z"/>
          <w:rFonts w:asciiTheme="minorHAnsi" w:eastAsiaTheme="minorEastAsia" w:hAnsiTheme="minorHAnsi" w:cstheme="minorBidi"/>
          <w:b w:val="0"/>
          <w:noProof/>
          <w:sz w:val="24"/>
          <w:szCs w:val="24"/>
          <w:lang w:eastAsia="en-GB"/>
        </w:rPr>
      </w:pPr>
      <w:ins w:id="4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"_Toc86330705"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2</w:t>
        </w:r>
        <w:r>
          <w:rPr>
            <w:rFonts w:asciiTheme="minorHAnsi" w:eastAsiaTheme="minorEastAsia" w:hAnsiTheme="minorHAnsi" w:cstheme="minorBidi"/>
            <w:b w:val="0"/>
            <w:noProof/>
            <w:sz w:val="24"/>
            <w:szCs w:val="24"/>
            <w:lang w:eastAsia="en-GB"/>
          </w:rPr>
          <w:tab/>
        </w:r>
        <w:r w:rsidRPr="009C37C8">
          <w:rPr>
            <w:rStyle w:val="Lienhypertexte"/>
            <w:noProof/>
          </w:rPr>
          <w:t>Normative references</w:t>
        </w:r>
        <w:r>
          <w:rPr>
            <w:noProof/>
            <w:webHidden/>
          </w:rPr>
          <w:tab/>
        </w:r>
        <w:r>
          <w:rPr>
            <w:noProof/>
            <w:webHidden/>
          </w:rPr>
          <w:fldChar w:fldCharType="begin"/>
        </w:r>
        <w:r>
          <w:rPr>
            <w:noProof/>
            <w:webHidden/>
          </w:rPr>
          <w:instrText xml:space="preserve"> PAGEREF _Toc86330705 \h </w:instrText>
        </w:r>
      </w:ins>
      <w:r>
        <w:rPr>
          <w:noProof/>
          <w:webHidden/>
        </w:rPr>
      </w:r>
      <w:r>
        <w:rPr>
          <w:noProof/>
          <w:webHidden/>
        </w:rPr>
        <w:fldChar w:fldCharType="separate"/>
      </w:r>
      <w:ins w:id="41" w:author="Ilkka Rinne" w:date="2021-10-28T16:24:00Z">
        <w:r>
          <w:rPr>
            <w:noProof/>
            <w:webHidden/>
          </w:rPr>
          <w:t>1</w:t>
        </w:r>
      </w:ins>
      <w:ins w:id="42" w:author="Ilkka Rinne" w:date="2021-10-28T16:23:00Z">
        <w:r>
          <w:rPr>
            <w:noProof/>
            <w:webHidden/>
          </w:rPr>
          <w:fldChar w:fldCharType="end"/>
        </w:r>
        <w:r w:rsidRPr="009C37C8">
          <w:rPr>
            <w:rStyle w:val="Lienhypertexte"/>
            <w:noProof/>
          </w:rPr>
          <w:fldChar w:fldCharType="end"/>
        </w:r>
      </w:ins>
    </w:p>
    <w:p w14:paraId="7959EEED" w14:textId="51C5AC03" w:rsidR="00BD2744" w:rsidRDefault="00BD2744">
      <w:pPr>
        <w:pStyle w:val="TM1"/>
        <w:rPr>
          <w:ins w:id="43" w:author="Ilkka Rinne" w:date="2021-10-28T16:23:00Z"/>
          <w:rFonts w:asciiTheme="minorHAnsi" w:eastAsiaTheme="minorEastAsia" w:hAnsiTheme="minorHAnsi" w:cstheme="minorBidi"/>
          <w:b w:val="0"/>
          <w:noProof/>
          <w:sz w:val="24"/>
          <w:szCs w:val="24"/>
          <w:lang w:eastAsia="en-GB"/>
        </w:rPr>
      </w:pPr>
      <w:ins w:id="4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"_Toc86330706"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3</w:t>
        </w:r>
        <w:r>
          <w:rPr>
            <w:rFonts w:asciiTheme="minorHAnsi" w:eastAsiaTheme="minorEastAsia" w:hAnsiTheme="minorHAnsi" w:cstheme="minorBidi"/>
            <w:b w:val="0"/>
            <w:noProof/>
            <w:sz w:val="24"/>
            <w:szCs w:val="24"/>
            <w:lang w:eastAsia="en-GB"/>
          </w:rPr>
          <w:tab/>
        </w:r>
        <w:r w:rsidRPr="009C37C8">
          <w:rPr>
            <w:rStyle w:val="Lienhypertexte"/>
            <w:noProof/>
          </w:rPr>
          <w:t>Terms and definitions</w:t>
        </w:r>
        <w:r>
          <w:rPr>
            <w:noProof/>
            <w:webHidden/>
          </w:rPr>
          <w:tab/>
        </w:r>
        <w:r>
          <w:rPr>
            <w:noProof/>
            <w:webHidden/>
          </w:rPr>
          <w:fldChar w:fldCharType="begin"/>
        </w:r>
        <w:r>
          <w:rPr>
            <w:noProof/>
            <w:webHidden/>
          </w:rPr>
          <w:instrText xml:space="preserve"> PAGEREF _Toc86330706 \h </w:instrText>
        </w:r>
      </w:ins>
      <w:r>
        <w:rPr>
          <w:noProof/>
          <w:webHidden/>
        </w:rPr>
      </w:r>
      <w:r>
        <w:rPr>
          <w:noProof/>
          <w:webHidden/>
        </w:rPr>
        <w:fldChar w:fldCharType="separate"/>
      </w:r>
      <w:ins w:id="45" w:author="Ilkka Rinne" w:date="2021-10-28T16:24:00Z">
        <w:r>
          <w:rPr>
            <w:noProof/>
            <w:webHidden/>
          </w:rPr>
          <w:t>1</w:t>
        </w:r>
      </w:ins>
      <w:ins w:id="46" w:author="Ilkka Rinne" w:date="2021-10-28T16:23:00Z">
        <w:r>
          <w:rPr>
            <w:noProof/>
            <w:webHidden/>
          </w:rPr>
          <w:fldChar w:fldCharType="end"/>
        </w:r>
        <w:r w:rsidRPr="009C37C8">
          <w:rPr>
            <w:rStyle w:val="Lienhypertexte"/>
            <w:noProof/>
          </w:rPr>
          <w:fldChar w:fldCharType="end"/>
        </w:r>
      </w:ins>
    </w:p>
    <w:p w14:paraId="0A2FEC24" w14:textId="5EF355D9" w:rsidR="00BD2744" w:rsidRDefault="00BD2744">
      <w:pPr>
        <w:pStyle w:val="TM1"/>
        <w:rPr>
          <w:ins w:id="47" w:author="Ilkka Rinne" w:date="2021-10-28T16:23:00Z"/>
          <w:rFonts w:asciiTheme="minorHAnsi" w:eastAsiaTheme="minorEastAsia" w:hAnsiTheme="minorHAnsi" w:cstheme="minorBidi"/>
          <w:b w:val="0"/>
          <w:noProof/>
          <w:sz w:val="24"/>
          <w:szCs w:val="24"/>
          <w:lang w:eastAsia="en-GB"/>
        </w:rPr>
      </w:pPr>
      <w:ins w:id="4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"_Toc86330966"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w:t>
        </w:r>
        <w:r>
          <w:rPr>
            <w:rFonts w:asciiTheme="minorHAnsi" w:eastAsiaTheme="minorEastAsia" w:hAnsiTheme="minorHAnsi" w:cstheme="minorBidi"/>
            <w:b w:val="0"/>
            <w:noProof/>
            <w:sz w:val="24"/>
            <w:szCs w:val="24"/>
            <w:lang w:eastAsia="en-GB"/>
          </w:rPr>
          <w:tab/>
        </w:r>
        <w:r w:rsidRPr="009C37C8">
          <w:rPr>
            <w:rStyle w:val="Lienhypertexte"/>
            <w:noProof/>
          </w:rPr>
          <w:t>Document conventions</w:t>
        </w:r>
        <w:r>
          <w:rPr>
            <w:noProof/>
            <w:webHidden/>
          </w:rPr>
          <w:tab/>
        </w:r>
        <w:r>
          <w:rPr>
            <w:noProof/>
            <w:webHidden/>
          </w:rPr>
          <w:fldChar w:fldCharType="begin"/>
        </w:r>
        <w:r>
          <w:rPr>
            <w:noProof/>
            <w:webHidden/>
          </w:rPr>
          <w:instrText xml:space="preserve"> PAGEREF _Toc86330966 \h </w:instrText>
        </w:r>
      </w:ins>
      <w:r>
        <w:rPr>
          <w:noProof/>
          <w:webHidden/>
        </w:rPr>
      </w:r>
      <w:r>
        <w:rPr>
          <w:noProof/>
          <w:webHidden/>
        </w:rPr>
        <w:fldChar w:fldCharType="separate"/>
      </w:r>
      <w:ins w:id="49" w:author="Ilkka Rinne" w:date="2021-10-28T16:24:00Z">
        <w:r>
          <w:rPr>
            <w:noProof/>
            <w:webHidden/>
          </w:rPr>
          <w:t>6</w:t>
        </w:r>
      </w:ins>
      <w:ins w:id="50" w:author="Ilkka Rinne" w:date="2021-10-28T16:23:00Z">
        <w:r>
          <w:rPr>
            <w:noProof/>
            <w:webHidden/>
          </w:rPr>
          <w:fldChar w:fldCharType="end"/>
        </w:r>
        <w:r w:rsidRPr="009C37C8">
          <w:rPr>
            <w:rStyle w:val="Lienhypertexte"/>
            <w:noProof/>
          </w:rPr>
          <w:fldChar w:fldCharType="end"/>
        </w:r>
      </w:ins>
    </w:p>
    <w:p w14:paraId="6B82E63C" w14:textId="58722C78" w:rsidR="00BD2744" w:rsidRDefault="00BD2744">
      <w:pPr>
        <w:pStyle w:val="TM2"/>
        <w:rPr>
          <w:ins w:id="51" w:author="Ilkka Rinne" w:date="2021-10-28T16:23:00Z"/>
          <w:rFonts w:asciiTheme="minorHAnsi" w:eastAsiaTheme="minorEastAsia" w:hAnsiTheme="minorHAnsi" w:cstheme="minorBidi"/>
          <w:b w:val="0"/>
          <w:noProof/>
          <w:sz w:val="24"/>
          <w:szCs w:val="24"/>
          <w:lang w:eastAsia="en-GB"/>
        </w:rPr>
      </w:pPr>
      <w:ins w:id="5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"_Toc86330967"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4.1</w:t>
        </w:r>
        <w:r>
          <w:rPr>
            <w:rFonts w:asciiTheme="minorHAnsi" w:eastAsiaTheme="minorEastAsia" w:hAnsiTheme="minorHAnsi" w:cstheme="minorBidi"/>
            <w:b w:val="0"/>
            <w:noProof/>
            <w:sz w:val="24"/>
            <w:szCs w:val="24"/>
            <w:lang w:eastAsia="en-GB"/>
          </w:rPr>
          <w:tab/>
        </w:r>
        <w:r w:rsidRPr="009C37C8">
          <w:rPr>
            <w:rStyle w:val="Lienhypertexte"/>
            <w:noProof/>
          </w:rPr>
          <w:t>Abbreviated terms and acronyms</w:t>
        </w:r>
        <w:r>
          <w:rPr>
            <w:noProof/>
            <w:webHidden/>
          </w:rPr>
          <w:tab/>
        </w:r>
        <w:r>
          <w:rPr>
            <w:noProof/>
            <w:webHidden/>
          </w:rPr>
          <w:fldChar w:fldCharType="begin"/>
        </w:r>
        <w:r>
          <w:rPr>
            <w:noProof/>
            <w:webHidden/>
          </w:rPr>
          <w:instrText xml:space="preserve"> PAGEREF _Toc86330967 \h </w:instrText>
        </w:r>
      </w:ins>
      <w:r>
        <w:rPr>
          <w:noProof/>
          <w:webHidden/>
        </w:rPr>
      </w:r>
      <w:r>
        <w:rPr>
          <w:noProof/>
          <w:webHidden/>
        </w:rPr>
        <w:fldChar w:fldCharType="separate"/>
      </w:r>
      <w:ins w:id="53" w:author="Ilkka Rinne" w:date="2021-10-28T16:24:00Z">
        <w:r>
          <w:rPr>
            <w:noProof/>
            <w:webHidden/>
          </w:rPr>
          <w:t>6</w:t>
        </w:r>
      </w:ins>
      <w:ins w:id="54" w:author="Ilkka Rinne" w:date="2021-10-28T16:23:00Z">
        <w:r>
          <w:rPr>
            <w:noProof/>
            <w:webHidden/>
          </w:rPr>
          <w:fldChar w:fldCharType="end"/>
        </w:r>
        <w:r w:rsidRPr="009C37C8">
          <w:rPr>
            <w:rStyle w:val="Lienhypertexte"/>
            <w:noProof/>
          </w:rPr>
          <w:fldChar w:fldCharType="end"/>
        </w:r>
      </w:ins>
    </w:p>
    <w:p w14:paraId="17C77EBD" w14:textId="1A42F329" w:rsidR="00BD2744" w:rsidRDefault="00BD2744">
      <w:pPr>
        <w:pStyle w:val="TM2"/>
        <w:rPr>
          <w:ins w:id="55" w:author="Ilkka Rinne" w:date="2021-10-28T16:23:00Z"/>
          <w:rFonts w:asciiTheme="minorHAnsi" w:eastAsiaTheme="minorEastAsia" w:hAnsiTheme="minorHAnsi" w:cstheme="minorBidi"/>
          <w:b w:val="0"/>
          <w:noProof/>
          <w:sz w:val="24"/>
          <w:szCs w:val="24"/>
          <w:lang w:eastAsia="en-GB"/>
        </w:rPr>
      </w:pPr>
      <w:ins w:id="5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"_Toc86330968"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4.2</w:t>
        </w:r>
        <w:r>
          <w:rPr>
            <w:rFonts w:asciiTheme="minorHAnsi" w:eastAsiaTheme="minorEastAsia" w:hAnsiTheme="minorHAnsi" w:cstheme="minorBidi"/>
            <w:b w:val="0"/>
            <w:noProof/>
            <w:sz w:val="24"/>
            <w:szCs w:val="24"/>
            <w:lang w:eastAsia="en-GB"/>
          </w:rPr>
          <w:tab/>
        </w:r>
        <w:r w:rsidRPr="009C37C8">
          <w:rPr>
            <w:rStyle w:val="Lienhypertexte"/>
            <w:noProof/>
          </w:rPr>
          <w:t>Schema language</w:t>
        </w:r>
        <w:r>
          <w:rPr>
            <w:noProof/>
            <w:webHidden/>
          </w:rPr>
          <w:tab/>
        </w:r>
        <w:r>
          <w:rPr>
            <w:noProof/>
            <w:webHidden/>
          </w:rPr>
          <w:fldChar w:fldCharType="begin"/>
        </w:r>
        <w:r>
          <w:rPr>
            <w:noProof/>
            <w:webHidden/>
          </w:rPr>
          <w:instrText xml:space="preserve"> PAGEREF _Toc86330968 \h </w:instrText>
        </w:r>
      </w:ins>
      <w:r>
        <w:rPr>
          <w:noProof/>
          <w:webHidden/>
        </w:rPr>
      </w:r>
      <w:r>
        <w:rPr>
          <w:noProof/>
          <w:webHidden/>
        </w:rPr>
        <w:fldChar w:fldCharType="separate"/>
      </w:r>
      <w:ins w:id="57" w:author="Ilkka Rinne" w:date="2021-10-28T16:24:00Z">
        <w:r>
          <w:rPr>
            <w:noProof/>
            <w:webHidden/>
          </w:rPr>
          <w:t>6</w:t>
        </w:r>
      </w:ins>
      <w:ins w:id="58" w:author="Ilkka Rinne" w:date="2021-10-28T16:23:00Z">
        <w:r>
          <w:rPr>
            <w:noProof/>
            <w:webHidden/>
          </w:rPr>
          <w:fldChar w:fldCharType="end"/>
        </w:r>
        <w:r w:rsidRPr="009C37C8">
          <w:rPr>
            <w:rStyle w:val="Lienhypertexte"/>
            <w:noProof/>
          </w:rPr>
          <w:fldChar w:fldCharType="end"/>
        </w:r>
      </w:ins>
    </w:p>
    <w:p w14:paraId="5B55E4B6" w14:textId="18D29078" w:rsidR="00BD2744" w:rsidRDefault="00BD2744">
      <w:pPr>
        <w:pStyle w:val="TM2"/>
        <w:rPr>
          <w:ins w:id="59" w:author="Ilkka Rinne" w:date="2021-10-28T16:23:00Z"/>
          <w:rFonts w:asciiTheme="minorHAnsi" w:eastAsiaTheme="minorEastAsia" w:hAnsiTheme="minorHAnsi" w:cstheme="minorBidi"/>
          <w:b w:val="0"/>
          <w:noProof/>
          <w:sz w:val="24"/>
          <w:szCs w:val="24"/>
          <w:lang w:eastAsia="en-GB"/>
        </w:rPr>
      </w:pPr>
      <w:ins w:id="6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"_Toc86330969"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4.3</w:t>
        </w:r>
        <w:r>
          <w:rPr>
            <w:rFonts w:asciiTheme="minorHAnsi" w:eastAsiaTheme="minorEastAsia" w:hAnsiTheme="minorHAnsi" w:cstheme="minorBidi"/>
            <w:b w:val="0"/>
            <w:noProof/>
            <w:sz w:val="24"/>
            <w:szCs w:val="24"/>
            <w:lang w:eastAsia="en-GB"/>
          </w:rPr>
          <w:tab/>
        </w:r>
        <w:r w:rsidRPr="009C37C8">
          <w:rPr>
            <w:rStyle w:val="Lienhypertexte"/>
            <w:noProof/>
          </w:rPr>
          <w:t>Model element names</w:t>
        </w:r>
        <w:r>
          <w:rPr>
            <w:noProof/>
            <w:webHidden/>
          </w:rPr>
          <w:tab/>
        </w:r>
        <w:r>
          <w:rPr>
            <w:noProof/>
            <w:webHidden/>
          </w:rPr>
          <w:fldChar w:fldCharType="begin"/>
        </w:r>
        <w:r>
          <w:rPr>
            <w:noProof/>
            <w:webHidden/>
          </w:rPr>
          <w:instrText xml:space="preserve"> PAGEREF _Toc86330969 \h </w:instrText>
        </w:r>
      </w:ins>
      <w:r>
        <w:rPr>
          <w:noProof/>
          <w:webHidden/>
        </w:rPr>
      </w:r>
      <w:r>
        <w:rPr>
          <w:noProof/>
          <w:webHidden/>
        </w:rPr>
        <w:fldChar w:fldCharType="separate"/>
      </w:r>
      <w:ins w:id="61" w:author="Ilkka Rinne" w:date="2021-10-28T16:24:00Z">
        <w:r>
          <w:rPr>
            <w:noProof/>
            <w:webHidden/>
          </w:rPr>
          <w:t>6</w:t>
        </w:r>
      </w:ins>
      <w:ins w:id="62" w:author="Ilkka Rinne" w:date="2021-10-28T16:23:00Z">
        <w:r>
          <w:rPr>
            <w:noProof/>
            <w:webHidden/>
          </w:rPr>
          <w:fldChar w:fldCharType="end"/>
        </w:r>
        <w:r w:rsidRPr="009C37C8">
          <w:rPr>
            <w:rStyle w:val="Lienhypertexte"/>
            <w:noProof/>
          </w:rPr>
          <w:fldChar w:fldCharType="end"/>
        </w:r>
      </w:ins>
    </w:p>
    <w:p w14:paraId="093401F9" w14:textId="63BB53C1" w:rsidR="00BD2744" w:rsidRDefault="00BD2744">
      <w:pPr>
        <w:pStyle w:val="TM2"/>
        <w:rPr>
          <w:ins w:id="63" w:author="Ilkka Rinne" w:date="2021-10-28T16:23:00Z"/>
          <w:rFonts w:asciiTheme="minorHAnsi" w:eastAsiaTheme="minorEastAsia" w:hAnsiTheme="minorHAnsi" w:cstheme="minorBidi"/>
          <w:b w:val="0"/>
          <w:noProof/>
          <w:sz w:val="24"/>
          <w:szCs w:val="24"/>
          <w:lang w:eastAsia="en-GB"/>
        </w:rPr>
      </w:pPr>
      <w:ins w:id="6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4.4</w:t>
        </w:r>
        <w:r>
          <w:rPr>
            <w:rFonts w:asciiTheme="minorHAnsi" w:eastAsiaTheme="minorEastAsia" w:hAnsiTheme="minorHAnsi" w:cstheme="minorBidi"/>
            <w:b w:val="0"/>
            <w:noProof/>
            <w:sz w:val="24"/>
            <w:szCs w:val="24"/>
            <w:lang w:eastAsia="en-GB"/>
          </w:rPr>
          <w:tab/>
        </w:r>
        <w:r w:rsidRPr="009C37C8">
          <w:rPr>
            <w:rStyle w:val="Lienhypertexte"/>
            <w:noProof/>
          </w:rPr>
          <w:t>Requirements and recommendations</w:t>
        </w:r>
        <w:r>
          <w:rPr>
            <w:noProof/>
            <w:webHidden/>
          </w:rPr>
          <w:tab/>
        </w:r>
        <w:r>
          <w:rPr>
            <w:noProof/>
            <w:webHidden/>
          </w:rPr>
          <w:fldChar w:fldCharType="begin"/>
        </w:r>
        <w:r>
          <w:rPr>
            <w:noProof/>
            <w:webHidden/>
          </w:rPr>
          <w:instrText xml:space="preserve"> PAGEREF _Toc86330970 \h </w:instrText>
        </w:r>
      </w:ins>
      <w:r>
        <w:rPr>
          <w:noProof/>
          <w:webHidden/>
        </w:rPr>
      </w:r>
      <w:r>
        <w:rPr>
          <w:noProof/>
          <w:webHidden/>
        </w:rPr>
        <w:fldChar w:fldCharType="separate"/>
      </w:r>
      <w:ins w:id="65" w:author="Ilkka Rinne" w:date="2021-10-28T16:24:00Z">
        <w:r>
          <w:rPr>
            <w:noProof/>
            <w:webHidden/>
          </w:rPr>
          <w:t>7</w:t>
        </w:r>
      </w:ins>
      <w:ins w:id="66" w:author="Ilkka Rinne" w:date="2021-10-28T16:23:00Z">
        <w:r>
          <w:rPr>
            <w:noProof/>
            <w:webHidden/>
          </w:rPr>
          <w:fldChar w:fldCharType="end"/>
        </w:r>
        <w:r w:rsidRPr="009C37C8">
          <w:rPr>
            <w:rStyle w:val="Lienhypertexte"/>
            <w:noProof/>
          </w:rPr>
          <w:fldChar w:fldCharType="end"/>
        </w:r>
      </w:ins>
    </w:p>
    <w:p w14:paraId="2B3C577E" w14:textId="364FE349" w:rsidR="00BD2744" w:rsidRDefault="00BD2744">
      <w:pPr>
        <w:pStyle w:val="TM2"/>
        <w:rPr>
          <w:ins w:id="67" w:author="Ilkka Rinne" w:date="2021-10-28T16:23:00Z"/>
          <w:rFonts w:asciiTheme="minorHAnsi" w:eastAsiaTheme="minorEastAsia" w:hAnsiTheme="minorHAnsi" w:cstheme="minorBidi"/>
          <w:b w:val="0"/>
          <w:noProof/>
          <w:sz w:val="24"/>
          <w:szCs w:val="24"/>
          <w:lang w:eastAsia="en-GB"/>
        </w:rPr>
      </w:pPr>
      <w:ins w:id="6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4.5</w:t>
        </w:r>
        <w:r>
          <w:rPr>
            <w:rFonts w:asciiTheme="minorHAnsi" w:eastAsiaTheme="minorEastAsia" w:hAnsiTheme="minorHAnsi" w:cstheme="minorBidi"/>
            <w:b w:val="0"/>
            <w:noProof/>
            <w:sz w:val="24"/>
            <w:szCs w:val="24"/>
            <w:lang w:eastAsia="en-GB"/>
          </w:rPr>
          <w:tab/>
        </w:r>
        <w:r w:rsidRPr="009C37C8">
          <w:rPr>
            <w:rStyle w:val="Lienhypertexte"/>
            <w:noProof/>
          </w:rPr>
          <w:t>Requirements classes</w:t>
        </w:r>
        <w:r>
          <w:rPr>
            <w:noProof/>
            <w:webHidden/>
          </w:rPr>
          <w:tab/>
        </w:r>
        <w:r>
          <w:rPr>
            <w:noProof/>
            <w:webHidden/>
          </w:rPr>
          <w:fldChar w:fldCharType="begin"/>
        </w:r>
        <w:r>
          <w:rPr>
            <w:noProof/>
            <w:webHidden/>
          </w:rPr>
          <w:instrText xml:space="preserve"> PAGEREF _Toc86330971 \h </w:instrText>
        </w:r>
      </w:ins>
      <w:r>
        <w:rPr>
          <w:noProof/>
          <w:webHidden/>
        </w:rPr>
      </w:r>
      <w:r>
        <w:rPr>
          <w:noProof/>
          <w:webHidden/>
        </w:rPr>
        <w:fldChar w:fldCharType="separate"/>
      </w:r>
      <w:ins w:id="69" w:author="Ilkka Rinne" w:date="2021-10-28T16:24:00Z">
        <w:r>
          <w:rPr>
            <w:noProof/>
            <w:webHidden/>
          </w:rPr>
          <w:t>8</w:t>
        </w:r>
      </w:ins>
      <w:ins w:id="70" w:author="Ilkka Rinne" w:date="2021-10-28T16:23:00Z">
        <w:r>
          <w:rPr>
            <w:noProof/>
            <w:webHidden/>
          </w:rPr>
          <w:fldChar w:fldCharType="end"/>
        </w:r>
        <w:r w:rsidRPr="009C37C8">
          <w:rPr>
            <w:rStyle w:val="Lienhypertexte"/>
            <w:noProof/>
          </w:rPr>
          <w:fldChar w:fldCharType="end"/>
        </w:r>
      </w:ins>
    </w:p>
    <w:p w14:paraId="44F552CB" w14:textId="7461F6BE" w:rsidR="00BD2744" w:rsidRDefault="00BD2744">
      <w:pPr>
        <w:pStyle w:val="TM2"/>
        <w:rPr>
          <w:ins w:id="71" w:author="Ilkka Rinne" w:date="2021-10-28T16:23:00Z"/>
          <w:rFonts w:asciiTheme="minorHAnsi" w:eastAsiaTheme="minorEastAsia" w:hAnsiTheme="minorHAnsi" w:cstheme="minorBidi"/>
          <w:b w:val="0"/>
          <w:noProof/>
          <w:sz w:val="24"/>
          <w:szCs w:val="24"/>
          <w:lang w:eastAsia="en-GB"/>
        </w:rPr>
      </w:pPr>
      <w:ins w:id="7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4.6</w:t>
        </w:r>
        <w:r>
          <w:rPr>
            <w:rFonts w:asciiTheme="minorHAnsi" w:eastAsiaTheme="minorEastAsia" w:hAnsiTheme="minorHAnsi" w:cstheme="minorBidi"/>
            <w:b w:val="0"/>
            <w:noProof/>
            <w:sz w:val="24"/>
            <w:szCs w:val="24"/>
            <w:lang w:eastAsia="en-GB"/>
          </w:rPr>
          <w:tab/>
        </w:r>
        <w:r w:rsidRPr="009C37C8">
          <w:rPr>
            <w:rStyle w:val="Lienhypertexte"/>
            <w:noProof/>
          </w:rPr>
          <w:t>Conformance classes</w:t>
        </w:r>
        <w:r>
          <w:rPr>
            <w:noProof/>
            <w:webHidden/>
          </w:rPr>
          <w:tab/>
        </w:r>
        <w:r>
          <w:rPr>
            <w:noProof/>
            <w:webHidden/>
          </w:rPr>
          <w:fldChar w:fldCharType="begin"/>
        </w:r>
        <w:r>
          <w:rPr>
            <w:noProof/>
            <w:webHidden/>
          </w:rPr>
          <w:instrText xml:space="preserve"> PAGEREF _Toc86330972 \h </w:instrText>
        </w:r>
      </w:ins>
      <w:r>
        <w:rPr>
          <w:noProof/>
          <w:webHidden/>
        </w:rPr>
      </w:r>
      <w:r>
        <w:rPr>
          <w:noProof/>
          <w:webHidden/>
        </w:rPr>
        <w:fldChar w:fldCharType="separate"/>
      </w:r>
      <w:ins w:id="73" w:author="Ilkka Rinne" w:date="2021-10-28T16:24:00Z">
        <w:r>
          <w:rPr>
            <w:noProof/>
            <w:webHidden/>
          </w:rPr>
          <w:t>9</w:t>
        </w:r>
      </w:ins>
      <w:ins w:id="74" w:author="Ilkka Rinne" w:date="2021-10-28T16:23:00Z">
        <w:r>
          <w:rPr>
            <w:noProof/>
            <w:webHidden/>
          </w:rPr>
          <w:fldChar w:fldCharType="end"/>
        </w:r>
        <w:r w:rsidRPr="009C37C8">
          <w:rPr>
            <w:rStyle w:val="Lienhypertexte"/>
            <w:noProof/>
          </w:rPr>
          <w:fldChar w:fldCharType="end"/>
        </w:r>
      </w:ins>
    </w:p>
    <w:p w14:paraId="1275FD4E" w14:textId="5B772257" w:rsidR="00BD2744" w:rsidRDefault="00BD2744">
      <w:pPr>
        <w:pStyle w:val="TM2"/>
        <w:rPr>
          <w:ins w:id="75" w:author="Ilkka Rinne" w:date="2021-10-28T16:23:00Z"/>
          <w:rFonts w:asciiTheme="minorHAnsi" w:eastAsiaTheme="minorEastAsia" w:hAnsiTheme="minorHAnsi" w:cstheme="minorBidi"/>
          <w:b w:val="0"/>
          <w:noProof/>
          <w:sz w:val="24"/>
          <w:szCs w:val="24"/>
          <w:lang w:eastAsia="en-GB"/>
        </w:rPr>
      </w:pPr>
      <w:ins w:id="7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4.7</w:t>
        </w:r>
        <w:r>
          <w:rPr>
            <w:rFonts w:asciiTheme="minorHAnsi" w:eastAsiaTheme="minorEastAsia" w:hAnsiTheme="minorHAnsi" w:cstheme="minorBidi"/>
            <w:b w:val="0"/>
            <w:noProof/>
            <w:sz w:val="24"/>
            <w:szCs w:val="24"/>
            <w:lang w:eastAsia="en-GB"/>
          </w:rPr>
          <w:tab/>
        </w:r>
        <w:r w:rsidRPr="009C37C8">
          <w:rPr>
            <w:rStyle w:val="Lienhypertexte"/>
            <w:noProof/>
          </w:rPr>
          <w:t>Identifiers</w:t>
        </w:r>
        <w:r>
          <w:rPr>
            <w:noProof/>
            <w:webHidden/>
          </w:rPr>
          <w:tab/>
        </w:r>
        <w:r>
          <w:rPr>
            <w:noProof/>
            <w:webHidden/>
          </w:rPr>
          <w:fldChar w:fldCharType="begin"/>
        </w:r>
        <w:r>
          <w:rPr>
            <w:noProof/>
            <w:webHidden/>
          </w:rPr>
          <w:instrText xml:space="preserve"> PAGEREF _Toc86330973 \h </w:instrText>
        </w:r>
      </w:ins>
      <w:r>
        <w:rPr>
          <w:noProof/>
          <w:webHidden/>
        </w:rPr>
      </w:r>
      <w:r>
        <w:rPr>
          <w:noProof/>
          <w:webHidden/>
        </w:rPr>
        <w:fldChar w:fldCharType="separate"/>
      </w:r>
      <w:ins w:id="77" w:author="Ilkka Rinne" w:date="2021-10-28T16:24:00Z">
        <w:r>
          <w:rPr>
            <w:noProof/>
            <w:webHidden/>
          </w:rPr>
          <w:t>9</w:t>
        </w:r>
      </w:ins>
      <w:ins w:id="78" w:author="Ilkka Rinne" w:date="2021-10-28T16:23:00Z">
        <w:r>
          <w:rPr>
            <w:noProof/>
            <w:webHidden/>
          </w:rPr>
          <w:fldChar w:fldCharType="end"/>
        </w:r>
        <w:r w:rsidRPr="009C37C8">
          <w:rPr>
            <w:rStyle w:val="Lienhypertexte"/>
            <w:noProof/>
          </w:rPr>
          <w:fldChar w:fldCharType="end"/>
        </w:r>
      </w:ins>
    </w:p>
    <w:p w14:paraId="53835EB8" w14:textId="7019F638" w:rsidR="00BD2744" w:rsidRDefault="00BD2744">
      <w:pPr>
        <w:pStyle w:val="TM1"/>
        <w:rPr>
          <w:ins w:id="79" w:author="Ilkka Rinne" w:date="2021-10-28T16:23:00Z"/>
          <w:rFonts w:asciiTheme="minorHAnsi" w:eastAsiaTheme="minorEastAsia" w:hAnsiTheme="minorHAnsi" w:cstheme="minorBidi"/>
          <w:b w:val="0"/>
          <w:noProof/>
          <w:sz w:val="24"/>
          <w:szCs w:val="24"/>
          <w:lang w:eastAsia="en-GB"/>
        </w:rPr>
      </w:pPr>
      <w:ins w:id="8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5</w:t>
        </w:r>
        <w:r>
          <w:rPr>
            <w:rFonts w:asciiTheme="minorHAnsi" w:eastAsiaTheme="minorEastAsia" w:hAnsiTheme="minorHAnsi" w:cstheme="minorBidi"/>
            <w:b w:val="0"/>
            <w:noProof/>
            <w:sz w:val="24"/>
            <w:szCs w:val="24"/>
            <w:lang w:eastAsia="en-GB"/>
          </w:rPr>
          <w:tab/>
        </w:r>
        <w:r w:rsidRPr="009C37C8">
          <w:rPr>
            <w:rStyle w:val="Lienhypertexte"/>
            <w:noProof/>
          </w:rPr>
          <w:t>Conformance</w:t>
        </w:r>
        <w:r>
          <w:rPr>
            <w:noProof/>
            <w:webHidden/>
          </w:rPr>
          <w:tab/>
        </w:r>
        <w:r>
          <w:rPr>
            <w:noProof/>
            <w:webHidden/>
          </w:rPr>
          <w:fldChar w:fldCharType="begin"/>
        </w:r>
        <w:r>
          <w:rPr>
            <w:noProof/>
            <w:webHidden/>
          </w:rPr>
          <w:instrText xml:space="preserve"> PAGEREF _Toc86330974 \h </w:instrText>
        </w:r>
      </w:ins>
      <w:r>
        <w:rPr>
          <w:noProof/>
          <w:webHidden/>
        </w:rPr>
      </w:r>
      <w:r>
        <w:rPr>
          <w:noProof/>
          <w:webHidden/>
        </w:rPr>
        <w:fldChar w:fldCharType="separate"/>
      </w:r>
      <w:ins w:id="81" w:author="Ilkka Rinne" w:date="2021-10-28T16:24:00Z">
        <w:r>
          <w:rPr>
            <w:noProof/>
            <w:webHidden/>
          </w:rPr>
          <w:t>10</w:t>
        </w:r>
      </w:ins>
      <w:ins w:id="82" w:author="Ilkka Rinne" w:date="2021-10-28T16:23:00Z">
        <w:r>
          <w:rPr>
            <w:noProof/>
            <w:webHidden/>
          </w:rPr>
          <w:fldChar w:fldCharType="end"/>
        </w:r>
        <w:r w:rsidRPr="009C37C8">
          <w:rPr>
            <w:rStyle w:val="Lienhypertexte"/>
            <w:noProof/>
          </w:rPr>
          <w:fldChar w:fldCharType="end"/>
        </w:r>
      </w:ins>
    </w:p>
    <w:p w14:paraId="71D59A53" w14:textId="54E52774" w:rsidR="00BD2744" w:rsidRDefault="00BD2744">
      <w:pPr>
        <w:pStyle w:val="TM2"/>
        <w:rPr>
          <w:ins w:id="83" w:author="Ilkka Rinne" w:date="2021-10-28T16:23:00Z"/>
          <w:rFonts w:asciiTheme="minorHAnsi" w:eastAsiaTheme="minorEastAsia" w:hAnsiTheme="minorHAnsi" w:cstheme="minorBidi"/>
          <w:b w:val="0"/>
          <w:noProof/>
          <w:sz w:val="24"/>
          <w:szCs w:val="24"/>
          <w:lang w:eastAsia="en-GB"/>
        </w:rPr>
      </w:pPr>
      <w:ins w:id="8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5.1</w:t>
        </w:r>
        <w:r>
          <w:rPr>
            <w:rFonts w:asciiTheme="minorHAnsi" w:eastAsiaTheme="minorEastAsia" w:hAnsiTheme="minorHAnsi" w:cstheme="minorBidi"/>
            <w:b w:val="0"/>
            <w:noProof/>
            <w:sz w:val="24"/>
            <w:szCs w:val="24"/>
            <w:lang w:eastAsia="en-GB"/>
          </w:rPr>
          <w:tab/>
        </w:r>
        <w:r w:rsidRPr="009C37C8">
          <w:rPr>
            <w:rStyle w:val="Lienhypertexte"/>
            <w:noProof/>
          </w:rPr>
          <w:t>Overview</w:t>
        </w:r>
        <w:r>
          <w:rPr>
            <w:noProof/>
            <w:webHidden/>
          </w:rPr>
          <w:tab/>
        </w:r>
        <w:r>
          <w:rPr>
            <w:noProof/>
            <w:webHidden/>
          </w:rPr>
          <w:fldChar w:fldCharType="begin"/>
        </w:r>
        <w:r>
          <w:rPr>
            <w:noProof/>
            <w:webHidden/>
          </w:rPr>
          <w:instrText xml:space="preserve"> PAGEREF _Toc86330975 \h </w:instrText>
        </w:r>
      </w:ins>
      <w:r>
        <w:rPr>
          <w:noProof/>
          <w:webHidden/>
        </w:rPr>
      </w:r>
      <w:r>
        <w:rPr>
          <w:noProof/>
          <w:webHidden/>
        </w:rPr>
        <w:fldChar w:fldCharType="separate"/>
      </w:r>
      <w:ins w:id="85" w:author="Ilkka Rinne" w:date="2021-10-28T16:24:00Z">
        <w:r>
          <w:rPr>
            <w:noProof/>
            <w:webHidden/>
          </w:rPr>
          <w:t>10</w:t>
        </w:r>
      </w:ins>
      <w:ins w:id="86" w:author="Ilkka Rinne" w:date="2021-10-28T16:23:00Z">
        <w:r>
          <w:rPr>
            <w:noProof/>
            <w:webHidden/>
          </w:rPr>
          <w:fldChar w:fldCharType="end"/>
        </w:r>
        <w:r w:rsidRPr="009C37C8">
          <w:rPr>
            <w:rStyle w:val="Lienhypertexte"/>
            <w:noProof/>
          </w:rPr>
          <w:fldChar w:fldCharType="end"/>
        </w:r>
      </w:ins>
    </w:p>
    <w:p w14:paraId="2A8E480E" w14:textId="63443EB8" w:rsidR="00BD2744" w:rsidRDefault="00BD2744">
      <w:pPr>
        <w:pStyle w:val="TM2"/>
        <w:rPr>
          <w:ins w:id="87" w:author="Ilkka Rinne" w:date="2021-10-28T16:23:00Z"/>
          <w:rFonts w:asciiTheme="minorHAnsi" w:eastAsiaTheme="minorEastAsia" w:hAnsiTheme="minorHAnsi" w:cstheme="minorBidi"/>
          <w:b w:val="0"/>
          <w:noProof/>
          <w:sz w:val="24"/>
          <w:szCs w:val="24"/>
          <w:lang w:eastAsia="en-GB"/>
        </w:rPr>
      </w:pPr>
      <w:ins w:id="8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5.2</w:t>
        </w:r>
        <w:r>
          <w:rPr>
            <w:rFonts w:asciiTheme="minorHAnsi" w:eastAsiaTheme="minorEastAsia" w:hAnsiTheme="minorHAnsi" w:cstheme="minorBidi"/>
            <w:b w:val="0"/>
            <w:noProof/>
            <w:sz w:val="24"/>
            <w:szCs w:val="24"/>
            <w:lang w:eastAsia="en-GB"/>
          </w:rPr>
          <w:tab/>
        </w:r>
        <w:r w:rsidRPr="009C37C8">
          <w:rPr>
            <w:rStyle w:val="Lienhypertexte"/>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_Toc86330976 \h </w:instrText>
        </w:r>
      </w:ins>
      <w:r>
        <w:rPr>
          <w:noProof/>
          <w:webHidden/>
        </w:rPr>
      </w:r>
      <w:r>
        <w:rPr>
          <w:noProof/>
          <w:webHidden/>
        </w:rPr>
        <w:fldChar w:fldCharType="separate"/>
      </w:r>
      <w:ins w:id="89" w:author="Ilkka Rinne" w:date="2021-10-28T16:24:00Z">
        <w:r>
          <w:rPr>
            <w:noProof/>
            <w:webHidden/>
          </w:rPr>
          <w:t>10</w:t>
        </w:r>
      </w:ins>
      <w:ins w:id="90" w:author="Ilkka Rinne" w:date="2021-10-28T16:23:00Z">
        <w:r>
          <w:rPr>
            <w:noProof/>
            <w:webHidden/>
          </w:rPr>
          <w:fldChar w:fldCharType="end"/>
        </w:r>
        <w:r w:rsidRPr="009C37C8">
          <w:rPr>
            <w:rStyle w:val="Lienhypertexte"/>
            <w:noProof/>
          </w:rPr>
          <w:fldChar w:fldCharType="end"/>
        </w:r>
      </w:ins>
    </w:p>
    <w:p w14:paraId="2F6F1C20" w14:textId="12BF359F" w:rsidR="00BD2744" w:rsidRDefault="00BD2744">
      <w:pPr>
        <w:pStyle w:val="TM1"/>
        <w:rPr>
          <w:ins w:id="91" w:author="Ilkka Rinne" w:date="2021-10-28T16:23:00Z"/>
          <w:rFonts w:asciiTheme="minorHAnsi" w:eastAsiaTheme="minorEastAsia" w:hAnsiTheme="minorHAnsi" w:cstheme="minorBidi"/>
          <w:b w:val="0"/>
          <w:noProof/>
          <w:sz w:val="24"/>
          <w:szCs w:val="24"/>
          <w:lang w:eastAsia="en-GB"/>
        </w:rPr>
      </w:pPr>
      <w:ins w:id="9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6</w:t>
        </w:r>
        <w:r>
          <w:rPr>
            <w:rFonts w:asciiTheme="minorHAnsi" w:eastAsiaTheme="minorEastAsia" w:hAnsiTheme="minorHAnsi" w:cstheme="minorBidi"/>
            <w:b w:val="0"/>
            <w:noProof/>
            <w:sz w:val="24"/>
            <w:szCs w:val="24"/>
            <w:lang w:eastAsia="en-GB"/>
          </w:rPr>
          <w:tab/>
        </w:r>
        <w:r w:rsidRPr="009C37C8">
          <w:rPr>
            <w:rStyle w:val="Lienhypertexte"/>
            <w:noProof/>
          </w:rPr>
          <w:t>Packaging, requirements and dependencies</w:t>
        </w:r>
        <w:r>
          <w:rPr>
            <w:noProof/>
            <w:webHidden/>
          </w:rPr>
          <w:tab/>
        </w:r>
        <w:r>
          <w:rPr>
            <w:noProof/>
            <w:webHidden/>
          </w:rPr>
          <w:fldChar w:fldCharType="begin"/>
        </w:r>
        <w:r>
          <w:rPr>
            <w:noProof/>
            <w:webHidden/>
          </w:rPr>
          <w:instrText xml:space="preserve"> PAGEREF _Toc86330978 \h </w:instrText>
        </w:r>
      </w:ins>
      <w:r>
        <w:rPr>
          <w:noProof/>
          <w:webHidden/>
        </w:rPr>
      </w:r>
      <w:r>
        <w:rPr>
          <w:noProof/>
          <w:webHidden/>
        </w:rPr>
        <w:fldChar w:fldCharType="separate"/>
      </w:r>
      <w:ins w:id="93" w:author="Ilkka Rinne" w:date="2021-10-28T16:24:00Z">
        <w:r>
          <w:rPr>
            <w:noProof/>
            <w:webHidden/>
          </w:rPr>
          <w:t>13</w:t>
        </w:r>
      </w:ins>
      <w:ins w:id="94" w:author="Ilkka Rinne" w:date="2021-10-28T16:23:00Z">
        <w:r>
          <w:rPr>
            <w:noProof/>
            <w:webHidden/>
          </w:rPr>
          <w:fldChar w:fldCharType="end"/>
        </w:r>
        <w:r w:rsidRPr="009C37C8">
          <w:rPr>
            <w:rStyle w:val="Lienhypertexte"/>
            <w:noProof/>
          </w:rPr>
          <w:fldChar w:fldCharType="end"/>
        </w:r>
      </w:ins>
    </w:p>
    <w:p w14:paraId="5496C5B3" w14:textId="516FD4C7" w:rsidR="00BD2744" w:rsidRDefault="00BD2744">
      <w:pPr>
        <w:pStyle w:val="TM2"/>
        <w:rPr>
          <w:ins w:id="95" w:author="Ilkka Rinne" w:date="2021-10-28T16:23:00Z"/>
          <w:rFonts w:asciiTheme="minorHAnsi" w:eastAsiaTheme="minorEastAsia" w:hAnsiTheme="minorHAnsi" w:cstheme="minorBidi"/>
          <w:b w:val="0"/>
          <w:noProof/>
          <w:sz w:val="24"/>
          <w:szCs w:val="24"/>
          <w:lang w:eastAsia="en-GB"/>
        </w:rPr>
      </w:pPr>
      <w:ins w:id="9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"_Toc86330979"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6.1</w:t>
        </w:r>
        <w:r>
          <w:rPr>
            <w:rFonts w:asciiTheme="minorHAnsi" w:eastAsiaTheme="minorEastAsia" w:hAnsiTheme="minorHAnsi" w:cstheme="minorBidi"/>
            <w:b w:val="0"/>
            <w:noProof/>
            <w:sz w:val="24"/>
            <w:szCs w:val="24"/>
            <w:lang w:eastAsia="en-GB"/>
          </w:rPr>
          <w:tab/>
        </w:r>
        <w:r w:rsidRPr="009C37C8">
          <w:rPr>
            <w:rStyle w:val="Lienhypertexte"/>
            <w:noProof/>
          </w:rPr>
          <w:t>Requirements</w:t>
        </w:r>
        <w:r>
          <w:rPr>
            <w:noProof/>
            <w:webHidden/>
          </w:rPr>
          <w:tab/>
        </w:r>
        <w:r>
          <w:rPr>
            <w:noProof/>
            <w:webHidden/>
          </w:rPr>
          <w:fldChar w:fldCharType="begin"/>
        </w:r>
        <w:r>
          <w:rPr>
            <w:noProof/>
            <w:webHidden/>
          </w:rPr>
          <w:instrText xml:space="preserve"> PAGEREF _Toc86330979 \h </w:instrText>
        </w:r>
      </w:ins>
      <w:r>
        <w:rPr>
          <w:noProof/>
          <w:webHidden/>
        </w:rPr>
      </w:r>
      <w:r>
        <w:rPr>
          <w:noProof/>
          <w:webHidden/>
        </w:rPr>
        <w:fldChar w:fldCharType="separate"/>
      </w:r>
      <w:ins w:id="97" w:author="Ilkka Rinne" w:date="2021-10-28T16:24:00Z">
        <w:r>
          <w:rPr>
            <w:noProof/>
            <w:webHidden/>
          </w:rPr>
          <w:t>13</w:t>
        </w:r>
      </w:ins>
      <w:ins w:id="98" w:author="Ilkka Rinne" w:date="2021-10-28T16:23:00Z">
        <w:r>
          <w:rPr>
            <w:noProof/>
            <w:webHidden/>
          </w:rPr>
          <w:fldChar w:fldCharType="end"/>
        </w:r>
        <w:r w:rsidRPr="009C37C8">
          <w:rPr>
            <w:rStyle w:val="Lienhypertexte"/>
            <w:noProof/>
          </w:rPr>
          <w:fldChar w:fldCharType="end"/>
        </w:r>
      </w:ins>
    </w:p>
    <w:p w14:paraId="372B4835" w14:textId="7E1DBAFB" w:rsidR="00BD2744" w:rsidRDefault="00BD2744">
      <w:pPr>
        <w:pStyle w:val="TM2"/>
        <w:rPr>
          <w:ins w:id="99" w:author="Ilkka Rinne" w:date="2021-10-28T16:23:00Z"/>
          <w:rFonts w:asciiTheme="minorHAnsi" w:eastAsiaTheme="minorEastAsia" w:hAnsiTheme="minorHAnsi" w:cstheme="minorBidi"/>
          <w:b w:val="0"/>
          <w:noProof/>
          <w:sz w:val="24"/>
          <w:szCs w:val="24"/>
          <w:lang w:eastAsia="en-GB"/>
        </w:rPr>
      </w:pPr>
      <w:ins w:id="10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6.2</w:t>
        </w:r>
        <w:r>
          <w:rPr>
            <w:rFonts w:asciiTheme="minorHAnsi" w:eastAsiaTheme="minorEastAsia" w:hAnsiTheme="minorHAnsi" w:cstheme="minorBidi"/>
            <w:b w:val="0"/>
            <w:noProof/>
            <w:sz w:val="24"/>
            <w:szCs w:val="24"/>
            <w:lang w:eastAsia="en-GB"/>
          </w:rPr>
          <w:tab/>
        </w:r>
        <w:r w:rsidRPr="009C37C8">
          <w:rPr>
            <w:rStyle w:val="Lienhypertexte"/>
            <w:noProof/>
          </w:rPr>
          <w:t>UML</w:t>
        </w:r>
        <w:r>
          <w:rPr>
            <w:noProof/>
            <w:webHidden/>
          </w:rPr>
          <w:tab/>
        </w:r>
        <w:r>
          <w:rPr>
            <w:noProof/>
            <w:webHidden/>
          </w:rPr>
          <w:fldChar w:fldCharType="begin"/>
        </w:r>
        <w:r>
          <w:rPr>
            <w:noProof/>
            <w:webHidden/>
          </w:rPr>
          <w:instrText xml:space="preserve"> PAGEREF _Toc86330980 \h </w:instrText>
        </w:r>
      </w:ins>
      <w:r>
        <w:rPr>
          <w:noProof/>
          <w:webHidden/>
        </w:rPr>
      </w:r>
      <w:r>
        <w:rPr>
          <w:noProof/>
          <w:webHidden/>
        </w:rPr>
        <w:fldChar w:fldCharType="separate"/>
      </w:r>
      <w:ins w:id="101" w:author="Ilkka Rinne" w:date="2021-10-28T16:24:00Z">
        <w:r>
          <w:rPr>
            <w:noProof/>
            <w:webHidden/>
          </w:rPr>
          <w:t>14</w:t>
        </w:r>
      </w:ins>
      <w:ins w:id="102" w:author="Ilkka Rinne" w:date="2021-10-28T16:23:00Z">
        <w:r>
          <w:rPr>
            <w:noProof/>
            <w:webHidden/>
          </w:rPr>
          <w:fldChar w:fldCharType="end"/>
        </w:r>
        <w:r w:rsidRPr="009C37C8">
          <w:rPr>
            <w:rStyle w:val="Lienhypertexte"/>
            <w:noProof/>
          </w:rPr>
          <w:fldChar w:fldCharType="end"/>
        </w:r>
      </w:ins>
    </w:p>
    <w:p w14:paraId="127DED7A" w14:textId="3EA66D01" w:rsidR="00BD2744" w:rsidRDefault="00BD2744">
      <w:pPr>
        <w:pStyle w:val="TM2"/>
        <w:rPr>
          <w:ins w:id="103" w:author="Ilkka Rinne" w:date="2021-10-28T16:23:00Z"/>
          <w:rFonts w:asciiTheme="minorHAnsi" w:eastAsiaTheme="minorEastAsia" w:hAnsiTheme="minorHAnsi" w:cstheme="minorBidi"/>
          <w:b w:val="0"/>
          <w:noProof/>
          <w:sz w:val="24"/>
          <w:szCs w:val="24"/>
          <w:lang w:eastAsia="en-GB"/>
        </w:rPr>
      </w:pPr>
      <w:ins w:id="10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6.3</w:t>
        </w:r>
        <w:r>
          <w:rPr>
            <w:rFonts w:asciiTheme="minorHAnsi" w:eastAsiaTheme="minorEastAsia" w:hAnsiTheme="minorHAnsi" w:cstheme="minorBidi"/>
            <w:b w:val="0"/>
            <w:noProof/>
            <w:sz w:val="24"/>
            <w:szCs w:val="24"/>
            <w:lang w:eastAsia="en-GB"/>
          </w:rPr>
          <w:tab/>
        </w:r>
        <w:r w:rsidRPr="009C37C8">
          <w:rPr>
            <w:rStyle w:val="Lienhypertexte"/>
            <w:noProof/>
          </w:rPr>
          <w:t>Note on the use of Any</w:t>
        </w:r>
        <w:r>
          <w:rPr>
            <w:noProof/>
            <w:webHidden/>
          </w:rPr>
          <w:tab/>
        </w:r>
        <w:r>
          <w:rPr>
            <w:noProof/>
            <w:webHidden/>
          </w:rPr>
          <w:fldChar w:fldCharType="begin"/>
        </w:r>
        <w:r>
          <w:rPr>
            <w:noProof/>
            <w:webHidden/>
          </w:rPr>
          <w:instrText xml:space="preserve"> PAGEREF _Toc86330981 \h </w:instrText>
        </w:r>
      </w:ins>
      <w:r>
        <w:rPr>
          <w:noProof/>
          <w:webHidden/>
        </w:rPr>
      </w:r>
      <w:r>
        <w:rPr>
          <w:noProof/>
          <w:webHidden/>
        </w:rPr>
        <w:fldChar w:fldCharType="separate"/>
      </w:r>
      <w:ins w:id="105" w:author="Ilkka Rinne" w:date="2021-10-28T16:24:00Z">
        <w:r>
          <w:rPr>
            <w:noProof/>
            <w:webHidden/>
          </w:rPr>
          <w:t>17</w:t>
        </w:r>
      </w:ins>
      <w:ins w:id="106" w:author="Ilkka Rinne" w:date="2021-10-28T16:23:00Z">
        <w:r>
          <w:rPr>
            <w:noProof/>
            <w:webHidden/>
          </w:rPr>
          <w:fldChar w:fldCharType="end"/>
        </w:r>
        <w:r w:rsidRPr="009C37C8">
          <w:rPr>
            <w:rStyle w:val="Lienhypertexte"/>
            <w:noProof/>
          </w:rPr>
          <w:fldChar w:fldCharType="end"/>
        </w:r>
      </w:ins>
    </w:p>
    <w:p w14:paraId="040C1B18" w14:textId="3DB31FEB" w:rsidR="00BD2744" w:rsidRDefault="00BD2744">
      <w:pPr>
        <w:pStyle w:val="TM1"/>
        <w:rPr>
          <w:ins w:id="107" w:author="Ilkka Rinne" w:date="2021-10-28T16:23:00Z"/>
          <w:rFonts w:asciiTheme="minorHAnsi" w:eastAsiaTheme="minorEastAsia" w:hAnsiTheme="minorHAnsi" w:cstheme="minorBidi"/>
          <w:b w:val="0"/>
          <w:noProof/>
          <w:sz w:val="24"/>
          <w:szCs w:val="24"/>
          <w:lang w:eastAsia="en-GB"/>
        </w:rPr>
      </w:pPr>
      <w:ins w:id="10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7</w:t>
        </w:r>
        <w:r>
          <w:rPr>
            <w:rFonts w:asciiTheme="minorHAnsi" w:eastAsiaTheme="minorEastAsia" w:hAnsiTheme="minorHAnsi" w:cstheme="minorBidi"/>
            <w:b w:val="0"/>
            <w:noProof/>
            <w:sz w:val="24"/>
            <w:szCs w:val="24"/>
            <w:lang w:eastAsia="en-GB"/>
          </w:rPr>
          <w:tab/>
        </w:r>
        <w:r w:rsidRPr="009C37C8">
          <w:rPr>
            <w:rStyle w:val="Lienhypertexte"/>
            <w:noProof/>
          </w:rPr>
          <w:t>Fundamental characteristics of observations and samples (informative)</w:t>
        </w:r>
        <w:r>
          <w:rPr>
            <w:noProof/>
            <w:webHidden/>
          </w:rPr>
          <w:tab/>
        </w:r>
        <w:r>
          <w:rPr>
            <w:noProof/>
            <w:webHidden/>
          </w:rPr>
          <w:fldChar w:fldCharType="begin"/>
        </w:r>
        <w:r>
          <w:rPr>
            <w:noProof/>
            <w:webHidden/>
          </w:rPr>
          <w:instrText xml:space="preserve"> PAGEREF _Toc86330982 \h </w:instrText>
        </w:r>
      </w:ins>
      <w:r>
        <w:rPr>
          <w:noProof/>
          <w:webHidden/>
        </w:rPr>
      </w:r>
      <w:r>
        <w:rPr>
          <w:noProof/>
          <w:webHidden/>
        </w:rPr>
        <w:fldChar w:fldCharType="separate"/>
      </w:r>
      <w:ins w:id="109" w:author="Ilkka Rinne" w:date="2021-10-28T16:24:00Z">
        <w:r>
          <w:rPr>
            <w:noProof/>
            <w:webHidden/>
          </w:rPr>
          <w:t>18</w:t>
        </w:r>
      </w:ins>
      <w:ins w:id="110" w:author="Ilkka Rinne" w:date="2021-10-28T16:23:00Z">
        <w:r>
          <w:rPr>
            <w:noProof/>
            <w:webHidden/>
          </w:rPr>
          <w:fldChar w:fldCharType="end"/>
        </w:r>
        <w:r w:rsidRPr="009C37C8">
          <w:rPr>
            <w:rStyle w:val="Lienhypertexte"/>
            <w:noProof/>
          </w:rPr>
          <w:fldChar w:fldCharType="end"/>
        </w:r>
      </w:ins>
    </w:p>
    <w:p w14:paraId="5F781CEB" w14:textId="6E16131B" w:rsidR="00BD2744" w:rsidRDefault="00BD2744">
      <w:pPr>
        <w:pStyle w:val="TM2"/>
        <w:rPr>
          <w:ins w:id="111" w:author="Ilkka Rinne" w:date="2021-10-28T16:23:00Z"/>
          <w:rFonts w:asciiTheme="minorHAnsi" w:eastAsiaTheme="minorEastAsia" w:hAnsiTheme="minorHAnsi" w:cstheme="minorBidi"/>
          <w:b w:val="0"/>
          <w:noProof/>
          <w:sz w:val="24"/>
          <w:szCs w:val="24"/>
          <w:lang w:eastAsia="en-GB"/>
        </w:rPr>
      </w:pPr>
      <w:ins w:id="11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7.1</w:t>
        </w:r>
        <w:r>
          <w:rPr>
            <w:rFonts w:asciiTheme="minorHAnsi" w:eastAsiaTheme="minorEastAsia" w:hAnsiTheme="minorHAnsi" w:cstheme="minorBidi"/>
            <w:b w:val="0"/>
            <w:noProof/>
            <w:sz w:val="24"/>
            <w:szCs w:val="24"/>
            <w:lang w:eastAsia="en-GB"/>
          </w:rPr>
          <w:tab/>
        </w:r>
        <w:r w:rsidRPr="009C37C8">
          <w:rPr>
            <w:rStyle w:val="Lienhypertexte"/>
            <w:noProof/>
          </w:rPr>
          <w:t>Observation schema</w:t>
        </w:r>
        <w:r>
          <w:rPr>
            <w:noProof/>
            <w:webHidden/>
          </w:rPr>
          <w:tab/>
        </w:r>
        <w:r>
          <w:rPr>
            <w:noProof/>
            <w:webHidden/>
          </w:rPr>
          <w:fldChar w:fldCharType="begin"/>
        </w:r>
        <w:r>
          <w:rPr>
            <w:noProof/>
            <w:webHidden/>
          </w:rPr>
          <w:instrText xml:space="preserve"> PAGEREF _Toc86330983 \h </w:instrText>
        </w:r>
      </w:ins>
      <w:r>
        <w:rPr>
          <w:noProof/>
          <w:webHidden/>
        </w:rPr>
      </w:r>
      <w:r>
        <w:rPr>
          <w:noProof/>
          <w:webHidden/>
        </w:rPr>
        <w:fldChar w:fldCharType="separate"/>
      </w:r>
      <w:ins w:id="113" w:author="Ilkka Rinne" w:date="2021-10-28T16:24:00Z">
        <w:r>
          <w:rPr>
            <w:noProof/>
            <w:webHidden/>
          </w:rPr>
          <w:t>18</w:t>
        </w:r>
      </w:ins>
      <w:ins w:id="114" w:author="Ilkka Rinne" w:date="2021-10-28T16:23:00Z">
        <w:r>
          <w:rPr>
            <w:noProof/>
            <w:webHidden/>
          </w:rPr>
          <w:fldChar w:fldCharType="end"/>
        </w:r>
        <w:r w:rsidRPr="009C37C8">
          <w:rPr>
            <w:rStyle w:val="Lienhypertexte"/>
            <w:noProof/>
          </w:rPr>
          <w:fldChar w:fldCharType="end"/>
        </w:r>
      </w:ins>
    </w:p>
    <w:p w14:paraId="1DFA3BDD" w14:textId="5F5CF787" w:rsidR="00BD2744" w:rsidRDefault="00BD2744">
      <w:pPr>
        <w:pStyle w:val="TM2"/>
        <w:rPr>
          <w:ins w:id="115" w:author="Ilkka Rinne" w:date="2021-10-28T16:23:00Z"/>
          <w:rFonts w:asciiTheme="minorHAnsi" w:eastAsiaTheme="minorEastAsia" w:hAnsiTheme="minorHAnsi" w:cstheme="minorBidi"/>
          <w:b w:val="0"/>
          <w:noProof/>
          <w:sz w:val="24"/>
          <w:szCs w:val="24"/>
          <w:lang w:eastAsia="en-GB"/>
        </w:rPr>
      </w:pPr>
      <w:ins w:id="11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7.2</w:t>
        </w:r>
        <w:r>
          <w:rPr>
            <w:rFonts w:asciiTheme="minorHAnsi" w:eastAsiaTheme="minorEastAsia" w:hAnsiTheme="minorHAnsi" w:cstheme="minorBidi"/>
            <w:b w:val="0"/>
            <w:noProof/>
            <w:sz w:val="24"/>
            <w:szCs w:val="24"/>
            <w:lang w:eastAsia="en-GB"/>
          </w:rPr>
          <w:tab/>
        </w:r>
        <w:r w:rsidRPr="009C37C8">
          <w:rPr>
            <w:rStyle w:val="Lienhypertexte"/>
            <w:noProof/>
          </w:rPr>
          <w:t>Sample schema</w:t>
        </w:r>
        <w:r>
          <w:rPr>
            <w:noProof/>
            <w:webHidden/>
          </w:rPr>
          <w:tab/>
        </w:r>
        <w:r>
          <w:rPr>
            <w:noProof/>
            <w:webHidden/>
          </w:rPr>
          <w:fldChar w:fldCharType="begin"/>
        </w:r>
        <w:r>
          <w:rPr>
            <w:noProof/>
            <w:webHidden/>
          </w:rPr>
          <w:instrText xml:space="preserve"> PAGEREF _Toc86330984 \h </w:instrText>
        </w:r>
      </w:ins>
      <w:r>
        <w:rPr>
          <w:noProof/>
          <w:webHidden/>
        </w:rPr>
      </w:r>
      <w:r>
        <w:rPr>
          <w:noProof/>
          <w:webHidden/>
        </w:rPr>
        <w:fldChar w:fldCharType="separate"/>
      </w:r>
      <w:ins w:id="117" w:author="Ilkka Rinne" w:date="2021-10-28T16:24:00Z">
        <w:r>
          <w:rPr>
            <w:noProof/>
            <w:webHidden/>
          </w:rPr>
          <w:t>20</w:t>
        </w:r>
      </w:ins>
      <w:ins w:id="118" w:author="Ilkka Rinne" w:date="2021-10-28T16:23:00Z">
        <w:r>
          <w:rPr>
            <w:noProof/>
            <w:webHidden/>
          </w:rPr>
          <w:fldChar w:fldCharType="end"/>
        </w:r>
        <w:r w:rsidRPr="009C37C8">
          <w:rPr>
            <w:rStyle w:val="Lienhypertexte"/>
            <w:noProof/>
          </w:rPr>
          <w:fldChar w:fldCharType="end"/>
        </w:r>
      </w:ins>
    </w:p>
    <w:p w14:paraId="23D7549E" w14:textId="2EE7D035" w:rsidR="00BD2744" w:rsidRDefault="00BD2744">
      <w:pPr>
        <w:pStyle w:val="TM2"/>
        <w:rPr>
          <w:ins w:id="119" w:author="Ilkka Rinne" w:date="2021-10-28T16:23:00Z"/>
          <w:rFonts w:asciiTheme="minorHAnsi" w:eastAsiaTheme="minorEastAsia" w:hAnsiTheme="minorHAnsi" w:cstheme="minorBidi"/>
          <w:b w:val="0"/>
          <w:noProof/>
          <w:sz w:val="24"/>
          <w:szCs w:val="24"/>
          <w:lang w:eastAsia="en-GB"/>
        </w:rPr>
      </w:pPr>
      <w:ins w:id="12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7.3</w:t>
        </w:r>
        <w:r>
          <w:rPr>
            <w:rFonts w:asciiTheme="minorHAnsi" w:eastAsiaTheme="minorEastAsia" w:hAnsiTheme="minorHAnsi" w:cstheme="minorBidi"/>
            <w:b w:val="0"/>
            <w:noProof/>
            <w:sz w:val="24"/>
            <w:szCs w:val="24"/>
            <w:lang w:eastAsia="en-GB"/>
          </w:rPr>
          <w:tab/>
        </w:r>
        <w:r w:rsidRPr="009C37C8">
          <w:rPr>
            <w:rStyle w:val="Lienhypertexte"/>
            <w:noProof/>
          </w:rPr>
          <w:t>Alignment between Observation, Sample and domain models</w:t>
        </w:r>
        <w:r>
          <w:rPr>
            <w:noProof/>
            <w:webHidden/>
          </w:rPr>
          <w:tab/>
        </w:r>
        <w:r>
          <w:rPr>
            <w:noProof/>
            <w:webHidden/>
          </w:rPr>
          <w:fldChar w:fldCharType="begin"/>
        </w:r>
        <w:r>
          <w:rPr>
            <w:noProof/>
            <w:webHidden/>
          </w:rPr>
          <w:instrText xml:space="preserve"> PAGEREF _Toc86330985 \h </w:instrText>
        </w:r>
      </w:ins>
      <w:r>
        <w:rPr>
          <w:noProof/>
          <w:webHidden/>
        </w:rPr>
      </w:r>
      <w:r>
        <w:rPr>
          <w:noProof/>
          <w:webHidden/>
        </w:rPr>
        <w:fldChar w:fldCharType="separate"/>
      </w:r>
      <w:ins w:id="121" w:author="Ilkka Rinne" w:date="2021-10-28T16:24:00Z">
        <w:r>
          <w:rPr>
            <w:noProof/>
            <w:webHidden/>
          </w:rPr>
          <w:t>24</w:t>
        </w:r>
      </w:ins>
      <w:ins w:id="122" w:author="Ilkka Rinne" w:date="2021-10-28T16:23:00Z">
        <w:r>
          <w:rPr>
            <w:noProof/>
            <w:webHidden/>
          </w:rPr>
          <w:fldChar w:fldCharType="end"/>
        </w:r>
        <w:r w:rsidRPr="009C37C8">
          <w:rPr>
            <w:rStyle w:val="Lienhypertexte"/>
            <w:noProof/>
          </w:rPr>
          <w:fldChar w:fldCharType="end"/>
        </w:r>
      </w:ins>
    </w:p>
    <w:p w14:paraId="16D6083E" w14:textId="303E5A4C" w:rsidR="00BD2744" w:rsidRDefault="00BD2744">
      <w:pPr>
        <w:pStyle w:val="TM1"/>
        <w:rPr>
          <w:ins w:id="123" w:author="Ilkka Rinne" w:date="2021-10-28T16:23:00Z"/>
          <w:rFonts w:asciiTheme="minorHAnsi" w:eastAsiaTheme="minorEastAsia" w:hAnsiTheme="minorHAnsi" w:cstheme="minorBidi"/>
          <w:b w:val="0"/>
          <w:noProof/>
          <w:sz w:val="24"/>
          <w:szCs w:val="24"/>
          <w:lang w:eastAsia="en-GB"/>
        </w:rPr>
      </w:pPr>
      <w:ins w:id="12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w:t>
        </w:r>
        <w:r>
          <w:rPr>
            <w:rFonts w:asciiTheme="minorHAnsi" w:eastAsiaTheme="minorEastAsia" w:hAnsiTheme="minorHAnsi" w:cstheme="minorBidi"/>
            <w:b w:val="0"/>
            <w:noProof/>
            <w:sz w:val="24"/>
            <w:szCs w:val="24"/>
            <w:lang w:eastAsia="en-GB"/>
          </w:rPr>
          <w:tab/>
        </w:r>
        <w:r w:rsidRPr="009C37C8">
          <w:rPr>
            <w:rStyle w:val="Lienhypertexte"/>
            <w:noProof/>
          </w:rPr>
          <w:t>Conceptual Observation schema</w:t>
        </w:r>
        <w:r>
          <w:rPr>
            <w:noProof/>
            <w:webHidden/>
          </w:rPr>
          <w:tab/>
        </w:r>
        <w:r>
          <w:rPr>
            <w:noProof/>
            <w:webHidden/>
          </w:rPr>
          <w:fldChar w:fldCharType="begin"/>
        </w:r>
        <w:r>
          <w:rPr>
            <w:noProof/>
            <w:webHidden/>
          </w:rPr>
          <w:instrText xml:space="preserve"> PAGEREF _Toc86330986 \h </w:instrText>
        </w:r>
      </w:ins>
      <w:r>
        <w:rPr>
          <w:noProof/>
          <w:webHidden/>
        </w:rPr>
      </w:r>
      <w:r>
        <w:rPr>
          <w:noProof/>
          <w:webHidden/>
        </w:rPr>
        <w:fldChar w:fldCharType="separate"/>
      </w:r>
      <w:ins w:id="125" w:author="Ilkka Rinne" w:date="2021-10-28T16:24:00Z">
        <w:r>
          <w:rPr>
            <w:noProof/>
            <w:webHidden/>
          </w:rPr>
          <w:t>28</w:t>
        </w:r>
      </w:ins>
      <w:ins w:id="126" w:author="Ilkka Rinne" w:date="2021-10-28T16:23:00Z">
        <w:r>
          <w:rPr>
            <w:noProof/>
            <w:webHidden/>
          </w:rPr>
          <w:fldChar w:fldCharType="end"/>
        </w:r>
        <w:r w:rsidRPr="009C37C8">
          <w:rPr>
            <w:rStyle w:val="Lienhypertexte"/>
            <w:noProof/>
          </w:rPr>
          <w:fldChar w:fldCharType="end"/>
        </w:r>
      </w:ins>
    </w:p>
    <w:p w14:paraId="2C06FA02" w14:textId="19E291A7" w:rsidR="00BD2744" w:rsidRDefault="00BD2744">
      <w:pPr>
        <w:pStyle w:val="TM2"/>
        <w:rPr>
          <w:ins w:id="127" w:author="Ilkka Rinne" w:date="2021-10-28T16:23:00Z"/>
          <w:rFonts w:asciiTheme="minorHAnsi" w:eastAsiaTheme="minorEastAsia" w:hAnsiTheme="minorHAnsi" w:cstheme="minorBidi"/>
          <w:b w:val="0"/>
          <w:noProof/>
          <w:sz w:val="24"/>
          <w:szCs w:val="24"/>
          <w:lang w:eastAsia="en-GB"/>
        </w:rPr>
      </w:pPr>
      <w:ins w:id="12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8.1</w:t>
        </w:r>
        <w:r>
          <w:rPr>
            <w:rFonts w:asciiTheme="minorHAnsi" w:eastAsiaTheme="minorEastAsia" w:hAnsiTheme="minorHAnsi" w:cstheme="minorBidi"/>
            <w:b w:val="0"/>
            <w:noProof/>
            <w:sz w:val="24"/>
            <w:szCs w:val="24"/>
            <w:lang w:eastAsia="en-GB"/>
          </w:rPr>
          <w:tab/>
        </w:r>
        <w:r w:rsidRPr="009C37C8">
          <w:rPr>
            <w:rStyle w:val="Lienhypertexte"/>
            <w:noProof/>
          </w:rPr>
          <w:t>General</w:t>
        </w:r>
        <w:r>
          <w:rPr>
            <w:noProof/>
            <w:webHidden/>
          </w:rPr>
          <w:tab/>
        </w:r>
        <w:r>
          <w:rPr>
            <w:noProof/>
            <w:webHidden/>
          </w:rPr>
          <w:fldChar w:fldCharType="begin"/>
        </w:r>
        <w:r>
          <w:rPr>
            <w:noProof/>
            <w:webHidden/>
          </w:rPr>
          <w:instrText xml:space="preserve"> PAGEREF _Toc86330987 \h </w:instrText>
        </w:r>
      </w:ins>
      <w:r>
        <w:rPr>
          <w:noProof/>
          <w:webHidden/>
        </w:rPr>
      </w:r>
      <w:r>
        <w:rPr>
          <w:noProof/>
          <w:webHidden/>
        </w:rPr>
        <w:fldChar w:fldCharType="separate"/>
      </w:r>
      <w:ins w:id="129" w:author="Ilkka Rinne" w:date="2021-10-28T16:24:00Z">
        <w:r>
          <w:rPr>
            <w:noProof/>
            <w:webHidden/>
          </w:rPr>
          <w:t>28</w:t>
        </w:r>
      </w:ins>
      <w:ins w:id="130" w:author="Ilkka Rinne" w:date="2021-10-28T16:23:00Z">
        <w:r>
          <w:rPr>
            <w:noProof/>
            <w:webHidden/>
          </w:rPr>
          <w:fldChar w:fldCharType="end"/>
        </w:r>
        <w:r w:rsidRPr="009C37C8">
          <w:rPr>
            <w:rStyle w:val="Lienhypertexte"/>
            <w:noProof/>
          </w:rPr>
          <w:fldChar w:fldCharType="end"/>
        </w:r>
      </w:ins>
    </w:p>
    <w:p w14:paraId="22B1DD25" w14:textId="59E915E1" w:rsidR="00BD2744" w:rsidRDefault="00BD2744">
      <w:pPr>
        <w:pStyle w:val="TM2"/>
        <w:rPr>
          <w:ins w:id="131" w:author="Ilkka Rinne" w:date="2021-10-28T16:23:00Z"/>
          <w:rFonts w:asciiTheme="minorHAnsi" w:eastAsiaTheme="minorEastAsia" w:hAnsiTheme="minorHAnsi" w:cstheme="minorBidi"/>
          <w:b w:val="0"/>
          <w:noProof/>
          <w:sz w:val="24"/>
          <w:szCs w:val="24"/>
          <w:lang w:eastAsia="en-GB"/>
        </w:rPr>
      </w:pPr>
      <w:ins w:id="13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8.2</w:t>
        </w:r>
        <w:r>
          <w:rPr>
            <w:rFonts w:asciiTheme="minorHAnsi" w:eastAsiaTheme="minorEastAsia" w:hAnsiTheme="minorHAnsi" w:cstheme="minorBidi"/>
            <w:b w:val="0"/>
            <w:noProof/>
            <w:sz w:val="24"/>
            <w:szCs w:val="24"/>
            <w:lang w:eastAsia="en-GB"/>
          </w:rPr>
          <w:tab/>
        </w:r>
        <w:r w:rsidRPr="009C37C8">
          <w:rPr>
            <w:rStyle w:val="Lienhypertexte"/>
            <w:noProof/>
          </w:rPr>
          <w:t>Observation</w:t>
        </w:r>
        <w:r>
          <w:rPr>
            <w:noProof/>
            <w:webHidden/>
          </w:rPr>
          <w:tab/>
        </w:r>
        <w:r>
          <w:rPr>
            <w:noProof/>
            <w:webHidden/>
          </w:rPr>
          <w:fldChar w:fldCharType="begin"/>
        </w:r>
        <w:r>
          <w:rPr>
            <w:noProof/>
            <w:webHidden/>
          </w:rPr>
          <w:instrText xml:space="preserve"> PAGEREF _Toc86330988 \h </w:instrText>
        </w:r>
      </w:ins>
      <w:r>
        <w:rPr>
          <w:noProof/>
          <w:webHidden/>
        </w:rPr>
      </w:r>
      <w:r>
        <w:rPr>
          <w:noProof/>
          <w:webHidden/>
        </w:rPr>
        <w:fldChar w:fldCharType="separate"/>
      </w:r>
      <w:ins w:id="133" w:author="Ilkka Rinne" w:date="2021-10-28T16:24:00Z">
        <w:r>
          <w:rPr>
            <w:noProof/>
            <w:webHidden/>
          </w:rPr>
          <w:t>30</w:t>
        </w:r>
      </w:ins>
      <w:ins w:id="134" w:author="Ilkka Rinne" w:date="2021-10-28T16:23:00Z">
        <w:r>
          <w:rPr>
            <w:noProof/>
            <w:webHidden/>
          </w:rPr>
          <w:fldChar w:fldCharType="end"/>
        </w:r>
        <w:r w:rsidRPr="009C37C8">
          <w:rPr>
            <w:rStyle w:val="Lienhypertexte"/>
            <w:noProof/>
          </w:rPr>
          <w:fldChar w:fldCharType="end"/>
        </w:r>
      </w:ins>
    </w:p>
    <w:p w14:paraId="1C7D93AF" w14:textId="3B2D53EA" w:rsidR="00BD2744" w:rsidRDefault="00BD2744">
      <w:pPr>
        <w:pStyle w:val="TM2"/>
        <w:rPr>
          <w:ins w:id="135" w:author="Ilkka Rinne" w:date="2021-10-28T16:23:00Z"/>
          <w:rFonts w:asciiTheme="minorHAnsi" w:eastAsiaTheme="minorEastAsia" w:hAnsiTheme="minorHAnsi" w:cstheme="minorBidi"/>
          <w:b w:val="0"/>
          <w:noProof/>
          <w:sz w:val="24"/>
          <w:szCs w:val="24"/>
          <w:lang w:eastAsia="en-GB"/>
        </w:rPr>
      </w:pPr>
      <w:ins w:id="13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"_Toc86330989"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8.3</w:t>
        </w:r>
        <w:r>
          <w:rPr>
            <w:rFonts w:asciiTheme="minorHAnsi" w:eastAsiaTheme="minorEastAsia" w:hAnsiTheme="minorHAnsi" w:cstheme="minorBidi"/>
            <w:b w:val="0"/>
            <w:noProof/>
            <w:sz w:val="24"/>
            <w:szCs w:val="24"/>
            <w:lang w:eastAsia="en-GB"/>
          </w:rPr>
          <w:tab/>
        </w:r>
        <w:r w:rsidRPr="009C37C8">
          <w:rPr>
            <w:rStyle w:val="Lienhypertexte"/>
            <w:noProof/>
          </w:rPr>
          <w:t>ObservableProperty</w:t>
        </w:r>
        <w:r>
          <w:rPr>
            <w:noProof/>
            <w:webHidden/>
          </w:rPr>
          <w:tab/>
        </w:r>
        <w:r>
          <w:rPr>
            <w:noProof/>
            <w:webHidden/>
          </w:rPr>
          <w:fldChar w:fldCharType="begin"/>
        </w:r>
        <w:r>
          <w:rPr>
            <w:noProof/>
            <w:webHidden/>
          </w:rPr>
          <w:instrText xml:space="preserve"> PAGEREF _Toc86330989 \h </w:instrText>
        </w:r>
      </w:ins>
      <w:r>
        <w:rPr>
          <w:noProof/>
          <w:webHidden/>
        </w:rPr>
      </w:r>
      <w:r>
        <w:rPr>
          <w:noProof/>
          <w:webHidden/>
        </w:rPr>
        <w:fldChar w:fldCharType="separate"/>
      </w:r>
      <w:ins w:id="137" w:author="Ilkka Rinne" w:date="2021-10-28T16:24:00Z">
        <w:r>
          <w:rPr>
            <w:noProof/>
            <w:webHidden/>
          </w:rPr>
          <w:t>36</w:t>
        </w:r>
      </w:ins>
      <w:ins w:id="138" w:author="Ilkka Rinne" w:date="2021-10-28T16:23:00Z">
        <w:r>
          <w:rPr>
            <w:noProof/>
            <w:webHidden/>
          </w:rPr>
          <w:fldChar w:fldCharType="end"/>
        </w:r>
        <w:r w:rsidRPr="009C37C8">
          <w:rPr>
            <w:rStyle w:val="Lienhypertexte"/>
            <w:noProof/>
          </w:rPr>
          <w:fldChar w:fldCharType="end"/>
        </w:r>
      </w:ins>
    </w:p>
    <w:p w14:paraId="18975FBE" w14:textId="70657810" w:rsidR="00BD2744" w:rsidRDefault="00BD2744">
      <w:pPr>
        <w:pStyle w:val="TM2"/>
        <w:rPr>
          <w:ins w:id="139" w:author="Ilkka Rinne" w:date="2021-10-28T16:23:00Z"/>
          <w:rFonts w:asciiTheme="minorHAnsi" w:eastAsiaTheme="minorEastAsia" w:hAnsiTheme="minorHAnsi" w:cstheme="minorBidi"/>
          <w:b w:val="0"/>
          <w:noProof/>
          <w:sz w:val="24"/>
          <w:szCs w:val="24"/>
          <w:lang w:eastAsia="en-GB"/>
        </w:rPr>
      </w:pPr>
      <w:ins w:id="14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8.4</w:t>
        </w:r>
        <w:r>
          <w:rPr>
            <w:rFonts w:asciiTheme="minorHAnsi" w:eastAsiaTheme="minorEastAsia" w:hAnsiTheme="minorHAnsi" w:cstheme="minorBidi"/>
            <w:b w:val="0"/>
            <w:noProof/>
            <w:sz w:val="24"/>
            <w:szCs w:val="24"/>
            <w:lang w:eastAsia="en-GB"/>
          </w:rPr>
          <w:tab/>
        </w:r>
        <w:r w:rsidRPr="009C37C8">
          <w:rPr>
            <w:rStyle w:val="Lienhypertexte"/>
            <w:noProof/>
          </w:rPr>
          <w:t>Procedure</w:t>
        </w:r>
        <w:r>
          <w:rPr>
            <w:noProof/>
            <w:webHidden/>
          </w:rPr>
          <w:tab/>
        </w:r>
        <w:r>
          <w:rPr>
            <w:noProof/>
            <w:webHidden/>
          </w:rPr>
          <w:fldChar w:fldCharType="begin"/>
        </w:r>
        <w:r>
          <w:rPr>
            <w:noProof/>
            <w:webHidden/>
          </w:rPr>
          <w:instrText xml:space="preserve"> PAGEREF _Toc86330990 \h </w:instrText>
        </w:r>
      </w:ins>
      <w:r>
        <w:rPr>
          <w:noProof/>
          <w:webHidden/>
        </w:rPr>
      </w:r>
      <w:r>
        <w:rPr>
          <w:noProof/>
          <w:webHidden/>
        </w:rPr>
        <w:fldChar w:fldCharType="separate"/>
      </w:r>
      <w:ins w:id="141" w:author="Ilkka Rinne" w:date="2021-10-28T16:24:00Z">
        <w:r>
          <w:rPr>
            <w:noProof/>
            <w:webHidden/>
          </w:rPr>
          <w:t>38</w:t>
        </w:r>
      </w:ins>
      <w:ins w:id="142" w:author="Ilkka Rinne" w:date="2021-10-28T16:23:00Z">
        <w:r>
          <w:rPr>
            <w:noProof/>
            <w:webHidden/>
          </w:rPr>
          <w:fldChar w:fldCharType="end"/>
        </w:r>
        <w:r w:rsidRPr="009C37C8">
          <w:rPr>
            <w:rStyle w:val="Lienhypertexte"/>
            <w:noProof/>
          </w:rPr>
          <w:fldChar w:fldCharType="end"/>
        </w:r>
      </w:ins>
    </w:p>
    <w:p w14:paraId="0240B439" w14:textId="6A714CBF" w:rsidR="00BD2744" w:rsidRDefault="00BD2744">
      <w:pPr>
        <w:pStyle w:val="TM2"/>
        <w:rPr>
          <w:ins w:id="143" w:author="Ilkka Rinne" w:date="2021-10-28T16:23:00Z"/>
          <w:rFonts w:asciiTheme="minorHAnsi" w:eastAsiaTheme="minorEastAsia" w:hAnsiTheme="minorHAnsi" w:cstheme="minorBidi"/>
          <w:b w:val="0"/>
          <w:noProof/>
          <w:sz w:val="24"/>
          <w:szCs w:val="24"/>
          <w:lang w:eastAsia="en-GB"/>
        </w:rPr>
      </w:pPr>
      <w:ins w:id="14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8.5</w:t>
        </w:r>
        <w:r>
          <w:rPr>
            <w:rFonts w:asciiTheme="minorHAnsi" w:eastAsiaTheme="minorEastAsia" w:hAnsiTheme="minorHAnsi" w:cstheme="minorBidi"/>
            <w:b w:val="0"/>
            <w:noProof/>
            <w:sz w:val="24"/>
            <w:szCs w:val="24"/>
            <w:lang w:eastAsia="en-GB"/>
          </w:rPr>
          <w:tab/>
        </w:r>
        <w:r w:rsidRPr="009C37C8">
          <w:rPr>
            <w:rStyle w:val="Lienhypertexte"/>
            <w:noProof/>
          </w:rPr>
          <w:t>ObservingProcedure</w:t>
        </w:r>
        <w:r>
          <w:rPr>
            <w:noProof/>
            <w:webHidden/>
          </w:rPr>
          <w:tab/>
        </w:r>
        <w:r>
          <w:rPr>
            <w:noProof/>
            <w:webHidden/>
          </w:rPr>
          <w:fldChar w:fldCharType="begin"/>
        </w:r>
        <w:r>
          <w:rPr>
            <w:noProof/>
            <w:webHidden/>
          </w:rPr>
          <w:instrText xml:space="preserve"> PAGEREF _Toc86330991 \h </w:instrText>
        </w:r>
      </w:ins>
      <w:r>
        <w:rPr>
          <w:noProof/>
          <w:webHidden/>
        </w:rPr>
      </w:r>
      <w:r>
        <w:rPr>
          <w:noProof/>
          <w:webHidden/>
        </w:rPr>
        <w:fldChar w:fldCharType="separate"/>
      </w:r>
      <w:ins w:id="145" w:author="Ilkka Rinne" w:date="2021-10-28T16:24:00Z">
        <w:r>
          <w:rPr>
            <w:noProof/>
            <w:webHidden/>
          </w:rPr>
          <w:t>38</w:t>
        </w:r>
      </w:ins>
      <w:ins w:id="146" w:author="Ilkka Rinne" w:date="2021-10-28T16:23:00Z">
        <w:r>
          <w:rPr>
            <w:noProof/>
            <w:webHidden/>
          </w:rPr>
          <w:fldChar w:fldCharType="end"/>
        </w:r>
        <w:r w:rsidRPr="009C37C8">
          <w:rPr>
            <w:rStyle w:val="Lienhypertexte"/>
            <w:noProof/>
          </w:rPr>
          <w:fldChar w:fldCharType="end"/>
        </w:r>
      </w:ins>
    </w:p>
    <w:p w14:paraId="074EAB07" w14:textId="1096FC6E" w:rsidR="00BD2744" w:rsidRDefault="00BD2744">
      <w:pPr>
        <w:pStyle w:val="TM2"/>
        <w:rPr>
          <w:ins w:id="147" w:author="Ilkka Rinne" w:date="2021-10-28T16:23:00Z"/>
          <w:rFonts w:asciiTheme="minorHAnsi" w:eastAsiaTheme="minorEastAsia" w:hAnsiTheme="minorHAnsi" w:cstheme="minorBidi"/>
          <w:b w:val="0"/>
          <w:noProof/>
          <w:sz w:val="24"/>
          <w:szCs w:val="24"/>
          <w:lang w:eastAsia="en-GB"/>
        </w:rPr>
      </w:pPr>
      <w:ins w:id="14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8.6</w:t>
        </w:r>
        <w:r>
          <w:rPr>
            <w:rFonts w:asciiTheme="minorHAnsi" w:eastAsiaTheme="minorEastAsia" w:hAnsiTheme="minorHAnsi" w:cstheme="minorBidi"/>
            <w:b w:val="0"/>
            <w:noProof/>
            <w:sz w:val="24"/>
            <w:szCs w:val="24"/>
            <w:lang w:eastAsia="en-GB"/>
          </w:rPr>
          <w:tab/>
        </w:r>
        <w:r w:rsidRPr="009C37C8">
          <w:rPr>
            <w:rStyle w:val="Lienhypertexte"/>
            <w:noProof/>
          </w:rPr>
          <w:t>Observer</w:t>
        </w:r>
        <w:r>
          <w:rPr>
            <w:noProof/>
            <w:webHidden/>
          </w:rPr>
          <w:tab/>
        </w:r>
        <w:r>
          <w:rPr>
            <w:noProof/>
            <w:webHidden/>
          </w:rPr>
          <w:fldChar w:fldCharType="begin"/>
        </w:r>
        <w:r>
          <w:rPr>
            <w:noProof/>
            <w:webHidden/>
          </w:rPr>
          <w:instrText xml:space="preserve"> PAGEREF _Toc86330992 \h </w:instrText>
        </w:r>
      </w:ins>
      <w:r>
        <w:rPr>
          <w:noProof/>
          <w:webHidden/>
        </w:rPr>
      </w:r>
      <w:r>
        <w:rPr>
          <w:noProof/>
          <w:webHidden/>
        </w:rPr>
        <w:fldChar w:fldCharType="separate"/>
      </w:r>
      <w:ins w:id="149" w:author="Ilkka Rinne" w:date="2021-10-28T16:24:00Z">
        <w:r>
          <w:rPr>
            <w:noProof/>
            <w:webHidden/>
          </w:rPr>
          <w:t>40</w:t>
        </w:r>
      </w:ins>
      <w:ins w:id="150" w:author="Ilkka Rinne" w:date="2021-10-28T16:23:00Z">
        <w:r>
          <w:rPr>
            <w:noProof/>
            <w:webHidden/>
          </w:rPr>
          <w:fldChar w:fldCharType="end"/>
        </w:r>
        <w:r w:rsidRPr="009C37C8">
          <w:rPr>
            <w:rStyle w:val="Lienhypertexte"/>
            <w:noProof/>
          </w:rPr>
          <w:fldChar w:fldCharType="end"/>
        </w:r>
      </w:ins>
    </w:p>
    <w:p w14:paraId="7003E77C" w14:textId="4E323360" w:rsidR="00BD2744" w:rsidRDefault="00BD2744">
      <w:pPr>
        <w:pStyle w:val="TM2"/>
        <w:rPr>
          <w:ins w:id="151" w:author="Ilkka Rinne" w:date="2021-10-28T16:23:00Z"/>
          <w:rFonts w:asciiTheme="minorHAnsi" w:eastAsiaTheme="minorEastAsia" w:hAnsiTheme="minorHAnsi" w:cstheme="minorBidi"/>
          <w:b w:val="0"/>
          <w:noProof/>
          <w:sz w:val="24"/>
          <w:szCs w:val="24"/>
          <w:lang w:eastAsia="en-GB"/>
        </w:rPr>
      </w:pPr>
      <w:ins w:id="15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8.7</w:t>
        </w:r>
        <w:r>
          <w:rPr>
            <w:rFonts w:asciiTheme="minorHAnsi" w:eastAsiaTheme="minorEastAsia" w:hAnsiTheme="minorHAnsi" w:cstheme="minorBidi"/>
            <w:b w:val="0"/>
            <w:noProof/>
            <w:sz w:val="24"/>
            <w:szCs w:val="24"/>
            <w:lang w:eastAsia="en-GB"/>
          </w:rPr>
          <w:tab/>
        </w:r>
        <w:r w:rsidRPr="009C37C8">
          <w:rPr>
            <w:rStyle w:val="Lienhypertexte"/>
            <w:noProof/>
          </w:rPr>
          <w:t>Host</w:t>
        </w:r>
        <w:r>
          <w:rPr>
            <w:noProof/>
            <w:webHidden/>
          </w:rPr>
          <w:tab/>
        </w:r>
        <w:r>
          <w:rPr>
            <w:noProof/>
            <w:webHidden/>
          </w:rPr>
          <w:fldChar w:fldCharType="begin"/>
        </w:r>
        <w:r>
          <w:rPr>
            <w:noProof/>
            <w:webHidden/>
          </w:rPr>
          <w:instrText xml:space="preserve"> PAGEREF _Toc86330993 \h </w:instrText>
        </w:r>
      </w:ins>
      <w:r>
        <w:rPr>
          <w:noProof/>
          <w:webHidden/>
        </w:rPr>
      </w:r>
      <w:r>
        <w:rPr>
          <w:noProof/>
          <w:webHidden/>
        </w:rPr>
        <w:fldChar w:fldCharType="separate"/>
      </w:r>
      <w:ins w:id="153" w:author="Ilkka Rinne" w:date="2021-10-28T16:24:00Z">
        <w:r>
          <w:rPr>
            <w:noProof/>
            <w:webHidden/>
          </w:rPr>
          <w:t>41</w:t>
        </w:r>
      </w:ins>
      <w:ins w:id="154" w:author="Ilkka Rinne" w:date="2021-10-28T16:23:00Z">
        <w:r>
          <w:rPr>
            <w:noProof/>
            <w:webHidden/>
          </w:rPr>
          <w:fldChar w:fldCharType="end"/>
        </w:r>
        <w:r w:rsidRPr="009C37C8">
          <w:rPr>
            <w:rStyle w:val="Lienhypertexte"/>
            <w:noProof/>
          </w:rPr>
          <w:fldChar w:fldCharType="end"/>
        </w:r>
      </w:ins>
    </w:p>
    <w:p w14:paraId="60D47CDE" w14:textId="7F73A741" w:rsidR="00BD2744" w:rsidRDefault="00BD2744">
      <w:pPr>
        <w:pStyle w:val="TM2"/>
        <w:rPr>
          <w:ins w:id="155" w:author="Ilkka Rinne" w:date="2021-10-28T16:23:00Z"/>
          <w:rFonts w:asciiTheme="minorHAnsi" w:eastAsiaTheme="minorEastAsia" w:hAnsiTheme="minorHAnsi" w:cstheme="minorBidi"/>
          <w:b w:val="0"/>
          <w:noProof/>
          <w:sz w:val="24"/>
          <w:szCs w:val="24"/>
          <w:lang w:eastAsia="en-GB"/>
        </w:rPr>
      </w:pPr>
      <w:ins w:id="15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8.8</w:t>
        </w:r>
        <w:r>
          <w:rPr>
            <w:rFonts w:asciiTheme="minorHAnsi" w:eastAsiaTheme="minorEastAsia" w:hAnsiTheme="minorHAnsi" w:cstheme="minorBidi"/>
            <w:b w:val="0"/>
            <w:noProof/>
            <w:sz w:val="24"/>
            <w:szCs w:val="24"/>
            <w:lang w:eastAsia="en-GB"/>
          </w:rPr>
          <w:tab/>
        </w:r>
        <w:r w:rsidRPr="009C37C8">
          <w:rPr>
            <w:rStyle w:val="Lienhypertexte"/>
            <w:noProof/>
          </w:rPr>
          <w:t>Deployment</w:t>
        </w:r>
        <w:r>
          <w:rPr>
            <w:noProof/>
            <w:webHidden/>
          </w:rPr>
          <w:tab/>
        </w:r>
        <w:r>
          <w:rPr>
            <w:noProof/>
            <w:webHidden/>
          </w:rPr>
          <w:fldChar w:fldCharType="begin"/>
        </w:r>
        <w:r>
          <w:rPr>
            <w:noProof/>
            <w:webHidden/>
          </w:rPr>
          <w:instrText xml:space="preserve"> PAGEREF _Toc86330994 \h </w:instrText>
        </w:r>
      </w:ins>
      <w:r>
        <w:rPr>
          <w:noProof/>
          <w:webHidden/>
        </w:rPr>
      </w:r>
      <w:r>
        <w:rPr>
          <w:noProof/>
          <w:webHidden/>
        </w:rPr>
        <w:fldChar w:fldCharType="separate"/>
      </w:r>
      <w:ins w:id="157" w:author="Ilkka Rinne" w:date="2021-10-28T16:24:00Z">
        <w:r>
          <w:rPr>
            <w:noProof/>
            <w:webHidden/>
          </w:rPr>
          <w:t>43</w:t>
        </w:r>
      </w:ins>
      <w:ins w:id="158" w:author="Ilkka Rinne" w:date="2021-10-28T16:23:00Z">
        <w:r>
          <w:rPr>
            <w:noProof/>
            <w:webHidden/>
          </w:rPr>
          <w:fldChar w:fldCharType="end"/>
        </w:r>
        <w:r w:rsidRPr="009C37C8">
          <w:rPr>
            <w:rStyle w:val="Lienhypertexte"/>
            <w:noProof/>
          </w:rPr>
          <w:fldChar w:fldCharType="end"/>
        </w:r>
      </w:ins>
    </w:p>
    <w:p w14:paraId="52C732E1" w14:textId="5FC3E99A" w:rsidR="00BD2744" w:rsidRDefault="00BD2744">
      <w:pPr>
        <w:pStyle w:val="TM1"/>
        <w:rPr>
          <w:ins w:id="159" w:author="Ilkka Rinne" w:date="2021-10-28T16:23:00Z"/>
          <w:rFonts w:asciiTheme="minorHAnsi" w:eastAsiaTheme="minorEastAsia" w:hAnsiTheme="minorHAnsi" w:cstheme="minorBidi"/>
          <w:b w:val="0"/>
          <w:noProof/>
          <w:sz w:val="24"/>
          <w:szCs w:val="24"/>
          <w:lang w:eastAsia="en-GB"/>
        </w:rPr>
      </w:pPr>
      <w:ins w:id="16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w:t>
        </w:r>
        <w:r>
          <w:rPr>
            <w:rFonts w:asciiTheme="minorHAnsi" w:eastAsiaTheme="minorEastAsia" w:hAnsiTheme="minorHAnsi" w:cstheme="minorBidi"/>
            <w:b w:val="0"/>
            <w:noProof/>
            <w:sz w:val="24"/>
            <w:szCs w:val="24"/>
            <w:lang w:eastAsia="en-GB"/>
          </w:rPr>
          <w:tab/>
        </w:r>
        <w:r w:rsidRPr="009C37C8">
          <w:rPr>
            <w:rStyle w:val="Lienhypertexte"/>
            <w:noProof/>
          </w:rPr>
          <w:t>Abstract Observation Core</w:t>
        </w:r>
        <w:r>
          <w:rPr>
            <w:noProof/>
            <w:webHidden/>
          </w:rPr>
          <w:tab/>
        </w:r>
        <w:r>
          <w:rPr>
            <w:noProof/>
            <w:webHidden/>
          </w:rPr>
          <w:fldChar w:fldCharType="begin"/>
        </w:r>
        <w:r>
          <w:rPr>
            <w:noProof/>
            <w:webHidden/>
          </w:rPr>
          <w:instrText xml:space="preserve"> PAGEREF _Toc86330995 \h </w:instrText>
        </w:r>
      </w:ins>
      <w:r>
        <w:rPr>
          <w:noProof/>
          <w:webHidden/>
        </w:rPr>
      </w:r>
      <w:r>
        <w:rPr>
          <w:noProof/>
          <w:webHidden/>
        </w:rPr>
        <w:fldChar w:fldCharType="separate"/>
      </w:r>
      <w:ins w:id="161" w:author="Ilkka Rinne" w:date="2021-10-28T16:24:00Z">
        <w:r>
          <w:rPr>
            <w:noProof/>
            <w:webHidden/>
          </w:rPr>
          <w:t>44</w:t>
        </w:r>
      </w:ins>
      <w:ins w:id="162" w:author="Ilkka Rinne" w:date="2021-10-28T16:23:00Z">
        <w:r>
          <w:rPr>
            <w:noProof/>
            <w:webHidden/>
          </w:rPr>
          <w:fldChar w:fldCharType="end"/>
        </w:r>
        <w:r w:rsidRPr="009C37C8">
          <w:rPr>
            <w:rStyle w:val="Lienhypertexte"/>
            <w:noProof/>
          </w:rPr>
          <w:fldChar w:fldCharType="end"/>
        </w:r>
      </w:ins>
    </w:p>
    <w:p w14:paraId="3EF7C099" w14:textId="79D4FCD0" w:rsidR="00BD2744" w:rsidRDefault="00BD2744">
      <w:pPr>
        <w:pStyle w:val="TM2"/>
        <w:rPr>
          <w:ins w:id="163" w:author="Ilkka Rinne" w:date="2021-10-28T16:23:00Z"/>
          <w:rFonts w:asciiTheme="minorHAnsi" w:eastAsiaTheme="minorEastAsia" w:hAnsiTheme="minorHAnsi" w:cstheme="minorBidi"/>
          <w:b w:val="0"/>
          <w:noProof/>
          <w:sz w:val="24"/>
          <w:szCs w:val="24"/>
          <w:lang w:eastAsia="en-GB"/>
        </w:rPr>
      </w:pPr>
      <w:ins w:id="16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9.1</w:t>
        </w:r>
        <w:r>
          <w:rPr>
            <w:rFonts w:asciiTheme="minorHAnsi" w:eastAsiaTheme="minorEastAsia" w:hAnsiTheme="minorHAnsi" w:cstheme="minorBidi"/>
            <w:b w:val="0"/>
            <w:noProof/>
            <w:sz w:val="24"/>
            <w:szCs w:val="24"/>
            <w:lang w:eastAsia="en-GB"/>
          </w:rPr>
          <w:tab/>
        </w:r>
        <w:r w:rsidRPr="009C37C8">
          <w:rPr>
            <w:rStyle w:val="Lienhypertexte"/>
            <w:noProof/>
          </w:rPr>
          <w:t>General</w:t>
        </w:r>
        <w:r>
          <w:rPr>
            <w:noProof/>
            <w:webHidden/>
          </w:rPr>
          <w:tab/>
        </w:r>
        <w:r>
          <w:rPr>
            <w:noProof/>
            <w:webHidden/>
          </w:rPr>
          <w:fldChar w:fldCharType="begin"/>
        </w:r>
        <w:r>
          <w:rPr>
            <w:noProof/>
            <w:webHidden/>
          </w:rPr>
          <w:instrText xml:space="preserve"> PAGEREF _Toc86330996 \h </w:instrText>
        </w:r>
      </w:ins>
      <w:r>
        <w:rPr>
          <w:noProof/>
          <w:webHidden/>
        </w:rPr>
      </w:r>
      <w:r>
        <w:rPr>
          <w:noProof/>
          <w:webHidden/>
        </w:rPr>
        <w:fldChar w:fldCharType="separate"/>
      </w:r>
      <w:ins w:id="165" w:author="Ilkka Rinne" w:date="2021-10-28T16:24:00Z">
        <w:r>
          <w:rPr>
            <w:noProof/>
            <w:webHidden/>
          </w:rPr>
          <w:t>44</w:t>
        </w:r>
      </w:ins>
      <w:ins w:id="166" w:author="Ilkka Rinne" w:date="2021-10-28T16:23:00Z">
        <w:r>
          <w:rPr>
            <w:noProof/>
            <w:webHidden/>
          </w:rPr>
          <w:fldChar w:fldCharType="end"/>
        </w:r>
        <w:r w:rsidRPr="009C37C8">
          <w:rPr>
            <w:rStyle w:val="Lienhypertexte"/>
            <w:noProof/>
          </w:rPr>
          <w:fldChar w:fldCharType="end"/>
        </w:r>
      </w:ins>
    </w:p>
    <w:p w14:paraId="41A485C6" w14:textId="73E0604F" w:rsidR="00BD2744" w:rsidRDefault="00BD2744">
      <w:pPr>
        <w:pStyle w:val="TM2"/>
        <w:rPr>
          <w:ins w:id="167" w:author="Ilkka Rinne" w:date="2021-10-28T16:23:00Z"/>
          <w:rFonts w:asciiTheme="minorHAnsi" w:eastAsiaTheme="minorEastAsia" w:hAnsiTheme="minorHAnsi" w:cstheme="minorBidi"/>
          <w:b w:val="0"/>
          <w:noProof/>
          <w:sz w:val="24"/>
          <w:szCs w:val="24"/>
          <w:lang w:eastAsia="en-GB"/>
        </w:rPr>
      </w:pPr>
      <w:ins w:id="16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9.2</w:t>
        </w:r>
        <w:r>
          <w:rPr>
            <w:rFonts w:asciiTheme="minorHAnsi" w:eastAsiaTheme="minorEastAsia" w:hAnsiTheme="minorHAnsi" w:cstheme="minorBidi"/>
            <w:b w:val="0"/>
            <w:noProof/>
            <w:sz w:val="24"/>
            <w:szCs w:val="24"/>
            <w:lang w:eastAsia="en-GB"/>
          </w:rPr>
          <w:tab/>
        </w:r>
        <w:r w:rsidRPr="009C37C8">
          <w:rPr>
            <w:rStyle w:val="Lienhypertexte"/>
            <w:noProof/>
          </w:rPr>
          <w:t>AbstractObservationCharacteristics</w:t>
        </w:r>
        <w:r>
          <w:rPr>
            <w:noProof/>
            <w:webHidden/>
          </w:rPr>
          <w:tab/>
        </w:r>
        <w:r>
          <w:rPr>
            <w:noProof/>
            <w:webHidden/>
          </w:rPr>
          <w:fldChar w:fldCharType="begin"/>
        </w:r>
        <w:r>
          <w:rPr>
            <w:noProof/>
            <w:webHidden/>
          </w:rPr>
          <w:instrText xml:space="preserve"> PAGEREF _Toc86330997 \h </w:instrText>
        </w:r>
      </w:ins>
      <w:r>
        <w:rPr>
          <w:noProof/>
          <w:webHidden/>
        </w:rPr>
      </w:r>
      <w:r>
        <w:rPr>
          <w:noProof/>
          <w:webHidden/>
        </w:rPr>
        <w:fldChar w:fldCharType="separate"/>
      </w:r>
      <w:ins w:id="169" w:author="Ilkka Rinne" w:date="2021-10-28T16:24:00Z">
        <w:r>
          <w:rPr>
            <w:noProof/>
            <w:webHidden/>
          </w:rPr>
          <w:t>45</w:t>
        </w:r>
      </w:ins>
      <w:ins w:id="170" w:author="Ilkka Rinne" w:date="2021-10-28T16:23:00Z">
        <w:r>
          <w:rPr>
            <w:noProof/>
            <w:webHidden/>
          </w:rPr>
          <w:fldChar w:fldCharType="end"/>
        </w:r>
        <w:r w:rsidRPr="009C37C8">
          <w:rPr>
            <w:rStyle w:val="Lienhypertexte"/>
            <w:noProof/>
          </w:rPr>
          <w:fldChar w:fldCharType="end"/>
        </w:r>
      </w:ins>
    </w:p>
    <w:p w14:paraId="5FACCEC0" w14:textId="622A6E83" w:rsidR="00BD2744" w:rsidRDefault="00BD2744">
      <w:pPr>
        <w:pStyle w:val="TM2"/>
        <w:rPr>
          <w:ins w:id="171" w:author="Ilkka Rinne" w:date="2021-10-28T16:23:00Z"/>
          <w:rFonts w:asciiTheme="minorHAnsi" w:eastAsiaTheme="minorEastAsia" w:hAnsiTheme="minorHAnsi" w:cstheme="minorBidi"/>
          <w:b w:val="0"/>
          <w:noProof/>
          <w:sz w:val="24"/>
          <w:szCs w:val="24"/>
          <w:lang w:eastAsia="en-GB"/>
        </w:rPr>
      </w:pPr>
      <w:ins w:id="17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"_Toc86330998"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9.3</w:t>
        </w:r>
        <w:r>
          <w:rPr>
            <w:rFonts w:asciiTheme="minorHAnsi" w:eastAsiaTheme="minorEastAsia" w:hAnsiTheme="minorHAnsi" w:cstheme="minorBidi"/>
            <w:b w:val="0"/>
            <w:noProof/>
            <w:sz w:val="24"/>
            <w:szCs w:val="24"/>
            <w:lang w:eastAsia="en-GB"/>
          </w:rPr>
          <w:tab/>
        </w:r>
        <w:r w:rsidRPr="009C37C8">
          <w:rPr>
            <w:rStyle w:val="Lienhypertexte"/>
            <w:noProof/>
          </w:rPr>
          <w:t>AbstractObservation</w:t>
        </w:r>
        <w:r>
          <w:rPr>
            <w:noProof/>
            <w:webHidden/>
          </w:rPr>
          <w:tab/>
        </w:r>
        <w:r>
          <w:rPr>
            <w:noProof/>
            <w:webHidden/>
          </w:rPr>
          <w:fldChar w:fldCharType="begin"/>
        </w:r>
        <w:r>
          <w:rPr>
            <w:noProof/>
            <w:webHidden/>
          </w:rPr>
          <w:instrText xml:space="preserve"> PAGEREF _Toc86330998 \h </w:instrText>
        </w:r>
      </w:ins>
      <w:r>
        <w:rPr>
          <w:noProof/>
          <w:webHidden/>
        </w:rPr>
      </w:r>
      <w:r>
        <w:rPr>
          <w:noProof/>
          <w:webHidden/>
        </w:rPr>
        <w:fldChar w:fldCharType="separate"/>
      </w:r>
      <w:ins w:id="173" w:author="Ilkka Rinne" w:date="2021-10-28T16:24:00Z">
        <w:r>
          <w:rPr>
            <w:noProof/>
            <w:webHidden/>
          </w:rPr>
          <w:t>50</w:t>
        </w:r>
      </w:ins>
      <w:ins w:id="174" w:author="Ilkka Rinne" w:date="2021-10-28T16:23:00Z">
        <w:r>
          <w:rPr>
            <w:noProof/>
            <w:webHidden/>
          </w:rPr>
          <w:fldChar w:fldCharType="end"/>
        </w:r>
        <w:r w:rsidRPr="009C37C8">
          <w:rPr>
            <w:rStyle w:val="Lienhypertexte"/>
            <w:noProof/>
          </w:rPr>
          <w:fldChar w:fldCharType="end"/>
        </w:r>
      </w:ins>
    </w:p>
    <w:p w14:paraId="03848315" w14:textId="43503381" w:rsidR="00BD2744" w:rsidRDefault="00BD2744">
      <w:pPr>
        <w:pStyle w:val="TM2"/>
        <w:rPr>
          <w:ins w:id="175" w:author="Ilkka Rinne" w:date="2021-10-28T16:23:00Z"/>
          <w:rFonts w:asciiTheme="minorHAnsi" w:eastAsiaTheme="minorEastAsia" w:hAnsiTheme="minorHAnsi" w:cstheme="minorBidi"/>
          <w:b w:val="0"/>
          <w:noProof/>
          <w:sz w:val="24"/>
          <w:szCs w:val="24"/>
          <w:lang w:eastAsia="en-GB"/>
        </w:rPr>
      </w:pPr>
      <w:ins w:id="17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9.4</w:t>
        </w:r>
        <w:r>
          <w:rPr>
            <w:rFonts w:asciiTheme="minorHAnsi" w:eastAsiaTheme="minorEastAsia" w:hAnsiTheme="minorHAnsi" w:cstheme="minorBidi"/>
            <w:b w:val="0"/>
            <w:noProof/>
            <w:sz w:val="24"/>
            <w:szCs w:val="24"/>
            <w:lang w:eastAsia="en-GB"/>
          </w:rPr>
          <w:tab/>
        </w:r>
        <w:r w:rsidRPr="009C37C8">
          <w:rPr>
            <w:rStyle w:val="Lienhypertexte"/>
            <w:noProof/>
          </w:rPr>
          <w:t>AbstractObservableProperty</w:t>
        </w:r>
        <w:r>
          <w:rPr>
            <w:noProof/>
            <w:webHidden/>
          </w:rPr>
          <w:tab/>
        </w:r>
        <w:r>
          <w:rPr>
            <w:noProof/>
            <w:webHidden/>
          </w:rPr>
          <w:fldChar w:fldCharType="begin"/>
        </w:r>
        <w:r>
          <w:rPr>
            <w:noProof/>
            <w:webHidden/>
          </w:rPr>
          <w:instrText xml:space="preserve"> PAGEREF _Toc86331000 \h </w:instrText>
        </w:r>
      </w:ins>
      <w:r>
        <w:rPr>
          <w:noProof/>
          <w:webHidden/>
        </w:rPr>
      </w:r>
      <w:r>
        <w:rPr>
          <w:noProof/>
          <w:webHidden/>
        </w:rPr>
        <w:fldChar w:fldCharType="separate"/>
      </w:r>
      <w:ins w:id="177" w:author="Ilkka Rinne" w:date="2021-10-28T16:24:00Z">
        <w:r>
          <w:rPr>
            <w:noProof/>
            <w:webHidden/>
          </w:rPr>
          <w:t>53</w:t>
        </w:r>
      </w:ins>
      <w:ins w:id="178" w:author="Ilkka Rinne" w:date="2021-10-28T16:23:00Z">
        <w:r>
          <w:rPr>
            <w:noProof/>
            <w:webHidden/>
          </w:rPr>
          <w:fldChar w:fldCharType="end"/>
        </w:r>
        <w:r w:rsidRPr="009C37C8">
          <w:rPr>
            <w:rStyle w:val="Lienhypertexte"/>
            <w:noProof/>
          </w:rPr>
          <w:fldChar w:fldCharType="end"/>
        </w:r>
      </w:ins>
    </w:p>
    <w:p w14:paraId="0DA55C41" w14:textId="57B35E6D" w:rsidR="00BD2744" w:rsidRDefault="00BD2744">
      <w:pPr>
        <w:pStyle w:val="TM2"/>
        <w:rPr>
          <w:ins w:id="179" w:author="Ilkka Rinne" w:date="2021-10-28T16:23:00Z"/>
          <w:rFonts w:asciiTheme="minorHAnsi" w:eastAsiaTheme="minorEastAsia" w:hAnsiTheme="minorHAnsi" w:cstheme="minorBidi"/>
          <w:b w:val="0"/>
          <w:noProof/>
          <w:sz w:val="24"/>
          <w:szCs w:val="24"/>
          <w:lang w:eastAsia="en-GB"/>
        </w:rPr>
      </w:pPr>
      <w:ins w:id="18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9.5</w:t>
        </w:r>
        <w:r>
          <w:rPr>
            <w:rFonts w:asciiTheme="minorHAnsi" w:eastAsiaTheme="minorEastAsia" w:hAnsiTheme="minorHAnsi" w:cstheme="minorBidi"/>
            <w:b w:val="0"/>
            <w:noProof/>
            <w:sz w:val="24"/>
            <w:szCs w:val="24"/>
            <w:lang w:eastAsia="en-GB"/>
          </w:rPr>
          <w:tab/>
        </w:r>
        <w:r w:rsidRPr="009C37C8">
          <w:rPr>
            <w:rStyle w:val="Lienhypertexte"/>
            <w:noProof/>
          </w:rPr>
          <w:t>AbstractObservingProcedure</w:t>
        </w:r>
        <w:r>
          <w:rPr>
            <w:noProof/>
            <w:webHidden/>
          </w:rPr>
          <w:tab/>
        </w:r>
        <w:r>
          <w:rPr>
            <w:noProof/>
            <w:webHidden/>
          </w:rPr>
          <w:fldChar w:fldCharType="begin"/>
        </w:r>
        <w:r>
          <w:rPr>
            <w:noProof/>
            <w:webHidden/>
          </w:rPr>
          <w:instrText xml:space="preserve"> PAGEREF _Toc86331001 \h </w:instrText>
        </w:r>
      </w:ins>
      <w:r>
        <w:rPr>
          <w:noProof/>
          <w:webHidden/>
        </w:rPr>
      </w:r>
      <w:r>
        <w:rPr>
          <w:noProof/>
          <w:webHidden/>
        </w:rPr>
        <w:fldChar w:fldCharType="separate"/>
      </w:r>
      <w:ins w:id="181" w:author="Ilkka Rinne" w:date="2021-10-28T16:24:00Z">
        <w:r>
          <w:rPr>
            <w:noProof/>
            <w:webHidden/>
          </w:rPr>
          <w:t>54</w:t>
        </w:r>
      </w:ins>
      <w:ins w:id="182" w:author="Ilkka Rinne" w:date="2021-10-28T16:23:00Z">
        <w:r>
          <w:rPr>
            <w:noProof/>
            <w:webHidden/>
          </w:rPr>
          <w:fldChar w:fldCharType="end"/>
        </w:r>
        <w:r w:rsidRPr="009C37C8">
          <w:rPr>
            <w:rStyle w:val="Lienhypertexte"/>
            <w:noProof/>
          </w:rPr>
          <w:fldChar w:fldCharType="end"/>
        </w:r>
      </w:ins>
    </w:p>
    <w:p w14:paraId="1BD0CFC1" w14:textId="3550EB53" w:rsidR="00BD2744" w:rsidRDefault="00BD2744">
      <w:pPr>
        <w:pStyle w:val="TM2"/>
        <w:rPr>
          <w:ins w:id="183" w:author="Ilkka Rinne" w:date="2021-10-28T16:23:00Z"/>
          <w:rFonts w:asciiTheme="minorHAnsi" w:eastAsiaTheme="minorEastAsia" w:hAnsiTheme="minorHAnsi" w:cstheme="minorBidi"/>
          <w:b w:val="0"/>
          <w:noProof/>
          <w:sz w:val="24"/>
          <w:szCs w:val="24"/>
          <w:lang w:eastAsia="en-GB"/>
        </w:rPr>
      </w:pPr>
      <w:ins w:id="18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9.6</w:t>
        </w:r>
        <w:r>
          <w:rPr>
            <w:rFonts w:asciiTheme="minorHAnsi" w:eastAsiaTheme="minorEastAsia" w:hAnsiTheme="minorHAnsi" w:cstheme="minorBidi"/>
            <w:b w:val="0"/>
            <w:noProof/>
            <w:sz w:val="24"/>
            <w:szCs w:val="24"/>
            <w:lang w:eastAsia="en-GB"/>
          </w:rPr>
          <w:tab/>
        </w:r>
        <w:r w:rsidRPr="009C37C8">
          <w:rPr>
            <w:rStyle w:val="Lienhypertexte"/>
            <w:noProof/>
          </w:rPr>
          <w:t>AbstractObserver</w:t>
        </w:r>
        <w:r>
          <w:rPr>
            <w:noProof/>
            <w:webHidden/>
          </w:rPr>
          <w:tab/>
        </w:r>
        <w:r>
          <w:rPr>
            <w:noProof/>
            <w:webHidden/>
          </w:rPr>
          <w:fldChar w:fldCharType="begin"/>
        </w:r>
        <w:r>
          <w:rPr>
            <w:noProof/>
            <w:webHidden/>
          </w:rPr>
          <w:instrText xml:space="preserve"> PAGEREF _Toc86331002 \h </w:instrText>
        </w:r>
      </w:ins>
      <w:r>
        <w:rPr>
          <w:noProof/>
          <w:webHidden/>
        </w:rPr>
      </w:r>
      <w:r>
        <w:rPr>
          <w:noProof/>
          <w:webHidden/>
        </w:rPr>
        <w:fldChar w:fldCharType="separate"/>
      </w:r>
      <w:ins w:id="185" w:author="Ilkka Rinne" w:date="2021-10-28T16:24:00Z">
        <w:r>
          <w:rPr>
            <w:noProof/>
            <w:webHidden/>
          </w:rPr>
          <w:t>55</w:t>
        </w:r>
      </w:ins>
      <w:ins w:id="186" w:author="Ilkka Rinne" w:date="2021-10-28T16:23:00Z">
        <w:r>
          <w:rPr>
            <w:noProof/>
            <w:webHidden/>
          </w:rPr>
          <w:fldChar w:fldCharType="end"/>
        </w:r>
        <w:r w:rsidRPr="009C37C8">
          <w:rPr>
            <w:rStyle w:val="Lienhypertexte"/>
            <w:noProof/>
          </w:rPr>
          <w:fldChar w:fldCharType="end"/>
        </w:r>
      </w:ins>
    </w:p>
    <w:p w14:paraId="34BEE40C" w14:textId="21573FEF" w:rsidR="00BD2744" w:rsidRDefault="00BD2744">
      <w:pPr>
        <w:pStyle w:val="TM2"/>
        <w:rPr>
          <w:ins w:id="187" w:author="Ilkka Rinne" w:date="2021-10-28T16:23:00Z"/>
          <w:rFonts w:asciiTheme="minorHAnsi" w:eastAsiaTheme="minorEastAsia" w:hAnsiTheme="minorHAnsi" w:cstheme="minorBidi"/>
          <w:b w:val="0"/>
          <w:noProof/>
          <w:sz w:val="24"/>
          <w:szCs w:val="24"/>
          <w:lang w:eastAsia="en-GB"/>
        </w:rPr>
      </w:pPr>
      <w:ins w:id="18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9.7</w:t>
        </w:r>
        <w:r>
          <w:rPr>
            <w:rFonts w:asciiTheme="minorHAnsi" w:eastAsiaTheme="minorEastAsia" w:hAnsiTheme="minorHAnsi" w:cstheme="minorBidi"/>
            <w:b w:val="0"/>
            <w:noProof/>
            <w:sz w:val="24"/>
            <w:szCs w:val="24"/>
            <w:lang w:eastAsia="en-GB"/>
          </w:rPr>
          <w:tab/>
        </w:r>
        <w:r w:rsidRPr="009C37C8">
          <w:rPr>
            <w:rStyle w:val="Lienhypertexte"/>
            <w:noProof/>
          </w:rPr>
          <w:t>AbstractHost</w:t>
        </w:r>
        <w:r>
          <w:rPr>
            <w:noProof/>
            <w:webHidden/>
          </w:rPr>
          <w:tab/>
        </w:r>
        <w:r>
          <w:rPr>
            <w:noProof/>
            <w:webHidden/>
          </w:rPr>
          <w:fldChar w:fldCharType="begin"/>
        </w:r>
        <w:r>
          <w:rPr>
            <w:noProof/>
            <w:webHidden/>
          </w:rPr>
          <w:instrText xml:space="preserve"> PAGEREF _Toc86331003 \h </w:instrText>
        </w:r>
      </w:ins>
      <w:r>
        <w:rPr>
          <w:noProof/>
          <w:webHidden/>
        </w:rPr>
      </w:r>
      <w:r>
        <w:rPr>
          <w:noProof/>
          <w:webHidden/>
        </w:rPr>
        <w:fldChar w:fldCharType="separate"/>
      </w:r>
      <w:ins w:id="189" w:author="Ilkka Rinne" w:date="2021-10-28T16:24:00Z">
        <w:r>
          <w:rPr>
            <w:noProof/>
            <w:webHidden/>
          </w:rPr>
          <w:t>56</w:t>
        </w:r>
      </w:ins>
      <w:ins w:id="190" w:author="Ilkka Rinne" w:date="2021-10-28T16:23:00Z">
        <w:r>
          <w:rPr>
            <w:noProof/>
            <w:webHidden/>
          </w:rPr>
          <w:fldChar w:fldCharType="end"/>
        </w:r>
        <w:r w:rsidRPr="009C37C8">
          <w:rPr>
            <w:rStyle w:val="Lienhypertexte"/>
            <w:noProof/>
          </w:rPr>
          <w:fldChar w:fldCharType="end"/>
        </w:r>
      </w:ins>
    </w:p>
    <w:p w14:paraId="1A3F7E66" w14:textId="48C3B617" w:rsidR="00BD2744" w:rsidRDefault="00BD2744">
      <w:pPr>
        <w:pStyle w:val="TM2"/>
        <w:rPr>
          <w:ins w:id="191" w:author="Ilkka Rinne" w:date="2021-10-28T16:23:00Z"/>
          <w:rFonts w:asciiTheme="minorHAnsi" w:eastAsiaTheme="minorEastAsia" w:hAnsiTheme="minorHAnsi" w:cstheme="minorBidi"/>
          <w:b w:val="0"/>
          <w:noProof/>
          <w:sz w:val="24"/>
          <w:szCs w:val="24"/>
          <w:lang w:eastAsia="en-GB"/>
        </w:rPr>
      </w:pPr>
      <w:ins w:id="19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9.8</w:t>
        </w:r>
        <w:r>
          <w:rPr>
            <w:rFonts w:asciiTheme="minorHAnsi" w:eastAsiaTheme="minorEastAsia" w:hAnsiTheme="minorHAnsi" w:cstheme="minorBidi"/>
            <w:b w:val="0"/>
            <w:noProof/>
            <w:sz w:val="24"/>
            <w:szCs w:val="24"/>
            <w:lang w:eastAsia="en-GB"/>
          </w:rPr>
          <w:tab/>
        </w:r>
        <w:r w:rsidRPr="009C37C8">
          <w:rPr>
            <w:rStyle w:val="Lienhypertexte"/>
            <w:noProof/>
          </w:rPr>
          <w:t>AbstractDeployment</w:t>
        </w:r>
        <w:r>
          <w:rPr>
            <w:noProof/>
            <w:webHidden/>
          </w:rPr>
          <w:tab/>
        </w:r>
        <w:r>
          <w:rPr>
            <w:noProof/>
            <w:webHidden/>
          </w:rPr>
          <w:fldChar w:fldCharType="begin"/>
        </w:r>
        <w:r>
          <w:rPr>
            <w:noProof/>
            <w:webHidden/>
          </w:rPr>
          <w:instrText xml:space="preserve"> PAGEREF _Toc86331004 \h </w:instrText>
        </w:r>
      </w:ins>
      <w:r>
        <w:rPr>
          <w:noProof/>
          <w:webHidden/>
        </w:rPr>
      </w:r>
      <w:r>
        <w:rPr>
          <w:noProof/>
          <w:webHidden/>
        </w:rPr>
        <w:fldChar w:fldCharType="separate"/>
      </w:r>
      <w:ins w:id="193" w:author="Ilkka Rinne" w:date="2021-10-28T16:24:00Z">
        <w:r>
          <w:rPr>
            <w:noProof/>
            <w:webHidden/>
          </w:rPr>
          <w:t>57</w:t>
        </w:r>
      </w:ins>
      <w:ins w:id="194" w:author="Ilkka Rinne" w:date="2021-10-28T16:23:00Z">
        <w:r>
          <w:rPr>
            <w:noProof/>
            <w:webHidden/>
          </w:rPr>
          <w:fldChar w:fldCharType="end"/>
        </w:r>
        <w:r w:rsidRPr="009C37C8">
          <w:rPr>
            <w:rStyle w:val="Lienhypertexte"/>
            <w:noProof/>
          </w:rPr>
          <w:fldChar w:fldCharType="end"/>
        </w:r>
      </w:ins>
    </w:p>
    <w:p w14:paraId="10E0C0F6" w14:textId="45AE820F" w:rsidR="00BD2744" w:rsidRDefault="00BD2744">
      <w:pPr>
        <w:pStyle w:val="TM2"/>
        <w:rPr>
          <w:ins w:id="195" w:author="Ilkka Rinne" w:date="2021-10-28T16:23:00Z"/>
          <w:rFonts w:asciiTheme="minorHAnsi" w:eastAsiaTheme="minorEastAsia" w:hAnsiTheme="minorHAnsi" w:cstheme="minorBidi"/>
          <w:b w:val="0"/>
          <w:noProof/>
          <w:sz w:val="24"/>
          <w:szCs w:val="24"/>
          <w:lang w:eastAsia="en-GB"/>
        </w:rPr>
      </w:pPr>
      <w:ins w:id="19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9.9</w:t>
        </w:r>
        <w:r>
          <w:rPr>
            <w:rFonts w:asciiTheme="minorHAnsi" w:eastAsiaTheme="minorEastAsia" w:hAnsiTheme="minorHAnsi" w:cstheme="minorBidi"/>
            <w:b w:val="0"/>
            <w:noProof/>
            <w:sz w:val="24"/>
            <w:szCs w:val="24"/>
            <w:lang w:eastAsia="en-GB"/>
          </w:rPr>
          <w:tab/>
        </w:r>
        <w:r w:rsidRPr="009C37C8">
          <w:rPr>
            <w:rStyle w:val="Lienhypertexte"/>
            <w:noProof/>
          </w:rPr>
          <w:t>NamedValue</w:t>
        </w:r>
        <w:r>
          <w:rPr>
            <w:noProof/>
            <w:webHidden/>
          </w:rPr>
          <w:tab/>
        </w:r>
        <w:r>
          <w:rPr>
            <w:noProof/>
            <w:webHidden/>
          </w:rPr>
          <w:fldChar w:fldCharType="begin"/>
        </w:r>
        <w:r>
          <w:rPr>
            <w:noProof/>
            <w:webHidden/>
          </w:rPr>
          <w:instrText xml:space="preserve"> PAGEREF _Toc86331005 \h </w:instrText>
        </w:r>
      </w:ins>
      <w:r>
        <w:rPr>
          <w:noProof/>
          <w:webHidden/>
        </w:rPr>
      </w:r>
      <w:r>
        <w:rPr>
          <w:noProof/>
          <w:webHidden/>
        </w:rPr>
        <w:fldChar w:fldCharType="separate"/>
      </w:r>
      <w:ins w:id="197" w:author="Ilkka Rinne" w:date="2021-10-28T16:24:00Z">
        <w:r>
          <w:rPr>
            <w:noProof/>
            <w:webHidden/>
          </w:rPr>
          <w:t>58</w:t>
        </w:r>
      </w:ins>
      <w:ins w:id="198" w:author="Ilkka Rinne" w:date="2021-10-28T16:23:00Z">
        <w:r>
          <w:rPr>
            <w:noProof/>
            <w:webHidden/>
          </w:rPr>
          <w:fldChar w:fldCharType="end"/>
        </w:r>
        <w:r w:rsidRPr="009C37C8">
          <w:rPr>
            <w:rStyle w:val="Lienhypertexte"/>
            <w:noProof/>
          </w:rPr>
          <w:fldChar w:fldCharType="end"/>
        </w:r>
      </w:ins>
    </w:p>
    <w:p w14:paraId="19574FCC" w14:textId="369B9751" w:rsidR="00BD2744" w:rsidRDefault="00BD2744">
      <w:pPr>
        <w:pStyle w:val="TM2"/>
        <w:rPr>
          <w:ins w:id="199" w:author="Ilkka Rinne" w:date="2021-10-28T16:23:00Z"/>
          <w:rFonts w:asciiTheme="minorHAnsi" w:eastAsiaTheme="minorEastAsia" w:hAnsiTheme="minorHAnsi" w:cstheme="minorBidi"/>
          <w:b w:val="0"/>
          <w:noProof/>
          <w:sz w:val="24"/>
          <w:szCs w:val="24"/>
          <w:lang w:eastAsia="en-GB"/>
        </w:rPr>
      </w:pPr>
      <w:ins w:id="20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9.10</w:t>
        </w:r>
        <w:r>
          <w:rPr>
            <w:rFonts w:asciiTheme="minorHAnsi" w:eastAsiaTheme="minorEastAsia" w:hAnsiTheme="minorHAnsi" w:cstheme="minorBidi"/>
            <w:b w:val="0"/>
            <w:noProof/>
            <w:sz w:val="24"/>
            <w:szCs w:val="24"/>
            <w:lang w:eastAsia="en-GB"/>
          </w:rPr>
          <w:tab/>
        </w:r>
        <w:r w:rsidRPr="009C37C8">
          <w:rPr>
            <w:rStyle w:val="Lienhypertexte"/>
            <w:noProof/>
          </w:rPr>
          <w:t>Codelists</w:t>
        </w:r>
        <w:r>
          <w:rPr>
            <w:noProof/>
            <w:webHidden/>
          </w:rPr>
          <w:tab/>
        </w:r>
        <w:r>
          <w:rPr>
            <w:noProof/>
            <w:webHidden/>
          </w:rPr>
          <w:fldChar w:fldCharType="begin"/>
        </w:r>
        <w:r>
          <w:rPr>
            <w:noProof/>
            <w:webHidden/>
          </w:rPr>
          <w:instrText xml:space="preserve"> PAGEREF _Toc86331006 \h </w:instrText>
        </w:r>
      </w:ins>
      <w:r>
        <w:rPr>
          <w:noProof/>
          <w:webHidden/>
        </w:rPr>
      </w:r>
      <w:r>
        <w:rPr>
          <w:noProof/>
          <w:webHidden/>
        </w:rPr>
        <w:fldChar w:fldCharType="separate"/>
      </w:r>
      <w:ins w:id="201" w:author="Ilkka Rinne" w:date="2021-10-28T16:24:00Z">
        <w:r>
          <w:rPr>
            <w:noProof/>
            <w:webHidden/>
          </w:rPr>
          <w:t>60</w:t>
        </w:r>
      </w:ins>
      <w:ins w:id="202" w:author="Ilkka Rinne" w:date="2021-10-28T16:23:00Z">
        <w:r>
          <w:rPr>
            <w:noProof/>
            <w:webHidden/>
          </w:rPr>
          <w:fldChar w:fldCharType="end"/>
        </w:r>
        <w:r w:rsidRPr="009C37C8">
          <w:rPr>
            <w:rStyle w:val="Lienhypertexte"/>
            <w:noProof/>
          </w:rPr>
          <w:fldChar w:fldCharType="end"/>
        </w:r>
      </w:ins>
    </w:p>
    <w:p w14:paraId="459D01F3" w14:textId="0D1BDFE2" w:rsidR="00BD2744" w:rsidRDefault="00BD2744">
      <w:pPr>
        <w:pStyle w:val="TM1"/>
        <w:rPr>
          <w:ins w:id="203" w:author="Ilkka Rinne" w:date="2021-10-28T16:23:00Z"/>
          <w:rFonts w:asciiTheme="minorHAnsi" w:eastAsiaTheme="minorEastAsia" w:hAnsiTheme="minorHAnsi" w:cstheme="minorBidi"/>
          <w:b w:val="0"/>
          <w:noProof/>
          <w:sz w:val="24"/>
          <w:szCs w:val="24"/>
          <w:lang w:eastAsia="en-GB"/>
        </w:rPr>
      </w:pPr>
      <w:ins w:id="20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w:t>
        </w:r>
        <w:r>
          <w:rPr>
            <w:rFonts w:asciiTheme="minorHAnsi" w:eastAsiaTheme="minorEastAsia" w:hAnsiTheme="minorHAnsi" w:cstheme="minorBidi"/>
            <w:b w:val="0"/>
            <w:noProof/>
            <w:sz w:val="24"/>
            <w:szCs w:val="24"/>
            <w:lang w:eastAsia="en-GB"/>
          </w:rPr>
          <w:tab/>
        </w:r>
        <w:r w:rsidRPr="009C37C8">
          <w:rPr>
            <w:rStyle w:val="Lienhypertexte"/>
            <w:noProof/>
          </w:rPr>
          <w:t>Basic Observations</w:t>
        </w:r>
        <w:r>
          <w:rPr>
            <w:noProof/>
            <w:webHidden/>
          </w:rPr>
          <w:tab/>
        </w:r>
        <w:r>
          <w:rPr>
            <w:noProof/>
            <w:webHidden/>
          </w:rPr>
          <w:fldChar w:fldCharType="begin"/>
        </w:r>
        <w:r>
          <w:rPr>
            <w:noProof/>
            <w:webHidden/>
          </w:rPr>
          <w:instrText xml:space="preserve"> PAGEREF _Toc86331007 \h </w:instrText>
        </w:r>
      </w:ins>
      <w:r>
        <w:rPr>
          <w:noProof/>
          <w:webHidden/>
        </w:rPr>
      </w:r>
      <w:r>
        <w:rPr>
          <w:noProof/>
          <w:webHidden/>
        </w:rPr>
        <w:fldChar w:fldCharType="separate"/>
      </w:r>
      <w:ins w:id="205" w:author="Ilkka Rinne" w:date="2021-10-28T16:24:00Z">
        <w:r>
          <w:rPr>
            <w:noProof/>
            <w:webHidden/>
          </w:rPr>
          <w:t>60</w:t>
        </w:r>
      </w:ins>
      <w:ins w:id="206" w:author="Ilkka Rinne" w:date="2021-10-28T16:23:00Z">
        <w:r>
          <w:rPr>
            <w:noProof/>
            <w:webHidden/>
          </w:rPr>
          <w:fldChar w:fldCharType="end"/>
        </w:r>
        <w:r w:rsidRPr="009C37C8">
          <w:rPr>
            <w:rStyle w:val="Lienhypertexte"/>
            <w:noProof/>
          </w:rPr>
          <w:fldChar w:fldCharType="end"/>
        </w:r>
      </w:ins>
    </w:p>
    <w:p w14:paraId="3360B400" w14:textId="24E7BA21" w:rsidR="00BD2744" w:rsidRDefault="00BD2744">
      <w:pPr>
        <w:pStyle w:val="TM2"/>
        <w:rPr>
          <w:ins w:id="207" w:author="Ilkka Rinne" w:date="2021-10-28T16:23:00Z"/>
          <w:rFonts w:asciiTheme="minorHAnsi" w:eastAsiaTheme="minorEastAsia" w:hAnsiTheme="minorHAnsi" w:cstheme="minorBidi"/>
          <w:b w:val="0"/>
          <w:noProof/>
          <w:sz w:val="24"/>
          <w:szCs w:val="24"/>
          <w:lang w:eastAsia="en-GB"/>
        </w:rPr>
      </w:pPr>
      <w:ins w:id="208" w:author="Ilkka Rinne" w:date="2021-10-28T16:23:00Z">
        <w:r w:rsidRPr="009C37C8">
          <w:rPr>
            <w:rStyle w:val="Lienhypertexte"/>
            <w:noProof/>
          </w:rPr>
          <w:lastRenderedPageBreak/>
          <w:fldChar w:fldCharType="begin"/>
        </w:r>
        <w:r w:rsidRPr="009C37C8">
          <w:rPr>
            <w:rStyle w:val="Lienhypertexte"/>
            <w:noProof/>
          </w:rPr>
          <w:instrText xml:space="preserve"> </w:instrText>
        </w:r>
        <w:r>
          <w:rPr>
            <w:noProof/>
          </w:rPr>
          <w:instrText>HYPERLINK \l "_Toc86331008"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10.1</w:t>
        </w:r>
        <w:r>
          <w:rPr>
            <w:rFonts w:asciiTheme="minorHAnsi" w:eastAsiaTheme="minorEastAsia" w:hAnsiTheme="minorHAnsi" w:cstheme="minorBidi"/>
            <w:b w:val="0"/>
            <w:noProof/>
            <w:sz w:val="24"/>
            <w:szCs w:val="24"/>
            <w:lang w:eastAsia="en-GB"/>
          </w:rPr>
          <w:tab/>
        </w:r>
        <w:r w:rsidRPr="009C37C8">
          <w:rPr>
            <w:rStyle w:val="Lienhypertexte"/>
            <w:noProof/>
          </w:rPr>
          <w:t>General</w:t>
        </w:r>
        <w:r>
          <w:rPr>
            <w:noProof/>
            <w:webHidden/>
          </w:rPr>
          <w:tab/>
        </w:r>
        <w:r>
          <w:rPr>
            <w:noProof/>
            <w:webHidden/>
          </w:rPr>
          <w:fldChar w:fldCharType="begin"/>
        </w:r>
        <w:r>
          <w:rPr>
            <w:noProof/>
            <w:webHidden/>
          </w:rPr>
          <w:instrText xml:space="preserve"> PAGEREF _Toc86331008 \h </w:instrText>
        </w:r>
      </w:ins>
      <w:r>
        <w:rPr>
          <w:noProof/>
          <w:webHidden/>
        </w:rPr>
      </w:r>
      <w:r>
        <w:rPr>
          <w:noProof/>
          <w:webHidden/>
        </w:rPr>
        <w:fldChar w:fldCharType="separate"/>
      </w:r>
      <w:ins w:id="209" w:author="Ilkka Rinne" w:date="2021-10-28T16:24:00Z">
        <w:r>
          <w:rPr>
            <w:noProof/>
            <w:webHidden/>
          </w:rPr>
          <w:t>60</w:t>
        </w:r>
      </w:ins>
      <w:ins w:id="210" w:author="Ilkka Rinne" w:date="2021-10-28T16:23:00Z">
        <w:r>
          <w:rPr>
            <w:noProof/>
            <w:webHidden/>
          </w:rPr>
          <w:fldChar w:fldCharType="end"/>
        </w:r>
        <w:r w:rsidRPr="009C37C8">
          <w:rPr>
            <w:rStyle w:val="Lienhypertexte"/>
            <w:noProof/>
          </w:rPr>
          <w:fldChar w:fldCharType="end"/>
        </w:r>
      </w:ins>
    </w:p>
    <w:p w14:paraId="1FE62CFC" w14:textId="64BE5C97" w:rsidR="00BD2744" w:rsidRDefault="00BD2744">
      <w:pPr>
        <w:pStyle w:val="TM2"/>
        <w:rPr>
          <w:ins w:id="211" w:author="Ilkka Rinne" w:date="2021-10-28T16:23:00Z"/>
          <w:rFonts w:asciiTheme="minorHAnsi" w:eastAsiaTheme="minorEastAsia" w:hAnsiTheme="minorHAnsi" w:cstheme="minorBidi"/>
          <w:b w:val="0"/>
          <w:noProof/>
          <w:sz w:val="24"/>
          <w:szCs w:val="24"/>
          <w:lang w:eastAsia="en-GB"/>
        </w:rPr>
      </w:pPr>
      <w:ins w:id="21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"_Toc86331009"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10.2</w:t>
        </w:r>
        <w:r>
          <w:rPr>
            <w:rFonts w:asciiTheme="minorHAnsi" w:eastAsiaTheme="minorEastAsia" w:hAnsiTheme="minorHAnsi" w:cstheme="minorBidi"/>
            <w:b w:val="0"/>
            <w:noProof/>
            <w:sz w:val="24"/>
            <w:szCs w:val="24"/>
            <w:lang w:eastAsia="en-GB"/>
          </w:rPr>
          <w:tab/>
        </w:r>
        <w:r w:rsidRPr="009C37C8">
          <w:rPr>
            <w:rStyle w:val="Lienhypertexte"/>
            <w:noProof/>
          </w:rPr>
          <w:t>Observation</w:t>
        </w:r>
        <w:r>
          <w:rPr>
            <w:noProof/>
            <w:webHidden/>
          </w:rPr>
          <w:tab/>
        </w:r>
        <w:r>
          <w:rPr>
            <w:noProof/>
            <w:webHidden/>
          </w:rPr>
          <w:fldChar w:fldCharType="begin"/>
        </w:r>
        <w:r>
          <w:rPr>
            <w:noProof/>
            <w:webHidden/>
          </w:rPr>
          <w:instrText xml:space="preserve"> PAGEREF _Toc86331009 \h </w:instrText>
        </w:r>
      </w:ins>
      <w:r>
        <w:rPr>
          <w:noProof/>
          <w:webHidden/>
        </w:rPr>
      </w:r>
      <w:r>
        <w:rPr>
          <w:noProof/>
          <w:webHidden/>
        </w:rPr>
        <w:fldChar w:fldCharType="separate"/>
      </w:r>
      <w:ins w:id="213" w:author="Ilkka Rinne" w:date="2021-10-28T16:24:00Z">
        <w:r>
          <w:rPr>
            <w:noProof/>
            <w:webHidden/>
          </w:rPr>
          <w:t>62</w:t>
        </w:r>
      </w:ins>
      <w:ins w:id="214" w:author="Ilkka Rinne" w:date="2021-10-28T16:23:00Z">
        <w:r>
          <w:rPr>
            <w:noProof/>
            <w:webHidden/>
          </w:rPr>
          <w:fldChar w:fldCharType="end"/>
        </w:r>
        <w:r w:rsidRPr="009C37C8">
          <w:rPr>
            <w:rStyle w:val="Lienhypertexte"/>
            <w:noProof/>
          </w:rPr>
          <w:fldChar w:fldCharType="end"/>
        </w:r>
      </w:ins>
    </w:p>
    <w:p w14:paraId="5C586FE0" w14:textId="04DC1192" w:rsidR="00BD2744" w:rsidRDefault="00BD2744">
      <w:pPr>
        <w:pStyle w:val="TM2"/>
        <w:rPr>
          <w:ins w:id="215" w:author="Ilkka Rinne" w:date="2021-10-28T16:23:00Z"/>
          <w:rFonts w:asciiTheme="minorHAnsi" w:eastAsiaTheme="minorEastAsia" w:hAnsiTheme="minorHAnsi" w:cstheme="minorBidi"/>
          <w:b w:val="0"/>
          <w:noProof/>
          <w:sz w:val="24"/>
          <w:szCs w:val="24"/>
          <w:lang w:eastAsia="en-GB"/>
        </w:rPr>
      </w:pPr>
      <w:ins w:id="21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10.3</w:t>
        </w:r>
        <w:r>
          <w:rPr>
            <w:rFonts w:asciiTheme="minorHAnsi" w:eastAsiaTheme="minorEastAsia" w:hAnsiTheme="minorHAnsi" w:cstheme="minorBidi"/>
            <w:b w:val="0"/>
            <w:noProof/>
            <w:sz w:val="24"/>
            <w:szCs w:val="24"/>
            <w:lang w:eastAsia="en-GB"/>
          </w:rPr>
          <w:tab/>
        </w:r>
        <w:r w:rsidRPr="009C37C8">
          <w:rPr>
            <w:rStyle w:val="Lienhypertexte"/>
            <w:noProof/>
          </w:rPr>
          <w:t>ObservationCharacteristics</w:t>
        </w:r>
        <w:r>
          <w:rPr>
            <w:noProof/>
            <w:webHidden/>
          </w:rPr>
          <w:tab/>
        </w:r>
        <w:r>
          <w:rPr>
            <w:noProof/>
            <w:webHidden/>
          </w:rPr>
          <w:fldChar w:fldCharType="begin"/>
        </w:r>
        <w:r>
          <w:rPr>
            <w:noProof/>
            <w:webHidden/>
          </w:rPr>
          <w:instrText xml:space="preserve"> PAGEREF _Toc86331010 \h </w:instrText>
        </w:r>
      </w:ins>
      <w:r>
        <w:rPr>
          <w:noProof/>
          <w:webHidden/>
        </w:rPr>
      </w:r>
      <w:r>
        <w:rPr>
          <w:noProof/>
          <w:webHidden/>
        </w:rPr>
        <w:fldChar w:fldCharType="separate"/>
      </w:r>
      <w:ins w:id="217" w:author="Ilkka Rinne" w:date="2021-10-28T16:24:00Z">
        <w:r>
          <w:rPr>
            <w:noProof/>
            <w:webHidden/>
          </w:rPr>
          <w:t>63</w:t>
        </w:r>
      </w:ins>
      <w:ins w:id="218" w:author="Ilkka Rinne" w:date="2021-10-28T16:23:00Z">
        <w:r>
          <w:rPr>
            <w:noProof/>
            <w:webHidden/>
          </w:rPr>
          <w:fldChar w:fldCharType="end"/>
        </w:r>
        <w:r w:rsidRPr="009C37C8">
          <w:rPr>
            <w:rStyle w:val="Lienhypertexte"/>
            <w:noProof/>
          </w:rPr>
          <w:fldChar w:fldCharType="end"/>
        </w:r>
      </w:ins>
    </w:p>
    <w:p w14:paraId="47C8C448" w14:textId="0F9486EC" w:rsidR="00BD2744" w:rsidRDefault="00BD2744">
      <w:pPr>
        <w:pStyle w:val="TM2"/>
        <w:rPr>
          <w:ins w:id="219" w:author="Ilkka Rinne" w:date="2021-10-28T16:23:00Z"/>
          <w:rFonts w:asciiTheme="minorHAnsi" w:eastAsiaTheme="minorEastAsia" w:hAnsiTheme="minorHAnsi" w:cstheme="minorBidi"/>
          <w:b w:val="0"/>
          <w:noProof/>
          <w:sz w:val="24"/>
          <w:szCs w:val="24"/>
          <w:lang w:eastAsia="en-GB"/>
        </w:rPr>
      </w:pPr>
      <w:ins w:id="22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10.4</w:t>
        </w:r>
        <w:r>
          <w:rPr>
            <w:rFonts w:asciiTheme="minorHAnsi" w:eastAsiaTheme="minorEastAsia" w:hAnsiTheme="minorHAnsi" w:cstheme="minorBidi"/>
            <w:b w:val="0"/>
            <w:noProof/>
            <w:sz w:val="24"/>
            <w:szCs w:val="24"/>
            <w:lang w:eastAsia="en-GB"/>
          </w:rPr>
          <w:tab/>
        </w:r>
        <w:r w:rsidRPr="009C37C8">
          <w:rPr>
            <w:rStyle w:val="Lienhypertexte"/>
            <w:noProof/>
          </w:rPr>
          <w:t>ObservationCollection</w:t>
        </w:r>
        <w:r>
          <w:rPr>
            <w:noProof/>
            <w:webHidden/>
          </w:rPr>
          <w:tab/>
        </w:r>
        <w:r>
          <w:rPr>
            <w:noProof/>
            <w:webHidden/>
          </w:rPr>
          <w:fldChar w:fldCharType="begin"/>
        </w:r>
        <w:r>
          <w:rPr>
            <w:noProof/>
            <w:webHidden/>
          </w:rPr>
          <w:instrText xml:space="preserve"> PAGEREF _Toc86331011 \h </w:instrText>
        </w:r>
      </w:ins>
      <w:r>
        <w:rPr>
          <w:noProof/>
          <w:webHidden/>
        </w:rPr>
      </w:r>
      <w:r>
        <w:rPr>
          <w:noProof/>
          <w:webHidden/>
        </w:rPr>
        <w:fldChar w:fldCharType="separate"/>
      </w:r>
      <w:ins w:id="221" w:author="Ilkka Rinne" w:date="2021-10-28T16:24:00Z">
        <w:r>
          <w:rPr>
            <w:noProof/>
            <w:webHidden/>
          </w:rPr>
          <w:t>63</w:t>
        </w:r>
      </w:ins>
      <w:ins w:id="222" w:author="Ilkka Rinne" w:date="2021-10-28T16:23:00Z">
        <w:r>
          <w:rPr>
            <w:noProof/>
            <w:webHidden/>
          </w:rPr>
          <w:fldChar w:fldCharType="end"/>
        </w:r>
        <w:r w:rsidRPr="009C37C8">
          <w:rPr>
            <w:rStyle w:val="Lienhypertexte"/>
            <w:noProof/>
          </w:rPr>
          <w:fldChar w:fldCharType="end"/>
        </w:r>
      </w:ins>
    </w:p>
    <w:p w14:paraId="7C1EEB2C" w14:textId="7D9EA9A0" w:rsidR="00BD2744" w:rsidRDefault="00BD2744">
      <w:pPr>
        <w:pStyle w:val="TM2"/>
        <w:rPr>
          <w:ins w:id="223" w:author="Ilkka Rinne" w:date="2021-10-28T16:23:00Z"/>
          <w:rFonts w:asciiTheme="minorHAnsi" w:eastAsiaTheme="minorEastAsia" w:hAnsiTheme="minorHAnsi" w:cstheme="minorBidi"/>
          <w:b w:val="0"/>
          <w:noProof/>
          <w:sz w:val="24"/>
          <w:szCs w:val="24"/>
          <w:lang w:eastAsia="en-GB"/>
        </w:rPr>
      </w:pPr>
      <w:ins w:id="22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10.5</w:t>
        </w:r>
        <w:r>
          <w:rPr>
            <w:rFonts w:asciiTheme="minorHAnsi" w:eastAsiaTheme="minorEastAsia" w:hAnsiTheme="minorHAnsi" w:cstheme="minorBidi"/>
            <w:b w:val="0"/>
            <w:noProof/>
            <w:sz w:val="24"/>
            <w:szCs w:val="24"/>
            <w:lang w:eastAsia="en-GB"/>
          </w:rPr>
          <w:tab/>
        </w:r>
        <w:r w:rsidRPr="009C37C8">
          <w:rPr>
            <w:rStyle w:val="Lienhypertexte"/>
            <w:noProof/>
          </w:rPr>
          <w:t>ObservingCapability</w:t>
        </w:r>
        <w:r>
          <w:rPr>
            <w:noProof/>
            <w:webHidden/>
          </w:rPr>
          <w:tab/>
        </w:r>
        <w:r>
          <w:rPr>
            <w:noProof/>
            <w:webHidden/>
          </w:rPr>
          <w:fldChar w:fldCharType="begin"/>
        </w:r>
        <w:r>
          <w:rPr>
            <w:noProof/>
            <w:webHidden/>
          </w:rPr>
          <w:instrText xml:space="preserve"> PAGEREF _Toc86331012 \h </w:instrText>
        </w:r>
      </w:ins>
      <w:r>
        <w:rPr>
          <w:noProof/>
          <w:webHidden/>
        </w:rPr>
      </w:r>
      <w:r>
        <w:rPr>
          <w:noProof/>
          <w:webHidden/>
        </w:rPr>
        <w:fldChar w:fldCharType="separate"/>
      </w:r>
      <w:ins w:id="225" w:author="Ilkka Rinne" w:date="2021-10-28T16:24:00Z">
        <w:r>
          <w:rPr>
            <w:noProof/>
            <w:webHidden/>
          </w:rPr>
          <w:t>65</w:t>
        </w:r>
      </w:ins>
      <w:ins w:id="226" w:author="Ilkka Rinne" w:date="2021-10-28T16:23:00Z">
        <w:r>
          <w:rPr>
            <w:noProof/>
            <w:webHidden/>
          </w:rPr>
          <w:fldChar w:fldCharType="end"/>
        </w:r>
        <w:r w:rsidRPr="009C37C8">
          <w:rPr>
            <w:rStyle w:val="Lienhypertexte"/>
            <w:noProof/>
          </w:rPr>
          <w:fldChar w:fldCharType="end"/>
        </w:r>
      </w:ins>
    </w:p>
    <w:p w14:paraId="49310233" w14:textId="51211E12" w:rsidR="00BD2744" w:rsidRDefault="00BD2744">
      <w:pPr>
        <w:pStyle w:val="TM2"/>
        <w:rPr>
          <w:ins w:id="227" w:author="Ilkka Rinne" w:date="2021-10-28T16:23:00Z"/>
          <w:rFonts w:asciiTheme="minorHAnsi" w:eastAsiaTheme="minorEastAsia" w:hAnsiTheme="minorHAnsi" w:cstheme="minorBidi"/>
          <w:b w:val="0"/>
          <w:noProof/>
          <w:sz w:val="24"/>
          <w:szCs w:val="24"/>
          <w:lang w:eastAsia="en-GB"/>
        </w:rPr>
      </w:pPr>
      <w:ins w:id="22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10.6</w:t>
        </w:r>
        <w:r>
          <w:rPr>
            <w:rFonts w:asciiTheme="minorHAnsi" w:eastAsiaTheme="minorEastAsia" w:hAnsiTheme="minorHAnsi" w:cstheme="minorBidi"/>
            <w:b w:val="0"/>
            <w:noProof/>
            <w:sz w:val="24"/>
            <w:szCs w:val="24"/>
            <w:lang w:eastAsia="en-GB"/>
          </w:rPr>
          <w:tab/>
        </w:r>
        <w:r w:rsidRPr="009C37C8">
          <w:rPr>
            <w:rStyle w:val="Lienhypertexte"/>
            <w:noProof/>
          </w:rPr>
          <w:t>ObservableProperty</w:t>
        </w:r>
        <w:r>
          <w:rPr>
            <w:noProof/>
            <w:webHidden/>
          </w:rPr>
          <w:tab/>
        </w:r>
        <w:r>
          <w:rPr>
            <w:noProof/>
            <w:webHidden/>
          </w:rPr>
          <w:fldChar w:fldCharType="begin"/>
        </w:r>
        <w:r>
          <w:rPr>
            <w:noProof/>
            <w:webHidden/>
          </w:rPr>
          <w:instrText xml:space="preserve"> PAGEREF _Toc86331013 \h </w:instrText>
        </w:r>
      </w:ins>
      <w:r>
        <w:rPr>
          <w:noProof/>
          <w:webHidden/>
        </w:rPr>
      </w:r>
      <w:r>
        <w:rPr>
          <w:noProof/>
          <w:webHidden/>
        </w:rPr>
        <w:fldChar w:fldCharType="separate"/>
      </w:r>
      <w:ins w:id="229" w:author="Ilkka Rinne" w:date="2021-10-28T16:24:00Z">
        <w:r>
          <w:rPr>
            <w:noProof/>
            <w:webHidden/>
          </w:rPr>
          <w:t>67</w:t>
        </w:r>
      </w:ins>
      <w:ins w:id="230" w:author="Ilkka Rinne" w:date="2021-10-28T16:23:00Z">
        <w:r>
          <w:rPr>
            <w:noProof/>
            <w:webHidden/>
          </w:rPr>
          <w:fldChar w:fldCharType="end"/>
        </w:r>
        <w:r w:rsidRPr="009C37C8">
          <w:rPr>
            <w:rStyle w:val="Lienhypertexte"/>
            <w:noProof/>
          </w:rPr>
          <w:fldChar w:fldCharType="end"/>
        </w:r>
      </w:ins>
    </w:p>
    <w:p w14:paraId="782E4B3F" w14:textId="47E916D0" w:rsidR="00BD2744" w:rsidRDefault="00BD2744">
      <w:pPr>
        <w:pStyle w:val="TM2"/>
        <w:rPr>
          <w:ins w:id="231" w:author="Ilkka Rinne" w:date="2021-10-28T16:23:00Z"/>
          <w:rFonts w:asciiTheme="minorHAnsi" w:eastAsiaTheme="minorEastAsia" w:hAnsiTheme="minorHAnsi" w:cstheme="minorBidi"/>
          <w:b w:val="0"/>
          <w:noProof/>
          <w:sz w:val="24"/>
          <w:szCs w:val="24"/>
          <w:lang w:eastAsia="en-GB"/>
        </w:rPr>
      </w:pPr>
      <w:ins w:id="23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10.7</w:t>
        </w:r>
        <w:r>
          <w:rPr>
            <w:rFonts w:asciiTheme="minorHAnsi" w:eastAsiaTheme="minorEastAsia" w:hAnsiTheme="minorHAnsi" w:cstheme="minorBidi"/>
            <w:b w:val="0"/>
            <w:noProof/>
            <w:sz w:val="24"/>
            <w:szCs w:val="24"/>
            <w:lang w:eastAsia="en-GB"/>
          </w:rPr>
          <w:tab/>
        </w:r>
        <w:r w:rsidRPr="009C37C8">
          <w:rPr>
            <w:rStyle w:val="Lienhypertexte"/>
            <w:noProof/>
          </w:rPr>
          <w:t>ObservingProcedure</w:t>
        </w:r>
        <w:r>
          <w:rPr>
            <w:noProof/>
            <w:webHidden/>
          </w:rPr>
          <w:tab/>
        </w:r>
        <w:r>
          <w:rPr>
            <w:noProof/>
            <w:webHidden/>
          </w:rPr>
          <w:fldChar w:fldCharType="begin"/>
        </w:r>
        <w:r>
          <w:rPr>
            <w:noProof/>
            <w:webHidden/>
          </w:rPr>
          <w:instrText xml:space="preserve"> PAGEREF _Toc86331014 \h </w:instrText>
        </w:r>
      </w:ins>
      <w:r>
        <w:rPr>
          <w:noProof/>
          <w:webHidden/>
        </w:rPr>
      </w:r>
      <w:r>
        <w:rPr>
          <w:noProof/>
          <w:webHidden/>
        </w:rPr>
        <w:fldChar w:fldCharType="separate"/>
      </w:r>
      <w:ins w:id="233" w:author="Ilkka Rinne" w:date="2021-10-28T16:24:00Z">
        <w:r>
          <w:rPr>
            <w:noProof/>
            <w:webHidden/>
          </w:rPr>
          <w:t>68</w:t>
        </w:r>
      </w:ins>
      <w:ins w:id="234" w:author="Ilkka Rinne" w:date="2021-10-28T16:23:00Z">
        <w:r>
          <w:rPr>
            <w:noProof/>
            <w:webHidden/>
          </w:rPr>
          <w:fldChar w:fldCharType="end"/>
        </w:r>
        <w:r w:rsidRPr="009C37C8">
          <w:rPr>
            <w:rStyle w:val="Lienhypertexte"/>
            <w:noProof/>
          </w:rPr>
          <w:fldChar w:fldCharType="end"/>
        </w:r>
      </w:ins>
    </w:p>
    <w:p w14:paraId="23099F3B" w14:textId="79B64577" w:rsidR="00BD2744" w:rsidRDefault="00BD2744">
      <w:pPr>
        <w:pStyle w:val="TM2"/>
        <w:rPr>
          <w:ins w:id="235" w:author="Ilkka Rinne" w:date="2021-10-28T16:23:00Z"/>
          <w:rFonts w:asciiTheme="minorHAnsi" w:eastAsiaTheme="minorEastAsia" w:hAnsiTheme="minorHAnsi" w:cstheme="minorBidi"/>
          <w:b w:val="0"/>
          <w:noProof/>
          <w:sz w:val="24"/>
          <w:szCs w:val="24"/>
          <w:lang w:eastAsia="en-GB"/>
        </w:rPr>
      </w:pPr>
      <w:ins w:id="23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10.8</w:t>
        </w:r>
        <w:r>
          <w:rPr>
            <w:rFonts w:asciiTheme="minorHAnsi" w:eastAsiaTheme="minorEastAsia" w:hAnsiTheme="minorHAnsi" w:cstheme="minorBidi"/>
            <w:b w:val="0"/>
            <w:noProof/>
            <w:sz w:val="24"/>
            <w:szCs w:val="24"/>
            <w:lang w:eastAsia="en-GB"/>
          </w:rPr>
          <w:tab/>
        </w:r>
        <w:r w:rsidRPr="009C37C8">
          <w:rPr>
            <w:rStyle w:val="Lienhypertexte"/>
            <w:noProof/>
          </w:rPr>
          <w:t>Observer</w:t>
        </w:r>
        <w:r>
          <w:rPr>
            <w:noProof/>
            <w:webHidden/>
          </w:rPr>
          <w:tab/>
        </w:r>
        <w:r>
          <w:rPr>
            <w:noProof/>
            <w:webHidden/>
          </w:rPr>
          <w:fldChar w:fldCharType="begin"/>
        </w:r>
        <w:r>
          <w:rPr>
            <w:noProof/>
            <w:webHidden/>
          </w:rPr>
          <w:instrText xml:space="preserve"> PAGEREF _Toc86331015 \h </w:instrText>
        </w:r>
      </w:ins>
      <w:r>
        <w:rPr>
          <w:noProof/>
          <w:webHidden/>
        </w:rPr>
      </w:r>
      <w:r>
        <w:rPr>
          <w:noProof/>
          <w:webHidden/>
        </w:rPr>
        <w:fldChar w:fldCharType="separate"/>
      </w:r>
      <w:ins w:id="237" w:author="Ilkka Rinne" w:date="2021-10-28T16:24:00Z">
        <w:r>
          <w:rPr>
            <w:noProof/>
            <w:webHidden/>
          </w:rPr>
          <w:t>69</w:t>
        </w:r>
      </w:ins>
      <w:ins w:id="238" w:author="Ilkka Rinne" w:date="2021-10-28T16:23:00Z">
        <w:r>
          <w:rPr>
            <w:noProof/>
            <w:webHidden/>
          </w:rPr>
          <w:fldChar w:fldCharType="end"/>
        </w:r>
        <w:r w:rsidRPr="009C37C8">
          <w:rPr>
            <w:rStyle w:val="Lienhypertexte"/>
            <w:noProof/>
          </w:rPr>
          <w:fldChar w:fldCharType="end"/>
        </w:r>
      </w:ins>
    </w:p>
    <w:p w14:paraId="432E7147" w14:textId="2238E1E3" w:rsidR="00BD2744" w:rsidRDefault="00BD2744">
      <w:pPr>
        <w:pStyle w:val="TM2"/>
        <w:rPr>
          <w:ins w:id="239" w:author="Ilkka Rinne" w:date="2021-10-28T16:23:00Z"/>
          <w:rFonts w:asciiTheme="minorHAnsi" w:eastAsiaTheme="minorEastAsia" w:hAnsiTheme="minorHAnsi" w:cstheme="minorBidi"/>
          <w:b w:val="0"/>
          <w:noProof/>
          <w:sz w:val="24"/>
          <w:szCs w:val="24"/>
          <w:lang w:eastAsia="en-GB"/>
        </w:rPr>
      </w:pPr>
      <w:ins w:id="24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10.9</w:t>
        </w:r>
        <w:r>
          <w:rPr>
            <w:rFonts w:asciiTheme="minorHAnsi" w:eastAsiaTheme="minorEastAsia" w:hAnsiTheme="minorHAnsi" w:cstheme="minorBidi"/>
            <w:b w:val="0"/>
            <w:noProof/>
            <w:sz w:val="24"/>
            <w:szCs w:val="24"/>
            <w:lang w:eastAsia="en-GB"/>
          </w:rPr>
          <w:tab/>
        </w:r>
        <w:r w:rsidRPr="009C37C8">
          <w:rPr>
            <w:rStyle w:val="Lienhypertexte"/>
            <w:noProof/>
          </w:rPr>
          <w:t>Host</w:t>
        </w:r>
        <w:r>
          <w:rPr>
            <w:noProof/>
            <w:webHidden/>
          </w:rPr>
          <w:tab/>
        </w:r>
        <w:r>
          <w:rPr>
            <w:noProof/>
            <w:webHidden/>
          </w:rPr>
          <w:fldChar w:fldCharType="begin"/>
        </w:r>
        <w:r>
          <w:rPr>
            <w:noProof/>
            <w:webHidden/>
          </w:rPr>
          <w:instrText xml:space="preserve"> PAGEREF _Toc86331016 \h </w:instrText>
        </w:r>
      </w:ins>
      <w:r>
        <w:rPr>
          <w:noProof/>
          <w:webHidden/>
        </w:rPr>
      </w:r>
      <w:r>
        <w:rPr>
          <w:noProof/>
          <w:webHidden/>
        </w:rPr>
        <w:fldChar w:fldCharType="separate"/>
      </w:r>
      <w:ins w:id="241" w:author="Ilkka Rinne" w:date="2021-10-28T16:24:00Z">
        <w:r>
          <w:rPr>
            <w:noProof/>
            <w:webHidden/>
          </w:rPr>
          <w:t>70</w:t>
        </w:r>
      </w:ins>
      <w:ins w:id="242" w:author="Ilkka Rinne" w:date="2021-10-28T16:23:00Z">
        <w:r>
          <w:rPr>
            <w:noProof/>
            <w:webHidden/>
          </w:rPr>
          <w:fldChar w:fldCharType="end"/>
        </w:r>
        <w:r w:rsidRPr="009C37C8">
          <w:rPr>
            <w:rStyle w:val="Lienhypertexte"/>
            <w:noProof/>
          </w:rPr>
          <w:fldChar w:fldCharType="end"/>
        </w:r>
      </w:ins>
    </w:p>
    <w:p w14:paraId="67BC7846" w14:textId="2985CBC8" w:rsidR="00BD2744" w:rsidRDefault="00BD2744">
      <w:pPr>
        <w:pStyle w:val="TM2"/>
        <w:rPr>
          <w:ins w:id="243" w:author="Ilkka Rinne" w:date="2021-10-28T16:23:00Z"/>
          <w:rFonts w:asciiTheme="minorHAnsi" w:eastAsiaTheme="minorEastAsia" w:hAnsiTheme="minorHAnsi" w:cstheme="minorBidi"/>
          <w:b w:val="0"/>
          <w:noProof/>
          <w:sz w:val="24"/>
          <w:szCs w:val="24"/>
          <w:lang w:eastAsia="en-GB"/>
        </w:rPr>
      </w:pPr>
      <w:ins w:id="24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"_Toc86331019"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10.10</w:t>
        </w:r>
        <w:r>
          <w:rPr>
            <w:rFonts w:asciiTheme="minorHAnsi" w:eastAsiaTheme="minorEastAsia" w:hAnsiTheme="minorHAnsi" w:cstheme="minorBidi"/>
            <w:b w:val="0"/>
            <w:noProof/>
            <w:sz w:val="24"/>
            <w:szCs w:val="24"/>
            <w:lang w:eastAsia="en-GB"/>
          </w:rPr>
          <w:tab/>
        </w:r>
        <w:r w:rsidRPr="009C37C8">
          <w:rPr>
            <w:rStyle w:val="Lienhypertexte"/>
            <w:noProof/>
          </w:rPr>
          <w:t>Deployment</w:t>
        </w:r>
        <w:r>
          <w:rPr>
            <w:noProof/>
            <w:webHidden/>
          </w:rPr>
          <w:tab/>
        </w:r>
        <w:r>
          <w:rPr>
            <w:noProof/>
            <w:webHidden/>
          </w:rPr>
          <w:fldChar w:fldCharType="begin"/>
        </w:r>
        <w:r>
          <w:rPr>
            <w:noProof/>
            <w:webHidden/>
          </w:rPr>
          <w:instrText xml:space="preserve"> PAGEREF _Toc86331019 \h </w:instrText>
        </w:r>
      </w:ins>
      <w:r>
        <w:rPr>
          <w:noProof/>
          <w:webHidden/>
        </w:rPr>
      </w:r>
      <w:r>
        <w:rPr>
          <w:noProof/>
          <w:webHidden/>
        </w:rPr>
        <w:fldChar w:fldCharType="separate"/>
      </w:r>
      <w:ins w:id="245" w:author="Ilkka Rinne" w:date="2021-10-28T16:24:00Z">
        <w:r>
          <w:rPr>
            <w:noProof/>
            <w:webHidden/>
          </w:rPr>
          <w:t>71</w:t>
        </w:r>
      </w:ins>
      <w:ins w:id="246" w:author="Ilkka Rinne" w:date="2021-10-28T16:23:00Z">
        <w:r>
          <w:rPr>
            <w:noProof/>
            <w:webHidden/>
          </w:rPr>
          <w:fldChar w:fldCharType="end"/>
        </w:r>
        <w:r w:rsidRPr="009C37C8">
          <w:rPr>
            <w:rStyle w:val="Lienhypertexte"/>
            <w:noProof/>
          </w:rPr>
          <w:fldChar w:fldCharType="end"/>
        </w:r>
      </w:ins>
    </w:p>
    <w:p w14:paraId="445EFA35" w14:textId="26533A06" w:rsidR="00BD2744" w:rsidRDefault="00BD2744">
      <w:pPr>
        <w:pStyle w:val="TM2"/>
        <w:rPr>
          <w:ins w:id="247" w:author="Ilkka Rinne" w:date="2021-10-28T16:23:00Z"/>
          <w:rFonts w:asciiTheme="minorHAnsi" w:eastAsiaTheme="minorEastAsia" w:hAnsiTheme="minorHAnsi" w:cstheme="minorBidi"/>
          <w:b w:val="0"/>
          <w:noProof/>
          <w:sz w:val="24"/>
          <w:szCs w:val="24"/>
          <w:lang w:eastAsia="en-GB"/>
        </w:rPr>
      </w:pPr>
      <w:ins w:id="24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"_Toc86331022"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10.11</w:t>
        </w:r>
        <w:r>
          <w:rPr>
            <w:rFonts w:asciiTheme="minorHAnsi" w:eastAsiaTheme="minorEastAsia" w:hAnsiTheme="minorHAnsi" w:cstheme="minorBidi"/>
            <w:b w:val="0"/>
            <w:noProof/>
            <w:sz w:val="24"/>
            <w:szCs w:val="24"/>
            <w:lang w:eastAsia="en-GB"/>
          </w:rPr>
          <w:tab/>
        </w:r>
        <w:r w:rsidRPr="009C37C8">
          <w:rPr>
            <w:rStyle w:val="Lienhypertexte"/>
            <w:noProof/>
          </w:rPr>
          <w:t>GenericDomainFeature</w:t>
        </w:r>
        <w:r>
          <w:rPr>
            <w:noProof/>
            <w:webHidden/>
          </w:rPr>
          <w:tab/>
        </w:r>
        <w:r>
          <w:rPr>
            <w:noProof/>
            <w:webHidden/>
          </w:rPr>
          <w:fldChar w:fldCharType="begin"/>
        </w:r>
        <w:r>
          <w:rPr>
            <w:noProof/>
            <w:webHidden/>
          </w:rPr>
          <w:instrText xml:space="preserve"> PAGEREF _Toc86331022 \h </w:instrText>
        </w:r>
      </w:ins>
      <w:r>
        <w:rPr>
          <w:noProof/>
          <w:webHidden/>
        </w:rPr>
      </w:r>
      <w:r>
        <w:rPr>
          <w:noProof/>
          <w:webHidden/>
        </w:rPr>
        <w:fldChar w:fldCharType="separate"/>
      </w:r>
      <w:ins w:id="249" w:author="Ilkka Rinne" w:date="2021-10-28T16:24:00Z">
        <w:r>
          <w:rPr>
            <w:noProof/>
            <w:webHidden/>
          </w:rPr>
          <w:t>72</w:t>
        </w:r>
      </w:ins>
      <w:ins w:id="250" w:author="Ilkka Rinne" w:date="2021-10-28T16:23:00Z">
        <w:r>
          <w:rPr>
            <w:noProof/>
            <w:webHidden/>
          </w:rPr>
          <w:fldChar w:fldCharType="end"/>
        </w:r>
        <w:r w:rsidRPr="009C37C8">
          <w:rPr>
            <w:rStyle w:val="Lienhypertexte"/>
            <w:noProof/>
          </w:rPr>
          <w:fldChar w:fldCharType="end"/>
        </w:r>
      </w:ins>
    </w:p>
    <w:p w14:paraId="0AB1A8DC" w14:textId="45FF3AC9" w:rsidR="00BD2744" w:rsidRDefault="00BD2744">
      <w:pPr>
        <w:pStyle w:val="TM2"/>
        <w:rPr>
          <w:ins w:id="251" w:author="Ilkka Rinne" w:date="2021-10-28T16:23:00Z"/>
          <w:rFonts w:asciiTheme="minorHAnsi" w:eastAsiaTheme="minorEastAsia" w:hAnsiTheme="minorHAnsi" w:cstheme="minorBidi"/>
          <w:b w:val="0"/>
          <w:noProof/>
          <w:sz w:val="24"/>
          <w:szCs w:val="24"/>
          <w:lang w:eastAsia="en-GB"/>
        </w:rPr>
      </w:pPr>
      <w:ins w:id="25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"_Toc86331023"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10.12</w:t>
        </w:r>
        <w:r>
          <w:rPr>
            <w:rFonts w:asciiTheme="minorHAnsi" w:eastAsiaTheme="minorEastAsia" w:hAnsiTheme="minorHAnsi" w:cstheme="minorBidi"/>
            <w:b w:val="0"/>
            <w:noProof/>
            <w:sz w:val="24"/>
            <w:szCs w:val="24"/>
            <w:lang w:eastAsia="en-GB"/>
          </w:rPr>
          <w:tab/>
        </w:r>
        <w:r w:rsidRPr="009C37C8">
          <w:rPr>
            <w:rStyle w:val="Lienhypertexte"/>
            <w:noProof/>
          </w:rPr>
          <w:t>Codelists</w:t>
        </w:r>
        <w:r>
          <w:rPr>
            <w:noProof/>
            <w:webHidden/>
          </w:rPr>
          <w:tab/>
        </w:r>
        <w:r>
          <w:rPr>
            <w:noProof/>
            <w:webHidden/>
          </w:rPr>
          <w:fldChar w:fldCharType="begin"/>
        </w:r>
        <w:r>
          <w:rPr>
            <w:noProof/>
            <w:webHidden/>
          </w:rPr>
          <w:instrText xml:space="preserve"> PAGEREF _Toc86331023 \h </w:instrText>
        </w:r>
      </w:ins>
      <w:r>
        <w:rPr>
          <w:noProof/>
          <w:webHidden/>
        </w:rPr>
      </w:r>
      <w:r>
        <w:rPr>
          <w:noProof/>
          <w:webHidden/>
        </w:rPr>
        <w:fldChar w:fldCharType="separate"/>
      </w:r>
      <w:ins w:id="253" w:author="Ilkka Rinne" w:date="2021-10-28T16:24:00Z">
        <w:r>
          <w:rPr>
            <w:noProof/>
            <w:webHidden/>
          </w:rPr>
          <w:t>73</w:t>
        </w:r>
      </w:ins>
      <w:ins w:id="254" w:author="Ilkka Rinne" w:date="2021-10-28T16:23:00Z">
        <w:r>
          <w:rPr>
            <w:noProof/>
            <w:webHidden/>
          </w:rPr>
          <w:fldChar w:fldCharType="end"/>
        </w:r>
        <w:r w:rsidRPr="009C37C8">
          <w:rPr>
            <w:rStyle w:val="Lienhypertexte"/>
            <w:noProof/>
          </w:rPr>
          <w:fldChar w:fldCharType="end"/>
        </w:r>
      </w:ins>
    </w:p>
    <w:p w14:paraId="5CA7BF16" w14:textId="03B96CA2" w:rsidR="00BD2744" w:rsidRDefault="00BD2744">
      <w:pPr>
        <w:pStyle w:val="TM1"/>
        <w:rPr>
          <w:ins w:id="255" w:author="Ilkka Rinne" w:date="2021-10-28T16:23:00Z"/>
          <w:rFonts w:asciiTheme="minorHAnsi" w:eastAsiaTheme="minorEastAsia" w:hAnsiTheme="minorHAnsi" w:cstheme="minorBidi"/>
          <w:b w:val="0"/>
          <w:noProof/>
          <w:sz w:val="24"/>
          <w:szCs w:val="24"/>
          <w:lang w:eastAsia="en-GB"/>
        </w:rPr>
      </w:pPr>
      <w:ins w:id="25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"_Toc86331024"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w:t>
        </w:r>
        <w:r>
          <w:rPr>
            <w:rFonts w:asciiTheme="minorHAnsi" w:eastAsiaTheme="minorEastAsia" w:hAnsiTheme="minorHAnsi" w:cstheme="minorBidi"/>
            <w:b w:val="0"/>
            <w:noProof/>
            <w:sz w:val="24"/>
            <w:szCs w:val="24"/>
            <w:lang w:eastAsia="en-GB"/>
          </w:rPr>
          <w:tab/>
        </w:r>
        <w:r w:rsidRPr="009C37C8">
          <w:rPr>
            <w:rStyle w:val="Lienhypertexte"/>
            <w:noProof/>
          </w:rPr>
          <w:t>Conceptual Sample schema</w:t>
        </w:r>
        <w:r>
          <w:rPr>
            <w:noProof/>
            <w:webHidden/>
          </w:rPr>
          <w:tab/>
        </w:r>
        <w:r>
          <w:rPr>
            <w:noProof/>
            <w:webHidden/>
          </w:rPr>
          <w:fldChar w:fldCharType="begin"/>
        </w:r>
        <w:r>
          <w:rPr>
            <w:noProof/>
            <w:webHidden/>
          </w:rPr>
          <w:instrText xml:space="preserve"> PAGEREF _Toc86331024 \h </w:instrText>
        </w:r>
      </w:ins>
      <w:r>
        <w:rPr>
          <w:noProof/>
          <w:webHidden/>
        </w:rPr>
      </w:r>
      <w:r>
        <w:rPr>
          <w:noProof/>
          <w:webHidden/>
        </w:rPr>
        <w:fldChar w:fldCharType="separate"/>
      </w:r>
      <w:ins w:id="257" w:author="Ilkka Rinne" w:date="2021-10-28T16:24:00Z">
        <w:r>
          <w:rPr>
            <w:noProof/>
            <w:webHidden/>
          </w:rPr>
          <w:t>77</w:t>
        </w:r>
      </w:ins>
      <w:ins w:id="258" w:author="Ilkka Rinne" w:date="2021-10-28T16:23:00Z">
        <w:r>
          <w:rPr>
            <w:noProof/>
            <w:webHidden/>
          </w:rPr>
          <w:fldChar w:fldCharType="end"/>
        </w:r>
        <w:r w:rsidRPr="009C37C8">
          <w:rPr>
            <w:rStyle w:val="Lienhypertexte"/>
            <w:noProof/>
          </w:rPr>
          <w:fldChar w:fldCharType="end"/>
        </w:r>
      </w:ins>
    </w:p>
    <w:p w14:paraId="2A5A8D8E" w14:textId="591B9004" w:rsidR="00BD2744" w:rsidRDefault="00BD2744">
      <w:pPr>
        <w:pStyle w:val="TM2"/>
        <w:rPr>
          <w:ins w:id="259" w:author="Ilkka Rinne" w:date="2021-10-28T16:23:00Z"/>
          <w:rFonts w:asciiTheme="minorHAnsi" w:eastAsiaTheme="minorEastAsia" w:hAnsiTheme="minorHAnsi" w:cstheme="minorBidi"/>
          <w:b w:val="0"/>
          <w:noProof/>
          <w:sz w:val="24"/>
          <w:szCs w:val="24"/>
          <w:lang w:eastAsia="en-GB"/>
        </w:rPr>
      </w:pPr>
      <w:ins w:id="26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"_Toc86331025"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11.1</w:t>
        </w:r>
        <w:r>
          <w:rPr>
            <w:rFonts w:asciiTheme="minorHAnsi" w:eastAsiaTheme="minorEastAsia" w:hAnsiTheme="minorHAnsi" w:cstheme="minorBidi"/>
            <w:b w:val="0"/>
            <w:noProof/>
            <w:sz w:val="24"/>
            <w:szCs w:val="24"/>
            <w:lang w:eastAsia="en-GB"/>
          </w:rPr>
          <w:tab/>
        </w:r>
        <w:r w:rsidRPr="009C37C8">
          <w:rPr>
            <w:rStyle w:val="Lienhypertexte"/>
            <w:noProof/>
          </w:rPr>
          <w:t>General</w:t>
        </w:r>
        <w:r>
          <w:rPr>
            <w:noProof/>
            <w:webHidden/>
          </w:rPr>
          <w:tab/>
        </w:r>
        <w:r>
          <w:rPr>
            <w:noProof/>
            <w:webHidden/>
          </w:rPr>
          <w:fldChar w:fldCharType="begin"/>
        </w:r>
        <w:r>
          <w:rPr>
            <w:noProof/>
            <w:webHidden/>
          </w:rPr>
          <w:instrText xml:space="preserve"> PAGEREF _Toc86331025 \h </w:instrText>
        </w:r>
      </w:ins>
      <w:r>
        <w:rPr>
          <w:noProof/>
          <w:webHidden/>
        </w:rPr>
      </w:r>
      <w:r>
        <w:rPr>
          <w:noProof/>
          <w:webHidden/>
        </w:rPr>
        <w:fldChar w:fldCharType="separate"/>
      </w:r>
      <w:ins w:id="261" w:author="Ilkka Rinne" w:date="2021-10-28T16:24:00Z">
        <w:r>
          <w:rPr>
            <w:noProof/>
            <w:webHidden/>
          </w:rPr>
          <w:t>77</w:t>
        </w:r>
      </w:ins>
      <w:ins w:id="262" w:author="Ilkka Rinne" w:date="2021-10-28T16:23:00Z">
        <w:r>
          <w:rPr>
            <w:noProof/>
            <w:webHidden/>
          </w:rPr>
          <w:fldChar w:fldCharType="end"/>
        </w:r>
        <w:r w:rsidRPr="009C37C8">
          <w:rPr>
            <w:rStyle w:val="Lienhypertexte"/>
            <w:noProof/>
          </w:rPr>
          <w:fldChar w:fldCharType="end"/>
        </w:r>
      </w:ins>
    </w:p>
    <w:p w14:paraId="6EF53CE7" w14:textId="2EE6DB93" w:rsidR="00BD2744" w:rsidRDefault="00BD2744">
      <w:pPr>
        <w:pStyle w:val="TM2"/>
        <w:rPr>
          <w:ins w:id="263" w:author="Ilkka Rinne" w:date="2021-10-28T16:23:00Z"/>
          <w:rFonts w:asciiTheme="minorHAnsi" w:eastAsiaTheme="minorEastAsia" w:hAnsiTheme="minorHAnsi" w:cstheme="minorBidi"/>
          <w:b w:val="0"/>
          <w:noProof/>
          <w:sz w:val="24"/>
          <w:szCs w:val="24"/>
          <w:lang w:eastAsia="en-GB"/>
        </w:rPr>
      </w:pPr>
      <w:ins w:id="26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"_Toc86331028"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11.2</w:t>
        </w:r>
        <w:r>
          <w:rPr>
            <w:rFonts w:asciiTheme="minorHAnsi" w:eastAsiaTheme="minorEastAsia" w:hAnsiTheme="minorHAnsi" w:cstheme="minorBidi"/>
            <w:b w:val="0"/>
            <w:noProof/>
            <w:sz w:val="24"/>
            <w:szCs w:val="24"/>
            <w:lang w:eastAsia="en-GB"/>
          </w:rPr>
          <w:tab/>
        </w:r>
        <w:r w:rsidRPr="009C37C8">
          <w:rPr>
            <w:rStyle w:val="Lienhypertexte"/>
            <w:noProof/>
          </w:rPr>
          <w:t>Sample</w:t>
        </w:r>
        <w:r>
          <w:rPr>
            <w:noProof/>
            <w:webHidden/>
          </w:rPr>
          <w:tab/>
        </w:r>
        <w:r>
          <w:rPr>
            <w:noProof/>
            <w:webHidden/>
          </w:rPr>
          <w:fldChar w:fldCharType="begin"/>
        </w:r>
        <w:r>
          <w:rPr>
            <w:noProof/>
            <w:webHidden/>
          </w:rPr>
          <w:instrText xml:space="preserve"> PAGEREF _Toc86331028 \h </w:instrText>
        </w:r>
      </w:ins>
      <w:r>
        <w:rPr>
          <w:noProof/>
          <w:webHidden/>
        </w:rPr>
      </w:r>
      <w:r>
        <w:rPr>
          <w:noProof/>
          <w:webHidden/>
        </w:rPr>
        <w:fldChar w:fldCharType="separate"/>
      </w:r>
      <w:ins w:id="265" w:author="Ilkka Rinne" w:date="2021-10-28T16:24:00Z">
        <w:r>
          <w:rPr>
            <w:noProof/>
            <w:webHidden/>
          </w:rPr>
          <w:t>79</w:t>
        </w:r>
      </w:ins>
      <w:ins w:id="266" w:author="Ilkka Rinne" w:date="2021-10-28T16:23:00Z">
        <w:r>
          <w:rPr>
            <w:noProof/>
            <w:webHidden/>
          </w:rPr>
          <w:fldChar w:fldCharType="end"/>
        </w:r>
        <w:r w:rsidRPr="009C37C8">
          <w:rPr>
            <w:rStyle w:val="Lienhypertexte"/>
            <w:noProof/>
          </w:rPr>
          <w:fldChar w:fldCharType="end"/>
        </w:r>
      </w:ins>
    </w:p>
    <w:p w14:paraId="512E4C39" w14:textId="489DB449" w:rsidR="00BD2744" w:rsidRDefault="00BD2744">
      <w:pPr>
        <w:pStyle w:val="TM2"/>
        <w:rPr>
          <w:ins w:id="267" w:author="Ilkka Rinne" w:date="2021-10-28T16:23:00Z"/>
          <w:rFonts w:asciiTheme="minorHAnsi" w:eastAsiaTheme="minorEastAsia" w:hAnsiTheme="minorHAnsi" w:cstheme="minorBidi"/>
          <w:b w:val="0"/>
          <w:noProof/>
          <w:sz w:val="24"/>
          <w:szCs w:val="24"/>
          <w:lang w:eastAsia="en-GB"/>
        </w:rPr>
      </w:pPr>
      <w:ins w:id="26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"_Toc86331029"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11.3</w:t>
        </w:r>
        <w:r>
          <w:rPr>
            <w:rFonts w:asciiTheme="minorHAnsi" w:eastAsiaTheme="minorEastAsia" w:hAnsiTheme="minorHAnsi" w:cstheme="minorBidi"/>
            <w:b w:val="0"/>
            <w:noProof/>
            <w:sz w:val="24"/>
            <w:szCs w:val="24"/>
            <w:lang w:eastAsia="en-GB"/>
          </w:rPr>
          <w:tab/>
        </w:r>
        <w:r w:rsidRPr="009C37C8">
          <w:rPr>
            <w:rStyle w:val="Lienhypertexte"/>
            <w:noProof/>
          </w:rPr>
          <w:t>Sampling</w:t>
        </w:r>
        <w:r>
          <w:rPr>
            <w:noProof/>
            <w:webHidden/>
          </w:rPr>
          <w:tab/>
        </w:r>
        <w:r>
          <w:rPr>
            <w:noProof/>
            <w:webHidden/>
          </w:rPr>
          <w:fldChar w:fldCharType="begin"/>
        </w:r>
        <w:r>
          <w:rPr>
            <w:noProof/>
            <w:webHidden/>
          </w:rPr>
          <w:instrText xml:space="preserve"> PAGEREF _Toc86331029 \h </w:instrText>
        </w:r>
      </w:ins>
      <w:r>
        <w:rPr>
          <w:noProof/>
          <w:webHidden/>
        </w:rPr>
      </w:r>
      <w:r>
        <w:rPr>
          <w:noProof/>
          <w:webHidden/>
        </w:rPr>
        <w:fldChar w:fldCharType="separate"/>
      </w:r>
      <w:ins w:id="269" w:author="Ilkka Rinne" w:date="2021-10-28T16:24:00Z">
        <w:r>
          <w:rPr>
            <w:noProof/>
            <w:webHidden/>
          </w:rPr>
          <w:t>81</w:t>
        </w:r>
      </w:ins>
      <w:ins w:id="270" w:author="Ilkka Rinne" w:date="2021-10-28T16:23:00Z">
        <w:r>
          <w:rPr>
            <w:noProof/>
            <w:webHidden/>
          </w:rPr>
          <w:fldChar w:fldCharType="end"/>
        </w:r>
        <w:r w:rsidRPr="009C37C8">
          <w:rPr>
            <w:rStyle w:val="Lienhypertexte"/>
            <w:noProof/>
          </w:rPr>
          <w:fldChar w:fldCharType="end"/>
        </w:r>
      </w:ins>
    </w:p>
    <w:p w14:paraId="782F0C88" w14:textId="3A1ABDF4" w:rsidR="00BD2744" w:rsidRDefault="00BD2744">
      <w:pPr>
        <w:pStyle w:val="TM2"/>
        <w:rPr>
          <w:ins w:id="271" w:author="Ilkka Rinne" w:date="2021-10-28T16:23:00Z"/>
          <w:rFonts w:asciiTheme="minorHAnsi" w:eastAsiaTheme="minorEastAsia" w:hAnsiTheme="minorHAnsi" w:cstheme="minorBidi"/>
          <w:b w:val="0"/>
          <w:noProof/>
          <w:sz w:val="24"/>
          <w:szCs w:val="24"/>
          <w:lang w:eastAsia="en-GB"/>
        </w:rPr>
      </w:pPr>
      <w:ins w:id="27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11.4</w:t>
        </w:r>
        <w:r>
          <w:rPr>
            <w:rFonts w:asciiTheme="minorHAnsi" w:eastAsiaTheme="minorEastAsia" w:hAnsiTheme="minorHAnsi" w:cstheme="minorBidi"/>
            <w:b w:val="0"/>
            <w:noProof/>
            <w:sz w:val="24"/>
            <w:szCs w:val="24"/>
            <w:lang w:eastAsia="en-GB"/>
          </w:rPr>
          <w:tab/>
        </w:r>
        <w:r w:rsidRPr="009C37C8">
          <w:rPr>
            <w:rStyle w:val="Lienhypertexte"/>
            <w:noProof/>
          </w:rPr>
          <w:t>Sampler</w:t>
        </w:r>
        <w:r>
          <w:rPr>
            <w:noProof/>
            <w:webHidden/>
          </w:rPr>
          <w:tab/>
        </w:r>
        <w:r>
          <w:rPr>
            <w:noProof/>
            <w:webHidden/>
          </w:rPr>
          <w:fldChar w:fldCharType="begin"/>
        </w:r>
        <w:r>
          <w:rPr>
            <w:noProof/>
            <w:webHidden/>
          </w:rPr>
          <w:instrText xml:space="preserve"> PAGEREF _Toc86331030 \h </w:instrText>
        </w:r>
      </w:ins>
      <w:r>
        <w:rPr>
          <w:noProof/>
          <w:webHidden/>
        </w:rPr>
      </w:r>
      <w:r>
        <w:rPr>
          <w:noProof/>
          <w:webHidden/>
        </w:rPr>
        <w:fldChar w:fldCharType="separate"/>
      </w:r>
      <w:ins w:id="273" w:author="Ilkka Rinne" w:date="2021-10-28T16:24:00Z">
        <w:r>
          <w:rPr>
            <w:noProof/>
            <w:webHidden/>
          </w:rPr>
          <w:t>84</w:t>
        </w:r>
      </w:ins>
      <w:ins w:id="274" w:author="Ilkka Rinne" w:date="2021-10-28T16:23:00Z">
        <w:r>
          <w:rPr>
            <w:noProof/>
            <w:webHidden/>
          </w:rPr>
          <w:fldChar w:fldCharType="end"/>
        </w:r>
        <w:r w:rsidRPr="009C37C8">
          <w:rPr>
            <w:rStyle w:val="Lienhypertexte"/>
            <w:noProof/>
          </w:rPr>
          <w:fldChar w:fldCharType="end"/>
        </w:r>
      </w:ins>
    </w:p>
    <w:p w14:paraId="4000B7D7" w14:textId="31DA6168" w:rsidR="00BD2744" w:rsidRDefault="00BD2744">
      <w:pPr>
        <w:pStyle w:val="TM2"/>
        <w:rPr>
          <w:ins w:id="275" w:author="Ilkka Rinne" w:date="2021-10-28T16:23:00Z"/>
          <w:rFonts w:asciiTheme="minorHAnsi" w:eastAsiaTheme="minorEastAsia" w:hAnsiTheme="minorHAnsi" w:cstheme="minorBidi"/>
          <w:b w:val="0"/>
          <w:noProof/>
          <w:sz w:val="24"/>
          <w:szCs w:val="24"/>
          <w:lang w:eastAsia="en-GB"/>
        </w:rPr>
      </w:pPr>
      <w:ins w:id="27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11.5</w:t>
        </w:r>
        <w:r>
          <w:rPr>
            <w:rFonts w:asciiTheme="minorHAnsi" w:eastAsiaTheme="minorEastAsia" w:hAnsiTheme="minorHAnsi" w:cstheme="minorBidi"/>
            <w:b w:val="0"/>
            <w:noProof/>
            <w:sz w:val="24"/>
            <w:szCs w:val="24"/>
            <w:lang w:eastAsia="en-GB"/>
          </w:rPr>
          <w:tab/>
        </w:r>
        <w:r w:rsidRPr="009C37C8">
          <w:rPr>
            <w:rStyle w:val="Lienhypertexte"/>
            <w:noProof/>
          </w:rPr>
          <w:t>PreparationStep</w:t>
        </w:r>
        <w:r>
          <w:rPr>
            <w:noProof/>
            <w:webHidden/>
          </w:rPr>
          <w:tab/>
        </w:r>
        <w:r>
          <w:rPr>
            <w:noProof/>
            <w:webHidden/>
          </w:rPr>
          <w:fldChar w:fldCharType="begin"/>
        </w:r>
        <w:r>
          <w:rPr>
            <w:noProof/>
            <w:webHidden/>
          </w:rPr>
          <w:instrText xml:space="preserve"> PAGEREF _Toc86331031 \h </w:instrText>
        </w:r>
      </w:ins>
      <w:r>
        <w:rPr>
          <w:noProof/>
          <w:webHidden/>
        </w:rPr>
      </w:r>
      <w:r>
        <w:rPr>
          <w:noProof/>
          <w:webHidden/>
        </w:rPr>
        <w:fldChar w:fldCharType="separate"/>
      </w:r>
      <w:ins w:id="277" w:author="Ilkka Rinne" w:date="2021-10-28T16:24:00Z">
        <w:r>
          <w:rPr>
            <w:noProof/>
            <w:webHidden/>
          </w:rPr>
          <w:t>85</w:t>
        </w:r>
      </w:ins>
      <w:ins w:id="278" w:author="Ilkka Rinne" w:date="2021-10-28T16:23:00Z">
        <w:r>
          <w:rPr>
            <w:noProof/>
            <w:webHidden/>
          </w:rPr>
          <w:fldChar w:fldCharType="end"/>
        </w:r>
        <w:r w:rsidRPr="009C37C8">
          <w:rPr>
            <w:rStyle w:val="Lienhypertexte"/>
            <w:noProof/>
          </w:rPr>
          <w:fldChar w:fldCharType="end"/>
        </w:r>
      </w:ins>
    </w:p>
    <w:p w14:paraId="76998573" w14:textId="6A4B1E54" w:rsidR="00BD2744" w:rsidRDefault="00BD2744">
      <w:pPr>
        <w:pStyle w:val="TM2"/>
        <w:rPr>
          <w:ins w:id="279" w:author="Ilkka Rinne" w:date="2021-10-28T16:23:00Z"/>
          <w:rFonts w:asciiTheme="minorHAnsi" w:eastAsiaTheme="minorEastAsia" w:hAnsiTheme="minorHAnsi" w:cstheme="minorBidi"/>
          <w:b w:val="0"/>
          <w:noProof/>
          <w:sz w:val="24"/>
          <w:szCs w:val="24"/>
          <w:lang w:eastAsia="en-GB"/>
        </w:rPr>
      </w:pPr>
      <w:ins w:id="28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11.6</w:t>
        </w:r>
        <w:r>
          <w:rPr>
            <w:rFonts w:asciiTheme="minorHAnsi" w:eastAsiaTheme="minorEastAsia" w:hAnsiTheme="minorHAnsi" w:cstheme="minorBidi"/>
            <w:b w:val="0"/>
            <w:noProof/>
            <w:sz w:val="24"/>
            <w:szCs w:val="24"/>
            <w:lang w:eastAsia="en-GB"/>
          </w:rPr>
          <w:tab/>
        </w:r>
        <w:r w:rsidRPr="009C37C8">
          <w:rPr>
            <w:rStyle w:val="Lienhypertexte"/>
            <w:noProof/>
          </w:rPr>
          <w:t>PreparationProcedure</w:t>
        </w:r>
        <w:r>
          <w:rPr>
            <w:noProof/>
            <w:webHidden/>
          </w:rPr>
          <w:tab/>
        </w:r>
        <w:r>
          <w:rPr>
            <w:noProof/>
            <w:webHidden/>
          </w:rPr>
          <w:fldChar w:fldCharType="begin"/>
        </w:r>
        <w:r>
          <w:rPr>
            <w:noProof/>
            <w:webHidden/>
          </w:rPr>
          <w:instrText xml:space="preserve"> PAGEREF _Toc86331032 \h </w:instrText>
        </w:r>
      </w:ins>
      <w:r>
        <w:rPr>
          <w:noProof/>
          <w:webHidden/>
        </w:rPr>
      </w:r>
      <w:r>
        <w:rPr>
          <w:noProof/>
          <w:webHidden/>
        </w:rPr>
        <w:fldChar w:fldCharType="separate"/>
      </w:r>
      <w:ins w:id="281" w:author="Ilkka Rinne" w:date="2021-10-28T16:24:00Z">
        <w:r>
          <w:rPr>
            <w:noProof/>
            <w:webHidden/>
          </w:rPr>
          <w:t>86</w:t>
        </w:r>
      </w:ins>
      <w:ins w:id="282" w:author="Ilkka Rinne" w:date="2021-10-28T16:23:00Z">
        <w:r>
          <w:rPr>
            <w:noProof/>
            <w:webHidden/>
          </w:rPr>
          <w:fldChar w:fldCharType="end"/>
        </w:r>
        <w:r w:rsidRPr="009C37C8">
          <w:rPr>
            <w:rStyle w:val="Lienhypertexte"/>
            <w:noProof/>
          </w:rPr>
          <w:fldChar w:fldCharType="end"/>
        </w:r>
      </w:ins>
    </w:p>
    <w:p w14:paraId="7AA17E84" w14:textId="08745793" w:rsidR="00BD2744" w:rsidRDefault="00BD2744">
      <w:pPr>
        <w:pStyle w:val="TM2"/>
        <w:rPr>
          <w:ins w:id="283" w:author="Ilkka Rinne" w:date="2021-10-28T16:23:00Z"/>
          <w:rFonts w:asciiTheme="minorHAnsi" w:eastAsiaTheme="minorEastAsia" w:hAnsiTheme="minorHAnsi" w:cstheme="minorBidi"/>
          <w:b w:val="0"/>
          <w:noProof/>
          <w:sz w:val="24"/>
          <w:szCs w:val="24"/>
          <w:lang w:eastAsia="en-GB"/>
        </w:rPr>
      </w:pPr>
      <w:ins w:id="28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11.7</w:t>
        </w:r>
        <w:r>
          <w:rPr>
            <w:rFonts w:asciiTheme="minorHAnsi" w:eastAsiaTheme="minorEastAsia" w:hAnsiTheme="minorHAnsi" w:cstheme="minorBidi"/>
            <w:b w:val="0"/>
            <w:noProof/>
            <w:sz w:val="24"/>
            <w:szCs w:val="24"/>
            <w:lang w:eastAsia="en-GB"/>
          </w:rPr>
          <w:tab/>
        </w:r>
        <w:r w:rsidRPr="009C37C8">
          <w:rPr>
            <w:rStyle w:val="Lienhypertexte"/>
            <w:noProof/>
          </w:rPr>
          <w:t>SamplingProcedure</w:t>
        </w:r>
        <w:r>
          <w:rPr>
            <w:noProof/>
            <w:webHidden/>
          </w:rPr>
          <w:tab/>
        </w:r>
        <w:r>
          <w:rPr>
            <w:noProof/>
            <w:webHidden/>
          </w:rPr>
          <w:fldChar w:fldCharType="begin"/>
        </w:r>
        <w:r>
          <w:rPr>
            <w:noProof/>
            <w:webHidden/>
          </w:rPr>
          <w:instrText xml:space="preserve"> PAGEREF _Toc86331033 \h </w:instrText>
        </w:r>
      </w:ins>
      <w:r>
        <w:rPr>
          <w:noProof/>
          <w:webHidden/>
        </w:rPr>
      </w:r>
      <w:r>
        <w:rPr>
          <w:noProof/>
          <w:webHidden/>
        </w:rPr>
        <w:fldChar w:fldCharType="separate"/>
      </w:r>
      <w:ins w:id="285" w:author="Ilkka Rinne" w:date="2021-10-28T16:24:00Z">
        <w:r>
          <w:rPr>
            <w:noProof/>
            <w:webHidden/>
          </w:rPr>
          <w:t>87</w:t>
        </w:r>
      </w:ins>
      <w:ins w:id="286" w:author="Ilkka Rinne" w:date="2021-10-28T16:23:00Z">
        <w:r>
          <w:rPr>
            <w:noProof/>
            <w:webHidden/>
          </w:rPr>
          <w:fldChar w:fldCharType="end"/>
        </w:r>
        <w:r w:rsidRPr="009C37C8">
          <w:rPr>
            <w:rStyle w:val="Lienhypertexte"/>
            <w:noProof/>
          </w:rPr>
          <w:fldChar w:fldCharType="end"/>
        </w:r>
      </w:ins>
    </w:p>
    <w:p w14:paraId="207F83F8" w14:textId="1173CDF6" w:rsidR="00BD2744" w:rsidRDefault="00BD2744">
      <w:pPr>
        <w:pStyle w:val="TM1"/>
        <w:rPr>
          <w:ins w:id="287" w:author="Ilkka Rinne" w:date="2021-10-28T16:23:00Z"/>
          <w:rFonts w:asciiTheme="minorHAnsi" w:eastAsiaTheme="minorEastAsia" w:hAnsiTheme="minorHAnsi" w:cstheme="minorBidi"/>
          <w:b w:val="0"/>
          <w:noProof/>
          <w:sz w:val="24"/>
          <w:szCs w:val="24"/>
          <w:lang w:eastAsia="en-GB"/>
        </w:rPr>
      </w:pPr>
      <w:ins w:id="28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w:t>
        </w:r>
        <w:r>
          <w:rPr>
            <w:rFonts w:asciiTheme="minorHAnsi" w:eastAsiaTheme="minorEastAsia" w:hAnsiTheme="minorHAnsi" w:cstheme="minorBidi"/>
            <w:b w:val="0"/>
            <w:noProof/>
            <w:sz w:val="24"/>
            <w:szCs w:val="24"/>
            <w:lang w:eastAsia="en-GB"/>
          </w:rPr>
          <w:tab/>
        </w:r>
        <w:r w:rsidRPr="009C37C8">
          <w:rPr>
            <w:rStyle w:val="Lienhypertexte"/>
            <w:noProof/>
          </w:rPr>
          <w:t>Abstract Sample Core</w:t>
        </w:r>
        <w:r>
          <w:rPr>
            <w:noProof/>
            <w:webHidden/>
          </w:rPr>
          <w:tab/>
        </w:r>
        <w:r>
          <w:rPr>
            <w:noProof/>
            <w:webHidden/>
          </w:rPr>
          <w:fldChar w:fldCharType="begin"/>
        </w:r>
        <w:r>
          <w:rPr>
            <w:noProof/>
            <w:webHidden/>
          </w:rPr>
          <w:instrText xml:space="preserve"> PAGEREF _Toc86331034 \h </w:instrText>
        </w:r>
      </w:ins>
      <w:r>
        <w:rPr>
          <w:noProof/>
          <w:webHidden/>
        </w:rPr>
      </w:r>
      <w:r>
        <w:rPr>
          <w:noProof/>
          <w:webHidden/>
        </w:rPr>
        <w:fldChar w:fldCharType="separate"/>
      </w:r>
      <w:ins w:id="289" w:author="Ilkka Rinne" w:date="2021-10-28T16:24:00Z">
        <w:r>
          <w:rPr>
            <w:noProof/>
            <w:webHidden/>
          </w:rPr>
          <w:t>88</w:t>
        </w:r>
      </w:ins>
      <w:ins w:id="290" w:author="Ilkka Rinne" w:date="2021-10-28T16:23:00Z">
        <w:r>
          <w:rPr>
            <w:noProof/>
            <w:webHidden/>
          </w:rPr>
          <w:fldChar w:fldCharType="end"/>
        </w:r>
        <w:r w:rsidRPr="009C37C8">
          <w:rPr>
            <w:rStyle w:val="Lienhypertexte"/>
            <w:noProof/>
          </w:rPr>
          <w:fldChar w:fldCharType="end"/>
        </w:r>
      </w:ins>
    </w:p>
    <w:p w14:paraId="56F677DE" w14:textId="7EE45D57" w:rsidR="00BD2744" w:rsidRDefault="00BD2744">
      <w:pPr>
        <w:pStyle w:val="TM2"/>
        <w:rPr>
          <w:ins w:id="291" w:author="Ilkka Rinne" w:date="2021-10-28T16:23:00Z"/>
          <w:rFonts w:asciiTheme="minorHAnsi" w:eastAsiaTheme="minorEastAsia" w:hAnsiTheme="minorHAnsi" w:cstheme="minorBidi"/>
          <w:b w:val="0"/>
          <w:noProof/>
          <w:sz w:val="24"/>
          <w:szCs w:val="24"/>
          <w:lang w:eastAsia="en-GB"/>
        </w:rPr>
      </w:pPr>
      <w:ins w:id="29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12.1</w:t>
        </w:r>
        <w:r>
          <w:rPr>
            <w:rFonts w:asciiTheme="minorHAnsi" w:eastAsiaTheme="minorEastAsia" w:hAnsiTheme="minorHAnsi" w:cstheme="minorBidi"/>
            <w:b w:val="0"/>
            <w:noProof/>
            <w:sz w:val="24"/>
            <w:szCs w:val="24"/>
            <w:lang w:eastAsia="en-GB"/>
          </w:rPr>
          <w:tab/>
        </w:r>
        <w:r w:rsidRPr="009C37C8">
          <w:rPr>
            <w:rStyle w:val="Lienhypertexte"/>
            <w:noProof/>
          </w:rPr>
          <w:t>General</w:t>
        </w:r>
        <w:r>
          <w:rPr>
            <w:noProof/>
            <w:webHidden/>
          </w:rPr>
          <w:tab/>
        </w:r>
        <w:r>
          <w:rPr>
            <w:noProof/>
            <w:webHidden/>
          </w:rPr>
          <w:fldChar w:fldCharType="begin"/>
        </w:r>
        <w:r>
          <w:rPr>
            <w:noProof/>
            <w:webHidden/>
          </w:rPr>
          <w:instrText xml:space="preserve"> PAGEREF _Toc86331035 \h </w:instrText>
        </w:r>
      </w:ins>
      <w:r>
        <w:rPr>
          <w:noProof/>
          <w:webHidden/>
        </w:rPr>
      </w:r>
      <w:r>
        <w:rPr>
          <w:noProof/>
          <w:webHidden/>
        </w:rPr>
        <w:fldChar w:fldCharType="separate"/>
      </w:r>
      <w:ins w:id="293" w:author="Ilkka Rinne" w:date="2021-10-28T16:24:00Z">
        <w:r>
          <w:rPr>
            <w:noProof/>
            <w:webHidden/>
          </w:rPr>
          <w:t>88</w:t>
        </w:r>
      </w:ins>
      <w:ins w:id="294" w:author="Ilkka Rinne" w:date="2021-10-28T16:23:00Z">
        <w:r>
          <w:rPr>
            <w:noProof/>
            <w:webHidden/>
          </w:rPr>
          <w:fldChar w:fldCharType="end"/>
        </w:r>
        <w:r w:rsidRPr="009C37C8">
          <w:rPr>
            <w:rStyle w:val="Lienhypertexte"/>
            <w:noProof/>
          </w:rPr>
          <w:fldChar w:fldCharType="end"/>
        </w:r>
      </w:ins>
    </w:p>
    <w:p w14:paraId="48615105" w14:textId="6F34D233" w:rsidR="00BD2744" w:rsidRDefault="00BD2744">
      <w:pPr>
        <w:pStyle w:val="TM2"/>
        <w:rPr>
          <w:ins w:id="295" w:author="Ilkka Rinne" w:date="2021-10-28T16:23:00Z"/>
          <w:rFonts w:asciiTheme="minorHAnsi" w:eastAsiaTheme="minorEastAsia" w:hAnsiTheme="minorHAnsi" w:cstheme="minorBidi"/>
          <w:b w:val="0"/>
          <w:noProof/>
          <w:sz w:val="24"/>
          <w:szCs w:val="24"/>
          <w:lang w:eastAsia="en-GB"/>
        </w:rPr>
      </w:pPr>
      <w:ins w:id="29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12.2</w:t>
        </w:r>
        <w:r>
          <w:rPr>
            <w:rFonts w:asciiTheme="minorHAnsi" w:eastAsiaTheme="minorEastAsia" w:hAnsiTheme="minorHAnsi" w:cstheme="minorBidi"/>
            <w:b w:val="0"/>
            <w:noProof/>
            <w:sz w:val="24"/>
            <w:szCs w:val="24"/>
            <w:lang w:eastAsia="en-GB"/>
          </w:rPr>
          <w:tab/>
        </w:r>
        <w:r w:rsidRPr="009C37C8">
          <w:rPr>
            <w:rStyle w:val="Lienhypertexte"/>
            <w:noProof/>
          </w:rPr>
          <w:t>AbstractSample</w:t>
        </w:r>
        <w:r>
          <w:rPr>
            <w:noProof/>
            <w:webHidden/>
          </w:rPr>
          <w:tab/>
        </w:r>
        <w:r>
          <w:rPr>
            <w:noProof/>
            <w:webHidden/>
          </w:rPr>
          <w:fldChar w:fldCharType="begin"/>
        </w:r>
        <w:r>
          <w:rPr>
            <w:noProof/>
            <w:webHidden/>
          </w:rPr>
          <w:instrText xml:space="preserve"> PAGEREF _Toc86331038 \h </w:instrText>
        </w:r>
      </w:ins>
      <w:r>
        <w:rPr>
          <w:noProof/>
          <w:webHidden/>
        </w:rPr>
      </w:r>
      <w:r>
        <w:rPr>
          <w:noProof/>
          <w:webHidden/>
        </w:rPr>
        <w:fldChar w:fldCharType="separate"/>
      </w:r>
      <w:ins w:id="297" w:author="Ilkka Rinne" w:date="2021-10-28T16:24:00Z">
        <w:r>
          <w:rPr>
            <w:noProof/>
            <w:webHidden/>
          </w:rPr>
          <w:t>89</w:t>
        </w:r>
      </w:ins>
      <w:ins w:id="298" w:author="Ilkka Rinne" w:date="2021-10-28T16:23:00Z">
        <w:r>
          <w:rPr>
            <w:noProof/>
            <w:webHidden/>
          </w:rPr>
          <w:fldChar w:fldCharType="end"/>
        </w:r>
        <w:r w:rsidRPr="009C37C8">
          <w:rPr>
            <w:rStyle w:val="Lienhypertexte"/>
            <w:noProof/>
          </w:rPr>
          <w:fldChar w:fldCharType="end"/>
        </w:r>
      </w:ins>
    </w:p>
    <w:p w14:paraId="586E10B2" w14:textId="7F1332A5" w:rsidR="00BD2744" w:rsidRDefault="00BD2744">
      <w:pPr>
        <w:pStyle w:val="TM2"/>
        <w:rPr>
          <w:ins w:id="299" w:author="Ilkka Rinne" w:date="2021-10-28T16:23:00Z"/>
          <w:rFonts w:asciiTheme="minorHAnsi" w:eastAsiaTheme="minorEastAsia" w:hAnsiTheme="minorHAnsi" w:cstheme="minorBidi"/>
          <w:b w:val="0"/>
          <w:noProof/>
          <w:sz w:val="24"/>
          <w:szCs w:val="24"/>
          <w:lang w:eastAsia="en-GB"/>
        </w:rPr>
      </w:pPr>
      <w:ins w:id="30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"_Toc86331039"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12.3</w:t>
        </w:r>
        <w:r>
          <w:rPr>
            <w:rFonts w:asciiTheme="minorHAnsi" w:eastAsiaTheme="minorEastAsia" w:hAnsiTheme="minorHAnsi" w:cstheme="minorBidi"/>
            <w:b w:val="0"/>
            <w:noProof/>
            <w:sz w:val="24"/>
            <w:szCs w:val="24"/>
            <w:lang w:eastAsia="en-GB"/>
          </w:rPr>
          <w:tab/>
        </w:r>
        <w:r w:rsidRPr="009C37C8">
          <w:rPr>
            <w:rStyle w:val="Lienhypertexte"/>
            <w:noProof/>
          </w:rPr>
          <w:t>AbstractSampling</w:t>
        </w:r>
        <w:r>
          <w:rPr>
            <w:noProof/>
            <w:webHidden/>
          </w:rPr>
          <w:tab/>
        </w:r>
        <w:r>
          <w:rPr>
            <w:noProof/>
            <w:webHidden/>
          </w:rPr>
          <w:fldChar w:fldCharType="begin"/>
        </w:r>
        <w:r>
          <w:rPr>
            <w:noProof/>
            <w:webHidden/>
          </w:rPr>
          <w:instrText xml:space="preserve"> PAGEREF _Toc86331039 \h </w:instrText>
        </w:r>
      </w:ins>
      <w:r>
        <w:rPr>
          <w:noProof/>
          <w:webHidden/>
        </w:rPr>
      </w:r>
      <w:r>
        <w:rPr>
          <w:noProof/>
          <w:webHidden/>
        </w:rPr>
        <w:fldChar w:fldCharType="separate"/>
      </w:r>
      <w:ins w:id="301" w:author="Ilkka Rinne" w:date="2021-10-28T16:24:00Z">
        <w:r>
          <w:rPr>
            <w:noProof/>
            <w:webHidden/>
          </w:rPr>
          <w:t>91</w:t>
        </w:r>
      </w:ins>
      <w:ins w:id="302" w:author="Ilkka Rinne" w:date="2021-10-28T16:23:00Z">
        <w:r>
          <w:rPr>
            <w:noProof/>
            <w:webHidden/>
          </w:rPr>
          <w:fldChar w:fldCharType="end"/>
        </w:r>
        <w:r w:rsidRPr="009C37C8">
          <w:rPr>
            <w:rStyle w:val="Lienhypertexte"/>
            <w:noProof/>
          </w:rPr>
          <w:fldChar w:fldCharType="end"/>
        </w:r>
      </w:ins>
    </w:p>
    <w:p w14:paraId="11835B60" w14:textId="5264C57E" w:rsidR="00BD2744" w:rsidRDefault="00BD2744">
      <w:pPr>
        <w:pStyle w:val="TM2"/>
        <w:rPr>
          <w:ins w:id="303" w:author="Ilkka Rinne" w:date="2021-10-28T16:23:00Z"/>
          <w:rFonts w:asciiTheme="minorHAnsi" w:eastAsiaTheme="minorEastAsia" w:hAnsiTheme="minorHAnsi" w:cstheme="minorBidi"/>
          <w:b w:val="0"/>
          <w:noProof/>
          <w:sz w:val="24"/>
          <w:szCs w:val="24"/>
          <w:lang w:eastAsia="en-GB"/>
        </w:rPr>
      </w:pPr>
      <w:ins w:id="30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12.4</w:t>
        </w:r>
        <w:r>
          <w:rPr>
            <w:rFonts w:asciiTheme="minorHAnsi" w:eastAsiaTheme="minorEastAsia" w:hAnsiTheme="minorHAnsi" w:cstheme="minorBidi"/>
            <w:b w:val="0"/>
            <w:noProof/>
            <w:sz w:val="24"/>
            <w:szCs w:val="24"/>
            <w:lang w:eastAsia="en-GB"/>
          </w:rPr>
          <w:tab/>
        </w:r>
        <w:r w:rsidRPr="009C37C8">
          <w:rPr>
            <w:rStyle w:val="Lienhypertexte"/>
            <w:noProof/>
          </w:rPr>
          <w:t>AbstractSampler</w:t>
        </w:r>
        <w:r>
          <w:rPr>
            <w:noProof/>
            <w:webHidden/>
          </w:rPr>
          <w:tab/>
        </w:r>
        <w:r>
          <w:rPr>
            <w:noProof/>
            <w:webHidden/>
          </w:rPr>
          <w:fldChar w:fldCharType="begin"/>
        </w:r>
        <w:r>
          <w:rPr>
            <w:noProof/>
            <w:webHidden/>
          </w:rPr>
          <w:instrText xml:space="preserve"> PAGEREF _Toc86331040 \h </w:instrText>
        </w:r>
      </w:ins>
      <w:r>
        <w:rPr>
          <w:noProof/>
          <w:webHidden/>
        </w:rPr>
      </w:r>
      <w:r>
        <w:rPr>
          <w:noProof/>
          <w:webHidden/>
        </w:rPr>
        <w:fldChar w:fldCharType="separate"/>
      </w:r>
      <w:ins w:id="305" w:author="Ilkka Rinne" w:date="2021-10-28T16:24:00Z">
        <w:r>
          <w:rPr>
            <w:noProof/>
            <w:webHidden/>
          </w:rPr>
          <w:t>93</w:t>
        </w:r>
      </w:ins>
      <w:ins w:id="306" w:author="Ilkka Rinne" w:date="2021-10-28T16:23:00Z">
        <w:r>
          <w:rPr>
            <w:noProof/>
            <w:webHidden/>
          </w:rPr>
          <w:fldChar w:fldCharType="end"/>
        </w:r>
        <w:r w:rsidRPr="009C37C8">
          <w:rPr>
            <w:rStyle w:val="Lienhypertexte"/>
            <w:noProof/>
          </w:rPr>
          <w:fldChar w:fldCharType="end"/>
        </w:r>
      </w:ins>
    </w:p>
    <w:p w14:paraId="77553C20" w14:textId="404CEE8E" w:rsidR="00BD2744" w:rsidRDefault="00BD2744">
      <w:pPr>
        <w:pStyle w:val="TM2"/>
        <w:rPr>
          <w:ins w:id="307" w:author="Ilkka Rinne" w:date="2021-10-28T16:23:00Z"/>
          <w:rFonts w:asciiTheme="minorHAnsi" w:eastAsiaTheme="minorEastAsia" w:hAnsiTheme="minorHAnsi" w:cstheme="minorBidi"/>
          <w:b w:val="0"/>
          <w:noProof/>
          <w:sz w:val="24"/>
          <w:szCs w:val="24"/>
          <w:lang w:eastAsia="en-GB"/>
        </w:rPr>
      </w:pPr>
      <w:ins w:id="30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12.5</w:t>
        </w:r>
        <w:r>
          <w:rPr>
            <w:rFonts w:asciiTheme="minorHAnsi" w:eastAsiaTheme="minorEastAsia" w:hAnsiTheme="minorHAnsi" w:cstheme="minorBidi"/>
            <w:b w:val="0"/>
            <w:noProof/>
            <w:sz w:val="24"/>
            <w:szCs w:val="24"/>
            <w:lang w:eastAsia="en-GB"/>
          </w:rPr>
          <w:tab/>
        </w:r>
        <w:r w:rsidRPr="009C37C8">
          <w:rPr>
            <w:rStyle w:val="Lienhypertexte"/>
            <w:noProof/>
          </w:rPr>
          <w:t>AbstractSamplingProcedure</w:t>
        </w:r>
        <w:r>
          <w:rPr>
            <w:noProof/>
            <w:webHidden/>
          </w:rPr>
          <w:tab/>
        </w:r>
        <w:r>
          <w:rPr>
            <w:noProof/>
            <w:webHidden/>
          </w:rPr>
          <w:fldChar w:fldCharType="begin"/>
        </w:r>
        <w:r>
          <w:rPr>
            <w:noProof/>
            <w:webHidden/>
          </w:rPr>
          <w:instrText xml:space="preserve"> PAGEREF _Toc86331041 \h </w:instrText>
        </w:r>
      </w:ins>
      <w:r>
        <w:rPr>
          <w:noProof/>
          <w:webHidden/>
        </w:rPr>
      </w:r>
      <w:r>
        <w:rPr>
          <w:noProof/>
          <w:webHidden/>
        </w:rPr>
        <w:fldChar w:fldCharType="separate"/>
      </w:r>
      <w:ins w:id="309" w:author="Ilkka Rinne" w:date="2021-10-28T16:24:00Z">
        <w:r>
          <w:rPr>
            <w:noProof/>
            <w:webHidden/>
          </w:rPr>
          <w:t>95</w:t>
        </w:r>
      </w:ins>
      <w:ins w:id="310" w:author="Ilkka Rinne" w:date="2021-10-28T16:23:00Z">
        <w:r>
          <w:rPr>
            <w:noProof/>
            <w:webHidden/>
          </w:rPr>
          <w:fldChar w:fldCharType="end"/>
        </w:r>
        <w:r w:rsidRPr="009C37C8">
          <w:rPr>
            <w:rStyle w:val="Lienhypertexte"/>
            <w:noProof/>
          </w:rPr>
          <w:fldChar w:fldCharType="end"/>
        </w:r>
      </w:ins>
    </w:p>
    <w:p w14:paraId="1BF0980E" w14:textId="6340AE5A" w:rsidR="00BD2744" w:rsidRDefault="00BD2744">
      <w:pPr>
        <w:pStyle w:val="TM2"/>
        <w:rPr>
          <w:ins w:id="311" w:author="Ilkka Rinne" w:date="2021-10-28T16:23:00Z"/>
          <w:rFonts w:asciiTheme="minorHAnsi" w:eastAsiaTheme="minorEastAsia" w:hAnsiTheme="minorHAnsi" w:cstheme="minorBidi"/>
          <w:b w:val="0"/>
          <w:noProof/>
          <w:sz w:val="24"/>
          <w:szCs w:val="24"/>
          <w:lang w:eastAsia="en-GB"/>
        </w:rPr>
      </w:pPr>
      <w:ins w:id="31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12.6</w:t>
        </w:r>
        <w:r>
          <w:rPr>
            <w:rFonts w:asciiTheme="minorHAnsi" w:eastAsiaTheme="minorEastAsia" w:hAnsiTheme="minorHAnsi" w:cstheme="minorBidi"/>
            <w:b w:val="0"/>
            <w:noProof/>
            <w:sz w:val="24"/>
            <w:szCs w:val="24"/>
            <w:lang w:eastAsia="en-GB"/>
          </w:rPr>
          <w:tab/>
        </w:r>
        <w:r w:rsidRPr="009C37C8">
          <w:rPr>
            <w:rStyle w:val="Lienhypertexte"/>
            <w:noProof/>
          </w:rPr>
          <w:t>AbstractPreparationProcedure</w:t>
        </w:r>
        <w:r>
          <w:rPr>
            <w:noProof/>
            <w:webHidden/>
          </w:rPr>
          <w:tab/>
        </w:r>
        <w:r>
          <w:rPr>
            <w:noProof/>
            <w:webHidden/>
          </w:rPr>
          <w:fldChar w:fldCharType="begin"/>
        </w:r>
        <w:r>
          <w:rPr>
            <w:noProof/>
            <w:webHidden/>
          </w:rPr>
          <w:instrText xml:space="preserve"> PAGEREF _Toc86331043 \h </w:instrText>
        </w:r>
      </w:ins>
      <w:r>
        <w:rPr>
          <w:noProof/>
          <w:webHidden/>
        </w:rPr>
      </w:r>
      <w:r>
        <w:rPr>
          <w:noProof/>
          <w:webHidden/>
        </w:rPr>
        <w:fldChar w:fldCharType="separate"/>
      </w:r>
      <w:ins w:id="313" w:author="Ilkka Rinne" w:date="2021-10-28T16:24:00Z">
        <w:r>
          <w:rPr>
            <w:noProof/>
            <w:webHidden/>
          </w:rPr>
          <w:t>95</w:t>
        </w:r>
      </w:ins>
      <w:ins w:id="314" w:author="Ilkka Rinne" w:date="2021-10-28T16:23:00Z">
        <w:r>
          <w:rPr>
            <w:noProof/>
            <w:webHidden/>
          </w:rPr>
          <w:fldChar w:fldCharType="end"/>
        </w:r>
        <w:r w:rsidRPr="009C37C8">
          <w:rPr>
            <w:rStyle w:val="Lienhypertexte"/>
            <w:noProof/>
          </w:rPr>
          <w:fldChar w:fldCharType="end"/>
        </w:r>
      </w:ins>
    </w:p>
    <w:p w14:paraId="78061172" w14:textId="5F4497F4" w:rsidR="00BD2744" w:rsidRDefault="00BD2744">
      <w:pPr>
        <w:pStyle w:val="TM2"/>
        <w:rPr>
          <w:ins w:id="315" w:author="Ilkka Rinne" w:date="2021-10-28T16:23:00Z"/>
          <w:rFonts w:asciiTheme="minorHAnsi" w:eastAsiaTheme="minorEastAsia" w:hAnsiTheme="minorHAnsi" w:cstheme="minorBidi"/>
          <w:b w:val="0"/>
          <w:noProof/>
          <w:sz w:val="24"/>
          <w:szCs w:val="24"/>
          <w:lang w:eastAsia="en-GB"/>
        </w:rPr>
      </w:pPr>
      <w:ins w:id="31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12.7</w:t>
        </w:r>
        <w:r>
          <w:rPr>
            <w:rFonts w:asciiTheme="minorHAnsi" w:eastAsiaTheme="minorEastAsia" w:hAnsiTheme="minorHAnsi" w:cstheme="minorBidi"/>
            <w:b w:val="0"/>
            <w:noProof/>
            <w:sz w:val="24"/>
            <w:szCs w:val="24"/>
            <w:lang w:eastAsia="en-GB"/>
          </w:rPr>
          <w:tab/>
        </w:r>
        <w:r w:rsidRPr="009C37C8">
          <w:rPr>
            <w:rStyle w:val="Lienhypertexte"/>
            <w:noProof/>
          </w:rPr>
          <w:t>AbstractPreparationStep</w:t>
        </w:r>
        <w:r>
          <w:rPr>
            <w:noProof/>
            <w:webHidden/>
          </w:rPr>
          <w:tab/>
        </w:r>
        <w:r>
          <w:rPr>
            <w:noProof/>
            <w:webHidden/>
          </w:rPr>
          <w:fldChar w:fldCharType="begin"/>
        </w:r>
        <w:r>
          <w:rPr>
            <w:noProof/>
            <w:webHidden/>
          </w:rPr>
          <w:instrText xml:space="preserve"> PAGEREF _Toc86331046 \h </w:instrText>
        </w:r>
      </w:ins>
      <w:r>
        <w:rPr>
          <w:noProof/>
          <w:webHidden/>
        </w:rPr>
      </w:r>
      <w:r>
        <w:rPr>
          <w:noProof/>
          <w:webHidden/>
        </w:rPr>
        <w:fldChar w:fldCharType="separate"/>
      </w:r>
      <w:ins w:id="317" w:author="Ilkka Rinne" w:date="2021-10-28T16:24:00Z">
        <w:r>
          <w:rPr>
            <w:noProof/>
            <w:webHidden/>
          </w:rPr>
          <w:t>96</w:t>
        </w:r>
      </w:ins>
      <w:ins w:id="318" w:author="Ilkka Rinne" w:date="2021-10-28T16:23:00Z">
        <w:r>
          <w:rPr>
            <w:noProof/>
            <w:webHidden/>
          </w:rPr>
          <w:fldChar w:fldCharType="end"/>
        </w:r>
        <w:r w:rsidRPr="009C37C8">
          <w:rPr>
            <w:rStyle w:val="Lienhypertexte"/>
            <w:noProof/>
          </w:rPr>
          <w:fldChar w:fldCharType="end"/>
        </w:r>
      </w:ins>
    </w:p>
    <w:p w14:paraId="1BD843BE" w14:textId="6DFE7081" w:rsidR="00BD2744" w:rsidRDefault="00BD2744">
      <w:pPr>
        <w:pStyle w:val="TM2"/>
        <w:rPr>
          <w:ins w:id="319" w:author="Ilkka Rinne" w:date="2021-10-28T16:23:00Z"/>
          <w:rFonts w:asciiTheme="minorHAnsi" w:eastAsiaTheme="minorEastAsia" w:hAnsiTheme="minorHAnsi" w:cstheme="minorBidi"/>
          <w:b w:val="0"/>
          <w:noProof/>
          <w:sz w:val="24"/>
          <w:szCs w:val="24"/>
          <w:lang w:eastAsia="en-GB"/>
        </w:rPr>
      </w:pPr>
      <w:ins w:id="32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12.8</w:t>
        </w:r>
        <w:r>
          <w:rPr>
            <w:rFonts w:asciiTheme="minorHAnsi" w:eastAsiaTheme="minorEastAsia" w:hAnsiTheme="minorHAnsi" w:cstheme="minorBidi"/>
            <w:b w:val="0"/>
            <w:noProof/>
            <w:sz w:val="24"/>
            <w:szCs w:val="24"/>
            <w:lang w:eastAsia="en-GB"/>
          </w:rPr>
          <w:tab/>
        </w:r>
        <w:r w:rsidRPr="009C37C8">
          <w:rPr>
            <w:rStyle w:val="Lienhypertexte"/>
            <w:noProof/>
          </w:rPr>
          <w:t>Codelists</w:t>
        </w:r>
        <w:r>
          <w:rPr>
            <w:noProof/>
            <w:webHidden/>
          </w:rPr>
          <w:tab/>
        </w:r>
        <w:r>
          <w:rPr>
            <w:noProof/>
            <w:webHidden/>
          </w:rPr>
          <w:fldChar w:fldCharType="begin"/>
        </w:r>
        <w:r>
          <w:rPr>
            <w:noProof/>
            <w:webHidden/>
          </w:rPr>
          <w:instrText xml:space="preserve"> PAGEREF _Toc86331047 \h </w:instrText>
        </w:r>
      </w:ins>
      <w:r>
        <w:rPr>
          <w:noProof/>
          <w:webHidden/>
        </w:rPr>
      </w:r>
      <w:r>
        <w:rPr>
          <w:noProof/>
          <w:webHidden/>
        </w:rPr>
        <w:fldChar w:fldCharType="separate"/>
      </w:r>
      <w:ins w:id="321" w:author="Ilkka Rinne" w:date="2021-10-28T16:24:00Z">
        <w:r>
          <w:rPr>
            <w:noProof/>
            <w:webHidden/>
          </w:rPr>
          <w:t>97</w:t>
        </w:r>
      </w:ins>
      <w:ins w:id="322" w:author="Ilkka Rinne" w:date="2021-10-28T16:23:00Z">
        <w:r>
          <w:rPr>
            <w:noProof/>
            <w:webHidden/>
          </w:rPr>
          <w:fldChar w:fldCharType="end"/>
        </w:r>
        <w:r w:rsidRPr="009C37C8">
          <w:rPr>
            <w:rStyle w:val="Lienhypertexte"/>
            <w:noProof/>
          </w:rPr>
          <w:fldChar w:fldCharType="end"/>
        </w:r>
      </w:ins>
    </w:p>
    <w:p w14:paraId="52AB9748" w14:textId="062D4295" w:rsidR="00BD2744" w:rsidRDefault="00BD2744">
      <w:pPr>
        <w:pStyle w:val="TM1"/>
        <w:rPr>
          <w:ins w:id="323" w:author="Ilkka Rinne" w:date="2021-10-28T16:23:00Z"/>
          <w:rFonts w:asciiTheme="minorHAnsi" w:eastAsiaTheme="minorEastAsia" w:hAnsiTheme="minorHAnsi" w:cstheme="minorBidi"/>
          <w:b w:val="0"/>
          <w:noProof/>
          <w:sz w:val="24"/>
          <w:szCs w:val="24"/>
          <w:lang w:eastAsia="en-GB"/>
        </w:rPr>
      </w:pPr>
      <w:ins w:id="32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w:t>
        </w:r>
        <w:r>
          <w:rPr>
            <w:rFonts w:asciiTheme="minorHAnsi" w:eastAsiaTheme="minorEastAsia" w:hAnsiTheme="minorHAnsi" w:cstheme="minorBidi"/>
            <w:b w:val="0"/>
            <w:noProof/>
            <w:sz w:val="24"/>
            <w:szCs w:val="24"/>
            <w:lang w:eastAsia="en-GB"/>
          </w:rPr>
          <w:tab/>
        </w:r>
        <w:r w:rsidRPr="009C37C8">
          <w:rPr>
            <w:rStyle w:val="Lienhypertexte"/>
            <w:noProof/>
          </w:rPr>
          <w:t>Basic Samples</w:t>
        </w:r>
        <w:r>
          <w:rPr>
            <w:noProof/>
            <w:webHidden/>
          </w:rPr>
          <w:tab/>
        </w:r>
        <w:r>
          <w:rPr>
            <w:noProof/>
            <w:webHidden/>
          </w:rPr>
          <w:fldChar w:fldCharType="begin"/>
        </w:r>
        <w:r>
          <w:rPr>
            <w:noProof/>
            <w:webHidden/>
          </w:rPr>
          <w:instrText xml:space="preserve"> PAGEREF _Toc86331048 \h </w:instrText>
        </w:r>
      </w:ins>
      <w:r>
        <w:rPr>
          <w:noProof/>
          <w:webHidden/>
        </w:rPr>
      </w:r>
      <w:r>
        <w:rPr>
          <w:noProof/>
          <w:webHidden/>
        </w:rPr>
        <w:fldChar w:fldCharType="separate"/>
      </w:r>
      <w:ins w:id="325" w:author="Ilkka Rinne" w:date="2021-10-28T16:24:00Z">
        <w:r>
          <w:rPr>
            <w:noProof/>
            <w:webHidden/>
          </w:rPr>
          <w:t>98</w:t>
        </w:r>
      </w:ins>
      <w:ins w:id="326" w:author="Ilkka Rinne" w:date="2021-10-28T16:23:00Z">
        <w:r>
          <w:rPr>
            <w:noProof/>
            <w:webHidden/>
          </w:rPr>
          <w:fldChar w:fldCharType="end"/>
        </w:r>
        <w:r w:rsidRPr="009C37C8">
          <w:rPr>
            <w:rStyle w:val="Lienhypertexte"/>
            <w:noProof/>
          </w:rPr>
          <w:fldChar w:fldCharType="end"/>
        </w:r>
      </w:ins>
    </w:p>
    <w:p w14:paraId="1BD77508" w14:textId="2E076801" w:rsidR="00BD2744" w:rsidRDefault="00BD2744">
      <w:pPr>
        <w:pStyle w:val="TM2"/>
        <w:rPr>
          <w:ins w:id="327" w:author="Ilkka Rinne" w:date="2021-10-28T16:23:00Z"/>
          <w:rFonts w:asciiTheme="minorHAnsi" w:eastAsiaTheme="minorEastAsia" w:hAnsiTheme="minorHAnsi" w:cstheme="minorBidi"/>
          <w:b w:val="0"/>
          <w:noProof/>
          <w:sz w:val="24"/>
          <w:szCs w:val="24"/>
          <w:lang w:eastAsia="en-GB"/>
        </w:rPr>
      </w:pPr>
      <w:ins w:id="32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"_Toc86331049"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w:t>
        </w:r>
        <w:r>
          <w:rPr>
            <w:rFonts w:asciiTheme="minorHAnsi" w:eastAsiaTheme="minorEastAsia" w:hAnsiTheme="minorHAnsi" w:cstheme="minorBidi"/>
            <w:b w:val="0"/>
            <w:noProof/>
            <w:sz w:val="24"/>
            <w:szCs w:val="24"/>
            <w:lang w:eastAsia="en-GB"/>
          </w:rPr>
          <w:tab/>
        </w:r>
        <w:r w:rsidRPr="009C37C8">
          <w:rPr>
            <w:rStyle w:val="Lienhypertexte"/>
            <w:noProof/>
          </w:rPr>
          <w:t>General</w:t>
        </w:r>
        <w:r>
          <w:rPr>
            <w:noProof/>
            <w:webHidden/>
          </w:rPr>
          <w:tab/>
        </w:r>
        <w:r>
          <w:rPr>
            <w:noProof/>
            <w:webHidden/>
          </w:rPr>
          <w:fldChar w:fldCharType="begin"/>
        </w:r>
        <w:r>
          <w:rPr>
            <w:noProof/>
            <w:webHidden/>
          </w:rPr>
          <w:instrText xml:space="preserve"> PAGEREF _Toc86331049 \h </w:instrText>
        </w:r>
      </w:ins>
      <w:r>
        <w:rPr>
          <w:noProof/>
          <w:webHidden/>
        </w:rPr>
      </w:r>
      <w:r>
        <w:rPr>
          <w:noProof/>
          <w:webHidden/>
        </w:rPr>
        <w:fldChar w:fldCharType="separate"/>
      </w:r>
      <w:ins w:id="329" w:author="Ilkka Rinne" w:date="2021-10-28T16:24:00Z">
        <w:r>
          <w:rPr>
            <w:noProof/>
            <w:webHidden/>
          </w:rPr>
          <w:t>98</w:t>
        </w:r>
      </w:ins>
      <w:ins w:id="330" w:author="Ilkka Rinne" w:date="2021-10-28T16:23:00Z">
        <w:r>
          <w:rPr>
            <w:noProof/>
            <w:webHidden/>
          </w:rPr>
          <w:fldChar w:fldCharType="end"/>
        </w:r>
        <w:r w:rsidRPr="009C37C8">
          <w:rPr>
            <w:rStyle w:val="Lienhypertexte"/>
            <w:noProof/>
          </w:rPr>
          <w:fldChar w:fldCharType="end"/>
        </w:r>
      </w:ins>
    </w:p>
    <w:p w14:paraId="33B17F83" w14:textId="0E133F56" w:rsidR="00BD2744" w:rsidRDefault="00BD2744">
      <w:pPr>
        <w:pStyle w:val="TM2"/>
        <w:rPr>
          <w:ins w:id="331" w:author="Ilkka Rinne" w:date="2021-10-28T16:23:00Z"/>
          <w:rFonts w:asciiTheme="minorHAnsi" w:eastAsiaTheme="minorEastAsia" w:hAnsiTheme="minorHAnsi" w:cstheme="minorBidi"/>
          <w:b w:val="0"/>
          <w:noProof/>
          <w:sz w:val="24"/>
          <w:szCs w:val="24"/>
          <w:lang w:eastAsia="en-GB"/>
        </w:rPr>
      </w:pPr>
      <w:ins w:id="33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13.2</w:t>
        </w:r>
        <w:r>
          <w:rPr>
            <w:rFonts w:asciiTheme="minorHAnsi" w:eastAsiaTheme="minorEastAsia" w:hAnsiTheme="minorHAnsi" w:cstheme="minorBidi"/>
            <w:b w:val="0"/>
            <w:noProof/>
            <w:sz w:val="24"/>
            <w:szCs w:val="24"/>
            <w:lang w:eastAsia="en-GB"/>
          </w:rPr>
          <w:tab/>
        </w:r>
        <w:r w:rsidRPr="009C37C8">
          <w:rPr>
            <w:rStyle w:val="Lienhypertexte"/>
            <w:noProof/>
          </w:rPr>
          <w:t>Sample</w:t>
        </w:r>
        <w:r>
          <w:rPr>
            <w:noProof/>
            <w:webHidden/>
          </w:rPr>
          <w:tab/>
        </w:r>
        <w:r>
          <w:rPr>
            <w:noProof/>
            <w:webHidden/>
          </w:rPr>
          <w:fldChar w:fldCharType="begin"/>
        </w:r>
        <w:r>
          <w:rPr>
            <w:noProof/>
            <w:webHidden/>
          </w:rPr>
          <w:instrText xml:space="preserve"> PAGEREF _Toc86331052 \h </w:instrText>
        </w:r>
      </w:ins>
      <w:r>
        <w:rPr>
          <w:noProof/>
          <w:webHidden/>
        </w:rPr>
      </w:r>
      <w:r>
        <w:rPr>
          <w:noProof/>
          <w:webHidden/>
        </w:rPr>
        <w:fldChar w:fldCharType="separate"/>
      </w:r>
      <w:ins w:id="333" w:author="Ilkka Rinne" w:date="2021-10-28T16:24:00Z">
        <w:r>
          <w:rPr>
            <w:noProof/>
            <w:webHidden/>
          </w:rPr>
          <w:t>99</w:t>
        </w:r>
      </w:ins>
      <w:ins w:id="334" w:author="Ilkka Rinne" w:date="2021-10-28T16:23:00Z">
        <w:r>
          <w:rPr>
            <w:noProof/>
            <w:webHidden/>
          </w:rPr>
          <w:fldChar w:fldCharType="end"/>
        </w:r>
        <w:r w:rsidRPr="009C37C8">
          <w:rPr>
            <w:rStyle w:val="Lienhypertexte"/>
            <w:noProof/>
          </w:rPr>
          <w:fldChar w:fldCharType="end"/>
        </w:r>
      </w:ins>
    </w:p>
    <w:p w14:paraId="3B7582A2" w14:textId="04A4CA85" w:rsidR="00BD2744" w:rsidRDefault="00BD2744">
      <w:pPr>
        <w:pStyle w:val="TM2"/>
        <w:rPr>
          <w:ins w:id="335" w:author="Ilkka Rinne" w:date="2021-10-28T16:23:00Z"/>
          <w:rFonts w:asciiTheme="minorHAnsi" w:eastAsiaTheme="minorEastAsia" w:hAnsiTheme="minorHAnsi" w:cstheme="minorBidi"/>
          <w:b w:val="0"/>
          <w:noProof/>
          <w:sz w:val="24"/>
          <w:szCs w:val="24"/>
          <w:lang w:eastAsia="en-GB"/>
        </w:rPr>
      </w:pPr>
      <w:ins w:id="33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13.3</w:t>
        </w:r>
        <w:r>
          <w:rPr>
            <w:rFonts w:asciiTheme="minorHAnsi" w:eastAsiaTheme="minorEastAsia" w:hAnsiTheme="minorHAnsi" w:cstheme="minorBidi"/>
            <w:b w:val="0"/>
            <w:noProof/>
            <w:sz w:val="24"/>
            <w:szCs w:val="24"/>
            <w:lang w:eastAsia="en-GB"/>
          </w:rPr>
          <w:tab/>
        </w:r>
        <w:r w:rsidRPr="009C37C8">
          <w:rPr>
            <w:rStyle w:val="Lienhypertexte"/>
            <w:noProof/>
          </w:rPr>
          <w:t>SpatialSample</w:t>
        </w:r>
        <w:r>
          <w:rPr>
            <w:noProof/>
            <w:webHidden/>
          </w:rPr>
          <w:tab/>
        </w:r>
        <w:r>
          <w:rPr>
            <w:noProof/>
            <w:webHidden/>
          </w:rPr>
          <w:fldChar w:fldCharType="begin"/>
        </w:r>
        <w:r>
          <w:rPr>
            <w:noProof/>
            <w:webHidden/>
          </w:rPr>
          <w:instrText xml:space="preserve"> PAGEREF _Toc86331053 \h </w:instrText>
        </w:r>
      </w:ins>
      <w:r>
        <w:rPr>
          <w:noProof/>
          <w:webHidden/>
        </w:rPr>
      </w:r>
      <w:r>
        <w:rPr>
          <w:noProof/>
          <w:webHidden/>
        </w:rPr>
        <w:fldChar w:fldCharType="separate"/>
      </w:r>
      <w:ins w:id="337" w:author="Ilkka Rinne" w:date="2021-10-28T16:24:00Z">
        <w:r>
          <w:rPr>
            <w:noProof/>
            <w:webHidden/>
          </w:rPr>
          <w:t>100</w:t>
        </w:r>
      </w:ins>
      <w:ins w:id="338" w:author="Ilkka Rinne" w:date="2021-10-28T16:23:00Z">
        <w:r>
          <w:rPr>
            <w:noProof/>
            <w:webHidden/>
          </w:rPr>
          <w:fldChar w:fldCharType="end"/>
        </w:r>
        <w:r w:rsidRPr="009C37C8">
          <w:rPr>
            <w:rStyle w:val="Lienhypertexte"/>
            <w:noProof/>
          </w:rPr>
          <w:fldChar w:fldCharType="end"/>
        </w:r>
      </w:ins>
    </w:p>
    <w:p w14:paraId="2621439D" w14:textId="4FB8B3B7" w:rsidR="00BD2744" w:rsidRDefault="00BD2744">
      <w:pPr>
        <w:pStyle w:val="TM2"/>
        <w:rPr>
          <w:ins w:id="339" w:author="Ilkka Rinne" w:date="2021-10-28T16:23:00Z"/>
          <w:rFonts w:asciiTheme="minorHAnsi" w:eastAsiaTheme="minorEastAsia" w:hAnsiTheme="minorHAnsi" w:cstheme="minorBidi"/>
          <w:b w:val="0"/>
          <w:noProof/>
          <w:sz w:val="24"/>
          <w:szCs w:val="24"/>
          <w:lang w:eastAsia="en-GB"/>
        </w:rPr>
      </w:pPr>
      <w:ins w:id="34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13.4</w:t>
        </w:r>
        <w:r>
          <w:rPr>
            <w:rFonts w:asciiTheme="minorHAnsi" w:eastAsiaTheme="minorEastAsia" w:hAnsiTheme="minorHAnsi" w:cstheme="minorBidi"/>
            <w:b w:val="0"/>
            <w:noProof/>
            <w:sz w:val="24"/>
            <w:szCs w:val="24"/>
            <w:lang w:eastAsia="en-GB"/>
          </w:rPr>
          <w:tab/>
        </w:r>
        <w:r w:rsidRPr="009C37C8">
          <w:rPr>
            <w:rStyle w:val="Lienhypertexte"/>
            <w:noProof/>
          </w:rPr>
          <w:t>MaterialSample</w:t>
        </w:r>
        <w:r>
          <w:rPr>
            <w:noProof/>
            <w:webHidden/>
          </w:rPr>
          <w:tab/>
        </w:r>
        <w:r>
          <w:rPr>
            <w:noProof/>
            <w:webHidden/>
          </w:rPr>
          <w:fldChar w:fldCharType="begin"/>
        </w:r>
        <w:r>
          <w:rPr>
            <w:noProof/>
            <w:webHidden/>
          </w:rPr>
          <w:instrText xml:space="preserve"> PAGEREF _Toc86331054 \h </w:instrText>
        </w:r>
      </w:ins>
      <w:r>
        <w:rPr>
          <w:noProof/>
          <w:webHidden/>
        </w:rPr>
      </w:r>
      <w:r>
        <w:rPr>
          <w:noProof/>
          <w:webHidden/>
        </w:rPr>
        <w:fldChar w:fldCharType="separate"/>
      </w:r>
      <w:ins w:id="341" w:author="Ilkka Rinne" w:date="2021-10-28T16:24:00Z">
        <w:r>
          <w:rPr>
            <w:noProof/>
            <w:webHidden/>
          </w:rPr>
          <w:t>102</w:t>
        </w:r>
      </w:ins>
      <w:ins w:id="342" w:author="Ilkka Rinne" w:date="2021-10-28T16:23:00Z">
        <w:r>
          <w:rPr>
            <w:noProof/>
            <w:webHidden/>
          </w:rPr>
          <w:fldChar w:fldCharType="end"/>
        </w:r>
        <w:r w:rsidRPr="009C37C8">
          <w:rPr>
            <w:rStyle w:val="Lienhypertexte"/>
            <w:noProof/>
          </w:rPr>
          <w:fldChar w:fldCharType="end"/>
        </w:r>
      </w:ins>
    </w:p>
    <w:p w14:paraId="652BB1CE" w14:textId="7433157E" w:rsidR="00BD2744" w:rsidRDefault="00BD2744">
      <w:pPr>
        <w:pStyle w:val="TM2"/>
        <w:rPr>
          <w:ins w:id="343" w:author="Ilkka Rinne" w:date="2021-10-28T16:23:00Z"/>
          <w:rFonts w:asciiTheme="minorHAnsi" w:eastAsiaTheme="minorEastAsia" w:hAnsiTheme="minorHAnsi" w:cstheme="minorBidi"/>
          <w:b w:val="0"/>
          <w:noProof/>
          <w:sz w:val="24"/>
          <w:szCs w:val="24"/>
          <w:lang w:eastAsia="en-GB"/>
        </w:rPr>
      </w:pPr>
      <w:ins w:id="34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13.5</w:t>
        </w:r>
        <w:r>
          <w:rPr>
            <w:rFonts w:asciiTheme="minorHAnsi" w:eastAsiaTheme="minorEastAsia" w:hAnsiTheme="minorHAnsi" w:cstheme="minorBidi"/>
            <w:b w:val="0"/>
            <w:noProof/>
            <w:sz w:val="24"/>
            <w:szCs w:val="24"/>
            <w:lang w:eastAsia="en-GB"/>
          </w:rPr>
          <w:tab/>
        </w:r>
        <w:r w:rsidRPr="009C37C8">
          <w:rPr>
            <w:rStyle w:val="Lienhypertexte"/>
            <w:noProof/>
          </w:rPr>
          <w:t>StatisticalSample</w:t>
        </w:r>
        <w:r>
          <w:rPr>
            <w:noProof/>
            <w:webHidden/>
          </w:rPr>
          <w:tab/>
        </w:r>
        <w:r>
          <w:rPr>
            <w:noProof/>
            <w:webHidden/>
          </w:rPr>
          <w:fldChar w:fldCharType="begin"/>
        </w:r>
        <w:r>
          <w:rPr>
            <w:noProof/>
            <w:webHidden/>
          </w:rPr>
          <w:instrText xml:space="preserve"> PAGEREF _Toc86331055 \h </w:instrText>
        </w:r>
      </w:ins>
      <w:r>
        <w:rPr>
          <w:noProof/>
          <w:webHidden/>
        </w:rPr>
      </w:r>
      <w:r>
        <w:rPr>
          <w:noProof/>
          <w:webHidden/>
        </w:rPr>
        <w:fldChar w:fldCharType="separate"/>
      </w:r>
      <w:ins w:id="345" w:author="Ilkka Rinne" w:date="2021-10-28T16:24:00Z">
        <w:r>
          <w:rPr>
            <w:noProof/>
            <w:webHidden/>
          </w:rPr>
          <w:t>104</w:t>
        </w:r>
      </w:ins>
      <w:ins w:id="346" w:author="Ilkka Rinne" w:date="2021-10-28T16:23:00Z">
        <w:r>
          <w:rPr>
            <w:noProof/>
            <w:webHidden/>
          </w:rPr>
          <w:fldChar w:fldCharType="end"/>
        </w:r>
        <w:r w:rsidRPr="009C37C8">
          <w:rPr>
            <w:rStyle w:val="Lienhypertexte"/>
            <w:noProof/>
          </w:rPr>
          <w:fldChar w:fldCharType="end"/>
        </w:r>
      </w:ins>
    </w:p>
    <w:p w14:paraId="58510885" w14:textId="4DEF0C65" w:rsidR="00BD2744" w:rsidRDefault="00BD2744">
      <w:pPr>
        <w:pStyle w:val="TM2"/>
        <w:rPr>
          <w:ins w:id="347" w:author="Ilkka Rinne" w:date="2021-10-28T16:23:00Z"/>
          <w:rFonts w:asciiTheme="minorHAnsi" w:eastAsiaTheme="minorEastAsia" w:hAnsiTheme="minorHAnsi" w:cstheme="minorBidi"/>
          <w:b w:val="0"/>
          <w:noProof/>
          <w:sz w:val="24"/>
          <w:szCs w:val="24"/>
          <w:lang w:eastAsia="en-GB"/>
        </w:rPr>
      </w:pPr>
      <w:ins w:id="34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13.6</w:t>
        </w:r>
        <w:r>
          <w:rPr>
            <w:rFonts w:asciiTheme="minorHAnsi" w:eastAsiaTheme="minorEastAsia" w:hAnsiTheme="minorHAnsi" w:cstheme="minorBidi"/>
            <w:b w:val="0"/>
            <w:noProof/>
            <w:sz w:val="24"/>
            <w:szCs w:val="24"/>
            <w:lang w:eastAsia="en-GB"/>
          </w:rPr>
          <w:tab/>
        </w:r>
        <w:r w:rsidRPr="009C37C8">
          <w:rPr>
            <w:rStyle w:val="Lienhypertexte"/>
            <w:noProof/>
          </w:rPr>
          <w:t>Sampling</w:t>
        </w:r>
        <w:r>
          <w:rPr>
            <w:noProof/>
            <w:webHidden/>
          </w:rPr>
          <w:tab/>
        </w:r>
        <w:r>
          <w:rPr>
            <w:noProof/>
            <w:webHidden/>
          </w:rPr>
          <w:fldChar w:fldCharType="begin"/>
        </w:r>
        <w:r>
          <w:rPr>
            <w:noProof/>
            <w:webHidden/>
          </w:rPr>
          <w:instrText xml:space="preserve"> PAGEREF _Toc86331056 \h </w:instrText>
        </w:r>
      </w:ins>
      <w:r>
        <w:rPr>
          <w:noProof/>
          <w:webHidden/>
        </w:rPr>
      </w:r>
      <w:r>
        <w:rPr>
          <w:noProof/>
          <w:webHidden/>
        </w:rPr>
        <w:fldChar w:fldCharType="separate"/>
      </w:r>
      <w:ins w:id="349" w:author="Ilkka Rinne" w:date="2021-10-28T16:24:00Z">
        <w:r>
          <w:rPr>
            <w:noProof/>
            <w:webHidden/>
          </w:rPr>
          <w:t>105</w:t>
        </w:r>
      </w:ins>
      <w:ins w:id="350" w:author="Ilkka Rinne" w:date="2021-10-28T16:23:00Z">
        <w:r>
          <w:rPr>
            <w:noProof/>
            <w:webHidden/>
          </w:rPr>
          <w:fldChar w:fldCharType="end"/>
        </w:r>
        <w:r w:rsidRPr="009C37C8">
          <w:rPr>
            <w:rStyle w:val="Lienhypertexte"/>
            <w:noProof/>
          </w:rPr>
          <w:fldChar w:fldCharType="end"/>
        </w:r>
      </w:ins>
    </w:p>
    <w:p w14:paraId="37C0CA9B" w14:textId="3E2BB4F7" w:rsidR="00BD2744" w:rsidRDefault="00BD2744">
      <w:pPr>
        <w:pStyle w:val="TM2"/>
        <w:rPr>
          <w:ins w:id="351" w:author="Ilkka Rinne" w:date="2021-10-28T16:23:00Z"/>
          <w:rFonts w:asciiTheme="minorHAnsi" w:eastAsiaTheme="minorEastAsia" w:hAnsiTheme="minorHAnsi" w:cstheme="minorBidi"/>
          <w:b w:val="0"/>
          <w:noProof/>
          <w:sz w:val="24"/>
          <w:szCs w:val="24"/>
          <w:lang w:eastAsia="en-GB"/>
        </w:rPr>
      </w:pPr>
      <w:ins w:id="35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13.7</w:t>
        </w:r>
        <w:r>
          <w:rPr>
            <w:rFonts w:asciiTheme="minorHAnsi" w:eastAsiaTheme="minorEastAsia" w:hAnsiTheme="minorHAnsi" w:cstheme="minorBidi"/>
            <w:b w:val="0"/>
            <w:noProof/>
            <w:sz w:val="24"/>
            <w:szCs w:val="24"/>
            <w:lang w:eastAsia="en-GB"/>
          </w:rPr>
          <w:tab/>
        </w:r>
        <w:r w:rsidRPr="009C37C8">
          <w:rPr>
            <w:rStyle w:val="Lienhypertexte"/>
            <w:noProof/>
          </w:rPr>
          <w:t>Sampler</w:t>
        </w:r>
        <w:r>
          <w:rPr>
            <w:noProof/>
            <w:webHidden/>
          </w:rPr>
          <w:tab/>
        </w:r>
        <w:r>
          <w:rPr>
            <w:noProof/>
            <w:webHidden/>
          </w:rPr>
          <w:fldChar w:fldCharType="begin"/>
        </w:r>
        <w:r>
          <w:rPr>
            <w:noProof/>
            <w:webHidden/>
          </w:rPr>
          <w:instrText xml:space="preserve"> PAGEREF _Toc86331057 \h </w:instrText>
        </w:r>
      </w:ins>
      <w:r>
        <w:rPr>
          <w:noProof/>
          <w:webHidden/>
        </w:rPr>
      </w:r>
      <w:r>
        <w:rPr>
          <w:noProof/>
          <w:webHidden/>
        </w:rPr>
        <w:fldChar w:fldCharType="separate"/>
      </w:r>
      <w:ins w:id="353" w:author="Ilkka Rinne" w:date="2021-10-28T16:24:00Z">
        <w:r>
          <w:rPr>
            <w:noProof/>
            <w:webHidden/>
          </w:rPr>
          <w:t>106</w:t>
        </w:r>
      </w:ins>
      <w:ins w:id="354" w:author="Ilkka Rinne" w:date="2021-10-28T16:23:00Z">
        <w:r>
          <w:rPr>
            <w:noProof/>
            <w:webHidden/>
          </w:rPr>
          <w:fldChar w:fldCharType="end"/>
        </w:r>
        <w:r w:rsidRPr="009C37C8">
          <w:rPr>
            <w:rStyle w:val="Lienhypertexte"/>
            <w:noProof/>
          </w:rPr>
          <w:fldChar w:fldCharType="end"/>
        </w:r>
      </w:ins>
    </w:p>
    <w:p w14:paraId="7A29728C" w14:textId="4111C8EE" w:rsidR="00BD2744" w:rsidRDefault="00BD2744">
      <w:pPr>
        <w:pStyle w:val="TM2"/>
        <w:rPr>
          <w:ins w:id="355" w:author="Ilkka Rinne" w:date="2021-10-28T16:23:00Z"/>
          <w:rFonts w:asciiTheme="minorHAnsi" w:eastAsiaTheme="minorEastAsia" w:hAnsiTheme="minorHAnsi" w:cstheme="minorBidi"/>
          <w:b w:val="0"/>
          <w:noProof/>
          <w:sz w:val="24"/>
          <w:szCs w:val="24"/>
          <w:lang w:eastAsia="en-GB"/>
        </w:rPr>
      </w:pPr>
      <w:ins w:id="35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"_Toc86331058"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13.8</w:t>
        </w:r>
        <w:r>
          <w:rPr>
            <w:rFonts w:asciiTheme="minorHAnsi" w:eastAsiaTheme="minorEastAsia" w:hAnsiTheme="minorHAnsi" w:cstheme="minorBidi"/>
            <w:b w:val="0"/>
            <w:noProof/>
            <w:sz w:val="24"/>
            <w:szCs w:val="24"/>
            <w:lang w:eastAsia="en-GB"/>
          </w:rPr>
          <w:tab/>
        </w:r>
        <w:r w:rsidRPr="009C37C8">
          <w:rPr>
            <w:rStyle w:val="Lienhypertexte"/>
            <w:noProof/>
          </w:rPr>
          <w:t>SamplingProcedure</w:t>
        </w:r>
        <w:r>
          <w:rPr>
            <w:noProof/>
            <w:webHidden/>
          </w:rPr>
          <w:tab/>
        </w:r>
        <w:r>
          <w:rPr>
            <w:noProof/>
            <w:webHidden/>
          </w:rPr>
          <w:fldChar w:fldCharType="begin"/>
        </w:r>
        <w:r>
          <w:rPr>
            <w:noProof/>
            <w:webHidden/>
          </w:rPr>
          <w:instrText xml:space="preserve"> PAGEREF _Toc86331058 \h </w:instrText>
        </w:r>
      </w:ins>
      <w:r>
        <w:rPr>
          <w:noProof/>
          <w:webHidden/>
        </w:rPr>
      </w:r>
      <w:r>
        <w:rPr>
          <w:noProof/>
          <w:webHidden/>
        </w:rPr>
        <w:fldChar w:fldCharType="separate"/>
      </w:r>
      <w:ins w:id="357" w:author="Ilkka Rinne" w:date="2021-10-28T16:24:00Z">
        <w:r>
          <w:rPr>
            <w:noProof/>
            <w:webHidden/>
          </w:rPr>
          <w:t>107</w:t>
        </w:r>
      </w:ins>
      <w:ins w:id="358" w:author="Ilkka Rinne" w:date="2021-10-28T16:23:00Z">
        <w:r>
          <w:rPr>
            <w:noProof/>
            <w:webHidden/>
          </w:rPr>
          <w:fldChar w:fldCharType="end"/>
        </w:r>
        <w:r w:rsidRPr="009C37C8">
          <w:rPr>
            <w:rStyle w:val="Lienhypertexte"/>
            <w:noProof/>
          </w:rPr>
          <w:fldChar w:fldCharType="end"/>
        </w:r>
      </w:ins>
    </w:p>
    <w:p w14:paraId="231C67B0" w14:textId="1E8F7BEA" w:rsidR="00BD2744" w:rsidRDefault="00BD2744">
      <w:pPr>
        <w:pStyle w:val="TM2"/>
        <w:rPr>
          <w:ins w:id="359" w:author="Ilkka Rinne" w:date="2021-10-28T16:23:00Z"/>
          <w:rFonts w:asciiTheme="minorHAnsi" w:eastAsiaTheme="minorEastAsia" w:hAnsiTheme="minorHAnsi" w:cstheme="minorBidi"/>
          <w:b w:val="0"/>
          <w:noProof/>
          <w:sz w:val="24"/>
          <w:szCs w:val="24"/>
          <w:lang w:eastAsia="en-GB"/>
        </w:rPr>
      </w:pPr>
      <w:ins w:id="36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"_Toc86331062"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13.9</w:t>
        </w:r>
        <w:r>
          <w:rPr>
            <w:rFonts w:asciiTheme="minorHAnsi" w:eastAsiaTheme="minorEastAsia" w:hAnsiTheme="minorHAnsi" w:cstheme="minorBidi"/>
            <w:b w:val="0"/>
            <w:noProof/>
            <w:sz w:val="24"/>
            <w:szCs w:val="24"/>
            <w:lang w:eastAsia="en-GB"/>
          </w:rPr>
          <w:tab/>
        </w:r>
        <w:r w:rsidRPr="009C37C8">
          <w:rPr>
            <w:rStyle w:val="Lienhypertexte"/>
            <w:noProof/>
          </w:rPr>
          <w:t>PreparationProcedure</w:t>
        </w:r>
        <w:r>
          <w:rPr>
            <w:noProof/>
            <w:webHidden/>
          </w:rPr>
          <w:tab/>
        </w:r>
        <w:r>
          <w:rPr>
            <w:noProof/>
            <w:webHidden/>
          </w:rPr>
          <w:fldChar w:fldCharType="begin"/>
        </w:r>
        <w:r>
          <w:rPr>
            <w:noProof/>
            <w:webHidden/>
          </w:rPr>
          <w:instrText xml:space="preserve"> PAGEREF _Toc86331062 \h </w:instrText>
        </w:r>
      </w:ins>
      <w:r>
        <w:rPr>
          <w:noProof/>
          <w:webHidden/>
        </w:rPr>
      </w:r>
      <w:r>
        <w:rPr>
          <w:noProof/>
          <w:webHidden/>
        </w:rPr>
        <w:fldChar w:fldCharType="separate"/>
      </w:r>
      <w:ins w:id="361" w:author="Ilkka Rinne" w:date="2021-10-28T16:24:00Z">
        <w:r>
          <w:rPr>
            <w:noProof/>
            <w:webHidden/>
          </w:rPr>
          <w:t>108</w:t>
        </w:r>
      </w:ins>
      <w:ins w:id="362" w:author="Ilkka Rinne" w:date="2021-10-28T16:23:00Z">
        <w:r>
          <w:rPr>
            <w:noProof/>
            <w:webHidden/>
          </w:rPr>
          <w:fldChar w:fldCharType="end"/>
        </w:r>
        <w:r w:rsidRPr="009C37C8">
          <w:rPr>
            <w:rStyle w:val="Lienhypertexte"/>
            <w:noProof/>
          </w:rPr>
          <w:fldChar w:fldCharType="end"/>
        </w:r>
      </w:ins>
    </w:p>
    <w:p w14:paraId="13C2841C" w14:textId="4718EA6A" w:rsidR="00BD2744" w:rsidRDefault="00BD2744">
      <w:pPr>
        <w:pStyle w:val="TM2"/>
        <w:rPr>
          <w:ins w:id="363" w:author="Ilkka Rinne" w:date="2021-10-28T16:23:00Z"/>
          <w:rFonts w:asciiTheme="minorHAnsi" w:eastAsiaTheme="minorEastAsia" w:hAnsiTheme="minorHAnsi" w:cstheme="minorBidi"/>
          <w:b w:val="0"/>
          <w:noProof/>
          <w:sz w:val="24"/>
          <w:szCs w:val="24"/>
          <w:lang w:eastAsia="en-GB"/>
        </w:rPr>
      </w:pPr>
      <w:ins w:id="36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"_Toc86331066"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13.10</w:t>
        </w:r>
        <w:r>
          <w:rPr>
            <w:rFonts w:asciiTheme="minorHAnsi" w:eastAsiaTheme="minorEastAsia" w:hAnsiTheme="minorHAnsi" w:cstheme="minorBidi"/>
            <w:b w:val="0"/>
            <w:noProof/>
            <w:sz w:val="24"/>
            <w:szCs w:val="24"/>
            <w:lang w:eastAsia="en-GB"/>
          </w:rPr>
          <w:tab/>
        </w:r>
        <w:r w:rsidRPr="009C37C8">
          <w:rPr>
            <w:rStyle w:val="Lienhypertexte"/>
            <w:noProof/>
          </w:rPr>
          <w:t>PreparationStep</w:t>
        </w:r>
        <w:r>
          <w:rPr>
            <w:noProof/>
            <w:webHidden/>
          </w:rPr>
          <w:tab/>
        </w:r>
        <w:r>
          <w:rPr>
            <w:noProof/>
            <w:webHidden/>
          </w:rPr>
          <w:fldChar w:fldCharType="begin"/>
        </w:r>
        <w:r>
          <w:rPr>
            <w:noProof/>
            <w:webHidden/>
          </w:rPr>
          <w:instrText xml:space="preserve"> PAGEREF _Toc86331066 \h </w:instrText>
        </w:r>
      </w:ins>
      <w:r>
        <w:rPr>
          <w:noProof/>
          <w:webHidden/>
        </w:rPr>
      </w:r>
      <w:r>
        <w:rPr>
          <w:noProof/>
          <w:webHidden/>
        </w:rPr>
        <w:fldChar w:fldCharType="separate"/>
      </w:r>
      <w:ins w:id="365" w:author="Ilkka Rinne" w:date="2021-10-28T16:24:00Z">
        <w:r>
          <w:rPr>
            <w:noProof/>
            <w:webHidden/>
          </w:rPr>
          <w:t>108</w:t>
        </w:r>
      </w:ins>
      <w:ins w:id="366" w:author="Ilkka Rinne" w:date="2021-10-28T16:23:00Z">
        <w:r>
          <w:rPr>
            <w:noProof/>
            <w:webHidden/>
          </w:rPr>
          <w:fldChar w:fldCharType="end"/>
        </w:r>
        <w:r w:rsidRPr="009C37C8">
          <w:rPr>
            <w:rStyle w:val="Lienhypertexte"/>
            <w:noProof/>
          </w:rPr>
          <w:fldChar w:fldCharType="end"/>
        </w:r>
      </w:ins>
    </w:p>
    <w:p w14:paraId="2852F05A" w14:textId="03D2EFD8" w:rsidR="00BD2744" w:rsidRDefault="00BD2744">
      <w:pPr>
        <w:pStyle w:val="TM2"/>
        <w:rPr>
          <w:ins w:id="367" w:author="Ilkka Rinne" w:date="2021-10-28T16:23:00Z"/>
          <w:rFonts w:asciiTheme="minorHAnsi" w:eastAsiaTheme="minorEastAsia" w:hAnsiTheme="minorHAnsi" w:cstheme="minorBidi"/>
          <w:b w:val="0"/>
          <w:noProof/>
          <w:sz w:val="24"/>
          <w:szCs w:val="24"/>
          <w:lang w:eastAsia="en-GB"/>
        </w:rPr>
      </w:pPr>
      <w:ins w:id="36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13.11</w:t>
        </w:r>
        <w:r>
          <w:rPr>
            <w:rFonts w:asciiTheme="minorHAnsi" w:eastAsiaTheme="minorEastAsia" w:hAnsiTheme="minorHAnsi" w:cstheme="minorBidi"/>
            <w:b w:val="0"/>
            <w:noProof/>
            <w:sz w:val="24"/>
            <w:szCs w:val="24"/>
            <w:lang w:eastAsia="en-GB"/>
          </w:rPr>
          <w:tab/>
        </w:r>
        <w:r w:rsidRPr="009C37C8">
          <w:rPr>
            <w:rStyle w:val="Lienhypertexte"/>
            <w:noProof/>
          </w:rPr>
          <w:t>SampleCollection</w:t>
        </w:r>
        <w:r>
          <w:rPr>
            <w:noProof/>
            <w:webHidden/>
          </w:rPr>
          <w:tab/>
        </w:r>
        <w:r>
          <w:rPr>
            <w:noProof/>
            <w:webHidden/>
          </w:rPr>
          <w:fldChar w:fldCharType="begin"/>
        </w:r>
        <w:r>
          <w:rPr>
            <w:noProof/>
            <w:webHidden/>
          </w:rPr>
          <w:instrText xml:space="preserve"> PAGEREF _Toc86331071 \h </w:instrText>
        </w:r>
      </w:ins>
      <w:r>
        <w:rPr>
          <w:noProof/>
          <w:webHidden/>
        </w:rPr>
      </w:r>
      <w:r>
        <w:rPr>
          <w:noProof/>
          <w:webHidden/>
        </w:rPr>
        <w:fldChar w:fldCharType="separate"/>
      </w:r>
      <w:ins w:id="369" w:author="Ilkka Rinne" w:date="2021-10-28T16:24:00Z">
        <w:r>
          <w:rPr>
            <w:noProof/>
            <w:webHidden/>
          </w:rPr>
          <w:t>109</w:t>
        </w:r>
      </w:ins>
      <w:ins w:id="370" w:author="Ilkka Rinne" w:date="2021-10-28T16:23:00Z">
        <w:r>
          <w:rPr>
            <w:noProof/>
            <w:webHidden/>
          </w:rPr>
          <w:fldChar w:fldCharType="end"/>
        </w:r>
        <w:r w:rsidRPr="009C37C8">
          <w:rPr>
            <w:rStyle w:val="Lienhypertexte"/>
            <w:noProof/>
          </w:rPr>
          <w:fldChar w:fldCharType="end"/>
        </w:r>
      </w:ins>
    </w:p>
    <w:p w14:paraId="10DB7FCB" w14:textId="393D9188" w:rsidR="00BD2744" w:rsidRDefault="00BD2744">
      <w:pPr>
        <w:pStyle w:val="TM2"/>
        <w:rPr>
          <w:ins w:id="371" w:author="Ilkka Rinne" w:date="2021-10-28T16:23:00Z"/>
          <w:rFonts w:asciiTheme="minorHAnsi" w:eastAsiaTheme="minorEastAsia" w:hAnsiTheme="minorHAnsi" w:cstheme="minorBidi"/>
          <w:b w:val="0"/>
          <w:noProof/>
          <w:sz w:val="24"/>
          <w:szCs w:val="24"/>
          <w:lang w:eastAsia="en-GB"/>
        </w:rPr>
      </w:pPr>
      <w:ins w:id="37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13.12</w:t>
        </w:r>
        <w:r>
          <w:rPr>
            <w:rFonts w:asciiTheme="minorHAnsi" w:eastAsiaTheme="minorEastAsia" w:hAnsiTheme="minorHAnsi" w:cstheme="minorBidi"/>
            <w:b w:val="0"/>
            <w:noProof/>
            <w:sz w:val="24"/>
            <w:szCs w:val="24"/>
            <w:lang w:eastAsia="en-GB"/>
          </w:rPr>
          <w:tab/>
        </w:r>
        <w:r w:rsidRPr="009C37C8">
          <w:rPr>
            <w:rStyle w:val="Lienhypertexte"/>
            <w:noProof/>
          </w:rPr>
          <w:t>PhysicalDimension</w:t>
        </w:r>
        <w:r>
          <w:rPr>
            <w:noProof/>
            <w:webHidden/>
          </w:rPr>
          <w:tab/>
        </w:r>
        <w:r>
          <w:rPr>
            <w:noProof/>
            <w:webHidden/>
          </w:rPr>
          <w:fldChar w:fldCharType="begin"/>
        </w:r>
        <w:r>
          <w:rPr>
            <w:noProof/>
            <w:webHidden/>
          </w:rPr>
          <w:instrText xml:space="preserve"> PAGEREF _Toc86331072 \h </w:instrText>
        </w:r>
      </w:ins>
      <w:r>
        <w:rPr>
          <w:noProof/>
          <w:webHidden/>
        </w:rPr>
      </w:r>
      <w:r>
        <w:rPr>
          <w:noProof/>
          <w:webHidden/>
        </w:rPr>
        <w:fldChar w:fldCharType="separate"/>
      </w:r>
      <w:ins w:id="373" w:author="Ilkka Rinne" w:date="2021-10-28T16:24:00Z">
        <w:r>
          <w:rPr>
            <w:noProof/>
            <w:webHidden/>
          </w:rPr>
          <w:t>110</w:t>
        </w:r>
      </w:ins>
      <w:ins w:id="374" w:author="Ilkka Rinne" w:date="2021-10-28T16:23:00Z">
        <w:r>
          <w:rPr>
            <w:noProof/>
            <w:webHidden/>
          </w:rPr>
          <w:fldChar w:fldCharType="end"/>
        </w:r>
        <w:r w:rsidRPr="009C37C8">
          <w:rPr>
            <w:rStyle w:val="Lienhypertexte"/>
            <w:noProof/>
          </w:rPr>
          <w:fldChar w:fldCharType="end"/>
        </w:r>
      </w:ins>
    </w:p>
    <w:p w14:paraId="4FC25314" w14:textId="795A0A0A" w:rsidR="00BD2744" w:rsidRDefault="00BD2744">
      <w:pPr>
        <w:pStyle w:val="TM2"/>
        <w:rPr>
          <w:ins w:id="375" w:author="Ilkka Rinne" w:date="2021-10-28T16:23:00Z"/>
          <w:rFonts w:asciiTheme="minorHAnsi" w:eastAsiaTheme="minorEastAsia" w:hAnsiTheme="minorHAnsi" w:cstheme="minorBidi"/>
          <w:b w:val="0"/>
          <w:noProof/>
          <w:sz w:val="24"/>
          <w:szCs w:val="24"/>
          <w:lang w:eastAsia="en-GB"/>
        </w:rPr>
      </w:pPr>
      <w:ins w:id="37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13.13</w:t>
        </w:r>
        <w:r>
          <w:rPr>
            <w:rFonts w:asciiTheme="minorHAnsi" w:eastAsiaTheme="minorEastAsia" w:hAnsiTheme="minorHAnsi" w:cstheme="minorBidi"/>
            <w:b w:val="0"/>
            <w:noProof/>
            <w:sz w:val="24"/>
            <w:szCs w:val="24"/>
            <w:lang w:eastAsia="en-GB"/>
          </w:rPr>
          <w:tab/>
        </w:r>
        <w:r w:rsidRPr="009C37C8">
          <w:rPr>
            <w:rStyle w:val="Lienhypertexte"/>
            <w:noProof/>
          </w:rPr>
          <w:t>NamedLocation</w:t>
        </w:r>
        <w:r>
          <w:rPr>
            <w:noProof/>
            <w:webHidden/>
          </w:rPr>
          <w:tab/>
        </w:r>
        <w:r>
          <w:rPr>
            <w:noProof/>
            <w:webHidden/>
          </w:rPr>
          <w:fldChar w:fldCharType="begin"/>
        </w:r>
        <w:r>
          <w:rPr>
            <w:noProof/>
            <w:webHidden/>
          </w:rPr>
          <w:instrText xml:space="preserve"> PAGEREF _Toc86331073 \h </w:instrText>
        </w:r>
      </w:ins>
      <w:r>
        <w:rPr>
          <w:noProof/>
          <w:webHidden/>
        </w:rPr>
      </w:r>
      <w:r>
        <w:rPr>
          <w:noProof/>
          <w:webHidden/>
        </w:rPr>
        <w:fldChar w:fldCharType="separate"/>
      </w:r>
      <w:ins w:id="377" w:author="Ilkka Rinne" w:date="2021-10-28T16:24:00Z">
        <w:r>
          <w:rPr>
            <w:noProof/>
            <w:webHidden/>
          </w:rPr>
          <w:t>111</w:t>
        </w:r>
      </w:ins>
      <w:ins w:id="378" w:author="Ilkka Rinne" w:date="2021-10-28T16:23:00Z">
        <w:r>
          <w:rPr>
            <w:noProof/>
            <w:webHidden/>
          </w:rPr>
          <w:fldChar w:fldCharType="end"/>
        </w:r>
        <w:r w:rsidRPr="009C37C8">
          <w:rPr>
            <w:rStyle w:val="Lienhypertexte"/>
            <w:noProof/>
          </w:rPr>
          <w:fldChar w:fldCharType="end"/>
        </w:r>
      </w:ins>
    </w:p>
    <w:p w14:paraId="6CFA1947" w14:textId="4AD53DB7" w:rsidR="00BD2744" w:rsidRDefault="00BD2744">
      <w:pPr>
        <w:pStyle w:val="TM2"/>
        <w:rPr>
          <w:ins w:id="379" w:author="Ilkka Rinne" w:date="2021-10-28T16:23:00Z"/>
          <w:rFonts w:asciiTheme="minorHAnsi" w:eastAsiaTheme="minorEastAsia" w:hAnsiTheme="minorHAnsi" w:cstheme="minorBidi"/>
          <w:b w:val="0"/>
          <w:noProof/>
          <w:sz w:val="24"/>
          <w:szCs w:val="24"/>
          <w:lang w:eastAsia="en-GB"/>
        </w:rPr>
      </w:pPr>
      <w:ins w:id="38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13.14</w:t>
        </w:r>
        <w:r>
          <w:rPr>
            <w:rFonts w:asciiTheme="minorHAnsi" w:eastAsiaTheme="minorEastAsia" w:hAnsiTheme="minorHAnsi" w:cstheme="minorBidi"/>
            <w:b w:val="0"/>
            <w:noProof/>
            <w:sz w:val="24"/>
            <w:szCs w:val="24"/>
            <w:lang w:eastAsia="en-GB"/>
          </w:rPr>
          <w:tab/>
        </w:r>
        <w:r w:rsidRPr="009C37C8">
          <w:rPr>
            <w:rStyle w:val="Lienhypertexte"/>
            <w:noProof/>
          </w:rPr>
          <w:t>StatisticalClassification</w:t>
        </w:r>
        <w:r>
          <w:rPr>
            <w:noProof/>
            <w:webHidden/>
          </w:rPr>
          <w:tab/>
        </w:r>
        <w:r>
          <w:rPr>
            <w:noProof/>
            <w:webHidden/>
          </w:rPr>
          <w:fldChar w:fldCharType="begin"/>
        </w:r>
        <w:r>
          <w:rPr>
            <w:noProof/>
            <w:webHidden/>
          </w:rPr>
          <w:instrText xml:space="preserve"> PAGEREF _Toc86331074 \h </w:instrText>
        </w:r>
      </w:ins>
      <w:r>
        <w:rPr>
          <w:noProof/>
          <w:webHidden/>
        </w:rPr>
      </w:r>
      <w:r>
        <w:rPr>
          <w:noProof/>
          <w:webHidden/>
        </w:rPr>
        <w:fldChar w:fldCharType="separate"/>
      </w:r>
      <w:ins w:id="381" w:author="Ilkka Rinne" w:date="2021-10-28T16:24:00Z">
        <w:r>
          <w:rPr>
            <w:noProof/>
            <w:webHidden/>
          </w:rPr>
          <w:t>113</w:t>
        </w:r>
      </w:ins>
      <w:ins w:id="382" w:author="Ilkka Rinne" w:date="2021-10-28T16:23:00Z">
        <w:r>
          <w:rPr>
            <w:noProof/>
            <w:webHidden/>
          </w:rPr>
          <w:fldChar w:fldCharType="end"/>
        </w:r>
        <w:r w:rsidRPr="009C37C8">
          <w:rPr>
            <w:rStyle w:val="Lienhypertexte"/>
            <w:noProof/>
          </w:rPr>
          <w:fldChar w:fldCharType="end"/>
        </w:r>
      </w:ins>
    </w:p>
    <w:p w14:paraId="51A8B207" w14:textId="2826B0D9" w:rsidR="00BD2744" w:rsidRDefault="00BD2744">
      <w:pPr>
        <w:pStyle w:val="TM2"/>
        <w:rPr>
          <w:ins w:id="383" w:author="Ilkka Rinne" w:date="2021-10-28T16:23:00Z"/>
          <w:rFonts w:asciiTheme="minorHAnsi" w:eastAsiaTheme="minorEastAsia" w:hAnsiTheme="minorHAnsi" w:cstheme="minorBidi"/>
          <w:b w:val="0"/>
          <w:noProof/>
          <w:sz w:val="24"/>
          <w:szCs w:val="24"/>
          <w:lang w:eastAsia="en-GB"/>
        </w:rPr>
      </w:pPr>
      <w:ins w:id="38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13.15</w:t>
        </w:r>
        <w:r>
          <w:rPr>
            <w:rFonts w:asciiTheme="minorHAnsi" w:eastAsiaTheme="minorEastAsia" w:hAnsiTheme="minorHAnsi" w:cstheme="minorBidi"/>
            <w:b w:val="0"/>
            <w:noProof/>
            <w:sz w:val="24"/>
            <w:szCs w:val="24"/>
            <w:lang w:eastAsia="en-GB"/>
          </w:rPr>
          <w:tab/>
        </w:r>
        <w:r w:rsidRPr="009C37C8">
          <w:rPr>
            <w:rStyle w:val="Lienhypertexte"/>
            <w:noProof/>
          </w:rPr>
          <w:t>Codelists</w:t>
        </w:r>
        <w:r>
          <w:rPr>
            <w:noProof/>
            <w:webHidden/>
          </w:rPr>
          <w:tab/>
        </w:r>
        <w:r>
          <w:rPr>
            <w:noProof/>
            <w:webHidden/>
          </w:rPr>
          <w:fldChar w:fldCharType="begin"/>
        </w:r>
        <w:r>
          <w:rPr>
            <w:noProof/>
            <w:webHidden/>
          </w:rPr>
          <w:instrText xml:space="preserve"> PAGEREF _Toc86331075 \h </w:instrText>
        </w:r>
      </w:ins>
      <w:r>
        <w:rPr>
          <w:noProof/>
          <w:webHidden/>
        </w:rPr>
      </w:r>
      <w:r>
        <w:rPr>
          <w:noProof/>
          <w:webHidden/>
        </w:rPr>
        <w:fldChar w:fldCharType="separate"/>
      </w:r>
      <w:ins w:id="385" w:author="Ilkka Rinne" w:date="2021-10-28T16:24:00Z">
        <w:r>
          <w:rPr>
            <w:noProof/>
            <w:webHidden/>
          </w:rPr>
          <w:t>114</w:t>
        </w:r>
      </w:ins>
      <w:ins w:id="386" w:author="Ilkka Rinne" w:date="2021-10-28T16:23:00Z">
        <w:r>
          <w:rPr>
            <w:noProof/>
            <w:webHidden/>
          </w:rPr>
          <w:fldChar w:fldCharType="end"/>
        </w:r>
        <w:r w:rsidRPr="009C37C8">
          <w:rPr>
            <w:rStyle w:val="Lienhypertexte"/>
            <w:noProof/>
          </w:rPr>
          <w:fldChar w:fldCharType="end"/>
        </w:r>
      </w:ins>
    </w:p>
    <w:p w14:paraId="4FC28C7C" w14:textId="19651682" w:rsidR="00BD2744" w:rsidRDefault="00BD2744">
      <w:pPr>
        <w:pStyle w:val="TM1"/>
        <w:rPr>
          <w:ins w:id="387" w:author="Ilkka Rinne" w:date="2021-10-28T16:23:00Z"/>
          <w:rFonts w:asciiTheme="minorHAnsi" w:eastAsiaTheme="minorEastAsia" w:hAnsiTheme="minorHAnsi" w:cstheme="minorBidi"/>
          <w:b w:val="0"/>
          <w:noProof/>
          <w:sz w:val="24"/>
          <w:szCs w:val="24"/>
          <w:lang w:eastAsia="en-GB"/>
        </w:rPr>
      </w:pPr>
      <w:ins w:id="38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Annex A (normative)  Abstract Test Suite</w:t>
        </w:r>
        <w:r>
          <w:rPr>
            <w:noProof/>
            <w:webHidden/>
          </w:rPr>
          <w:tab/>
        </w:r>
        <w:r>
          <w:rPr>
            <w:noProof/>
            <w:webHidden/>
          </w:rPr>
          <w:fldChar w:fldCharType="begin"/>
        </w:r>
        <w:r>
          <w:rPr>
            <w:noProof/>
            <w:webHidden/>
          </w:rPr>
          <w:instrText xml:space="preserve"> PAGEREF _Toc86331076 \h </w:instrText>
        </w:r>
      </w:ins>
      <w:r>
        <w:rPr>
          <w:noProof/>
          <w:webHidden/>
        </w:rPr>
      </w:r>
      <w:r>
        <w:rPr>
          <w:noProof/>
          <w:webHidden/>
        </w:rPr>
        <w:fldChar w:fldCharType="separate"/>
      </w:r>
      <w:ins w:id="389" w:author="Ilkka Rinne" w:date="2021-10-28T16:24:00Z">
        <w:r>
          <w:rPr>
            <w:noProof/>
            <w:webHidden/>
          </w:rPr>
          <w:t>116</w:t>
        </w:r>
      </w:ins>
      <w:ins w:id="390" w:author="Ilkka Rinne" w:date="2021-10-28T16:23:00Z">
        <w:r>
          <w:rPr>
            <w:noProof/>
            <w:webHidden/>
          </w:rPr>
          <w:fldChar w:fldCharType="end"/>
        </w:r>
        <w:r w:rsidRPr="009C37C8">
          <w:rPr>
            <w:rStyle w:val="Lienhypertexte"/>
            <w:noProof/>
          </w:rPr>
          <w:fldChar w:fldCharType="end"/>
        </w:r>
      </w:ins>
    </w:p>
    <w:p w14:paraId="759457FF" w14:textId="3B342570" w:rsidR="00BD2744" w:rsidRDefault="00BD2744">
      <w:pPr>
        <w:pStyle w:val="TM1"/>
        <w:rPr>
          <w:ins w:id="391" w:author="Ilkka Rinne" w:date="2021-10-28T16:23:00Z"/>
          <w:rFonts w:asciiTheme="minorHAnsi" w:eastAsiaTheme="minorEastAsia" w:hAnsiTheme="minorHAnsi" w:cstheme="minorBidi"/>
          <w:b w:val="0"/>
          <w:noProof/>
          <w:sz w:val="24"/>
          <w:szCs w:val="24"/>
          <w:lang w:eastAsia="en-GB"/>
        </w:rPr>
      </w:pPr>
      <w:ins w:id="39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A.1</w:t>
        </w:r>
        <w:r>
          <w:rPr>
            <w:rFonts w:asciiTheme="minorHAnsi" w:eastAsiaTheme="minorEastAsia" w:hAnsiTheme="minorHAnsi" w:cstheme="minorBidi"/>
            <w:b w:val="0"/>
            <w:noProof/>
            <w:sz w:val="24"/>
            <w:szCs w:val="24"/>
            <w:lang w:eastAsia="en-GB"/>
          </w:rPr>
          <w:tab/>
        </w:r>
        <w:r w:rsidRPr="009C37C8">
          <w:rPr>
            <w:rStyle w:val="Lienhypertexte"/>
            <w:noProof/>
          </w:rPr>
          <w:t>Abstract tests for Conceptual Observation schema package</w:t>
        </w:r>
        <w:r>
          <w:rPr>
            <w:noProof/>
            <w:webHidden/>
          </w:rPr>
          <w:tab/>
        </w:r>
        <w:r>
          <w:rPr>
            <w:noProof/>
            <w:webHidden/>
          </w:rPr>
          <w:fldChar w:fldCharType="begin"/>
        </w:r>
        <w:r>
          <w:rPr>
            <w:noProof/>
            <w:webHidden/>
          </w:rPr>
          <w:instrText xml:space="preserve"> PAGEREF _Toc86331077 \h </w:instrText>
        </w:r>
      </w:ins>
      <w:r>
        <w:rPr>
          <w:noProof/>
          <w:webHidden/>
        </w:rPr>
      </w:r>
      <w:r>
        <w:rPr>
          <w:noProof/>
          <w:webHidden/>
        </w:rPr>
        <w:fldChar w:fldCharType="separate"/>
      </w:r>
      <w:ins w:id="393" w:author="Ilkka Rinne" w:date="2021-10-28T16:24:00Z">
        <w:r>
          <w:rPr>
            <w:noProof/>
            <w:webHidden/>
          </w:rPr>
          <w:t>116</w:t>
        </w:r>
      </w:ins>
      <w:ins w:id="394" w:author="Ilkka Rinne" w:date="2021-10-28T16:23:00Z">
        <w:r>
          <w:rPr>
            <w:noProof/>
            <w:webHidden/>
          </w:rPr>
          <w:fldChar w:fldCharType="end"/>
        </w:r>
        <w:r w:rsidRPr="009C37C8">
          <w:rPr>
            <w:rStyle w:val="Lienhypertexte"/>
            <w:noProof/>
          </w:rPr>
          <w:fldChar w:fldCharType="end"/>
        </w:r>
      </w:ins>
    </w:p>
    <w:p w14:paraId="5700C181" w14:textId="71892FD5" w:rsidR="00BD2744" w:rsidRDefault="00BD2744">
      <w:pPr>
        <w:pStyle w:val="TM1"/>
        <w:rPr>
          <w:ins w:id="395" w:author="Ilkka Rinne" w:date="2021-10-28T16:23:00Z"/>
          <w:rFonts w:asciiTheme="minorHAnsi" w:eastAsiaTheme="minorEastAsia" w:hAnsiTheme="minorHAnsi" w:cstheme="minorBidi"/>
          <w:b w:val="0"/>
          <w:noProof/>
          <w:sz w:val="24"/>
          <w:szCs w:val="24"/>
          <w:lang w:eastAsia="en-GB"/>
        </w:rPr>
      </w:pPr>
      <w:ins w:id="39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A.2</w:t>
        </w:r>
        <w:r>
          <w:rPr>
            <w:rFonts w:asciiTheme="minorHAnsi" w:eastAsiaTheme="minorEastAsia" w:hAnsiTheme="minorHAnsi" w:cstheme="minorBidi"/>
            <w:b w:val="0"/>
            <w:noProof/>
            <w:sz w:val="24"/>
            <w:szCs w:val="24"/>
            <w:lang w:eastAsia="en-GB"/>
          </w:rPr>
          <w:tab/>
        </w:r>
        <w:r w:rsidRPr="009C37C8">
          <w:rPr>
            <w:rStyle w:val="Lienhypertexte"/>
            <w:noProof/>
          </w:rPr>
          <w:t>Abstract tests for Abstract Observation core package</w:t>
        </w:r>
        <w:r>
          <w:rPr>
            <w:noProof/>
            <w:webHidden/>
          </w:rPr>
          <w:tab/>
        </w:r>
        <w:r>
          <w:rPr>
            <w:noProof/>
            <w:webHidden/>
          </w:rPr>
          <w:fldChar w:fldCharType="begin"/>
        </w:r>
        <w:r>
          <w:rPr>
            <w:noProof/>
            <w:webHidden/>
          </w:rPr>
          <w:instrText xml:space="preserve"> PAGEREF _Toc86331078 \h </w:instrText>
        </w:r>
      </w:ins>
      <w:r>
        <w:rPr>
          <w:noProof/>
          <w:webHidden/>
        </w:rPr>
      </w:r>
      <w:r>
        <w:rPr>
          <w:noProof/>
          <w:webHidden/>
        </w:rPr>
        <w:fldChar w:fldCharType="separate"/>
      </w:r>
      <w:ins w:id="397" w:author="Ilkka Rinne" w:date="2021-10-28T16:24:00Z">
        <w:r>
          <w:rPr>
            <w:noProof/>
            <w:webHidden/>
          </w:rPr>
          <w:t>118</w:t>
        </w:r>
      </w:ins>
      <w:ins w:id="398" w:author="Ilkka Rinne" w:date="2021-10-28T16:23:00Z">
        <w:r>
          <w:rPr>
            <w:noProof/>
            <w:webHidden/>
          </w:rPr>
          <w:fldChar w:fldCharType="end"/>
        </w:r>
        <w:r w:rsidRPr="009C37C8">
          <w:rPr>
            <w:rStyle w:val="Lienhypertexte"/>
            <w:noProof/>
          </w:rPr>
          <w:fldChar w:fldCharType="end"/>
        </w:r>
      </w:ins>
    </w:p>
    <w:p w14:paraId="530C530B" w14:textId="21667B66" w:rsidR="00BD2744" w:rsidRDefault="00BD2744">
      <w:pPr>
        <w:pStyle w:val="TM1"/>
        <w:rPr>
          <w:ins w:id="399" w:author="Ilkka Rinne" w:date="2021-10-28T16:23:00Z"/>
          <w:rFonts w:asciiTheme="minorHAnsi" w:eastAsiaTheme="minorEastAsia" w:hAnsiTheme="minorHAnsi" w:cstheme="minorBidi"/>
          <w:b w:val="0"/>
          <w:noProof/>
          <w:sz w:val="24"/>
          <w:szCs w:val="24"/>
          <w:lang w:eastAsia="en-GB"/>
        </w:rPr>
      </w:pPr>
      <w:ins w:id="40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"_Toc86331079"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A.3</w:t>
        </w:r>
        <w:r>
          <w:rPr>
            <w:rFonts w:asciiTheme="minorHAnsi" w:eastAsiaTheme="minorEastAsia" w:hAnsiTheme="minorHAnsi" w:cstheme="minorBidi"/>
            <w:b w:val="0"/>
            <w:noProof/>
            <w:sz w:val="24"/>
            <w:szCs w:val="24"/>
            <w:lang w:eastAsia="en-GB"/>
          </w:rPr>
          <w:tab/>
        </w:r>
        <w:r w:rsidRPr="009C37C8">
          <w:rPr>
            <w:rStyle w:val="Lienhypertexte"/>
            <w:noProof/>
          </w:rPr>
          <w:t>Abstract tests for Basic Observations package</w:t>
        </w:r>
        <w:r>
          <w:rPr>
            <w:noProof/>
            <w:webHidden/>
          </w:rPr>
          <w:tab/>
        </w:r>
        <w:r>
          <w:rPr>
            <w:noProof/>
            <w:webHidden/>
          </w:rPr>
          <w:fldChar w:fldCharType="begin"/>
        </w:r>
        <w:r>
          <w:rPr>
            <w:noProof/>
            <w:webHidden/>
          </w:rPr>
          <w:instrText xml:space="preserve"> PAGEREF _Toc86331079 \h </w:instrText>
        </w:r>
      </w:ins>
      <w:r>
        <w:rPr>
          <w:noProof/>
          <w:webHidden/>
        </w:rPr>
      </w:r>
      <w:r>
        <w:rPr>
          <w:noProof/>
          <w:webHidden/>
        </w:rPr>
        <w:fldChar w:fldCharType="separate"/>
      </w:r>
      <w:ins w:id="401" w:author="Ilkka Rinne" w:date="2021-10-28T16:24:00Z">
        <w:r>
          <w:rPr>
            <w:noProof/>
            <w:webHidden/>
          </w:rPr>
          <w:t>120</w:t>
        </w:r>
      </w:ins>
      <w:ins w:id="402" w:author="Ilkka Rinne" w:date="2021-10-28T16:23:00Z">
        <w:r>
          <w:rPr>
            <w:noProof/>
            <w:webHidden/>
          </w:rPr>
          <w:fldChar w:fldCharType="end"/>
        </w:r>
        <w:r w:rsidRPr="009C37C8">
          <w:rPr>
            <w:rStyle w:val="Lienhypertexte"/>
            <w:noProof/>
          </w:rPr>
          <w:fldChar w:fldCharType="end"/>
        </w:r>
      </w:ins>
    </w:p>
    <w:p w14:paraId="1ADABD64" w14:textId="43526E12" w:rsidR="00BD2744" w:rsidRDefault="00BD2744">
      <w:pPr>
        <w:pStyle w:val="TM1"/>
        <w:rPr>
          <w:ins w:id="403" w:author="Ilkka Rinne" w:date="2021-10-28T16:23:00Z"/>
          <w:rFonts w:asciiTheme="minorHAnsi" w:eastAsiaTheme="minorEastAsia" w:hAnsiTheme="minorHAnsi" w:cstheme="minorBidi"/>
          <w:b w:val="0"/>
          <w:noProof/>
          <w:sz w:val="24"/>
          <w:szCs w:val="24"/>
          <w:lang w:eastAsia="en-GB"/>
        </w:rPr>
      </w:pPr>
      <w:ins w:id="40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A.4</w:t>
        </w:r>
        <w:r>
          <w:rPr>
            <w:rFonts w:asciiTheme="minorHAnsi" w:eastAsiaTheme="minorEastAsia" w:hAnsiTheme="minorHAnsi" w:cstheme="minorBidi"/>
            <w:b w:val="0"/>
            <w:noProof/>
            <w:sz w:val="24"/>
            <w:szCs w:val="24"/>
            <w:lang w:eastAsia="en-GB"/>
          </w:rPr>
          <w:tab/>
        </w:r>
        <w:r w:rsidRPr="009C37C8">
          <w:rPr>
            <w:rStyle w:val="Lienhypertexte"/>
            <w:noProof/>
          </w:rPr>
          <w:t>Abstract tests for Conceptual Sample schema package</w:t>
        </w:r>
        <w:r>
          <w:rPr>
            <w:noProof/>
            <w:webHidden/>
          </w:rPr>
          <w:tab/>
        </w:r>
        <w:r>
          <w:rPr>
            <w:noProof/>
            <w:webHidden/>
          </w:rPr>
          <w:fldChar w:fldCharType="begin"/>
        </w:r>
        <w:r>
          <w:rPr>
            <w:noProof/>
            <w:webHidden/>
          </w:rPr>
          <w:instrText xml:space="preserve"> PAGEREF _Toc86331080 \h </w:instrText>
        </w:r>
      </w:ins>
      <w:r>
        <w:rPr>
          <w:noProof/>
          <w:webHidden/>
        </w:rPr>
      </w:r>
      <w:r>
        <w:rPr>
          <w:noProof/>
          <w:webHidden/>
        </w:rPr>
        <w:fldChar w:fldCharType="separate"/>
      </w:r>
      <w:ins w:id="405" w:author="Ilkka Rinne" w:date="2021-10-28T16:24:00Z">
        <w:r>
          <w:rPr>
            <w:noProof/>
            <w:webHidden/>
          </w:rPr>
          <w:t>123</w:t>
        </w:r>
      </w:ins>
      <w:ins w:id="406" w:author="Ilkka Rinne" w:date="2021-10-28T16:23:00Z">
        <w:r>
          <w:rPr>
            <w:noProof/>
            <w:webHidden/>
          </w:rPr>
          <w:fldChar w:fldCharType="end"/>
        </w:r>
        <w:r w:rsidRPr="009C37C8">
          <w:rPr>
            <w:rStyle w:val="Lienhypertexte"/>
            <w:noProof/>
          </w:rPr>
          <w:fldChar w:fldCharType="end"/>
        </w:r>
      </w:ins>
    </w:p>
    <w:p w14:paraId="54A06A7C" w14:textId="05836B6B" w:rsidR="00BD2744" w:rsidRDefault="00BD2744">
      <w:pPr>
        <w:pStyle w:val="TM1"/>
        <w:rPr>
          <w:ins w:id="407" w:author="Ilkka Rinne" w:date="2021-10-28T16:23:00Z"/>
          <w:rFonts w:asciiTheme="minorHAnsi" w:eastAsiaTheme="minorEastAsia" w:hAnsiTheme="minorHAnsi" w:cstheme="minorBidi"/>
          <w:b w:val="0"/>
          <w:noProof/>
          <w:sz w:val="24"/>
          <w:szCs w:val="24"/>
          <w:lang w:eastAsia="en-GB"/>
        </w:rPr>
      </w:pPr>
      <w:ins w:id="408" w:author="Ilkka Rinne" w:date="2021-10-28T16:23:00Z">
        <w:r w:rsidRPr="009C37C8">
          <w:rPr>
            <w:rStyle w:val="Lienhypertexte"/>
            <w:noProof/>
          </w:rPr>
          <w:lastRenderedPageBreak/>
          <w:fldChar w:fldCharType="begin"/>
        </w:r>
        <w:r w:rsidRPr="009C37C8">
          <w:rPr>
            <w:rStyle w:val="Lienhypertexte"/>
            <w:noProof/>
          </w:rPr>
          <w:instrText xml:space="preserve"> </w:instrText>
        </w:r>
        <w:r>
          <w:rPr>
            <w:noProof/>
          </w:rPr>
          <w:instrText>HYPERLINK \l "_Toc86331081"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A.5</w:t>
        </w:r>
        <w:r>
          <w:rPr>
            <w:rFonts w:asciiTheme="minorHAnsi" w:eastAsiaTheme="minorEastAsia" w:hAnsiTheme="minorHAnsi" w:cstheme="minorBidi"/>
            <w:b w:val="0"/>
            <w:noProof/>
            <w:sz w:val="24"/>
            <w:szCs w:val="24"/>
            <w:lang w:eastAsia="en-GB"/>
          </w:rPr>
          <w:tab/>
        </w:r>
        <w:r w:rsidRPr="009C37C8">
          <w:rPr>
            <w:rStyle w:val="Lienhypertexte"/>
            <w:noProof/>
          </w:rPr>
          <w:t>Abstract tests for Abstract Sample core package</w:t>
        </w:r>
        <w:r>
          <w:rPr>
            <w:noProof/>
            <w:webHidden/>
          </w:rPr>
          <w:tab/>
        </w:r>
        <w:r>
          <w:rPr>
            <w:noProof/>
            <w:webHidden/>
          </w:rPr>
          <w:fldChar w:fldCharType="begin"/>
        </w:r>
        <w:r>
          <w:rPr>
            <w:noProof/>
            <w:webHidden/>
          </w:rPr>
          <w:instrText xml:space="preserve"> PAGEREF _Toc86331081 \h </w:instrText>
        </w:r>
      </w:ins>
      <w:r>
        <w:rPr>
          <w:noProof/>
          <w:webHidden/>
        </w:rPr>
      </w:r>
      <w:r>
        <w:rPr>
          <w:noProof/>
          <w:webHidden/>
        </w:rPr>
        <w:fldChar w:fldCharType="separate"/>
      </w:r>
      <w:ins w:id="409" w:author="Ilkka Rinne" w:date="2021-10-28T16:24:00Z">
        <w:r>
          <w:rPr>
            <w:noProof/>
            <w:webHidden/>
          </w:rPr>
          <w:t>125</w:t>
        </w:r>
      </w:ins>
      <w:ins w:id="410" w:author="Ilkka Rinne" w:date="2021-10-28T16:23:00Z">
        <w:r>
          <w:rPr>
            <w:noProof/>
            <w:webHidden/>
          </w:rPr>
          <w:fldChar w:fldCharType="end"/>
        </w:r>
        <w:r w:rsidRPr="009C37C8">
          <w:rPr>
            <w:rStyle w:val="Lienhypertexte"/>
            <w:noProof/>
          </w:rPr>
          <w:fldChar w:fldCharType="end"/>
        </w:r>
      </w:ins>
    </w:p>
    <w:p w14:paraId="292209FD" w14:textId="65C90C36" w:rsidR="00BD2744" w:rsidRDefault="00BD2744">
      <w:pPr>
        <w:pStyle w:val="TM1"/>
        <w:rPr>
          <w:ins w:id="411" w:author="Ilkka Rinne" w:date="2021-10-28T16:23:00Z"/>
          <w:rFonts w:asciiTheme="minorHAnsi" w:eastAsiaTheme="minorEastAsia" w:hAnsiTheme="minorHAnsi" w:cstheme="minorBidi"/>
          <w:b w:val="0"/>
          <w:noProof/>
          <w:sz w:val="24"/>
          <w:szCs w:val="24"/>
          <w:lang w:eastAsia="en-GB"/>
        </w:rPr>
      </w:pPr>
      <w:ins w:id="41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A.6</w:t>
        </w:r>
        <w:r>
          <w:rPr>
            <w:rFonts w:asciiTheme="minorHAnsi" w:eastAsiaTheme="minorEastAsia" w:hAnsiTheme="minorHAnsi" w:cstheme="minorBidi"/>
            <w:b w:val="0"/>
            <w:noProof/>
            <w:sz w:val="24"/>
            <w:szCs w:val="24"/>
            <w:lang w:eastAsia="en-GB"/>
          </w:rPr>
          <w:tab/>
        </w:r>
        <w:r w:rsidRPr="009C37C8">
          <w:rPr>
            <w:rStyle w:val="Lienhypertexte"/>
            <w:noProof/>
          </w:rPr>
          <w:t>Abstract tests for Basic Samples package</w:t>
        </w:r>
        <w:r>
          <w:rPr>
            <w:noProof/>
            <w:webHidden/>
          </w:rPr>
          <w:tab/>
        </w:r>
        <w:r>
          <w:rPr>
            <w:noProof/>
            <w:webHidden/>
          </w:rPr>
          <w:fldChar w:fldCharType="begin"/>
        </w:r>
        <w:r>
          <w:rPr>
            <w:noProof/>
            <w:webHidden/>
          </w:rPr>
          <w:instrText xml:space="preserve"> PAGEREF _Toc86331082 \h </w:instrText>
        </w:r>
      </w:ins>
      <w:r>
        <w:rPr>
          <w:noProof/>
          <w:webHidden/>
        </w:rPr>
      </w:r>
      <w:r>
        <w:rPr>
          <w:noProof/>
          <w:webHidden/>
        </w:rPr>
        <w:fldChar w:fldCharType="separate"/>
      </w:r>
      <w:ins w:id="413" w:author="Ilkka Rinne" w:date="2021-10-28T16:24:00Z">
        <w:r>
          <w:rPr>
            <w:noProof/>
            <w:webHidden/>
          </w:rPr>
          <w:t>127</w:t>
        </w:r>
      </w:ins>
      <w:ins w:id="414" w:author="Ilkka Rinne" w:date="2021-10-28T16:23:00Z">
        <w:r>
          <w:rPr>
            <w:noProof/>
            <w:webHidden/>
          </w:rPr>
          <w:fldChar w:fldCharType="end"/>
        </w:r>
        <w:r w:rsidRPr="009C37C8">
          <w:rPr>
            <w:rStyle w:val="Lienhypertexte"/>
            <w:noProof/>
          </w:rPr>
          <w:fldChar w:fldCharType="end"/>
        </w:r>
      </w:ins>
    </w:p>
    <w:p w14:paraId="19E5FAD1" w14:textId="5DB16B15" w:rsidR="00BD2744" w:rsidRDefault="00BD2744">
      <w:pPr>
        <w:pStyle w:val="TM1"/>
        <w:rPr>
          <w:ins w:id="415" w:author="Ilkka Rinne" w:date="2021-10-28T16:23:00Z"/>
          <w:rFonts w:asciiTheme="minorHAnsi" w:eastAsiaTheme="minorEastAsia" w:hAnsiTheme="minorHAnsi" w:cstheme="minorBidi"/>
          <w:b w:val="0"/>
          <w:noProof/>
          <w:sz w:val="24"/>
          <w:szCs w:val="24"/>
          <w:lang w:eastAsia="en-GB"/>
        </w:rPr>
      </w:pPr>
      <w:ins w:id="41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Annex B (informative)  Common usage of OMS concepts</w:t>
        </w:r>
        <w:r>
          <w:rPr>
            <w:noProof/>
            <w:webHidden/>
          </w:rPr>
          <w:tab/>
        </w:r>
        <w:r>
          <w:rPr>
            <w:noProof/>
            <w:webHidden/>
          </w:rPr>
          <w:fldChar w:fldCharType="begin"/>
        </w:r>
        <w:r>
          <w:rPr>
            <w:noProof/>
            <w:webHidden/>
          </w:rPr>
          <w:instrText xml:space="preserve"> PAGEREF _Toc86331083 \h </w:instrText>
        </w:r>
      </w:ins>
      <w:r>
        <w:rPr>
          <w:noProof/>
          <w:webHidden/>
        </w:rPr>
      </w:r>
      <w:r>
        <w:rPr>
          <w:noProof/>
          <w:webHidden/>
        </w:rPr>
        <w:fldChar w:fldCharType="separate"/>
      </w:r>
      <w:ins w:id="417" w:author="Ilkka Rinne" w:date="2021-10-28T16:24:00Z">
        <w:r>
          <w:rPr>
            <w:noProof/>
            <w:webHidden/>
          </w:rPr>
          <w:t>131</w:t>
        </w:r>
      </w:ins>
      <w:ins w:id="418" w:author="Ilkka Rinne" w:date="2021-10-28T16:23:00Z">
        <w:r>
          <w:rPr>
            <w:noProof/>
            <w:webHidden/>
          </w:rPr>
          <w:fldChar w:fldCharType="end"/>
        </w:r>
        <w:r w:rsidRPr="009C37C8">
          <w:rPr>
            <w:rStyle w:val="Lienhypertexte"/>
            <w:noProof/>
          </w:rPr>
          <w:fldChar w:fldCharType="end"/>
        </w:r>
      </w:ins>
    </w:p>
    <w:p w14:paraId="26D3D77A" w14:textId="350845BE" w:rsidR="00BD2744" w:rsidRDefault="00BD2744">
      <w:pPr>
        <w:pStyle w:val="TM1"/>
        <w:rPr>
          <w:ins w:id="419" w:author="Ilkka Rinne" w:date="2021-10-28T16:23:00Z"/>
          <w:rFonts w:asciiTheme="minorHAnsi" w:eastAsiaTheme="minorEastAsia" w:hAnsiTheme="minorHAnsi" w:cstheme="minorBidi"/>
          <w:b w:val="0"/>
          <w:noProof/>
          <w:sz w:val="24"/>
          <w:szCs w:val="24"/>
          <w:lang w:eastAsia="en-GB"/>
        </w:rPr>
      </w:pPr>
      <w:ins w:id="42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B.1</w:t>
        </w:r>
        <w:r>
          <w:rPr>
            <w:rFonts w:asciiTheme="minorHAnsi" w:eastAsiaTheme="minorEastAsia" w:hAnsiTheme="minorHAnsi" w:cstheme="minorBidi"/>
            <w:b w:val="0"/>
            <w:noProof/>
            <w:sz w:val="24"/>
            <w:szCs w:val="24"/>
            <w:lang w:eastAsia="en-GB"/>
          </w:rPr>
          <w:tab/>
        </w:r>
        <w:r w:rsidRPr="009C37C8">
          <w:rPr>
            <w:rStyle w:val="Lienhypertexte"/>
            <w:noProof/>
          </w:rPr>
          <w:t>Introduction</w:t>
        </w:r>
        <w:r>
          <w:rPr>
            <w:noProof/>
            <w:webHidden/>
          </w:rPr>
          <w:tab/>
        </w:r>
        <w:r>
          <w:rPr>
            <w:noProof/>
            <w:webHidden/>
          </w:rPr>
          <w:fldChar w:fldCharType="begin"/>
        </w:r>
        <w:r>
          <w:rPr>
            <w:noProof/>
            <w:webHidden/>
          </w:rPr>
          <w:instrText xml:space="preserve"> PAGEREF _Toc86331084 \h </w:instrText>
        </w:r>
      </w:ins>
      <w:r>
        <w:rPr>
          <w:noProof/>
          <w:webHidden/>
        </w:rPr>
      </w:r>
      <w:r>
        <w:rPr>
          <w:noProof/>
          <w:webHidden/>
        </w:rPr>
        <w:fldChar w:fldCharType="separate"/>
      </w:r>
      <w:ins w:id="421" w:author="Ilkka Rinne" w:date="2021-10-28T16:24:00Z">
        <w:r>
          <w:rPr>
            <w:noProof/>
            <w:webHidden/>
          </w:rPr>
          <w:t>131</w:t>
        </w:r>
      </w:ins>
      <w:ins w:id="422" w:author="Ilkka Rinne" w:date="2021-10-28T16:23:00Z">
        <w:r>
          <w:rPr>
            <w:noProof/>
            <w:webHidden/>
          </w:rPr>
          <w:fldChar w:fldCharType="end"/>
        </w:r>
        <w:r w:rsidRPr="009C37C8">
          <w:rPr>
            <w:rStyle w:val="Lienhypertexte"/>
            <w:noProof/>
          </w:rPr>
          <w:fldChar w:fldCharType="end"/>
        </w:r>
      </w:ins>
    </w:p>
    <w:p w14:paraId="27FE3BF6" w14:textId="55D45B0F" w:rsidR="00BD2744" w:rsidRDefault="00BD2744">
      <w:pPr>
        <w:pStyle w:val="TM1"/>
        <w:rPr>
          <w:ins w:id="423" w:author="Ilkka Rinne" w:date="2021-10-28T16:23:00Z"/>
          <w:rFonts w:asciiTheme="minorHAnsi" w:eastAsiaTheme="minorEastAsia" w:hAnsiTheme="minorHAnsi" w:cstheme="minorBidi"/>
          <w:b w:val="0"/>
          <w:noProof/>
          <w:sz w:val="24"/>
          <w:szCs w:val="24"/>
          <w:lang w:eastAsia="en-GB"/>
        </w:rPr>
      </w:pPr>
      <w:ins w:id="42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B.2</w:t>
        </w:r>
        <w:r>
          <w:rPr>
            <w:rFonts w:asciiTheme="minorHAnsi" w:eastAsiaTheme="minorEastAsia" w:hAnsiTheme="minorHAnsi" w:cstheme="minorBidi"/>
            <w:b w:val="0"/>
            <w:noProof/>
            <w:sz w:val="24"/>
            <w:szCs w:val="24"/>
            <w:lang w:eastAsia="en-GB"/>
          </w:rPr>
          <w:tab/>
        </w:r>
        <w:r w:rsidRPr="009C37C8">
          <w:rPr>
            <w:rStyle w:val="Lienhypertexte"/>
            <w:noProof/>
          </w:rPr>
          <w:t>Earth Observations (EO)</w:t>
        </w:r>
        <w:r>
          <w:rPr>
            <w:noProof/>
            <w:webHidden/>
          </w:rPr>
          <w:tab/>
        </w:r>
        <w:r>
          <w:rPr>
            <w:noProof/>
            <w:webHidden/>
          </w:rPr>
          <w:fldChar w:fldCharType="begin"/>
        </w:r>
        <w:r>
          <w:rPr>
            <w:noProof/>
            <w:webHidden/>
          </w:rPr>
          <w:instrText xml:space="preserve"> PAGEREF _Toc86331085 \h </w:instrText>
        </w:r>
      </w:ins>
      <w:r>
        <w:rPr>
          <w:noProof/>
          <w:webHidden/>
        </w:rPr>
      </w:r>
      <w:r>
        <w:rPr>
          <w:noProof/>
          <w:webHidden/>
        </w:rPr>
        <w:fldChar w:fldCharType="separate"/>
      </w:r>
      <w:ins w:id="425" w:author="Ilkka Rinne" w:date="2021-10-28T16:24:00Z">
        <w:r>
          <w:rPr>
            <w:noProof/>
            <w:webHidden/>
          </w:rPr>
          <w:t>131</w:t>
        </w:r>
      </w:ins>
      <w:ins w:id="426" w:author="Ilkka Rinne" w:date="2021-10-28T16:23:00Z">
        <w:r>
          <w:rPr>
            <w:noProof/>
            <w:webHidden/>
          </w:rPr>
          <w:fldChar w:fldCharType="end"/>
        </w:r>
        <w:r w:rsidRPr="009C37C8">
          <w:rPr>
            <w:rStyle w:val="Lienhypertexte"/>
            <w:noProof/>
          </w:rPr>
          <w:fldChar w:fldCharType="end"/>
        </w:r>
      </w:ins>
    </w:p>
    <w:p w14:paraId="5F4F21A2" w14:textId="3DCFA992" w:rsidR="00BD2744" w:rsidRDefault="00BD2744">
      <w:pPr>
        <w:pStyle w:val="TM1"/>
        <w:rPr>
          <w:ins w:id="427" w:author="Ilkka Rinne" w:date="2021-10-28T16:23:00Z"/>
          <w:rFonts w:asciiTheme="minorHAnsi" w:eastAsiaTheme="minorEastAsia" w:hAnsiTheme="minorHAnsi" w:cstheme="minorBidi"/>
          <w:b w:val="0"/>
          <w:noProof/>
          <w:sz w:val="24"/>
          <w:szCs w:val="24"/>
          <w:lang w:eastAsia="en-GB"/>
        </w:rPr>
      </w:pPr>
      <w:ins w:id="42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B.3</w:t>
        </w:r>
        <w:r>
          <w:rPr>
            <w:rFonts w:asciiTheme="minorHAnsi" w:eastAsiaTheme="minorEastAsia" w:hAnsiTheme="minorHAnsi" w:cstheme="minorBidi"/>
            <w:b w:val="0"/>
            <w:noProof/>
            <w:sz w:val="24"/>
            <w:szCs w:val="24"/>
            <w:lang w:eastAsia="en-GB"/>
          </w:rPr>
          <w:tab/>
        </w:r>
        <w:r w:rsidRPr="009C37C8">
          <w:rPr>
            <w:rStyle w:val="Lienhypertexte"/>
            <w:noProof/>
          </w:rPr>
          <w:t>Metrology</w:t>
        </w:r>
        <w:r>
          <w:rPr>
            <w:noProof/>
            <w:webHidden/>
          </w:rPr>
          <w:tab/>
        </w:r>
        <w:r>
          <w:rPr>
            <w:noProof/>
            <w:webHidden/>
          </w:rPr>
          <w:fldChar w:fldCharType="begin"/>
        </w:r>
        <w:r>
          <w:rPr>
            <w:noProof/>
            <w:webHidden/>
          </w:rPr>
          <w:instrText xml:space="preserve"> PAGEREF _Toc86331086 \h </w:instrText>
        </w:r>
      </w:ins>
      <w:r>
        <w:rPr>
          <w:noProof/>
          <w:webHidden/>
        </w:rPr>
      </w:r>
      <w:r>
        <w:rPr>
          <w:noProof/>
          <w:webHidden/>
        </w:rPr>
        <w:fldChar w:fldCharType="separate"/>
      </w:r>
      <w:ins w:id="429" w:author="Ilkka Rinne" w:date="2021-10-28T16:24:00Z">
        <w:r>
          <w:rPr>
            <w:noProof/>
            <w:webHidden/>
          </w:rPr>
          <w:t>132</w:t>
        </w:r>
      </w:ins>
      <w:ins w:id="430" w:author="Ilkka Rinne" w:date="2021-10-28T16:23:00Z">
        <w:r>
          <w:rPr>
            <w:noProof/>
            <w:webHidden/>
          </w:rPr>
          <w:fldChar w:fldCharType="end"/>
        </w:r>
        <w:r w:rsidRPr="009C37C8">
          <w:rPr>
            <w:rStyle w:val="Lienhypertexte"/>
            <w:noProof/>
          </w:rPr>
          <w:fldChar w:fldCharType="end"/>
        </w:r>
      </w:ins>
    </w:p>
    <w:p w14:paraId="79CA38D0" w14:textId="0E4CC000" w:rsidR="00BD2744" w:rsidRDefault="00BD2744">
      <w:pPr>
        <w:pStyle w:val="TM1"/>
        <w:rPr>
          <w:ins w:id="431" w:author="Ilkka Rinne" w:date="2021-10-28T16:23:00Z"/>
          <w:rFonts w:asciiTheme="minorHAnsi" w:eastAsiaTheme="minorEastAsia" w:hAnsiTheme="minorHAnsi" w:cstheme="minorBidi"/>
          <w:b w:val="0"/>
          <w:noProof/>
          <w:sz w:val="24"/>
          <w:szCs w:val="24"/>
          <w:lang w:eastAsia="en-GB"/>
        </w:rPr>
      </w:pPr>
      <w:ins w:id="43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B.4</w:t>
        </w:r>
        <w:r>
          <w:rPr>
            <w:rFonts w:asciiTheme="minorHAnsi" w:eastAsiaTheme="minorEastAsia" w:hAnsiTheme="minorHAnsi" w:cstheme="minorBidi"/>
            <w:b w:val="0"/>
            <w:noProof/>
            <w:sz w:val="24"/>
            <w:szCs w:val="24"/>
            <w:lang w:eastAsia="en-GB"/>
          </w:rPr>
          <w:tab/>
        </w:r>
        <w:r w:rsidRPr="009C37C8">
          <w:rPr>
            <w:rStyle w:val="Lienhypertexte"/>
            <w:noProof/>
          </w:rPr>
          <w:t>Earth science simulations</w:t>
        </w:r>
        <w:r>
          <w:rPr>
            <w:noProof/>
            <w:webHidden/>
          </w:rPr>
          <w:tab/>
        </w:r>
        <w:r>
          <w:rPr>
            <w:noProof/>
            <w:webHidden/>
          </w:rPr>
          <w:fldChar w:fldCharType="begin"/>
        </w:r>
        <w:r>
          <w:rPr>
            <w:noProof/>
            <w:webHidden/>
          </w:rPr>
          <w:instrText xml:space="preserve"> PAGEREF _Toc86331087 \h </w:instrText>
        </w:r>
      </w:ins>
      <w:r>
        <w:rPr>
          <w:noProof/>
          <w:webHidden/>
        </w:rPr>
      </w:r>
      <w:r>
        <w:rPr>
          <w:noProof/>
          <w:webHidden/>
        </w:rPr>
        <w:fldChar w:fldCharType="separate"/>
      </w:r>
      <w:ins w:id="433" w:author="Ilkka Rinne" w:date="2021-10-28T16:24:00Z">
        <w:r>
          <w:rPr>
            <w:noProof/>
            <w:webHidden/>
          </w:rPr>
          <w:t>132</w:t>
        </w:r>
      </w:ins>
      <w:ins w:id="434" w:author="Ilkka Rinne" w:date="2021-10-28T16:23:00Z">
        <w:r>
          <w:rPr>
            <w:noProof/>
            <w:webHidden/>
          </w:rPr>
          <w:fldChar w:fldCharType="end"/>
        </w:r>
        <w:r w:rsidRPr="009C37C8">
          <w:rPr>
            <w:rStyle w:val="Lienhypertexte"/>
            <w:noProof/>
          </w:rPr>
          <w:fldChar w:fldCharType="end"/>
        </w:r>
      </w:ins>
    </w:p>
    <w:p w14:paraId="5DF27228" w14:textId="7373B675" w:rsidR="00BD2744" w:rsidRDefault="00BD2744">
      <w:pPr>
        <w:pStyle w:val="TM1"/>
        <w:rPr>
          <w:ins w:id="435" w:author="Ilkka Rinne" w:date="2021-10-28T16:23:00Z"/>
          <w:rFonts w:asciiTheme="minorHAnsi" w:eastAsiaTheme="minorEastAsia" w:hAnsiTheme="minorHAnsi" w:cstheme="minorBidi"/>
          <w:b w:val="0"/>
          <w:noProof/>
          <w:sz w:val="24"/>
          <w:szCs w:val="24"/>
          <w:lang w:eastAsia="en-GB"/>
        </w:rPr>
      </w:pPr>
      <w:ins w:id="43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B.5</w:t>
        </w:r>
        <w:r>
          <w:rPr>
            <w:rFonts w:asciiTheme="minorHAnsi" w:eastAsiaTheme="minorEastAsia" w:hAnsiTheme="minorHAnsi" w:cstheme="minorBidi"/>
            <w:b w:val="0"/>
            <w:noProof/>
            <w:sz w:val="24"/>
            <w:szCs w:val="24"/>
            <w:lang w:eastAsia="en-GB"/>
          </w:rPr>
          <w:tab/>
        </w:r>
        <w:r w:rsidRPr="009C37C8">
          <w:rPr>
            <w:rStyle w:val="Lienhypertexte"/>
            <w:noProof/>
          </w:rPr>
          <w:t>Assay/Chemistry</w:t>
        </w:r>
        <w:r>
          <w:rPr>
            <w:noProof/>
            <w:webHidden/>
          </w:rPr>
          <w:tab/>
        </w:r>
        <w:r>
          <w:rPr>
            <w:noProof/>
            <w:webHidden/>
          </w:rPr>
          <w:fldChar w:fldCharType="begin"/>
        </w:r>
        <w:r>
          <w:rPr>
            <w:noProof/>
            <w:webHidden/>
          </w:rPr>
          <w:instrText xml:space="preserve"> PAGEREF _Toc86331088 \h </w:instrText>
        </w:r>
      </w:ins>
      <w:r>
        <w:rPr>
          <w:noProof/>
          <w:webHidden/>
        </w:rPr>
      </w:r>
      <w:r>
        <w:rPr>
          <w:noProof/>
          <w:webHidden/>
        </w:rPr>
        <w:fldChar w:fldCharType="separate"/>
      </w:r>
      <w:ins w:id="437" w:author="Ilkka Rinne" w:date="2021-10-28T16:24:00Z">
        <w:r>
          <w:rPr>
            <w:noProof/>
            <w:webHidden/>
          </w:rPr>
          <w:t>132</w:t>
        </w:r>
      </w:ins>
      <w:ins w:id="438" w:author="Ilkka Rinne" w:date="2021-10-28T16:23:00Z">
        <w:r>
          <w:rPr>
            <w:noProof/>
            <w:webHidden/>
          </w:rPr>
          <w:fldChar w:fldCharType="end"/>
        </w:r>
        <w:r w:rsidRPr="009C37C8">
          <w:rPr>
            <w:rStyle w:val="Lienhypertexte"/>
            <w:noProof/>
          </w:rPr>
          <w:fldChar w:fldCharType="end"/>
        </w:r>
      </w:ins>
    </w:p>
    <w:p w14:paraId="39124644" w14:textId="599ECB66" w:rsidR="00BD2744" w:rsidRDefault="00BD2744">
      <w:pPr>
        <w:pStyle w:val="TM1"/>
        <w:rPr>
          <w:ins w:id="439" w:author="Ilkka Rinne" w:date="2021-10-28T16:23:00Z"/>
          <w:rFonts w:asciiTheme="minorHAnsi" w:eastAsiaTheme="minorEastAsia" w:hAnsiTheme="minorHAnsi" w:cstheme="minorBidi"/>
          <w:b w:val="0"/>
          <w:noProof/>
          <w:sz w:val="24"/>
          <w:szCs w:val="24"/>
          <w:lang w:eastAsia="en-GB"/>
        </w:rPr>
      </w:pPr>
      <w:ins w:id="44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"_Toc86331089"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B.6</w:t>
        </w:r>
        <w:r>
          <w:rPr>
            <w:rFonts w:asciiTheme="minorHAnsi" w:eastAsiaTheme="minorEastAsia" w:hAnsiTheme="minorHAnsi" w:cstheme="minorBidi"/>
            <w:b w:val="0"/>
            <w:noProof/>
            <w:sz w:val="24"/>
            <w:szCs w:val="24"/>
            <w:lang w:eastAsia="en-GB"/>
          </w:rPr>
          <w:tab/>
        </w:r>
        <w:r w:rsidRPr="009C37C8">
          <w:rPr>
            <w:rStyle w:val="Lienhypertexte"/>
            <w:noProof/>
          </w:rPr>
          <w:t>Geology field observations</w:t>
        </w:r>
        <w:r>
          <w:rPr>
            <w:noProof/>
            <w:webHidden/>
          </w:rPr>
          <w:tab/>
        </w:r>
        <w:r>
          <w:rPr>
            <w:noProof/>
            <w:webHidden/>
          </w:rPr>
          <w:fldChar w:fldCharType="begin"/>
        </w:r>
        <w:r>
          <w:rPr>
            <w:noProof/>
            <w:webHidden/>
          </w:rPr>
          <w:instrText xml:space="preserve"> PAGEREF _Toc86331089 \h </w:instrText>
        </w:r>
      </w:ins>
      <w:r>
        <w:rPr>
          <w:noProof/>
          <w:webHidden/>
        </w:rPr>
      </w:r>
      <w:r>
        <w:rPr>
          <w:noProof/>
          <w:webHidden/>
        </w:rPr>
        <w:fldChar w:fldCharType="separate"/>
      </w:r>
      <w:ins w:id="441" w:author="Ilkka Rinne" w:date="2021-10-28T16:24:00Z">
        <w:r>
          <w:rPr>
            <w:noProof/>
            <w:webHidden/>
          </w:rPr>
          <w:t>133</w:t>
        </w:r>
      </w:ins>
      <w:ins w:id="442" w:author="Ilkka Rinne" w:date="2021-10-28T16:23:00Z">
        <w:r>
          <w:rPr>
            <w:noProof/>
            <w:webHidden/>
          </w:rPr>
          <w:fldChar w:fldCharType="end"/>
        </w:r>
        <w:r w:rsidRPr="009C37C8">
          <w:rPr>
            <w:rStyle w:val="Lienhypertexte"/>
            <w:noProof/>
          </w:rPr>
          <w:fldChar w:fldCharType="end"/>
        </w:r>
      </w:ins>
    </w:p>
    <w:p w14:paraId="0D1E8176" w14:textId="304D7C5F" w:rsidR="00BD2744" w:rsidRDefault="00BD2744">
      <w:pPr>
        <w:pStyle w:val="TM1"/>
        <w:rPr>
          <w:ins w:id="443" w:author="Ilkka Rinne" w:date="2021-10-28T16:23:00Z"/>
          <w:rFonts w:asciiTheme="minorHAnsi" w:eastAsiaTheme="minorEastAsia" w:hAnsiTheme="minorHAnsi" w:cstheme="minorBidi"/>
          <w:b w:val="0"/>
          <w:noProof/>
          <w:sz w:val="24"/>
          <w:szCs w:val="24"/>
          <w:lang w:eastAsia="en-GB"/>
        </w:rPr>
      </w:pPr>
      <w:ins w:id="44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B.7</w:t>
        </w:r>
        <w:r>
          <w:rPr>
            <w:rFonts w:asciiTheme="minorHAnsi" w:eastAsiaTheme="minorEastAsia" w:hAnsiTheme="minorHAnsi" w:cstheme="minorBidi"/>
            <w:b w:val="0"/>
            <w:noProof/>
            <w:sz w:val="24"/>
            <w:szCs w:val="24"/>
            <w:lang w:eastAsia="en-GB"/>
          </w:rPr>
          <w:tab/>
        </w:r>
        <w:r w:rsidRPr="009C37C8">
          <w:rPr>
            <w:rStyle w:val="Lienhypertexte"/>
            <w:noProof/>
          </w:rPr>
          <w:t>Geotechnics observations</w:t>
        </w:r>
        <w:r>
          <w:rPr>
            <w:noProof/>
            <w:webHidden/>
          </w:rPr>
          <w:tab/>
        </w:r>
        <w:r>
          <w:rPr>
            <w:noProof/>
            <w:webHidden/>
          </w:rPr>
          <w:fldChar w:fldCharType="begin"/>
        </w:r>
        <w:r>
          <w:rPr>
            <w:noProof/>
            <w:webHidden/>
          </w:rPr>
          <w:instrText xml:space="preserve"> PAGEREF _Toc86331090 \h </w:instrText>
        </w:r>
      </w:ins>
      <w:r>
        <w:rPr>
          <w:noProof/>
          <w:webHidden/>
        </w:rPr>
      </w:r>
      <w:r>
        <w:rPr>
          <w:noProof/>
          <w:webHidden/>
        </w:rPr>
        <w:fldChar w:fldCharType="separate"/>
      </w:r>
      <w:ins w:id="445" w:author="Ilkka Rinne" w:date="2021-10-28T16:24:00Z">
        <w:r>
          <w:rPr>
            <w:noProof/>
            <w:webHidden/>
          </w:rPr>
          <w:t>134</w:t>
        </w:r>
      </w:ins>
      <w:ins w:id="446" w:author="Ilkka Rinne" w:date="2021-10-28T16:23:00Z">
        <w:r>
          <w:rPr>
            <w:noProof/>
            <w:webHidden/>
          </w:rPr>
          <w:fldChar w:fldCharType="end"/>
        </w:r>
        <w:r w:rsidRPr="009C37C8">
          <w:rPr>
            <w:rStyle w:val="Lienhypertexte"/>
            <w:noProof/>
          </w:rPr>
          <w:fldChar w:fldCharType="end"/>
        </w:r>
      </w:ins>
    </w:p>
    <w:p w14:paraId="66594EC7" w14:textId="1F19028D" w:rsidR="00BD2744" w:rsidRDefault="00BD2744">
      <w:pPr>
        <w:pStyle w:val="TM1"/>
        <w:rPr>
          <w:ins w:id="447" w:author="Ilkka Rinne" w:date="2021-10-28T16:23:00Z"/>
          <w:rFonts w:asciiTheme="minorHAnsi" w:eastAsiaTheme="minorEastAsia" w:hAnsiTheme="minorHAnsi" w:cstheme="minorBidi"/>
          <w:b w:val="0"/>
          <w:noProof/>
          <w:sz w:val="24"/>
          <w:szCs w:val="24"/>
          <w:lang w:eastAsia="en-GB"/>
        </w:rPr>
      </w:pPr>
      <w:ins w:id="44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B.8</w:t>
        </w:r>
        <w:r>
          <w:rPr>
            <w:rFonts w:asciiTheme="minorHAnsi" w:eastAsiaTheme="minorEastAsia" w:hAnsiTheme="minorHAnsi" w:cstheme="minorBidi"/>
            <w:b w:val="0"/>
            <w:noProof/>
            <w:sz w:val="24"/>
            <w:szCs w:val="24"/>
            <w:lang w:eastAsia="en-GB"/>
          </w:rPr>
          <w:tab/>
        </w:r>
        <w:r w:rsidRPr="009C37C8">
          <w:rPr>
            <w:rStyle w:val="Lienhypertexte"/>
            <w:noProof/>
          </w:rPr>
          <w:t>Water quality observations</w:t>
        </w:r>
        <w:r>
          <w:rPr>
            <w:noProof/>
            <w:webHidden/>
          </w:rPr>
          <w:tab/>
        </w:r>
        <w:r>
          <w:rPr>
            <w:noProof/>
            <w:webHidden/>
          </w:rPr>
          <w:fldChar w:fldCharType="begin"/>
        </w:r>
        <w:r>
          <w:rPr>
            <w:noProof/>
            <w:webHidden/>
          </w:rPr>
          <w:instrText xml:space="preserve"> PAGEREF _Toc86331091 \h </w:instrText>
        </w:r>
      </w:ins>
      <w:r>
        <w:rPr>
          <w:noProof/>
          <w:webHidden/>
        </w:rPr>
      </w:r>
      <w:r>
        <w:rPr>
          <w:noProof/>
          <w:webHidden/>
        </w:rPr>
        <w:fldChar w:fldCharType="separate"/>
      </w:r>
      <w:ins w:id="449" w:author="Ilkka Rinne" w:date="2021-10-28T16:24:00Z">
        <w:r>
          <w:rPr>
            <w:noProof/>
            <w:webHidden/>
          </w:rPr>
          <w:t>135</w:t>
        </w:r>
      </w:ins>
      <w:ins w:id="450" w:author="Ilkka Rinne" w:date="2021-10-28T16:23:00Z">
        <w:r>
          <w:rPr>
            <w:noProof/>
            <w:webHidden/>
          </w:rPr>
          <w:fldChar w:fldCharType="end"/>
        </w:r>
        <w:r w:rsidRPr="009C37C8">
          <w:rPr>
            <w:rStyle w:val="Lienhypertexte"/>
            <w:noProof/>
          </w:rPr>
          <w:fldChar w:fldCharType="end"/>
        </w:r>
      </w:ins>
    </w:p>
    <w:p w14:paraId="0B300A01" w14:textId="5BE9507B" w:rsidR="00BD2744" w:rsidRDefault="00BD2744">
      <w:pPr>
        <w:pStyle w:val="TM1"/>
        <w:rPr>
          <w:ins w:id="451" w:author="Ilkka Rinne" w:date="2021-10-28T16:23:00Z"/>
          <w:rFonts w:asciiTheme="minorHAnsi" w:eastAsiaTheme="minorEastAsia" w:hAnsiTheme="minorHAnsi" w:cstheme="minorBidi"/>
          <w:b w:val="0"/>
          <w:noProof/>
          <w:sz w:val="24"/>
          <w:szCs w:val="24"/>
          <w:lang w:eastAsia="en-GB"/>
        </w:rPr>
      </w:pPr>
      <w:ins w:id="45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B.9</w:t>
        </w:r>
        <w:r>
          <w:rPr>
            <w:rFonts w:asciiTheme="minorHAnsi" w:eastAsiaTheme="minorEastAsia" w:hAnsiTheme="minorHAnsi" w:cstheme="minorBidi"/>
            <w:b w:val="0"/>
            <w:noProof/>
            <w:sz w:val="24"/>
            <w:szCs w:val="24"/>
            <w:lang w:eastAsia="en-GB"/>
          </w:rPr>
          <w:tab/>
        </w:r>
        <w:r w:rsidRPr="009C37C8">
          <w:rPr>
            <w:rStyle w:val="Lienhypertexte"/>
            <w:noProof/>
          </w:rPr>
          <w:t>Soil quality observations</w:t>
        </w:r>
        <w:r>
          <w:rPr>
            <w:noProof/>
            <w:webHidden/>
          </w:rPr>
          <w:tab/>
        </w:r>
        <w:r>
          <w:rPr>
            <w:noProof/>
            <w:webHidden/>
          </w:rPr>
          <w:fldChar w:fldCharType="begin"/>
        </w:r>
        <w:r>
          <w:rPr>
            <w:noProof/>
            <w:webHidden/>
          </w:rPr>
          <w:instrText xml:space="preserve"> PAGEREF _Toc86331092 \h </w:instrText>
        </w:r>
      </w:ins>
      <w:r>
        <w:rPr>
          <w:noProof/>
          <w:webHidden/>
        </w:rPr>
      </w:r>
      <w:r>
        <w:rPr>
          <w:noProof/>
          <w:webHidden/>
        </w:rPr>
        <w:fldChar w:fldCharType="separate"/>
      </w:r>
      <w:ins w:id="453" w:author="Ilkka Rinne" w:date="2021-10-28T16:24:00Z">
        <w:r>
          <w:rPr>
            <w:noProof/>
            <w:webHidden/>
          </w:rPr>
          <w:t>136</w:t>
        </w:r>
      </w:ins>
      <w:ins w:id="454" w:author="Ilkka Rinne" w:date="2021-10-28T16:23:00Z">
        <w:r>
          <w:rPr>
            <w:noProof/>
            <w:webHidden/>
          </w:rPr>
          <w:fldChar w:fldCharType="end"/>
        </w:r>
        <w:r w:rsidRPr="009C37C8">
          <w:rPr>
            <w:rStyle w:val="Lienhypertexte"/>
            <w:noProof/>
          </w:rPr>
          <w:fldChar w:fldCharType="end"/>
        </w:r>
      </w:ins>
    </w:p>
    <w:p w14:paraId="4CFC7672" w14:textId="37509D1E" w:rsidR="00BD2744" w:rsidRDefault="00BD2744">
      <w:pPr>
        <w:pStyle w:val="TM1"/>
        <w:rPr>
          <w:ins w:id="455" w:author="Ilkka Rinne" w:date="2021-10-28T16:23:00Z"/>
          <w:rFonts w:asciiTheme="minorHAnsi" w:eastAsiaTheme="minorEastAsia" w:hAnsiTheme="minorHAnsi" w:cstheme="minorBidi"/>
          <w:b w:val="0"/>
          <w:noProof/>
          <w:sz w:val="24"/>
          <w:szCs w:val="24"/>
          <w:lang w:eastAsia="en-GB"/>
        </w:rPr>
      </w:pPr>
      <w:ins w:id="45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_Toc86331093 \h </w:instrText>
        </w:r>
      </w:ins>
      <w:r>
        <w:rPr>
          <w:noProof/>
          <w:webHidden/>
        </w:rPr>
      </w:r>
      <w:r>
        <w:rPr>
          <w:noProof/>
          <w:webHidden/>
        </w:rPr>
        <w:fldChar w:fldCharType="separate"/>
      </w:r>
      <w:ins w:id="457" w:author="Ilkka Rinne" w:date="2021-10-28T16:24:00Z">
        <w:r>
          <w:rPr>
            <w:noProof/>
            <w:webHidden/>
          </w:rPr>
          <w:t>138</w:t>
        </w:r>
      </w:ins>
      <w:ins w:id="458" w:author="Ilkka Rinne" w:date="2021-10-28T16:23:00Z">
        <w:r>
          <w:rPr>
            <w:noProof/>
            <w:webHidden/>
          </w:rPr>
          <w:fldChar w:fldCharType="end"/>
        </w:r>
        <w:r w:rsidRPr="009C37C8">
          <w:rPr>
            <w:rStyle w:val="Lienhypertexte"/>
            <w:noProof/>
          </w:rPr>
          <w:fldChar w:fldCharType="end"/>
        </w:r>
      </w:ins>
    </w:p>
    <w:p w14:paraId="0C58C218" w14:textId="152B2A55" w:rsidR="00BD2744" w:rsidRDefault="00BD2744">
      <w:pPr>
        <w:pStyle w:val="TM1"/>
        <w:rPr>
          <w:ins w:id="459" w:author="Ilkka Rinne" w:date="2021-10-28T16:23:00Z"/>
          <w:rFonts w:asciiTheme="minorHAnsi" w:eastAsiaTheme="minorEastAsia" w:hAnsiTheme="minorHAnsi" w:cstheme="minorBidi"/>
          <w:b w:val="0"/>
          <w:noProof/>
          <w:sz w:val="24"/>
          <w:szCs w:val="24"/>
          <w:lang w:eastAsia="en-GB"/>
        </w:rPr>
      </w:pPr>
      <w:ins w:id="46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C.1</w:t>
        </w:r>
        <w:r>
          <w:rPr>
            <w:rFonts w:asciiTheme="minorHAnsi" w:eastAsiaTheme="minorEastAsia" w:hAnsiTheme="minorHAnsi" w:cstheme="minorBidi"/>
            <w:b w:val="0"/>
            <w:noProof/>
            <w:sz w:val="24"/>
            <w:szCs w:val="24"/>
            <w:lang w:eastAsia="en-GB"/>
          </w:rPr>
          <w:tab/>
        </w:r>
        <w:r w:rsidRPr="009C37C8">
          <w:rPr>
            <w:rStyle w:val="Lienhypertexte"/>
            <w:noProof/>
          </w:rPr>
          <w:t>Package and requirements class structure</w:t>
        </w:r>
        <w:r>
          <w:rPr>
            <w:noProof/>
            <w:webHidden/>
          </w:rPr>
          <w:tab/>
        </w:r>
        <w:r>
          <w:rPr>
            <w:noProof/>
            <w:webHidden/>
          </w:rPr>
          <w:fldChar w:fldCharType="begin"/>
        </w:r>
        <w:r>
          <w:rPr>
            <w:noProof/>
            <w:webHidden/>
          </w:rPr>
          <w:instrText xml:space="preserve"> PAGEREF _Toc86331094 \h </w:instrText>
        </w:r>
      </w:ins>
      <w:r>
        <w:rPr>
          <w:noProof/>
          <w:webHidden/>
        </w:rPr>
      </w:r>
      <w:r>
        <w:rPr>
          <w:noProof/>
          <w:webHidden/>
        </w:rPr>
        <w:fldChar w:fldCharType="separate"/>
      </w:r>
      <w:ins w:id="461" w:author="Ilkka Rinne" w:date="2021-10-28T16:24:00Z">
        <w:r>
          <w:rPr>
            <w:noProof/>
            <w:webHidden/>
          </w:rPr>
          <w:t>138</w:t>
        </w:r>
      </w:ins>
      <w:ins w:id="462" w:author="Ilkka Rinne" w:date="2021-10-28T16:23:00Z">
        <w:r>
          <w:rPr>
            <w:noProof/>
            <w:webHidden/>
          </w:rPr>
          <w:fldChar w:fldCharType="end"/>
        </w:r>
        <w:r w:rsidRPr="009C37C8">
          <w:rPr>
            <w:rStyle w:val="Lienhypertexte"/>
            <w:noProof/>
          </w:rPr>
          <w:fldChar w:fldCharType="end"/>
        </w:r>
      </w:ins>
    </w:p>
    <w:p w14:paraId="441ABB8E" w14:textId="0D1A7C05" w:rsidR="00BD2744" w:rsidRDefault="00BD2744">
      <w:pPr>
        <w:pStyle w:val="TM1"/>
        <w:rPr>
          <w:ins w:id="463" w:author="Ilkka Rinne" w:date="2021-10-28T16:23:00Z"/>
          <w:rFonts w:asciiTheme="minorHAnsi" w:eastAsiaTheme="minorEastAsia" w:hAnsiTheme="minorHAnsi" w:cstheme="minorBidi"/>
          <w:b w:val="0"/>
          <w:noProof/>
          <w:sz w:val="24"/>
          <w:szCs w:val="24"/>
          <w:lang w:eastAsia="en-GB"/>
        </w:rPr>
      </w:pPr>
      <w:ins w:id="46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C.2</w:t>
        </w:r>
        <w:r>
          <w:rPr>
            <w:rFonts w:asciiTheme="minorHAnsi" w:eastAsiaTheme="minorEastAsia" w:hAnsiTheme="minorHAnsi" w:cstheme="minorBidi"/>
            <w:b w:val="0"/>
            <w:noProof/>
            <w:sz w:val="24"/>
            <w:szCs w:val="24"/>
            <w:lang w:eastAsia="en-GB"/>
          </w:rPr>
          <w:tab/>
        </w:r>
        <w:r w:rsidRPr="009C37C8">
          <w:rPr>
            <w:rStyle w:val="Lienhypertexte"/>
            <w:noProof/>
          </w:rPr>
          <w:t>Interfaces in the conceptual schema packages</w:t>
        </w:r>
        <w:r>
          <w:rPr>
            <w:noProof/>
            <w:webHidden/>
          </w:rPr>
          <w:tab/>
        </w:r>
        <w:r>
          <w:rPr>
            <w:noProof/>
            <w:webHidden/>
          </w:rPr>
          <w:fldChar w:fldCharType="begin"/>
        </w:r>
        <w:r>
          <w:rPr>
            <w:noProof/>
            <w:webHidden/>
          </w:rPr>
          <w:instrText xml:space="preserve"> PAGEREF _Toc86331095 \h </w:instrText>
        </w:r>
      </w:ins>
      <w:r>
        <w:rPr>
          <w:noProof/>
          <w:webHidden/>
        </w:rPr>
      </w:r>
      <w:r>
        <w:rPr>
          <w:noProof/>
          <w:webHidden/>
        </w:rPr>
        <w:fldChar w:fldCharType="separate"/>
      </w:r>
      <w:ins w:id="465" w:author="Ilkka Rinne" w:date="2021-10-28T16:24:00Z">
        <w:r>
          <w:rPr>
            <w:noProof/>
            <w:webHidden/>
          </w:rPr>
          <w:t>139</w:t>
        </w:r>
      </w:ins>
      <w:ins w:id="466" w:author="Ilkka Rinne" w:date="2021-10-28T16:23:00Z">
        <w:r>
          <w:rPr>
            <w:noProof/>
            <w:webHidden/>
          </w:rPr>
          <w:fldChar w:fldCharType="end"/>
        </w:r>
        <w:r w:rsidRPr="009C37C8">
          <w:rPr>
            <w:rStyle w:val="Lienhypertexte"/>
            <w:noProof/>
          </w:rPr>
          <w:fldChar w:fldCharType="end"/>
        </w:r>
      </w:ins>
    </w:p>
    <w:p w14:paraId="509A1033" w14:textId="47DA63A3" w:rsidR="00BD2744" w:rsidRDefault="00BD2744">
      <w:pPr>
        <w:pStyle w:val="TM1"/>
        <w:rPr>
          <w:ins w:id="467" w:author="Ilkka Rinne" w:date="2021-10-28T16:23:00Z"/>
          <w:rFonts w:asciiTheme="minorHAnsi" w:eastAsiaTheme="minorEastAsia" w:hAnsiTheme="minorHAnsi" w:cstheme="minorBidi"/>
          <w:b w:val="0"/>
          <w:noProof/>
          <w:sz w:val="24"/>
          <w:szCs w:val="24"/>
          <w:lang w:eastAsia="en-GB"/>
        </w:rPr>
      </w:pPr>
      <w:ins w:id="46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C.3</w:t>
        </w:r>
        <w:r>
          <w:rPr>
            <w:rFonts w:asciiTheme="minorHAnsi" w:eastAsiaTheme="minorEastAsia" w:hAnsiTheme="minorHAnsi" w:cstheme="minorBidi"/>
            <w:b w:val="0"/>
            <w:noProof/>
            <w:sz w:val="24"/>
            <w:szCs w:val="24"/>
            <w:lang w:eastAsia="en-GB"/>
          </w:rPr>
          <w:tab/>
        </w:r>
        <w:r w:rsidRPr="009C37C8">
          <w:rPr>
            <w:rStyle w:val="Lienhypertexte"/>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_Toc86331096 \h </w:instrText>
        </w:r>
      </w:ins>
      <w:r>
        <w:rPr>
          <w:noProof/>
          <w:webHidden/>
        </w:rPr>
      </w:r>
      <w:r>
        <w:rPr>
          <w:noProof/>
          <w:webHidden/>
        </w:rPr>
        <w:fldChar w:fldCharType="separate"/>
      </w:r>
      <w:ins w:id="469" w:author="Ilkka Rinne" w:date="2021-10-28T16:24:00Z">
        <w:r>
          <w:rPr>
            <w:noProof/>
            <w:webHidden/>
          </w:rPr>
          <w:t>140</w:t>
        </w:r>
      </w:ins>
      <w:ins w:id="470" w:author="Ilkka Rinne" w:date="2021-10-28T16:23:00Z">
        <w:r>
          <w:rPr>
            <w:noProof/>
            <w:webHidden/>
          </w:rPr>
          <w:fldChar w:fldCharType="end"/>
        </w:r>
        <w:r w:rsidRPr="009C37C8">
          <w:rPr>
            <w:rStyle w:val="Lienhypertexte"/>
            <w:noProof/>
          </w:rPr>
          <w:fldChar w:fldCharType="end"/>
        </w:r>
      </w:ins>
    </w:p>
    <w:p w14:paraId="416C57A8" w14:textId="0100644A" w:rsidR="00BD2744" w:rsidRDefault="00BD2744">
      <w:pPr>
        <w:pStyle w:val="TM1"/>
        <w:rPr>
          <w:ins w:id="471" w:author="Ilkka Rinne" w:date="2021-10-28T16:23:00Z"/>
          <w:rFonts w:asciiTheme="minorHAnsi" w:eastAsiaTheme="minorEastAsia" w:hAnsiTheme="minorHAnsi" w:cstheme="minorBidi"/>
          <w:b w:val="0"/>
          <w:noProof/>
          <w:sz w:val="24"/>
          <w:szCs w:val="24"/>
          <w:lang w:eastAsia="en-GB"/>
        </w:rPr>
      </w:pPr>
      <w:ins w:id="47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C.4</w:t>
        </w:r>
        <w:r>
          <w:rPr>
            <w:rFonts w:asciiTheme="minorHAnsi" w:eastAsiaTheme="minorEastAsia" w:hAnsiTheme="minorHAnsi" w:cstheme="minorBidi"/>
            <w:b w:val="0"/>
            <w:noProof/>
            <w:sz w:val="24"/>
            <w:szCs w:val="24"/>
            <w:lang w:eastAsia="en-GB"/>
          </w:rPr>
          <w:tab/>
        </w:r>
        <w:r w:rsidRPr="009C37C8">
          <w:rPr>
            <w:rStyle w:val="Lienhypertexte"/>
            <w:noProof/>
          </w:rPr>
          <w:t>Modelling of the Observation concept</w:t>
        </w:r>
        <w:r>
          <w:rPr>
            <w:noProof/>
            <w:webHidden/>
          </w:rPr>
          <w:tab/>
        </w:r>
        <w:r>
          <w:rPr>
            <w:noProof/>
            <w:webHidden/>
          </w:rPr>
          <w:fldChar w:fldCharType="begin"/>
        </w:r>
        <w:r>
          <w:rPr>
            <w:noProof/>
            <w:webHidden/>
          </w:rPr>
          <w:instrText xml:space="preserve"> PAGEREF _Toc86331097 \h </w:instrText>
        </w:r>
      </w:ins>
      <w:r>
        <w:rPr>
          <w:noProof/>
          <w:webHidden/>
        </w:rPr>
      </w:r>
      <w:r>
        <w:rPr>
          <w:noProof/>
          <w:webHidden/>
        </w:rPr>
        <w:fldChar w:fldCharType="separate"/>
      </w:r>
      <w:ins w:id="473" w:author="Ilkka Rinne" w:date="2021-10-28T16:24:00Z">
        <w:r>
          <w:rPr>
            <w:noProof/>
            <w:webHidden/>
          </w:rPr>
          <w:t>140</w:t>
        </w:r>
      </w:ins>
      <w:ins w:id="474" w:author="Ilkka Rinne" w:date="2021-10-28T16:23:00Z">
        <w:r>
          <w:rPr>
            <w:noProof/>
            <w:webHidden/>
          </w:rPr>
          <w:fldChar w:fldCharType="end"/>
        </w:r>
        <w:r w:rsidRPr="009C37C8">
          <w:rPr>
            <w:rStyle w:val="Lienhypertexte"/>
            <w:noProof/>
          </w:rPr>
          <w:fldChar w:fldCharType="end"/>
        </w:r>
      </w:ins>
    </w:p>
    <w:p w14:paraId="746BADC8" w14:textId="2B111342" w:rsidR="00BD2744" w:rsidRDefault="00BD2744">
      <w:pPr>
        <w:pStyle w:val="TM1"/>
        <w:rPr>
          <w:ins w:id="475" w:author="Ilkka Rinne" w:date="2021-10-28T16:23:00Z"/>
          <w:rFonts w:asciiTheme="minorHAnsi" w:eastAsiaTheme="minorEastAsia" w:hAnsiTheme="minorHAnsi" w:cstheme="minorBidi"/>
          <w:b w:val="0"/>
          <w:noProof/>
          <w:sz w:val="24"/>
          <w:szCs w:val="24"/>
          <w:lang w:eastAsia="en-GB"/>
        </w:rPr>
      </w:pPr>
      <w:ins w:id="47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C.5</w:t>
        </w:r>
        <w:r>
          <w:rPr>
            <w:rFonts w:asciiTheme="minorHAnsi" w:eastAsiaTheme="minorEastAsia" w:hAnsiTheme="minorHAnsi" w:cstheme="minorBidi"/>
            <w:b w:val="0"/>
            <w:noProof/>
            <w:sz w:val="24"/>
            <w:szCs w:val="24"/>
            <w:lang w:eastAsia="en-GB"/>
          </w:rPr>
          <w:tab/>
        </w:r>
        <w:r w:rsidRPr="009C37C8">
          <w:rPr>
            <w:rStyle w:val="Lienhypertexte"/>
            <w:noProof/>
          </w:rPr>
          <w:t>Modelling of the Sample and Sampling concepts</w:t>
        </w:r>
        <w:r>
          <w:rPr>
            <w:noProof/>
            <w:webHidden/>
          </w:rPr>
          <w:tab/>
        </w:r>
        <w:r>
          <w:rPr>
            <w:noProof/>
            <w:webHidden/>
          </w:rPr>
          <w:fldChar w:fldCharType="begin"/>
        </w:r>
        <w:r>
          <w:rPr>
            <w:noProof/>
            <w:webHidden/>
          </w:rPr>
          <w:instrText xml:space="preserve"> PAGEREF _Toc86331098 \h </w:instrText>
        </w:r>
      </w:ins>
      <w:r>
        <w:rPr>
          <w:noProof/>
          <w:webHidden/>
        </w:rPr>
      </w:r>
      <w:r>
        <w:rPr>
          <w:noProof/>
          <w:webHidden/>
        </w:rPr>
        <w:fldChar w:fldCharType="separate"/>
      </w:r>
      <w:ins w:id="477" w:author="Ilkka Rinne" w:date="2021-10-28T16:24:00Z">
        <w:r>
          <w:rPr>
            <w:noProof/>
            <w:webHidden/>
          </w:rPr>
          <w:t>145</w:t>
        </w:r>
      </w:ins>
      <w:ins w:id="478" w:author="Ilkka Rinne" w:date="2021-10-28T16:23:00Z">
        <w:r>
          <w:rPr>
            <w:noProof/>
            <w:webHidden/>
          </w:rPr>
          <w:fldChar w:fldCharType="end"/>
        </w:r>
        <w:r w:rsidRPr="009C37C8">
          <w:rPr>
            <w:rStyle w:val="Lienhypertexte"/>
            <w:noProof/>
          </w:rPr>
          <w:fldChar w:fldCharType="end"/>
        </w:r>
      </w:ins>
    </w:p>
    <w:p w14:paraId="61F6C51E" w14:textId="69BC753D" w:rsidR="00BD2744" w:rsidRDefault="00BD2744">
      <w:pPr>
        <w:pStyle w:val="TM1"/>
        <w:rPr>
          <w:ins w:id="479" w:author="Ilkka Rinne" w:date="2021-10-28T16:23:00Z"/>
          <w:rFonts w:asciiTheme="minorHAnsi" w:eastAsiaTheme="minorEastAsia" w:hAnsiTheme="minorHAnsi" w:cstheme="minorBidi"/>
          <w:b w:val="0"/>
          <w:noProof/>
          <w:sz w:val="24"/>
          <w:szCs w:val="24"/>
          <w:lang w:eastAsia="en-GB"/>
        </w:rPr>
      </w:pPr>
      <w:ins w:id="48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"_Toc86331099"</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C.6</w:t>
        </w:r>
        <w:r>
          <w:rPr>
            <w:rFonts w:asciiTheme="minorHAnsi" w:eastAsiaTheme="minorEastAsia" w:hAnsiTheme="minorHAnsi" w:cstheme="minorBidi"/>
            <w:b w:val="0"/>
            <w:noProof/>
            <w:sz w:val="24"/>
            <w:szCs w:val="24"/>
            <w:lang w:eastAsia="en-GB"/>
          </w:rPr>
          <w:tab/>
        </w:r>
        <w:r w:rsidRPr="009C37C8">
          <w:rPr>
            <w:rStyle w:val="Lienhypertexte"/>
            <w:noProof/>
          </w:rPr>
          <w:t>Observation and Sample collections</w:t>
        </w:r>
        <w:r>
          <w:rPr>
            <w:noProof/>
            <w:webHidden/>
          </w:rPr>
          <w:tab/>
        </w:r>
        <w:r>
          <w:rPr>
            <w:noProof/>
            <w:webHidden/>
          </w:rPr>
          <w:fldChar w:fldCharType="begin"/>
        </w:r>
        <w:r>
          <w:rPr>
            <w:noProof/>
            <w:webHidden/>
          </w:rPr>
          <w:instrText xml:space="preserve"> PAGEREF _Toc86331099 \h </w:instrText>
        </w:r>
      </w:ins>
      <w:r>
        <w:rPr>
          <w:noProof/>
          <w:webHidden/>
        </w:rPr>
      </w:r>
      <w:r>
        <w:rPr>
          <w:noProof/>
          <w:webHidden/>
        </w:rPr>
        <w:fldChar w:fldCharType="separate"/>
      </w:r>
      <w:ins w:id="481" w:author="Ilkka Rinne" w:date="2021-10-28T16:24:00Z">
        <w:r>
          <w:rPr>
            <w:noProof/>
            <w:webHidden/>
          </w:rPr>
          <w:t>151</w:t>
        </w:r>
      </w:ins>
      <w:ins w:id="482" w:author="Ilkka Rinne" w:date="2021-10-28T16:23:00Z">
        <w:r>
          <w:rPr>
            <w:noProof/>
            <w:webHidden/>
          </w:rPr>
          <w:fldChar w:fldCharType="end"/>
        </w:r>
        <w:r w:rsidRPr="009C37C8">
          <w:rPr>
            <w:rStyle w:val="Lienhypertexte"/>
            <w:noProof/>
          </w:rPr>
          <w:fldChar w:fldCharType="end"/>
        </w:r>
      </w:ins>
    </w:p>
    <w:p w14:paraId="52F50CA7" w14:textId="2CD11E3A" w:rsidR="00BD2744" w:rsidRDefault="00BD2744">
      <w:pPr>
        <w:pStyle w:val="TM1"/>
        <w:rPr>
          <w:ins w:id="483" w:author="Ilkka Rinne" w:date="2021-10-28T16:23:00Z"/>
          <w:rFonts w:asciiTheme="minorHAnsi" w:eastAsiaTheme="minorEastAsia" w:hAnsiTheme="minorHAnsi" w:cstheme="minorBidi"/>
          <w:b w:val="0"/>
          <w:noProof/>
          <w:sz w:val="24"/>
          <w:szCs w:val="24"/>
          <w:lang w:eastAsia="en-GB"/>
        </w:rPr>
      </w:pPr>
      <w:ins w:id="48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"_Toc86331100"</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C.7</w:t>
        </w:r>
        <w:r>
          <w:rPr>
            <w:rFonts w:asciiTheme="minorHAnsi" w:eastAsiaTheme="minorEastAsia" w:hAnsiTheme="minorHAnsi" w:cstheme="minorBidi"/>
            <w:b w:val="0"/>
            <w:noProof/>
            <w:sz w:val="24"/>
            <w:szCs w:val="24"/>
            <w:lang w:eastAsia="en-GB"/>
          </w:rPr>
          <w:tab/>
        </w:r>
        <w:r w:rsidRPr="009C37C8">
          <w:rPr>
            <w:rStyle w:val="Lienhypertexte"/>
            <w:noProof/>
          </w:rPr>
          <w:t>Hard-typing vs. soft typing and codelist use</w:t>
        </w:r>
        <w:r>
          <w:rPr>
            <w:noProof/>
            <w:webHidden/>
          </w:rPr>
          <w:tab/>
        </w:r>
        <w:r>
          <w:rPr>
            <w:noProof/>
            <w:webHidden/>
          </w:rPr>
          <w:fldChar w:fldCharType="begin"/>
        </w:r>
        <w:r>
          <w:rPr>
            <w:noProof/>
            <w:webHidden/>
          </w:rPr>
          <w:instrText xml:space="preserve"> PAGEREF _Toc86331100 \h </w:instrText>
        </w:r>
      </w:ins>
      <w:r>
        <w:rPr>
          <w:noProof/>
          <w:webHidden/>
        </w:rPr>
      </w:r>
      <w:r>
        <w:rPr>
          <w:noProof/>
          <w:webHidden/>
        </w:rPr>
        <w:fldChar w:fldCharType="separate"/>
      </w:r>
      <w:ins w:id="485" w:author="Ilkka Rinne" w:date="2021-10-28T16:24:00Z">
        <w:r>
          <w:rPr>
            <w:noProof/>
            <w:webHidden/>
          </w:rPr>
          <w:t>152</w:t>
        </w:r>
      </w:ins>
      <w:ins w:id="486" w:author="Ilkka Rinne" w:date="2021-10-28T16:23:00Z">
        <w:r>
          <w:rPr>
            <w:noProof/>
            <w:webHidden/>
          </w:rPr>
          <w:fldChar w:fldCharType="end"/>
        </w:r>
        <w:r w:rsidRPr="009C37C8">
          <w:rPr>
            <w:rStyle w:val="Lienhypertexte"/>
            <w:noProof/>
          </w:rPr>
          <w:fldChar w:fldCharType="end"/>
        </w:r>
      </w:ins>
    </w:p>
    <w:p w14:paraId="1DF34D12" w14:textId="187C7BD7" w:rsidR="00BD2744" w:rsidRDefault="00BD2744">
      <w:pPr>
        <w:pStyle w:val="TM1"/>
        <w:rPr>
          <w:ins w:id="487" w:author="Ilkka Rinne" w:date="2021-10-28T16:23:00Z"/>
          <w:rFonts w:asciiTheme="minorHAnsi" w:eastAsiaTheme="minorEastAsia" w:hAnsiTheme="minorHAnsi" w:cstheme="minorBidi"/>
          <w:b w:val="0"/>
          <w:noProof/>
          <w:sz w:val="24"/>
          <w:szCs w:val="24"/>
          <w:lang w:eastAsia="en-GB"/>
        </w:rPr>
      </w:pPr>
      <w:ins w:id="48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"_Toc86331101"</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C.8</w:t>
        </w:r>
        <w:r>
          <w:rPr>
            <w:rFonts w:asciiTheme="minorHAnsi" w:eastAsiaTheme="minorEastAsia" w:hAnsiTheme="minorHAnsi" w:cstheme="minorBidi"/>
            <w:b w:val="0"/>
            <w:noProof/>
            <w:sz w:val="24"/>
            <w:szCs w:val="24"/>
            <w:lang w:eastAsia="en-GB"/>
          </w:rPr>
          <w:tab/>
        </w:r>
        <w:r w:rsidRPr="009C37C8">
          <w:rPr>
            <w:rStyle w:val="Lienhypertexte"/>
            <w:noProof/>
          </w:rPr>
          <w:t>Generic metadata associations</w:t>
        </w:r>
        <w:r>
          <w:rPr>
            <w:noProof/>
            <w:webHidden/>
          </w:rPr>
          <w:tab/>
        </w:r>
        <w:r>
          <w:rPr>
            <w:noProof/>
            <w:webHidden/>
          </w:rPr>
          <w:fldChar w:fldCharType="begin"/>
        </w:r>
        <w:r>
          <w:rPr>
            <w:noProof/>
            <w:webHidden/>
          </w:rPr>
          <w:instrText xml:space="preserve"> PAGEREF _Toc86331101 \h </w:instrText>
        </w:r>
      </w:ins>
      <w:r>
        <w:rPr>
          <w:noProof/>
          <w:webHidden/>
        </w:rPr>
      </w:r>
      <w:r>
        <w:rPr>
          <w:noProof/>
          <w:webHidden/>
        </w:rPr>
        <w:fldChar w:fldCharType="separate"/>
      </w:r>
      <w:ins w:id="489" w:author="Ilkka Rinne" w:date="2021-10-28T16:24:00Z">
        <w:r>
          <w:rPr>
            <w:noProof/>
            <w:webHidden/>
          </w:rPr>
          <w:t>155</w:t>
        </w:r>
      </w:ins>
      <w:ins w:id="490" w:author="Ilkka Rinne" w:date="2021-10-28T16:23:00Z">
        <w:r>
          <w:rPr>
            <w:noProof/>
            <w:webHidden/>
          </w:rPr>
          <w:fldChar w:fldCharType="end"/>
        </w:r>
        <w:r w:rsidRPr="009C37C8">
          <w:rPr>
            <w:rStyle w:val="Lienhypertexte"/>
            <w:noProof/>
          </w:rPr>
          <w:fldChar w:fldCharType="end"/>
        </w:r>
      </w:ins>
    </w:p>
    <w:p w14:paraId="19E05C52" w14:textId="0A359F90" w:rsidR="00BD2744" w:rsidRDefault="00BD2744">
      <w:pPr>
        <w:pStyle w:val="TM1"/>
        <w:rPr>
          <w:ins w:id="491" w:author="Ilkka Rinne" w:date="2021-10-28T16:23:00Z"/>
          <w:rFonts w:asciiTheme="minorHAnsi" w:eastAsiaTheme="minorEastAsia" w:hAnsiTheme="minorHAnsi" w:cstheme="minorBidi"/>
          <w:b w:val="0"/>
          <w:noProof/>
          <w:sz w:val="24"/>
          <w:szCs w:val="24"/>
          <w:lang w:eastAsia="en-GB"/>
        </w:rPr>
      </w:pPr>
      <w:ins w:id="49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"_Toc86331102"</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C.9</w:t>
        </w:r>
        <w:r>
          <w:rPr>
            <w:rFonts w:asciiTheme="minorHAnsi" w:eastAsiaTheme="minorEastAsia" w:hAnsiTheme="minorHAnsi" w:cstheme="minorBidi"/>
            <w:b w:val="0"/>
            <w:noProof/>
            <w:sz w:val="24"/>
            <w:szCs w:val="24"/>
            <w:lang w:eastAsia="en-GB"/>
          </w:rPr>
          <w:tab/>
        </w:r>
        <w:r w:rsidRPr="009C37C8">
          <w:rPr>
            <w:rStyle w:val="Lienhypertexte"/>
            <w:noProof/>
          </w:rPr>
          <w:t>Discarded concepts</w:t>
        </w:r>
        <w:r>
          <w:rPr>
            <w:noProof/>
            <w:webHidden/>
          </w:rPr>
          <w:tab/>
        </w:r>
        <w:r>
          <w:rPr>
            <w:noProof/>
            <w:webHidden/>
          </w:rPr>
          <w:fldChar w:fldCharType="begin"/>
        </w:r>
        <w:r>
          <w:rPr>
            <w:noProof/>
            <w:webHidden/>
          </w:rPr>
          <w:instrText xml:space="preserve"> PAGEREF _Toc86331102 \h </w:instrText>
        </w:r>
      </w:ins>
      <w:r>
        <w:rPr>
          <w:noProof/>
          <w:webHidden/>
        </w:rPr>
      </w:r>
      <w:r>
        <w:rPr>
          <w:noProof/>
          <w:webHidden/>
        </w:rPr>
        <w:fldChar w:fldCharType="separate"/>
      </w:r>
      <w:ins w:id="493" w:author="Ilkka Rinne" w:date="2021-10-28T16:24:00Z">
        <w:r>
          <w:rPr>
            <w:noProof/>
            <w:webHidden/>
          </w:rPr>
          <w:t>155</w:t>
        </w:r>
      </w:ins>
      <w:ins w:id="494" w:author="Ilkka Rinne" w:date="2021-10-28T16:23:00Z">
        <w:r>
          <w:rPr>
            <w:noProof/>
            <w:webHidden/>
          </w:rPr>
          <w:fldChar w:fldCharType="end"/>
        </w:r>
        <w:r w:rsidRPr="009C37C8">
          <w:rPr>
            <w:rStyle w:val="Lienhypertexte"/>
            <w:noProof/>
          </w:rPr>
          <w:fldChar w:fldCharType="end"/>
        </w:r>
      </w:ins>
    </w:p>
    <w:p w14:paraId="4F4272C8" w14:textId="4B299C16" w:rsidR="00BD2744" w:rsidRDefault="00BD2744">
      <w:pPr>
        <w:pStyle w:val="TM1"/>
        <w:rPr>
          <w:ins w:id="495" w:author="Ilkka Rinne" w:date="2021-10-28T16:23:00Z"/>
          <w:rFonts w:asciiTheme="minorHAnsi" w:eastAsiaTheme="minorEastAsia" w:hAnsiTheme="minorHAnsi" w:cstheme="minorBidi"/>
          <w:b w:val="0"/>
          <w:noProof/>
          <w:sz w:val="24"/>
          <w:szCs w:val="24"/>
          <w:lang w:eastAsia="en-GB"/>
        </w:rPr>
      </w:pPr>
      <w:ins w:id="49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"_Toc86331103"</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_Toc86331103 \h </w:instrText>
        </w:r>
      </w:ins>
      <w:r>
        <w:rPr>
          <w:noProof/>
          <w:webHidden/>
        </w:rPr>
      </w:r>
      <w:r>
        <w:rPr>
          <w:noProof/>
          <w:webHidden/>
        </w:rPr>
        <w:fldChar w:fldCharType="separate"/>
      </w:r>
      <w:ins w:id="497" w:author="Ilkka Rinne" w:date="2021-10-28T16:24:00Z">
        <w:r>
          <w:rPr>
            <w:noProof/>
            <w:webHidden/>
          </w:rPr>
          <w:t>157</w:t>
        </w:r>
      </w:ins>
      <w:ins w:id="498" w:author="Ilkka Rinne" w:date="2021-10-28T16:23:00Z">
        <w:r>
          <w:rPr>
            <w:noProof/>
            <w:webHidden/>
          </w:rPr>
          <w:fldChar w:fldCharType="end"/>
        </w:r>
        <w:r w:rsidRPr="009C37C8">
          <w:rPr>
            <w:rStyle w:val="Lienhypertexte"/>
            <w:noProof/>
          </w:rPr>
          <w:fldChar w:fldCharType="end"/>
        </w:r>
      </w:ins>
    </w:p>
    <w:p w14:paraId="433A36F3" w14:textId="74F26EF6" w:rsidR="00BD2744" w:rsidRDefault="00BD2744">
      <w:pPr>
        <w:pStyle w:val="TM1"/>
        <w:rPr>
          <w:ins w:id="499" w:author="Ilkka Rinne" w:date="2021-10-28T16:23:00Z"/>
          <w:rFonts w:asciiTheme="minorHAnsi" w:eastAsiaTheme="minorEastAsia" w:hAnsiTheme="minorHAnsi" w:cstheme="minorBidi"/>
          <w:b w:val="0"/>
          <w:noProof/>
          <w:sz w:val="24"/>
          <w:szCs w:val="24"/>
          <w:lang w:eastAsia="en-GB"/>
        </w:rPr>
      </w:pPr>
      <w:ins w:id="500"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"_Toc86331104"</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D.1</w:t>
        </w:r>
        <w:r>
          <w:rPr>
            <w:rFonts w:asciiTheme="minorHAnsi" w:eastAsiaTheme="minorEastAsia" w:hAnsiTheme="minorHAnsi" w:cstheme="minorBidi"/>
            <w:b w:val="0"/>
            <w:noProof/>
            <w:sz w:val="24"/>
            <w:szCs w:val="24"/>
            <w:lang w:eastAsia="en-GB"/>
          </w:rPr>
          <w:tab/>
        </w:r>
        <w:r w:rsidRPr="009C37C8">
          <w:rPr>
            <w:rStyle w:val="Lienhypertexte"/>
            <w:noProof/>
          </w:rPr>
          <w:t>Features, coverages and observations — Different views of information</w:t>
        </w:r>
        <w:r>
          <w:rPr>
            <w:noProof/>
            <w:webHidden/>
          </w:rPr>
          <w:tab/>
        </w:r>
        <w:r>
          <w:rPr>
            <w:noProof/>
            <w:webHidden/>
          </w:rPr>
          <w:fldChar w:fldCharType="begin"/>
        </w:r>
        <w:r>
          <w:rPr>
            <w:noProof/>
            <w:webHidden/>
          </w:rPr>
          <w:instrText xml:space="preserve"> PAGEREF _Toc86331104 \h </w:instrText>
        </w:r>
      </w:ins>
      <w:r>
        <w:rPr>
          <w:noProof/>
          <w:webHidden/>
        </w:rPr>
      </w:r>
      <w:r>
        <w:rPr>
          <w:noProof/>
          <w:webHidden/>
        </w:rPr>
        <w:fldChar w:fldCharType="separate"/>
      </w:r>
      <w:ins w:id="501" w:author="Ilkka Rinne" w:date="2021-10-28T16:24:00Z">
        <w:r>
          <w:rPr>
            <w:noProof/>
            <w:webHidden/>
          </w:rPr>
          <w:t>157</w:t>
        </w:r>
      </w:ins>
      <w:ins w:id="502" w:author="Ilkka Rinne" w:date="2021-10-28T16:23:00Z">
        <w:r>
          <w:rPr>
            <w:noProof/>
            <w:webHidden/>
          </w:rPr>
          <w:fldChar w:fldCharType="end"/>
        </w:r>
        <w:r w:rsidRPr="009C37C8">
          <w:rPr>
            <w:rStyle w:val="Lienhypertexte"/>
            <w:noProof/>
          </w:rPr>
          <w:fldChar w:fldCharType="end"/>
        </w:r>
      </w:ins>
    </w:p>
    <w:p w14:paraId="2B5AEF61" w14:textId="4303D521" w:rsidR="00BD2744" w:rsidRDefault="00BD2744">
      <w:pPr>
        <w:pStyle w:val="TM1"/>
        <w:rPr>
          <w:ins w:id="503" w:author="Ilkka Rinne" w:date="2021-10-28T16:23:00Z"/>
          <w:rFonts w:asciiTheme="minorHAnsi" w:eastAsiaTheme="minorEastAsia" w:hAnsiTheme="minorHAnsi" w:cstheme="minorBidi"/>
          <w:b w:val="0"/>
          <w:noProof/>
          <w:sz w:val="24"/>
          <w:szCs w:val="24"/>
          <w:lang w:eastAsia="en-GB"/>
        </w:rPr>
      </w:pPr>
      <w:ins w:id="504"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"_Toc86331105"</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D.2</w:t>
        </w:r>
        <w:r>
          <w:rPr>
            <w:rFonts w:asciiTheme="minorHAnsi" w:eastAsiaTheme="minorEastAsia" w:hAnsiTheme="minorHAnsi" w:cstheme="minorBidi"/>
            <w:b w:val="0"/>
            <w:noProof/>
            <w:sz w:val="24"/>
            <w:szCs w:val="24"/>
            <w:lang w:eastAsia="en-GB"/>
          </w:rPr>
          <w:tab/>
        </w:r>
        <w:r w:rsidRPr="009C37C8">
          <w:rPr>
            <w:rStyle w:val="Lienhypertexte"/>
            <w:noProof/>
          </w:rPr>
          <w:t>Observation concerns</w:t>
        </w:r>
        <w:r>
          <w:rPr>
            <w:noProof/>
            <w:webHidden/>
          </w:rPr>
          <w:tab/>
        </w:r>
        <w:r>
          <w:rPr>
            <w:noProof/>
            <w:webHidden/>
          </w:rPr>
          <w:fldChar w:fldCharType="begin"/>
        </w:r>
        <w:r>
          <w:rPr>
            <w:noProof/>
            <w:webHidden/>
          </w:rPr>
          <w:instrText xml:space="preserve"> PAGEREF _Toc86331105 \h </w:instrText>
        </w:r>
      </w:ins>
      <w:r>
        <w:rPr>
          <w:noProof/>
          <w:webHidden/>
        </w:rPr>
      </w:r>
      <w:r>
        <w:rPr>
          <w:noProof/>
          <w:webHidden/>
        </w:rPr>
        <w:fldChar w:fldCharType="separate"/>
      </w:r>
      <w:ins w:id="505" w:author="Ilkka Rinne" w:date="2021-10-28T16:24:00Z">
        <w:r>
          <w:rPr>
            <w:noProof/>
            <w:webHidden/>
          </w:rPr>
          <w:t>159</w:t>
        </w:r>
      </w:ins>
      <w:ins w:id="506" w:author="Ilkka Rinne" w:date="2021-10-28T16:23:00Z">
        <w:r>
          <w:rPr>
            <w:noProof/>
            <w:webHidden/>
          </w:rPr>
          <w:fldChar w:fldCharType="end"/>
        </w:r>
        <w:r w:rsidRPr="009C37C8">
          <w:rPr>
            <w:rStyle w:val="Lienhypertexte"/>
            <w:noProof/>
          </w:rPr>
          <w:fldChar w:fldCharType="end"/>
        </w:r>
      </w:ins>
    </w:p>
    <w:p w14:paraId="5A9E33AE" w14:textId="73C61EA4" w:rsidR="00BD2744" w:rsidRDefault="00BD2744">
      <w:pPr>
        <w:pStyle w:val="TM1"/>
        <w:rPr>
          <w:ins w:id="507" w:author="Ilkka Rinne" w:date="2021-10-28T16:23:00Z"/>
          <w:rFonts w:asciiTheme="minorHAnsi" w:eastAsiaTheme="minorEastAsia" w:hAnsiTheme="minorHAnsi" w:cstheme="minorBidi"/>
          <w:b w:val="0"/>
          <w:noProof/>
          <w:sz w:val="24"/>
          <w:szCs w:val="24"/>
          <w:lang w:eastAsia="en-GB"/>
        </w:rPr>
      </w:pPr>
      <w:ins w:id="508"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"_Toc86331106"</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D.3</w:t>
        </w:r>
        <w:r>
          <w:rPr>
            <w:rFonts w:asciiTheme="minorHAnsi" w:eastAsiaTheme="minorEastAsia" w:hAnsiTheme="minorHAnsi" w:cstheme="minorBidi"/>
            <w:b w:val="0"/>
            <w:noProof/>
            <w:sz w:val="24"/>
            <w:szCs w:val="24"/>
            <w:lang w:eastAsia="en-GB"/>
          </w:rPr>
          <w:tab/>
        </w:r>
        <w:r w:rsidRPr="009C37C8">
          <w:rPr>
            <w:rStyle w:val="Lienhypertexte"/>
            <w:noProof/>
          </w:rPr>
          <w:t>Sample, Sampling concerns</w:t>
        </w:r>
        <w:r>
          <w:rPr>
            <w:noProof/>
            <w:webHidden/>
          </w:rPr>
          <w:tab/>
        </w:r>
        <w:r>
          <w:rPr>
            <w:noProof/>
            <w:webHidden/>
          </w:rPr>
          <w:fldChar w:fldCharType="begin"/>
        </w:r>
        <w:r>
          <w:rPr>
            <w:noProof/>
            <w:webHidden/>
          </w:rPr>
          <w:instrText xml:space="preserve"> PAGEREF _Toc86331106 \h </w:instrText>
        </w:r>
      </w:ins>
      <w:r>
        <w:rPr>
          <w:noProof/>
          <w:webHidden/>
        </w:rPr>
      </w:r>
      <w:r>
        <w:rPr>
          <w:noProof/>
          <w:webHidden/>
        </w:rPr>
        <w:fldChar w:fldCharType="separate"/>
      </w:r>
      <w:ins w:id="509" w:author="Ilkka Rinne" w:date="2021-10-28T16:24:00Z">
        <w:r>
          <w:rPr>
            <w:noProof/>
            <w:webHidden/>
          </w:rPr>
          <w:t>161</w:t>
        </w:r>
      </w:ins>
      <w:ins w:id="510" w:author="Ilkka Rinne" w:date="2021-10-28T16:23:00Z">
        <w:r>
          <w:rPr>
            <w:noProof/>
            <w:webHidden/>
          </w:rPr>
          <w:fldChar w:fldCharType="end"/>
        </w:r>
        <w:r w:rsidRPr="009C37C8">
          <w:rPr>
            <w:rStyle w:val="Lienhypertexte"/>
            <w:noProof/>
          </w:rPr>
          <w:fldChar w:fldCharType="end"/>
        </w:r>
      </w:ins>
    </w:p>
    <w:p w14:paraId="02317314" w14:textId="14884B2C" w:rsidR="00BD2744" w:rsidRDefault="00BD2744">
      <w:pPr>
        <w:pStyle w:val="TM1"/>
        <w:rPr>
          <w:ins w:id="511" w:author="Ilkka Rinne" w:date="2021-10-28T16:23:00Z"/>
          <w:rFonts w:asciiTheme="minorHAnsi" w:eastAsiaTheme="minorEastAsia" w:hAnsiTheme="minorHAnsi" w:cstheme="minorBidi"/>
          <w:b w:val="0"/>
          <w:noProof/>
          <w:sz w:val="24"/>
          <w:szCs w:val="24"/>
          <w:lang w:eastAsia="en-GB"/>
        </w:rPr>
      </w:pPr>
      <w:ins w:id="512"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"_Toc86331107"</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D.4</w:t>
        </w:r>
        <w:r>
          <w:rPr>
            <w:rFonts w:asciiTheme="minorHAnsi" w:eastAsiaTheme="minorEastAsia" w:hAnsiTheme="minorHAnsi" w:cstheme="minorBidi"/>
            <w:b w:val="0"/>
            <w:noProof/>
            <w:sz w:val="24"/>
            <w:szCs w:val="24"/>
            <w:lang w:eastAsia="en-GB"/>
          </w:rPr>
          <w:tab/>
        </w:r>
        <w:r w:rsidRPr="009C37C8">
          <w:rPr>
            <w:rStyle w:val="Lienhypertexte"/>
            <w:noProof/>
          </w:rPr>
          <w:t>Observations and Coverages</w:t>
        </w:r>
        <w:r>
          <w:rPr>
            <w:noProof/>
            <w:webHidden/>
          </w:rPr>
          <w:tab/>
        </w:r>
        <w:r>
          <w:rPr>
            <w:noProof/>
            <w:webHidden/>
          </w:rPr>
          <w:fldChar w:fldCharType="begin"/>
        </w:r>
        <w:r>
          <w:rPr>
            <w:noProof/>
            <w:webHidden/>
          </w:rPr>
          <w:instrText xml:space="preserve"> PAGEREF _Toc86331107 \h </w:instrText>
        </w:r>
      </w:ins>
      <w:r>
        <w:rPr>
          <w:noProof/>
          <w:webHidden/>
        </w:rPr>
      </w:r>
      <w:r>
        <w:rPr>
          <w:noProof/>
          <w:webHidden/>
        </w:rPr>
        <w:fldChar w:fldCharType="separate"/>
      </w:r>
      <w:ins w:id="513" w:author="Ilkka Rinne" w:date="2021-10-28T16:24:00Z">
        <w:r>
          <w:rPr>
            <w:noProof/>
            <w:webHidden/>
          </w:rPr>
          <w:t>163</w:t>
        </w:r>
      </w:ins>
      <w:ins w:id="514" w:author="Ilkka Rinne" w:date="2021-10-28T16:23:00Z">
        <w:r>
          <w:rPr>
            <w:noProof/>
            <w:webHidden/>
          </w:rPr>
          <w:fldChar w:fldCharType="end"/>
        </w:r>
        <w:r w:rsidRPr="009C37C8">
          <w:rPr>
            <w:rStyle w:val="Lienhypertexte"/>
            <w:noProof/>
          </w:rPr>
          <w:fldChar w:fldCharType="end"/>
        </w:r>
      </w:ins>
    </w:p>
    <w:p w14:paraId="3E188A14" w14:textId="03F7A7C6" w:rsidR="00BD2744" w:rsidRDefault="00BD2744">
      <w:pPr>
        <w:pStyle w:val="TM1"/>
        <w:rPr>
          <w:ins w:id="515" w:author="Ilkka Rinne" w:date="2021-10-28T16:23:00Z"/>
          <w:rFonts w:asciiTheme="minorHAnsi" w:eastAsiaTheme="minorEastAsia" w:hAnsiTheme="minorHAnsi" w:cstheme="minorBidi"/>
          <w:b w:val="0"/>
          <w:noProof/>
          <w:sz w:val="24"/>
          <w:szCs w:val="24"/>
          <w:lang w:eastAsia="en-GB"/>
        </w:rPr>
      </w:pPr>
      <w:ins w:id="516" w:author="Ilkka Rinne" w:date="2021-10-28T16:23:00Z">
        <w:r w:rsidRPr="009C37C8">
          <w:rPr>
            <w:rStyle w:val="Lienhypertexte"/>
            <w:noProof/>
          </w:rPr>
          <w:fldChar w:fldCharType="begin"/>
        </w:r>
        <w:r w:rsidRPr="009C37C8">
          <w:rPr>
            <w:rStyle w:val="Lienhypertexte"/>
            <w:noProof/>
          </w:rPr>
          <w:instrText xml:space="preserve"> </w:instrText>
        </w:r>
        <w:r>
          <w:rPr>
            <w:noProof/>
          </w:rPr>
          <w:instrText>HYPERLINK \l "_Toc86331108"</w:instrText>
        </w:r>
        <w:r w:rsidRPr="009C37C8">
          <w:rPr>
            <w:rStyle w:val="Lienhypertexte"/>
            <w:noProof/>
          </w:rPr>
          <w:instrText xml:space="preserve"> </w:instrText>
        </w:r>
        <w:r w:rsidRPr="009C37C8">
          <w:rPr>
            <w:rStyle w:val="Lienhypertexte"/>
            <w:noProof/>
          </w:rPr>
          <w:fldChar w:fldCharType="separate"/>
        </w:r>
        <w:r w:rsidRPr="009C37C8">
          <w:rPr>
            <w:rStyle w:val="Lienhypertexte"/>
            <w:noProof/>
          </w:rPr>
          <w:t>Bibliography</w:t>
        </w:r>
        <w:r>
          <w:rPr>
            <w:noProof/>
            <w:webHidden/>
          </w:rPr>
          <w:tab/>
        </w:r>
        <w:r>
          <w:rPr>
            <w:noProof/>
            <w:webHidden/>
          </w:rPr>
          <w:fldChar w:fldCharType="begin"/>
        </w:r>
        <w:r>
          <w:rPr>
            <w:noProof/>
            <w:webHidden/>
          </w:rPr>
          <w:instrText xml:space="preserve"> PAGEREF _Toc86331108 \h </w:instrText>
        </w:r>
      </w:ins>
      <w:r>
        <w:rPr>
          <w:noProof/>
          <w:webHidden/>
        </w:rPr>
      </w:r>
      <w:r>
        <w:rPr>
          <w:noProof/>
          <w:webHidden/>
        </w:rPr>
        <w:fldChar w:fldCharType="separate"/>
      </w:r>
      <w:ins w:id="517" w:author="Ilkka Rinne" w:date="2021-10-28T16:24:00Z">
        <w:r>
          <w:rPr>
            <w:noProof/>
            <w:webHidden/>
          </w:rPr>
          <w:t>166</w:t>
        </w:r>
      </w:ins>
      <w:ins w:id="518" w:author="Ilkka Rinne" w:date="2021-10-28T16:23:00Z">
        <w:r>
          <w:rPr>
            <w:noProof/>
            <w:webHidden/>
          </w:rPr>
          <w:fldChar w:fldCharType="end"/>
        </w:r>
        <w:r w:rsidRPr="009C37C8">
          <w:rPr>
            <w:rStyle w:val="Lienhypertexte"/>
            <w:noProof/>
          </w:rPr>
          <w:fldChar w:fldCharType="end"/>
        </w:r>
      </w:ins>
    </w:p>
    <w:p w14:paraId="6BBC3A8F" w14:textId="4E75E381" w:rsidR="00FD7B7C" w:rsidDel="008F1D12" w:rsidRDefault="00FD7B7C">
      <w:pPr>
        <w:pStyle w:val="TM1"/>
        <w:rPr>
          <w:del w:id="519" w:author="Ilkka Rinne" w:date="2021-10-27T14:58:00Z"/>
          <w:rFonts w:asciiTheme="minorHAnsi" w:eastAsiaTheme="minorEastAsia" w:hAnsiTheme="minorHAnsi" w:cstheme="minorBidi"/>
          <w:b w:val="0"/>
          <w:noProof/>
          <w:sz w:val="24"/>
          <w:szCs w:val="24"/>
          <w:lang w:eastAsia="en-GB"/>
        </w:rPr>
      </w:pPr>
      <w:del w:id="520" w:author="Ilkka Rinne" w:date="2021-10-27T14:58:00Z">
        <w:r w:rsidRPr="008F1D12" w:rsidDel="008F1D12">
          <w:rPr>
            <w:rPrChange w:id="521" w:author="Ilkka Rinne" w:date="2021-10-27T14:58:00Z">
              <w:rPr>
                <w:rStyle w:val="Lienhypertexte"/>
                <w:noProof/>
              </w:rPr>
            </w:rPrChange>
          </w:rPr>
          <w:delText>Foreword</w:delText>
        </w:r>
        <w:r w:rsidDel="008F1D12">
          <w:rPr>
            <w:noProof/>
            <w:webHidden/>
          </w:rPr>
          <w:tab/>
          <w:delText>xi</w:delText>
        </w:r>
      </w:del>
    </w:p>
    <w:p w14:paraId="2F1F828D" w14:textId="1C9A8224" w:rsidR="00FD7B7C" w:rsidDel="008F1D12" w:rsidRDefault="00FD7B7C">
      <w:pPr>
        <w:pStyle w:val="TM1"/>
        <w:rPr>
          <w:del w:id="522" w:author="Ilkka Rinne" w:date="2021-10-27T14:58:00Z"/>
          <w:rFonts w:asciiTheme="minorHAnsi" w:eastAsiaTheme="minorEastAsia" w:hAnsiTheme="minorHAnsi" w:cstheme="minorBidi"/>
          <w:b w:val="0"/>
          <w:noProof/>
          <w:sz w:val="24"/>
          <w:szCs w:val="24"/>
          <w:lang w:eastAsia="en-GB"/>
        </w:rPr>
      </w:pPr>
      <w:del w:id="523" w:author="Ilkka Rinne" w:date="2021-10-27T14:58:00Z">
        <w:r w:rsidRPr="008F1D12" w:rsidDel="008F1D12">
          <w:rPr>
            <w:rPrChange w:id="524" w:author="Ilkka Rinne" w:date="2021-10-27T14:58:00Z">
              <w:rPr>
                <w:rStyle w:val="Lienhypertexte"/>
                <w:noProof/>
              </w:rPr>
            </w:rPrChange>
          </w:rPr>
          <w:delText>Introduction</w:delText>
        </w:r>
        <w:r w:rsidDel="008F1D12">
          <w:rPr>
            <w:noProof/>
            <w:webHidden/>
          </w:rPr>
          <w:tab/>
          <w:delText>xii</w:delText>
        </w:r>
      </w:del>
    </w:p>
    <w:p w14:paraId="66E025C6" w14:textId="596E9E1A" w:rsidR="00FD7B7C" w:rsidDel="008F1D12" w:rsidRDefault="00FD7B7C">
      <w:pPr>
        <w:pStyle w:val="TM1"/>
        <w:rPr>
          <w:del w:id="525" w:author="Ilkka Rinne" w:date="2021-10-27T14:58:00Z"/>
          <w:rFonts w:asciiTheme="minorHAnsi" w:eastAsiaTheme="minorEastAsia" w:hAnsiTheme="minorHAnsi" w:cstheme="minorBidi"/>
          <w:b w:val="0"/>
          <w:noProof/>
          <w:sz w:val="24"/>
          <w:szCs w:val="24"/>
          <w:lang w:eastAsia="en-GB"/>
        </w:rPr>
      </w:pPr>
      <w:del w:id="526" w:author="Ilkka Rinne" w:date="2021-10-27T14:58:00Z">
        <w:r w:rsidRPr="008F1D12" w:rsidDel="008F1D12">
          <w:rPr>
            <w:rPrChange w:id="527" w:author="Ilkka Rinne" w:date="2021-10-27T14:58:00Z">
              <w:rPr>
                <w:rStyle w:val="Lienhypertexte"/>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rPrChange w:id="528" w:author="Ilkka Rinne" w:date="2021-10-27T14:58:00Z">
              <w:rPr>
                <w:rStyle w:val="Lienhypertexte"/>
                <w:noProof/>
              </w:rPr>
            </w:rPrChange>
          </w:rPr>
          <w:delText>Scope</w:delText>
        </w:r>
        <w:r w:rsidDel="008F1D12">
          <w:rPr>
            <w:noProof/>
            <w:webHidden/>
          </w:rPr>
          <w:tab/>
          <w:delText>1</w:delText>
        </w:r>
      </w:del>
    </w:p>
    <w:p w14:paraId="401612DE" w14:textId="6C3DA6CD" w:rsidR="00FD7B7C" w:rsidDel="008F1D12" w:rsidRDefault="00FD7B7C">
      <w:pPr>
        <w:pStyle w:val="TM1"/>
        <w:rPr>
          <w:del w:id="529" w:author="Ilkka Rinne" w:date="2021-10-27T14:58:00Z"/>
          <w:rFonts w:asciiTheme="minorHAnsi" w:eastAsiaTheme="minorEastAsia" w:hAnsiTheme="minorHAnsi" w:cstheme="minorBidi"/>
          <w:b w:val="0"/>
          <w:noProof/>
          <w:sz w:val="24"/>
          <w:szCs w:val="24"/>
          <w:lang w:eastAsia="en-GB"/>
        </w:rPr>
      </w:pPr>
      <w:del w:id="530" w:author="Ilkka Rinne" w:date="2021-10-27T14:58:00Z">
        <w:r w:rsidRPr="008F1D12" w:rsidDel="008F1D12">
          <w:rPr>
            <w:rPrChange w:id="531" w:author="Ilkka Rinne" w:date="2021-10-27T14:58:00Z">
              <w:rPr>
                <w:rStyle w:val="Lienhypertexte"/>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rPrChange w:id="532" w:author="Ilkka Rinne" w:date="2021-10-27T14:58:00Z">
              <w:rPr>
                <w:rStyle w:val="Lienhypertexte"/>
                <w:noProof/>
              </w:rPr>
            </w:rPrChange>
          </w:rPr>
          <w:delText>Normative references</w:delText>
        </w:r>
        <w:r w:rsidDel="008F1D12">
          <w:rPr>
            <w:noProof/>
            <w:webHidden/>
          </w:rPr>
          <w:tab/>
          <w:delText>1</w:delText>
        </w:r>
      </w:del>
    </w:p>
    <w:p w14:paraId="29DEA4BE" w14:textId="7B4FE5A3" w:rsidR="00FD7B7C" w:rsidDel="008F1D12" w:rsidRDefault="00FD7B7C">
      <w:pPr>
        <w:pStyle w:val="TM1"/>
        <w:rPr>
          <w:del w:id="533" w:author="Ilkka Rinne" w:date="2021-10-27T14:58:00Z"/>
          <w:rFonts w:asciiTheme="minorHAnsi" w:eastAsiaTheme="minorEastAsia" w:hAnsiTheme="minorHAnsi" w:cstheme="minorBidi"/>
          <w:b w:val="0"/>
          <w:noProof/>
          <w:sz w:val="24"/>
          <w:szCs w:val="24"/>
          <w:lang w:eastAsia="en-GB"/>
        </w:rPr>
      </w:pPr>
      <w:del w:id="534" w:author="Ilkka Rinne" w:date="2021-10-27T14:58:00Z">
        <w:r w:rsidRPr="008F1D12" w:rsidDel="008F1D12">
          <w:rPr>
            <w:rPrChange w:id="535" w:author="Ilkka Rinne" w:date="2021-10-27T14:58:00Z">
              <w:rPr>
                <w:rStyle w:val="Lienhypertexte"/>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rPrChange w:id="536" w:author="Ilkka Rinne" w:date="2021-10-27T14:58:00Z">
              <w:rPr>
                <w:rStyle w:val="Lienhypertexte"/>
                <w:noProof/>
              </w:rPr>
            </w:rPrChange>
          </w:rPr>
          <w:delText>Terms and definitions</w:delText>
        </w:r>
        <w:r w:rsidDel="008F1D12">
          <w:rPr>
            <w:noProof/>
            <w:webHidden/>
          </w:rPr>
          <w:tab/>
          <w:delText>1</w:delText>
        </w:r>
      </w:del>
    </w:p>
    <w:p w14:paraId="5D62DB8C" w14:textId="7BE6AD21" w:rsidR="00FD7B7C" w:rsidDel="008F1D12" w:rsidRDefault="00FD7B7C">
      <w:pPr>
        <w:pStyle w:val="TM2"/>
        <w:rPr>
          <w:del w:id="537" w:author="Ilkka Rinne" w:date="2021-10-27T14:58:00Z"/>
          <w:rFonts w:asciiTheme="minorHAnsi" w:eastAsiaTheme="minorEastAsia" w:hAnsiTheme="minorHAnsi" w:cstheme="minorBidi"/>
          <w:b w:val="0"/>
          <w:noProof/>
          <w:sz w:val="24"/>
          <w:szCs w:val="24"/>
          <w:lang w:eastAsia="en-GB"/>
        </w:rPr>
      </w:pPr>
      <w:del w:id="538" w:author="Ilkka Rinne" w:date="2021-10-27T14:58:00Z">
        <w:r w:rsidRPr="008F1D12" w:rsidDel="008F1D12">
          <w:rPr>
            <w:rPrChange w:id="539" w:author="Ilkka Rinne" w:date="2021-10-27T14:58:00Z">
              <w:rPr>
                <w:rStyle w:val="Lienhypertexte"/>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rPrChange w:id="540" w:author="Ilkka Rinne" w:date="2021-10-27T14:58:00Z">
              <w:rPr>
                <w:rStyle w:val="Lienhypertexte"/>
                <w:noProof/>
              </w:rPr>
            </w:rPrChange>
          </w:rPr>
          <w:delText>External Terms and definitions</w:delText>
        </w:r>
        <w:r w:rsidDel="008F1D12">
          <w:rPr>
            <w:noProof/>
            <w:webHidden/>
          </w:rPr>
          <w:tab/>
          <w:delText>1</w:delText>
        </w:r>
      </w:del>
    </w:p>
    <w:p w14:paraId="348D717C" w14:textId="08312EEF" w:rsidR="00FD7B7C" w:rsidDel="008F1D12" w:rsidRDefault="00FD7B7C">
      <w:pPr>
        <w:pStyle w:val="TM2"/>
        <w:rPr>
          <w:del w:id="541" w:author="Ilkka Rinne" w:date="2021-10-27T14:58:00Z"/>
          <w:rFonts w:asciiTheme="minorHAnsi" w:eastAsiaTheme="minorEastAsia" w:hAnsiTheme="minorHAnsi" w:cstheme="minorBidi"/>
          <w:b w:val="0"/>
          <w:noProof/>
          <w:sz w:val="24"/>
          <w:szCs w:val="24"/>
          <w:lang w:eastAsia="en-GB"/>
        </w:rPr>
      </w:pPr>
      <w:del w:id="542" w:author="Ilkka Rinne" w:date="2021-10-27T14:58:00Z">
        <w:r w:rsidRPr="008F1D12" w:rsidDel="008F1D12">
          <w:rPr>
            <w:rPrChange w:id="543" w:author="Ilkka Rinne" w:date="2021-10-27T14:58:00Z">
              <w:rPr>
                <w:rStyle w:val="Lienhypertexte"/>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rPrChange w:id="544" w:author="Ilkka Rinne" w:date="2021-10-27T14:58:00Z">
              <w:rPr>
                <w:rStyle w:val="Lienhypertexte"/>
                <w:noProof/>
              </w:rPr>
            </w:rPrChange>
          </w:rPr>
          <w:delText>Internal Terms and definitions</w:delText>
        </w:r>
        <w:r w:rsidDel="008F1D12">
          <w:rPr>
            <w:noProof/>
            <w:webHidden/>
          </w:rPr>
          <w:tab/>
          <w:delText>5</w:delText>
        </w:r>
      </w:del>
    </w:p>
    <w:p w14:paraId="314783E8" w14:textId="368DC375" w:rsidR="00FD7B7C" w:rsidDel="008F1D12" w:rsidRDefault="00FD7B7C">
      <w:pPr>
        <w:pStyle w:val="TM1"/>
        <w:rPr>
          <w:del w:id="545" w:author="Ilkka Rinne" w:date="2021-10-27T14:58:00Z"/>
          <w:rFonts w:asciiTheme="minorHAnsi" w:eastAsiaTheme="minorEastAsia" w:hAnsiTheme="minorHAnsi" w:cstheme="minorBidi"/>
          <w:b w:val="0"/>
          <w:noProof/>
          <w:sz w:val="24"/>
          <w:szCs w:val="24"/>
          <w:lang w:eastAsia="en-GB"/>
        </w:rPr>
      </w:pPr>
      <w:del w:id="546" w:author="Ilkka Rinne" w:date="2021-10-27T14:58:00Z">
        <w:r w:rsidRPr="008F1D12" w:rsidDel="008F1D12">
          <w:rPr>
            <w:rPrChange w:id="547" w:author="Ilkka Rinne" w:date="2021-10-27T14:58:00Z">
              <w:rPr>
                <w:rStyle w:val="Lienhypertexte"/>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rPrChange w:id="548" w:author="Ilkka Rinne" w:date="2021-10-27T14:58:00Z">
              <w:rPr>
                <w:rStyle w:val="Lienhypertexte"/>
                <w:noProof/>
              </w:rPr>
            </w:rPrChange>
          </w:rPr>
          <w:delText>Conformance</w:delText>
        </w:r>
        <w:r w:rsidDel="008F1D12">
          <w:rPr>
            <w:noProof/>
            <w:webHidden/>
          </w:rPr>
          <w:tab/>
          <w:delText>7</w:delText>
        </w:r>
      </w:del>
    </w:p>
    <w:p w14:paraId="1F9C174D" w14:textId="37A0141E" w:rsidR="00FD7B7C" w:rsidDel="008F1D12" w:rsidRDefault="00FD7B7C">
      <w:pPr>
        <w:pStyle w:val="TM2"/>
        <w:rPr>
          <w:del w:id="549" w:author="Ilkka Rinne" w:date="2021-10-27T14:58:00Z"/>
          <w:rFonts w:asciiTheme="minorHAnsi" w:eastAsiaTheme="minorEastAsia" w:hAnsiTheme="minorHAnsi" w:cstheme="minorBidi"/>
          <w:b w:val="0"/>
          <w:noProof/>
          <w:sz w:val="24"/>
          <w:szCs w:val="24"/>
          <w:lang w:eastAsia="en-GB"/>
        </w:rPr>
      </w:pPr>
      <w:del w:id="550" w:author="Ilkka Rinne" w:date="2021-10-27T14:58:00Z">
        <w:r w:rsidRPr="008F1D12" w:rsidDel="008F1D12">
          <w:rPr>
            <w:rPrChange w:id="551" w:author="Ilkka Rinne" w:date="2021-10-27T14:58:00Z">
              <w:rPr>
                <w:rStyle w:val="Lienhypertexte"/>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rPrChange w:id="552" w:author="Ilkka Rinne" w:date="2021-10-27T14:58:00Z">
              <w:rPr>
                <w:rStyle w:val="Lienhypertexte"/>
                <w:noProof/>
              </w:rPr>
            </w:rPrChange>
          </w:rPr>
          <w:delText>Overview</w:delText>
        </w:r>
        <w:r w:rsidDel="008F1D12">
          <w:rPr>
            <w:noProof/>
            <w:webHidden/>
          </w:rPr>
          <w:tab/>
          <w:delText>7</w:delText>
        </w:r>
      </w:del>
    </w:p>
    <w:p w14:paraId="4236AB68" w14:textId="0846D2EC" w:rsidR="00FD7B7C" w:rsidDel="008F1D12" w:rsidRDefault="00FD7B7C">
      <w:pPr>
        <w:pStyle w:val="TM2"/>
        <w:rPr>
          <w:del w:id="553" w:author="Ilkka Rinne" w:date="2021-10-27T14:58:00Z"/>
          <w:rFonts w:asciiTheme="minorHAnsi" w:eastAsiaTheme="minorEastAsia" w:hAnsiTheme="minorHAnsi" w:cstheme="minorBidi"/>
          <w:b w:val="0"/>
          <w:noProof/>
          <w:sz w:val="24"/>
          <w:szCs w:val="24"/>
          <w:lang w:eastAsia="en-GB"/>
        </w:rPr>
      </w:pPr>
      <w:del w:id="554" w:author="Ilkka Rinne" w:date="2021-10-27T14:58:00Z">
        <w:r w:rsidRPr="008F1D12" w:rsidDel="008F1D12">
          <w:rPr>
            <w:rPrChange w:id="555" w:author="Ilkka Rinne" w:date="2021-10-27T14:58:00Z">
              <w:rPr>
                <w:rStyle w:val="Lienhypertexte"/>
                <w:noProof/>
              </w:rPr>
            </w:rPrChange>
          </w:rPr>
          <w:lastRenderedPageBreak/>
          <w:delText>4.2</w:delText>
        </w:r>
        <w:r w:rsidDel="008F1D12">
          <w:rPr>
            <w:rFonts w:asciiTheme="minorHAnsi" w:eastAsiaTheme="minorEastAsia" w:hAnsiTheme="minorHAnsi" w:cstheme="minorBidi"/>
            <w:b w:val="0"/>
            <w:noProof/>
            <w:sz w:val="24"/>
            <w:szCs w:val="24"/>
            <w:lang w:eastAsia="en-GB"/>
          </w:rPr>
          <w:tab/>
        </w:r>
        <w:r w:rsidRPr="008F1D12" w:rsidDel="008F1D12">
          <w:rPr>
            <w:rPrChange w:id="556" w:author="Ilkka Rinne" w:date="2021-10-27T14:58:00Z">
              <w:rPr>
                <w:rStyle w:val="Lienhypertexte"/>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M1"/>
        <w:rPr>
          <w:del w:id="557" w:author="Ilkka Rinne" w:date="2021-10-27T14:58:00Z"/>
          <w:rFonts w:asciiTheme="minorHAnsi" w:eastAsiaTheme="minorEastAsia" w:hAnsiTheme="minorHAnsi" w:cstheme="minorBidi"/>
          <w:b w:val="0"/>
          <w:noProof/>
          <w:sz w:val="24"/>
          <w:szCs w:val="24"/>
          <w:lang w:eastAsia="en-GB"/>
        </w:rPr>
      </w:pPr>
      <w:del w:id="558" w:author="Ilkka Rinne" w:date="2021-10-27T14:58:00Z">
        <w:r w:rsidRPr="008F1D12" w:rsidDel="008F1D12">
          <w:rPr>
            <w:rPrChange w:id="559" w:author="Ilkka Rinne" w:date="2021-10-27T14:58:00Z">
              <w:rPr>
                <w:rStyle w:val="Lienhypertexte"/>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rPrChange w:id="560" w:author="Ilkka Rinne" w:date="2021-10-27T14:58:00Z">
              <w:rPr>
                <w:rStyle w:val="Lienhypertexte"/>
                <w:noProof/>
              </w:rPr>
            </w:rPrChange>
          </w:rPr>
          <w:delText>Document conventions</w:delText>
        </w:r>
        <w:r w:rsidDel="008F1D12">
          <w:rPr>
            <w:noProof/>
            <w:webHidden/>
          </w:rPr>
          <w:tab/>
          <w:delText>10</w:delText>
        </w:r>
      </w:del>
    </w:p>
    <w:p w14:paraId="19A2CC82" w14:textId="6CB52488" w:rsidR="00FD7B7C" w:rsidDel="008F1D12" w:rsidRDefault="00FD7B7C">
      <w:pPr>
        <w:pStyle w:val="TM2"/>
        <w:rPr>
          <w:del w:id="561" w:author="Ilkka Rinne" w:date="2021-10-27T14:58:00Z"/>
          <w:rFonts w:asciiTheme="minorHAnsi" w:eastAsiaTheme="minorEastAsia" w:hAnsiTheme="minorHAnsi" w:cstheme="minorBidi"/>
          <w:b w:val="0"/>
          <w:noProof/>
          <w:sz w:val="24"/>
          <w:szCs w:val="24"/>
          <w:lang w:eastAsia="en-GB"/>
        </w:rPr>
      </w:pPr>
      <w:del w:id="562" w:author="Ilkka Rinne" w:date="2021-10-27T14:58:00Z">
        <w:r w:rsidRPr="008F1D12" w:rsidDel="008F1D12">
          <w:rPr>
            <w:rPrChange w:id="563" w:author="Ilkka Rinne" w:date="2021-10-27T14:58:00Z">
              <w:rPr>
                <w:rStyle w:val="Lienhypertexte"/>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rPrChange w:id="564" w:author="Ilkka Rinne" w:date="2021-10-27T14:58:00Z">
              <w:rPr>
                <w:rStyle w:val="Lienhypertexte"/>
                <w:noProof/>
              </w:rPr>
            </w:rPrChange>
          </w:rPr>
          <w:delText>Abbreviated terms and acronyms</w:delText>
        </w:r>
        <w:r w:rsidDel="008F1D12">
          <w:rPr>
            <w:noProof/>
            <w:webHidden/>
          </w:rPr>
          <w:tab/>
          <w:delText>10</w:delText>
        </w:r>
      </w:del>
    </w:p>
    <w:p w14:paraId="158C5126" w14:textId="2C4A6E99" w:rsidR="00FD7B7C" w:rsidDel="008F1D12" w:rsidRDefault="00FD7B7C">
      <w:pPr>
        <w:pStyle w:val="TM2"/>
        <w:rPr>
          <w:del w:id="565" w:author="Ilkka Rinne" w:date="2021-10-27T14:58:00Z"/>
          <w:rFonts w:asciiTheme="minorHAnsi" w:eastAsiaTheme="minorEastAsia" w:hAnsiTheme="minorHAnsi" w:cstheme="minorBidi"/>
          <w:b w:val="0"/>
          <w:noProof/>
          <w:sz w:val="24"/>
          <w:szCs w:val="24"/>
          <w:lang w:eastAsia="en-GB"/>
        </w:rPr>
      </w:pPr>
      <w:del w:id="566" w:author="Ilkka Rinne" w:date="2021-10-27T14:58:00Z">
        <w:r w:rsidRPr="008F1D12" w:rsidDel="008F1D12">
          <w:rPr>
            <w:rPrChange w:id="567" w:author="Ilkka Rinne" w:date="2021-10-27T14:58:00Z">
              <w:rPr>
                <w:rStyle w:val="Lienhypertexte"/>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rPrChange w:id="568" w:author="Ilkka Rinne" w:date="2021-10-27T14:58:00Z">
              <w:rPr>
                <w:rStyle w:val="Lienhypertexte"/>
                <w:noProof/>
              </w:rPr>
            </w:rPrChange>
          </w:rPr>
          <w:delText>Schema language</w:delText>
        </w:r>
        <w:r w:rsidDel="008F1D12">
          <w:rPr>
            <w:noProof/>
            <w:webHidden/>
          </w:rPr>
          <w:tab/>
          <w:delText>11</w:delText>
        </w:r>
      </w:del>
    </w:p>
    <w:p w14:paraId="4311E1F1" w14:textId="3EF5AA19" w:rsidR="00FD7B7C" w:rsidDel="008F1D12" w:rsidRDefault="00FD7B7C">
      <w:pPr>
        <w:pStyle w:val="TM2"/>
        <w:rPr>
          <w:del w:id="569" w:author="Ilkka Rinne" w:date="2021-10-27T14:58:00Z"/>
          <w:rFonts w:asciiTheme="minorHAnsi" w:eastAsiaTheme="minorEastAsia" w:hAnsiTheme="minorHAnsi" w:cstheme="minorBidi"/>
          <w:b w:val="0"/>
          <w:noProof/>
          <w:sz w:val="24"/>
          <w:szCs w:val="24"/>
          <w:lang w:eastAsia="en-GB"/>
        </w:rPr>
      </w:pPr>
      <w:del w:id="570" w:author="Ilkka Rinne" w:date="2021-10-27T14:58:00Z">
        <w:r w:rsidRPr="008F1D12" w:rsidDel="008F1D12">
          <w:rPr>
            <w:rPrChange w:id="571" w:author="Ilkka Rinne" w:date="2021-10-27T14:58:00Z">
              <w:rPr>
                <w:rStyle w:val="Lienhypertexte"/>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rPrChange w:id="572" w:author="Ilkka Rinne" w:date="2021-10-27T14:58:00Z">
              <w:rPr>
                <w:rStyle w:val="Lienhypertexte"/>
                <w:noProof/>
              </w:rPr>
            </w:rPrChange>
          </w:rPr>
          <w:delText>Model element names</w:delText>
        </w:r>
        <w:r w:rsidDel="008F1D12">
          <w:rPr>
            <w:noProof/>
            <w:webHidden/>
          </w:rPr>
          <w:tab/>
          <w:delText>11</w:delText>
        </w:r>
      </w:del>
    </w:p>
    <w:p w14:paraId="2015AACD" w14:textId="2216B43A" w:rsidR="00FD7B7C" w:rsidDel="008F1D12" w:rsidRDefault="00FD7B7C">
      <w:pPr>
        <w:pStyle w:val="TM2"/>
        <w:rPr>
          <w:del w:id="573" w:author="Ilkka Rinne" w:date="2021-10-27T14:58:00Z"/>
          <w:rFonts w:asciiTheme="minorHAnsi" w:eastAsiaTheme="minorEastAsia" w:hAnsiTheme="minorHAnsi" w:cstheme="minorBidi"/>
          <w:b w:val="0"/>
          <w:noProof/>
          <w:sz w:val="24"/>
          <w:szCs w:val="24"/>
          <w:lang w:eastAsia="en-GB"/>
        </w:rPr>
      </w:pPr>
      <w:del w:id="574" w:author="Ilkka Rinne" w:date="2021-10-27T14:58:00Z">
        <w:r w:rsidRPr="008F1D12" w:rsidDel="008F1D12">
          <w:rPr>
            <w:rPrChange w:id="575" w:author="Ilkka Rinne" w:date="2021-10-27T14:58:00Z">
              <w:rPr>
                <w:rStyle w:val="Lienhypertexte"/>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rPrChange w:id="576" w:author="Ilkka Rinne" w:date="2021-10-27T14:58:00Z">
              <w:rPr>
                <w:rStyle w:val="Lienhypertexte"/>
                <w:noProof/>
              </w:rPr>
            </w:rPrChange>
          </w:rPr>
          <w:delText>Requirements and recommendations</w:delText>
        </w:r>
        <w:r w:rsidDel="008F1D12">
          <w:rPr>
            <w:noProof/>
            <w:webHidden/>
          </w:rPr>
          <w:tab/>
          <w:delText>11</w:delText>
        </w:r>
      </w:del>
    </w:p>
    <w:p w14:paraId="7A46428D" w14:textId="101DAB66" w:rsidR="00FD7B7C" w:rsidDel="008F1D12" w:rsidRDefault="00FD7B7C">
      <w:pPr>
        <w:pStyle w:val="TM2"/>
        <w:rPr>
          <w:del w:id="577" w:author="Ilkka Rinne" w:date="2021-10-27T14:58:00Z"/>
          <w:rFonts w:asciiTheme="minorHAnsi" w:eastAsiaTheme="minorEastAsia" w:hAnsiTheme="minorHAnsi" w:cstheme="minorBidi"/>
          <w:b w:val="0"/>
          <w:noProof/>
          <w:sz w:val="24"/>
          <w:szCs w:val="24"/>
          <w:lang w:eastAsia="en-GB"/>
        </w:rPr>
      </w:pPr>
      <w:del w:id="578" w:author="Ilkka Rinne" w:date="2021-10-27T14:58:00Z">
        <w:r w:rsidRPr="008F1D12" w:rsidDel="008F1D12">
          <w:rPr>
            <w:rPrChange w:id="579" w:author="Ilkka Rinne" w:date="2021-10-27T14:58:00Z">
              <w:rPr>
                <w:rStyle w:val="Lienhypertexte"/>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rPrChange w:id="580" w:author="Ilkka Rinne" w:date="2021-10-27T14:58:00Z">
              <w:rPr>
                <w:rStyle w:val="Lienhypertexte"/>
                <w:noProof/>
              </w:rPr>
            </w:rPrChange>
          </w:rPr>
          <w:delText>Requirements classes</w:delText>
        </w:r>
        <w:r w:rsidDel="008F1D12">
          <w:rPr>
            <w:noProof/>
            <w:webHidden/>
          </w:rPr>
          <w:tab/>
          <w:delText>12</w:delText>
        </w:r>
      </w:del>
    </w:p>
    <w:p w14:paraId="74741162" w14:textId="59A73444" w:rsidR="00FD7B7C" w:rsidDel="008F1D12" w:rsidRDefault="00FD7B7C">
      <w:pPr>
        <w:pStyle w:val="TM2"/>
        <w:rPr>
          <w:del w:id="581" w:author="Ilkka Rinne" w:date="2021-10-27T14:58:00Z"/>
          <w:rFonts w:asciiTheme="minorHAnsi" w:eastAsiaTheme="minorEastAsia" w:hAnsiTheme="minorHAnsi" w:cstheme="minorBidi"/>
          <w:b w:val="0"/>
          <w:noProof/>
          <w:sz w:val="24"/>
          <w:szCs w:val="24"/>
          <w:lang w:eastAsia="en-GB"/>
        </w:rPr>
      </w:pPr>
      <w:del w:id="582" w:author="Ilkka Rinne" w:date="2021-10-27T14:58:00Z">
        <w:r w:rsidRPr="008F1D12" w:rsidDel="008F1D12">
          <w:rPr>
            <w:rPrChange w:id="583" w:author="Ilkka Rinne" w:date="2021-10-27T14:58:00Z">
              <w:rPr>
                <w:rStyle w:val="Lienhypertexte"/>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rPrChange w:id="584" w:author="Ilkka Rinne" w:date="2021-10-27T14:58:00Z">
              <w:rPr>
                <w:rStyle w:val="Lienhypertexte"/>
                <w:noProof/>
              </w:rPr>
            </w:rPrChange>
          </w:rPr>
          <w:delText>Conformance classes</w:delText>
        </w:r>
        <w:r w:rsidDel="008F1D12">
          <w:rPr>
            <w:noProof/>
            <w:webHidden/>
          </w:rPr>
          <w:tab/>
          <w:delText>13</w:delText>
        </w:r>
      </w:del>
    </w:p>
    <w:p w14:paraId="23CBC7AD" w14:textId="29D70B70" w:rsidR="00FD7B7C" w:rsidDel="008F1D12" w:rsidRDefault="00FD7B7C">
      <w:pPr>
        <w:pStyle w:val="TM2"/>
        <w:rPr>
          <w:del w:id="585" w:author="Ilkka Rinne" w:date="2021-10-27T14:58:00Z"/>
          <w:rFonts w:asciiTheme="minorHAnsi" w:eastAsiaTheme="minorEastAsia" w:hAnsiTheme="minorHAnsi" w:cstheme="minorBidi"/>
          <w:b w:val="0"/>
          <w:noProof/>
          <w:sz w:val="24"/>
          <w:szCs w:val="24"/>
          <w:lang w:eastAsia="en-GB"/>
        </w:rPr>
      </w:pPr>
      <w:del w:id="586" w:author="Ilkka Rinne" w:date="2021-10-27T14:58:00Z">
        <w:r w:rsidRPr="008F1D12" w:rsidDel="008F1D12">
          <w:rPr>
            <w:rPrChange w:id="587" w:author="Ilkka Rinne" w:date="2021-10-27T14:58:00Z">
              <w:rPr>
                <w:rStyle w:val="Lienhypertexte"/>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rPrChange w:id="588" w:author="Ilkka Rinne" w:date="2021-10-27T14:58:00Z">
              <w:rPr>
                <w:rStyle w:val="Lienhypertexte"/>
                <w:noProof/>
              </w:rPr>
            </w:rPrChange>
          </w:rPr>
          <w:delText>Identifiers</w:delText>
        </w:r>
        <w:r w:rsidDel="008F1D12">
          <w:rPr>
            <w:noProof/>
            <w:webHidden/>
          </w:rPr>
          <w:tab/>
          <w:delText>14</w:delText>
        </w:r>
      </w:del>
    </w:p>
    <w:p w14:paraId="5BB8010D" w14:textId="34215B83" w:rsidR="00FD7B7C" w:rsidDel="008F1D12" w:rsidRDefault="00FD7B7C">
      <w:pPr>
        <w:pStyle w:val="TM1"/>
        <w:rPr>
          <w:del w:id="589" w:author="Ilkka Rinne" w:date="2021-10-27T14:58:00Z"/>
          <w:rFonts w:asciiTheme="minorHAnsi" w:eastAsiaTheme="minorEastAsia" w:hAnsiTheme="minorHAnsi" w:cstheme="minorBidi"/>
          <w:b w:val="0"/>
          <w:noProof/>
          <w:sz w:val="24"/>
          <w:szCs w:val="24"/>
          <w:lang w:eastAsia="en-GB"/>
        </w:rPr>
      </w:pPr>
      <w:del w:id="590" w:author="Ilkka Rinne" w:date="2021-10-27T14:58:00Z">
        <w:r w:rsidRPr="008F1D12" w:rsidDel="008F1D12">
          <w:rPr>
            <w:rPrChange w:id="591" w:author="Ilkka Rinne" w:date="2021-10-27T14:58:00Z">
              <w:rPr>
                <w:rStyle w:val="Lienhypertexte"/>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rPrChange w:id="592" w:author="Ilkka Rinne" w:date="2021-10-27T14:58:00Z">
              <w:rPr>
                <w:rStyle w:val="Lienhypertexte"/>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M2"/>
        <w:rPr>
          <w:del w:id="593" w:author="Ilkka Rinne" w:date="2021-10-27T14:58:00Z"/>
          <w:rFonts w:asciiTheme="minorHAnsi" w:eastAsiaTheme="minorEastAsia" w:hAnsiTheme="minorHAnsi" w:cstheme="minorBidi"/>
          <w:b w:val="0"/>
          <w:noProof/>
          <w:sz w:val="24"/>
          <w:szCs w:val="24"/>
          <w:lang w:eastAsia="en-GB"/>
        </w:rPr>
      </w:pPr>
      <w:del w:id="594" w:author="Ilkka Rinne" w:date="2021-10-27T14:58:00Z">
        <w:r w:rsidRPr="008F1D12" w:rsidDel="008F1D12">
          <w:rPr>
            <w:rPrChange w:id="595" w:author="Ilkka Rinne" w:date="2021-10-27T14:58:00Z">
              <w:rPr>
                <w:rStyle w:val="Lienhypertexte"/>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rPrChange w:id="596" w:author="Ilkka Rinne" w:date="2021-10-27T14:58:00Z">
              <w:rPr>
                <w:rStyle w:val="Lienhypertexte"/>
                <w:noProof/>
              </w:rPr>
            </w:rPrChange>
          </w:rPr>
          <w:delText>Requirements</w:delText>
        </w:r>
        <w:r w:rsidDel="008F1D12">
          <w:rPr>
            <w:noProof/>
            <w:webHidden/>
          </w:rPr>
          <w:tab/>
          <w:delText>14</w:delText>
        </w:r>
      </w:del>
    </w:p>
    <w:p w14:paraId="3FA98C56" w14:textId="0931AEA9" w:rsidR="00FD7B7C" w:rsidDel="008F1D12" w:rsidRDefault="00FD7B7C">
      <w:pPr>
        <w:pStyle w:val="TM2"/>
        <w:rPr>
          <w:del w:id="597" w:author="Ilkka Rinne" w:date="2021-10-27T14:58:00Z"/>
          <w:rFonts w:asciiTheme="minorHAnsi" w:eastAsiaTheme="minorEastAsia" w:hAnsiTheme="minorHAnsi" w:cstheme="minorBidi"/>
          <w:b w:val="0"/>
          <w:noProof/>
          <w:sz w:val="24"/>
          <w:szCs w:val="24"/>
          <w:lang w:eastAsia="en-GB"/>
        </w:rPr>
      </w:pPr>
      <w:del w:id="598" w:author="Ilkka Rinne" w:date="2021-10-27T14:58:00Z">
        <w:r w:rsidRPr="008F1D12" w:rsidDel="008F1D12">
          <w:rPr>
            <w:rPrChange w:id="599" w:author="Ilkka Rinne" w:date="2021-10-27T14:58:00Z">
              <w:rPr>
                <w:rStyle w:val="Lienhypertexte"/>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rPrChange w:id="600" w:author="Ilkka Rinne" w:date="2021-10-27T14:58:00Z">
              <w:rPr>
                <w:rStyle w:val="Lienhypertexte"/>
                <w:noProof/>
              </w:rPr>
            </w:rPrChange>
          </w:rPr>
          <w:delText>UML</w:delText>
        </w:r>
        <w:r w:rsidDel="008F1D12">
          <w:rPr>
            <w:noProof/>
            <w:webHidden/>
          </w:rPr>
          <w:tab/>
          <w:delText>16</w:delText>
        </w:r>
      </w:del>
    </w:p>
    <w:p w14:paraId="66798705" w14:textId="621653F7" w:rsidR="00FD7B7C" w:rsidDel="008F1D12" w:rsidRDefault="00FD7B7C">
      <w:pPr>
        <w:pStyle w:val="TM2"/>
        <w:rPr>
          <w:del w:id="601" w:author="Ilkka Rinne" w:date="2021-10-27T14:58:00Z"/>
          <w:rFonts w:asciiTheme="minorHAnsi" w:eastAsiaTheme="minorEastAsia" w:hAnsiTheme="minorHAnsi" w:cstheme="minorBidi"/>
          <w:b w:val="0"/>
          <w:noProof/>
          <w:sz w:val="24"/>
          <w:szCs w:val="24"/>
          <w:lang w:eastAsia="en-GB"/>
        </w:rPr>
      </w:pPr>
      <w:del w:id="602" w:author="Ilkka Rinne" w:date="2021-10-27T14:58:00Z">
        <w:r w:rsidRPr="008F1D12" w:rsidDel="008F1D12">
          <w:rPr>
            <w:rPrChange w:id="603" w:author="Ilkka Rinne" w:date="2021-10-27T14:58:00Z">
              <w:rPr>
                <w:rStyle w:val="Lienhypertexte"/>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rPrChange w:id="604" w:author="Ilkka Rinne" w:date="2021-10-27T14:58:00Z">
              <w:rPr>
                <w:rStyle w:val="Lienhypertexte"/>
                <w:noProof/>
              </w:rPr>
            </w:rPrChange>
          </w:rPr>
          <w:delText>Note on the use of Any</w:delText>
        </w:r>
        <w:r w:rsidDel="008F1D12">
          <w:rPr>
            <w:noProof/>
            <w:webHidden/>
          </w:rPr>
          <w:tab/>
          <w:delText>19</w:delText>
        </w:r>
      </w:del>
    </w:p>
    <w:p w14:paraId="5F3DCB77" w14:textId="1BE5A26D" w:rsidR="00FD7B7C" w:rsidDel="008F1D12" w:rsidRDefault="00FD7B7C">
      <w:pPr>
        <w:pStyle w:val="TM1"/>
        <w:rPr>
          <w:del w:id="605" w:author="Ilkka Rinne" w:date="2021-10-27T14:58:00Z"/>
          <w:rFonts w:asciiTheme="minorHAnsi" w:eastAsiaTheme="minorEastAsia" w:hAnsiTheme="minorHAnsi" w:cstheme="minorBidi"/>
          <w:b w:val="0"/>
          <w:noProof/>
          <w:sz w:val="24"/>
          <w:szCs w:val="24"/>
          <w:lang w:eastAsia="en-GB"/>
        </w:rPr>
      </w:pPr>
      <w:del w:id="606" w:author="Ilkka Rinne" w:date="2021-10-27T14:58:00Z">
        <w:r w:rsidRPr="008F1D12" w:rsidDel="008F1D12">
          <w:rPr>
            <w:rPrChange w:id="607" w:author="Ilkka Rinne" w:date="2021-10-27T14:58:00Z">
              <w:rPr>
                <w:rStyle w:val="Lienhypertexte"/>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rPrChange w:id="608" w:author="Ilkka Rinne" w:date="2021-10-27T14:58:00Z">
              <w:rPr>
                <w:rStyle w:val="Lienhypertexte"/>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M2"/>
        <w:rPr>
          <w:del w:id="609" w:author="Ilkka Rinne" w:date="2021-10-27T14:58:00Z"/>
          <w:rFonts w:asciiTheme="minorHAnsi" w:eastAsiaTheme="minorEastAsia" w:hAnsiTheme="minorHAnsi" w:cstheme="minorBidi"/>
          <w:b w:val="0"/>
          <w:noProof/>
          <w:sz w:val="24"/>
          <w:szCs w:val="24"/>
          <w:lang w:eastAsia="en-GB"/>
        </w:rPr>
      </w:pPr>
      <w:del w:id="610" w:author="Ilkka Rinne" w:date="2021-10-27T14:58:00Z">
        <w:r w:rsidRPr="008F1D12" w:rsidDel="008F1D12">
          <w:rPr>
            <w:rPrChange w:id="611" w:author="Ilkka Rinne" w:date="2021-10-27T14:58:00Z">
              <w:rPr>
                <w:rStyle w:val="Lienhypertexte"/>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rPrChange w:id="612" w:author="Ilkka Rinne" w:date="2021-10-27T14:58:00Z">
              <w:rPr>
                <w:rStyle w:val="Lienhypertexte"/>
                <w:noProof/>
              </w:rPr>
            </w:rPrChange>
          </w:rPr>
          <w:delText>Observation schema</w:delText>
        </w:r>
        <w:r w:rsidDel="008F1D12">
          <w:rPr>
            <w:noProof/>
            <w:webHidden/>
          </w:rPr>
          <w:tab/>
          <w:delText>20</w:delText>
        </w:r>
      </w:del>
    </w:p>
    <w:p w14:paraId="639D2024" w14:textId="220D3B6F" w:rsidR="00FD7B7C" w:rsidDel="008F1D12" w:rsidRDefault="00FD7B7C">
      <w:pPr>
        <w:pStyle w:val="TM2"/>
        <w:rPr>
          <w:del w:id="613" w:author="Ilkka Rinne" w:date="2021-10-27T14:58:00Z"/>
          <w:rFonts w:asciiTheme="minorHAnsi" w:eastAsiaTheme="minorEastAsia" w:hAnsiTheme="minorHAnsi" w:cstheme="minorBidi"/>
          <w:b w:val="0"/>
          <w:noProof/>
          <w:sz w:val="24"/>
          <w:szCs w:val="24"/>
          <w:lang w:eastAsia="en-GB"/>
        </w:rPr>
      </w:pPr>
      <w:del w:id="614" w:author="Ilkka Rinne" w:date="2021-10-27T14:58:00Z">
        <w:r w:rsidRPr="008F1D12" w:rsidDel="008F1D12">
          <w:rPr>
            <w:rPrChange w:id="615" w:author="Ilkka Rinne" w:date="2021-10-27T14:58:00Z">
              <w:rPr>
                <w:rStyle w:val="Lienhypertexte"/>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rPrChange w:id="616" w:author="Ilkka Rinne" w:date="2021-10-27T14:58:00Z">
              <w:rPr>
                <w:rStyle w:val="Lienhypertexte"/>
                <w:noProof/>
              </w:rPr>
            </w:rPrChange>
          </w:rPr>
          <w:delText>Sample schema</w:delText>
        </w:r>
        <w:r w:rsidDel="008F1D12">
          <w:rPr>
            <w:noProof/>
            <w:webHidden/>
          </w:rPr>
          <w:tab/>
          <w:delText>22</w:delText>
        </w:r>
      </w:del>
    </w:p>
    <w:p w14:paraId="1DE6FBEB" w14:textId="2F799125" w:rsidR="00FD7B7C" w:rsidDel="008F1D12" w:rsidRDefault="00FD7B7C">
      <w:pPr>
        <w:pStyle w:val="TM2"/>
        <w:rPr>
          <w:del w:id="617" w:author="Ilkka Rinne" w:date="2021-10-27T14:58:00Z"/>
          <w:rFonts w:asciiTheme="minorHAnsi" w:eastAsiaTheme="minorEastAsia" w:hAnsiTheme="minorHAnsi" w:cstheme="minorBidi"/>
          <w:b w:val="0"/>
          <w:noProof/>
          <w:sz w:val="24"/>
          <w:szCs w:val="24"/>
          <w:lang w:eastAsia="en-GB"/>
        </w:rPr>
      </w:pPr>
      <w:del w:id="618" w:author="Ilkka Rinne" w:date="2021-10-27T14:58:00Z">
        <w:r w:rsidRPr="008F1D12" w:rsidDel="008F1D12">
          <w:rPr>
            <w:rPrChange w:id="619" w:author="Ilkka Rinne" w:date="2021-10-27T14:58:00Z">
              <w:rPr>
                <w:rStyle w:val="Lienhypertexte"/>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rPrChange w:id="620" w:author="Ilkka Rinne" w:date="2021-10-27T14:58:00Z">
              <w:rPr>
                <w:rStyle w:val="Lienhypertexte"/>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M1"/>
        <w:rPr>
          <w:del w:id="621" w:author="Ilkka Rinne" w:date="2021-10-27T14:58:00Z"/>
          <w:rFonts w:asciiTheme="minorHAnsi" w:eastAsiaTheme="minorEastAsia" w:hAnsiTheme="minorHAnsi" w:cstheme="minorBidi"/>
          <w:b w:val="0"/>
          <w:noProof/>
          <w:sz w:val="24"/>
          <w:szCs w:val="24"/>
          <w:lang w:eastAsia="en-GB"/>
        </w:rPr>
      </w:pPr>
      <w:del w:id="622" w:author="Ilkka Rinne" w:date="2021-10-27T14:58:00Z">
        <w:r w:rsidRPr="008F1D12" w:rsidDel="008F1D12">
          <w:rPr>
            <w:rPrChange w:id="623" w:author="Ilkka Rinne" w:date="2021-10-27T14:58:00Z">
              <w:rPr>
                <w:rStyle w:val="Lienhypertexte"/>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rPrChange w:id="624" w:author="Ilkka Rinne" w:date="2021-10-27T14:58:00Z">
              <w:rPr>
                <w:rStyle w:val="Lienhypertexte"/>
                <w:noProof/>
              </w:rPr>
            </w:rPrChange>
          </w:rPr>
          <w:delText>Conceptual Observation schema</w:delText>
        </w:r>
        <w:r w:rsidDel="008F1D12">
          <w:rPr>
            <w:noProof/>
            <w:webHidden/>
          </w:rPr>
          <w:tab/>
          <w:delText>30</w:delText>
        </w:r>
      </w:del>
    </w:p>
    <w:p w14:paraId="5F742612" w14:textId="4BDF606A" w:rsidR="00FD7B7C" w:rsidDel="008F1D12" w:rsidRDefault="00FD7B7C">
      <w:pPr>
        <w:pStyle w:val="TM2"/>
        <w:rPr>
          <w:del w:id="625" w:author="Ilkka Rinne" w:date="2021-10-27T14:58:00Z"/>
          <w:rFonts w:asciiTheme="minorHAnsi" w:eastAsiaTheme="minorEastAsia" w:hAnsiTheme="minorHAnsi" w:cstheme="minorBidi"/>
          <w:b w:val="0"/>
          <w:noProof/>
          <w:sz w:val="24"/>
          <w:szCs w:val="24"/>
          <w:lang w:eastAsia="en-GB"/>
        </w:rPr>
      </w:pPr>
      <w:del w:id="626" w:author="Ilkka Rinne" w:date="2021-10-27T14:58:00Z">
        <w:r w:rsidRPr="008F1D12" w:rsidDel="008F1D12">
          <w:rPr>
            <w:rPrChange w:id="627" w:author="Ilkka Rinne" w:date="2021-10-27T14:58:00Z">
              <w:rPr>
                <w:rStyle w:val="Lienhypertexte"/>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rPrChange w:id="628" w:author="Ilkka Rinne" w:date="2021-10-27T14:58:00Z">
              <w:rPr>
                <w:rStyle w:val="Lienhypertexte"/>
                <w:noProof/>
              </w:rPr>
            </w:rPrChange>
          </w:rPr>
          <w:delText>General</w:delText>
        </w:r>
        <w:r w:rsidDel="008F1D12">
          <w:rPr>
            <w:noProof/>
            <w:webHidden/>
          </w:rPr>
          <w:tab/>
          <w:delText>30</w:delText>
        </w:r>
      </w:del>
    </w:p>
    <w:p w14:paraId="05E56CAA" w14:textId="7C5DAC55" w:rsidR="00FD7B7C" w:rsidDel="008F1D12" w:rsidRDefault="00FD7B7C">
      <w:pPr>
        <w:pStyle w:val="TM2"/>
        <w:rPr>
          <w:del w:id="629" w:author="Ilkka Rinne" w:date="2021-10-27T14:58:00Z"/>
          <w:rFonts w:asciiTheme="minorHAnsi" w:eastAsiaTheme="minorEastAsia" w:hAnsiTheme="minorHAnsi" w:cstheme="minorBidi"/>
          <w:b w:val="0"/>
          <w:noProof/>
          <w:sz w:val="24"/>
          <w:szCs w:val="24"/>
          <w:lang w:eastAsia="en-GB"/>
        </w:rPr>
      </w:pPr>
      <w:del w:id="630" w:author="Ilkka Rinne" w:date="2021-10-27T14:58:00Z">
        <w:r w:rsidRPr="008F1D12" w:rsidDel="008F1D12">
          <w:rPr>
            <w:rPrChange w:id="631" w:author="Ilkka Rinne" w:date="2021-10-27T14:58:00Z">
              <w:rPr>
                <w:rStyle w:val="Lienhypertexte"/>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rPrChange w:id="632" w:author="Ilkka Rinne" w:date="2021-10-27T14:58:00Z">
              <w:rPr>
                <w:rStyle w:val="Lienhypertexte"/>
                <w:noProof/>
              </w:rPr>
            </w:rPrChange>
          </w:rPr>
          <w:delText>Observation</w:delText>
        </w:r>
        <w:r w:rsidDel="008F1D12">
          <w:rPr>
            <w:noProof/>
            <w:webHidden/>
          </w:rPr>
          <w:tab/>
          <w:delText>34</w:delText>
        </w:r>
      </w:del>
    </w:p>
    <w:p w14:paraId="4D866D5B" w14:textId="4BFC823A" w:rsidR="00FD7B7C" w:rsidDel="008F1D12" w:rsidRDefault="00FD7B7C">
      <w:pPr>
        <w:pStyle w:val="TM2"/>
        <w:rPr>
          <w:del w:id="633" w:author="Ilkka Rinne" w:date="2021-10-27T14:58:00Z"/>
          <w:rFonts w:asciiTheme="minorHAnsi" w:eastAsiaTheme="minorEastAsia" w:hAnsiTheme="minorHAnsi" w:cstheme="minorBidi"/>
          <w:b w:val="0"/>
          <w:noProof/>
          <w:sz w:val="24"/>
          <w:szCs w:val="24"/>
          <w:lang w:eastAsia="en-GB"/>
        </w:rPr>
      </w:pPr>
      <w:del w:id="634" w:author="Ilkka Rinne" w:date="2021-10-27T14:58:00Z">
        <w:r w:rsidRPr="008F1D12" w:rsidDel="008F1D12">
          <w:rPr>
            <w:rPrChange w:id="635" w:author="Ilkka Rinne" w:date="2021-10-27T14:58:00Z">
              <w:rPr>
                <w:rStyle w:val="Lienhypertexte"/>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rPrChange w:id="636" w:author="Ilkka Rinne" w:date="2021-10-27T14:58:00Z">
              <w:rPr>
                <w:rStyle w:val="Lienhypertexte"/>
                <w:noProof/>
              </w:rPr>
            </w:rPrChange>
          </w:rPr>
          <w:delText>ObservableProperty</w:delText>
        </w:r>
        <w:r w:rsidDel="008F1D12">
          <w:rPr>
            <w:noProof/>
            <w:webHidden/>
          </w:rPr>
          <w:tab/>
          <w:delText>41</w:delText>
        </w:r>
      </w:del>
    </w:p>
    <w:p w14:paraId="391E0D5B" w14:textId="224A43A6" w:rsidR="00FD7B7C" w:rsidDel="008F1D12" w:rsidRDefault="00FD7B7C">
      <w:pPr>
        <w:pStyle w:val="TM2"/>
        <w:rPr>
          <w:del w:id="637" w:author="Ilkka Rinne" w:date="2021-10-27T14:58:00Z"/>
          <w:rFonts w:asciiTheme="minorHAnsi" w:eastAsiaTheme="minorEastAsia" w:hAnsiTheme="minorHAnsi" w:cstheme="minorBidi"/>
          <w:b w:val="0"/>
          <w:noProof/>
          <w:sz w:val="24"/>
          <w:szCs w:val="24"/>
          <w:lang w:eastAsia="en-GB"/>
        </w:rPr>
      </w:pPr>
      <w:del w:id="638" w:author="Ilkka Rinne" w:date="2021-10-27T14:58:00Z">
        <w:r w:rsidRPr="008F1D12" w:rsidDel="008F1D12">
          <w:rPr>
            <w:rPrChange w:id="639" w:author="Ilkka Rinne" w:date="2021-10-27T14:58:00Z">
              <w:rPr>
                <w:rStyle w:val="Lienhypertexte"/>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rPrChange w:id="640" w:author="Ilkka Rinne" w:date="2021-10-27T14:58:00Z">
              <w:rPr>
                <w:rStyle w:val="Lienhypertexte"/>
                <w:noProof/>
              </w:rPr>
            </w:rPrChange>
          </w:rPr>
          <w:delText>Procedure</w:delText>
        </w:r>
        <w:r w:rsidDel="008F1D12">
          <w:rPr>
            <w:noProof/>
            <w:webHidden/>
          </w:rPr>
          <w:tab/>
          <w:delText>42</w:delText>
        </w:r>
      </w:del>
    </w:p>
    <w:p w14:paraId="50F338F8" w14:textId="748FCD5C" w:rsidR="00FD7B7C" w:rsidDel="008F1D12" w:rsidRDefault="00FD7B7C">
      <w:pPr>
        <w:pStyle w:val="TM2"/>
        <w:rPr>
          <w:del w:id="641" w:author="Ilkka Rinne" w:date="2021-10-27T14:58:00Z"/>
          <w:rFonts w:asciiTheme="minorHAnsi" w:eastAsiaTheme="minorEastAsia" w:hAnsiTheme="minorHAnsi" w:cstheme="minorBidi"/>
          <w:b w:val="0"/>
          <w:noProof/>
          <w:sz w:val="24"/>
          <w:szCs w:val="24"/>
          <w:lang w:eastAsia="en-GB"/>
        </w:rPr>
      </w:pPr>
      <w:del w:id="642" w:author="Ilkka Rinne" w:date="2021-10-27T14:58:00Z">
        <w:r w:rsidRPr="008F1D12" w:rsidDel="008F1D12">
          <w:rPr>
            <w:rPrChange w:id="643" w:author="Ilkka Rinne" w:date="2021-10-27T14:58:00Z">
              <w:rPr>
                <w:rStyle w:val="Lienhypertexte"/>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rPrChange w:id="644" w:author="Ilkka Rinne" w:date="2021-10-27T14:58:00Z">
              <w:rPr>
                <w:rStyle w:val="Lienhypertexte"/>
                <w:noProof/>
              </w:rPr>
            </w:rPrChange>
          </w:rPr>
          <w:delText>ObservingProcedure</w:delText>
        </w:r>
        <w:r w:rsidDel="008F1D12">
          <w:rPr>
            <w:noProof/>
            <w:webHidden/>
          </w:rPr>
          <w:tab/>
          <w:delText>43</w:delText>
        </w:r>
      </w:del>
    </w:p>
    <w:p w14:paraId="1DDD64ED" w14:textId="1B7D46B3" w:rsidR="00FD7B7C" w:rsidDel="008F1D12" w:rsidRDefault="00FD7B7C">
      <w:pPr>
        <w:pStyle w:val="TM2"/>
        <w:rPr>
          <w:del w:id="645" w:author="Ilkka Rinne" w:date="2021-10-27T14:58:00Z"/>
          <w:rFonts w:asciiTheme="minorHAnsi" w:eastAsiaTheme="minorEastAsia" w:hAnsiTheme="minorHAnsi" w:cstheme="minorBidi"/>
          <w:b w:val="0"/>
          <w:noProof/>
          <w:sz w:val="24"/>
          <w:szCs w:val="24"/>
          <w:lang w:eastAsia="en-GB"/>
        </w:rPr>
      </w:pPr>
      <w:del w:id="646" w:author="Ilkka Rinne" w:date="2021-10-27T14:58:00Z">
        <w:r w:rsidRPr="008F1D12" w:rsidDel="008F1D12">
          <w:rPr>
            <w:rPrChange w:id="647" w:author="Ilkka Rinne" w:date="2021-10-27T14:58:00Z">
              <w:rPr>
                <w:rStyle w:val="Lienhypertexte"/>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rPrChange w:id="648" w:author="Ilkka Rinne" w:date="2021-10-27T14:58:00Z">
              <w:rPr>
                <w:rStyle w:val="Lienhypertexte"/>
                <w:noProof/>
              </w:rPr>
            </w:rPrChange>
          </w:rPr>
          <w:delText>Observer</w:delText>
        </w:r>
        <w:r w:rsidDel="008F1D12">
          <w:rPr>
            <w:noProof/>
            <w:webHidden/>
          </w:rPr>
          <w:tab/>
          <w:delText>45</w:delText>
        </w:r>
      </w:del>
    </w:p>
    <w:p w14:paraId="5175A1FA" w14:textId="2131F42F" w:rsidR="00FD7B7C" w:rsidDel="008F1D12" w:rsidRDefault="00FD7B7C">
      <w:pPr>
        <w:pStyle w:val="TM2"/>
        <w:rPr>
          <w:del w:id="649" w:author="Ilkka Rinne" w:date="2021-10-27T14:58:00Z"/>
          <w:rFonts w:asciiTheme="minorHAnsi" w:eastAsiaTheme="minorEastAsia" w:hAnsiTheme="minorHAnsi" w:cstheme="minorBidi"/>
          <w:b w:val="0"/>
          <w:noProof/>
          <w:sz w:val="24"/>
          <w:szCs w:val="24"/>
          <w:lang w:eastAsia="en-GB"/>
        </w:rPr>
      </w:pPr>
      <w:del w:id="650" w:author="Ilkka Rinne" w:date="2021-10-27T14:58:00Z">
        <w:r w:rsidRPr="008F1D12" w:rsidDel="008F1D12">
          <w:rPr>
            <w:rPrChange w:id="651" w:author="Ilkka Rinne" w:date="2021-10-27T14:58:00Z">
              <w:rPr>
                <w:rStyle w:val="Lienhypertexte"/>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rPrChange w:id="652" w:author="Ilkka Rinne" w:date="2021-10-27T14:58:00Z">
              <w:rPr>
                <w:rStyle w:val="Lienhypertexte"/>
                <w:noProof/>
              </w:rPr>
            </w:rPrChange>
          </w:rPr>
          <w:delText>Host</w:delText>
        </w:r>
        <w:r w:rsidDel="008F1D12">
          <w:rPr>
            <w:noProof/>
            <w:webHidden/>
          </w:rPr>
          <w:tab/>
          <w:delText>47</w:delText>
        </w:r>
      </w:del>
    </w:p>
    <w:p w14:paraId="28D3D168" w14:textId="369F06E1" w:rsidR="00FD7B7C" w:rsidDel="008F1D12" w:rsidRDefault="00FD7B7C">
      <w:pPr>
        <w:pStyle w:val="TM2"/>
        <w:rPr>
          <w:del w:id="653" w:author="Ilkka Rinne" w:date="2021-10-27T14:58:00Z"/>
          <w:rFonts w:asciiTheme="minorHAnsi" w:eastAsiaTheme="minorEastAsia" w:hAnsiTheme="minorHAnsi" w:cstheme="minorBidi"/>
          <w:b w:val="0"/>
          <w:noProof/>
          <w:sz w:val="24"/>
          <w:szCs w:val="24"/>
          <w:lang w:eastAsia="en-GB"/>
        </w:rPr>
      </w:pPr>
      <w:del w:id="654" w:author="Ilkka Rinne" w:date="2021-10-27T14:58:00Z">
        <w:r w:rsidRPr="008F1D12" w:rsidDel="008F1D12">
          <w:rPr>
            <w:rPrChange w:id="655" w:author="Ilkka Rinne" w:date="2021-10-27T14:58:00Z">
              <w:rPr>
                <w:rStyle w:val="Lienhypertexte"/>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rPrChange w:id="656" w:author="Ilkka Rinne" w:date="2021-10-27T14:58:00Z">
              <w:rPr>
                <w:rStyle w:val="Lienhypertexte"/>
                <w:noProof/>
              </w:rPr>
            </w:rPrChange>
          </w:rPr>
          <w:delText>Deployment</w:delText>
        </w:r>
        <w:r w:rsidDel="008F1D12">
          <w:rPr>
            <w:noProof/>
            <w:webHidden/>
          </w:rPr>
          <w:tab/>
          <w:delText>48</w:delText>
        </w:r>
      </w:del>
    </w:p>
    <w:p w14:paraId="61155799" w14:textId="43418D09" w:rsidR="00FD7B7C" w:rsidDel="008F1D12" w:rsidRDefault="00FD7B7C">
      <w:pPr>
        <w:pStyle w:val="TM1"/>
        <w:rPr>
          <w:del w:id="657" w:author="Ilkka Rinne" w:date="2021-10-27T14:58:00Z"/>
          <w:rFonts w:asciiTheme="minorHAnsi" w:eastAsiaTheme="minorEastAsia" w:hAnsiTheme="minorHAnsi" w:cstheme="minorBidi"/>
          <w:b w:val="0"/>
          <w:noProof/>
          <w:sz w:val="24"/>
          <w:szCs w:val="24"/>
          <w:lang w:eastAsia="en-GB"/>
        </w:rPr>
      </w:pPr>
      <w:del w:id="658" w:author="Ilkka Rinne" w:date="2021-10-27T14:58:00Z">
        <w:r w:rsidRPr="008F1D12" w:rsidDel="008F1D12">
          <w:rPr>
            <w:rPrChange w:id="659" w:author="Ilkka Rinne" w:date="2021-10-27T14:58:00Z">
              <w:rPr>
                <w:rStyle w:val="Lienhypertexte"/>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rPrChange w:id="660" w:author="Ilkka Rinne" w:date="2021-10-27T14:58:00Z">
              <w:rPr>
                <w:rStyle w:val="Lienhypertexte"/>
                <w:noProof/>
              </w:rPr>
            </w:rPrChange>
          </w:rPr>
          <w:delText>Abstract Observation Core</w:delText>
        </w:r>
        <w:r w:rsidDel="008F1D12">
          <w:rPr>
            <w:noProof/>
            <w:webHidden/>
          </w:rPr>
          <w:tab/>
          <w:delText>50</w:delText>
        </w:r>
      </w:del>
    </w:p>
    <w:p w14:paraId="0ACE7A1A" w14:textId="046A7068" w:rsidR="00FD7B7C" w:rsidDel="008F1D12" w:rsidRDefault="00FD7B7C">
      <w:pPr>
        <w:pStyle w:val="TM2"/>
        <w:rPr>
          <w:del w:id="661" w:author="Ilkka Rinne" w:date="2021-10-27T14:58:00Z"/>
          <w:rFonts w:asciiTheme="minorHAnsi" w:eastAsiaTheme="minorEastAsia" w:hAnsiTheme="minorHAnsi" w:cstheme="minorBidi"/>
          <w:b w:val="0"/>
          <w:noProof/>
          <w:sz w:val="24"/>
          <w:szCs w:val="24"/>
          <w:lang w:eastAsia="en-GB"/>
        </w:rPr>
      </w:pPr>
      <w:del w:id="662" w:author="Ilkka Rinne" w:date="2021-10-27T14:58:00Z">
        <w:r w:rsidRPr="008F1D12" w:rsidDel="008F1D12">
          <w:rPr>
            <w:rPrChange w:id="663" w:author="Ilkka Rinne" w:date="2021-10-27T14:58:00Z">
              <w:rPr>
                <w:rStyle w:val="Lienhypertexte"/>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rPrChange w:id="664" w:author="Ilkka Rinne" w:date="2021-10-27T14:58:00Z">
              <w:rPr>
                <w:rStyle w:val="Lienhypertexte"/>
                <w:noProof/>
              </w:rPr>
            </w:rPrChange>
          </w:rPr>
          <w:delText>General</w:delText>
        </w:r>
        <w:r w:rsidDel="008F1D12">
          <w:rPr>
            <w:noProof/>
            <w:webHidden/>
          </w:rPr>
          <w:tab/>
          <w:delText>50</w:delText>
        </w:r>
      </w:del>
    </w:p>
    <w:p w14:paraId="2E2EF20A" w14:textId="5074BAAC" w:rsidR="00FD7B7C" w:rsidDel="008F1D12" w:rsidRDefault="00FD7B7C">
      <w:pPr>
        <w:pStyle w:val="TM2"/>
        <w:rPr>
          <w:del w:id="665" w:author="Ilkka Rinne" w:date="2021-10-27T14:58:00Z"/>
          <w:rFonts w:asciiTheme="minorHAnsi" w:eastAsiaTheme="minorEastAsia" w:hAnsiTheme="minorHAnsi" w:cstheme="minorBidi"/>
          <w:b w:val="0"/>
          <w:noProof/>
          <w:sz w:val="24"/>
          <w:szCs w:val="24"/>
          <w:lang w:eastAsia="en-GB"/>
        </w:rPr>
      </w:pPr>
      <w:del w:id="666" w:author="Ilkka Rinne" w:date="2021-10-27T14:58:00Z">
        <w:r w:rsidRPr="008F1D12" w:rsidDel="008F1D12">
          <w:rPr>
            <w:rPrChange w:id="667" w:author="Ilkka Rinne" w:date="2021-10-27T14:58:00Z">
              <w:rPr>
                <w:rStyle w:val="Lienhypertexte"/>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rPrChange w:id="668" w:author="Ilkka Rinne" w:date="2021-10-27T14:58:00Z">
              <w:rPr>
                <w:rStyle w:val="Lienhypertexte"/>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M2"/>
        <w:rPr>
          <w:del w:id="669" w:author="Ilkka Rinne" w:date="2021-10-27T14:58:00Z"/>
          <w:rFonts w:asciiTheme="minorHAnsi" w:eastAsiaTheme="minorEastAsia" w:hAnsiTheme="minorHAnsi" w:cstheme="minorBidi"/>
          <w:b w:val="0"/>
          <w:noProof/>
          <w:sz w:val="24"/>
          <w:szCs w:val="24"/>
          <w:lang w:eastAsia="en-GB"/>
        </w:rPr>
      </w:pPr>
      <w:del w:id="670" w:author="Ilkka Rinne" w:date="2021-10-27T14:58:00Z">
        <w:r w:rsidRPr="008F1D12" w:rsidDel="008F1D12">
          <w:rPr>
            <w:rPrChange w:id="671" w:author="Ilkka Rinne" w:date="2021-10-27T14:58:00Z">
              <w:rPr>
                <w:rStyle w:val="Lienhypertexte"/>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rPrChange w:id="672" w:author="Ilkka Rinne" w:date="2021-10-27T14:58:00Z">
              <w:rPr>
                <w:rStyle w:val="Lienhypertexte"/>
                <w:noProof/>
              </w:rPr>
            </w:rPrChange>
          </w:rPr>
          <w:delText>AbstractObservation</w:delText>
        </w:r>
        <w:r w:rsidDel="008F1D12">
          <w:rPr>
            <w:noProof/>
            <w:webHidden/>
          </w:rPr>
          <w:tab/>
          <w:delText>58</w:delText>
        </w:r>
      </w:del>
    </w:p>
    <w:p w14:paraId="0A5087CA" w14:textId="5A0C5E18" w:rsidR="00FD7B7C" w:rsidDel="008F1D12" w:rsidRDefault="00FD7B7C">
      <w:pPr>
        <w:pStyle w:val="TM2"/>
        <w:rPr>
          <w:del w:id="673" w:author="Ilkka Rinne" w:date="2021-10-27T14:58:00Z"/>
          <w:rFonts w:asciiTheme="minorHAnsi" w:eastAsiaTheme="minorEastAsia" w:hAnsiTheme="minorHAnsi" w:cstheme="minorBidi"/>
          <w:b w:val="0"/>
          <w:noProof/>
          <w:sz w:val="24"/>
          <w:szCs w:val="24"/>
          <w:lang w:eastAsia="en-GB"/>
        </w:rPr>
      </w:pPr>
      <w:del w:id="674" w:author="Ilkka Rinne" w:date="2021-10-27T14:58:00Z">
        <w:r w:rsidRPr="008F1D12" w:rsidDel="008F1D12">
          <w:rPr>
            <w:rPrChange w:id="675" w:author="Ilkka Rinne" w:date="2021-10-27T14:58:00Z">
              <w:rPr>
                <w:rStyle w:val="Lienhypertexte"/>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rPrChange w:id="676" w:author="Ilkka Rinne" w:date="2021-10-27T14:58:00Z">
              <w:rPr>
                <w:rStyle w:val="Lienhypertexte"/>
                <w:noProof/>
              </w:rPr>
            </w:rPrChange>
          </w:rPr>
          <w:delText>AbstractObservableProperty</w:delText>
        </w:r>
        <w:r w:rsidDel="008F1D12">
          <w:rPr>
            <w:noProof/>
            <w:webHidden/>
          </w:rPr>
          <w:tab/>
          <w:delText>61</w:delText>
        </w:r>
      </w:del>
    </w:p>
    <w:p w14:paraId="4E75F579" w14:textId="26708C52" w:rsidR="00FD7B7C" w:rsidDel="008F1D12" w:rsidRDefault="00FD7B7C">
      <w:pPr>
        <w:pStyle w:val="TM2"/>
        <w:rPr>
          <w:del w:id="677" w:author="Ilkka Rinne" w:date="2021-10-27T14:58:00Z"/>
          <w:rFonts w:asciiTheme="minorHAnsi" w:eastAsiaTheme="minorEastAsia" w:hAnsiTheme="minorHAnsi" w:cstheme="minorBidi"/>
          <w:b w:val="0"/>
          <w:noProof/>
          <w:sz w:val="24"/>
          <w:szCs w:val="24"/>
          <w:lang w:eastAsia="en-GB"/>
        </w:rPr>
      </w:pPr>
      <w:del w:id="678" w:author="Ilkka Rinne" w:date="2021-10-27T14:58:00Z">
        <w:r w:rsidRPr="008F1D12" w:rsidDel="008F1D12">
          <w:rPr>
            <w:rPrChange w:id="679" w:author="Ilkka Rinne" w:date="2021-10-27T14:58:00Z">
              <w:rPr>
                <w:rStyle w:val="Lienhypertexte"/>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rPrChange w:id="680" w:author="Ilkka Rinne" w:date="2021-10-27T14:58:00Z">
              <w:rPr>
                <w:rStyle w:val="Lienhypertexte"/>
                <w:noProof/>
              </w:rPr>
            </w:rPrChange>
          </w:rPr>
          <w:delText>AbstractObservingProcedure</w:delText>
        </w:r>
        <w:r w:rsidDel="008F1D12">
          <w:rPr>
            <w:noProof/>
            <w:webHidden/>
          </w:rPr>
          <w:tab/>
          <w:delText>62</w:delText>
        </w:r>
      </w:del>
    </w:p>
    <w:p w14:paraId="1E56F96D" w14:textId="3A98AF6A" w:rsidR="00FD7B7C" w:rsidDel="008F1D12" w:rsidRDefault="00FD7B7C">
      <w:pPr>
        <w:pStyle w:val="TM2"/>
        <w:rPr>
          <w:del w:id="681" w:author="Ilkka Rinne" w:date="2021-10-27T14:58:00Z"/>
          <w:rFonts w:asciiTheme="minorHAnsi" w:eastAsiaTheme="minorEastAsia" w:hAnsiTheme="minorHAnsi" w:cstheme="minorBidi"/>
          <w:b w:val="0"/>
          <w:noProof/>
          <w:sz w:val="24"/>
          <w:szCs w:val="24"/>
          <w:lang w:eastAsia="en-GB"/>
        </w:rPr>
      </w:pPr>
      <w:del w:id="682" w:author="Ilkka Rinne" w:date="2021-10-27T14:58:00Z">
        <w:r w:rsidRPr="008F1D12" w:rsidDel="008F1D12">
          <w:rPr>
            <w:rPrChange w:id="683" w:author="Ilkka Rinne" w:date="2021-10-27T14:58:00Z">
              <w:rPr>
                <w:rStyle w:val="Lienhypertexte"/>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rPrChange w:id="684" w:author="Ilkka Rinne" w:date="2021-10-27T14:58:00Z">
              <w:rPr>
                <w:rStyle w:val="Lienhypertexte"/>
                <w:noProof/>
              </w:rPr>
            </w:rPrChange>
          </w:rPr>
          <w:delText>AbstractObserver</w:delText>
        </w:r>
        <w:r w:rsidDel="008F1D12">
          <w:rPr>
            <w:noProof/>
            <w:webHidden/>
          </w:rPr>
          <w:tab/>
          <w:delText>63</w:delText>
        </w:r>
      </w:del>
    </w:p>
    <w:p w14:paraId="09AB959B" w14:textId="68F901BF" w:rsidR="00FD7B7C" w:rsidDel="008F1D12" w:rsidRDefault="00FD7B7C">
      <w:pPr>
        <w:pStyle w:val="TM2"/>
        <w:rPr>
          <w:del w:id="685" w:author="Ilkka Rinne" w:date="2021-10-27T14:58:00Z"/>
          <w:rFonts w:asciiTheme="minorHAnsi" w:eastAsiaTheme="minorEastAsia" w:hAnsiTheme="minorHAnsi" w:cstheme="minorBidi"/>
          <w:b w:val="0"/>
          <w:noProof/>
          <w:sz w:val="24"/>
          <w:szCs w:val="24"/>
          <w:lang w:eastAsia="en-GB"/>
        </w:rPr>
      </w:pPr>
      <w:del w:id="686" w:author="Ilkka Rinne" w:date="2021-10-27T14:58:00Z">
        <w:r w:rsidRPr="008F1D12" w:rsidDel="008F1D12">
          <w:rPr>
            <w:rPrChange w:id="687" w:author="Ilkka Rinne" w:date="2021-10-27T14:58:00Z">
              <w:rPr>
                <w:rStyle w:val="Lienhypertexte"/>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rPrChange w:id="688" w:author="Ilkka Rinne" w:date="2021-10-27T14:58:00Z">
              <w:rPr>
                <w:rStyle w:val="Lienhypertexte"/>
                <w:noProof/>
              </w:rPr>
            </w:rPrChange>
          </w:rPr>
          <w:delText>AbstractHost</w:delText>
        </w:r>
        <w:r w:rsidDel="008F1D12">
          <w:rPr>
            <w:noProof/>
            <w:webHidden/>
          </w:rPr>
          <w:tab/>
          <w:delText>64</w:delText>
        </w:r>
      </w:del>
    </w:p>
    <w:p w14:paraId="169707F8" w14:textId="4D626D4F" w:rsidR="00FD7B7C" w:rsidDel="008F1D12" w:rsidRDefault="00FD7B7C">
      <w:pPr>
        <w:pStyle w:val="TM2"/>
        <w:rPr>
          <w:del w:id="689" w:author="Ilkka Rinne" w:date="2021-10-27T14:58:00Z"/>
          <w:rFonts w:asciiTheme="minorHAnsi" w:eastAsiaTheme="minorEastAsia" w:hAnsiTheme="minorHAnsi" w:cstheme="minorBidi"/>
          <w:b w:val="0"/>
          <w:noProof/>
          <w:sz w:val="24"/>
          <w:szCs w:val="24"/>
          <w:lang w:eastAsia="en-GB"/>
        </w:rPr>
      </w:pPr>
      <w:del w:id="690" w:author="Ilkka Rinne" w:date="2021-10-27T14:58:00Z">
        <w:r w:rsidRPr="008F1D12" w:rsidDel="008F1D12">
          <w:rPr>
            <w:rPrChange w:id="691" w:author="Ilkka Rinne" w:date="2021-10-27T14:58:00Z">
              <w:rPr>
                <w:rStyle w:val="Lienhypertexte"/>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rPrChange w:id="692" w:author="Ilkka Rinne" w:date="2021-10-27T14:58:00Z">
              <w:rPr>
                <w:rStyle w:val="Lienhypertexte"/>
                <w:noProof/>
              </w:rPr>
            </w:rPrChange>
          </w:rPr>
          <w:delText>AbstractDeployment</w:delText>
        </w:r>
        <w:r w:rsidDel="008F1D12">
          <w:rPr>
            <w:noProof/>
            <w:webHidden/>
          </w:rPr>
          <w:tab/>
          <w:delText>65</w:delText>
        </w:r>
      </w:del>
    </w:p>
    <w:p w14:paraId="3B197276" w14:textId="10D519B8" w:rsidR="00FD7B7C" w:rsidDel="008F1D12" w:rsidRDefault="00FD7B7C">
      <w:pPr>
        <w:pStyle w:val="TM2"/>
        <w:rPr>
          <w:del w:id="693" w:author="Ilkka Rinne" w:date="2021-10-27T14:58:00Z"/>
          <w:rFonts w:asciiTheme="minorHAnsi" w:eastAsiaTheme="minorEastAsia" w:hAnsiTheme="minorHAnsi" w:cstheme="minorBidi"/>
          <w:b w:val="0"/>
          <w:noProof/>
          <w:sz w:val="24"/>
          <w:szCs w:val="24"/>
          <w:lang w:eastAsia="en-GB"/>
        </w:rPr>
      </w:pPr>
      <w:del w:id="694" w:author="Ilkka Rinne" w:date="2021-10-27T14:58:00Z">
        <w:r w:rsidRPr="008F1D12" w:rsidDel="008F1D12">
          <w:rPr>
            <w:rPrChange w:id="695" w:author="Ilkka Rinne" w:date="2021-10-27T14:58:00Z">
              <w:rPr>
                <w:rStyle w:val="Lienhypertexte"/>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rPrChange w:id="696" w:author="Ilkka Rinne" w:date="2021-10-27T14:58:00Z">
              <w:rPr>
                <w:rStyle w:val="Lienhypertexte"/>
                <w:noProof/>
              </w:rPr>
            </w:rPrChange>
          </w:rPr>
          <w:delText>NamedValue</w:delText>
        </w:r>
        <w:r w:rsidDel="008F1D12">
          <w:rPr>
            <w:noProof/>
            <w:webHidden/>
          </w:rPr>
          <w:tab/>
          <w:delText>67</w:delText>
        </w:r>
      </w:del>
    </w:p>
    <w:p w14:paraId="5A48E9A3" w14:textId="2DBB9A36" w:rsidR="00FD7B7C" w:rsidDel="008F1D12" w:rsidRDefault="00FD7B7C">
      <w:pPr>
        <w:pStyle w:val="TM1"/>
        <w:rPr>
          <w:del w:id="697" w:author="Ilkka Rinne" w:date="2021-10-27T14:58:00Z"/>
          <w:rFonts w:asciiTheme="minorHAnsi" w:eastAsiaTheme="minorEastAsia" w:hAnsiTheme="minorHAnsi" w:cstheme="minorBidi"/>
          <w:b w:val="0"/>
          <w:noProof/>
          <w:sz w:val="24"/>
          <w:szCs w:val="24"/>
          <w:lang w:eastAsia="en-GB"/>
        </w:rPr>
      </w:pPr>
      <w:del w:id="698" w:author="Ilkka Rinne" w:date="2021-10-27T14:58:00Z">
        <w:r w:rsidRPr="008F1D12" w:rsidDel="008F1D12">
          <w:rPr>
            <w:rPrChange w:id="699" w:author="Ilkka Rinne" w:date="2021-10-27T14:58:00Z">
              <w:rPr>
                <w:rStyle w:val="Lienhypertexte"/>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rPrChange w:id="700" w:author="Ilkka Rinne" w:date="2021-10-27T14:58:00Z">
              <w:rPr>
                <w:rStyle w:val="Lienhypertexte"/>
                <w:noProof/>
              </w:rPr>
            </w:rPrChange>
          </w:rPr>
          <w:delText>Basic Observations</w:delText>
        </w:r>
        <w:r w:rsidDel="008F1D12">
          <w:rPr>
            <w:noProof/>
            <w:webHidden/>
          </w:rPr>
          <w:tab/>
          <w:delText>68</w:delText>
        </w:r>
      </w:del>
    </w:p>
    <w:p w14:paraId="3A380B13" w14:textId="42CCBBA9" w:rsidR="00FD7B7C" w:rsidDel="008F1D12" w:rsidRDefault="00FD7B7C">
      <w:pPr>
        <w:pStyle w:val="TM2"/>
        <w:rPr>
          <w:del w:id="701" w:author="Ilkka Rinne" w:date="2021-10-27T14:58:00Z"/>
          <w:rFonts w:asciiTheme="minorHAnsi" w:eastAsiaTheme="minorEastAsia" w:hAnsiTheme="minorHAnsi" w:cstheme="minorBidi"/>
          <w:b w:val="0"/>
          <w:noProof/>
          <w:sz w:val="24"/>
          <w:szCs w:val="24"/>
          <w:lang w:eastAsia="en-GB"/>
        </w:rPr>
      </w:pPr>
      <w:del w:id="702" w:author="Ilkka Rinne" w:date="2021-10-27T14:58:00Z">
        <w:r w:rsidRPr="008F1D12" w:rsidDel="008F1D12">
          <w:rPr>
            <w:rPrChange w:id="703" w:author="Ilkka Rinne" w:date="2021-10-27T14:58:00Z">
              <w:rPr>
                <w:rStyle w:val="Lienhypertexte"/>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rPrChange w:id="704" w:author="Ilkka Rinne" w:date="2021-10-27T14:58:00Z">
              <w:rPr>
                <w:rStyle w:val="Lienhypertexte"/>
                <w:noProof/>
              </w:rPr>
            </w:rPrChange>
          </w:rPr>
          <w:delText>General</w:delText>
        </w:r>
        <w:r w:rsidDel="008F1D12">
          <w:rPr>
            <w:noProof/>
            <w:webHidden/>
          </w:rPr>
          <w:tab/>
          <w:delText>68</w:delText>
        </w:r>
      </w:del>
    </w:p>
    <w:p w14:paraId="130DB138" w14:textId="4C71F28F" w:rsidR="00FD7B7C" w:rsidDel="008F1D12" w:rsidRDefault="00FD7B7C">
      <w:pPr>
        <w:pStyle w:val="TM2"/>
        <w:rPr>
          <w:del w:id="705" w:author="Ilkka Rinne" w:date="2021-10-27T14:58:00Z"/>
          <w:rFonts w:asciiTheme="minorHAnsi" w:eastAsiaTheme="minorEastAsia" w:hAnsiTheme="minorHAnsi" w:cstheme="minorBidi"/>
          <w:b w:val="0"/>
          <w:noProof/>
          <w:sz w:val="24"/>
          <w:szCs w:val="24"/>
          <w:lang w:eastAsia="en-GB"/>
        </w:rPr>
      </w:pPr>
      <w:del w:id="706" w:author="Ilkka Rinne" w:date="2021-10-27T14:58:00Z">
        <w:r w:rsidRPr="008F1D12" w:rsidDel="008F1D12">
          <w:rPr>
            <w:rPrChange w:id="707" w:author="Ilkka Rinne" w:date="2021-10-27T14:58:00Z">
              <w:rPr>
                <w:rStyle w:val="Lienhypertexte"/>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rPrChange w:id="708" w:author="Ilkka Rinne" w:date="2021-10-27T14:58:00Z">
              <w:rPr>
                <w:rStyle w:val="Lienhypertexte"/>
                <w:noProof/>
              </w:rPr>
            </w:rPrChange>
          </w:rPr>
          <w:delText>Observation</w:delText>
        </w:r>
        <w:r w:rsidDel="008F1D12">
          <w:rPr>
            <w:noProof/>
            <w:webHidden/>
          </w:rPr>
          <w:tab/>
          <w:delText>71</w:delText>
        </w:r>
      </w:del>
    </w:p>
    <w:p w14:paraId="0F54789B" w14:textId="54306906" w:rsidR="00FD7B7C" w:rsidDel="008F1D12" w:rsidRDefault="00FD7B7C">
      <w:pPr>
        <w:pStyle w:val="TM2"/>
        <w:rPr>
          <w:del w:id="709" w:author="Ilkka Rinne" w:date="2021-10-27T14:58:00Z"/>
          <w:rFonts w:asciiTheme="minorHAnsi" w:eastAsiaTheme="minorEastAsia" w:hAnsiTheme="minorHAnsi" w:cstheme="minorBidi"/>
          <w:b w:val="0"/>
          <w:noProof/>
          <w:sz w:val="24"/>
          <w:szCs w:val="24"/>
          <w:lang w:eastAsia="en-GB"/>
        </w:rPr>
      </w:pPr>
      <w:del w:id="710" w:author="Ilkka Rinne" w:date="2021-10-27T14:58:00Z">
        <w:r w:rsidRPr="008F1D12" w:rsidDel="008F1D12">
          <w:rPr>
            <w:rPrChange w:id="711" w:author="Ilkka Rinne" w:date="2021-10-27T14:58:00Z">
              <w:rPr>
                <w:rStyle w:val="Lienhypertexte"/>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rPrChange w:id="712" w:author="Ilkka Rinne" w:date="2021-10-27T14:58:00Z">
              <w:rPr>
                <w:rStyle w:val="Lienhypertexte"/>
                <w:noProof/>
              </w:rPr>
            </w:rPrChange>
          </w:rPr>
          <w:delText>ObservationCharacteristics</w:delText>
        </w:r>
        <w:r w:rsidDel="008F1D12">
          <w:rPr>
            <w:noProof/>
            <w:webHidden/>
          </w:rPr>
          <w:tab/>
          <w:delText>72</w:delText>
        </w:r>
      </w:del>
    </w:p>
    <w:p w14:paraId="36A37BD2" w14:textId="7EB22B22" w:rsidR="00FD7B7C" w:rsidDel="008F1D12" w:rsidRDefault="00FD7B7C">
      <w:pPr>
        <w:pStyle w:val="TM2"/>
        <w:rPr>
          <w:del w:id="713" w:author="Ilkka Rinne" w:date="2021-10-27T14:58:00Z"/>
          <w:rFonts w:asciiTheme="minorHAnsi" w:eastAsiaTheme="minorEastAsia" w:hAnsiTheme="minorHAnsi" w:cstheme="minorBidi"/>
          <w:b w:val="0"/>
          <w:noProof/>
          <w:sz w:val="24"/>
          <w:szCs w:val="24"/>
          <w:lang w:eastAsia="en-GB"/>
        </w:rPr>
      </w:pPr>
      <w:del w:id="714" w:author="Ilkka Rinne" w:date="2021-10-27T14:58:00Z">
        <w:r w:rsidRPr="008F1D12" w:rsidDel="008F1D12">
          <w:rPr>
            <w:rPrChange w:id="715" w:author="Ilkka Rinne" w:date="2021-10-27T14:58:00Z">
              <w:rPr>
                <w:rStyle w:val="Lienhypertexte"/>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rPrChange w:id="716" w:author="Ilkka Rinne" w:date="2021-10-27T14:58:00Z">
              <w:rPr>
                <w:rStyle w:val="Lienhypertexte"/>
                <w:noProof/>
              </w:rPr>
            </w:rPrChange>
          </w:rPr>
          <w:delText>ObservationCollection</w:delText>
        </w:r>
        <w:r w:rsidDel="008F1D12">
          <w:rPr>
            <w:noProof/>
            <w:webHidden/>
          </w:rPr>
          <w:tab/>
          <w:delText>73</w:delText>
        </w:r>
      </w:del>
    </w:p>
    <w:p w14:paraId="38D1F2E4" w14:textId="58FF8A37" w:rsidR="00FD7B7C" w:rsidDel="008F1D12" w:rsidRDefault="00FD7B7C">
      <w:pPr>
        <w:pStyle w:val="TM2"/>
        <w:rPr>
          <w:del w:id="717" w:author="Ilkka Rinne" w:date="2021-10-27T14:58:00Z"/>
          <w:rFonts w:asciiTheme="minorHAnsi" w:eastAsiaTheme="minorEastAsia" w:hAnsiTheme="minorHAnsi" w:cstheme="minorBidi"/>
          <w:b w:val="0"/>
          <w:noProof/>
          <w:sz w:val="24"/>
          <w:szCs w:val="24"/>
          <w:lang w:eastAsia="en-GB"/>
        </w:rPr>
      </w:pPr>
      <w:del w:id="718" w:author="Ilkka Rinne" w:date="2021-10-27T14:58:00Z">
        <w:r w:rsidRPr="008F1D12" w:rsidDel="008F1D12">
          <w:rPr>
            <w:rPrChange w:id="719" w:author="Ilkka Rinne" w:date="2021-10-27T14:58:00Z">
              <w:rPr>
                <w:rStyle w:val="Lienhypertexte"/>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rPrChange w:id="720" w:author="Ilkka Rinne" w:date="2021-10-27T14:58:00Z">
              <w:rPr>
                <w:rStyle w:val="Lienhypertexte"/>
                <w:noProof/>
              </w:rPr>
            </w:rPrChange>
          </w:rPr>
          <w:delText>ObservingCapability</w:delText>
        </w:r>
        <w:r w:rsidDel="008F1D12">
          <w:rPr>
            <w:noProof/>
            <w:webHidden/>
          </w:rPr>
          <w:tab/>
          <w:delText>78</w:delText>
        </w:r>
      </w:del>
    </w:p>
    <w:p w14:paraId="695FF93B" w14:textId="370AB608" w:rsidR="00FD7B7C" w:rsidDel="008F1D12" w:rsidRDefault="00FD7B7C">
      <w:pPr>
        <w:pStyle w:val="TM2"/>
        <w:rPr>
          <w:del w:id="721" w:author="Ilkka Rinne" w:date="2021-10-27T14:58:00Z"/>
          <w:rFonts w:asciiTheme="minorHAnsi" w:eastAsiaTheme="minorEastAsia" w:hAnsiTheme="minorHAnsi" w:cstheme="minorBidi"/>
          <w:b w:val="0"/>
          <w:noProof/>
          <w:sz w:val="24"/>
          <w:szCs w:val="24"/>
          <w:lang w:eastAsia="en-GB"/>
        </w:rPr>
      </w:pPr>
      <w:del w:id="722" w:author="Ilkka Rinne" w:date="2021-10-27T14:58:00Z">
        <w:r w:rsidRPr="008F1D12" w:rsidDel="008F1D12">
          <w:rPr>
            <w:rPrChange w:id="723" w:author="Ilkka Rinne" w:date="2021-10-27T14:58:00Z">
              <w:rPr>
                <w:rStyle w:val="Lienhypertexte"/>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rPrChange w:id="724" w:author="Ilkka Rinne" w:date="2021-10-27T14:58:00Z">
              <w:rPr>
                <w:rStyle w:val="Lienhypertexte"/>
                <w:noProof/>
              </w:rPr>
            </w:rPrChange>
          </w:rPr>
          <w:delText>ObservableProperty</w:delText>
        </w:r>
        <w:r w:rsidDel="008F1D12">
          <w:rPr>
            <w:noProof/>
            <w:webHidden/>
          </w:rPr>
          <w:tab/>
          <w:delText>80</w:delText>
        </w:r>
      </w:del>
    </w:p>
    <w:p w14:paraId="21E9358F" w14:textId="357A65BE" w:rsidR="00FD7B7C" w:rsidDel="008F1D12" w:rsidRDefault="00FD7B7C">
      <w:pPr>
        <w:pStyle w:val="TM2"/>
        <w:rPr>
          <w:del w:id="725" w:author="Ilkka Rinne" w:date="2021-10-27T14:58:00Z"/>
          <w:rFonts w:asciiTheme="minorHAnsi" w:eastAsiaTheme="minorEastAsia" w:hAnsiTheme="minorHAnsi" w:cstheme="minorBidi"/>
          <w:b w:val="0"/>
          <w:noProof/>
          <w:sz w:val="24"/>
          <w:szCs w:val="24"/>
          <w:lang w:eastAsia="en-GB"/>
        </w:rPr>
      </w:pPr>
      <w:del w:id="726" w:author="Ilkka Rinne" w:date="2021-10-27T14:58:00Z">
        <w:r w:rsidRPr="008F1D12" w:rsidDel="008F1D12">
          <w:rPr>
            <w:rPrChange w:id="727" w:author="Ilkka Rinne" w:date="2021-10-27T14:58:00Z">
              <w:rPr>
                <w:rStyle w:val="Lienhypertexte"/>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rPrChange w:id="728" w:author="Ilkka Rinne" w:date="2021-10-27T14:58:00Z">
              <w:rPr>
                <w:rStyle w:val="Lienhypertexte"/>
                <w:noProof/>
              </w:rPr>
            </w:rPrChange>
          </w:rPr>
          <w:delText>ObservingProcedure</w:delText>
        </w:r>
        <w:r w:rsidDel="008F1D12">
          <w:rPr>
            <w:noProof/>
            <w:webHidden/>
          </w:rPr>
          <w:tab/>
          <w:delText>81</w:delText>
        </w:r>
      </w:del>
    </w:p>
    <w:p w14:paraId="0AB882B9" w14:textId="58F080E1" w:rsidR="00FD7B7C" w:rsidDel="008F1D12" w:rsidRDefault="00FD7B7C">
      <w:pPr>
        <w:pStyle w:val="TM2"/>
        <w:rPr>
          <w:del w:id="729" w:author="Ilkka Rinne" w:date="2021-10-27T14:58:00Z"/>
          <w:rFonts w:asciiTheme="minorHAnsi" w:eastAsiaTheme="minorEastAsia" w:hAnsiTheme="minorHAnsi" w:cstheme="minorBidi"/>
          <w:b w:val="0"/>
          <w:noProof/>
          <w:sz w:val="24"/>
          <w:szCs w:val="24"/>
          <w:lang w:eastAsia="en-GB"/>
        </w:rPr>
      </w:pPr>
      <w:del w:id="730" w:author="Ilkka Rinne" w:date="2021-10-27T14:58:00Z">
        <w:r w:rsidRPr="008F1D12" w:rsidDel="008F1D12">
          <w:rPr>
            <w:rPrChange w:id="731" w:author="Ilkka Rinne" w:date="2021-10-27T14:58:00Z">
              <w:rPr>
                <w:rStyle w:val="Lienhypertexte"/>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rPrChange w:id="732" w:author="Ilkka Rinne" w:date="2021-10-27T14:58:00Z">
              <w:rPr>
                <w:rStyle w:val="Lienhypertexte"/>
                <w:noProof/>
              </w:rPr>
            </w:rPrChange>
          </w:rPr>
          <w:delText>Observer</w:delText>
        </w:r>
        <w:r w:rsidDel="008F1D12">
          <w:rPr>
            <w:noProof/>
            <w:webHidden/>
          </w:rPr>
          <w:tab/>
          <w:delText>82</w:delText>
        </w:r>
      </w:del>
    </w:p>
    <w:p w14:paraId="637BA987" w14:textId="145B70EA" w:rsidR="00FD7B7C" w:rsidDel="008F1D12" w:rsidRDefault="00FD7B7C">
      <w:pPr>
        <w:pStyle w:val="TM2"/>
        <w:rPr>
          <w:del w:id="733" w:author="Ilkka Rinne" w:date="2021-10-27T14:58:00Z"/>
          <w:rFonts w:asciiTheme="minorHAnsi" w:eastAsiaTheme="minorEastAsia" w:hAnsiTheme="minorHAnsi" w:cstheme="minorBidi"/>
          <w:b w:val="0"/>
          <w:noProof/>
          <w:sz w:val="24"/>
          <w:szCs w:val="24"/>
          <w:lang w:eastAsia="en-GB"/>
        </w:rPr>
      </w:pPr>
      <w:del w:id="734" w:author="Ilkka Rinne" w:date="2021-10-27T14:58:00Z">
        <w:r w:rsidRPr="008F1D12" w:rsidDel="008F1D12">
          <w:rPr>
            <w:rPrChange w:id="735" w:author="Ilkka Rinne" w:date="2021-10-27T14:58:00Z">
              <w:rPr>
                <w:rStyle w:val="Lienhypertexte"/>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rPrChange w:id="736" w:author="Ilkka Rinne" w:date="2021-10-27T14:58:00Z">
              <w:rPr>
                <w:rStyle w:val="Lienhypertexte"/>
                <w:noProof/>
              </w:rPr>
            </w:rPrChange>
          </w:rPr>
          <w:delText>Host</w:delText>
        </w:r>
        <w:r w:rsidDel="008F1D12">
          <w:rPr>
            <w:noProof/>
            <w:webHidden/>
          </w:rPr>
          <w:tab/>
          <w:delText>84</w:delText>
        </w:r>
      </w:del>
    </w:p>
    <w:p w14:paraId="1A239456" w14:textId="47E9C9DE" w:rsidR="00FD7B7C" w:rsidDel="008F1D12" w:rsidRDefault="00FD7B7C">
      <w:pPr>
        <w:pStyle w:val="TM2"/>
        <w:rPr>
          <w:del w:id="737" w:author="Ilkka Rinne" w:date="2021-10-27T14:58:00Z"/>
          <w:rFonts w:asciiTheme="minorHAnsi" w:eastAsiaTheme="minorEastAsia" w:hAnsiTheme="minorHAnsi" w:cstheme="minorBidi"/>
          <w:b w:val="0"/>
          <w:noProof/>
          <w:sz w:val="24"/>
          <w:szCs w:val="24"/>
          <w:lang w:eastAsia="en-GB"/>
        </w:rPr>
      </w:pPr>
      <w:del w:id="738" w:author="Ilkka Rinne" w:date="2021-10-27T14:58:00Z">
        <w:r w:rsidRPr="008F1D12" w:rsidDel="008F1D12">
          <w:rPr>
            <w:rPrChange w:id="739" w:author="Ilkka Rinne" w:date="2021-10-27T14:58:00Z">
              <w:rPr>
                <w:rStyle w:val="Lienhypertexte"/>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rPrChange w:id="740" w:author="Ilkka Rinne" w:date="2021-10-27T14:58:00Z">
              <w:rPr>
                <w:rStyle w:val="Lienhypertexte"/>
                <w:noProof/>
              </w:rPr>
            </w:rPrChange>
          </w:rPr>
          <w:delText>Deployment</w:delText>
        </w:r>
        <w:r w:rsidDel="008F1D12">
          <w:rPr>
            <w:noProof/>
            <w:webHidden/>
          </w:rPr>
          <w:tab/>
          <w:delText>85</w:delText>
        </w:r>
      </w:del>
    </w:p>
    <w:p w14:paraId="61FE571F" w14:textId="47901AA2" w:rsidR="00FD7B7C" w:rsidDel="008F1D12" w:rsidRDefault="00FD7B7C">
      <w:pPr>
        <w:pStyle w:val="TM2"/>
        <w:rPr>
          <w:del w:id="741" w:author="Ilkka Rinne" w:date="2021-10-27T14:58:00Z"/>
          <w:rFonts w:asciiTheme="minorHAnsi" w:eastAsiaTheme="minorEastAsia" w:hAnsiTheme="minorHAnsi" w:cstheme="minorBidi"/>
          <w:b w:val="0"/>
          <w:noProof/>
          <w:sz w:val="24"/>
          <w:szCs w:val="24"/>
          <w:lang w:eastAsia="en-GB"/>
        </w:rPr>
      </w:pPr>
      <w:del w:id="742" w:author="Ilkka Rinne" w:date="2021-10-27T14:58:00Z">
        <w:r w:rsidRPr="008F1D12" w:rsidDel="008F1D12">
          <w:rPr>
            <w:rPrChange w:id="743" w:author="Ilkka Rinne" w:date="2021-10-27T14:58:00Z">
              <w:rPr>
                <w:rStyle w:val="Lienhypertexte"/>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rPrChange w:id="744" w:author="Ilkka Rinne" w:date="2021-10-27T14:58:00Z">
              <w:rPr>
                <w:rStyle w:val="Lienhypertexte"/>
                <w:noProof/>
              </w:rPr>
            </w:rPrChange>
          </w:rPr>
          <w:delText>GenericDomainFeature</w:delText>
        </w:r>
        <w:r w:rsidDel="008F1D12">
          <w:rPr>
            <w:noProof/>
            <w:webHidden/>
          </w:rPr>
          <w:tab/>
          <w:delText>86</w:delText>
        </w:r>
      </w:del>
    </w:p>
    <w:p w14:paraId="75611CB8" w14:textId="60E558B5" w:rsidR="00FD7B7C" w:rsidDel="008F1D12" w:rsidRDefault="00FD7B7C">
      <w:pPr>
        <w:pStyle w:val="TM2"/>
        <w:rPr>
          <w:del w:id="745" w:author="Ilkka Rinne" w:date="2021-10-27T14:58:00Z"/>
          <w:rFonts w:asciiTheme="minorHAnsi" w:eastAsiaTheme="minorEastAsia" w:hAnsiTheme="minorHAnsi" w:cstheme="minorBidi"/>
          <w:b w:val="0"/>
          <w:noProof/>
          <w:sz w:val="24"/>
          <w:szCs w:val="24"/>
          <w:lang w:eastAsia="en-GB"/>
        </w:rPr>
      </w:pPr>
      <w:del w:id="746" w:author="Ilkka Rinne" w:date="2021-10-27T14:58:00Z">
        <w:r w:rsidRPr="008F1D12" w:rsidDel="008F1D12">
          <w:rPr>
            <w:rPrChange w:id="747" w:author="Ilkka Rinne" w:date="2021-10-27T14:58:00Z">
              <w:rPr>
                <w:rStyle w:val="Lienhypertexte"/>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rPrChange w:id="748" w:author="Ilkka Rinne" w:date="2021-10-27T14:58:00Z">
              <w:rPr>
                <w:rStyle w:val="Lienhypertexte"/>
                <w:noProof/>
              </w:rPr>
            </w:rPrChange>
          </w:rPr>
          <w:delText>Codelists</w:delText>
        </w:r>
        <w:r w:rsidDel="008F1D12">
          <w:rPr>
            <w:noProof/>
            <w:webHidden/>
          </w:rPr>
          <w:tab/>
          <w:delText>87</w:delText>
        </w:r>
      </w:del>
    </w:p>
    <w:p w14:paraId="2997C498" w14:textId="2D8A7AA4" w:rsidR="00FD7B7C" w:rsidDel="008F1D12" w:rsidRDefault="00FD7B7C">
      <w:pPr>
        <w:pStyle w:val="TM1"/>
        <w:rPr>
          <w:del w:id="749" w:author="Ilkka Rinne" w:date="2021-10-27T14:58:00Z"/>
          <w:rFonts w:asciiTheme="minorHAnsi" w:eastAsiaTheme="minorEastAsia" w:hAnsiTheme="minorHAnsi" w:cstheme="minorBidi"/>
          <w:b w:val="0"/>
          <w:noProof/>
          <w:sz w:val="24"/>
          <w:szCs w:val="24"/>
          <w:lang w:eastAsia="en-GB"/>
        </w:rPr>
      </w:pPr>
      <w:del w:id="750" w:author="Ilkka Rinne" w:date="2021-10-27T14:58:00Z">
        <w:r w:rsidRPr="008F1D12" w:rsidDel="008F1D12">
          <w:rPr>
            <w:rPrChange w:id="751" w:author="Ilkka Rinne" w:date="2021-10-27T14:58:00Z">
              <w:rPr>
                <w:rStyle w:val="Lienhypertexte"/>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rPrChange w:id="752" w:author="Ilkka Rinne" w:date="2021-10-27T14:58:00Z">
              <w:rPr>
                <w:rStyle w:val="Lienhypertexte"/>
                <w:noProof/>
              </w:rPr>
            </w:rPrChange>
          </w:rPr>
          <w:delText>Conceptual Sample schema</w:delText>
        </w:r>
        <w:r w:rsidDel="008F1D12">
          <w:rPr>
            <w:noProof/>
            <w:webHidden/>
          </w:rPr>
          <w:tab/>
          <w:delText>88</w:delText>
        </w:r>
      </w:del>
    </w:p>
    <w:p w14:paraId="3E5DB789" w14:textId="1A9923CD" w:rsidR="00FD7B7C" w:rsidDel="008F1D12" w:rsidRDefault="00FD7B7C">
      <w:pPr>
        <w:pStyle w:val="TM2"/>
        <w:rPr>
          <w:del w:id="753" w:author="Ilkka Rinne" w:date="2021-10-27T14:58:00Z"/>
          <w:rFonts w:asciiTheme="minorHAnsi" w:eastAsiaTheme="minorEastAsia" w:hAnsiTheme="minorHAnsi" w:cstheme="minorBidi"/>
          <w:b w:val="0"/>
          <w:noProof/>
          <w:sz w:val="24"/>
          <w:szCs w:val="24"/>
          <w:lang w:eastAsia="en-GB"/>
        </w:rPr>
      </w:pPr>
      <w:del w:id="754" w:author="Ilkka Rinne" w:date="2021-10-27T14:58:00Z">
        <w:r w:rsidRPr="008F1D12" w:rsidDel="008F1D12">
          <w:rPr>
            <w:rPrChange w:id="755" w:author="Ilkka Rinne" w:date="2021-10-27T14:58:00Z">
              <w:rPr>
                <w:rStyle w:val="Lienhypertexte"/>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rPrChange w:id="756" w:author="Ilkka Rinne" w:date="2021-10-27T14:58:00Z">
              <w:rPr>
                <w:rStyle w:val="Lienhypertexte"/>
                <w:noProof/>
              </w:rPr>
            </w:rPrChange>
          </w:rPr>
          <w:delText>General</w:delText>
        </w:r>
        <w:r w:rsidDel="008F1D12">
          <w:rPr>
            <w:noProof/>
            <w:webHidden/>
          </w:rPr>
          <w:tab/>
          <w:delText>88</w:delText>
        </w:r>
      </w:del>
    </w:p>
    <w:p w14:paraId="2C56E514" w14:textId="55E5A0BF" w:rsidR="00FD7B7C" w:rsidDel="008F1D12" w:rsidRDefault="00FD7B7C">
      <w:pPr>
        <w:pStyle w:val="TM2"/>
        <w:rPr>
          <w:del w:id="757" w:author="Ilkka Rinne" w:date="2021-10-27T14:58:00Z"/>
          <w:rFonts w:asciiTheme="minorHAnsi" w:eastAsiaTheme="minorEastAsia" w:hAnsiTheme="minorHAnsi" w:cstheme="minorBidi"/>
          <w:b w:val="0"/>
          <w:noProof/>
          <w:sz w:val="24"/>
          <w:szCs w:val="24"/>
          <w:lang w:eastAsia="en-GB"/>
        </w:rPr>
      </w:pPr>
      <w:del w:id="758" w:author="Ilkka Rinne" w:date="2021-10-27T14:58:00Z">
        <w:r w:rsidRPr="008F1D12" w:rsidDel="008F1D12">
          <w:rPr>
            <w:rPrChange w:id="759" w:author="Ilkka Rinne" w:date="2021-10-27T14:58:00Z">
              <w:rPr>
                <w:rStyle w:val="Lienhypertexte"/>
                <w:noProof/>
              </w:rPr>
            </w:rPrChange>
          </w:rPr>
          <w:lastRenderedPageBreak/>
          <w:delText>11.2</w:delText>
        </w:r>
        <w:r w:rsidDel="008F1D12">
          <w:rPr>
            <w:rFonts w:asciiTheme="minorHAnsi" w:eastAsiaTheme="minorEastAsia" w:hAnsiTheme="minorHAnsi" w:cstheme="minorBidi"/>
            <w:b w:val="0"/>
            <w:noProof/>
            <w:sz w:val="24"/>
            <w:szCs w:val="24"/>
            <w:lang w:eastAsia="en-GB"/>
          </w:rPr>
          <w:tab/>
        </w:r>
        <w:r w:rsidRPr="008F1D12" w:rsidDel="008F1D12">
          <w:rPr>
            <w:rPrChange w:id="760" w:author="Ilkka Rinne" w:date="2021-10-27T14:58:00Z">
              <w:rPr>
                <w:rStyle w:val="Lienhypertexte"/>
                <w:noProof/>
              </w:rPr>
            </w:rPrChange>
          </w:rPr>
          <w:delText>Sample</w:delText>
        </w:r>
        <w:r w:rsidDel="008F1D12">
          <w:rPr>
            <w:noProof/>
            <w:webHidden/>
          </w:rPr>
          <w:tab/>
          <w:delText>90</w:delText>
        </w:r>
      </w:del>
    </w:p>
    <w:p w14:paraId="1C9EEFBB" w14:textId="5E590D7C" w:rsidR="00FD7B7C" w:rsidDel="008F1D12" w:rsidRDefault="00FD7B7C">
      <w:pPr>
        <w:pStyle w:val="TM2"/>
        <w:rPr>
          <w:del w:id="761" w:author="Ilkka Rinne" w:date="2021-10-27T14:58:00Z"/>
          <w:rFonts w:asciiTheme="minorHAnsi" w:eastAsiaTheme="minorEastAsia" w:hAnsiTheme="minorHAnsi" w:cstheme="minorBidi"/>
          <w:b w:val="0"/>
          <w:noProof/>
          <w:sz w:val="24"/>
          <w:szCs w:val="24"/>
          <w:lang w:eastAsia="en-GB"/>
        </w:rPr>
      </w:pPr>
      <w:del w:id="762" w:author="Ilkka Rinne" w:date="2021-10-27T14:58:00Z">
        <w:r w:rsidRPr="008F1D12" w:rsidDel="008F1D12">
          <w:rPr>
            <w:rPrChange w:id="763" w:author="Ilkka Rinne" w:date="2021-10-27T14:58:00Z">
              <w:rPr>
                <w:rStyle w:val="Lienhypertexte"/>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rPrChange w:id="764" w:author="Ilkka Rinne" w:date="2021-10-27T14:58:00Z">
              <w:rPr>
                <w:rStyle w:val="Lienhypertexte"/>
                <w:noProof/>
              </w:rPr>
            </w:rPrChange>
          </w:rPr>
          <w:delText>Sampling</w:delText>
        </w:r>
        <w:r w:rsidDel="008F1D12">
          <w:rPr>
            <w:noProof/>
            <w:webHidden/>
          </w:rPr>
          <w:tab/>
          <w:delText>93</w:delText>
        </w:r>
      </w:del>
    </w:p>
    <w:p w14:paraId="185FAD02" w14:textId="7008A147" w:rsidR="00FD7B7C" w:rsidDel="008F1D12" w:rsidRDefault="00FD7B7C">
      <w:pPr>
        <w:pStyle w:val="TM2"/>
        <w:rPr>
          <w:del w:id="765" w:author="Ilkka Rinne" w:date="2021-10-27T14:58:00Z"/>
          <w:rFonts w:asciiTheme="minorHAnsi" w:eastAsiaTheme="minorEastAsia" w:hAnsiTheme="minorHAnsi" w:cstheme="minorBidi"/>
          <w:b w:val="0"/>
          <w:noProof/>
          <w:sz w:val="24"/>
          <w:szCs w:val="24"/>
          <w:lang w:eastAsia="en-GB"/>
        </w:rPr>
      </w:pPr>
      <w:del w:id="766" w:author="Ilkka Rinne" w:date="2021-10-27T14:58:00Z">
        <w:r w:rsidRPr="008F1D12" w:rsidDel="008F1D12">
          <w:rPr>
            <w:rPrChange w:id="767" w:author="Ilkka Rinne" w:date="2021-10-27T14:58:00Z">
              <w:rPr>
                <w:rStyle w:val="Lienhypertexte"/>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rPrChange w:id="768" w:author="Ilkka Rinne" w:date="2021-10-27T14:58:00Z">
              <w:rPr>
                <w:rStyle w:val="Lienhypertexte"/>
                <w:noProof/>
              </w:rPr>
            </w:rPrChange>
          </w:rPr>
          <w:delText>Sampler</w:delText>
        </w:r>
        <w:r w:rsidDel="008F1D12">
          <w:rPr>
            <w:noProof/>
            <w:webHidden/>
          </w:rPr>
          <w:tab/>
          <w:delText>96</w:delText>
        </w:r>
      </w:del>
    </w:p>
    <w:p w14:paraId="297CD190" w14:textId="65FCA12B" w:rsidR="00FD7B7C" w:rsidDel="008F1D12" w:rsidRDefault="00FD7B7C">
      <w:pPr>
        <w:pStyle w:val="TM2"/>
        <w:rPr>
          <w:del w:id="769" w:author="Ilkka Rinne" w:date="2021-10-27T14:58:00Z"/>
          <w:rFonts w:asciiTheme="minorHAnsi" w:eastAsiaTheme="minorEastAsia" w:hAnsiTheme="minorHAnsi" w:cstheme="minorBidi"/>
          <w:b w:val="0"/>
          <w:noProof/>
          <w:sz w:val="24"/>
          <w:szCs w:val="24"/>
          <w:lang w:eastAsia="en-GB"/>
        </w:rPr>
      </w:pPr>
      <w:del w:id="770" w:author="Ilkka Rinne" w:date="2021-10-27T14:58:00Z">
        <w:r w:rsidRPr="008F1D12" w:rsidDel="008F1D12">
          <w:rPr>
            <w:rPrChange w:id="771" w:author="Ilkka Rinne" w:date="2021-10-27T14:58:00Z">
              <w:rPr>
                <w:rStyle w:val="Lienhypertexte"/>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rPrChange w:id="772" w:author="Ilkka Rinne" w:date="2021-10-27T14:58:00Z">
              <w:rPr>
                <w:rStyle w:val="Lienhypertexte"/>
                <w:noProof/>
              </w:rPr>
            </w:rPrChange>
          </w:rPr>
          <w:delText>PreparationStep</w:delText>
        </w:r>
        <w:r w:rsidDel="008F1D12">
          <w:rPr>
            <w:noProof/>
            <w:webHidden/>
          </w:rPr>
          <w:tab/>
          <w:delText>97</w:delText>
        </w:r>
      </w:del>
    </w:p>
    <w:p w14:paraId="34803EC1" w14:textId="296BB2D4" w:rsidR="00FD7B7C" w:rsidDel="008F1D12" w:rsidRDefault="00FD7B7C">
      <w:pPr>
        <w:pStyle w:val="TM2"/>
        <w:rPr>
          <w:del w:id="773" w:author="Ilkka Rinne" w:date="2021-10-27T14:58:00Z"/>
          <w:rFonts w:asciiTheme="minorHAnsi" w:eastAsiaTheme="minorEastAsia" w:hAnsiTheme="minorHAnsi" w:cstheme="minorBidi"/>
          <w:b w:val="0"/>
          <w:noProof/>
          <w:sz w:val="24"/>
          <w:szCs w:val="24"/>
          <w:lang w:eastAsia="en-GB"/>
        </w:rPr>
      </w:pPr>
      <w:del w:id="774" w:author="Ilkka Rinne" w:date="2021-10-27T14:58:00Z">
        <w:r w:rsidRPr="008F1D12" w:rsidDel="008F1D12">
          <w:rPr>
            <w:rPrChange w:id="775" w:author="Ilkka Rinne" w:date="2021-10-27T14:58:00Z">
              <w:rPr>
                <w:rStyle w:val="Lienhypertexte"/>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rPrChange w:id="776" w:author="Ilkka Rinne" w:date="2021-10-27T14:58:00Z">
              <w:rPr>
                <w:rStyle w:val="Lienhypertexte"/>
                <w:noProof/>
              </w:rPr>
            </w:rPrChange>
          </w:rPr>
          <w:delText>PreparationProcedure</w:delText>
        </w:r>
        <w:r w:rsidDel="008F1D12">
          <w:rPr>
            <w:noProof/>
            <w:webHidden/>
          </w:rPr>
          <w:tab/>
          <w:delText>99</w:delText>
        </w:r>
      </w:del>
    </w:p>
    <w:p w14:paraId="36F449DB" w14:textId="656C581A" w:rsidR="00FD7B7C" w:rsidDel="008F1D12" w:rsidRDefault="00FD7B7C">
      <w:pPr>
        <w:pStyle w:val="TM2"/>
        <w:rPr>
          <w:del w:id="777" w:author="Ilkka Rinne" w:date="2021-10-27T14:58:00Z"/>
          <w:rFonts w:asciiTheme="minorHAnsi" w:eastAsiaTheme="minorEastAsia" w:hAnsiTheme="minorHAnsi" w:cstheme="minorBidi"/>
          <w:b w:val="0"/>
          <w:noProof/>
          <w:sz w:val="24"/>
          <w:szCs w:val="24"/>
          <w:lang w:eastAsia="en-GB"/>
        </w:rPr>
      </w:pPr>
      <w:del w:id="778" w:author="Ilkka Rinne" w:date="2021-10-27T14:58:00Z">
        <w:r w:rsidRPr="008F1D12" w:rsidDel="008F1D12">
          <w:rPr>
            <w:rPrChange w:id="779" w:author="Ilkka Rinne" w:date="2021-10-27T14:58:00Z">
              <w:rPr>
                <w:rStyle w:val="Lienhypertexte"/>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rPrChange w:id="780" w:author="Ilkka Rinne" w:date="2021-10-27T14:58:00Z">
              <w:rPr>
                <w:rStyle w:val="Lienhypertexte"/>
                <w:noProof/>
              </w:rPr>
            </w:rPrChange>
          </w:rPr>
          <w:delText>SamplingProcedure</w:delText>
        </w:r>
        <w:r w:rsidDel="008F1D12">
          <w:rPr>
            <w:noProof/>
            <w:webHidden/>
          </w:rPr>
          <w:tab/>
          <w:delText>100</w:delText>
        </w:r>
      </w:del>
    </w:p>
    <w:p w14:paraId="54C224EF" w14:textId="77649402" w:rsidR="00FD7B7C" w:rsidDel="008F1D12" w:rsidRDefault="00FD7B7C">
      <w:pPr>
        <w:pStyle w:val="TM1"/>
        <w:rPr>
          <w:del w:id="781" w:author="Ilkka Rinne" w:date="2021-10-27T14:58:00Z"/>
          <w:rFonts w:asciiTheme="minorHAnsi" w:eastAsiaTheme="minorEastAsia" w:hAnsiTheme="minorHAnsi" w:cstheme="minorBidi"/>
          <w:b w:val="0"/>
          <w:noProof/>
          <w:sz w:val="24"/>
          <w:szCs w:val="24"/>
          <w:lang w:eastAsia="en-GB"/>
        </w:rPr>
      </w:pPr>
      <w:del w:id="782" w:author="Ilkka Rinne" w:date="2021-10-27T14:58:00Z">
        <w:r w:rsidRPr="008F1D12" w:rsidDel="008F1D12">
          <w:rPr>
            <w:rPrChange w:id="783" w:author="Ilkka Rinne" w:date="2021-10-27T14:58:00Z">
              <w:rPr>
                <w:rStyle w:val="Lienhypertexte"/>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rPrChange w:id="784" w:author="Ilkka Rinne" w:date="2021-10-27T14:58:00Z">
              <w:rPr>
                <w:rStyle w:val="Lienhypertexte"/>
                <w:noProof/>
              </w:rPr>
            </w:rPrChange>
          </w:rPr>
          <w:delText>Abstract Sample Core</w:delText>
        </w:r>
        <w:r w:rsidDel="008F1D12">
          <w:rPr>
            <w:noProof/>
            <w:webHidden/>
          </w:rPr>
          <w:tab/>
          <w:delText>101</w:delText>
        </w:r>
      </w:del>
    </w:p>
    <w:p w14:paraId="370FBE84" w14:textId="52AF2994" w:rsidR="00FD7B7C" w:rsidDel="008F1D12" w:rsidRDefault="00FD7B7C">
      <w:pPr>
        <w:pStyle w:val="TM2"/>
        <w:rPr>
          <w:del w:id="785" w:author="Ilkka Rinne" w:date="2021-10-27T14:58:00Z"/>
          <w:rFonts w:asciiTheme="minorHAnsi" w:eastAsiaTheme="minorEastAsia" w:hAnsiTheme="minorHAnsi" w:cstheme="minorBidi"/>
          <w:b w:val="0"/>
          <w:noProof/>
          <w:sz w:val="24"/>
          <w:szCs w:val="24"/>
          <w:lang w:eastAsia="en-GB"/>
        </w:rPr>
      </w:pPr>
      <w:del w:id="786" w:author="Ilkka Rinne" w:date="2021-10-27T14:58:00Z">
        <w:r w:rsidRPr="008F1D12" w:rsidDel="008F1D12">
          <w:rPr>
            <w:rPrChange w:id="787" w:author="Ilkka Rinne" w:date="2021-10-27T14:58:00Z">
              <w:rPr>
                <w:rStyle w:val="Lienhypertexte"/>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rPrChange w:id="788" w:author="Ilkka Rinne" w:date="2021-10-27T14:58:00Z">
              <w:rPr>
                <w:rStyle w:val="Lienhypertexte"/>
                <w:noProof/>
              </w:rPr>
            </w:rPrChange>
          </w:rPr>
          <w:delText>General</w:delText>
        </w:r>
        <w:r w:rsidDel="008F1D12">
          <w:rPr>
            <w:noProof/>
            <w:webHidden/>
          </w:rPr>
          <w:tab/>
          <w:delText>101</w:delText>
        </w:r>
      </w:del>
    </w:p>
    <w:p w14:paraId="720C91B0" w14:textId="43D0D5E2" w:rsidR="00FD7B7C" w:rsidDel="008F1D12" w:rsidRDefault="00FD7B7C">
      <w:pPr>
        <w:pStyle w:val="TM2"/>
        <w:rPr>
          <w:del w:id="789" w:author="Ilkka Rinne" w:date="2021-10-27T14:58:00Z"/>
          <w:rFonts w:asciiTheme="minorHAnsi" w:eastAsiaTheme="minorEastAsia" w:hAnsiTheme="minorHAnsi" w:cstheme="minorBidi"/>
          <w:b w:val="0"/>
          <w:noProof/>
          <w:sz w:val="24"/>
          <w:szCs w:val="24"/>
          <w:lang w:eastAsia="en-GB"/>
        </w:rPr>
      </w:pPr>
      <w:del w:id="790" w:author="Ilkka Rinne" w:date="2021-10-27T14:58:00Z">
        <w:r w:rsidRPr="008F1D12" w:rsidDel="008F1D12">
          <w:rPr>
            <w:rPrChange w:id="791" w:author="Ilkka Rinne" w:date="2021-10-27T14:58:00Z">
              <w:rPr>
                <w:rStyle w:val="Lienhypertexte"/>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rPrChange w:id="792" w:author="Ilkka Rinne" w:date="2021-10-27T14:58:00Z">
              <w:rPr>
                <w:rStyle w:val="Lienhypertexte"/>
                <w:noProof/>
              </w:rPr>
            </w:rPrChange>
          </w:rPr>
          <w:delText>AbstractSample</w:delText>
        </w:r>
        <w:r w:rsidDel="008F1D12">
          <w:rPr>
            <w:noProof/>
            <w:webHidden/>
          </w:rPr>
          <w:tab/>
          <w:delText>102</w:delText>
        </w:r>
      </w:del>
    </w:p>
    <w:p w14:paraId="673DEE91" w14:textId="6B25B50B" w:rsidR="00FD7B7C" w:rsidDel="008F1D12" w:rsidRDefault="00FD7B7C">
      <w:pPr>
        <w:pStyle w:val="TM2"/>
        <w:rPr>
          <w:del w:id="793" w:author="Ilkka Rinne" w:date="2021-10-27T14:58:00Z"/>
          <w:rFonts w:asciiTheme="minorHAnsi" w:eastAsiaTheme="minorEastAsia" w:hAnsiTheme="minorHAnsi" w:cstheme="minorBidi"/>
          <w:b w:val="0"/>
          <w:noProof/>
          <w:sz w:val="24"/>
          <w:szCs w:val="24"/>
          <w:lang w:eastAsia="en-GB"/>
        </w:rPr>
      </w:pPr>
      <w:del w:id="794" w:author="Ilkka Rinne" w:date="2021-10-27T14:58:00Z">
        <w:r w:rsidRPr="008F1D12" w:rsidDel="008F1D12">
          <w:rPr>
            <w:rPrChange w:id="795" w:author="Ilkka Rinne" w:date="2021-10-27T14:58:00Z">
              <w:rPr>
                <w:rStyle w:val="Lienhypertexte"/>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rPrChange w:id="796" w:author="Ilkka Rinne" w:date="2021-10-27T14:58:00Z">
              <w:rPr>
                <w:rStyle w:val="Lienhypertexte"/>
                <w:noProof/>
              </w:rPr>
            </w:rPrChange>
          </w:rPr>
          <w:delText>AbstractSampling</w:delText>
        </w:r>
        <w:r w:rsidDel="008F1D12">
          <w:rPr>
            <w:noProof/>
            <w:webHidden/>
          </w:rPr>
          <w:tab/>
          <w:delText>105</w:delText>
        </w:r>
      </w:del>
    </w:p>
    <w:p w14:paraId="4DF62497" w14:textId="3A135677" w:rsidR="00FD7B7C" w:rsidDel="008F1D12" w:rsidRDefault="00FD7B7C">
      <w:pPr>
        <w:pStyle w:val="TM2"/>
        <w:rPr>
          <w:del w:id="797" w:author="Ilkka Rinne" w:date="2021-10-27T14:58:00Z"/>
          <w:rFonts w:asciiTheme="minorHAnsi" w:eastAsiaTheme="minorEastAsia" w:hAnsiTheme="minorHAnsi" w:cstheme="minorBidi"/>
          <w:b w:val="0"/>
          <w:noProof/>
          <w:sz w:val="24"/>
          <w:szCs w:val="24"/>
          <w:lang w:eastAsia="en-GB"/>
        </w:rPr>
      </w:pPr>
      <w:del w:id="798" w:author="Ilkka Rinne" w:date="2021-10-27T14:58:00Z">
        <w:r w:rsidRPr="008F1D12" w:rsidDel="008F1D12">
          <w:rPr>
            <w:rPrChange w:id="799" w:author="Ilkka Rinne" w:date="2021-10-27T14:58:00Z">
              <w:rPr>
                <w:rStyle w:val="Lienhypertexte"/>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rPrChange w:id="800" w:author="Ilkka Rinne" w:date="2021-10-27T14:58:00Z">
              <w:rPr>
                <w:rStyle w:val="Lienhypertexte"/>
                <w:noProof/>
              </w:rPr>
            </w:rPrChange>
          </w:rPr>
          <w:delText>AbstractSampler</w:delText>
        </w:r>
        <w:r w:rsidDel="008F1D12">
          <w:rPr>
            <w:noProof/>
            <w:webHidden/>
          </w:rPr>
          <w:tab/>
          <w:delText>107</w:delText>
        </w:r>
      </w:del>
    </w:p>
    <w:p w14:paraId="76E68E9E" w14:textId="1B9B72AB" w:rsidR="00FD7B7C" w:rsidDel="008F1D12" w:rsidRDefault="00FD7B7C">
      <w:pPr>
        <w:pStyle w:val="TM2"/>
        <w:rPr>
          <w:del w:id="801" w:author="Ilkka Rinne" w:date="2021-10-27T14:58:00Z"/>
          <w:rFonts w:asciiTheme="minorHAnsi" w:eastAsiaTheme="minorEastAsia" w:hAnsiTheme="minorHAnsi" w:cstheme="minorBidi"/>
          <w:b w:val="0"/>
          <w:noProof/>
          <w:sz w:val="24"/>
          <w:szCs w:val="24"/>
          <w:lang w:eastAsia="en-GB"/>
        </w:rPr>
      </w:pPr>
      <w:del w:id="802" w:author="Ilkka Rinne" w:date="2021-10-27T14:58:00Z">
        <w:r w:rsidRPr="008F1D12" w:rsidDel="008F1D12">
          <w:rPr>
            <w:rPrChange w:id="803" w:author="Ilkka Rinne" w:date="2021-10-27T14:58:00Z">
              <w:rPr>
                <w:rStyle w:val="Lienhypertexte"/>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rPrChange w:id="804" w:author="Ilkka Rinne" w:date="2021-10-27T14:58:00Z">
              <w:rPr>
                <w:rStyle w:val="Lienhypertexte"/>
                <w:noProof/>
              </w:rPr>
            </w:rPrChange>
          </w:rPr>
          <w:delText>AbstractSamplingProcedure</w:delText>
        </w:r>
        <w:r w:rsidDel="008F1D12">
          <w:rPr>
            <w:noProof/>
            <w:webHidden/>
          </w:rPr>
          <w:tab/>
          <w:delText>109</w:delText>
        </w:r>
      </w:del>
    </w:p>
    <w:p w14:paraId="05FA3478" w14:textId="7FB2DF6E" w:rsidR="00FD7B7C" w:rsidDel="008F1D12" w:rsidRDefault="00FD7B7C">
      <w:pPr>
        <w:pStyle w:val="TM2"/>
        <w:rPr>
          <w:del w:id="805" w:author="Ilkka Rinne" w:date="2021-10-27T14:58:00Z"/>
          <w:rFonts w:asciiTheme="minorHAnsi" w:eastAsiaTheme="minorEastAsia" w:hAnsiTheme="minorHAnsi" w:cstheme="minorBidi"/>
          <w:b w:val="0"/>
          <w:noProof/>
          <w:sz w:val="24"/>
          <w:szCs w:val="24"/>
          <w:lang w:eastAsia="en-GB"/>
        </w:rPr>
      </w:pPr>
      <w:del w:id="806" w:author="Ilkka Rinne" w:date="2021-10-27T14:58:00Z">
        <w:r w:rsidRPr="008F1D12" w:rsidDel="008F1D12">
          <w:rPr>
            <w:rPrChange w:id="807" w:author="Ilkka Rinne" w:date="2021-10-27T14:58:00Z">
              <w:rPr>
                <w:rStyle w:val="Lienhypertexte"/>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rPrChange w:id="808" w:author="Ilkka Rinne" w:date="2021-10-27T14:58:00Z">
              <w:rPr>
                <w:rStyle w:val="Lienhypertexte"/>
                <w:noProof/>
              </w:rPr>
            </w:rPrChange>
          </w:rPr>
          <w:delText>AbstractPreparationProcedure</w:delText>
        </w:r>
        <w:r w:rsidDel="008F1D12">
          <w:rPr>
            <w:noProof/>
            <w:webHidden/>
          </w:rPr>
          <w:tab/>
          <w:delText>110</w:delText>
        </w:r>
      </w:del>
    </w:p>
    <w:p w14:paraId="6ABB96D0" w14:textId="3B399A22" w:rsidR="00FD7B7C" w:rsidDel="008F1D12" w:rsidRDefault="00FD7B7C">
      <w:pPr>
        <w:pStyle w:val="TM2"/>
        <w:rPr>
          <w:del w:id="809" w:author="Ilkka Rinne" w:date="2021-10-27T14:58:00Z"/>
          <w:rFonts w:asciiTheme="minorHAnsi" w:eastAsiaTheme="minorEastAsia" w:hAnsiTheme="minorHAnsi" w:cstheme="minorBidi"/>
          <w:b w:val="0"/>
          <w:noProof/>
          <w:sz w:val="24"/>
          <w:szCs w:val="24"/>
          <w:lang w:eastAsia="en-GB"/>
        </w:rPr>
      </w:pPr>
      <w:del w:id="810" w:author="Ilkka Rinne" w:date="2021-10-27T14:58:00Z">
        <w:r w:rsidRPr="008F1D12" w:rsidDel="008F1D12">
          <w:rPr>
            <w:rPrChange w:id="811" w:author="Ilkka Rinne" w:date="2021-10-27T14:58:00Z">
              <w:rPr>
                <w:rStyle w:val="Lienhypertexte"/>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rPrChange w:id="812" w:author="Ilkka Rinne" w:date="2021-10-27T14:58:00Z">
              <w:rPr>
                <w:rStyle w:val="Lienhypertexte"/>
                <w:noProof/>
              </w:rPr>
            </w:rPrChange>
          </w:rPr>
          <w:delText>AbstractPreparationStep</w:delText>
        </w:r>
        <w:r w:rsidDel="008F1D12">
          <w:rPr>
            <w:noProof/>
            <w:webHidden/>
          </w:rPr>
          <w:tab/>
          <w:delText>111</w:delText>
        </w:r>
      </w:del>
    </w:p>
    <w:p w14:paraId="3995A4BF" w14:textId="5A557772" w:rsidR="00FD7B7C" w:rsidDel="008F1D12" w:rsidRDefault="00FD7B7C">
      <w:pPr>
        <w:pStyle w:val="TM1"/>
        <w:rPr>
          <w:del w:id="813" w:author="Ilkka Rinne" w:date="2021-10-27T14:58:00Z"/>
          <w:rFonts w:asciiTheme="minorHAnsi" w:eastAsiaTheme="minorEastAsia" w:hAnsiTheme="minorHAnsi" w:cstheme="minorBidi"/>
          <w:b w:val="0"/>
          <w:noProof/>
          <w:sz w:val="24"/>
          <w:szCs w:val="24"/>
          <w:lang w:eastAsia="en-GB"/>
        </w:rPr>
      </w:pPr>
      <w:del w:id="814" w:author="Ilkka Rinne" w:date="2021-10-27T14:58:00Z">
        <w:r w:rsidRPr="008F1D12" w:rsidDel="008F1D12">
          <w:rPr>
            <w:rPrChange w:id="815" w:author="Ilkka Rinne" w:date="2021-10-27T14:58:00Z">
              <w:rPr>
                <w:rStyle w:val="Lienhypertexte"/>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rPrChange w:id="816" w:author="Ilkka Rinne" w:date="2021-10-27T14:58:00Z">
              <w:rPr>
                <w:rStyle w:val="Lienhypertexte"/>
                <w:noProof/>
              </w:rPr>
            </w:rPrChange>
          </w:rPr>
          <w:delText>Basic Samples</w:delText>
        </w:r>
        <w:r w:rsidDel="008F1D12">
          <w:rPr>
            <w:noProof/>
            <w:webHidden/>
          </w:rPr>
          <w:tab/>
          <w:delText>112</w:delText>
        </w:r>
      </w:del>
    </w:p>
    <w:p w14:paraId="3CDDFE8A" w14:textId="5FF9EB13" w:rsidR="00FD7B7C" w:rsidDel="008F1D12" w:rsidRDefault="00FD7B7C">
      <w:pPr>
        <w:pStyle w:val="TM2"/>
        <w:rPr>
          <w:del w:id="817" w:author="Ilkka Rinne" w:date="2021-10-27T14:58:00Z"/>
          <w:rFonts w:asciiTheme="minorHAnsi" w:eastAsiaTheme="minorEastAsia" w:hAnsiTheme="minorHAnsi" w:cstheme="minorBidi"/>
          <w:b w:val="0"/>
          <w:noProof/>
          <w:sz w:val="24"/>
          <w:szCs w:val="24"/>
          <w:lang w:eastAsia="en-GB"/>
        </w:rPr>
      </w:pPr>
      <w:del w:id="818" w:author="Ilkka Rinne" w:date="2021-10-27T14:58:00Z">
        <w:r w:rsidRPr="008F1D12" w:rsidDel="008F1D12">
          <w:rPr>
            <w:rPrChange w:id="819" w:author="Ilkka Rinne" w:date="2021-10-27T14:58:00Z">
              <w:rPr>
                <w:rStyle w:val="Lienhypertexte"/>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rPrChange w:id="820" w:author="Ilkka Rinne" w:date="2021-10-27T14:58:00Z">
              <w:rPr>
                <w:rStyle w:val="Lienhypertexte"/>
                <w:noProof/>
              </w:rPr>
            </w:rPrChange>
          </w:rPr>
          <w:delText>General</w:delText>
        </w:r>
        <w:r w:rsidDel="008F1D12">
          <w:rPr>
            <w:noProof/>
            <w:webHidden/>
          </w:rPr>
          <w:tab/>
          <w:delText>112</w:delText>
        </w:r>
      </w:del>
    </w:p>
    <w:p w14:paraId="2B7AD517" w14:textId="1FEBFA94" w:rsidR="00FD7B7C" w:rsidDel="008F1D12" w:rsidRDefault="00FD7B7C">
      <w:pPr>
        <w:pStyle w:val="TM2"/>
        <w:rPr>
          <w:del w:id="821" w:author="Ilkka Rinne" w:date="2021-10-27T14:58:00Z"/>
          <w:rFonts w:asciiTheme="minorHAnsi" w:eastAsiaTheme="minorEastAsia" w:hAnsiTheme="minorHAnsi" w:cstheme="minorBidi"/>
          <w:b w:val="0"/>
          <w:noProof/>
          <w:sz w:val="24"/>
          <w:szCs w:val="24"/>
          <w:lang w:eastAsia="en-GB"/>
        </w:rPr>
      </w:pPr>
      <w:del w:id="822" w:author="Ilkka Rinne" w:date="2021-10-27T14:58:00Z">
        <w:r w:rsidRPr="008F1D12" w:rsidDel="008F1D12">
          <w:rPr>
            <w:rPrChange w:id="823" w:author="Ilkka Rinne" w:date="2021-10-27T14:58:00Z">
              <w:rPr>
                <w:rStyle w:val="Lienhypertexte"/>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rPrChange w:id="824" w:author="Ilkka Rinne" w:date="2021-10-27T14:58:00Z">
              <w:rPr>
                <w:rStyle w:val="Lienhypertexte"/>
                <w:noProof/>
              </w:rPr>
            </w:rPrChange>
          </w:rPr>
          <w:delText>Sample</w:delText>
        </w:r>
        <w:r w:rsidDel="008F1D12">
          <w:rPr>
            <w:noProof/>
            <w:webHidden/>
          </w:rPr>
          <w:tab/>
          <w:delText>113</w:delText>
        </w:r>
      </w:del>
    </w:p>
    <w:p w14:paraId="224DAED8" w14:textId="4093CAC4" w:rsidR="00FD7B7C" w:rsidDel="008F1D12" w:rsidRDefault="00FD7B7C">
      <w:pPr>
        <w:pStyle w:val="TM2"/>
        <w:rPr>
          <w:del w:id="825" w:author="Ilkka Rinne" w:date="2021-10-27T14:58:00Z"/>
          <w:rFonts w:asciiTheme="minorHAnsi" w:eastAsiaTheme="minorEastAsia" w:hAnsiTheme="minorHAnsi" w:cstheme="minorBidi"/>
          <w:b w:val="0"/>
          <w:noProof/>
          <w:sz w:val="24"/>
          <w:szCs w:val="24"/>
          <w:lang w:eastAsia="en-GB"/>
        </w:rPr>
      </w:pPr>
      <w:del w:id="826" w:author="Ilkka Rinne" w:date="2021-10-27T14:58:00Z">
        <w:r w:rsidRPr="008F1D12" w:rsidDel="008F1D12">
          <w:rPr>
            <w:rPrChange w:id="827" w:author="Ilkka Rinne" w:date="2021-10-27T14:58:00Z">
              <w:rPr>
                <w:rStyle w:val="Lienhypertexte"/>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rPrChange w:id="828" w:author="Ilkka Rinne" w:date="2021-10-27T14:58:00Z">
              <w:rPr>
                <w:rStyle w:val="Lienhypertexte"/>
                <w:noProof/>
              </w:rPr>
            </w:rPrChange>
          </w:rPr>
          <w:delText>SpatialSample</w:delText>
        </w:r>
        <w:r w:rsidDel="008F1D12">
          <w:rPr>
            <w:noProof/>
            <w:webHidden/>
          </w:rPr>
          <w:tab/>
          <w:delText>115</w:delText>
        </w:r>
      </w:del>
    </w:p>
    <w:p w14:paraId="193965FE" w14:textId="7801CDA0" w:rsidR="00FD7B7C" w:rsidDel="008F1D12" w:rsidRDefault="00FD7B7C">
      <w:pPr>
        <w:pStyle w:val="TM2"/>
        <w:rPr>
          <w:del w:id="829" w:author="Ilkka Rinne" w:date="2021-10-27T14:58:00Z"/>
          <w:rFonts w:asciiTheme="minorHAnsi" w:eastAsiaTheme="minorEastAsia" w:hAnsiTheme="minorHAnsi" w:cstheme="minorBidi"/>
          <w:b w:val="0"/>
          <w:noProof/>
          <w:sz w:val="24"/>
          <w:szCs w:val="24"/>
          <w:lang w:eastAsia="en-GB"/>
        </w:rPr>
      </w:pPr>
      <w:del w:id="830" w:author="Ilkka Rinne" w:date="2021-10-27T14:58:00Z">
        <w:r w:rsidRPr="008F1D12" w:rsidDel="008F1D12">
          <w:rPr>
            <w:rPrChange w:id="831" w:author="Ilkka Rinne" w:date="2021-10-27T14:58:00Z">
              <w:rPr>
                <w:rStyle w:val="Lienhypertexte"/>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rPrChange w:id="832" w:author="Ilkka Rinne" w:date="2021-10-27T14:58:00Z">
              <w:rPr>
                <w:rStyle w:val="Lienhypertexte"/>
                <w:noProof/>
              </w:rPr>
            </w:rPrChange>
          </w:rPr>
          <w:delText>MaterialSample</w:delText>
        </w:r>
        <w:r w:rsidDel="008F1D12">
          <w:rPr>
            <w:noProof/>
            <w:webHidden/>
          </w:rPr>
          <w:tab/>
          <w:delText>117</w:delText>
        </w:r>
      </w:del>
    </w:p>
    <w:p w14:paraId="4A0A8CBA" w14:textId="0B949FE6" w:rsidR="00FD7B7C" w:rsidDel="008F1D12" w:rsidRDefault="00FD7B7C">
      <w:pPr>
        <w:pStyle w:val="TM2"/>
        <w:rPr>
          <w:del w:id="833" w:author="Ilkka Rinne" w:date="2021-10-27T14:58:00Z"/>
          <w:rFonts w:asciiTheme="minorHAnsi" w:eastAsiaTheme="minorEastAsia" w:hAnsiTheme="minorHAnsi" w:cstheme="minorBidi"/>
          <w:b w:val="0"/>
          <w:noProof/>
          <w:sz w:val="24"/>
          <w:szCs w:val="24"/>
          <w:lang w:eastAsia="en-GB"/>
        </w:rPr>
      </w:pPr>
      <w:del w:id="834" w:author="Ilkka Rinne" w:date="2021-10-27T14:58:00Z">
        <w:r w:rsidRPr="008F1D12" w:rsidDel="008F1D12">
          <w:rPr>
            <w:rPrChange w:id="835" w:author="Ilkka Rinne" w:date="2021-10-27T14:58:00Z">
              <w:rPr>
                <w:rStyle w:val="Lienhypertexte"/>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rPrChange w:id="836" w:author="Ilkka Rinne" w:date="2021-10-27T14:58:00Z">
              <w:rPr>
                <w:rStyle w:val="Lienhypertexte"/>
                <w:noProof/>
              </w:rPr>
            </w:rPrChange>
          </w:rPr>
          <w:delText>StatisticalSample</w:delText>
        </w:r>
        <w:r w:rsidDel="008F1D12">
          <w:rPr>
            <w:noProof/>
            <w:webHidden/>
          </w:rPr>
          <w:tab/>
          <w:delText>120</w:delText>
        </w:r>
      </w:del>
    </w:p>
    <w:p w14:paraId="11C5920A" w14:textId="637DE832" w:rsidR="00FD7B7C" w:rsidDel="008F1D12" w:rsidRDefault="00FD7B7C">
      <w:pPr>
        <w:pStyle w:val="TM2"/>
        <w:rPr>
          <w:del w:id="837" w:author="Ilkka Rinne" w:date="2021-10-27T14:58:00Z"/>
          <w:rFonts w:asciiTheme="minorHAnsi" w:eastAsiaTheme="minorEastAsia" w:hAnsiTheme="minorHAnsi" w:cstheme="minorBidi"/>
          <w:b w:val="0"/>
          <w:noProof/>
          <w:sz w:val="24"/>
          <w:szCs w:val="24"/>
          <w:lang w:eastAsia="en-GB"/>
        </w:rPr>
      </w:pPr>
      <w:del w:id="838" w:author="Ilkka Rinne" w:date="2021-10-27T14:58:00Z">
        <w:r w:rsidRPr="008F1D12" w:rsidDel="008F1D12">
          <w:rPr>
            <w:rPrChange w:id="839" w:author="Ilkka Rinne" w:date="2021-10-27T14:58:00Z">
              <w:rPr>
                <w:rStyle w:val="Lienhypertexte"/>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rPrChange w:id="840" w:author="Ilkka Rinne" w:date="2021-10-27T14:58:00Z">
              <w:rPr>
                <w:rStyle w:val="Lienhypertexte"/>
                <w:noProof/>
              </w:rPr>
            </w:rPrChange>
          </w:rPr>
          <w:delText>Sampling</w:delText>
        </w:r>
        <w:r w:rsidDel="008F1D12">
          <w:rPr>
            <w:noProof/>
            <w:webHidden/>
          </w:rPr>
          <w:tab/>
          <w:delText>121</w:delText>
        </w:r>
      </w:del>
    </w:p>
    <w:p w14:paraId="638054A2" w14:textId="6BCAFBAB" w:rsidR="00FD7B7C" w:rsidDel="008F1D12" w:rsidRDefault="00FD7B7C">
      <w:pPr>
        <w:pStyle w:val="TM2"/>
        <w:rPr>
          <w:del w:id="841" w:author="Ilkka Rinne" w:date="2021-10-27T14:58:00Z"/>
          <w:rFonts w:asciiTheme="minorHAnsi" w:eastAsiaTheme="minorEastAsia" w:hAnsiTheme="minorHAnsi" w:cstheme="minorBidi"/>
          <w:b w:val="0"/>
          <w:noProof/>
          <w:sz w:val="24"/>
          <w:szCs w:val="24"/>
          <w:lang w:eastAsia="en-GB"/>
        </w:rPr>
      </w:pPr>
      <w:del w:id="842" w:author="Ilkka Rinne" w:date="2021-10-27T14:58:00Z">
        <w:r w:rsidRPr="008F1D12" w:rsidDel="008F1D12">
          <w:rPr>
            <w:rPrChange w:id="843" w:author="Ilkka Rinne" w:date="2021-10-27T14:58:00Z">
              <w:rPr>
                <w:rStyle w:val="Lienhypertexte"/>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rPrChange w:id="844" w:author="Ilkka Rinne" w:date="2021-10-27T14:58:00Z">
              <w:rPr>
                <w:rStyle w:val="Lienhypertexte"/>
                <w:noProof/>
              </w:rPr>
            </w:rPrChange>
          </w:rPr>
          <w:delText>Sampler</w:delText>
        </w:r>
        <w:r w:rsidDel="008F1D12">
          <w:rPr>
            <w:noProof/>
            <w:webHidden/>
          </w:rPr>
          <w:tab/>
          <w:delText>122</w:delText>
        </w:r>
      </w:del>
    </w:p>
    <w:p w14:paraId="4D3BC43C" w14:textId="32E580DB" w:rsidR="00FD7B7C" w:rsidDel="008F1D12" w:rsidRDefault="00FD7B7C">
      <w:pPr>
        <w:pStyle w:val="TM2"/>
        <w:rPr>
          <w:del w:id="845" w:author="Ilkka Rinne" w:date="2021-10-27T14:58:00Z"/>
          <w:rFonts w:asciiTheme="minorHAnsi" w:eastAsiaTheme="minorEastAsia" w:hAnsiTheme="minorHAnsi" w:cstheme="minorBidi"/>
          <w:b w:val="0"/>
          <w:noProof/>
          <w:sz w:val="24"/>
          <w:szCs w:val="24"/>
          <w:lang w:eastAsia="en-GB"/>
        </w:rPr>
      </w:pPr>
      <w:del w:id="846" w:author="Ilkka Rinne" w:date="2021-10-27T14:58:00Z">
        <w:r w:rsidRPr="008F1D12" w:rsidDel="008F1D12">
          <w:rPr>
            <w:rPrChange w:id="847" w:author="Ilkka Rinne" w:date="2021-10-27T14:58:00Z">
              <w:rPr>
                <w:rStyle w:val="Lienhypertexte"/>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rPrChange w:id="848" w:author="Ilkka Rinne" w:date="2021-10-27T14:58:00Z">
              <w:rPr>
                <w:rStyle w:val="Lienhypertexte"/>
                <w:noProof/>
              </w:rPr>
            </w:rPrChange>
          </w:rPr>
          <w:delText>SampleCollection</w:delText>
        </w:r>
        <w:r w:rsidDel="008F1D12">
          <w:rPr>
            <w:noProof/>
            <w:webHidden/>
          </w:rPr>
          <w:tab/>
          <w:delText>124</w:delText>
        </w:r>
      </w:del>
    </w:p>
    <w:p w14:paraId="08E41588" w14:textId="67851E0D" w:rsidR="00FD7B7C" w:rsidDel="008F1D12" w:rsidRDefault="00FD7B7C">
      <w:pPr>
        <w:pStyle w:val="TM2"/>
        <w:rPr>
          <w:del w:id="849" w:author="Ilkka Rinne" w:date="2021-10-27T14:58:00Z"/>
          <w:rFonts w:asciiTheme="minorHAnsi" w:eastAsiaTheme="minorEastAsia" w:hAnsiTheme="minorHAnsi" w:cstheme="minorBidi"/>
          <w:b w:val="0"/>
          <w:noProof/>
          <w:sz w:val="24"/>
          <w:szCs w:val="24"/>
          <w:lang w:eastAsia="en-GB"/>
        </w:rPr>
      </w:pPr>
      <w:del w:id="850" w:author="Ilkka Rinne" w:date="2021-10-27T14:58:00Z">
        <w:r w:rsidRPr="008F1D12" w:rsidDel="008F1D12">
          <w:rPr>
            <w:rPrChange w:id="851" w:author="Ilkka Rinne" w:date="2021-10-27T14:58:00Z">
              <w:rPr>
                <w:rStyle w:val="Lienhypertexte"/>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rPrChange w:id="852" w:author="Ilkka Rinne" w:date="2021-10-27T14:58:00Z">
              <w:rPr>
                <w:rStyle w:val="Lienhypertexte"/>
                <w:noProof/>
              </w:rPr>
            </w:rPrChange>
          </w:rPr>
          <w:delText>PhysicalDimension</w:delText>
        </w:r>
        <w:r w:rsidDel="008F1D12">
          <w:rPr>
            <w:noProof/>
            <w:webHidden/>
          </w:rPr>
          <w:tab/>
          <w:delText>126</w:delText>
        </w:r>
      </w:del>
    </w:p>
    <w:p w14:paraId="311AACD1" w14:textId="070FEA0A" w:rsidR="00FD7B7C" w:rsidDel="008F1D12" w:rsidRDefault="00FD7B7C">
      <w:pPr>
        <w:pStyle w:val="TM2"/>
        <w:rPr>
          <w:del w:id="853" w:author="Ilkka Rinne" w:date="2021-10-27T14:58:00Z"/>
          <w:rFonts w:asciiTheme="minorHAnsi" w:eastAsiaTheme="minorEastAsia" w:hAnsiTheme="minorHAnsi" w:cstheme="minorBidi"/>
          <w:b w:val="0"/>
          <w:noProof/>
          <w:sz w:val="24"/>
          <w:szCs w:val="24"/>
          <w:lang w:eastAsia="en-GB"/>
        </w:rPr>
      </w:pPr>
      <w:del w:id="854" w:author="Ilkka Rinne" w:date="2021-10-27T14:58:00Z">
        <w:r w:rsidRPr="008F1D12" w:rsidDel="008F1D12">
          <w:rPr>
            <w:rPrChange w:id="855" w:author="Ilkka Rinne" w:date="2021-10-27T14:58:00Z">
              <w:rPr>
                <w:rStyle w:val="Lienhypertexte"/>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rPrChange w:id="856" w:author="Ilkka Rinne" w:date="2021-10-27T14:58:00Z">
              <w:rPr>
                <w:rStyle w:val="Lienhypertexte"/>
                <w:noProof/>
              </w:rPr>
            </w:rPrChange>
          </w:rPr>
          <w:delText>NamedLocation</w:delText>
        </w:r>
        <w:r w:rsidDel="008F1D12">
          <w:rPr>
            <w:noProof/>
            <w:webHidden/>
          </w:rPr>
          <w:tab/>
          <w:delText>127</w:delText>
        </w:r>
      </w:del>
    </w:p>
    <w:p w14:paraId="6764A06B" w14:textId="47D471AC" w:rsidR="00FD7B7C" w:rsidDel="008F1D12" w:rsidRDefault="00FD7B7C">
      <w:pPr>
        <w:pStyle w:val="TM2"/>
        <w:rPr>
          <w:del w:id="857" w:author="Ilkka Rinne" w:date="2021-10-27T14:58:00Z"/>
          <w:rFonts w:asciiTheme="minorHAnsi" w:eastAsiaTheme="minorEastAsia" w:hAnsiTheme="minorHAnsi" w:cstheme="minorBidi"/>
          <w:b w:val="0"/>
          <w:noProof/>
          <w:sz w:val="24"/>
          <w:szCs w:val="24"/>
          <w:lang w:eastAsia="en-GB"/>
        </w:rPr>
      </w:pPr>
      <w:del w:id="858" w:author="Ilkka Rinne" w:date="2021-10-27T14:58:00Z">
        <w:r w:rsidRPr="008F1D12" w:rsidDel="008F1D12">
          <w:rPr>
            <w:rPrChange w:id="859" w:author="Ilkka Rinne" w:date="2021-10-27T14:58:00Z">
              <w:rPr>
                <w:rStyle w:val="Lienhypertexte"/>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rPrChange w:id="860" w:author="Ilkka Rinne" w:date="2021-10-27T14:58:00Z">
              <w:rPr>
                <w:rStyle w:val="Lienhypertexte"/>
                <w:noProof/>
              </w:rPr>
            </w:rPrChange>
          </w:rPr>
          <w:delText>StatisticalClassification</w:delText>
        </w:r>
        <w:r w:rsidDel="008F1D12">
          <w:rPr>
            <w:noProof/>
            <w:webHidden/>
          </w:rPr>
          <w:tab/>
          <w:delText>129</w:delText>
        </w:r>
      </w:del>
    </w:p>
    <w:p w14:paraId="1A6B288D" w14:textId="7B99C6F3" w:rsidR="00FD7B7C" w:rsidDel="008F1D12" w:rsidRDefault="00FD7B7C">
      <w:pPr>
        <w:pStyle w:val="TM1"/>
        <w:rPr>
          <w:del w:id="861" w:author="Ilkka Rinne" w:date="2021-10-27T14:58:00Z"/>
          <w:rFonts w:asciiTheme="minorHAnsi" w:eastAsiaTheme="minorEastAsia" w:hAnsiTheme="minorHAnsi" w:cstheme="minorBidi"/>
          <w:b w:val="0"/>
          <w:noProof/>
          <w:sz w:val="24"/>
          <w:szCs w:val="24"/>
          <w:lang w:eastAsia="en-GB"/>
        </w:rPr>
      </w:pPr>
      <w:del w:id="862" w:author="Ilkka Rinne" w:date="2021-10-27T14:58:00Z">
        <w:r w:rsidRPr="008F1D12" w:rsidDel="008F1D12">
          <w:rPr>
            <w:rPrChange w:id="863" w:author="Ilkka Rinne" w:date="2021-10-27T14:58:00Z">
              <w:rPr>
                <w:rStyle w:val="Lienhypertexte"/>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M1"/>
        <w:rPr>
          <w:del w:id="864" w:author="Ilkka Rinne" w:date="2021-10-27T14:58:00Z"/>
          <w:rFonts w:asciiTheme="minorHAnsi" w:eastAsiaTheme="minorEastAsia" w:hAnsiTheme="minorHAnsi" w:cstheme="minorBidi"/>
          <w:b w:val="0"/>
          <w:noProof/>
          <w:sz w:val="24"/>
          <w:szCs w:val="24"/>
          <w:lang w:eastAsia="en-GB"/>
        </w:rPr>
      </w:pPr>
      <w:del w:id="865" w:author="Ilkka Rinne" w:date="2021-10-27T14:58:00Z">
        <w:r w:rsidRPr="008F1D12" w:rsidDel="008F1D12">
          <w:rPr>
            <w:rPrChange w:id="866" w:author="Ilkka Rinne" w:date="2021-10-27T14:58:00Z">
              <w:rPr>
                <w:rStyle w:val="Lienhypertexte"/>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rPrChange w:id="867" w:author="Ilkka Rinne" w:date="2021-10-27T14:58:00Z">
              <w:rPr>
                <w:rStyle w:val="Lienhypertexte"/>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M1"/>
        <w:rPr>
          <w:del w:id="868" w:author="Ilkka Rinne" w:date="2021-10-27T14:58:00Z"/>
          <w:rFonts w:asciiTheme="minorHAnsi" w:eastAsiaTheme="minorEastAsia" w:hAnsiTheme="minorHAnsi" w:cstheme="minorBidi"/>
          <w:b w:val="0"/>
          <w:noProof/>
          <w:sz w:val="24"/>
          <w:szCs w:val="24"/>
          <w:lang w:eastAsia="en-GB"/>
        </w:rPr>
      </w:pPr>
      <w:del w:id="869" w:author="Ilkka Rinne" w:date="2021-10-27T14:58:00Z">
        <w:r w:rsidRPr="008F1D12" w:rsidDel="008F1D12">
          <w:rPr>
            <w:rPrChange w:id="870" w:author="Ilkka Rinne" w:date="2021-10-27T14:58:00Z">
              <w:rPr>
                <w:rStyle w:val="Lienhypertexte"/>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rPrChange w:id="871" w:author="Ilkka Rinne" w:date="2021-10-27T14:58:00Z">
              <w:rPr>
                <w:rStyle w:val="Lienhypertexte"/>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M1"/>
        <w:rPr>
          <w:del w:id="872" w:author="Ilkka Rinne" w:date="2021-10-27T14:58:00Z"/>
          <w:rFonts w:asciiTheme="minorHAnsi" w:eastAsiaTheme="minorEastAsia" w:hAnsiTheme="minorHAnsi" w:cstheme="minorBidi"/>
          <w:b w:val="0"/>
          <w:noProof/>
          <w:sz w:val="24"/>
          <w:szCs w:val="24"/>
          <w:lang w:eastAsia="en-GB"/>
        </w:rPr>
      </w:pPr>
      <w:del w:id="873" w:author="Ilkka Rinne" w:date="2021-10-27T14:58:00Z">
        <w:r w:rsidRPr="008F1D12" w:rsidDel="008F1D12">
          <w:rPr>
            <w:rPrChange w:id="874" w:author="Ilkka Rinne" w:date="2021-10-27T14:58:00Z">
              <w:rPr>
                <w:rStyle w:val="Lienhypertexte"/>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rPrChange w:id="875" w:author="Ilkka Rinne" w:date="2021-10-27T14:58:00Z">
              <w:rPr>
                <w:rStyle w:val="Lienhypertexte"/>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M1"/>
        <w:rPr>
          <w:del w:id="876" w:author="Ilkka Rinne" w:date="2021-10-27T14:58:00Z"/>
          <w:rFonts w:asciiTheme="minorHAnsi" w:eastAsiaTheme="minorEastAsia" w:hAnsiTheme="minorHAnsi" w:cstheme="minorBidi"/>
          <w:b w:val="0"/>
          <w:noProof/>
          <w:sz w:val="24"/>
          <w:szCs w:val="24"/>
          <w:lang w:eastAsia="en-GB"/>
        </w:rPr>
      </w:pPr>
      <w:del w:id="877" w:author="Ilkka Rinne" w:date="2021-10-27T14:58:00Z">
        <w:r w:rsidRPr="008F1D12" w:rsidDel="008F1D12">
          <w:rPr>
            <w:rPrChange w:id="878" w:author="Ilkka Rinne" w:date="2021-10-27T14:58:00Z">
              <w:rPr>
                <w:rStyle w:val="Lienhypertexte"/>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rPrChange w:id="879" w:author="Ilkka Rinne" w:date="2021-10-27T14:58:00Z">
              <w:rPr>
                <w:rStyle w:val="Lienhypertexte"/>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M1"/>
        <w:rPr>
          <w:del w:id="880" w:author="Ilkka Rinne" w:date="2021-10-27T14:58:00Z"/>
          <w:rFonts w:asciiTheme="minorHAnsi" w:eastAsiaTheme="minorEastAsia" w:hAnsiTheme="minorHAnsi" w:cstheme="minorBidi"/>
          <w:b w:val="0"/>
          <w:noProof/>
          <w:sz w:val="24"/>
          <w:szCs w:val="24"/>
          <w:lang w:eastAsia="en-GB"/>
        </w:rPr>
      </w:pPr>
      <w:del w:id="881" w:author="Ilkka Rinne" w:date="2021-10-27T14:58:00Z">
        <w:r w:rsidRPr="008F1D12" w:rsidDel="008F1D12">
          <w:rPr>
            <w:rPrChange w:id="882" w:author="Ilkka Rinne" w:date="2021-10-27T14:58:00Z">
              <w:rPr>
                <w:rStyle w:val="Lienhypertexte"/>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rPrChange w:id="883" w:author="Ilkka Rinne" w:date="2021-10-27T14:58:00Z">
              <w:rPr>
                <w:rStyle w:val="Lienhypertexte"/>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M1"/>
        <w:rPr>
          <w:del w:id="884" w:author="Ilkka Rinne" w:date="2021-10-27T14:58:00Z"/>
          <w:rFonts w:asciiTheme="minorHAnsi" w:eastAsiaTheme="minorEastAsia" w:hAnsiTheme="minorHAnsi" w:cstheme="minorBidi"/>
          <w:b w:val="0"/>
          <w:noProof/>
          <w:sz w:val="24"/>
          <w:szCs w:val="24"/>
          <w:lang w:eastAsia="en-GB"/>
        </w:rPr>
      </w:pPr>
      <w:del w:id="885" w:author="Ilkka Rinne" w:date="2021-10-27T14:58:00Z">
        <w:r w:rsidRPr="008F1D12" w:rsidDel="008F1D12">
          <w:rPr>
            <w:rPrChange w:id="886" w:author="Ilkka Rinne" w:date="2021-10-27T14:58:00Z">
              <w:rPr>
                <w:rStyle w:val="Lienhypertexte"/>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rPrChange w:id="887" w:author="Ilkka Rinne" w:date="2021-10-27T14:58:00Z">
              <w:rPr>
                <w:rStyle w:val="Lienhypertexte"/>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M1"/>
        <w:rPr>
          <w:del w:id="888" w:author="Ilkka Rinne" w:date="2021-10-27T14:58:00Z"/>
          <w:rFonts w:asciiTheme="minorHAnsi" w:eastAsiaTheme="minorEastAsia" w:hAnsiTheme="minorHAnsi" w:cstheme="minorBidi"/>
          <w:b w:val="0"/>
          <w:noProof/>
          <w:sz w:val="24"/>
          <w:szCs w:val="24"/>
          <w:lang w:eastAsia="en-GB"/>
        </w:rPr>
      </w:pPr>
      <w:del w:id="889" w:author="Ilkka Rinne" w:date="2021-10-27T14:58:00Z">
        <w:r w:rsidRPr="008F1D12" w:rsidDel="008F1D12">
          <w:rPr>
            <w:rPrChange w:id="890" w:author="Ilkka Rinne" w:date="2021-10-27T14:58:00Z">
              <w:rPr>
                <w:rStyle w:val="Lienhypertexte"/>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M1"/>
        <w:rPr>
          <w:del w:id="891" w:author="Ilkka Rinne" w:date="2021-10-27T14:58:00Z"/>
          <w:rFonts w:asciiTheme="minorHAnsi" w:eastAsiaTheme="minorEastAsia" w:hAnsiTheme="minorHAnsi" w:cstheme="minorBidi"/>
          <w:b w:val="0"/>
          <w:noProof/>
          <w:sz w:val="24"/>
          <w:szCs w:val="24"/>
          <w:lang w:eastAsia="en-GB"/>
        </w:rPr>
      </w:pPr>
      <w:del w:id="892" w:author="Ilkka Rinne" w:date="2021-10-27T14:58:00Z">
        <w:r w:rsidRPr="008F1D12" w:rsidDel="008F1D12">
          <w:rPr>
            <w:rPrChange w:id="893" w:author="Ilkka Rinne" w:date="2021-10-27T14:58:00Z">
              <w:rPr>
                <w:rStyle w:val="Lienhypertexte"/>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rPrChange w:id="894" w:author="Ilkka Rinne" w:date="2021-10-27T14:58:00Z">
              <w:rPr>
                <w:rStyle w:val="Lienhypertexte"/>
                <w:noProof/>
              </w:rPr>
            </w:rPrChange>
          </w:rPr>
          <w:delText>Introduction</w:delText>
        </w:r>
        <w:r w:rsidDel="008F1D12">
          <w:rPr>
            <w:noProof/>
            <w:webHidden/>
          </w:rPr>
          <w:tab/>
          <w:delText>146</w:delText>
        </w:r>
      </w:del>
    </w:p>
    <w:p w14:paraId="06E5F380" w14:textId="6CC973CC" w:rsidR="00FD7B7C" w:rsidDel="008F1D12" w:rsidRDefault="00FD7B7C">
      <w:pPr>
        <w:pStyle w:val="TM1"/>
        <w:rPr>
          <w:del w:id="895" w:author="Ilkka Rinne" w:date="2021-10-27T14:58:00Z"/>
          <w:rFonts w:asciiTheme="minorHAnsi" w:eastAsiaTheme="minorEastAsia" w:hAnsiTheme="minorHAnsi" w:cstheme="minorBidi"/>
          <w:b w:val="0"/>
          <w:noProof/>
          <w:sz w:val="24"/>
          <w:szCs w:val="24"/>
          <w:lang w:eastAsia="en-GB"/>
        </w:rPr>
      </w:pPr>
      <w:del w:id="896" w:author="Ilkka Rinne" w:date="2021-10-27T14:58:00Z">
        <w:r w:rsidRPr="008F1D12" w:rsidDel="008F1D12">
          <w:rPr>
            <w:rPrChange w:id="897" w:author="Ilkka Rinne" w:date="2021-10-27T14:58:00Z">
              <w:rPr>
                <w:rStyle w:val="Lienhypertexte"/>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rPrChange w:id="898" w:author="Ilkka Rinne" w:date="2021-10-27T14:58:00Z">
              <w:rPr>
                <w:rStyle w:val="Lienhypertexte"/>
                <w:noProof/>
              </w:rPr>
            </w:rPrChange>
          </w:rPr>
          <w:delText>Earth Observations (EO)</w:delText>
        </w:r>
        <w:r w:rsidDel="008F1D12">
          <w:rPr>
            <w:noProof/>
            <w:webHidden/>
          </w:rPr>
          <w:tab/>
          <w:delText>146</w:delText>
        </w:r>
      </w:del>
    </w:p>
    <w:p w14:paraId="3EBB277A" w14:textId="2FD6682B" w:rsidR="00FD7B7C" w:rsidDel="008F1D12" w:rsidRDefault="00FD7B7C">
      <w:pPr>
        <w:pStyle w:val="TM1"/>
        <w:rPr>
          <w:del w:id="899" w:author="Ilkka Rinne" w:date="2021-10-27T14:58:00Z"/>
          <w:rFonts w:asciiTheme="minorHAnsi" w:eastAsiaTheme="minorEastAsia" w:hAnsiTheme="minorHAnsi" w:cstheme="minorBidi"/>
          <w:b w:val="0"/>
          <w:noProof/>
          <w:sz w:val="24"/>
          <w:szCs w:val="24"/>
          <w:lang w:eastAsia="en-GB"/>
        </w:rPr>
      </w:pPr>
      <w:del w:id="900" w:author="Ilkka Rinne" w:date="2021-10-27T14:58:00Z">
        <w:r w:rsidRPr="008F1D12" w:rsidDel="008F1D12">
          <w:rPr>
            <w:rPrChange w:id="901" w:author="Ilkka Rinne" w:date="2021-10-27T14:58:00Z">
              <w:rPr>
                <w:rStyle w:val="Lienhypertexte"/>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rPrChange w:id="902" w:author="Ilkka Rinne" w:date="2021-10-27T14:58:00Z">
              <w:rPr>
                <w:rStyle w:val="Lienhypertexte"/>
                <w:noProof/>
              </w:rPr>
            </w:rPrChange>
          </w:rPr>
          <w:delText>Metrology</w:delText>
        </w:r>
        <w:r w:rsidDel="008F1D12">
          <w:rPr>
            <w:noProof/>
            <w:webHidden/>
          </w:rPr>
          <w:tab/>
          <w:delText>147</w:delText>
        </w:r>
      </w:del>
    </w:p>
    <w:p w14:paraId="2CE65315" w14:textId="384CC332" w:rsidR="00FD7B7C" w:rsidDel="008F1D12" w:rsidRDefault="00FD7B7C">
      <w:pPr>
        <w:pStyle w:val="TM1"/>
        <w:rPr>
          <w:del w:id="903" w:author="Ilkka Rinne" w:date="2021-10-27T14:58:00Z"/>
          <w:rFonts w:asciiTheme="minorHAnsi" w:eastAsiaTheme="minorEastAsia" w:hAnsiTheme="minorHAnsi" w:cstheme="minorBidi"/>
          <w:b w:val="0"/>
          <w:noProof/>
          <w:sz w:val="24"/>
          <w:szCs w:val="24"/>
          <w:lang w:eastAsia="en-GB"/>
        </w:rPr>
      </w:pPr>
      <w:del w:id="904" w:author="Ilkka Rinne" w:date="2021-10-27T14:58:00Z">
        <w:r w:rsidRPr="008F1D12" w:rsidDel="008F1D12">
          <w:rPr>
            <w:rPrChange w:id="905" w:author="Ilkka Rinne" w:date="2021-10-27T14:58:00Z">
              <w:rPr>
                <w:rStyle w:val="Lienhypertexte"/>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rPrChange w:id="906" w:author="Ilkka Rinne" w:date="2021-10-27T14:58:00Z">
              <w:rPr>
                <w:rStyle w:val="Lienhypertexte"/>
                <w:noProof/>
              </w:rPr>
            </w:rPrChange>
          </w:rPr>
          <w:delText>Earth science simulations</w:delText>
        </w:r>
        <w:r w:rsidDel="008F1D12">
          <w:rPr>
            <w:noProof/>
            <w:webHidden/>
          </w:rPr>
          <w:tab/>
          <w:delText>147</w:delText>
        </w:r>
      </w:del>
    </w:p>
    <w:p w14:paraId="1B0E055A" w14:textId="2F3DE434" w:rsidR="00FD7B7C" w:rsidDel="008F1D12" w:rsidRDefault="00FD7B7C">
      <w:pPr>
        <w:pStyle w:val="TM1"/>
        <w:rPr>
          <w:del w:id="907" w:author="Ilkka Rinne" w:date="2021-10-27T14:58:00Z"/>
          <w:rFonts w:asciiTheme="minorHAnsi" w:eastAsiaTheme="minorEastAsia" w:hAnsiTheme="minorHAnsi" w:cstheme="minorBidi"/>
          <w:b w:val="0"/>
          <w:noProof/>
          <w:sz w:val="24"/>
          <w:szCs w:val="24"/>
          <w:lang w:eastAsia="en-GB"/>
        </w:rPr>
      </w:pPr>
      <w:del w:id="908" w:author="Ilkka Rinne" w:date="2021-10-27T14:58:00Z">
        <w:r w:rsidRPr="008F1D12" w:rsidDel="008F1D12">
          <w:rPr>
            <w:rPrChange w:id="909" w:author="Ilkka Rinne" w:date="2021-10-27T14:58:00Z">
              <w:rPr>
                <w:rStyle w:val="Lienhypertexte"/>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rPrChange w:id="910" w:author="Ilkka Rinne" w:date="2021-10-27T14:58:00Z">
              <w:rPr>
                <w:rStyle w:val="Lienhypertexte"/>
                <w:noProof/>
              </w:rPr>
            </w:rPrChange>
          </w:rPr>
          <w:delText>Assay/Chemistry</w:delText>
        </w:r>
        <w:r w:rsidDel="008F1D12">
          <w:rPr>
            <w:noProof/>
            <w:webHidden/>
          </w:rPr>
          <w:tab/>
          <w:delText>147</w:delText>
        </w:r>
      </w:del>
    </w:p>
    <w:p w14:paraId="03F0146E" w14:textId="07F5B7F6" w:rsidR="00FD7B7C" w:rsidDel="008F1D12" w:rsidRDefault="00FD7B7C">
      <w:pPr>
        <w:pStyle w:val="TM1"/>
        <w:rPr>
          <w:del w:id="911" w:author="Ilkka Rinne" w:date="2021-10-27T14:58:00Z"/>
          <w:rFonts w:asciiTheme="minorHAnsi" w:eastAsiaTheme="minorEastAsia" w:hAnsiTheme="minorHAnsi" w:cstheme="minorBidi"/>
          <w:b w:val="0"/>
          <w:noProof/>
          <w:sz w:val="24"/>
          <w:szCs w:val="24"/>
          <w:lang w:eastAsia="en-GB"/>
        </w:rPr>
      </w:pPr>
      <w:del w:id="912" w:author="Ilkka Rinne" w:date="2021-10-27T14:58:00Z">
        <w:r w:rsidRPr="008F1D12" w:rsidDel="008F1D12">
          <w:rPr>
            <w:rPrChange w:id="913" w:author="Ilkka Rinne" w:date="2021-10-27T14:58:00Z">
              <w:rPr>
                <w:rStyle w:val="Lienhypertexte"/>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rPrChange w:id="914" w:author="Ilkka Rinne" w:date="2021-10-27T14:58:00Z">
              <w:rPr>
                <w:rStyle w:val="Lienhypertexte"/>
                <w:noProof/>
              </w:rPr>
            </w:rPrChange>
          </w:rPr>
          <w:delText>Geology field observations</w:delText>
        </w:r>
        <w:r w:rsidDel="008F1D12">
          <w:rPr>
            <w:noProof/>
            <w:webHidden/>
          </w:rPr>
          <w:tab/>
          <w:delText>148</w:delText>
        </w:r>
      </w:del>
    </w:p>
    <w:p w14:paraId="2C4C856C" w14:textId="2F949A79" w:rsidR="00FD7B7C" w:rsidDel="008F1D12" w:rsidRDefault="00FD7B7C">
      <w:pPr>
        <w:pStyle w:val="TM1"/>
        <w:rPr>
          <w:del w:id="915" w:author="Ilkka Rinne" w:date="2021-10-27T14:58:00Z"/>
          <w:rFonts w:asciiTheme="minorHAnsi" w:eastAsiaTheme="minorEastAsia" w:hAnsiTheme="minorHAnsi" w:cstheme="minorBidi"/>
          <w:b w:val="0"/>
          <w:noProof/>
          <w:sz w:val="24"/>
          <w:szCs w:val="24"/>
          <w:lang w:eastAsia="en-GB"/>
        </w:rPr>
      </w:pPr>
      <w:del w:id="916" w:author="Ilkka Rinne" w:date="2021-10-27T14:58:00Z">
        <w:r w:rsidRPr="008F1D12" w:rsidDel="008F1D12">
          <w:rPr>
            <w:rPrChange w:id="917" w:author="Ilkka Rinne" w:date="2021-10-27T14:58:00Z">
              <w:rPr>
                <w:rStyle w:val="Lienhypertexte"/>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rPrChange w:id="918" w:author="Ilkka Rinne" w:date="2021-10-27T14:58:00Z">
              <w:rPr>
                <w:rStyle w:val="Lienhypertexte"/>
                <w:noProof/>
              </w:rPr>
            </w:rPrChange>
          </w:rPr>
          <w:delText>Geotechnics observations</w:delText>
        </w:r>
        <w:r w:rsidDel="008F1D12">
          <w:rPr>
            <w:noProof/>
            <w:webHidden/>
          </w:rPr>
          <w:tab/>
          <w:delText>149</w:delText>
        </w:r>
      </w:del>
    </w:p>
    <w:p w14:paraId="0EA74253" w14:textId="061C7639" w:rsidR="00FD7B7C" w:rsidDel="008F1D12" w:rsidRDefault="00FD7B7C">
      <w:pPr>
        <w:pStyle w:val="TM1"/>
        <w:rPr>
          <w:del w:id="919" w:author="Ilkka Rinne" w:date="2021-10-27T14:58:00Z"/>
          <w:rFonts w:asciiTheme="minorHAnsi" w:eastAsiaTheme="minorEastAsia" w:hAnsiTheme="minorHAnsi" w:cstheme="minorBidi"/>
          <w:b w:val="0"/>
          <w:noProof/>
          <w:sz w:val="24"/>
          <w:szCs w:val="24"/>
          <w:lang w:eastAsia="en-GB"/>
        </w:rPr>
      </w:pPr>
      <w:del w:id="920" w:author="Ilkka Rinne" w:date="2021-10-27T14:58:00Z">
        <w:r w:rsidRPr="008F1D12" w:rsidDel="008F1D12">
          <w:rPr>
            <w:rPrChange w:id="921" w:author="Ilkka Rinne" w:date="2021-10-27T14:58:00Z">
              <w:rPr>
                <w:rStyle w:val="Lienhypertexte"/>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rPrChange w:id="922" w:author="Ilkka Rinne" w:date="2021-10-27T14:58:00Z">
              <w:rPr>
                <w:rStyle w:val="Lienhypertexte"/>
                <w:noProof/>
              </w:rPr>
            </w:rPrChange>
          </w:rPr>
          <w:delText>Water quality observations</w:delText>
        </w:r>
        <w:r w:rsidDel="008F1D12">
          <w:rPr>
            <w:noProof/>
            <w:webHidden/>
          </w:rPr>
          <w:tab/>
          <w:delText>150</w:delText>
        </w:r>
      </w:del>
    </w:p>
    <w:p w14:paraId="41A82592" w14:textId="05DE207C" w:rsidR="00FD7B7C" w:rsidDel="008F1D12" w:rsidRDefault="00FD7B7C">
      <w:pPr>
        <w:pStyle w:val="TM1"/>
        <w:rPr>
          <w:del w:id="923" w:author="Ilkka Rinne" w:date="2021-10-27T14:58:00Z"/>
          <w:rFonts w:asciiTheme="minorHAnsi" w:eastAsiaTheme="minorEastAsia" w:hAnsiTheme="minorHAnsi" w:cstheme="minorBidi"/>
          <w:b w:val="0"/>
          <w:noProof/>
          <w:sz w:val="24"/>
          <w:szCs w:val="24"/>
          <w:lang w:eastAsia="en-GB"/>
        </w:rPr>
      </w:pPr>
      <w:del w:id="924" w:author="Ilkka Rinne" w:date="2021-10-27T14:58:00Z">
        <w:r w:rsidRPr="008F1D12" w:rsidDel="008F1D12">
          <w:rPr>
            <w:rPrChange w:id="925" w:author="Ilkka Rinne" w:date="2021-10-27T14:58:00Z">
              <w:rPr>
                <w:rStyle w:val="Lienhypertexte"/>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rPrChange w:id="926" w:author="Ilkka Rinne" w:date="2021-10-27T14:58:00Z">
              <w:rPr>
                <w:rStyle w:val="Lienhypertexte"/>
                <w:noProof/>
              </w:rPr>
            </w:rPrChange>
          </w:rPr>
          <w:delText>Soil quality observations</w:delText>
        </w:r>
        <w:r w:rsidDel="008F1D12">
          <w:rPr>
            <w:noProof/>
            <w:webHidden/>
          </w:rPr>
          <w:tab/>
          <w:delText>151</w:delText>
        </w:r>
      </w:del>
    </w:p>
    <w:p w14:paraId="6AB62D73" w14:textId="7569A3B8" w:rsidR="00FD7B7C" w:rsidDel="008F1D12" w:rsidRDefault="00FD7B7C">
      <w:pPr>
        <w:pStyle w:val="TM1"/>
        <w:rPr>
          <w:del w:id="927" w:author="Ilkka Rinne" w:date="2021-10-27T14:58:00Z"/>
          <w:rFonts w:asciiTheme="minorHAnsi" w:eastAsiaTheme="minorEastAsia" w:hAnsiTheme="minorHAnsi" w:cstheme="minorBidi"/>
          <w:b w:val="0"/>
          <w:noProof/>
          <w:sz w:val="24"/>
          <w:szCs w:val="24"/>
          <w:lang w:eastAsia="en-GB"/>
        </w:rPr>
      </w:pPr>
      <w:del w:id="928" w:author="Ilkka Rinne" w:date="2021-10-27T14:58:00Z">
        <w:r w:rsidRPr="008F1D12" w:rsidDel="008F1D12">
          <w:rPr>
            <w:rPrChange w:id="929" w:author="Ilkka Rinne" w:date="2021-10-27T14:58:00Z">
              <w:rPr>
                <w:rStyle w:val="Lienhypertexte"/>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M1"/>
        <w:rPr>
          <w:del w:id="930" w:author="Ilkka Rinne" w:date="2021-10-27T14:58:00Z"/>
          <w:rFonts w:asciiTheme="minorHAnsi" w:eastAsiaTheme="minorEastAsia" w:hAnsiTheme="minorHAnsi" w:cstheme="minorBidi"/>
          <w:b w:val="0"/>
          <w:noProof/>
          <w:sz w:val="24"/>
          <w:szCs w:val="24"/>
          <w:lang w:eastAsia="en-GB"/>
        </w:rPr>
      </w:pPr>
      <w:del w:id="931" w:author="Ilkka Rinne" w:date="2021-10-27T14:58:00Z">
        <w:r w:rsidRPr="008F1D12" w:rsidDel="008F1D12">
          <w:rPr>
            <w:rPrChange w:id="932" w:author="Ilkka Rinne" w:date="2021-10-27T14:58:00Z">
              <w:rPr>
                <w:rStyle w:val="Lienhypertexte"/>
                <w:noProof/>
              </w:rPr>
            </w:rPrChange>
          </w:rPr>
          <w:lastRenderedPageBreak/>
          <w:delText>C.1</w:delText>
        </w:r>
        <w:r w:rsidDel="008F1D12">
          <w:rPr>
            <w:rFonts w:asciiTheme="minorHAnsi" w:eastAsiaTheme="minorEastAsia" w:hAnsiTheme="minorHAnsi" w:cstheme="minorBidi"/>
            <w:b w:val="0"/>
            <w:noProof/>
            <w:sz w:val="24"/>
            <w:szCs w:val="24"/>
            <w:lang w:eastAsia="en-GB"/>
          </w:rPr>
          <w:tab/>
        </w:r>
        <w:r w:rsidRPr="008F1D12" w:rsidDel="008F1D12">
          <w:rPr>
            <w:rPrChange w:id="933" w:author="Ilkka Rinne" w:date="2021-10-27T14:58:00Z">
              <w:rPr>
                <w:rStyle w:val="Lienhypertexte"/>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M1"/>
        <w:rPr>
          <w:del w:id="934" w:author="Ilkka Rinne" w:date="2021-10-27T14:58:00Z"/>
          <w:rFonts w:asciiTheme="minorHAnsi" w:eastAsiaTheme="minorEastAsia" w:hAnsiTheme="minorHAnsi" w:cstheme="minorBidi"/>
          <w:b w:val="0"/>
          <w:noProof/>
          <w:sz w:val="24"/>
          <w:szCs w:val="24"/>
          <w:lang w:eastAsia="en-GB"/>
        </w:rPr>
      </w:pPr>
      <w:del w:id="935" w:author="Ilkka Rinne" w:date="2021-10-27T14:58:00Z">
        <w:r w:rsidRPr="008F1D12" w:rsidDel="008F1D12">
          <w:rPr>
            <w:rPrChange w:id="936" w:author="Ilkka Rinne" w:date="2021-10-27T14:58:00Z">
              <w:rPr>
                <w:rStyle w:val="Lienhypertexte"/>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rPrChange w:id="937" w:author="Ilkka Rinne" w:date="2021-10-27T14:58:00Z">
              <w:rPr>
                <w:rStyle w:val="Lienhypertexte"/>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M1"/>
        <w:rPr>
          <w:del w:id="938" w:author="Ilkka Rinne" w:date="2021-10-27T14:58:00Z"/>
          <w:rFonts w:asciiTheme="minorHAnsi" w:eastAsiaTheme="minorEastAsia" w:hAnsiTheme="minorHAnsi" w:cstheme="minorBidi"/>
          <w:b w:val="0"/>
          <w:noProof/>
          <w:sz w:val="24"/>
          <w:szCs w:val="24"/>
          <w:lang w:eastAsia="en-GB"/>
        </w:rPr>
      </w:pPr>
      <w:del w:id="939" w:author="Ilkka Rinne" w:date="2021-10-27T14:58:00Z">
        <w:r w:rsidRPr="008F1D12" w:rsidDel="008F1D12">
          <w:rPr>
            <w:rPrChange w:id="940" w:author="Ilkka Rinne" w:date="2021-10-27T14:58:00Z">
              <w:rPr>
                <w:rStyle w:val="Lienhypertexte"/>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rPrChange w:id="941" w:author="Ilkka Rinne" w:date="2021-10-27T14:58:00Z">
              <w:rPr>
                <w:rStyle w:val="Lienhypertexte"/>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M1"/>
        <w:rPr>
          <w:del w:id="942" w:author="Ilkka Rinne" w:date="2021-10-27T14:58:00Z"/>
          <w:rFonts w:asciiTheme="minorHAnsi" w:eastAsiaTheme="minorEastAsia" w:hAnsiTheme="minorHAnsi" w:cstheme="minorBidi"/>
          <w:b w:val="0"/>
          <w:noProof/>
          <w:sz w:val="24"/>
          <w:szCs w:val="24"/>
          <w:lang w:eastAsia="en-GB"/>
        </w:rPr>
      </w:pPr>
      <w:del w:id="943" w:author="Ilkka Rinne" w:date="2021-10-27T14:58:00Z">
        <w:r w:rsidRPr="008F1D12" w:rsidDel="008F1D12">
          <w:rPr>
            <w:rPrChange w:id="944" w:author="Ilkka Rinne" w:date="2021-10-27T14:58:00Z">
              <w:rPr>
                <w:rStyle w:val="Lienhypertexte"/>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rPrChange w:id="945" w:author="Ilkka Rinne" w:date="2021-10-27T14:58:00Z">
              <w:rPr>
                <w:rStyle w:val="Lienhypertexte"/>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M1"/>
        <w:rPr>
          <w:del w:id="946" w:author="Ilkka Rinne" w:date="2021-10-27T14:58:00Z"/>
          <w:rFonts w:asciiTheme="minorHAnsi" w:eastAsiaTheme="minorEastAsia" w:hAnsiTheme="minorHAnsi" w:cstheme="minorBidi"/>
          <w:b w:val="0"/>
          <w:noProof/>
          <w:sz w:val="24"/>
          <w:szCs w:val="24"/>
          <w:lang w:eastAsia="en-GB"/>
        </w:rPr>
      </w:pPr>
      <w:del w:id="947" w:author="Ilkka Rinne" w:date="2021-10-27T14:58:00Z">
        <w:r w:rsidRPr="008F1D12" w:rsidDel="008F1D12">
          <w:rPr>
            <w:rPrChange w:id="948" w:author="Ilkka Rinne" w:date="2021-10-27T14:58:00Z">
              <w:rPr>
                <w:rStyle w:val="Lienhypertexte"/>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rPrChange w:id="949" w:author="Ilkka Rinne" w:date="2021-10-27T14:58:00Z">
              <w:rPr>
                <w:rStyle w:val="Lienhypertexte"/>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M1"/>
        <w:rPr>
          <w:del w:id="950" w:author="Ilkka Rinne" w:date="2021-10-27T14:58:00Z"/>
          <w:rFonts w:asciiTheme="minorHAnsi" w:eastAsiaTheme="minorEastAsia" w:hAnsiTheme="minorHAnsi" w:cstheme="minorBidi"/>
          <w:b w:val="0"/>
          <w:noProof/>
          <w:sz w:val="24"/>
          <w:szCs w:val="24"/>
          <w:lang w:eastAsia="en-GB"/>
        </w:rPr>
      </w:pPr>
      <w:del w:id="951" w:author="Ilkka Rinne" w:date="2021-10-27T14:58:00Z">
        <w:r w:rsidRPr="008F1D12" w:rsidDel="008F1D12">
          <w:rPr>
            <w:rPrChange w:id="952" w:author="Ilkka Rinne" w:date="2021-10-27T14:58:00Z">
              <w:rPr>
                <w:rStyle w:val="Lienhypertexte"/>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rPrChange w:id="953" w:author="Ilkka Rinne" w:date="2021-10-27T14:58:00Z">
              <w:rPr>
                <w:rStyle w:val="Lienhypertexte"/>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M1"/>
        <w:rPr>
          <w:del w:id="954" w:author="Ilkka Rinne" w:date="2021-10-27T14:58:00Z"/>
          <w:rFonts w:asciiTheme="minorHAnsi" w:eastAsiaTheme="minorEastAsia" w:hAnsiTheme="minorHAnsi" w:cstheme="minorBidi"/>
          <w:b w:val="0"/>
          <w:noProof/>
          <w:sz w:val="24"/>
          <w:szCs w:val="24"/>
          <w:lang w:eastAsia="en-GB"/>
        </w:rPr>
      </w:pPr>
      <w:del w:id="955" w:author="Ilkka Rinne" w:date="2021-10-27T14:58:00Z">
        <w:r w:rsidRPr="008F1D12" w:rsidDel="008F1D12">
          <w:rPr>
            <w:rPrChange w:id="956" w:author="Ilkka Rinne" w:date="2021-10-27T14:58:00Z">
              <w:rPr>
                <w:rStyle w:val="Lienhypertexte"/>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rPrChange w:id="957" w:author="Ilkka Rinne" w:date="2021-10-27T14:58:00Z">
              <w:rPr>
                <w:rStyle w:val="Lienhypertexte"/>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M1"/>
        <w:rPr>
          <w:del w:id="958" w:author="Ilkka Rinne" w:date="2021-10-27T14:58:00Z"/>
          <w:rFonts w:asciiTheme="minorHAnsi" w:eastAsiaTheme="minorEastAsia" w:hAnsiTheme="minorHAnsi" w:cstheme="minorBidi"/>
          <w:b w:val="0"/>
          <w:noProof/>
          <w:sz w:val="24"/>
          <w:szCs w:val="24"/>
          <w:lang w:eastAsia="en-GB"/>
        </w:rPr>
      </w:pPr>
      <w:del w:id="959" w:author="Ilkka Rinne" w:date="2021-10-27T14:58:00Z">
        <w:r w:rsidRPr="008F1D12" w:rsidDel="008F1D12">
          <w:rPr>
            <w:rPrChange w:id="960" w:author="Ilkka Rinne" w:date="2021-10-27T14:58:00Z">
              <w:rPr>
                <w:rStyle w:val="Lienhypertexte"/>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rPrChange w:id="961" w:author="Ilkka Rinne" w:date="2021-10-27T14:58:00Z">
              <w:rPr>
                <w:rStyle w:val="Lienhypertexte"/>
                <w:noProof/>
              </w:rPr>
            </w:rPrChange>
          </w:rPr>
          <w:delText>Generic metadata associations</w:delText>
        </w:r>
        <w:r w:rsidDel="008F1D12">
          <w:rPr>
            <w:noProof/>
            <w:webHidden/>
          </w:rPr>
          <w:tab/>
          <w:delText>163</w:delText>
        </w:r>
      </w:del>
    </w:p>
    <w:p w14:paraId="48921F86" w14:textId="3D3BF7DE" w:rsidR="00FD7B7C" w:rsidDel="008F1D12" w:rsidRDefault="00FD7B7C">
      <w:pPr>
        <w:pStyle w:val="TM1"/>
        <w:rPr>
          <w:del w:id="962" w:author="Ilkka Rinne" w:date="2021-10-27T14:58:00Z"/>
          <w:rFonts w:asciiTheme="minorHAnsi" w:eastAsiaTheme="minorEastAsia" w:hAnsiTheme="minorHAnsi" w:cstheme="minorBidi"/>
          <w:b w:val="0"/>
          <w:noProof/>
          <w:sz w:val="24"/>
          <w:szCs w:val="24"/>
          <w:lang w:eastAsia="en-GB"/>
        </w:rPr>
      </w:pPr>
      <w:del w:id="963" w:author="Ilkka Rinne" w:date="2021-10-27T14:58:00Z">
        <w:r w:rsidRPr="008F1D12" w:rsidDel="008F1D12">
          <w:rPr>
            <w:rPrChange w:id="964" w:author="Ilkka Rinne" w:date="2021-10-27T14:58:00Z">
              <w:rPr>
                <w:rStyle w:val="Lienhypertexte"/>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rPrChange w:id="965" w:author="Ilkka Rinne" w:date="2021-10-27T14:58:00Z">
              <w:rPr>
                <w:rStyle w:val="Lienhypertexte"/>
                <w:noProof/>
              </w:rPr>
            </w:rPrChange>
          </w:rPr>
          <w:delText>Discarded concepts</w:delText>
        </w:r>
        <w:r w:rsidDel="008F1D12">
          <w:rPr>
            <w:noProof/>
            <w:webHidden/>
          </w:rPr>
          <w:tab/>
          <w:delText>164</w:delText>
        </w:r>
      </w:del>
    </w:p>
    <w:p w14:paraId="28D02A41" w14:textId="59ADA260" w:rsidR="00FD7B7C" w:rsidDel="008F1D12" w:rsidRDefault="00FD7B7C">
      <w:pPr>
        <w:pStyle w:val="TM1"/>
        <w:rPr>
          <w:del w:id="966" w:author="Ilkka Rinne" w:date="2021-10-27T14:58:00Z"/>
          <w:rFonts w:asciiTheme="minorHAnsi" w:eastAsiaTheme="minorEastAsia" w:hAnsiTheme="minorHAnsi" w:cstheme="minorBidi"/>
          <w:b w:val="0"/>
          <w:noProof/>
          <w:sz w:val="24"/>
          <w:szCs w:val="24"/>
          <w:lang w:eastAsia="en-GB"/>
        </w:rPr>
      </w:pPr>
      <w:del w:id="967" w:author="Ilkka Rinne" w:date="2021-10-27T14:58:00Z">
        <w:r w:rsidRPr="008F1D12" w:rsidDel="008F1D12">
          <w:rPr>
            <w:rPrChange w:id="968" w:author="Ilkka Rinne" w:date="2021-10-27T14:58:00Z">
              <w:rPr>
                <w:rStyle w:val="Lienhypertexte"/>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M1"/>
        <w:rPr>
          <w:del w:id="969" w:author="Ilkka Rinne" w:date="2021-10-27T14:58:00Z"/>
          <w:rFonts w:asciiTheme="minorHAnsi" w:eastAsiaTheme="minorEastAsia" w:hAnsiTheme="minorHAnsi" w:cstheme="minorBidi"/>
          <w:b w:val="0"/>
          <w:noProof/>
          <w:sz w:val="24"/>
          <w:szCs w:val="24"/>
          <w:lang w:eastAsia="en-GB"/>
        </w:rPr>
      </w:pPr>
      <w:del w:id="970" w:author="Ilkka Rinne" w:date="2021-10-27T14:58:00Z">
        <w:r w:rsidRPr="008F1D12" w:rsidDel="008F1D12">
          <w:rPr>
            <w:rPrChange w:id="971" w:author="Ilkka Rinne" w:date="2021-10-27T14:58:00Z">
              <w:rPr>
                <w:rStyle w:val="Lienhypertexte"/>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rPrChange w:id="972" w:author="Ilkka Rinne" w:date="2021-10-27T14:58:00Z">
              <w:rPr>
                <w:rStyle w:val="Lienhypertexte"/>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M1"/>
        <w:rPr>
          <w:del w:id="973" w:author="Ilkka Rinne" w:date="2021-10-27T14:58:00Z"/>
          <w:rFonts w:asciiTheme="minorHAnsi" w:eastAsiaTheme="minorEastAsia" w:hAnsiTheme="minorHAnsi" w:cstheme="minorBidi"/>
          <w:b w:val="0"/>
          <w:noProof/>
          <w:sz w:val="24"/>
          <w:szCs w:val="24"/>
          <w:lang w:eastAsia="en-GB"/>
        </w:rPr>
      </w:pPr>
      <w:del w:id="974" w:author="Ilkka Rinne" w:date="2021-10-27T14:58:00Z">
        <w:r w:rsidRPr="008F1D12" w:rsidDel="008F1D12">
          <w:rPr>
            <w:rPrChange w:id="975" w:author="Ilkka Rinne" w:date="2021-10-27T14:58:00Z">
              <w:rPr>
                <w:rStyle w:val="Lienhypertexte"/>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rPrChange w:id="976" w:author="Ilkka Rinne" w:date="2021-10-27T14:58:00Z">
              <w:rPr>
                <w:rStyle w:val="Lienhypertexte"/>
                <w:noProof/>
              </w:rPr>
            </w:rPrChange>
          </w:rPr>
          <w:delText>Observation concerns</w:delText>
        </w:r>
        <w:r w:rsidDel="008F1D12">
          <w:rPr>
            <w:noProof/>
            <w:webHidden/>
          </w:rPr>
          <w:tab/>
          <w:delText>167</w:delText>
        </w:r>
      </w:del>
    </w:p>
    <w:p w14:paraId="15A2B788" w14:textId="62D7BD98" w:rsidR="00FD7B7C" w:rsidDel="008F1D12" w:rsidRDefault="00FD7B7C">
      <w:pPr>
        <w:pStyle w:val="TM1"/>
        <w:rPr>
          <w:del w:id="977" w:author="Ilkka Rinne" w:date="2021-10-27T14:58:00Z"/>
          <w:rFonts w:asciiTheme="minorHAnsi" w:eastAsiaTheme="minorEastAsia" w:hAnsiTheme="minorHAnsi" w:cstheme="minorBidi"/>
          <w:b w:val="0"/>
          <w:noProof/>
          <w:sz w:val="24"/>
          <w:szCs w:val="24"/>
          <w:lang w:eastAsia="en-GB"/>
        </w:rPr>
      </w:pPr>
      <w:del w:id="978" w:author="Ilkka Rinne" w:date="2021-10-27T14:58:00Z">
        <w:r w:rsidRPr="008F1D12" w:rsidDel="008F1D12">
          <w:rPr>
            <w:rPrChange w:id="979" w:author="Ilkka Rinne" w:date="2021-10-27T14:58:00Z">
              <w:rPr>
                <w:rStyle w:val="Lienhypertexte"/>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rPrChange w:id="980" w:author="Ilkka Rinne" w:date="2021-10-27T14:58:00Z">
              <w:rPr>
                <w:rStyle w:val="Lienhypertexte"/>
                <w:noProof/>
              </w:rPr>
            </w:rPrChange>
          </w:rPr>
          <w:delText>Sample, Sampling concerns</w:delText>
        </w:r>
        <w:r w:rsidDel="008F1D12">
          <w:rPr>
            <w:noProof/>
            <w:webHidden/>
          </w:rPr>
          <w:tab/>
          <w:delText>169</w:delText>
        </w:r>
      </w:del>
    </w:p>
    <w:p w14:paraId="1E67A47D" w14:textId="26A30ACD" w:rsidR="00FD7B7C" w:rsidDel="008F1D12" w:rsidRDefault="00FD7B7C">
      <w:pPr>
        <w:pStyle w:val="TM1"/>
        <w:rPr>
          <w:del w:id="981" w:author="Ilkka Rinne" w:date="2021-10-27T14:58:00Z"/>
          <w:rFonts w:asciiTheme="minorHAnsi" w:eastAsiaTheme="minorEastAsia" w:hAnsiTheme="minorHAnsi" w:cstheme="minorBidi"/>
          <w:b w:val="0"/>
          <w:noProof/>
          <w:sz w:val="24"/>
          <w:szCs w:val="24"/>
          <w:lang w:eastAsia="en-GB"/>
        </w:rPr>
      </w:pPr>
      <w:del w:id="982" w:author="Ilkka Rinne" w:date="2021-10-27T14:58:00Z">
        <w:r w:rsidRPr="008F1D12" w:rsidDel="008F1D12">
          <w:rPr>
            <w:rPrChange w:id="983" w:author="Ilkka Rinne" w:date="2021-10-27T14:58:00Z">
              <w:rPr>
                <w:rStyle w:val="Lienhypertexte"/>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rPrChange w:id="984" w:author="Ilkka Rinne" w:date="2021-10-27T14:58:00Z">
              <w:rPr>
                <w:rStyle w:val="Lienhypertexte"/>
                <w:noProof/>
              </w:rPr>
            </w:rPrChange>
          </w:rPr>
          <w:delText>Observations and Coverages</w:delText>
        </w:r>
        <w:r w:rsidDel="008F1D12">
          <w:rPr>
            <w:noProof/>
            <w:webHidden/>
          </w:rPr>
          <w:tab/>
          <w:delText>171</w:delText>
        </w:r>
      </w:del>
    </w:p>
    <w:p w14:paraId="091E1F36" w14:textId="55C1EDD0" w:rsidR="00FD7B7C" w:rsidDel="008F1D12" w:rsidRDefault="00FD7B7C">
      <w:pPr>
        <w:pStyle w:val="TM1"/>
        <w:rPr>
          <w:del w:id="985" w:author="Ilkka Rinne" w:date="2021-10-27T14:58:00Z"/>
          <w:rFonts w:asciiTheme="minorHAnsi" w:eastAsiaTheme="minorEastAsia" w:hAnsiTheme="minorHAnsi" w:cstheme="minorBidi"/>
          <w:b w:val="0"/>
          <w:noProof/>
          <w:sz w:val="24"/>
          <w:szCs w:val="24"/>
          <w:lang w:eastAsia="en-GB"/>
        </w:rPr>
      </w:pPr>
      <w:del w:id="986" w:author="Ilkka Rinne" w:date="2021-10-27T14:58:00Z">
        <w:r w:rsidRPr="008F1D12" w:rsidDel="008F1D12">
          <w:rPr>
            <w:rPrChange w:id="987" w:author="Ilkka Rinne" w:date="2021-10-27T14:58:00Z">
              <w:rPr>
                <w:rStyle w:val="Lienhypertexte"/>
                <w:noProof/>
              </w:rPr>
            </w:rPrChange>
          </w:rPr>
          <w:delText>Bibliography</w:delText>
        </w:r>
        <w:r w:rsidDel="008F1D12">
          <w:rPr>
            <w:noProof/>
            <w:webHidden/>
          </w:rPr>
          <w:tab/>
          <w:delText>174</w:delText>
        </w:r>
      </w:del>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988" w:name="_Toc353342667"/>
      <w:bookmarkStart w:id="989" w:name="_Toc86330702"/>
      <w:r w:rsidRPr="00F02BC7">
        <w:lastRenderedPageBreak/>
        <w:t>Foreword</w:t>
      </w:r>
      <w:bookmarkEnd w:id="988"/>
      <w:bookmarkEnd w:id="989"/>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3CCDBE18"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3C027EA1"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46C0AD25"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0" w:author="Katharina Schleidt" w:date="2021-07-02T19:13:00Z">
        <w:r w:rsidR="00175203" w:rsidDel="005D62C6">
          <w:delText>important reuse</w:delText>
        </w:r>
        <w:r w:rsidR="000C11E2" w:rsidDel="005D62C6">
          <w:delText xml:space="preserve"> </w:delText>
        </w:r>
      </w:del>
      <w:ins w:id="991" w:author="Katharina Schleidt" w:date="2021-07-02T19:13:00Z">
        <w:r w:rsidR="005D62C6">
          <w:t xml:space="preserve">integral nature </w:t>
        </w:r>
      </w:ins>
      <w:r w:rsidR="000C11E2">
        <w:t>of the Sample</w:t>
      </w:r>
      <w:r w:rsidR="00175203">
        <w:t xml:space="preserve"> model</w:t>
      </w:r>
      <w:ins w:id="992" w:author="Katharina Schleidt" w:date="2021-07-02T19:13:00Z">
        <w:r w:rsidR="005D62C6">
          <w:t>,</w:t>
        </w:r>
      </w:ins>
      <w:r w:rsidR="00175203">
        <w:t xml:space="preserve"> is has been decided to </w:t>
      </w:r>
      <w:del w:id="993" w:author="Katharina Schleidt" w:date="2021-07-02T19:13:00Z">
        <w:r w:rsidR="00175203" w:rsidDel="005D62C6">
          <w:delText xml:space="preserve">also make </w:delText>
        </w:r>
      </w:del>
      <w:ins w:id="994" w:author="Katharina Schleidt" w:date="2021-07-02T19:13:00Z">
        <w:r w:rsidR="005D62C6">
          <w:t xml:space="preserve">include </w:t>
        </w:r>
      </w:ins>
      <w:r w:rsidR="00175203">
        <w:t xml:space="preserve">that term </w:t>
      </w:r>
      <w:del w:id="995"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68BF494B"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996" w:name="_Toc353342668"/>
      <w:bookmarkStart w:id="997" w:name="_Toc86330703"/>
      <w:r w:rsidRPr="00F02BC7">
        <w:lastRenderedPageBreak/>
        <w:t>Introduction</w:t>
      </w:r>
      <w:bookmarkEnd w:id="996"/>
      <w:bookmarkEnd w:id="997"/>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998"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9C6E5E2"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999" w:author="Katharina Schleidt" w:date="2021-07-05T13:53:00Z">
        <w:r w:rsidR="0058722D">
          <w:t xml:space="preserve">the </w:t>
        </w:r>
      </w:ins>
      <w:r w:rsidRPr="00F02BC7">
        <w:t>OGC SensorThings API</w:t>
      </w:r>
      <w:ins w:id="1000" w:author="Grellet Sylvain" w:date="2021-10-21T15:50:00Z">
        <w:r w:rsidR="00772955">
          <w:t xml:space="preserve"> </w:t>
        </w:r>
      </w:ins>
      <w:ins w:id="1001" w:author="Grellet Sylvain" w:date="2021-10-21T15:51:00Z">
        <w:r w:rsidR="00772955">
          <w:fldChar w:fldCharType="begin"/>
        </w:r>
        <w:r w:rsidR="00772955">
          <w:instrText xml:space="preserve"> REF _Ref52486101 \r \h </w:instrText>
        </w:r>
      </w:ins>
      <w:r w:rsidR="00772955">
        <w:fldChar w:fldCharType="separate"/>
      </w:r>
      <w:ins w:id="1002" w:author="Ilkka Rinne" w:date="2021-10-28T16:24:00Z">
        <w:r w:rsidR="00BD2744">
          <w:t>[12]</w:t>
        </w:r>
      </w:ins>
      <w:ins w:id="1003" w:author="Grellet Sylvain" w:date="2021-10-21T15:51:00Z">
        <w:r w:rsidR="00772955">
          <w:fldChar w:fldCharType="end"/>
        </w:r>
      </w:ins>
      <w:r w:rsidRPr="00F02BC7">
        <w:t xml:space="preserve"> and </w:t>
      </w:r>
      <w:ins w:id="1004" w:author="Katharina Schleidt" w:date="2021-07-05T13:53:00Z">
        <w:r w:rsidR="0058722D">
          <w:t xml:space="preserve">the </w:t>
        </w:r>
      </w:ins>
      <w:r w:rsidRPr="00F02BC7">
        <w:t>W3C/OGC Semantic Sensor Network Ontology</w:t>
      </w:r>
      <w:ins w:id="1005"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06" w:author="Ilkka Rinne" w:date="2021-10-28T16:24:00Z">
        <w:r w:rsidR="00BD2744">
          <w:t>[18]</w:t>
        </w:r>
      </w:ins>
      <w:ins w:id="1007"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08" w:author="Katharina Schleidt" w:date="2021-07-05T19:42:00Z">
        <w:r w:rsidR="00175203" w:rsidRPr="00175203" w:rsidDel="00116C6C">
          <w:delText xml:space="preserve">measurements </w:delText>
        </w:r>
      </w:del>
      <w:ins w:id="1009" w:author="Katharina Schleidt" w:date="2021-07-05T19:42:00Z">
        <w:r w:rsidR="00116C6C">
          <w:t>M</w:t>
        </w:r>
        <w:r w:rsidR="00116C6C" w:rsidRPr="00175203">
          <w:t xml:space="preserve">easurements </w:t>
        </w:r>
      </w:ins>
      <w:r w:rsidR="00175203" w:rsidRPr="00175203">
        <w:t xml:space="preserve">and </w:t>
      </w:r>
      <w:del w:id="1010" w:author="Katharina Schleidt" w:date="2021-07-05T19:42:00Z">
        <w:r w:rsidR="00175203" w:rsidRPr="00175203" w:rsidDel="00116C6C">
          <w:delText>samples</w:delText>
        </w:r>
      </w:del>
      <w:ins w:id="1011" w:author="Katharina Schleidt" w:date="2021-07-05T19:42:00Z">
        <w:r w:rsidR="00116C6C">
          <w:t>S</w:t>
        </w:r>
        <w:r w:rsidR="00116C6C" w:rsidRPr="00175203">
          <w:t>amples</w:t>
        </w:r>
      </w:ins>
      <w:r w:rsidR="00175203">
        <w:t>”</w:t>
      </w:r>
      <w:ins w:id="1012" w:author="Katharina Schleidt" w:date="2021-07-05T13:53:00Z">
        <w:r w:rsidR="0058722D">
          <w:t>, OMS for short</w:t>
        </w:r>
      </w:ins>
      <w:r w:rsidR="00175203">
        <w:t xml:space="preserve">) </w:t>
      </w:r>
      <w:r w:rsidRPr="00F02BC7">
        <w:t>is informed by these recent developments</w:t>
      </w:r>
      <w:ins w:id="1013" w:author="Katharina Schleidt" w:date="2021-07-05T13:54:00Z">
        <w:r w:rsidR="0058722D">
          <w:t>. The focus of this revision</w:t>
        </w:r>
        <w:r w:rsidR="0058722D" w:rsidRPr="00F02BC7">
          <w:t xml:space="preserve"> </w:t>
        </w:r>
      </w:ins>
      <w:del w:id="1014"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557AC62B"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BD2744">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15"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16"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17" w:author="Katharina Schleidt" w:date="2021-07-05T19:42:00Z">
        <w:r w:rsidR="00A212C5" w:rsidDel="00116C6C">
          <w:rPr>
            <w:color w:val="auto"/>
            <w:szCs w:val="32"/>
          </w:rPr>
          <w:delText>samples</w:delText>
        </w:r>
      </w:del>
      <w:ins w:id="1018"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1019" w:name="_Toc353342669"/>
      <w:bookmarkStart w:id="1020" w:name="_Toc86330704"/>
      <w:r w:rsidRPr="00F02BC7">
        <w:t>Scope</w:t>
      </w:r>
      <w:bookmarkEnd w:id="1019"/>
      <w:bookmarkEnd w:id="102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21"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1022" w:name="_Toc353342670"/>
      <w:bookmarkStart w:id="1023" w:name="_Toc86330705"/>
      <w:r w:rsidRPr="00F02BC7">
        <w:t>Normative references</w:t>
      </w:r>
      <w:bookmarkEnd w:id="1022"/>
      <w:bookmarkEnd w:id="1023"/>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1024" w:name="_Toc72768819"/>
      <w:bookmarkStart w:id="1025" w:name="_Toc72768820"/>
      <w:bookmarkStart w:id="1026" w:name="_Toc72768821"/>
      <w:bookmarkStart w:id="1027" w:name="_Toc72768822"/>
      <w:bookmarkStart w:id="1028" w:name="_Toc72768823"/>
      <w:bookmarkStart w:id="1029" w:name="_Toc72768824"/>
      <w:bookmarkStart w:id="1030" w:name="_Toc72768825"/>
      <w:bookmarkStart w:id="1031" w:name="_Toc72768826"/>
      <w:bookmarkStart w:id="1032" w:name="_Toc72768827"/>
      <w:bookmarkStart w:id="1033" w:name="_Toc72768828"/>
      <w:bookmarkStart w:id="1034" w:name="_Toc86330706"/>
      <w:bookmarkEnd w:id="1024"/>
      <w:bookmarkEnd w:id="1025"/>
      <w:bookmarkEnd w:id="1026"/>
      <w:bookmarkEnd w:id="1027"/>
      <w:bookmarkEnd w:id="1028"/>
      <w:bookmarkEnd w:id="1029"/>
      <w:bookmarkEnd w:id="1030"/>
      <w:bookmarkEnd w:id="1031"/>
      <w:bookmarkEnd w:id="1032"/>
      <w:bookmarkEnd w:id="1033"/>
      <w:r w:rsidRPr="00F02BC7">
        <w:t>Terms and definitions</w:t>
      </w:r>
      <w:bookmarkEnd w:id="1034"/>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6EE94D5D"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0749E2FF"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77CC964B" w:rsidR="00F02BC7" w:rsidRDefault="009F4EF1" w:rsidP="00E602F0">
      <w:pPr>
        <w:pStyle w:val="TermNum"/>
      </w:pPr>
      <w:r>
        <w:t>3.</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BE5EFBC" w:rsidR="00F02BC7" w:rsidRDefault="009F4EF1">
      <w:pPr>
        <w:pStyle w:val="TermNum"/>
      </w:pPr>
      <w:r>
        <w:t>3.</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52B3A32C" w:rsidR="00F02BC7" w:rsidRDefault="009F4EF1">
      <w:pPr>
        <w:pStyle w:val="TermNum"/>
      </w:pPr>
      <w:r>
        <w:t>3.</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32C2F27C" w:rsidR="00F02BC7" w:rsidRDefault="009F4EF1">
      <w:pPr>
        <w:pStyle w:val="TermNum"/>
      </w:pPr>
      <w:r>
        <w:t>3.</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1476BD7B" w:rsidR="00F02BC7" w:rsidRDefault="009F4EF1">
      <w:pPr>
        <w:pStyle w:val="TermNum"/>
      </w:pPr>
      <w:r>
        <w:t>3.</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20672D3" w:rsidR="00F02BC7" w:rsidRDefault="009F4EF1">
      <w:pPr>
        <w:pStyle w:val="TermNum"/>
      </w:pPr>
      <w:r>
        <w:t>3.</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DE4143">
      <w:pPr>
        <w:pStyle w:val="TermNum"/>
      </w:pPr>
    </w:p>
    <w:p w14:paraId="5193F6B8" w14:textId="29AECE8C" w:rsidR="00F02BC7" w:rsidRDefault="009F4EF1">
      <w:pPr>
        <w:pStyle w:val="TermNum"/>
      </w:pPr>
      <w:r>
        <w:lastRenderedPageBreak/>
        <w:t>3.</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pPr>
    </w:p>
    <w:p w14:paraId="2D6B79C3" w14:textId="48D9C2CB" w:rsidR="00C17554" w:rsidRDefault="009F4EF1" w:rsidP="00C17554">
      <w:pPr>
        <w:pStyle w:val="TermNum"/>
      </w:pPr>
      <w:r>
        <w:t>3.</w:t>
      </w:r>
      <w:r w:rsidR="00CC2EE6">
        <w:t>8</w:t>
      </w:r>
    </w:p>
    <w:p w14:paraId="0F2AE870" w14:textId="77777777" w:rsidR="00C17554" w:rsidRDefault="00C17554" w:rsidP="00C17554">
      <w:pPr>
        <w:pStyle w:val="TermNum"/>
      </w:pPr>
      <w:r w:rsidRPr="004420BE">
        <w:t xml:space="preserve">Feature-of-interest </w:t>
      </w:r>
    </w:p>
    <w:p w14:paraId="7C23C5CF" w14:textId="0A69DBF5" w:rsidR="00C17554" w:rsidRPr="00F902C0" w:rsidRDefault="00C17554" w:rsidP="00C17554">
      <w:pPr>
        <w:pStyle w:val="Terms"/>
        <w:rPr>
          <w:b w:val="0"/>
          <w:bCs/>
        </w:rPr>
      </w:pPr>
      <w:r w:rsidRPr="005B21D1">
        <w:rPr>
          <w:b w:val="0"/>
          <w:bCs/>
        </w:rPr>
        <w:t>subject of the observation.</w:t>
      </w:r>
    </w:p>
    <w:p w14:paraId="03688E17" w14:textId="77777777" w:rsidR="00C17554" w:rsidRPr="00D27584" w:rsidRDefault="00C17554" w:rsidP="00C17554">
      <w:pPr>
        <w:pStyle w:val="Terms"/>
      </w:pPr>
    </w:p>
    <w:p w14:paraId="0558FB7B" w14:textId="686F7834" w:rsidR="00F02BC7" w:rsidRDefault="009F4EF1">
      <w:pPr>
        <w:pStyle w:val="TermNum"/>
      </w:pPr>
      <w:r>
        <w:t>3.</w:t>
      </w:r>
      <w:r w:rsidR="00CC2EE6">
        <w:t>9</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6EAC2A11" w:rsidR="00F02BC7" w:rsidRDefault="009F4EF1">
      <w:pPr>
        <w:pStyle w:val="TermNum"/>
      </w:pPr>
      <w:r>
        <w:t>3.</w:t>
      </w:r>
      <w:r w:rsidR="00CC2EE6">
        <w:t>10</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64F4E4CD" w:rsidR="00F02BC7" w:rsidRDefault="009F4EF1">
      <w:pPr>
        <w:pStyle w:val="TermNum"/>
      </w:pPr>
      <w:r>
        <w:t>3.</w:t>
      </w:r>
      <w:r w:rsidR="00F02BC7">
        <w:t>1</w:t>
      </w:r>
      <w:r w:rsidR="00CC2EE6">
        <w:t>1</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0F3E1A8" w:rsidR="00F02BC7" w:rsidRDefault="009F4EF1">
      <w:pPr>
        <w:pStyle w:val="TermNum"/>
      </w:pPr>
      <w:r>
        <w:t>3.</w:t>
      </w:r>
      <w:r w:rsidR="00F02BC7">
        <w:t>1</w:t>
      </w:r>
      <w:r w:rsidR="00CC2EE6">
        <w:t>2</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pPr>
    </w:p>
    <w:p w14:paraId="7C5CFB78" w14:textId="5C1363D3" w:rsidR="00C17554" w:rsidRDefault="009F4EF1" w:rsidP="00C17554">
      <w:pPr>
        <w:pStyle w:val="TermNum"/>
      </w:pPr>
      <w:r>
        <w:t>3.</w:t>
      </w:r>
      <w:r w:rsidR="00C17554">
        <w:t>1</w:t>
      </w:r>
      <w:r w:rsidR="00CC2EE6">
        <w:t>3</w:t>
      </w:r>
    </w:p>
    <w:p w14:paraId="16282BA0" w14:textId="77777777" w:rsidR="00C17554" w:rsidRDefault="00C17554" w:rsidP="00C17554">
      <w:pPr>
        <w:pStyle w:val="TermNum"/>
      </w:pPr>
      <w:r w:rsidRPr="004420BE">
        <w:t xml:space="preserve">Observation </w:t>
      </w:r>
    </w:p>
    <w:p w14:paraId="1E1E4483" w14:textId="1A280924" w:rsidR="00C17554" w:rsidRPr="007E6763" w:rsidRDefault="00C17554" w:rsidP="00C17554">
      <w:pPr>
        <w:pStyle w:val="Terms"/>
        <w:rPr>
          <w:b w:val="0"/>
          <w:bCs/>
        </w:rPr>
      </w:pPr>
      <w:r w:rsidRPr="00DE4143">
        <w:rPr>
          <w:b w:val="0"/>
          <w:bCs/>
        </w:rPr>
        <w:t>act carried out by an observer to determine the value of an observable property of an object (feature-of-interest) by using a procedure; the value is provided as the result.</w:t>
      </w:r>
    </w:p>
    <w:p w14:paraId="0A370F97" w14:textId="77777777" w:rsidR="00C17554" w:rsidRPr="007E6763" w:rsidRDefault="00C17554" w:rsidP="00C17554">
      <w:pPr>
        <w:pStyle w:val="Terms"/>
      </w:pPr>
    </w:p>
    <w:p w14:paraId="7D5DB798" w14:textId="01D3A64D" w:rsidR="00C17554" w:rsidRDefault="009F4EF1" w:rsidP="00C17554">
      <w:pPr>
        <w:pStyle w:val="TermNum"/>
      </w:pPr>
      <w:r>
        <w:t>3.</w:t>
      </w:r>
      <w:r w:rsidR="00CC2EE6">
        <w:t>14</w:t>
      </w:r>
    </w:p>
    <w:p w14:paraId="0F5934B6" w14:textId="77777777" w:rsidR="00C17554" w:rsidRDefault="00C17554" w:rsidP="00C17554">
      <w:pPr>
        <w:pStyle w:val="TermNum"/>
      </w:pPr>
      <w:r w:rsidRPr="004420BE">
        <w:t xml:space="preserve">Observer </w:t>
      </w:r>
    </w:p>
    <w:p w14:paraId="6C47F292" w14:textId="57ADBF31" w:rsidR="00C17554" w:rsidRPr="00DE4143" w:rsidRDefault="00C17554" w:rsidP="00C17554">
      <w:pPr>
        <w:pStyle w:val="Terms"/>
        <w:rPr>
          <w:b w:val="0"/>
          <w:bCs/>
        </w:rPr>
      </w:pPr>
      <w:r w:rsidRPr="00DE4143">
        <w:rPr>
          <w:b w:val="0"/>
          <w:bCs/>
        </w:rPr>
        <w:t>identifiable entity that can generate observations pertaining to an observable property by implementing a procedure.</w:t>
      </w:r>
    </w:p>
    <w:p w14:paraId="1F31BDAF" w14:textId="77777777" w:rsidR="00C17554" w:rsidRPr="00DE4143" w:rsidRDefault="00C17554" w:rsidP="00DE4143">
      <w:pPr>
        <w:pStyle w:val="Terms"/>
        <w:rPr>
          <w:bCs/>
        </w:rPr>
      </w:pPr>
    </w:p>
    <w:p w14:paraId="524692C1" w14:textId="77777777" w:rsidR="00C17554" w:rsidRPr="00DE4143" w:rsidRDefault="00C17554" w:rsidP="00DE4143">
      <w:pPr>
        <w:pStyle w:val="Terms"/>
        <w:rPr>
          <w:b w:val="0"/>
          <w:bCs/>
        </w:rPr>
      </w:pPr>
      <w:r w:rsidRPr="00DE4143">
        <w:rPr>
          <w:b w:val="0"/>
          <w:bCs/>
        </w:rPr>
        <w:t>NOTE: An observer is an instance of a sensor, instrument, implementation of an algorithm or a being such as a person.</w:t>
      </w:r>
    </w:p>
    <w:p w14:paraId="7878C815" w14:textId="77777777" w:rsidR="00C17554" w:rsidRPr="007E6763" w:rsidRDefault="00C17554" w:rsidP="00C17554">
      <w:pPr>
        <w:pStyle w:val="Terms"/>
      </w:pPr>
    </w:p>
    <w:p w14:paraId="4CA0C2E4" w14:textId="658B27F1" w:rsidR="00C17554" w:rsidRDefault="009F4EF1" w:rsidP="00C17554">
      <w:pPr>
        <w:pStyle w:val="TermNum"/>
      </w:pPr>
      <w:r>
        <w:t>3.</w:t>
      </w:r>
      <w:r w:rsidR="00CC2EE6">
        <w:t>15</w:t>
      </w:r>
    </w:p>
    <w:p w14:paraId="4E618902" w14:textId="77777777" w:rsidR="00C17554" w:rsidRDefault="00C17554" w:rsidP="00C17554">
      <w:pPr>
        <w:pStyle w:val="TermNum"/>
      </w:pPr>
      <w:r w:rsidRPr="004420BE">
        <w:t xml:space="preserve">Procedure </w:t>
      </w:r>
    </w:p>
    <w:p w14:paraId="0ED1E5F3" w14:textId="6A251D85" w:rsidR="00C17554" w:rsidRPr="007E6763" w:rsidRDefault="00C17554" w:rsidP="00C17554">
      <w:pPr>
        <w:pStyle w:val="Terms"/>
        <w:rPr>
          <w:b w:val="0"/>
          <w:bCs/>
        </w:rPr>
      </w:pPr>
      <w:r w:rsidRPr="00DE4143">
        <w:rPr>
          <w:b w:val="0"/>
          <w:bCs/>
        </w:rPr>
        <w:t>description of steps performed.</w:t>
      </w:r>
    </w:p>
    <w:p w14:paraId="206084D8" w14:textId="77777777" w:rsidR="00C17554" w:rsidRPr="007E6763" w:rsidRDefault="00C17554" w:rsidP="00DE4143">
      <w:pPr>
        <w:pStyle w:val="Terms"/>
      </w:pPr>
    </w:p>
    <w:p w14:paraId="6E8443DD" w14:textId="77777777" w:rsidR="00F02BC7" w:rsidRPr="007E6763" w:rsidRDefault="00F02BC7">
      <w:pPr>
        <w:pStyle w:val="TermNum"/>
      </w:pPr>
    </w:p>
    <w:p w14:paraId="632C73B0" w14:textId="1E1163BA" w:rsidR="00F02BC7" w:rsidRDefault="009F4EF1">
      <w:pPr>
        <w:pStyle w:val="TermNum"/>
      </w:pPr>
      <w:r>
        <w:t>3.</w:t>
      </w:r>
      <w:r w:rsidR="00CC2EE6">
        <w:t>16</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69DC49A" w:rsidR="00F02BC7" w:rsidRDefault="009F4EF1">
      <w:pPr>
        <w:pStyle w:val="TermNum"/>
      </w:pPr>
      <w:r>
        <w:t>3.</w:t>
      </w:r>
      <w:r w:rsidR="00CC2EE6">
        <w:t>17</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b w:val="0"/>
          <w:bCs/>
        </w:rPr>
      </w:pPr>
    </w:p>
    <w:p w14:paraId="530FF185" w14:textId="5068B121" w:rsidR="00C17554" w:rsidRDefault="009F4EF1" w:rsidP="00C17554">
      <w:pPr>
        <w:pStyle w:val="TermNum"/>
      </w:pPr>
      <w:r>
        <w:t>3.</w:t>
      </w:r>
      <w:r w:rsidR="00CC2EE6">
        <w:t>18</w:t>
      </w:r>
    </w:p>
    <w:p w14:paraId="25B15588" w14:textId="77777777" w:rsidR="00C17554" w:rsidRDefault="00C17554" w:rsidP="00C17554">
      <w:pPr>
        <w:pStyle w:val="TermNum"/>
      </w:pPr>
      <w:r w:rsidRPr="004420BE">
        <w:t xml:space="preserve">Proximate feature-of-interest </w:t>
      </w:r>
    </w:p>
    <w:p w14:paraId="1F2B108F" w14:textId="05A9A90E" w:rsidR="00C17554" w:rsidRDefault="00C17554" w:rsidP="00C17554">
      <w:pPr>
        <w:pStyle w:val="TermNum"/>
        <w:rPr>
          <w:b w:val="0"/>
          <w:bCs/>
        </w:rPr>
      </w:pPr>
      <w:r w:rsidRPr="00F902C0">
        <w:rPr>
          <w:b w:val="0"/>
          <w:bCs/>
        </w:rPr>
        <w:t>entity that is directly of interest in the act of observing.</w:t>
      </w:r>
    </w:p>
    <w:p w14:paraId="522702BC" w14:textId="77777777" w:rsidR="00C17554" w:rsidRPr="005B21D1" w:rsidRDefault="00C17554" w:rsidP="00C17554">
      <w:pPr>
        <w:pStyle w:val="Terms"/>
      </w:pPr>
    </w:p>
    <w:p w14:paraId="3DA0B665" w14:textId="77777777" w:rsidR="00C17554" w:rsidRPr="005B21D1" w:rsidRDefault="00C17554" w:rsidP="00C17554">
      <w:pPr>
        <w:pStyle w:val="Terms"/>
        <w:rPr>
          <w:b w:val="0"/>
          <w:bCs/>
        </w:rPr>
      </w:pPr>
      <w:r w:rsidRPr="005B21D1">
        <w:rPr>
          <w:b w:val="0"/>
          <w:bCs/>
        </w:rPr>
        <w:t>Note</w:t>
      </w:r>
      <w:r>
        <w:rPr>
          <w:b w:val="0"/>
          <w:bCs/>
        </w:rPr>
        <w:t xml:space="preserve"> 1 to entry</w:t>
      </w:r>
      <w:r w:rsidRPr="005B21D1">
        <w:rPr>
          <w:b w:val="0"/>
          <w:bCs/>
        </w:rPr>
        <w:t>: this is a specialized form of the feature-of-interest</w:t>
      </w:r>
    </w:p>
    <w:p w14:paraId="59822133" w14:textId="77777777" w:rsidR="00C17554" w:rsidRPr="00D27584" w:rsidRDefault="00C17554" w:rsidP="00C17554">
      <w:pPr>
        <w:pStyle w:val="Terms"/>
      </w:pPr>
    </w:p>
    <w:p w14:paraId="7E849F11" w14:textId="16B9EAD0" w:rsidR="00F02BC7" w:rsidRDefault="009F4EF1">
      <w:pPr>
        <w:pStyle w:val="TermNum"/>
      </w:pPr>
      <w:r>
        <w:t>3.</w:t>
      </w:r>
      <w:r w:rsidR="00F02BC7">
        <w:t>1</w:t>
      </w:r>
      <w:r w:rsidR="00CC2EE6">
        <w:t>9</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pPr>
    </w:p>
    <w:p w14:paraId="3BC898C0" w14:textId="0E86B5E3" w:rsidR="00C17554" w:rsidRDefault="009F4EF1" w:rsidP="00C17554">
      <w:pPr>
        <w:pStyle w:val="TermNum"/>
      </w:pPr>
      <w:r>
        <w:t>3.</w:t>
      </w:r>
      <w:r w:rsidR="00CC2EE6">
        <w:t>20</w:t>
      </w:r>
    </w:p>
    <w:p w14:paraId="1998E35B" w14:textId="77777777" w:rsidR="00C17554" w:rsidRDefault="00C17554" w:rsidP="00C17554">
      <w:pPr>
        <w:pStyle w:val="TermNum"/>
      </w:pPr>
      <w:r w:rsidRPr="004420BE">
        <w:t xml:space="preserve">Sample </w:t>
      </w:r>
    </w:p>
    <w:p w14:paraId="1956D93A" w14:textId="58C723D9" w:rsidR="00C17554" w:rsidRPr="007E6763" w:rsidRDefault="00C17554" w:rsidP="00C17554">
      <w:pPr>
        <w:pStyle w:val="Terms"/>
        <w:rPr>
          <w:b w:val="0"/>
          <w:bCs/>
        </w:rPr>
      </w:pPr>
      <w:r w:rsidRPr="00DE4143">
        <w:rPr>
          <w:b w:val="0"/>
          <w:bCs/>
        </w:rPr>
        <w:t>object that is representative of a concept, real-world object or phenomenon.</w:t>
      </w:r>
    </w:p>
    <w:p w14:paraId="33D83E45" w14:textId="77777777" w:rsidR="00C17554" w:rsidRPr="007E6763" w:rsidRDefault="00C17554" w:rsidP="00C17554">
      <w:pPr>
        <w:pStyle w:val="Terms"/>
      </w:pPr>
    </w:p>
    <w:p w14:paraId="09D99963" w14:textId="613C6FA9" w:rsidR="00C17554" w:rsidRDefault="009F4EF1" w:rsidP="00C17554">
      <w:pPr>
        <w:pStyle w:val="TermNum"/>
      </w:pPr>
      <w:r>
        <w:t>3.</w:t>
      </w:r>
      <w:r w:rsidR="00CC2EE6">
        <w:t>21</w:t>
      </w:r>
    </w:p>
    <w:p w14:paraId="7BDE26E7" w14:textId="77777777" w:rsidR="00C17554" w:rsidRDefault="00C17554" w:rsidP="00C17554">
      <w:pPr>
        <w:pStyle w:val="TermNum"/>
      </w:pPr>
      <w:r w:rsidRPr="004420BE">
        <w:t xml:space="preserve">Sampler </w:t>
      </w:r>
    </w:p>
    <w:p w14:paraId="1487781D" w14:textId="05CF288D" w:rsidR="00C17554" w:rsidRPr="007E6763" w:rsidRDefault="00C17554" w:rsidP="00C17554">
      <w:pPr>
        <w:pStyle w:val="Terms"/>
        <w:rPr>
          <w:b w:val="0"/>
          <w:bCs/>
        </w:rPr>
      </w:pPr>
      <w:r w:rsidRPr="00DE4143">
        <w:rPr>
          <w:b w:val="0"/>
          <w:bCs/>
        </w:rPr>
        <w:t>device or entity (including humans) that is used by, or implements, a sampling procedure to create or transform one or more sample(s).</w:t>
      </w:r>
    </w:p>
    <w:p w14:paraId="293C20FA" w14:textId="77777777" w:rsidR="00C17554" w:rsidRPr="007E6763" w:rsidRDefault="00C17554" w:rsidP="004D18D7">
      <w:pPr>
        <w:pStyle w:val="Terms"/>
      </w:pPr>
    </w:p>
    <w:p w14:paraId="2E2B384D" w14:textId="51225827" w:rsidR="00F902C0" w:rsidRDefault="009F4EF1" w:rsidP="00F902C0">
      <w:pPr>
        <w:pStyle w:val="TermNum"/>
      </w:pPr>
      <w:r>
        <w:t>3.</w:t>
      </w:r>
      <w:r w:rsidR="00CC2EE6">
        <w:t>22</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lastRenderedPageBreak/>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pPr>
    </w:p>
    <w:p w14:paraId="146D62ED" w14:textId="7547D920" w:rsidR="00C17554" w:rsidRDefault="009F4EF1" w:rsidP="00C17554">
      <w:pPr>
        <w:pStyle w:val="TermNum"/>
      </w:pPr>
      <w:r>
        <w:t>3.</w:t>
      </w:r>
      <w:r w:rsidR="00CC2EE6">
        <w:t>23</w:t>
      </w:r>
    </w:p>
    <w:p w14:paraId="4378E1C2" w14:textId="77777777" w:rsidR="00C17554" w:rsidRDefault="00C17554" w:rsidP="00C17554">
      <w:pPr>
        <w:pStyle w:val="TermNum"/>
      </w:pPr>
      <w:r w:rsidRPr="004420BE">
        <w:t xml:space="preserve">Ultimate feature-of-interest </w:t>
      </w:r>
    </w:p>
    <w:p w14:paraId="0F79AA25" w14:textId="05A04397" w:rsidR="00C17554" w:rsidRDefault="00C17554" w:rsidP="00C17554">
      <w:pPr>
        <w:pStyle w:val="TermNum"/>
        <w:rPr>
          <w:b w:val="0"/>
          <w:bCs/>
        </w:rPr>
      </w:pPr>
      <w:r w:rsidRPr="00F902C0">
        <w:rPr>
          <w:b w:val="0"/>
          <w:bCs/>
        </w:rPr>
        <w:t>entity that is ultimately of interest in the act of observing.</w:t>
      </w:r>
    </w:p>
    <w:p w14:paraId="4980F8AD" w14:textId="77777777" w:rsidR="00C17554" w:rsidRPr="005B21D1" w:rsidRDefault="00C17554" w:rsidP="00C17554">
      <w:pPr>
        <w:pStyle w:val="Terms"/>
      </w:pPr>
    </w:p>
    <w:p w14:paraId="73D0D744" w14:textId="77777777" w:rsidR="00C17554" w:rsidRPr="00D27584" w:rsidRDefault="00C17554" w:rsidP="00C17554">
      <w:pPr>
        <w:pStyle w:val="Terms"/>
        <w:rPr>
          <w:b w:val="0"/>
          <w:bCs/>
        </w:rPr>
      </w:pPr>
      <w:r w:rsidRPr="00D27584">
        <w:rPr>
          <w:b w:val="0"/>
          <w:bCs/>
        </w:rPr>
        <w:t>Note</w:t>
      </w:r>
      <w:r>
        <w:rPr>
          <w:b w:val="0"/>
          <w:bCs/>
        </w:rPr>
        <w:t xml:space="preserve"> 1 to entry</w:t>
      </w:r>
      <w:r w:rsidRPr="00D27584">
        <w:rPr>
          <w:b w:val="0"/>
          <w:bCs/>
        </w:rPr>
        <w:t>: this is a specialized form of the feature-of-interest</w:t>
      </w:r>
    </w:p>
    <w:p w14:paraId="6E6E317C" w14:textId="77777777" w:rsidR="00C17554" w:rsidRPr="00C17554" w:rsidRDefault="00C17554" w:rsidP="004D18D7">
      <w:pPr>
        <w:pStyle w:val="Terms"/>
      </w:pPr>
    </w:p>
    <w:p w14:paraId="04352D23" w14:textId="2BCEC3E7" w:rsidR="00AB64D8" w:rsidRDefault="009F4EF1" w:rsidP="00AB64D8">
      <w:pPr>
        <w:pStyle w:val="TermNum"/>
      </w:pPr>
      <w:r>
        <w:t>3.</w:t>
      </w:r>
      <w:r w:rsidR="00CC2EE6">
        <w:t>24</w:t>
      </w:r>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4E2D09C0" w14:textId="77777777" w:rsidR="00AB64D8" w:rsidRPr="00AB64D8" w:rsidRDefault="00AB64D8" w:rsidP="00AB64D8">
      <w:pPr>
        <w:pStyle w:val="TermNum"/>
        <w:rPr>
          <w:b w:val="0"/>
          <w:bCs/>
        </w:rPr>
      </w:pPr>
      <w:bookmarkStart w:id="1035" w:name="_GoBack"/>
      <w:bookmarkEnd w:id="1035"/>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6DA405C" w:rsidR="00F02BC7" w:rsidRDefault="009F4EF1">
      <w:pPr>
        <w:pStyle w:val="TermNum"/>
      </w:pPr>
      <w:r>
        <w:t>3.</w:t>
      </w:r>
      <w:r w:rsidR="00CC2EE6">
        <w:t>25</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53CA2CF2" w14:textId="5F61D5A6" w:rsidR="00CE109A" w:rsidRPr="00CE109A" w:rsidRDefault="00711858">
      <w:pPr>
        <w:tabs>
          <w:tab w:val="clear" w:pos="403"/>
        </w:tabs>
        <w:spacing w:after="0" w:line="240" w:lineRule="auto"/>
        <w:jc w:val="left"/>
        <w:rPr>
          <w:b/>
        </w:rPr>
      </w:pPr>
      <w:bookmarkStart w:id="1036" w:name="_Toc72768831"/>
      <w:bookmarkStart w:id="1037" w:name="_Toc72768832"/>
      <w:bookmarkStart w:id="1038" w:name="_Toc72768833"/>
      <w:bookmarkStart w:id="1039" w:name="_Toc72768834"/>
      <w:bookmarkStart w:id="1040" w:name="_Toc72768835"/>
      <w:bookmarkStart w:id="1041" w:name="_Toc72768836"/>
      <w:bookmarkStart w:id="1042" w:name="_Toc72768837"/>
      <w:bookmarkStart w:id="1043" w:name="_Toc72768838"/>
      <w:bookmarkStart w:id="1044" w:name="_Toc72768839"/>
      <w:bookmarkStart w:id="1045" w:name="_Toc72768840"/>
      <w:bookmarkStart w:id="1046" w:name="_Toc72768841"/>
      <w:bookmarkStart w:id="1047" w:name="_Toc72768842"/>
      <w:bookmarkStart w:id="1048" w:name="_Toc72768843"/>
      <w:bookmarkStart w:id="1049" w:name="_Toc72768844"/>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r>
        <w:tab/>
      </w:r>
      <w:r>
        <w:tab/>
      </w:r>
      <w:r w:rsidR="00CE109A">
        <w:br w:type="page"/>
      </w:r>
    </w:p>
    <w:p w14:paraId="5857F384" w14:textId="79CC3F14" w:rsidR="009F2BE1" w:rsidDel="009F4EF1" w:rsidRDefault="009F2BE1" w:rsidP="001A33D0">
      <w:pPr>
        <w:pStyle w:val="Titre1"/>
        <w:numPr>
          <w:ilvl w:val="0"/>
          <w:numId w:val="1"/>
        </w:numPr>
        <w:tabs>
          <w:tab w:val="clear" w:pos="432"/>
        </w:tabs>
        <w:ind w:left="0" w:firstLine="0"/>
        <w:rPr>
          <w:del w:id="1050" w:author="Katharina Schleidt" w:date="2021-10-27T12:19:00Z"/>
        </w:rPr>
      </w:pPr>
      <w:commentRangeStart w:id="1051"/>
      <w:del w:id="1052" w:author="Katharina Schleidt" w:date="2021-10-27T12:19:00Z">
        <w:r w:rsidDel="009F4EF1">
          <w:lastRenderedPageBreak/>
          <w:delText>Conformance</w:delText>
        </w:r>
        <w:commentRangeEnd w:id="1051"/>
        <w:r w:rsidR="009940F8" w:rsidDel="009F4EF1">
          <w:rPr>
            <w:rStyle w:val="Marquedecommentaire"/>
            <w:rFonts w:eastAsia="Calibri"/>
            <w:b w:val="0"/>
            <w:lang w:eastAsia="en-US"/>
          </w:rPr>
          <w:commentReference w:id="1051"/>
        </w:r>
        <w:bookmarkStart w:id="1053" w:name="_Toc86239151"/>
        <w:bookmarkStart w:id="1054" w:name="_Toc86330301"/>
        <w:bookmarkStart w:id="1055" w:name="_Toc86330707"/>
        <w:bookmarkEnd w:id="1053"/>
        <w:bookmarkEnd w:id="1054"/>
        <w:bookmarkEnd w:id="1055"/>
      </w:del>
    </w:p>
    <w:p w14:paraId="252F3B6A" w14:textId="503EBF8F" w:rsidR="009F2BE1" w:rsidDel="009F4EF1" w:rsidRDefault="009F2BE1" w:rsidP="009F2BE1">
      <w:pPr>
        <w:pStyle w:val="Titre2"/>
        <w:rPr>
          <w:del w:id="1056" w:author="Katharina Schleidt" w:date="2021-10-27T12:19:00Z"/>
        </w:rPr>
      </w:pPr>
      <w:del w:id="1057" w:author="Katharina Schleidt" w:date="2021-10-27T12:19:00Z">
        <w:r w:rsidDel="009F4EF1">
          <w:delText>Overview</w:delText>
        </w:r>
        <w:bookmarkStart w:id="1058" w:name="_Toc86239152"/>
        <w:bookmarkStart w:id="1059" w:name="_Toc86330302"/>
        <w:bookmarkStart w:id="1060" w:name="_Toc86330708"/>
        <w:bookmarkEnd w:id="1058"/>
        <w:bookmarkEnd w:id="1059"/>
        <w:bookmarkEnd w:id="1060"/>
      </w:del>
    </w:p>
    <w:p w14:paraId="19E5BC18" w14:textId="4080B194" w:rsidR="009F2BE1" w:rsidDel="009F4EF1" w:rsidRDefault="009F2BE1" w:rsidP="009F2BE1">
      <w:pPr>
        <w:rPr>
          <w:del w:id="1061" w:author="Katharina Schleidt" w:date="2021-10-27T12:19:00Z"/>
          <w:lang w:eastAsia="ja-JP"/>
        </w:rPr>
      </w:pPr>
      <w:del w:id="1062"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063" w:name="_Toc86239153"/>
        <w:bookmarkStart w:id="1064" w:name="_Toc86330303"/>
        <w:bookmarkStart w:id="1065" w:name="_Toc86330709"/>
        <w:bookmarkEnd w:id="1063"/>
        <w:bookmarkEnd w:id="1064"/>
        <w:bookmarkEnd w:id="1065"/>
      </w:del>
    </w:p>
    <w:p w14:paraId="1D6D9B92" w14:textId="5DC290F5" w:rsidR="009F2BE1" w:rsidDel="009F4EF1" w:rsidRDefault="009F2BE1" w:rsidP="009F2BE1">
      <w:pPr>
        <w:rPr>
          <w:del w:id="1066" w:author="Katharina Schleidt" w:date="2021-10-27T12:19:00Z"/>
          <w:lang w:eastAsia="ja-JP"/>
        </w:rPr>
      </w:pPr>
      <w:del w:id="1067"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068" w:name="_Toc86239154"/>
        <w:bookmarkStart w:id="1069" w:name="_Toc86330304"/>
        <w:bookmarkStart w:id="1070" w:name="_Toc86330710"/>
        <w:bookmarkEnd w:id="1068"/>
        <w:bookmarkEnd w:id="1069"/>
        <w:bookmarkEnd w:id="1070"/>
      </w:del>
    </w:p>
    <w:p w14:paraId="10F5E205" w14:textId="0BD216ED" w:rsidR="009F2BE1" w:rsidDel="009F4EF1" w:rsidRDefault="009F2BE1" w:rsidP="009F2BE1">
      <w:pPr>
        <w:rPr>
          <w:del w:id="1071" w:author="Katharina Schleidt" w:date="2021-10-27T12:19:00Z"/>
          <w:lang w:eastAsia="ja-JP"/>
        </w:rPr>
      </w:pPr>
      <w:del w:id="1072"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073" w:name="_Toc86239155"/>
        <w:bookmarkStart w:id="1074" w:name="_Toc86330305"/>
        <w:bookmarkStart w:id="1075" w:name="_Toc86330711"/>
        <w:bookmarkEnd w:id="1073"/>
        <w:bookmarkEnd w:id="1074"/>
        <w:bookmarkEnd w:id="1075"/>
      </w:del>
    </w:p>
    <w:p w14:paraId="43EC9336" w14:textId="2775D3FF" w:rsidR="009F2BE1" w:rsidDel="009F4EF1" w:rsidRDefault="009F2BE1" w:rsidP="009F2BE1">
      <w:pPr>
        <w:rPr>
          <w:del w:id="1076" w:author="Katharina Schleidt" w:date="2021-10-27T12:19:00Z"/>
          <w:lang w:eastAsia="ja-JP"/>
        </w:rPr>
      </w:pPr>
      <w:del w:id="1077"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078" w:name="_Toc86239156"/>
        <w:bookmarkStart w:id="1079" w:name="_Toc86330306"/>
        <w:bookmarkStart w:id="1080" w:name="_Toc86330712"/>
        <w:bookmarkEnd w:id="1078"/>
        <w:bookmarkEnd w:id="1079"/>
        <w:bookmarkEnd w:id="1080"/>
      </w:del>
    </w:p>
    <w:p w14:paraId="65D85DB3" w14:textId="2E0BCA6E" w:rsidR="009F2BE1" w:rsidDel="009F4EF1" w:rsidRDefault="009F2BE1" w:rsidP="009F2BE1">
      <w:pPr>
        <w:rPr>
          <w:del w:id="1081" w:author="Katharina Schleidt" w:date="2021-10-27T12:19:00Z"/>
          <w:lang w:eastAsia="ja-JP"/>
        </w:rPr>
      </w:pPr>
      <w:del w:id="1082" w:author="Katharina Schleidt" w:date="2021-10-27T12:19:00Z">
        <w:r w:rsidDel="009F4EF1">
          <w:rPr>
            <w:lang w:eastAsia="ja-JP"/>
          </w:rPr>
          <w:delText>The UML model in this International Standard defines conceptual classes</w:delText>
        </w:r>
      </w:del>
      <w:del w:id="1083" w:author="Katharina Schleidt" w:date="2021-07-05T13:57:00Z">
        <w:r w:rsidDel="0058722D">
          <w:rPr>
            <w:lang w:eastAsia="ja-JP"/>
          </w:rPr>
          <w:delText xml:space="preserve">; various </w:delText>
        </w:r>
      </w:del>
      <w:del w:id="1084"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085" w:name="_Toc86239157"/>
        <w:bookmarkStart w:id="1086" w:name="_Toc86330307"/>
        <w:bookmarkStart w:id="1087" w:name="_Toc86330713"/>
        <w:bookmarkEnd w:id="1085"/>
        <w:bookmarkEnd w:id="1086"/>
        <w:bookmarkEnd w:id="1087"/>
      </w:del>
    </w:p>
    <w:p w14:paraId="219BB3F9" w14:textId="5E066579" w:rsidR="009F2BE1" w:rsidRPr="009F2BE1" w:rsidDel="009F4EF1" w:rsidRDefault="009F2BE1" w:rsidP="009F2BE1">
      <w:pPr>
        <w:rPr>
          <w:del w:id="1088" w:author="Katharina Schleidt" w:date="2021-10-27T12:19:00Z"/>
          <w:lang w:eastAsia="ja-JP"/>
        </w:rPr>
      </w:pPr>
      <w:del w:id="1089"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090" w:name="_Toc86239158"/>
        <w:bookmarkStart w:id="1091" w:name="_Toc86330308"/>
        <w:bookmarkStart w:id="1092" w:name="_Toc86330714"/>
        <w:bookmarkEnd w:id="1090"/>
        <w:bookmarkEnd w:id="1091"/>
        <w:bookmarkEnd w:id="1092"/>
      </w:del>
    </w:p>
    <w:p w14:paraId="2FF0732A" w14:textId="44CF0964" w:rsidR="009F2BE1" w:rsidDel="009F4EF1" w:rsidRDefault="009F2BE1" w:rsidP="00020E72">
      <w:pPr>
        <w:pStyle w:val="Titre2"/>
        <w:rPr>
          <w:del w:id="1093" w:author="Katharina Schleidt" w:date="2021-10-27T12:19:00Z"/>
        </w:rPr>
      </w:pPr>
      <w:del w:id="1094"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095" w:author="Katharina Schleidt" w:date="2021-07-05T19:42:00Z">
        <w:r w:rsidR="00020E72" w:rsidRPr="00020E72" w:rsidDel="00116C6C">
          <w:delText xml:space="preserve">measurements </w:delText>
        </w:r>
      </w:del>
      <w:del w:id="1096" w:author="Katharina Schleidt" w:date="2021-10-27T12:19:00Z">
        <w:r w:rsidR="00020E72" w:rsidRPr="00020E72" w:rsidDel="009F4EF1">
          <w:delText xml:space="preserve">and </w:delText>
        </w:r>
      </w:del>
      <w:del w:id="1097" w:author="Katharina Schleidt" w:date="2021-07-05T19:42:00Z">
        <w:r w:rsidR="00020E72" w:rsidRPr="00020E72" w:rsidDel="00116C6C">
          <w:delText>samples</w:delText>
        </w:r>
      </w:del>
      <w:bookmarkStart w:id="1098" w:name="_Toc86239159"/>
      <w:bookmarkStart w:id="1099" w:name="_Toc86330309"/>
      <w:bookmarkStart w:id="1100" w:name="_Toc86330715"/>
      <w:bookmarkEnd w:id="1098"/>
      <w:bookmarkEnd w:id="1099"/>
      <w:bookmarkEnd w:id="1100"/>
    </w:p>
    <w:p w14:paraId="76166BDC" w14:textId="04769AF3" w:rsidR="009F2BE1" w:rsidDel="009F4EF1" w:rsidRDefault="009F2BE1" w:rsidP="009F2BE1">
      <w:pPr>
        <w:rPr>
          <w:del w:id="1101" w:author="Katharina Schleidt" w:date="2021-10-27T12:19:00Z"/>
          <w:lang w:eastAsia="ja-JP"/>
        </w:rPr>
      </w:pPr>
      <w:del w:id="1102"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103" w:name="_Toc86239160"/>
        <w:bookmarkStart w:id="1104" w:name="_Toc86330310"/>
        <w:bookmarkStart w:id="1105" w:name="_Toc86330716"/>
        <w:bookmarkEnd w:id="1103"/>
        <w:bookmarkEnd w:id="1104"/>
        <w:bookmarkEnd w:id="1105"/>
      </w:del>
    </w:p>
    <w:p w14:paraId="11FE4CD3" w14:textId="2F33ABD9" w:rsidR="009F2BE1" w:rsidDel="009F4EF1" w:rsidRDefault="009F2BE1" w:rsidP="009F2BE1">
      <w:pPr>
        <w:rPr>
          <w:del w:id="1106" w:author="Katharina Schleidt" w:date="2021-10-27T12:19:00Z"/>
          <w:lang w:eastAsia="ja-JP"/>
        </w:rPr>
      </w:pPr>
      <w:del w:id="1107"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108" w:author="Katharina Schleidt" w:date="2021-07-05T13:57:00Z">
        <w:r w:rsidR="00020E72" w:rsidRPr="00020E72" w:rsidDel="0058722D">
          <w:rPr>
            <w:lang w:eastAsia="ja-JP"/>
          </w:rPr>
          <w:delText xml:space="preserve">measurements </w:delText>
        </w:r>
      </w:del>
      <w:del w:id="1109" w:author="Katharina Schleidt" w:date="2021-10-27T12:19:00Z">
        <w:r w:rsidR="00020E72" w:rsidRPr="00020E72" w:rsidDel="009F4EF1">
          <w:rPr>
            <w:lang w:eastAsia="ja-JP"/>
          </w:rPr>
          <w:delText xml:space="preserve">and </w:delText>
        </w:r>
      </w:del>
      <w:del w:id="1110" w:author="Katharina Schleidt" w:date="2021-07-05T13:57:00Z">
        <w:r w:rsidR="00020E72" w:rsidRPr="00020E72" w:rsidDel="0058722D">
          <w:rPr>
            <w:lang w:eastAsia="ja-JP"/>
          </w:rPr>
          <w:delText>samples</w:delText>
        </w:r>
        <w:r w:rsidR="00020E72" w:rsidDel="0058722D">
          <w:rPr>
            <w:lang w:eastAsia="ja-JP"/>
          </w:rPr>
          <w:delText xml:space="preserve"> </w:delText>
        </w:r>
      </w:del>
      <w:del w:id="1111"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112" w:name="_Toc86239161"/>
        <w:bookmarkStart w:id="1113" w:name="_Toc86330311"/>
        <w:bookmarkStart w:id="1114" w:name="_Toc86330717"/>
        <w:bookmarkEnd w:id="1112"/>
        <w:bookmarkEnd w:id="1113"/>
        <w:bookmarkEnd w:id="1114"/>
      </w:del>
    </w:p>
    <w:p w14:paraId="6BA135F2" w14:textId="5E82C6F4" w:rsidR="00740AD6" w:rsidRPr="00740AD6" w:rsidDel="009F4EF1" w:rsidRDefault="00740AD6" w:rsidP="00740AD6">
      <w:pPr>
        <w:jc w:val="center"/>
        <w:rPr>
          <w:del w:id="1115" w:author="Katharina Schleidt" w:date="2021-10-27T12:19:00Z"/>
          <w:b/>
          <w:bCs/>
          <w:sz w:val="20"/>
          <w:szCs w:val="20"/>
        </w:rPr>
      </w:pPr>
      <w:bookmarkStart w:id="1116" w:name="_Ref52471713"/>
      <w:bookmarkStart w:id="1117" w:name="_Ref53002413"/>
      <w:del w:id="1118" w:author="Katharina Schleidt" w:date="2021-10-27T12:19:00Z">
        <w:r w:rsidRPr="00740AD6" w:rsidDel="009F4EF1">
          <w:rPr>
            <w:b/>
            <w:bCs/>
            <w:sz w:val="20"/>
            <w:szCs w:val="20"/>
          </w:rPr>
          <w:delText xml:space="preserve">Table </w:delText>
        </w:r>
        <w:bookmarkEnd w:id="1116"/>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117"/>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119" w:name="_Toc86239162"/>
        <w:bookmarkStart w:id="1120" w:name="_Toc86330312"/>
        <w:bookmarkStart w:id="1121" w:name="_Toc86330718"/>
        <w:bookmarkEnd w:id="1119"/>
        <w:bookmarkEnd w:id="1120"/>
        <w:bookmarkEnd w:id="1121"/>
      </w:del>
    </w:p>
    <w:tbl>
      <w:tblPr>
        <w:tblStyle w:val="Grilledutableau"/>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122" w:author="Katharina Schleidt" w:date="2021-10-27T12:19:00Z"/>
        </w:trPr>
        <w:tc>
          <w:tcPr>
            <w:tcW w:w="3229" w:type="dxa"/>
          </w:tcPr>
          <w:p w14:paraId="29198798" w14:textId="4F399ADE" w:rsidR="00740AD6" w:rsidRPr="00740AD6" w:rsidDel="009F4EF1" w:rsidRDefault="00740AD6" w:rsidP="00345B12">
            <w:pPr>
              <w:jc w:val="left"/>
              <w:rPr>
                <w:del w:id="1123" w:author="Katharina Schleidt" w:date="2021-10-27T12:19:00Z"/>
                <w:b/>
                <w:bCs/>
                <w:sz w:val="20"/>
                <w:szCs w:val="20"/>
              </w:rPr>
            </w:pPr>
            <w:del w:id="1124" w:author="Katharina Schleidt" w:date="2021-10-27T12:19:00Z">
              <w:r w:rsidRPr="00740AD6" w:rsidDel="009F4EF1">
                <w:rPr>
                  <w:b/>
                  <w:bCs/>
                  <w:sz w:val="20"/>
                  <w:szCs w:val="20"/>
                </w:rPr>
                <w:delText>Conformance class</w:delText>
              </w:r>
              <w:bookmarkStart w:id="1125" w:name="_Toc86239163"/>
              <w:bookmarkStart w:id="1126" w:name="_Toc86330313"/>
              <w:bookmarkStart w:id="1127" w:name="_Toc86330719"/>
              <w:bookmarkEnd w:id="1125"/>
              <w:bookmarkEnd w:id="1126"/>
              <w:bookmarkEnd w:id="1127"/>
            </w:del>
          </w:p>
        </w:tc>
        <w:tc>
          <w:tcPr>
            <w:tcW w:w="3359" w:type="dxa"/>
          </w:tcPr>
          <w:p w14:paraId="5373AB4F" w14:textId="771A7C3B" w:rsidR="00740AD6" w:rsidRPr="00740AD6" w:rsidDel="009F4EF1" w:rsidRDefault="00740AD6" w:rsidP="00345B12">
            <w:pPr>
              <w:jc w:val="left"/>
              <w:rPr>
                <w:del w:id="1128" w:author="Katharina Schleidt" w:date="2021-10-27T12:19:00Z"/>
                <w:b/>
                <w:bCs/>
                <w:sz w:val="20"/>
                <w:szCs w:val="20"/>
              </w:rPr>
            </w:pPr>
            <w:del w:id="1129" w:author="Katharina Schleidt" w:date="2021-10-27T12:19:00Z">
              <w:r w:rsidRPr="00740AD6" w:rsidDel="009F4EF1">
                <w:rPr>
                  <w:b/>
                  <w:bCs/>
                  <w:sz w:val="20"/>
                  <w:szCs w:val="20"/>
                </w:rPr>
                <w:delText>Identifier</w:delText>
              </w:r>
              <w:bookmarkStart w:id="1130" w:name="_Toc86239164"/>
              <w:bookmarkStart w:id="1131" w:name="_Toc86330314"/>
              <w:bookmarkStart w:id="1132" w:name="_Toc86330720"/>
              <w:bookmarkEnd w:id="1130"/>
              <w:bookmarkEnd w:id="1131"/>
              <w:bookmarkEnd w:id="1132"/>
            </w:del>
          </w:p>
        </w:tc>
        <w:tc>
          <w:tcPr>
            <w:tcW w:w="3153" w:type="dxa"/>
          </w:tcPr>
          <w:p w14:paraId="177FCE6B" w14:textId="43A0C99F" w:rsidR="00740AD6" w:rsidRPr="00740AD6" w:rsidDel="009F4EF1" w:rsidRDefault="00740AD6" w:rsidP="00345B12">
            <w:pPr>
              <w:jc w:val="left"/>
              <w:rPr>
                <w:del w:id="1133" w:author="Katharina Schleidt" w:date="2021-10-27T12:19:00Z"/>
                <w:b/>
                <w:bCs/>
                <w:sz w:val="20"/>
                <w:szCs w:val="20"/>
              </w:rPr>
            </w:pPr>
            <w:del w:id="1134" w:author="Katharina Schleidt" w:date="2021-10-27T12:19:00Z">
              <w:r w:rsidRPr="00740AD6" w:rsidDel="009F4EF1">
                <w:rPr>
                  <w:b/>
                  <w:bCs/>
                  <w:sz w:val="20"/>
                  <w:szCs w:val="20"/>
                </w:rPr>
                <w:delText>Annex A clause</w:delText>
              </w:r>
              <w:bookmarkStart w:id="1135" w:name="_Toc86239165"/>
              <w:bookmarkStart w:id="1136" w:name="_Toc86330315"/>
              <w:bookmarkStart w:id="1137" w:name="_Toc86330721"/>
              <w:bookmarkEnd w:id="1135"/>
              <w:bookmarkEnd w:id="1136"/>
              <w:bookmarkEnd w:id="1137"/>
            </w:del>
          </w:p>
        </w:tc>
        <w:bookmarkStart w:id="1138" w:name="_Toc86239166"/>
        <w:bookmarkStart w:id="1139" w:name="_Toc86330316"/>
        <w:bookmarkStart w:id="1140" w:name="_Toc86330722"/>
        <w:bookmarkEnd w:id="1138"/>
        <w:bookmarkEnd w:id="1139"/>
        <w:bookmarkEnd w:id="1140"/>
      </w:tr>
      <w:tr w:rsidR="00740AD6" w:rsidRPr="00740AD6" w:rsidDel="009F4EF1" w14:paraId="56E6842A" w14:textId="7024BD51" w:rsidTr="00345B12">
        <w:trPr>
          <w:del w:id="1141" w:author="Katharina Schleidt" w:date="2021-10-27T12:19:00Z"/>
        </w:trPr>
        <w:tc>
          <w:tcPr>
            <w:tcW w:w="3229" w:type="dxa"/>
          </w:tcPr>
          <w:p w14:paraId="393D2DDE" w14:textId="0AF98480" w:rsidR="00740AD6" w:rsidRPr="00740AD6" w:rsidDel="009F4EF1" w:rsidRDefault="00740AD6" w:rsidP="00345B12">
            <w:pPr>
              <w:jc w:val="left"/>
              <w:rPr>
                <w:del w:id="1142" w:author="Katharina Schleidt" w:date="2021-10-27T12:19:00Z"/>
                <w:sz w:val="20"/>
                <w:szCs w:val="20"/>
              </w:rPr>
            </w:pPr>
            <w:del w:id="1143"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144" w:name="_Toc86239167"/>
              <w:bookmarkStart w:id="1145" w:name="_Toc86330317"/>
              <w:bookmarkStart w:id="1146" w:name="_Toc86330723"/>
              <w:bookmarkEnd w:id="1144"/>
              <w:bookmarkEnd w:id="1145"/>
              <w:bookmarkEnd w:id="1146"/>
            </w:del>
          </w:p>
        </w:tc>
        <w:tc>
          <w:tcPr>
            <w:tcW w:w="3359" w:type="dxa"/>
          </w:tcPr>
          <w:p w14:paraId="7B156640" w14:textId="22D9B197" w:rsidR="00740AD6" w:rsidRPr="00740AD6" w:rsidDel="009F4EF1" w:rsidRDefault="00740AD6" w:rsidP="00345B12">
            <w:pPr>
              <w:jc w:val="left"/>
              <w:rPr>
                <w:del w:id="1147" w:author="Katharina Schleidt" w:date="2021-10-27T12:19:00Z"/>
                <w:sz w:val="20"/>
                <w:szCs w:val="20"/>
              </w:rPr>
            </w:pPr>
            <w:del w:id="1148" w:author="Katharina Schleidt" w:date="2021-10-27T12:19:00Z">
              <w:r w:rsidRPr="00740AD6" w:rsidDel="009F4EF1">
                <w:rPr>
                  <w:sz w:val="20"/>
                  <w:szCs w:val="20"/>
                </w:rPr>
                <w:delText>/conf/</w:delText>
              </w:r>
              <w:r w:rsidR="005C46DD" w:rsidDel="009F4EF1">
                <w:rPr>
                  <w:sz w:val="20"/>
                  <w:szCs w:val="20"/>
                </w:rPr>
                <w:delText>obs-cpt</w:delText>
              </w:r>
              <w:bookmarkStart w:id="1149" w:name="_Toc86239168"/>
              <w:bookmarkStart w:id="1150" w:name="_Toc86330318"/>
              <w:bookmarkStart w:id="1151" w:name="_Toc86330724"/>
              <w:bookmarkEnd w:id="1149"/>
              <w:bookmarkEnd w:id="1150"/>
              <w:bookmarkEnd w:id="1151"/>
            </w:del>
          </w:p>
        </w:tc>
        <w:tc>
          <w:tcPr>
            <w:tcW w:w="3153" w:type="dxa"/>
          </w:tcPr>
          <w:p w14:paraId="7F00A5D3" w14:textId="47645BDB" w:rsidR="00740AD6" w:rsidRPr="00740AD6" w:rsidDel="009F4EF1" w:rsidRDefault="00740AD6" w:rsidP="00345B12">
            <w:pPr>
              <w:jc w:val="left"/>
              <w:rPr>
                <w:del w:id="1152" w:author="Katharina Schleidt" w:date="2021-10-27T12:19:00Z"/>
                <w:sz w:val="20"/>
                <w:szCs w:val="20"/>
              </w:rPr>
            </w:pPr>
            <w:del w:id="115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154" w:name="_Toc86239169"/>
              <w:bookmarkStart w:id="1155" w:name="_Toc86330319"/>
              <w:bookmarkStart w:id="1156" w:name="_Toc86330725"/>
              <w:bookmarkEnd w:id="1154"/>
              <w:bookmarkEnd w:id="1155"/>
              <w:bookmarkEnd w:id="1156"/>
            </w:del>
          </w:p>
        </w:tc>
        <w:bookmarkStart w:id="1157" w:name="_Toc86239170"/>
        <w:bookmarkStart w:id="1158" w:name="_Toc86330320"/>
        <w:bookmarkStart w:id="1159" w:name="_Toc86330726"/>
        <w:bookmarkEnd w:id="1157"/>
        <w:bookmarkEnd w:id="1158"/>
        <w:bookmarkEnd w:id="1159"/>
      </w:tr>
      <w:tr w:rsidR="00740AD6" w:rsidRPr="00740AD6" w:rsidDel="009F4EF1" w14:paraId="4099F021" w14:textId="4140E9E6" w:rsidTr="00345B12">
        <w:trPr>
          <w:del w:id="1160" w:author="Katharina Schleidt" w:date="2021-10-27T12:19:00Z"/>
        </w:trPr>
        <w:tc>
          <w:tcPr>
            <w:tcW w:w="3229" w:type="dxa"/>
          </w:tcPr>
          <w:p w14:paraId="64692A7A" w14:textId="2339A75F" w:rsidR="00740AD6" w:rsidRPr="00740AD6" w:rsidDel="009F4EF1" w:rsidRDefault="009204AF" w:rsidP="00345B12">
            <w:pPr>
              <w:jc w:val="left"/>
              <w:rPr>
                <w:del w:id="1161" w:author="Katharina Schleidt" w:date="2021-10-27T12:19:00Z"/>
                <w:sz w:val="20"/>
                <w:szCs w:val="20"/>
              </w:rPr>
            </w:pPr>
            <w:del w:id="1162"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163" w:name="_Toc86239171"/>
              <w:bookmarkStart w:id="1164" w:name="_Toc86330321"/>
              <w:bookmarkStart w:id="1165" w:name="_Toc86330727"/>
              <w:bookmarkEnd w:id="1163"/>
              <w:bookmarkEnd w:id="1164"/>
              <w:bookmarkEnd w:id="1165"/>
            </w:del>
          </w:p>
        </w:tc>
        <w:tc>
          <w:tcPr>
            <w:tcW w:w="3359" w:type="dxa"/>
          </w:tcPr>
          <w:p w14:paraId="318F87C0" w14:textId="27A8A4A0" w:rsidR="00740AD6" w:rsidRPr="00740AD6" w:rsidDel="009F4EF1" w:rsidRDefault="00740AD6" w:rsidP="00345B12">
            <w:pPr>
              <w:jc w:val="left"/>
              <w:rPr>
                <w:del w:id="1166" w:author="Katharina Schleidt" w:date="2021-10-27T12:19:00Z"/>
                <w:sz w:val="20"/>
                <w:szCs w:val="20"/>
              </w:rPr>
            </w:pPr>
            <w:del w:id="1167"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168" w:name="_Toc86239172"/>
              <w:bookmarkStart w:id="1169" w:name="_Toc86330322"/>
              <w:bookmarkStart w:id="1170" w:name="_Toc86330728"/>
              <w:bookmarkEnd w:id="1168"/>
              <w:bookmarkEnd w:id="1169"/>
              <w:bookmarkEnd w:id="1170"/>
            </w:del>
          </w:p>
        </w:tc>
        <w:tc>
          <w:tcPr>
            <w:tcW w:w="3153" w:type="dxa"/>
          </w:tcPr>
          <w:p w14:paraId="6A57AD22" w14:textId="2788AC26" w:rsidR="00740AD6" w:rsidRPr="00740AD6" w:rsidDel="009F4EF1" w:rsidRDefault="00740AD6" w:rsidP="00345B12">
            <w:pPr>
              <w:jc w:val="left"/>
              <w:rPr>
                <w:del w:id="1171" w:author="Katharina Schleidt" w:date="2021-10-27T12:19:00Z"/>
                <w:sz w:val="20"/>
                <w:szCs w:val="20"/>
              </w:rPr>
            </w:pPr>
            <w:del w:id="117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173" w:name="_Toc86239173"/>
              <w:bookmarkStart w:id="1174" w:name="_Toc86330323"/>
              <w:bookmarkStart w:id="1175" w:name="_Toc86330729"/>
              <w:bookmarkEnd w:id="1173"/>
              <w:bookmarkEnd w:id="1174"/>
              <w:bookmarkEnd w:id="1175"/>
            </w:del>
          </w:p>
        </w:tc>
        <w:bookmarkStart w:id="1176" w:name="_Toc86239174"/>
        <w:bookmarkStart w:id="1177" w:name="_Toc86330324"/>
        <w:bookmarkStart w:id="1178" w:name="_Toc86330730"/>
        <w:bookmarkEnd w:id="1176"/>
        <w:bookmarkEnd w:id="1177"/>
        <w:bookmarkEnd w:id="1178"/>
      </w:tr>
      <w:tr w:rsidR="00740AD6" w:rsidRPr="00740AD6" w:rsidDel="009F4EF1" w14:paraId="1908695C" w14:textId="20CA326A" w:rsidTr="00345B12">
        <w:trPr>
          <w:del w:id="1179" w:author="Katharina Schleidt" w:date="2021-10-27T12:19:00Z"/>
        </w:trPr>
        <w:tc>
          <w:tcPr>
            <w:tcW w:w="3229" w:type="dxa"/>
          </w:tcPr>
          <w:p w14:paraId="6C9E08B6" w14:textId="7E7127D4" w:rsidR="00740AD6" w:rsidRPr="00740AD6" w:rsidDel="009F4EF1" w:rsidRDefault="009204AF" w:rsidP="00345B12">
            <w:pPr>
              <w:jc w:val="left"/>
              <w:rPr>
                <w:del w:id="1180" w:author="Katharina Schleidt" w:date="2021-10-27T12:19:00Z"/>
                <w:sz w:val="20"/>
                <w:szCs w:val="20"/>
              </w:rPr>
            </w:pPr>
            <w:del w:id="1181" w:author="Katharina Schleidt" w:date="2021-10-27T12:19:00Z">
              <w:r w:rsidRPr="009204AF" w:rsidDel="009F4EF1">
                <w:rPr>
                  <w:sz w:val="20"/>
                  <w:szCs w:val="20"/>
                </w:rPr>
                <w:delText>Conceptual Observation - Host</w:delText>
              </w:r>
              <w:bookmarkStart w:id="1182" w:name="_Toc86239175"/>
              <w:bookmarkStart w:id="1183" w:name="_Toc86330325"/>
              <w:bookmarkStart w:id="1184" w:name="_Toc86330731"/>
              <w:bookmarkEnd w:id="1182"/>
              <w:bookmarkEnd w:id="1183"/>
              <w:bookmarkEnd w:id="1184"/>
            </w:del>
          </w:p>
        </w:tc>
        <w:tc>
          <w:tcPr>
            <w:tcW w:w="3359" w:type="dxa"/>
          </w:tcPr>
          <w:p w14:paraId="05C12F73" w14:textId="0830F1FE" w:rsidR="00740AD6" w:rsidRPr="00740AD6" w:rsidDel="009F4EF1" w:rsidRDefault="009204AF" w:rsidP="00345B12">
            <w:pPr>
              <w:jc w:val="left"/>
              <w:rPr>
                <w:del w:id="1185" w:author="Katharina Schleidt" w:date="2021-10-27T12:19:00Z"/>
                <w:sz w:val="20"/>
                <w:szCs w:val="20"/>
              </w:rPr>
            </w:pPr>
            <w:del w:id="1186" w:author="Katharina Schleidt" w:date="2021-10-27T12:19:00Z">
              <w:r w:rsidRPr="009204AF" w:rsidDel="009F4EF1">
                <w:rPr>
                  <w:sz w:val="20"/>
                  <w:szCs w:val="20"/>
                </w:rPr>
                <w:delText>/conf/obs-cpt/Host</w:delText>
              </w:r>
              <w:bookmarkStart w:id="1187" w:name="_Toc86239176"/>
              <w:bookmarkStart w:id="1188" w:name="_Toc86330326"/>
              <w:bookmarkStart w:id="1189" w:name="_Toc86330732"/>
              <w:bookmarkEnd w:id="1187"/>
              <w:bookmarkEnd w:id="1188"/>
              <w:bookmarkEnd w:id="1189"/>
            </w:del>
          </w:p>
        </w:tc>
        <w:tc>
          <w:tcPr>
            <w:tcW w:w="3153" w:type="dxa"/>
          </w:tcPr>
          <w:p w14:paraId="5F45EFAB" w14:textId="385144D3" w:rsidR="00740AD6" w:rsidRPr="00740AD6" w:rsidDel="009F4EF1" w:rsidRDefault="00740AD6" w:rsidP="00345B12">
            <w:pPr>
              <w:jc w:val="left"/>
              <w:rPr>
                <w:del w:id="1190" w:author="Katharina Schleidt" w:date="2021-10-27T12:19:00Z"/>
                <w:sz w:val="20"/>
                <w:szCs w:val="20"/>
              </w:rPr>
            </w:pPr>
            <w:del w:id="119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192" w:name="_Toc86239177"/>
              <w:bookmarkStart w:id="1193" w:name="_Toc86330327"/>
              <w:bookmarkStart w:id="1194" w:name="_Toc86330733"/>
              <w:bookmarkEnd w:id="1192"/>
              <w:bookmarkEnd w:id="1193"/>
              <w:bookmarkEnd w:id="1194"/>
            </w:del>
          </w:p>
        </w:tc>
        <w:bookmarkStart w:id="1195" w:name="_Toc86239178"/>
        <w:bookmarkStart w:id="1196" w:name="_Toc86330328"/>
        <w:bookmarkStart w:id="1197" w:name="_Toc86330734"/>
        <w:bookmarkEnd w:id="1195"/>
        <w:bookmarkEnd w:id="1196"/>
        <w:bookmarkEnd w:id="1197"/>
      </w:tr>
      <w:tr w:rsidR="00740AD6" w:rsidRPr="00740AD6" w:rsidDel="009F4EF1" w14:paraId="60F0F662" w14:textId="4D739C00" w:rsidTr="00345B12">
        <w:trPr>
          <w:del w:id="1198" w:author="Katharina Schleidt" w:date="2021-10-27T12:19:00Z"/>
        </w:trPr>
        <w:tc>
          <w:tcPr>
            <w:tcW w:w="3229" w:type="dxa"/>
          </w:tcPr>
          <w:p w14:paraId="72BEBA06" w14:textId="07272F2B" w:rsidR="00740AD6" w:rsidRPr="00740AD6" w:rsidDel="009F4EF1" w:rsidRDefault="009204AF" w:rsidP="00345B12">
            <w:pPr>
              <w:jc w:val="left"/>
              <w:rPr>
                <w:del w:id="1199" w:author="Katharina Schleidt" w:date="2021-10-27T12:19:00Z"/>
                <w:sz w:val="20"/>
                <w:szCs w:val="20"/>
              </w:rPr>
            </w:pPr>
            <w:del w:id="1200" w:author="Katharina Schleidt" w:date="2021-10-27T12:19:00Z">
              <w:r w:rsidRPr="009204AF" w:rsidDel="009F4EF1">
                <w:rPr>
                  <w:sz w:val="20"/>
                  <w:szCs w:val="20"/>
                </w:rPr>
                <w:delText>Conceptual Observation - ObservableProperty</w:delText>
              </w:r>
              <w:bookmarkStart w:id="1201" w:name="_Toc86239179"/>
              <w:bookmarkStart w:id="1202" w:name="_Toc86330329"/>
              <w:bookmarkStart w:id="1203" w:name="_Toc86330735"/>
              <w:bookmarkEnd w:id="1201"/>
              <w:bookmarkEnd w:id="1202"/>
              <w:bookmarkEnd w:id="1203"/>
            </w:del>
          </w:p>
        </w:tc>
        <w:tc>
          <w:tcPr>
            <w:tcW w:w="3359" w:type="dxa"/>
          </w:tcPr>
          <w:p w14:paraId="19F35C96" w14:textId="44665343" w:rsidR="00740AD6" w:rsidRPr="00740AD6" w:rsidDel="009F4EF1" w:rsidRDefault="009204AF" w:rsidP="00345B12">
            <w:pPr>
              <w:jc w:val="left"/>
              <w:rPr>
                <w:del w:id="1204" w:author="Katharina Schleidt" w:date="2021-10-27T12:19:00Z"/>
                <w:sz w:val="20"/>
                <w:szCs w:val="20"/>
              </w:rPr>
            </w:pPr>
            <w:del w:id="1205" w:author="Katharina Schleidt" w:date="2021-10-27T12:19:00Z">
              <w:r w:rsidRPr="009204AF" w:rsidDel="009F4EF1">
                <w:rPr>
                  <w:sz w:val="20"/>
                  <w:szCs w:val="20"/>
                </w:rPr>
                <w:delText>/conf/obs-cpt/ObservableProperty</w:delText>
              </w:r>
              <w:bookmarkStart w:id="1206" w:name="_Toc86239180"/>
              <w:bookmarkStart w:id="1207" w:name="_Toc86330330"/>
              <w:bookmarkStart w:id="1208" w:name="_Toc86330736"/>
              <w:bookmarkEnd w:id="1206"/>
              <w:bookmarkEnd w:id="1207"/>
              <w:bookmarkEnd w:id="1208"/>
            </w:del>
          </w:p>
        </w:tc>
        <w:tc>
          <w:tcPr>
            <w:tcW w:w="3153" w:type="dxa"/>
          </w:tcPr>
          <w:p w14:paraId="2833A941" w14:textId="21FEF7C2" w:rsidR="00740AD6" w:rsidRPr="00740AD6" w:rsidDel="009F4EF1" w:rsidRDefault="00740AD6" w:rsidP="00345B12">
            <w:pPr>
              <w:jc w:val="left"/>
              <w:rPr>
                <w:del w:id="1209" w:author="Katharina Schleidt" w:date="2021-10-27T12:19:00Z"/>
                <w:sz w:val="20"/>
                <w:szCs w:val="20"/>
              </w:rPr>
            </w:pPr>
            <w:del w:id="1210"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211" w:name="_Toc86239181"/>
              <w:bookmarkStart w:id="1212" w:name="_Toc86330331"/>
              <w:bookmarkStart w:id="1213" w:name="_Toc86330737"/>
              <w:bookmarkEnd w:id="1211"/>
              <w:bookmarkEnd w:id="1212"/>
              <w:bookmarkEnd w:id="1213"/>
            </w:del>
          </w:p>
        </w:tc>
        <w:bookmarkStart w:id="1214" w:name="_Toc86239182"/>
        <w:bookmarkStart w:id="1215" w:name="_Toc86330332"/>
        <w:bookmarkStart w:id="1216" w:name="_Toc86330738"/>
        <w:bookmarkEnd w:id="1214"/>
        <w:bookmarkEnd w:id="1215"/>
        <w:bookmarkEnd w:id="1216"/>
      </w:tr>
      <w:tr w:rsidR="00740AD6" w:rsidRPr="00740AD6" w:rsidDel="009F4EF1" w14:paraId="4A40F083" w14:textId="3A848371" w:rsidTr="00345B12">
        <w:trPr>
          <w:del w:id="1217" w:author="Katharina Schleidt" w:date="2021-10-27T12:19:00Z"/>
        </w:trPr>
        <w:tc>
          <w:tcPr>
            <w:tcW w:w="3229" w:type="dxa"/>
          </w:tcPr>
          <w:p w14:paraId="1728EA4A" w14:textId="671042FB" w:rsidR="00740AD6" w:rsidRPr="00740AD6" w:rsidDel="009F4EF1" w:rsidRDefault="009204AF" w:rsidP="00345B12">
            <w:pPr>
              <w:jc w:val="left"/>
              <w:rPr>
                <w:del w:id="1218" w:author="Katharina Schleidt" w:date="2021-10-27T12:19:00Z"/>
                <w:sz w:val="20"/>
                <w:szCs w:val="20"/>
              </w:rPr>
            </w:pPr>
            <w:del w:id="1219" w:author="Katharina Schleidt" w:date="2021-10-27T12:19:00Z">
              <w:r w:rsidRPr="009204AF" w:rsidDel="009F4EF1">
                <w:rPr>
                  <w:sz w:val="20"/>
                  <w:szCs w:val="20"/>
                </w:rPr>
                <w:delText>Conceptual Observation - Observation</w:delText>
              </w:r>
              <w:bookmarkStart w:id="1220" w:name="_Toc86239183"/>
              <w:bookmarkStart w:id="1221" w:name="_Toc86330333"/>
              <w:bookmarkStart w:id="1222" w:name="_Toc86330739"/>
              <w:bookmarkEnd w:id="1220"/>
              <w:bookmarkEnd w:id="1221"/>
              <w:bookmarkEnd w:id="1222"/>
            </w:del>
          </w:p>
        </w:tc>
        <w:tc>
          <w:tcPr>
            <w:tcW w:w="3359" w:type="dxa"/>
          </w:tcPr>
          <w:p w14:paraId="17B0E6D0" w14:textId="25D2761C" w:rsidR="00740AD6" w:rsidRPr="00740AD6" w:rsidDel="009F4EF1" w:rsidRDefault="009204AF" w:rsidP="00345B12">
            <w:pPr>
              <w:jc w:val="left"/>
              <w:rPr>
                <w:del w:id="1223" w:author="Katharina Schleidt" w:date="2021-10-27T12:19:00Z"/>
                <w:sz w:val="20"/>
                <w:szCs w:val="20"/>
              </w:rPr>
            </w:pPr>
            <w:del w:id="1224" w:author="Katharina Schleidt" w:date="2021-10-27T12:19:00Z">
              <w:r w:rsidRPr="009204AF" w:rsidDel="009F4EF1">
                <w:rPr>
                  <w:sz w:val="20"/>
                  <w:szCs w:val="20"/>
                </w:rPr>
                <w:delText>/conf/obs-cpt/Observation</w:delText>
              </w:r>
              <w:bookmarkStart w:id="1225" w:name="_Toc86239184"/>
              <w:bookmarkStart w:id="1226" w:name="_Toc86330334"/>
              <w:bookmarkStart w:id="1227" w:name="_Toc86330740"/>
              <w:bookmarkEnd w:id="1225"/>
              <w:bookmarkEnd w:id="1226"/>
              <w:bookmarkEnd w:id="1227"/>
            </w:del>
          </w:p>
        </w:tc>
        <w:tc>
          <w:tcPr>
            <w:tcW w:w="3153" w:type="dxa"/>
          </w:tcPr>
          <w:p w14:paraId="78936970" w14:textId="5450CAE5" w:rsidR="00740AD6" w:rsidRPr="00740AD6" w:rsidDel="009F4EF1" w:rsidRDefault="00740AD6" w:rsidP="00345B12">
            <w:pPr>
              <w:jc w:val="left"/>
              <w:rPr>
                <w:del w:id="1228" w:author="Katharina Schleidt" w:date="2021-10-27T12:19:00Z"/>
                <w:sz w:val="20"/>
                <w:szCs w:val="20"/>
              </w:rPr>
            </w:pPr>
            <w:del w:id="1229"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230" w:name="_Toc86239185"/>
              <w:bookmarkStart w:id="1231" w:name="_Toc86330335"/>
              <w:bookmarkStart w:id="1232" w:name="_Toc86330741"/>
              <w:bookmarkEnd w:id="1230"/>
              <w:bookmarkEnd w:id="1231"/>
              <w:bookmarkEnd w:id="1232"/>
            </w:del>
          </w:p>
        </w:tc>
        <w:bookmarkStart w:id="1233" w:name="_Toc86239186"/>
        <w:bookmarkStart w:id="1234" w:name="_Toc86330336"/>
        <w:bookmarkStart w:id="1235" w:name="_Toc86330742"/>
        <w:bookmarkEnd w:id="1233"/>
        <w:bookmarkEnd w:id="1234"/>
        <w:bookmarkEnd w:id="1235"/>
      </w:tr>
      <w:tr w:rsidR="00740AD6" w:rsidRPr="00740AD6" w:rsidDel="009F4EF1" w14:paraId="5C235428" w14:textId="1D41DBAA" w:rsidTr="00345B12">
        <w:trPr>
          <w:del w:id="1236" w:author="Katharina Schleidt" w:date="2021-10-27T12:19:00Z"/>
        </w:trPr>
        <w:tc>
          <w:tcPr>
            <w:tcW w:w="3229" w:type="dxa"/>
          </w:tcPr>
          <w:p w14:paraId="3857B120" w14:textId="61C93E26" w:rsidR="00740AD6" w:rsidRPr="00740AD6" w:rsidDel="009F4EF1" w:rsidRDefault="009204AF" w:rsidP="00345B12">
            <w:pPr>
              <w:jc w:val="left"/>
              <w:rPr>
                <w:del w:id="1237" w:author="Katharina Schleidt" w:date="2021-10-27T12:19:00Z"/>
                <w:sz w:val="20"/>
                <w:szCs w:val="20"/>
              </w:rPr>
            </w:pPr>
            <w:del w:id="1238" w:author="Katharina Schleidt" w:date="2021-10-27T12:19:00Z">
              <w:r w:rsidRPr="009204AF" w:rsidDel="009F4EF1">
                <w:rPr>
                  <w:sz w:val="20"/>
                  <w:szCs w:val="20"/>
                </w:rPr>
                <w:lastRenderedPageBreak/>
                <w:delText>Conceptual Observation - Observer</w:delText>
              </w:r>
              <w:bookmarkStart w:id="1239" w:name="_Toc86239187"/>
              <w:bookmarkStart w:id="1240" w:name="_Toc86330337"/>
              <w:bookmarkStart w:id="1241" w:name="_Toc86330743"/>
              <w:bookmarkEnd w:id="1239"/>
              <w:bookmarkEnd w:id="1240"/>
              <w:bookmarkEnd w:id="1241"/>
            </w:del>
          </w:p>
        </w:tc>
        <w:tc>
          <w:tcPr>
            <w:tcW w:w="3359" w:type="dxa"/>
          </w:tcPr>
          <w:p w14:paraId="1732E2CF" w14:textId="4FDDFAFF" w:rsidR="00740AD6" w:rsidRPr="00740AD6" w:rsidDel="009F4EF1" w:rsidRDefault="009204AF" w:rsidP="00345B12">
            <w:pPr>
              <w:jc w:val="left"/>
              <w:rPr>
                <w:del w:id="1242" w:author="Katharina Schleidt" w:date="2021-10-27T12:19:00Z"/>
                <w:sz w:val="20"/>
                <w:szCs w:val="20"/>
              </w:rPr>
            </w:pPr>
            <w:del w:id="1243" w:author="Katharina Schleidt" w:date="2021-10-27T12:19:00Z">
              <w:r w:rsidRPr="009204AF" w:rsidDel="009F4EF1">
                <w:rPr>
                  <w:sz w:val="20"/>
                  <w:szCs w:val="20"/>
                </w:rPr>
                <w:delText>/conf/obs-cpt/Observer</w:delText>
              </w:r>
              <w:bookmarkStart w:id="1244" w:name="_Toc86239188"/>
              <w:bookmarkStart w:id="1245" w:name="_Toc86330338"/>
              <w:bookmarkStart w:id="1246" w:name="_Toc86330744"/>
              <w:bookmarkEnd w:id="1244"/>
              <w:bookmarkEnd w:id="1245"/>
              <w:bookmarkEnd w:id="1246"/>
            </w:del>
          </w:p>
        </w:tc>
        <w:tc>
          <w:tcPr>
            <w:tcW w:w="3153" w:type="dxa"/>
          </w:tcPr>
          <w:p w14:paraId="1633CBEF" w14:textId="188ABB58" w:rsidR="00740AD6" w:rsidRPr="00740AD6" w:rsidDel="009F4EF1" w:rsidRDefault="00740AD6" w:rsidP="00345B12">
            <w:pPr>
              <w:jc w:val="left"/>
              <w:rPr>
                <w:del w:id="1247" w:author="Katharina Schleidt" w:date="2021-10-27T12:19:00Z"/>
                <w:sz w:val="20"/>
                <w:szCs w:val="20"/>
              </w:rPr>
            </w:pPr>
            <w:del w:id="124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249" w:name="_Toc86239189"/>
              <w:bookmarkStart w:id="1250" w:name="_Toc86330339"/>
              <w:bookmarkStart w:id="1251" w:name="_Toc86330745"/>
              <w:bookmarkEnd w:id="1249"/>
              <w:bookmarkEnd w:id="1250"/>
              <w:bookmarkEnd w:id="1251"/>
            </w:del>
          </w:p>
        </w:tc>
        <w:bookmarkStart w:id="1252" w:name="_Toc86239190"/>
        <w:bookmarkStart w:id="1253" w:name="_Toc86330340"/>
        <w:bookmarkStart w:id="1254" w:name="_Toc86330746"/>
        <w:bookmarkEnd w:id="1252"/>
        <w:bookmarkEnd w:id="1253"/>
        <w:bookmarkEnd w:id="1254"/>
      </w:tr>
      <w:tr w:rsidR="00740AD6" w:rsidRPr="00740AD6" w:rsidDel="009F4EF1" w14:paraId="24AF8596" w14:textId="38A304C5" w:rsidTr="00345B12">
        <w:trPr>
          <w:del w:id="1255" w:author="Katharina Schleidt" w:date="2021-10-27T12:19:00Z"/>
        </w:trPr>
        <w:tc>
          <w:tcPr>
            <w:tcW w:w="3229" w:type="dxa"/>
          </w:tcPr>
          <w:p w14:paraId="5260758C" w14:textId="1FC3D2EF" w:rsidR="00740AD6" w:rsidRPr="00740AD6" w:rsidDel="009F4EF1" w:rsidRDefault="009204AF" w:rsidP="00345B12">
            <w:pPr>
              <w:jc w:val="left"/>
              <w:rPr>
                <w:del w:id="1256" w:author="Katharina Schleidt" w:date="2021-10-27T12:19:00Z"/>
                <w:sz w:val="20"/>
                <w:szCs w:val="20"/>
              </w:rPr>
            </w:pPr>
            <w:del w:id="1257" w:author="Katharina Schleidt" w:date="2021-10-27T12:19:00Z">
              <w:r w:rsidRPr="009204AF" w:rsidDel="009F4EF1">
                <w:rPr>
                  <w:sz w:val="20"/>
                  <w:szCs w:val="20"/>
                </w:rPr>
                <w:delText>Conceptual Observation - ObservingProcedure</w:delText>
              </w:r>
              <w:bookmarkStart w:id="1258" w:name="_Toc86239191"/>
              <w:bookmarkStart w:id="1259" w:name="_Toc86330341"/>
              <w:bookmarkStart w:id="1260" w:name="_Toc86330747"/>
              <w:bookmarkEnd w:id="1258"/>
              <w:bookmarkEnd w:id="1259"/>
              <w:bookmarkEnd w:id="1260"/>
            </w:del>
          </w:p>
        </w:tc>
        <w:tc>
          <w:tcPr>
            <w:tcW w:w="3359" w:type="dxa"/>
          </w:tcPr>
          <w:p w14:paraId="598A4EBB" w14:textId="11E81E56" w:rsidR="00740AD6" w:rsidRPr="00740AD6" w:rsidDel="009F4EF1" w:rsidRDefault="009204AF" w:rsidP="00345B12">
            <w:pPr>
              <w:jc w:val="left"/>
              <w:rPr>
                <w:del w:id="1261" w:author="Katharina Schleidt" w:date="2021-10-27T12:19:00Z"/>
                <w:sz w:val="20"/>
                <w:szCs w:val="20"/>
              </w:rPr>
            </w:pPr>
            <w:del w:id="1262" w:author="Katharina Schleidt" w:date="2021-10-27T12:19:00Z">
              <w:r w:rsidRPr="009204AF" w:rsidDel="009F4EF1">
                <w:rPr>
                  <w:sz w:val="20"/>
                  <w:szCs w:val="20"/>
                </w:rPr>
                <w:delText>/conf/obs-cpt/ObservingProcedure</w:delText>
              </w:r>
              <w:bookmarkStart w:id="1263" w:name="_Toc86239192"/>
              <w:bookmarkStart w:id="1264" w:name="_Toc86330342"/>
              <w:bookmarkStart w:id="1265" w:name="_Toc86330748"/>
              <w:bookmarkEnd w:id="1263"/>
              <w:bookmarkEnd w:id="1264"/>
              <w:bookmarkEnd w:id="1265"/>
            </w:del>
          </w:p>
        </w:tc>
        <w:tc>
          <w:tcPr>
            <w:tcW w:w="3153" w:type="dxa"/>
          </w:tcPr>
          <w:p w14:paraId="29FB31BA" w14:textId="5BD94117" w:rsidR="00740AD6" w:rsidRPr="00740AD6" w:rsidDel="009F4EF1" w:rsidRDefault="00740AD6" w:rsidP="00345B12">
            <w:pPr>
              <w:jc w:val="left"/>
              <w:rPr>
                <w:del w:id="1266" w:author="Katharina Schleidt" w:date="2021-10-27T12:19:00Z"/>
                <w:sz w:val="20"/>
                <w:szCs w:val="20"/>
              </w:rPr>
            </w:pPr>
            <w:del w:id="126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268" w:name="_Toc86239193"/>
              <w:bookmarkStart w:id="1269" w:name="_Toc86330343"/>
              <w:bookmarkStart w:id="1270" w:name="_Toc86330749"/>
              <w:bookmarkEnd w:id="1268"/>
              <w:bookmarkEnd w:id="1269"/>
              <w:bookmarkEnd w:id="1270"/>
            </w:del>
          </w:p>
        </w:tc>
        <w:bookmarkStart w:id="1271" w:name="_Toc86239194"/>
        <w:bookmarkStart w:id="1272" w:name="_Toc86330344"/>
        <w:bookmarkStart w:id="1273" w:name="_Toc86330750"/>
        <w:bookmarkEnd w:id="1271"/>
        <w:bookmarkEnd w:id="1272"/>
        <w:bookmarkEnd w:id="1273"/>
      </w:tr>
      <w:tr w:rsidR="00740AD6" w:rsidRPr="00740AD6" w:rsidDel="009F4EF1" w14:paraId="4371C81A" w14:textId="215A9FF0" w:rsidTr="00345B12">
        <w:trPr>
          <w:del w:id="1274" w:author="Katharina Schleidt" w:date="2021-10-27T12:19:00Z"/>
        </w:trPr>
        <w:tc>
          <w:tcPr>
            <w:tcW w:w="3229" w:type="dxa"/>
          </w:tcPr>
          <w:p w14:paraId="7CA49D3C" w14:textId="0F6DC6E6" w:rsidR="00740AD6" w:rsidRPr="00740AD6" w:rsidDel="009F4EF1" w:rsidRDefault="009204AF" w:rsidP="00345B12">
            <w:pPr>
              <w:jc w:val="left"/>
              <w:rPr>
                <w:del w:id="1275" w:author="Katharina Schleidt" w:date="2021-10-27T12:19:00Z"/>
                <w:sz w:val="20"/>
                <w:szCs w:val="20"/>
              </w:rPr>
            </w:pPr>
            <w:del w:id="1276" w:author="Katharina Schleidt" w:date="2021-10-27T12:19:00Z">
              <w:r w:rsidRPr="009204AF" w:rsidDel="009F4EF1">
                <w:rPr>
                  <w:sz w:val="20"/>
                  <w:szCs w:val="20"/>
                </w:rPr>
                <w:delText>Conceptual Observation - Procedure</w:delText>
              </w:r>
              <w:bookmarkStart w:id="1277" w:name="_Toc86239195"/>
              <w:bookmarkStart w:id="1278" w:name="_Toc86330345"/>
              <w:bookmarkStart w:id="1279" w:name="_Toc86330751"/>
              <w:bookmarkEnd w:id="1277"/>
              <w:bookmarkEnd w:id="1278"/>
              <w:bookmarkEnd w:id="1279"/>
            </w:del>
          </w:p>
        </w:tc>
        <w:tc>
          <w:tcPr>
            <w:tcW w:w="3359" w:type="dxa"/>
          </w:tcPr>
          <w:p w14:paraId="52310D84" w14:textId="5F9D664F" w:rsidR="00740AD6" w:rsidRPr="00740AD6" w:rsidDel="009F4EF1" w:rsidRDefault="009204AF" w:rsidP="00345B12">
            <w:pPr>
              <w:jc w:val="left"/>
              <w:rPr>
                <w:del w:id="1280" w:author="Katharina Schleidt" w:date="2021-10-27T12:19:00Z"/>
                <w:sz w:val="20"/>
                <w:szCs w:val="20"/>
              </w:rPr>
            </w:pPr>
            <w:del w:id="1281" w:author="Katharina Schleidt" w:date="2021-10-27T12:19:00Z">
              <w:r w:rsidRPr="009204AF" w:rsidDel="009F4EF1">
                <w:rPr>
                  <w:sz w:val="20"/>
                  <w:szCs w:val="20"/>
                </w:rPr>
                <w:delText>/conf/obs-cpt/Procedure</w:delText>
              </w:r>
              <w:bookmarkStart w:id="1282" w:name="_Toc86239196"/>
              <w:bookmarkStart w:id="1283" w:name="_Toc86330346"/>
              <w:bookmarkStart w:id="1284" w:name="_Toc86330752"/>
              <w:bookmarkEnd w:id="1282"/>
              <w:bookmarkEnd w:id="1283"/>
              <w:bookmarkEnd w:id="1284"/>
            </w:del>
          </w:p>
        </w:tc>
        <w:tc>
          <w:tcPr>
            <w:tcW w:w="3153" w:type="dxa"/>
          </w:tcPr>
          <w:p w14:paraId="3EE07192" w14:textId="0F433BD2" w:rsidR="00740AD6" w:rsidRPr="00740AD6" w:rsidDel="009F4EF1" w:rsidRDefault="00740AD6" w:rsidP="00345B12">
            <w:pPr>
              <w:jc w:val="left"/>
              <w:rPr>
                <w:del w:id="1285" w:author="Katharina Schleidt" w:date="2021-10-27T12:19:00Z"/>
                <w:sz w:val="20"/>
                <w:szCs w:val="20"/>
              </w:rPr>
            </w:pPr>
            <w:del w:id="128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287" w:name="_Toc86239197"/>
              <w:bookmarkStart w:id="1288" w:name="_Toc86330347"/>
              <w:bookmarkStart w:id="1289" w:name="_Toc86330753"/>
              <w:bookmarkEnd w:id="1287"/>
              <w:bookmarkEnd w:id="1288"/>
              <w:bookmarkEnd w:id="1289"/>
            </w:del>
          </w:p>
        </w:tc>
        <w:bookmarkStart w:id="1290" w:name="_Toc86239198"/>
        <w:bookmarkStart w:id="1291" w:name="_Toc86330348"/>
        <w:bookmarkStart w:id="1292" w:name="_Toc86330754"/>
        <w:bookmarkEnd w:id="1290"/>
        <w:bookmarkEnd w:id="1291"/>
        <w:bookmarkEnd w:id="1292"/>
      </w:tr>
    </w:tbl>
    <w:p w14:paraId="46FB1320" w14:textId="2CB679F4" w:rsidR="00740AD6" w:rsidDel="009F4EF1" w:rsidRDefault="00740AD6" w:rsidP="009F2BE1">
      <w:pPr>
        <w:rPr>
          <w:del w:id="1293" w:author="Katharina Schleidt" w:date="2021-10-27T12:19:00Z"/>
          <w:lang w:eastAsia="ja-JP"/>
        </w:rPr>
      </w:pPr>
      <w:bookmarkStart w:id="1294" w:name="_Toc86239199"/>
      <w:bookmarkStart w:id="1295" w:name="_Toc86330349"/>
      <w:bookmarkStart w:id="1296" w:name="_Toc86330755"/>
      <w:bookmarkEnd w:id="1294"/>
      <w:bookmarkEnd w:id="1295"/>
      <w:bookmarkEnd w:id="1296"/>
    </w:p>
    <w:p w14:paraId="2A6E4499" w14:textId="0A6BB385" w:rsidR="0087292F" w:rsidRPr="0092150B" w:rsidDel="009F4EF1" w:rsidRDefault="0087292F" w:rsidP="0087292F">
      <w:pPr>
        <w:jc w:val="center"/>
        <w:rPr>
          <w:del w:id="1297" w:author="Katharina Schleidt" w:date="2021-10-27T12:19:00Z"/>
          <w:b/>
          <w:bCs/>
          <w:sz w:val="20"/>
          <w:szCs w:val="20"/>
          <w:lang w:val="en-US"/>
          <w:rPrChange w:id="1298" w:author="Grellet Sylvain" w:date="2021-10-27T15:48:00Z">
            <w:rPr>
              <w:del w:id="1299" w:author="Katharina Schleidt" w:date="2021-10-27T12:19:00Z"/>
              <w:b/>
              <w:bCs/>
              <w:sz w:val="20"/>
              <w:szCs w:val="20"/>
              <w:lang w:val="fr-FR"/>
            </w:rPr>
          </w:rPrChange>
        </w:rPr>
      </w:pPr>
      <w:bookmarkStart w:id="1300" w:name="_Ref52472075"/>
      <w:del w:id="1301" w:author="Katharina Schleidt" w:date="2021-10-27T12:19:00Z">
        <w:r w:rsidRPr="0092150B" w:rsidDel="009F4EF1">
          <w:rPr>
            <w:b/>
            <w:bCs/>
            <w:sz w:val="20"/>
            <w:szCs w:val="20"/>
            <w:lang w:val="en-US"/>
            <w:rPrChange w:id="1302" w:author="Grellet Sylvain" w:date="2021-10-27T15:48:00Z">
              <w:rPr>
                <w:b/>
                <w:bCs/>
                <w:sz w:val="20"/>
                <w:szCs w:val="20"/>
                <w:lang w:val="fr-FR"/>
              </w:rPr>
            </w:rPrChange>
          </w:rPr>
          <w:delText xml:space="preserve">Table </w:delText>
        </w:r>
        <w:r w:rsidR="00D471BA" w:rsidDel="009F4EF1">
          <w:rPr>
            <w:b/>
            <w:bCs/>
            <w:sz w:val="20"/>
            <w:szCs w:val="20"/>
          </w:rPr>
          <w:fldChar w:fldCharType="begin"/>
        </w:r>
        <w:r w:rsidR="00D471BA" w:rsidRPr="0092150B" w:rsidDel="009F4EF1">
          <w:rPr>
            <w:b/>
            <w:bCs/>
            <w:sz w:val="20"/>
            <w:szCs w:val="20"/>
            <w:lang w:val="en-US"/>
            <w:rPrChange w:id="1303" w:author="Grellet Sylvain" w:date="2021-10-27T15:48:00Z">
              <w:rPr>
                <w:b/>
                <w:bCs/>
                <w:sz w:val="20"/>
                <w:szCs w:val="20"/>
                <w:lang w:val="fr-FR"/>
              </w:rPr>
            </w:rPrChange>
          </w:rPr>
          <w:delInstrText xml:space="preserve"> SEQ Table \* ARABIC </w:delInstrText>
        </w:r>
        <w:r w:rsidR="00D471BA" w:rsidDel="009F4EF1">
          <w:rPr>
            <w:b/>
            <w:bCs/>
            <w:sz w:val="20"/>
            <w:szCs w:val="20"/>
          </w:rPr>
          <w:fldChar w:fldCharType="separate"/>
        </w:r>
        <w:r w:rsidR="00821F18" w:rsidRPr="0092150B" w:rsidDel="009F4EF1">
          <w:rPr>
            <w:b/>
            <w:bCs/>
            <w:noProof/>
            <w:sz w:val="20"/>
            <w:szCs w:val="20"/>
            <w:lang w:val="en-US"/>
            <w:rPrChange w:id="1304" w:author="Grellet Sylvain" w:date="2021-10-27T15:48:00Z">
              <w:rPr>
                <w:b/>
                <w:bCs/>
                <w:noProof/>
                <w:sz w:val="20"/>
                <w:szCs w:val="20"/>
                <w:lang w:val="fr-FR"/>
              </w:rPr>
            </w:rPrChange>
          </w:rPr>
          <w:delText>2</w:delText>
        </w:r>
        <w:r w:rsidR="00D471BA" w:rsidDel="009F4EF1">
          <w:rPr>
            <w:b/>
            <w:bCs/>
            <w:sz w:val="20"/>
            <w:szCs w:val="20"/>
          </w:rPr>
          <w:fldChar w:fldCharType="end"/>
        </w:r>
        <w:bookmarkEnd w:id="1300"/>
        <w:r w:rsidRPr="0092150B" w:rsidDel="009F4EF1">
          <w:rPr>
            <w:b/>
            <w:bCs/>
            <w:sz w:val="20"/>
            <w:szCs w:val="20"/>
            <w:lang w:val="en-US"/>
            <w:rPrChange w:id="1305" w:author="Grellet Sylvain" w:date="2021-10-27T15:48:00Z">
              <w:rPr>
                <w:b/>
                <w:bCs/>
                <w:sz w:val="20"/>
                <w:szCs w:val="20"/>
                <w:lang w:val="fr-FR"/>
              </w:rPr>
            </w:rPrChange>
          </w:rPr>
          <w:delText xml:space="preserve"> — Abstract Observation core conformance classes</w:delText>
        </w:r>
        <w:bookmarkStart w:id="1306" w:name="_Toc86239200"/>
        <w:bookmarkStart w:id="1307" w:name="_Toc86330350"/>
        <w:bookmarkStart w:id="1308" w:name="_Toc86330756"/>
        <w:bookmarkEnd w:id="1306"/>
        <w:bookmarkEnd w:id="1307"/>
        <w:bookmarkEnd w:id="1308"/>
      </w:del>
    </w:p>
    <w:tbl>
      <w:tblPr>
        <w:tblStyle w:val="Grilledutableau"/>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309" w:author="Katharina Schleidt" w:date="2021-10-27T12:19:00Z"/>
        </w:trPr>
        <w:tc>
          <w:tcPr>
            <w:tcW w:w="3715" w:type="dxa"/>
          </w:tcPr>
          <w:p w14:paraId="3108CE06" w14:textId="0B439533" w:rsidR="0087292F" w:rsidRPr="00740AD6" w:rsidDel="009F4EF1" w:rsidRDefault="0087292F" w:rsidP="00345B12">
            <w:pPr>
              <w:jc w:val="left"/>
              <w:rPr>
                <w:del w:id="1310" w:author="Katharina Schleidt" w:date="2021-10-27T12:19:00Z"/>
                <w:b/>
                <w:bCs/>
                <w:sz w:val="20"/>
                <w:szCs w:val="20"/>
              </w:rPr>
            </w:pPr>
            <w:del w:id="1311" w:author="Katharina Schleidt" w:date="2021-10-27T12:19:00Z">
              <w:r w:rsidRPr="00740AD6" w:rsidDel="009F4EF1">
                <w:rPr>
                  <w:b/>
                  <w:bCs/>
                  <w:sz w:val="20"/>
                  <w:szCs w:val="20"/>
                </w:rPr>
                <w:delText>Conformance class</w:delText>
              </w:r>
              <w:bookmarkStart w:id="1312" w:name="_Toc86239201"/>
              <w:bookmarkStart w:id="1313" w:name="_Toc86330351"/>
              <w:bookmarkStart w:id="1314" w:name="_Toc86330757"/>
              <w:bookmarkEnd w:id="1312"/>
              <w:bookmarkEnd w:id="1313"/>
              <w:bookmarkEnd w:id="1314"/>
            </w:del>
          </w:p>
        </w:tc>
        <w:tc>
          <w:tcPr>
            <w:tcW w:w="3735" w:type="dxa"/>
          </w:tcPr>
          <w:p w14:paraId="39D47CC5" w14:textId="5F1BE6D3" w:rsidR="0087292F" w:rsidRPr="00740AD6" w:rsidDel="009F4EF1" w:rsidRDefault="0087292F" w:rsidP="00345B12">
            <w:pPr>
              <w:jc w:val="left"/>
              <w:rPr>
                <w:del w:id="1315" w:author="Katharina Schleidt" w:date="2021-10-27T12:19:00Z"/>
                <w:b/>
                <w:bCs/>
                <w:sz w:val="20"/>
                <w:szCs w:val="20"/>
              </w:rPr>
            </w:pPr>
            <w:del w:id="1316" w:author="Katharina Schleidt" w:date="2021-10-27T12:19:00Z">
              <w:r w:rsidRPr="00740AD6" w:rsidDel="009F4EF1">
                <w:rPr>
                  <w:b/>
                  <w:bCs/>
                  <w:sz w:val="20"/>
                  <w:szCs w:val="20"/>
                </w:rPr>
                <w:delText>Identifier</w:delText>
              </w:r>
              <w:bookmarkStart w:id="1317" w:name="_Toc86239202"/>
              <w:bookmarkStart w:id="1318" w:name="_Toc86330352"/>
              <w:bookmarkStart w:id="1319" w:name="_Toc86330758"/>
              <w:bookmarkEnd w:id="1317"/>
              <w:bookmarkEnd w:id="1318"/>
              <w:bookmarkEnd w:id="1319"/>
            </w:del>
          </w:p>
        </w:tc>
        <w:tc>
          <w:tcPr>
            <w:tcW w:w="2291" w:type="dxa"/>
          </w:tcPr>
          <w:p w14:paraId="27C35B13" w14:textId="78956A59" w:rsidR="0087292F" w:rsidRPr="00740AD6" w:rsidDel="009F4EF1" w:rsidRDefault="0087292F" w:rsidP="00345B12">
            <w:pPr>
              <w:jc w:val="left"/>
              <w:rPr>
                <w:del w:id="1320" w:author="Katharina Schleidt" w:date="2021-10-27T12:19:00Z"/>
                <w:b/>
                <w:bCs/>
                <w:sz w:val="20"/>
                <w:szCs w:val="20"/>
              </w:rPr>
            </w:pPr>
            <w:del w:id="1321" w:author="Katharina Schleidt" w:date="2021-10-27T12:19:00Z">
              <w:r w:rsidRPr="00740AD6" w:rsidDel="009F4EF1">
                <w:rPr>
                  <w:b/>
                  <w:bCs/>
                  <w:sz w:val="20"/>
                  <w:szCs w:val="20"/>
                </w:rPr>
                <w:delText>Annex A clause</w:delText>
              </w:r>
              <w:bookmarkStart w:id="1322" w:name="_Toc86239203"/>
              <w:bookmarkStart w:id="1323" w:name="_Toc86330353"/>
              <w:bookmarkStart w:id="1324" w:name="_Toc86330759"/>
              <w:bookmarkEnd w:id="1322"/>
              <w:bookmarkEnd w:id="1323"/>
              <w:bookmarkEnd w:id="1324"/>
            </w:del>
          </w:p>
        </w:tc>
        <w:bookmarkStart w:id="1325" w:name="_Toc86239204"/>
        <w:bookmarkStart w:id="1326" w:name="_Toc86330354"/>
        <w:bookmarkStart w:id="1327" w:name="_Toc86330760"/>
        <w:bookmarkEnd w:id="1325"/>
        <w:bookmarkEnd w:id="1326"/>
        <w:bookmarkEnd w:id="1327"/>
      </w:tr>
      <w:tr w:rsidR="0087292F" w:rsidRPr="00740AD6" w:rsidDel="009F4EF1" w14:paraId="71C1CAAE" w14:textId="3B5F8812" w:rsidTr="00B519FE">
        <w:trPr>
          <w:del w:id="1328" w:author="Katharina Schleidt" w:date="2021-10-27T12:19:00Z"/>
        </w:trPr>
        <w:tc>
          <w:tcPr>
            <w:tcW w:w="3715" w:type="dxa"/>
          </w:tcPr>
          <w:p w14:paraId="17317D5E" w14:textId="6CB33FD6" w:rsidR="0087292F" w:rsidRPr="00740AD6" w:rsidDel="009F4EF1" w:rsidRDefault="00B519FE" w:rsidP="00345B12">
            <w:pPr>
              <w:jc w:val="left"/>
              <w:rPr>
                <w:del w:id="1329" w:author="Katharina Schleidt" w:date="2021-10-27T12:19:00Z"/>
                <w:sz w:val="20"/>
                <w:szCs w:val="20"/>
              </w:rPr>
            </w:pPr>
            <w:del w:id="1330" w:author="Katharina Schleidt" w:date="2021-10-27T12:19:00Z">
              <w:r w:rsidRPr="00B519FE" w:rsidDel="009F4EF1">
                <w:rPr>
                  <w:sz w:val="20"/>
                  <w:szCs w:val="20"/>
                </w:rPr>
                <w:delText>Abstract Observation core package</w:delText>
              </w:r>
              <w:bookmarkStart w:id="1331" w:name="_Toc86239205"/>
              <w:bookmarkStart w:id="1332" w:name="_Toc86330355"/>
              <w:bookmarkStart w:id="1333" w:name="_Toc86330761"/>
              <w:bookmarkEnd w:id="1331"/>
              <w:bookmarkEnd w:id="1332"/>
              <w:bookmarkEnd w:id="1333"/>
            </w:del>
          </w:p>
        </w:tc>
        <w:tc>
          <w:tcPr>
            <w:tcW w:w="3735" w:type="dxa"/>
          </w:tcPr>
          <w:p w14:paraId="60A3486D" w14:textId="6D453298" w:rsidR="0087292F" w:rsidRPr="00740AD6" w:rsidDel="009F4EF1" w:rsidRDefault="0087292F" w:rsidP="00345B12">
            <w:pPr>
              <w:jc w:val="left"/>
              <w:rPr>
                <w:del w:id="1334" w:author="Katharina Schleidt" w:date="2021-10-27T12:19:00Z"/>
                <w:sz w:val="20"/>
                <w:szCs w:val="20"/>
              </w:rPr>
            </w:pPr>
            <w:del w:id="1335" w:author="Katharina Schleidt" w:date="2021-10-27T12:19:00Z">
              <w:r w:rsidRPr="00740AD6" w:rsidDel="009F4EF1">
                <w:rPr>
                  <w:sz w:val="20"/>
                  <w:szCs w:val="20"/>
                </w:rPr>
                <w:delText>/conf/obs-</w:delText>
              </w:r>
              <w:r w:rsidR="00B519FE" w:rsidDel="009F4EF1">
                <w:rPr>
                  <w:sz w:val="20"/>
                  <w:szCs w:val="20"/>
                </w:rPr>
                <w:delText>core</w:delText>
              </w:r>
              <w:bookmarkStart w:id="1336" w:name="_Toc86239206"/>
              <w:bookmarkStart w:id="1337" w:name="_Toc86330356"/>
              <w:bookmarkStart w:id="1338" w:name="_Toc86330762"/>
              <w:bookmarkEnd w:id="1336"/>
              <w:bookmarkEnd w:id="1337"/>
              <w:bookmarkEnd w:id="1338"/>
            </w:del>
          </w:p>
        </w:tc>
        <w:tc>
          <w:tcPr>
            <w:tcW w:w="2291" w:type="dxa"/>
          </w:tcPr>
          <w:p w14:paraId="731E7029" w14:textId="291590C4" w:rsidR="0087292F" w:rsidRPr="00740AD6" w:rsidDel="009F4EF1" w:rsidRDefault="0087292F" w:rsidP="00345B12">
            <w:pPr>
              <w:jc w:val="left"/>
              <w:rPr>
                <w:del w:id="1339" w:author="Katharina Schleidt" w:date="2021-10-27T12:19:00Z"/>
                <w:sz w:val="20"/>
                <w:szCs w:val="20"/>
              </w:rPr>
            </w:pPr>
            <w:del w:id="134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341" w:name="_Toc86239207"/>
              <w:bookmarkStart w:id="1342" w:name="_Toc86330357"/>
              <w:bookmarkStart w:id="1343" w:name="_Toc86330763"/>
              <w:bookmarkEnd w:id="1341"/>
              <w:bookmarkEnd w:id="1342"/>
              <w:bookmarkEnd w:id="1343"/>
            </w:del>
          </w:p>
        </w:tc>
        <w:bookmarkStart w:id="1344" w:name="_Toc86239208"/>
        <w:bookmarkStart w:id="1345" w:name="_Toc86330358"/>
        <w:bookmarkStart w:id="1346" w:name="_Toc86330764"/>
        <w:bookmarkEnd w:id="1344"/>
        <w:bookmarkEnd w:id="1345"/>
        <w:bookmarkEnd w:id="1346"/>
      </w:tr>
      <w:tr w:rsidR="0087292F" w:rsidRPr="00740AD6" w:rsidDel="009F4EF1" w14:paraId="58E1D0B5" w14:textId="3EF4139B" w:rsidTr="00B519FE">
        <w:trPr>
          <w:del w:id="1347" w:author="Katharina Schleidt" w:date="2021-10-27T12:19:00Z"/>
        </w:trPr>
        <w:tc>
          <w:tcPr>
            <w:tcW w:w="3715" w:type="dxa"/>
          </w:tcPr>
          <w:p w14:paraId="328963BB" w14:textId="58A5E4EE" w:rsidR="0087292F" w:rsidRPr="00740AD6" w:rsidDel="009F4EF1" w:rsidRDefault="00B519FE" w:rsidP="00345B12">
            <w:pPr>
              <w:jc w:val="left"/>
              <w:rPr>
                <w:del w:id="1348" w:author="Katharina Schleidt" w:date="2021-10-27T12:19:00Z"/>
                <w:sz w:val="20"/>
                <w:szCs w:val="20"/>
              </w:rPr>
            </w:pPr>
            <w:del w:id="1349" w:author="Katharina Schleidt" w:date="2021-10-27T12:19:00Z">
              <w:r w:rsidRPr="00B519FE" w:rsidDel="009F4EF1">
                <w:rPr>
                  <w:sz w:val="20"/>
                  <w:szCs w:val="20"/>
                </w:rPr>
                <w:delText>Abstract Observation core - AbstractDeployment</w:delText>
              </w:r>
              <w:bookmarkStart w:id="1350" w:name="_Toc86239209"/>
              <w:bookmarkStart w:id="1351" w:name="_Toc86330359"/>
              <w:bookmarkStart w:id="1352" w:name="_Toc86330765"/>
              <w:bookmarkEnd w:id="1350"/>
              <w:bookmarkEnd w:id="1351"/>
              <w:bookmarkEnd w:id="1352"/>
            </w:del>
          </w:p>
        </w:tc>
        <w:tc>
          <w:tcPr>
            <w:tcW w:w="3735" w:type="dxa"/>
          </w:tcPr>
          <w:p w14:paraId="5BC3D3C6" w14:textId="622BADE1" w:rsidR="0087292F" w:rsidRPr="00740AD6" w:rsidDel="009F4EF1" w:rsidRDefault="00B519FE" w:rsidP="00345B12">
            <w:pPr>
              <w:jc w:val="left"/>
              <w:rPr>
                <w:del w:id="1353" w:author="Katharina Schleidt" w:date="2021-10-27T12:19:00Z"/>
                <w:sz w:val="20"/>
                <w:szCs w:val="20"/>
              </w:rPr>
            </w:pPr>
            <w:del w:id="1354" w:author="Katharina Schleidt" w:date="2021-10-27T12:19:00Z">
              <w:r w:rsidRPr="00B519FE" w:rsidDel="009F4EF1">
                <w:rPr>
                  <w:sz w:val="20"/>
                  <w:szCs w:val="20"/>
                </w:rPr>
                <w:delText>/conf/obs-core/AbstractDeployment</w:delText>
              </w:r>
              <w:bookmarkStart w:id="1355" w:name="_Toc86239210"/>
              <w:bookmarkStart w:id="1356" w:name="_Toc86330360"/>
              <w:bookmarkStart w:id="1357" w:name="_Toc86330766"/>
              <w:bookmarkEnd w:id="1355"/>
              <w:bookmarkEnd w:id="1356"/>
              <w:bookmarkEnd w:id="1357"/>
            </w:del>
          </w:p>
        </w:tc>
        <w:tc>
          <w:tcPr>
            <w:tcW w:w="2291" w:type="dxa"/>
          </w:tcPr>
          <w:p w14:paraId="02A040C7" w14:textId="24753161" w:rsidR="0087292F" w:rsidRPr="00740AD6" w:rsidDel="009F4EF1" w:rsidRDefault="0087292F" w:rsidP="00345B12">
            <w:pPr>
              <w:jc w:val="left"/>
              <w:rPr>
                <w:del w:id="1358" w:author="Katharina Schleidt" w:date="2021-10-27T12:19:00Z"/>
                <w:sz w:val="20"/>
                <w:szCs w:val="20"/>
              </w:rPr>
            </w:pPr>
            <w:del w:id="135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360" w:name="_Toc86239211"/>
              <w:bookmarkStart w:id="1361" w:name="_Toc86330361"/>
              <w:bookmarkStart w:id="1362" w:name="_Toc86330767"/>
              <w:bookmarkEnd w:id="1360"/>
              <w:bookmarkEnd w:id="1361"/>
              <w:bookmarkEnd w:id="1362"/>
            </w:del>
          </w:p>
        </w:tc>
        <w:bookmarkStart w:id="1363" w:name="_Toc86239212"/>
        <w:bookmarkStart w:id="1364" w:name="_Toc86330362"/>
        <w:bookmarkStart w:id="1365" w:name="_Toc86330768"/>
        <w:bookmarkEnd w:id="1363"/>
        <w:bookmarkEnd w:id="1364"/>
        <w:bookmarkEnd w:id="1365"/>
      </w:tr>
      <w:tr w:rsidR="0087292F" w:rsidRPr="00740AD6" w:rsidDel="009F4EF1" w14:paraId="2084D7D7" w14:textId="360537E8" w:rsidTr="00B519FE">
        <w:trPr>
          <w:del w:id="1366" w:author="Katharina Schleidt" w:date="2021-10-27T12:19:00Z"/>
        </w:trPr>
        <w:tc>
          <w:tcPr>
            <w:tcW w:w="3715" w:type="dxa"/>
          </w:tcPr>
          <w:p w14:paraId="6A10955B" w14:textId="1D73E221" w:rsidR="0087292F" w:rsidRPr="00740AD6" w:rsidDel="009F4EF1" w:rsidRDefault="00B519FE" w:rsidP="00345B12">
            <w:pPr>
              <w:jc w:val="left"/>
              <w:rPr>
                <w:del w:id="1367" w:author="Katharina Schleidt" w:date="2021-10-27T12:19:00Z"/>
                <w:sz w:val="20"/>
                <w:szCs w:val="20"/>
              </w:rPr>
            </w:pPr>
            <w:del w:id="1368" w:author="Katharina Schleidt" w:date="2021-10-27T12:19:00Z">
              <w:r w:rsidRPr="00B519FE" w:rsidDel="009F4EF1">
                <w:rPr>
                  <w:sz w:val="20"/>
                  <w:szCs w:val="20"/>
                </w:rPr>
                <w:delText>Abstract Observation core - AbstractHost</w:delText>
              </w:r>
              <w:bookmarkStart w:id="1369" w:name="_Toc86239213"/>
              <w:bookmarkStart w:id="1370" w:name="_Toc86330363"/>
              <w:bookmarkStart w:id="1371" w:name="_Toc86330769"/>
              <w:bookmarkEnd w:id="1369"/>
              <w:bookmarkEnd w:id="1370"/>
              <w:bookmarkEnd w:id="1371"/>
            </w:del>
          </w:p>
        </w:tc>
        <w:tc>
          <w:tcPr>
            <w:tcW w:w="3735" w:type="dxa"/>
          </w:tcPr>
          <w:p w14:paraId="193EC098" w14:textId="5AC7EACE" w:rsidR="0087292F" w:rsidRPr="00740AD6" w:rsidDel="009F4EF1" w:rsidRDefault="00B519FE" w:rsidP="00345B12">
            <w:pPr>
              <w:jc w:val="left"/>
              <w:rPr>
                <w:del w:id="1372" w:author="Katharina Schleidt" w:date="2021-10-27T12:19:00Z"/>
                <w:sz w:val="20"/>
                <w:szCs w:val="20"/>
              </w:rPr>
            </w:pPr>
            <w:del w:id="1373" w:author="Katharina Schleidt" w:date="2021-10-27T12:19:00Z">
              <w:r w:rsidRPr="00B519FE" w:rsidDel="009F4EF1">
                <w:rPr>
                  <w:sz w:val="20"/>
                  <w:szCs w:val="20"/>
                </w:rPr>
                <w:delText>/conf/obs-core/AbstractHost</w:delText>
              </w:r>
              <w:bookmarkStart w:id="1374" w:name="_Toc86239214"/>
              <w:bookmarkStart w:id="1375" w:name="_Toc86330364"/>
              <w:bookmarkStart w:id="1376" w:name="_Toc86330770"/>
              <w:bookmarkEnd w:id="1374"/>
              <w:bookmarkEnd w:id="1375"/>
              <w:bookmarkEnd w:id="1376"/>
            </w:del>
          </w:p>
        </w:tc>
        <w:tc>
          <w:tcPr>
            <w:tcW w:w="2291" w:type="dxa"/>
          </w:tcPr>
          <w:p w14:paraId="176F365A" w14:textId="45ADC256" w:rsidR="0087292F" w:rsidRPr="00740AD6" w:rsidDel="009F4EF1" w:rsidRDefault="0087292F" w:rsidP="00345B12">
            <w:pPr>
              <w:jc w:val="left"/>
              <w:rPr>
                <w:del w:id="1377" w:author="Katharina Schleidt" w:date="2021-10-27T12:19:00Z"/>
                <w:sz w:val="20"/>
                <w:szCs w:val="20"/>
              </w:rPr>
            </w:pPr>
            <w:del w:id="137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379" w:name="_Toc86239215"/>
              <w:bookmarkStart w:id="1380" w:name="_Toc86330365"/>
              <w:bookmarkStart w:id="1381" w:name="_Toc86330771"/>
              <w:bookmarkEnd w:id="1379"/>
              <w:bookmarkEnd w:id="1380"/>
              <w:bookmarkEnd w:id="1381"/>
            </w:del>
          </w:p>
        </w:tc>
        <w:bookmarkStart w:id="1382" w:name="_Toc86239216"/>
        <w:bookmarkStart w:id="1383" w:name="_Toc86330366"/>
        <w:bookmarkStart w:id="1384" w:name="_Toc86330772"/>
        <w:bookmarkEnd w:id="1382"/>
        <w:bookmarkEnd w:id="1383"/>
        <w:bookmarkEnd w:id="1384"/>
      </w:tr>
      <w:tr w:rsidR="0087292F" w:rsidRPr="00740AD6" w:rsidDel="009F4EF1" w14:paraId="6E40DB38" w14:textId="2B10CD2D" w:rsidTr="00B519FE">
        <w:trPr>
          <w:del w:id="1385" w:author="Katharina Schleidt" w:date="2021-10-27T12:19:00Z"/>
        </w:trPr>
        <w:tc>
          <w:tcPr>
            <w:tcW w:w="3715" w:type="dxa"/>
          </w:tcPr>
          <w:p w14:paraId="23590EFA" w14:textId="7DE6293D" w:rsidR="0087292F" w:rsidRPr="00740AD6" w:rsidDel="009F4EF1" w:rsidRDefault="00B519FE" w:rsidP="00345B12">
            <w:pPr>
              <w:jc w:val="left"/>
              <w:rPr>
                <w:del w:id="1386" w:author="Katharina Schleidt" w:date="2021-10-27T12:19:00Z"/>
                <w:sz w:val="20"/>
                <w:szCs w:val="20"/>
              </w:rPr>
            </w:pPr>
            <w:del w:id="1387" w:author="Katharina Schleidt" w:date="2021-10-27T12:19:00Z">
              <w:r w:rsidRPr="00B519FE" w:rsidDel="009F4EF1">
                <w:rPr>
                  <w:sz w:val="20"/>
                  <w:szCs w:val="20"/>
                </w:rPr>
                <w:delText>Abstract Observation core - AbstractObservableProperty</w:delText>
              </w:r>
              <w:bookmarkStart w:id="1388" w:name="_Toc86239217"/>
              <w:bookmarkStart w:id="1389" w:name="_Toc86330367"/>
              <w:bookmarkStart w:id="1390" w:name="_Toc86330773"/>
              <w:bookmarkEnd w:id="1388"/>
              <w:bookmarkEnd w:id="1389"/>
              <w:bookmarkEnd w:id="1390"/>
            </w:del>
          </w:p>
        </w:tc>
        <w:tc>
          <w:tcPr>
            <w:tcW w:w="3735" w:type="dxa"/>
          </w:tcPr>
          <w:p w14:paraId="2AA04551" w14:textId="18060BB5" w:rsidR="0087292F" w:rsidRPr="00740AD6" w:rsidDel="009F4EF1" w:rsidRDefault="00B519FE" w:rsidP="00345B12">
            <w:pPr>
              <w:jc w:val="left"/>
              <w:rPr>
                <w:del w:id="1391" w:author="Katharina Schleidt" w:date="2021-10-27T12:19:00Z"/>
                <w:sz w:val="20"/>
                <w:szCs w:val="20"/>
              </w:rPr>
            </w:pPr>
            <w:del w:id="1392" w:author="Katharina Schleidt" w:date="2021-10-27T12:19:00Z">
              <w:r w:rsidRPr="00B519FE" w:rsidDel="009F4EF1">
                <w:rPr>
                  <w:sz w:val="20"/>
                  <w:szCs w:val="20"/>
                </w:rPr>
                <w:delText>/conf/obs-core/AbstractObservableProperty</w:delText>
              </w:r>
              <w:bookmarkStart w:id="1393" w:name="_Toc86239218"/>
              <w:bookmarkStart w:id="1394" w:name="_Toc86330368"/>
              <w:bookmarkStart w:id="1395" w:name="_Toc86330774"/>
              <w:bookmarkEnd w:id="1393"/>
              <w:bookmarkEnd w:id="1394"/>
              <w:bookmarkEnd w:id="1395"/>
            </w:del>
          </w:p>
        </w:tc>
        <w:tc>
          <w:tcPr>
            <w:tcW w:w="2291" w:type="dxa"/>
          </w:tcPr>
          <w:p w14:paraId="61900C9D" w14:textId="16A74BBA" w:rsidR="0087292F" w:rsidRPr="00740AD6" w:rsidDel="009F4EF1" w:rsidRDefault="0087292F" w:rsidP="00345B12">
            <w:pPr>
              <w:jc w:val="left"/>
              <w:rPr>
                <w:del w:id="1396" w:author="Katharina Schleidt" w:date="2021-10-27T12:19:00Z"/>
                <w:sz w:val="20"/>
                <w:szCs w:val="20"/>
              </w:rPr>
            </w:pPr>
            <w:del w:id="139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398" w:name="_Toc86239219"/>
              <w:bookmarkStart w:id="1399" w:name="_Toc86330369"/>
              <w:bookmarkStart w:id="1400" w:name="_Toc86330775"/>
              <w:bookmarkEnd w:id="1398"/>
              <w:bookmarkEnd w:id="1399"/>
              <w:bookmarkEnd w:id="1400"/>
            </w:del>
          </w:p>
        </w:tc>
        <w:bookmarkStart w:id="1401" w:name="_Toc86239220"/>
        <w:bookmarkStart w:id="1402" w:name="_Toc86330370"/>
        <w:bookmarkStart w:id="1403" w:name="_Toc86330776"/>
        <w:bookmarkEnd w:id="1401"/>
        <w:bookmarkEnd w:id="1402"/>
        <w:bookmarkEnd w:id="1403"/>
      </w:tr>
      <w:tr w:rsidR="0087292F" w:rsidRPr="00740AD6" w:rsidDel="009F4EF1" w14:paraId="25E7C40F" w14:textId="52C3F994" w:rsidTr="00B519FE">
        <w:trPr>
          <w:del w:id="1404" w:author="Katharina Schleidt" w:date="2021-10-27T12:19:00Z"/>
        </w:trPr>
        <w:tc>
          <w:tcPr>
            <w:tcW w:w="3715" w:type="dxa"/>
          </w:tcPr>
          <w:p w14:paraId="4926DAAB" w14:textId="042F7168" w:rsidR="0087292F" w:rsidRPr="00740AD6" w:rsidDel="009F4EF1" w:rsidRDefault="00B519FE" w:rsidP="00345B12">
            <w:pPr>
              <w:jc w:val="left"/>
              <w:rPr>
                <w:del w:id="1405" w:author="Katharina Schleidt" w:date="2021-10-27T12:19:00Z"/>
                <w:sz w:val="20"/>
                <w:szCs w:val="20"/>
              </w:rPr>
            </w:pPr>
            <w:del w:id="1406" w:author="Katharina Schleidt" w:date="2021-10-27T12:19:00Z">
              <w:r w:rsidRPr="00B519FE" w:rsidDel="009F4EF1">
                <w:rPr>
                  <w:sz w:val="20"/>
                  <w:szCs w:val="20"/>
                </w:rPr>
                <w:delText>Abstract Observation core - AbstractObservation</w:delText>
              </w:r>
              <w:bookmarkStart w:id="1407" w:name="_Toc86239221"/>
              <w:bookmarkStart w:id="1408" w:name="_Toc86330371"/>
              <w:bookmarkStart w:id="1409" w:name="_Toc86330777"/>
              <w:bookmarkEnd w:id="1407"/>
              <w:bookmarkEnd w:id="1408"/>
              <w:bookmarkEnd w:id="1409"/>
            </w:del>
          </w:p>
        </w:tc>
        <w:tc>
          <w:tcPr>
            <w:tcW w:w="3735" w:type="dxa"/>
          </w:tcPr>
          <w:p w14:paraId="729FBE8A" w14:textId="463BEF83" w:rsidR="0087292F" w:rsidRPr="00740AD6" w:rsidDel="009F4EF1" w:rsidRDefault="00B519FE" w:rsidP="00345B12">
            <w:pPr>
              <w:jc w:val="left"/>
              <w:rPr>
                <w:del w:id="1410" w:author="Katharina Schleidt" w:date="2021-10-27T12:19:00Z"/>
                <w:sz w:val="20"/>
                <w:szCs w:val="20"/>
              </w:rPr>
            </w:pPr>
            <w:del w:id="1411" w:author="Katharina Schleidt" w:date="2021-10-27T12:19:00Z">
              <w:r w:rsidRPr="00B519FE" w:rsidDel="009F4EF1">
                <w:rPr>
                  <w:sz w:val="20"/>
                  <w:szCs w:val="20"/>
                </w:rPr>
                <w:delText>/conf/obs-core/AbstractObservation</w:delText>
              </w:r>
              <w:bookmarkStart w:id="1412" w:name="_Toc86239222"/>
              <w:bookmarkStart w:id="1413" w:name="_Toc86330372"/>
              <w:bookmarkStart w:id="1414" w:name="_Toc86330778"/>
              <w:bookmarkEnd w:id="1412"/>
              <w:bookmarkEnd w:id="1413"/>
              <w:bookmarkEnd w:id="1414"/>
            </w:del>
          </w:p>
        </w:tc>
        <w:tc>
          <w:tcPr>
            <w:tcW w:w="2291" w:type="dxa"/>
          </w:tcPr>
          <w:p w14:paraId="755DADF7" w14:textId="7F6EA52F" w:rsidR="0087292F" w:rsidRPr="00740AD6" w:rsidDel="009F4EF1" w:rsidRDefault="0087292F" w:rsidP="00345B12">
            <w:pPr>
              <w:jc w:val="left"/>
              <w:rPr>
                <w:del w:id="1415" w:author="Katharina Schleidt" w:date="2021-10-27T12:19:00Z"/>
                <w:sz w:val="20"/>
                <w:szCs w:val="20"/>
              </w:rPr>
            </w:pPr>
            <w:del w:id="141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417" w:name="_Toc86239223"/>
              <w:bookmarkStart w:id="1418" w:name="_Toc86330373"/>
              <w:bookmarkStart w:id="1419" w:name="_Toc86330779"/>
              <w:bookmarkEnd w:id="1417"/>
              <w:bookmarkEnd w:id="1418"/>
              <w:bookmarkEnd w:id="1419"/>
            </w:del>
          </w:p>
        </w:tc>
        <w:bookmarkStart w:id="1420" w:name="_Toc86239224"/>
        <w:bookmarkStart w:id="1421" w:name="_Toc86330374"/>
        <w:bookmarkStart w:id="1422" w:name="_Toc86330780"/>
        <w:bookmarkEnd w:id="1420"/>
        <w:bookmarkEnd w:id="1421"/>
        <w:bookmarkEnd w:id="1422"/>
      </w:tr>
      <w:tr w:rsidR="0087292F" w:rsidRPr="00740AD6" w:rsidDel="009F4EF1" w14:paraId="4498D884" w14:textId="09E94896" w:rsidTr="00B519FE">
        <w:trPr>
          <w:del w:id="1423" w:author="Katharina Schleidt" w:date="2021-10-27T12:19:00Z"/>
        </w:trPr>
        <w:tc>
          <w:tcPr>
            <w:tcW w:w="3715" w:type="dxa"/>
          </w:tcPr>
          <w:p w14:paraId="47593982" w14:textId="1D0B076E" w:rsidR="0087292F" w:rsidRPr="00740AD6" w:rsidDel="009F4EF1" w:rsidRDefault="00B519FE" w:rsidP="00345B12">
            <w:pPr>
              <w:jc w:val="left"/>
              <w:rPr>
                <w:del w:id="1424" w:author="Katharina Schleidt" w:date="2021-10-27T12:19:00Z"/>
                <w:sz w:val="20"/>
                <w:szCs w:val="20"/>
              </w:rPr>
            </w:pPr>
            <w:del w:id="1425" w:author="Katharina Schleidt" w:date="2021-10-27T12:19:00Z">
              <w:r w:rsidRPr="00B519FE" w:rsidDel="009F4EF1">
                <w:rPr>
                  <w:sz w:val="20"/>
                  <w:szCs w:val="20"/>
                </w:rPr>
                <w:delText>Abstract Observation core - AbstractObservationCharacteristics</w:delText>
              </w:r>
              <w:bookmarkStart w:id="1426" w:name="_Toc86239225"/>
              <w:bookmarkStart w:id="1427" w:name="_Toc86330375"/>
              <w:bookmarkStart w:id="1428" w:name="_Toc86330781"/>
              <w:bookmarkEnd w:id="1426"/>
              <w:bookmarkEnd w:id="1427"/>
              <w:bookmarkEnd w:id="1428"/>
            </w:del>
          </w:p>
        </w:tc>
        <w:tc>
          <w:tcPr>
            <w:tcW w:w="3735" w:type="dxa"/>
          </w:tcPr>
          <w:p w14:paraId="450003B2" w14:textId="41921579" w:rsidR="0087292F" w:rsidRPr="00740AD6" w:rsidDel="009F4EF1" w:rsidRDefault="00B519FE" w:rsidP="00345B12">
            <w:pPr>
              <w:jc w:val="left"/>
              <w:rPr>
                <w:del w:id="1429" w:author="Katharina Schleidt" w:date="2021-10-27T12:19:00Z"/>
                <w:sz w:val="20"/>
                <w:szCs w:val="20"/>
              </w:rPr>
            </w:pPr>
            <w:del w:id="1430" w:author="Katharina Schleidt" w:date="2021-10-27T12:19:00Z">
              <w:r w:rsidRPr="00B519FE" w:rsidDel="009F4EF1">
                <w:rPr>
                  <w:sz w:val="20"/>
                  <w:szCs w:val="20"/>
                </w:rPr>
                <w:delText>/conf/obs-core/AbstractObservationCharacteristics</w:delText>
              </w:r>
              <w:bookmarkStart w:id="1431" w:name="_Toc86239226"/>
              <w:bookmarkStart w:id="1432" w:name="_Toc86330376"/>
              <w:bookmarkStart w:id="1433" w:name="_Toc86330782"/>
              <w:bookmarkEnd w:id="1431"/>
              <w:bookmarkEnd w:id="1432"/>
              <w:bookmarkEnd w:id="1433"/>
            </w:del>
          </w:p>
        </w:tc>
        <w:tc>
          <w:tcPr>
            <w:tcW w:w="2291" w:type="dxa"/>
          </w:tcPr>
          <w:p w14:paraId="2C9AAAD8" w14:textId="61A8203A" w:rsidR="0087292F" w:rsidRPr="00740AD6" w:rsidDel="009F4EF1" w:rsidRDefault="0087292F" w:rsidP="00345B12">
            <w:pPr>
              <w:jc w:val="left"/>
              <w:rPr>
                <w:del w:id="1434" w:author="Katharina Schleidt" w:date="2021-10-27T12:19:00Z"/>
                <w:sz w:val="20"/>
                <w:szCs w:val="20"/>
              </w:rPr>
            </w:pPr>
            <w:del w:id="143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436" w:name="_Toc86239227"/>
              <w:bookmarkStart w:id="1437" w:name="_Toc86330377"/>
              <w:bookmarkStart w:id="1438" w:name="_Toc86330783"/>
              <w:bookmarkEnd w:id="1436"/>
              <w:bookmarkEnd w:id="1437"/>
              <w:bookmarkEnd w:id="1438"/>
            </w:del>
          </w:p>
        </w:tc>
        <w:bookmarkStart w:id="1439" w:name="_Toc86239228"/>
        <w:bookmarkStart w:id="1440" w:name="_Toc86330378"/>
        <w:bookmarkStart w:id="1441" w:name="_Toc86330784"/>
        <w:bookmarkEnd w:id="1439"/>
        <w:bookmarkEnd w:id="1440"/>
        <w:bookmarkEnd w:id="1441"/>
      </w:tr>
      <w:tr w:rsidR="0087292F" w:rsidRPr="00740AD6" w:rsidDel="009F4EF1" w14:paraId="59F306C7" w14:textId="5CD44CDB" w:rsidTr="00B519FE">
        <w:trPr>
          <w:del w:id="1442" w:author="Katharina Schleidt" w:date="2021-10-27T12:19:00Z"/>
        </w:trPr>
        <w:tc>
          <w:tcPr>
            <w:tcW w:w="3715" w:type="dxa"/>
          </w:tcPr>
          <w:p w14:paraId="36B714B3" w14:textId="68580F84" w:rsidR="0087292F" w:rsidRPr="00740AD6" w:rsidDel="009F4EF1" w:rsidRDefault="00B519FE" w:rsidP="00345B12">
            <w:pPr>
              <w:jc w:val="left"/>
              <w:rPr>
                <w:del w:id="1443" w:author="Katharina Schleidt" w:date="2021-10-27T12:19:00Z"/>
                <w:sz w:val="20"/>
                <w:szCs w:val="20"/>
              </w:rPr>
            </w:pPr>
            <w:del w:id="1444" w:author="Katharina Schleidt" w:date="2021-10-27T12:19:00Z">
              <w:r w:rsidRPr="00B519FE" w:rsidDel="009F4EF1">
                <w:rPr>
                  <w:sz w:val="20"/>
                  <w:szCs w:val="20"/>
                </w:rPr>
                <w:delText>Abstract Observation core - AbstractObserver</w:delText>
              </w:r>
              <w:bookmarkStart w:id="1445" w:name="_Toc86239229"/>
              <w:bookmarkStart w:id="1446" w:name="_Toc86330379"/>
              <w:bookmarkStart w:id="1447" w:name="_Toc86330785"/>
              <w:bookmarkEnd w:id="1445"/>
              <w:bookmarkEnd w:id="1446"/>
              <w:bookmarkEnd w:id="1447"/>
            </w:del>
          </w:p>
        </w:tc>
        <w:tc>
          <w:tcPr>
            <w:tcW w:w="3735" w:type="dxa"/>
          </w:tcPr>
          <w:p w14:paraId="28A1DB37" w14:textId="72613C0A" w:rsidR="0087292F" w:rsidRPr="00740AD6" w:rsidDel="009F4EF1" w:rsidRDefault="00B519FE" w:rsidP="00345B12">
            <w:pPr>
              <w:jc w:val="left"/>
              <w:rPr>
                <w:del w:id="1448" w:author="Katharina Schleidt" w:date="2021-10-27T12:19:00Z"/>
                <w:sz w:val="20"/>
                <w:szCs w:val="20"/>
              </w:rPr>
            </w:pPr>
            <w:del w:id="1449" w:author="Katharina Schleidt" w:date="2021-10-27T12:19:00Z">
              <w:r w:rsidRPr="00B519FE" w:rsidDel="009F4EF1">
                <w:rPr>
                  <w:sz w:val="20"/>
                  <w:szCs w:val="20"/>
                </w:rPr>
                <w:delText>/conf/obs-core/AbstractObserver</w:delText>
              </w:r>
              <w:bookmarkStart w:id="1450" w:name="_Toc86239230"/>
              <w:bookmarkStart w:id="1451" w:name="_Toc86330380"/>
              <w:bookmarkStart w:id="1452" w:name="_Toc86330786"/>
              <w:bookmarkEnd w:id="1450"/>
              <w:bookmarkEnd w:id="1451"/>
              <w:bookmarkEnd w:id="1452"/>
            </w:del>
          </w:p>
        </w:tc>
        <w:tc>
          <w:tcPr>
            <w:tcW w:w="2291" w:type="dxa"/>
          </w:tcPr>
          <w:p w14:paraId="64638BB2" w14:textId="1424A4D5" w:rsidR="0087292F" w:rsidRPr="00740AD6" w:rsidDel="009F4EF1" w:rsidRDefault="0087292F" w:rsidP="00345B12">
            <w:pPr>
              <w:jc w:val="left"/>
              <w:rPr>
                <w:del w:id="1453" w:author="Katharina Schleidt" w:date="2021-10-27T12:19:00Z"/>
                <w:sz w:val="20"/>
                <w:szCs w:val="20"/>
              </w:rPr>
            </w:pPr>
            <w:del w:id="145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455" w:name="_Toc86239231"/>
              <w:bookmarkStart w:id="1456" w:name="_Toc86330381"/>
              <w:bookmarkStart w:id="1457" w:name="_Toc86330787"/>
              <w:bookmarkEnd w:id="1455"/>
              <w:bookmarkEnd w:id="1456"/>
              <w:bookmarkEnd w:id="1457"/>
            </w:del>
          </w:p>
        </w:tc>
        <w:bookmarkStart w:id="1458" w:name="_Toc86239232"/>
        <w:bookmarkStart w:id="1459" w:name="_Toc86330382"/>
        <w:bookmarkStart w:id="1460" w:name="_Toc86330788"/>
        <w:bookmarkEnd w:id="1458"/>
        <w:bookmarkEnd w:id="1459"/>
        <w:bookmarkEnd w:id="1460"/>
      </w:tr>
      <w:tr w:rsidR="0087292F" w:rsidRPr="00740AD6" w:rsidDel="009F4EF1" w14:paraId="50410149" w14:textId="5D816838" w:rsidTr="00B519FE">
        <w:trPr>
          <w:del w:id="1461" w:author="Katharina Schleidt" w:date="2021-10-27T12:19:00Z"/>
        </w:trPr>
        <w:tc>
          <w:tcPr>
            <w:tcW w:w="3715" w:type="dxa"/>
          </w:tcPr>
          <w:p w14:paraId="5B57D556" w14:textId="15DE924C" w:rsidR="0087292F" w:rsidRPr="00740AD6" w:rsidDel="009F4EF1" w:rsidRDefault="00B519FE" w:rsidP="00345B12">
            <w:pPr>
              <w:jc w:val="left"/>
              <w:rPr>
                <w:del w:id="1462" w:author="Katharina Schleidt" w:date="2021-10-27T12:19:00Z"/>
                <w:sz w:val="20"/>
                <w:szCs w:val="20"/>
              </w:rPr>
            </w:pPr>
            <w:del w:id="1463" w:author="Katharina Schleidt" w:date="2021-10-27T12:19:00Z">
              <w:r w:rsidRPr="00B519FE" w:rsidDel="009F4EF1">
                <w:rPr>
                  <w:sz w:val="20"/>
                  <w:szCs w:val="20"/>
                </w:rPr>
                <w:delText>Abstract Observation core - AbstractObservingProcedure</w:delText>
              </w:r>
              <w:bookmarkStart w:id="1464" w:name="_Toc86239233"/>
              <w:bookmarkStart w:id="1465" w:name="_Toc86330383"/>
              <w:bookmarkStart w:id="1466" w:name="_Toc86330789"/>
              <w:bookmarkEnd w:id="1464"/>
              <w:bookmarkEnd w:id="1465"/>
              <w:bookmarkEnd w:id="1466"/>
            </w:del>
          </w:p>
        </w:tc>
        <w:tc>
          <w:tcPr>
            <w:tcW w:w="3735" w:type="dxa"/>
          </w:tcPr>
          <w:p w14:paraId="53A0244D" w14:textId="746E5C03" w:rsidR="0087292F" w:rsidRPr="00740AD6" w:rsidDel="009F4EF1" w:rsidRDefault="00B519FE" w:rsidP="00345B12">
            <w:pPr>
              <w:jc w:val="left"/>
              <w:rPr>
                <w:del w:id="1467" w:author="Katharina Schleidt" w:date="2021-10-27T12:19:00Z"/>
                <w:sz w:val="20"/>
                <w:szCs w:val="20"/>
              </w:rPr>
            </w:pPr>
            <w:del w:id="1468" w:author="Katharina Schleidt" w:date="2021-10-27T12:19:00Z">
              <w:r w:rsidRPr="00B519FE" w:rsidDel="009F4EF1">
                <w:rPr>
                  <w:sz w:val="20"/>
                  <w:szCs w:val="20"/>
                </w:rPr>
                <w:delText>/conf/obs-core/AbstractObservingProcedure</w:delText>
              </w:r>
              <w:bookmarkStart w:id="1469" w:name="_Toc86239234"/>
              <w:bookmarkStart w:id="1470" w:name="_Toc86330384"/>
              <w:bookmarkStart w:id="1471" w:name="_Toc86330790"/>
              <w:bookmarkEnd w:id="1469"/>
              <w:bookmarkEnd w:id="1470"/>
              <w:bookmarkEnd w:id="1471"/>
            </w:del>
          </w:p>
        </w:tc>
        <w:tc>
          <w:tcPr>
            <w:tcW w:w="2291" w:type="dxa"/>
          </w:tcPr>
          <w:p w14:paraId="419D7291" w14:textId="21268322" w:rsidR="0087292F" w:rsidRPr="00740AD6" w:rsidDel="009F4EF1" w:rsidRDefault="0087292F" w:rsidP="00345B12">
            <w:pPr>
              <w:jc w:val="left"/>
              <w:rPr>
                <w:del w:id="1472" w:author="Katharina Schleidt" w:date="2021-10-27T12:19:00Z"/>
                <w:sz w:val="20"/>
                <w:szCs w:val="20"/>
              </w:rPr>
            </w:pPr>
            <w:del w:id="147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474" w:name="_Toc86239235"/>
              <w:bookmarkStart w:id="1475" w:name="_Toc86330385"/>
              <w:bookmarkStart w:id="1476" w:name="_Toc86330791"/>
              <w:bookmarkEnd w:id="1474"/>
              <w:bookmarkEnd w:id="1475"/>
              <w:bookmarkEnd w:id="1476"/>
            </w:del>
          </w:p>
        </w:tc>
        <w:bookmarkStart w:id="1477" w:name="_Toc86239236"/>
        <w:bookmarkStart w:id="1478" w:name="_Toc86330386"/>
        <w:bookmarkStart w:id="1479" w:name="_Toc86330792"/>
        <w:bookmarkEnd w:id="1477"/>
        <w:bookmarkEnd w:id="1478"/>
        <w:bookmarkEnd w:id="1479"/>
      </w:tr>
      <w:tr w:rsidR="0087292F" w:rsidRPr="00740AD6" w:rsidDel="009F4EF1" w14:paraId="338A551E" w14:textId="47D7F81A" w:rsidTr="00B519FE">
        <w:trPr>
          <w:del w:id="1480" w:author="Katharina Schleidt" w:date="2021-10-27T12:19:00Z"/>
        </w:trPr>
        <w:tc>
          <w:tcPr>
            <w:tcW w:w="3715" w:type="dxa"/>
          </w:tcPr>
          <w:p w14:paraId="68DB3AD6" w14:textId="111C5858" w:rsidR="0087292F" w:rsidRPr="00740AD6" w:rsidDel="009F4EF1" w:rsidRDefault="00B519FE" w:rsidP="00345B12">
            <w:pPr>
              <w:jc w:val="left"/>
              <w:rPr>
                <w:del w:id="1481" w:author="Katharina Schleidt" w:date="2021-10-27T12:19:00Z"/>
                <w:sz w:val="20"/>
                <w:szCs w:val="20"/>
              </w:rPr>
            </w:pPr>
            <w:del w:id="1482" w:author="Katharina Schleidt" w:date="2021-10-27T12:19:00Z">
              <w:r w:rsidRPr="00B519FE" w:rsidDel="009F4EF1">
                <w:rPr>
                  <w:sz w:val="20"/>
                  <w:szCs w:val="20"/>
                </w:rPr>
                <w:delText>Abstract Observation core - NamedValue</w:delText>
              </w:r>
              <w:bookmarkStart w:id="1483" w:name="_Toc86239237"/>
              <w:bookmarkStart w:id="1484" w:name="_Toc86330387"/>
              <w:bookmarkStart w:id="1485" w:name="_Toc86330793"/>
              <w:bookmarkEnd w:id="1483"/>
              <w:bookmarkEnd w:id="1484"/>
              <w:bookmarkEnd w:id="1485"/>
            </w:del>
          </w:p>
        </w:tc>
        <w:tc>
          <w:tcPr>
            <w:tcW w:w="3735" w:type="dxa"/>
          </w:tcPr>
          <w:p w14:paraId="3D6D2478" w14:textId="4F92F489" w:rsidR="0087292F" w:rsidRPr="00740AD6" w:rsidDel="009F4EF1" w:rsidRDefault="00B519FE" w:rsidP="00345B12">
            <w:pPr>
              <w:jc w:val="left"/>
              <w:rPr>
                <w:del w:id="1486" w:author="Katharina Schleidt" w:date="2021-10-27T12:19:00Z"/>
                <w:sz w:val="20"/>
                <w:szCs w:val="20"/>
              </w:rPr>
            </w:pPr>
            <w:del w:id="1487" w:author="Katharina Schleidt" w:date="2021-10-27T12:19:00Z">
              <w:r w:rsidRPr="00B519FE" w:rsidDel="009F4EF1">
                <w:rPr>
                  <w:sz w:val="20"/>
                  <w:szCs w:val="20"/>
                </w:rPr>
                <w:delText>/conf/obs-core/NamedValue</w:delText>
              </w:r>
              <w:bookmarkStart w:id="1488" w:name="_Toc86239238"/>
              <w:bookmarkStart w:id="1489" w:name="_Toc86330388"/>
              <w:bookmarkStart w:id="1490" w:name="_Toc86330794"/>
              <w:bookmarkEnd w:id="1488"/>
              <w:bookmarkEnd w:id="1489"/>
              <w:bookmarkEnd w:id="1490"/>
            </w:del>
          </w:p>
        </w:tc>
        <w:tc>
          <w:tcPr>
            <w:tcW w:w="2291" w:type="dxa"/>
          </w:tcPr>
          <w:p w14:paraId="1F1CEBAF" w14:textId="50E6F87F" w:rsidR="0087292F" w:rsidRPr="00740AD6" w:rsidDel="009F4EF1" w:rsidRDefault="0087292F" w:rsidP="00345B12">
            <w:pPr>
              <w:jc w:val="left"/>
              <w:rPr>
                <w:del w:id="1491" w:author="Katharina Schleidt" w:date="2021-10-27T12:19:00Z"/>
                <w:sz w:val="20"/>
                <w:szCs w:val="20"/>
              </w:rPr>
            </w:pPr>
            <w:del w:id="149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493" w:name="_Toc86239239"/>
              <w:bookmarkStart w:id="1494" w:name="_Toc86330389"/>
              <w:bookmarkStart w:id="1495" w:name="_Toc86330795"/>
              <w:bookmarkEnd w:id="1493"/>
              <w:bookmarkEnd w:id="1494"/>
              <w:bookmarkEnd w:id="1495"/>
            </w:del>
          </w:p>
        </w:tc>
        <w:bookmarkStart w:id="1496" w:name="_Toc86239240"/>
        <w:bookmarkStart w:id="1497" w:name="_Toc86330390"/>
        <w:bookmarkStart w:id="1498" w:name="_Toc86330796"/>
        <w:bookmarkEnd w:id="1496"/>
        <w:bookmarkEnd w:id="1497"/>
        <w:bookmarkEnd w:id="1498"/>
      </w:tr>
    </w:tbl>
    <w:p w14:paraId="14E1AF25" w14:textId="4355E0BA" w:rsidR="0087292F" w:rsidDel="009F4EF1" w:rsidRDefault="0087292F" w:rsidP="009F2BE1">
      <w:pPr>
        <w:rPr>
          <w:del w:id="1499" w:author="Katharina Schleidt" w:date="2021-10-27T12:19:00Z"/>
          <w:lang w:eastAsia="ja-JP"/>
        </w:rPr>
      </w:pPr>
      <w:bookmarkStart w:id="1500" w:name="_Toc86239241"/>
      <w:bookmarkStart w:id="1501" w:name="_Toc86330391"/>
      <w:bookmarkStart w:id="1502" w:name="_Toc86330797"/>
      <w:bookmarkEnd w:id="1500"/>
      <w:bookmarkEnd w:id="1501"/>
      <w:bookmarkEnd w:id="1502"/>
    </w:p>
    <w:p w14:paraId="5DEAA95C" w14:textId="0FCD660C" w:rsidR="000F4699" w:rsidRPr="000F4699" w:rsidDel="009F4EF1" w:rsidRDefault="000F4699" w:rsidP="000F4699">
      <w:pPr>
        <w:jc w:val="center"/>
        <w:rPr>
          <w:del w:id="1503" w:author="Katharina Schleidt" w:date="2021-10-27T12:19:00Z"/>
          <w:b/>
          <w:bCs/>
          <w:sz w:val="20"/>
          <w:szCs w:val="20"/>
        </w:rPr>
      </w:pPr>
      <w:bookmarkStart w:id="1504" w:name="_Ref52472084"/>
      <w:del w:id="1505"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504"/>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506" w:name="_Toc86239242"/>
        <w:bookmarkStart w:id="1507" w:name="_Toc86330392"/>
        <w:bookmarkStart w:id="1508" w:name="_Toc86330798"/>
        <w:bookmarkEnd w:id="1506"/>
        <w:bookmarkEnd w:id="1507"/>
        <w:bookmarkEnd w:id="1508"/>
      </w:del>
    </w:p>
    <w:tbl>
      <w:tblPr>
        <w:tblStyle w:val="Grilledutableau"/>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509" w:author="Katharina Schleidt" w:date="2021-10-27T12:19:00Z"/>
        </w:trPr>
        <w:tc>
          <w:tcPr>
            <w:tcW w:w="3229" w:type="dxa"/>
          </w:tcPr>
          <w:p w14:paraId="15D869EF" w14:textId="3B572E01" w:rsidR="00351E51" w:rsidRPr="00740AD6" w:rsidDel="009F4EF1" w:rsidRDefault="00351E51" w:rsidP="00740AD6">
            <w:pPr>
              <w:jc w:val="left"/>
              <w:rPr>
                <w:del w:id="1510" w:author="Katharina Schleidt" w:date="2021-10-27T12:19:00Z"/>
                <w:b/>
                <w:bCs/>
                <w:sz w:val="20"/>
                <w:szCs w:val="20"/>
              </w:rPr>
            </w:pPr>
            <w:del w:id="1511" w:author="Katharina Schleidt" w:date="2021-10-27T12:19:00Z">
              <w:r w:rsidRPr="00740AD6" w:rsidDel="009F4EF1">
                <w:rPr>
                  <w:b/>
                  <w:bCs/>
                  <w:sz w:val="20"/>
                  <w:szCs w:val="20"/>
                </w:rPr>
                <w:delText>Conformance class</w:delText>
              </w:r>
              <w:bookmarkStart w:id="1512" w:name="_Toc86239243"/>
              <w:bookmarkStart w:id="1513" w:name="_Toc86330393"/>
              <w:bookmarkStart w:id="1514" w:name="_Toc86330799"/>
              <w:bookmarkEnd w:id="1512"/>
              <w:bookmarkEnd w:id="1513"/>
              <w:bookmarkEnd w:id="1514"/>
            </w:del>
          </w:p>
        </w:tc>
        <w:tc>
          <w:tcPr>
            <w:tcW w:w="3359" w:type="dxa"/>
          </w:tcPr>
          <w:p w14:paraId="2A64AD1F" w14:textId="20E69535" w:rsidR="00351E51" w:rsidRPr="00740AD6" w:rsidDel="009F4EF1" w:rsidRDefault="009B0326" w:rsidP="00740AD6">
            <w:pPr>
              <w:jc w:val="left"/>
              <w:rPr>
                <w:del w:id="1515" w:author="Katharina Schleidt" w:date="2021-10-27T12:19:00Z"/>
                <w:b/>
                <w:bCs/>
                <w:sz w:val="20"/>
                <w:szCs w:val="20"/>
              </w:rPr>
            </w:pPr>
            <w:del w:id="1516" w:author="Katharina Schleidt" w:date="2021-10-27T12:19:00Z">
              <w:r w:rsidRPr="00740AD6" w:rsidDel="009F4EF1">
                <w:rPr>
                  <w:b/>
                  <w:bCs/>
                  <w:sz w:val="20"/>
                  <w:szCs w:val="20"/>
                </w:rPr>
                <w:delText>Identifier</w:delText>
              </w:r>
              <w:bookmarkStart w:id="1517" w:name="_Toc86239244"/>
              <w:bookmarkStart w:id="1518" w:name="_Toc86330394"/>
              <w:bookmarkStart w:id="1519" w:name="_Toc86330800"/>
              <w:bookmarkEnd w:id="1517"/>
              <w:bookmarkEnd w:id="1518"/>
              <w:bookmarkEnd w:id="1519"/>
            </w:del>
          </w:p>
        </w:tc>
        <w:tc>
          <w:tcPr>
            <w:tcW w:w="3153" w:type="dxa"/>
          </w:tcPr>
          <w:p w14:paraId="73525A0C" w14:textId="3EB8E0D9" w:rsidR="00351E51" w:rsidRPr="00740AD6" w:rsidDel="009F4EF1" w:rsidRDefault="009B0326" w:rsidP="00740AD6">
            <w:pPr>
              <w:jc w:val="left"/>
              <w:rPr>
                <w:del w:id="1520" w:author="Katharina Schleidt" w:date="2021-10-27T12:19:00Z"/>
                <w:b/>
                <w:bCs/>
                <w:sz w:val="20"/>
                <w:szCs w:val="20"/>
              </w:rPr>
            </w:pPr>
            <w:del w:id="1521" w:author="Katharina Schleidt" w:date="2021-10-27T12:19:00Z">
              <w:r w:rsidRPr="00740AD6" w:rsidDel="009F4EF1">
                <w:rPr>
                  <w:b/>
                  <w:bCs/>
                  <w:sz w:val="20"/>
                  <w:szCs w:val="20"/>
                </w:rPr>
                <w:delText>Annex A clause</w:delText>
              </w:r>
              <w:bookmarkStart w:id="1522" w:name="_Toc86239245"/>
              <w:bookmarkStart w:id="1523" w:name="_Toc86330395"/>
              <w:bookmarkStart w:id="1524" w:name="_Toc86330801"/>
              <w:bookmarkEnd w:id="1522"/>
              <w:bookmarkEnd w:id="1523"/>
              <w:bookmarkEnd w:id="1524"/>
            </w:del>
          </w:p>
        </w:tc>
        <w:bookmarkStart w:id="1525" w:name="_Toc86239246"/>
        <w:bookmarkStart w:id="1526" w:name="_Toc86330396"/>
        <w:bookmarkStart w:id="1527" w:name="_Toc86330802"/>
        <w:bookmarkEnd w:id="1525"/>
        <w:bookmarkEnd w:id="1526"/>
        <w:bookmarkEnd w:id="1527"/>
      </w:tr>
      <w:tr w:rsidR="00351E51" w:rsidRPr="00740AD6" w:rsidDel="009F4EF1" w14:paraId="6F5968A4" w14:textId="18173F67" w:rsidTr="00740AD6">
        <w:trPr>
          <w:del w:id="1528" w:author="Katharina Schleidt" w:date="2021-10-27T12:19:00Z"/>
        </w:trPr>
        <w:tc>
          <w:tcPr>
            <w:tcW w:w="3229" w:type="dxa"/>
          </w:tcPr>
          <w:p w14:paraId="1D13AC73" w14:textId="25EC7382" w:rsidR="00351E51" w:rsidRPr="00740AD6" w:rsidDel="009F4EF1" w:rsidRDefault="005D1FAA" w:rsidP="00740AD6">
            <w:pPr>
              <w:jc w:val="left"/>
              <w:rPr>
                <w:del w:id="1529" w:author="Katharina Schleidt" w:date="2021-10-27T12:19:00Z"/>
                <w:sz w:val="20"/>
                <w:szCs w:val="20"/>
              </w:rPr>
            </w:pPr>
            <w:del w:id="1530" w:author="Katharina Schleidt" w:date="2021-10-27T12:19:00Z">
              <w:r w:rsidRPr="00740AD6" w:rsidDel="009F4EF1">
                <w:rPr>
                  <w:sz w:val="20"/>
                  <w:szCs w:val="20"/>
                </w:rPr>
                <w:delText>Basic Observations package</w:delText>
              </w:r>
              <w:bookmarkStart w:id="1531" w:name="_Toc86239247"/>
              <w:bookmarkStart w:id="1532" w:name="_Toc86330397"/>
              <w:bookmarkStart w:id="1533" w:name="_Toc86330803"/>
              <w:bookmarkEnd w:id="1531"/>
              <w:bookmarkEnd w:id="1532"/>
              <w:bookmarkEnd w:id="1533"/>
            </w:del>
          </w:p>
        </w:tc>
        <w:tc>
          <w:tcPr>
            <w:tcW w:w="3359" w:type="dxa"/>
          </w:tcPr>
          <w:p w14:paraId="16CB6962" w14:textId="639850C6" w:rsidR="00351E51" w:rsidRPr="00740AD6" w:rsidDel="009F4EF1" w:rsidRDefault="005D1FAA" w:rsidP="00740AD6">
            <w:pPr>
              <w:jc w:val="left"/>
              <w:rPr>
                <w:del w:id="1534" w:author="Katharina Schleidt" w:date="2021-10-27T12:19:00Z"/>
                <w:sz w:val="20"/>
                <w:szCs w:val="20"/>
              </w:rPr>
            </w:pPr>
            <w:del w:id="1535" w:author="Katharina Schleidt" w:date="2021-10-27T12:19:00Z">
              <w:r w:rsidRPr="00740AD6" w:rsidDel="009F4EF1">
                <w:rPr>
                  <w:sz w:val="20"/>
                  <w:szCs w:val="20"/>
                </w:rPr>
                <w:delText>/conf/obs-basic</w:delText>
              </w:r>
              <w:bookmarkStart w:id="1536" w:name="_Toc86239248"/>
              <w:bookmarkStart w:id="1537" w:name="_Toc86330398"/>
              <w:bookmarkStart w:id="1538" w:name="_Toc86330804"/>
              <w:bookmarkEnd w:id="1536"/>
              <w:bookmarkEnd w:id="1537"/>
              <w:bookmarkEnd w:id="1538"/>
            </w:del>
          </w:p>
        </w:tc>
        <w:tc>
          <w:tcPr>
            <w:tcW w:w="3153" w:type="dxa"/>
          </w:tcPr>
          <w:p w14:paraId="14969185" w14:textId="20DEA2C6" w:rsidR="00351E51" w:rsidRPr="00740AD6" w:rsidDel="009F4EF1" w:rsidRDefault="00FA549D" w:rsidP="00740AD6">
            <w:pPr>
              <w:jc w:val="left"/>
              <w:rPr>
                <w:del w:id="1539" w:author="Katharina Schleidt" w:date="2021-10-27T12:19:00Z"/>
                <w:sz w:val="20"/>
                <w:szCs w:val="20"/>
              </w:rPr>
            </w:pPr>
            <w:del w:id="1540" w:author="Katharina Schleidt" w:date="2021-10-27T12:19:00Z">
              <w:r w:rsidRPr="00740AD6" w:rsidDel="009F4EF1">
                <w:rPr>
                  <w:sz w:val="20"/>
                  <w:szCs w:val="20"/>
                </w:rPr>
                <w:delText>A.3.1</w:delText>
              </w:r>
              <w:bookmarkStart w:id="1541" w:name="_Toc86239249"/>
              <w:bookmarkStart w:id="1542" w:name="_Toc86330399"/>
              <w:bookmarkStart w:id="1543" w:name="_Toc86330805"/>
              <w:bookmarkEnd w:id="1541"/>
              <w:bookmarkEnd w:id="1542"/>
              <w:bookmarkEnd w:id="1543"/>
            </w:del>
          </w:p>
        </w:tc>
        <w:bookmarkStart w:id="1544" w:name="_Toc86239250"/>
        <w:bookmarkStart w:id="1545" w:name="_Toc86330400"/>
        <w:bookmarkStart w:id="1546" w:name="_Toc86330806"/>
        <w:bookmarkEnd w:id="1544"/>
        <w:bookmarkEnd w:id="1545"/>
        <w:bookmarkEnd w:id="1546"/>
      </w:tr>
      <w:tr w:rsidR="00FA549D" w:rsidRPr="00740AD6" w:rsidDel="009F4EF1" w14:paraId="1AD9F7A0" w14:textId="57456EA8" w:rsidTr="00740AD6">
        <w:trPr>
          <w:del w:id="1547" w:author="Katharina Schleidt" w:date="2021-10-27T12:19:00Z"/>
        </w:trPr>
        <w:tc>
          <w:tcPr>
            <w:tcW w:w="3229" w:type="dxa"/>
          </w:tcPr>
          <w:p w14:paraId="541046CD" w14:textId="2C0BAADB" w:rsidR="00FA549D" w:rsidRPr="00740AD6" w:rsidDel="009F4EF1" w:rsidRDefault="00FA549D" w:rsidP="00740AD6">
            <w:pPr>
              <w:jc w:val="left"/>
              <w:rPr>
                <w:del w:id="1548" w:author="Katharina Schleidt" w:date="2021-10-27T12:19:00Z"/>
                <w:sz w:val="20"/>
                <w:szCs w:val="20"/>
              </w:rPr>
            </w:pPr>
            <w:del w:id="1549" w:author="Katharina Schleidt" w:date="2021-10-27T12:19:00Z">
              <w:r w:rsidRPr="00740AD6" w:rsidDel="009F4EF1">
                <w:rPr>
                  <w:sz w:val="20"/>
                  <w:szCs w:val="20"/>
                </w:rPr>
                <w:delText>Basic Observations - Deployment</w:delText>
              </w:r>
              <w:bookmarkStart w:id="1550" w:name="_Toc86239251"/>
              <w:bookmarkStart w:id="1551" w:name="_Toc86330401"/>
              <w:bookmarkStart w:id="1552" w:name="_Toc86330807"/>
              <w:bookmarkEnd w:id="1550"/>
              <w:bookmarkEnd w:id="1551"/>
              <w:bookmarkEnd w:id="1552"/>
            </w:del>
          </w:p>
        </w:tc>
        <w:tc>
          <w:tcPr>
            <w:tcW w:w="3359" w:type="dxa"/>
          </w:tcPr>
          <w:p w14:paraId="0F78FD9E" w14:textId="45A962CD" w:rsidR="00FA549D" w:rsidRPr="00740AD6" w:rsidDel="009F4EF1" w:rsidRDefault="00FA549D" w:rsidP="00740AD6">
            <w:pPr>
              <w:jc w:val="left"/>
              <w:rPr>
                <w:del w:id="1553" w:author="Katharina Schleidt" w:date="2021-10-27T12:19:00Z"/>
                <w:sz w:val="20"/>
                <w:szCs w:val="20"/>
              </w:rPr>
            </w:pPr>
            <w:del w:id="1554" w:author="Katharina Schleidt" w:date="2021-10-27T12:19:00Z">
              <w:r w:rsidRPr="00740AD6" w:rsidDel="009F4EF1">
                <w:rPr>
                  <w:sz w:val="20"/>
                  <w:szCs w:val="20"/>
                </w:rPr>
                <w:delText>/conf/obs-basic/Deployment</w:delText>
              </w:r>
              <w:bookmarkStart w:id="1555" w:name="_Toc86239252"/>
              <w:bookmarkStart w:id="1556" w:name="_Toc86330402"/>
              <w:bookmarkStart w:id="1557" w:name="_Toc86330808"/>
              <w:bookmarkEnd w:id="1555"/>
              <w:bookmarkEnd w:id="1556"/>
              <w:bookmarkEnd w:id="1557"/>
            </w:del>
          </w:p>
        </w:tc>
        <w:tc>
          <w:tcPr>
            <w:tcW w:w="3153" w:type="dxa"/>
          </w:tcPr>
          <w:p w14:paraId="2FA65364" w14:textId="4F7504C9" w:rsidR="00FA549D" w:rsidRPr="00740AD6" w:rsidDel="009F4EF1" w:rsidRDefault="00FA549D" w:rsidP="00740AD6">
            <w:pPr>
              <w:jc w:val="left"/>
              <w:rPr>
                <w:del w:id="1558" w:author="Katharina Schleidt" w:date="2021-10-27T12:19:00Z"/>
                <w:sz w:val="20"/>
                <w:szCs w:val="20"/>
              </w:rPr>
            </w:pPr>
            <w:del w:id="1559" w:author="Katharina Schleidt" w:date="2021-10-27T12:19:00Z">
              <w:r w:rsidRPr="00740AD6" w:rsidDel="009F4EF1">
                <w:rPr>
                  <w:sz w:val="20"/>
                  <w:szCs w:val="20"/>
                </w:rPr>
                <w:delText>A.3.2</w:delText>
              </w:r>
              <w:bookmarkStart w:id="1560" w:name="_Toc86239253"/>
              <w:bookmarkStart w:id="1561" w:name="_Toc86330403"/>
              <w:bookmarkStart w:id="1562" w:name="_Toc86330809"/>
              <w:bookmarkEnd w:id="1560"/>
              <w:bookmarkEnd w:id="1561"/>
              <w:bookmarkEnd w:id="1562"/>
            </w:del>
          </w:p>
        </w:tc>
        <w:bookmarkStart w:id="1563" w:name="_Toc86239254"/>
        <w:bookmarkStart w:id="1564" w:name="_Toc86330404"/>
        <w:bookmarkStart w:id="1565" w:name="_Toc86330810"/>
        <w:bookmarkEnd w:id="1563"/>
        <w:bookmarkEnd w:id="1564"/>
        <w:bookmarkEnd w:id="1565"/>
      </w:tr>
      <w:tr w:rsidR="00FA549D" w:rsidRPr="00740AD6" w:rsidDel="009F4EF1" w14:paraId="198A0A80" w14:textId="22B2359C" w:rsidTr="00740AD6">
        <w:trPr>
          <w:del w:id="1566" w:author="Katharina Schleidt" w:date="2021-10-27T12:19:00Z"/>
        </w:trPr>
        <w:tc>
          <w:tcPr>
            <w:tcW w:w="3229" w:type="dxa"/>
          </w:tcPr>
          <w:p w14:paraId="36FD75DD" w14:textId="77735EFB" w:rsidR="00FA549D" w:rsidRPr="00740AD6" w:rsidDel="009F4EF1" w:rsidRDefault="00FA549D" w:rsidP="00740AD6">
            <w:pPr>
              <w:jc w:val="left"/>
              <w:rPr>
                <w:del w:id="1567" w:author="Katharina Schleidt" w:date="2021-10-27T12:19:00Z"/>
                <w:sz w:val="20"/>
                <w:szCs w:val="20"/>
              </w:rPr>
            </w:pPr>
            <w:del w:id="1568" w:author="Katharina Schleidt" w:date="2021-10-27T12:19:00Z">
              <w:r w:rsidRPr="00740AD6" w:rsidDel="009F4EF1">
                <w:rPr>
                  <w:sz w:val="20"/>
                  <w:szCs w:val="20"/>
                </w:rPr>
                <w:delText>Basic Observations - GenericDomainFeature</w:delText>
              </w:r>
              <w:bookmarkStart w:id="1569" w:name="_Toc86239255"/>
              <w:bookmarkStart w:id="1570" w:name="_Toc86330405"/>
              <w:bookmarkStart w:id="1571" w:name="_Toc86330811"/>
              <w:bookmarkEnd w:id="1569"/>
              <w:bookmarkEnd w:id="1570"/>
              <w:bookmarkEnd w:id="1571"/>
            </w:del>
          </w:p>
        </w:tc>
        <w:tc>
          <w:tcPr>
            <w:tcW w:w="3359" w:type="dxa"/>
          </w:tcPr>
          <w:p w14:paraId="349F76BA" w14:textId="1762E32A" w:rsidR="00FA549D" w:rsidRPr="00740AD6" w:rsidDel="009F4EF1" w:rsidRDefault="00FA549D" w:rsidP="00740AD6">
            <w:pPr>
              <w:jc w:val="left"/>
              <w:rPr>
                <w:del w:id="1572" w:author="Katharina Schleidt" w:date="2021-10-27T12:19:00Z"/>
                <w:sz w:val="20"/>
                <w:szCs w:val="20"/>
              </w:rPr>
            </w:pPr>
            <w:del w:id="1573" w:author="Katharina Schleidt" w:date="2021-10-27T12:19:00Z">
              <w:r w:rsidRPr="00740AD6" w:rsidDel="009F4EF1">
                <w:rPr>
                  <w:sz w:val="20"/>
                  <w:szCs w:val="20"/>
                </w:rPr>
                <w:delText>/conf/obs-basic/GenericDomainFeature</w:delText>
              </w:r>
              <w:bookmarkStart w:id="1574" w:name="_Toc86239256"/>
              <w:bookmarkStart w:id="1575" w:name="_Toc86330406"/>
              <w:bookmarkStart w:id="1576" w:name="_Toc86330812"/>
              <w:bookmarkEnd w:id="1574"/>
              <w:bookmarkEnd w:id="1575"/>
              <w:bookmarkEnd w:id="1576"/>
            </w:del>
          </w:p>
        </w:tc>
        <w:tc>
          <w:tcPr>
            <w:tcW w:w="3153" w:type="dxa"/>
          </w:tcPr>
          <w:p w14:paraId="649A966F" w14:textId="024B6D71" w:rsidR="00FA549D" w:rsidRPr="00740AD6" w:rsidDel="009F4EF1" w:rsidRDefault="00FA549D" w:rsidP="00740AD6">
            <w:pPr>
              <w:jc w:val="left"/>
              <w:rPr>
                <w:del w:id="1577" w:author="Katharina Schleidt" w:date="2021-10-27T12:19:00Z"/>
                <w:sz w:val="20"/>
                <w:szCs w:val="20"/>
              </w:rPr>
            </w:pPr>
            <w:del w:id="1578" w:author="Katharina Schleidt" w:date="2021-10-27T12:19:00Z">
              <w:r w:rsidRPr="00740AD6" w:rsidDel="009F4EF1">
                <w:rPr>
                  <w:sz w:val="20"/>
                  <w:szCs w:val="20"/>
                </w:rPr>
                <w:delText>A.3.3</w:delText>
              </w:r>
              <w:bookmarkStart w:id="1579" w:name="_Toc86239257"/>
              <w:bookmarkStart w:id="1580" w:name="_Toc86330407"/>
              <w:bookmarkStart w:id="1581" w:name="_Toc86330813"/>
              <w:bookmarkEnd w:id="1579"/>
              <w:bookmarkEnd w:id="1580"/>
              <w:bookmarkEnd w:id="1581"/>
            </w:del>
          </w:p>
        </w:tc>
        <w:bookmarkStart w:id="1582" w:name="_Toc86239258"/>
        <w:bookmarkStart w:id="1583" w:name="_Toc86330408"/>
        <w:bookmarkStart w:id="1584" w:name="_Toc86330814"/>
        <w:bookmarkEnd w:id="1582"/>
        <w:bookmarkEnd w:id="1583"/>
        <w:bookmarkEnd w:id="1584"/>
      </w:tr>
      <w:tr w:rsidR="00FA549D" w:rsidRPr="00740AD6" w:rsidDel="009F4EF1" w14:paraId="6CD7D76D" w14:textId="3E3997D5" w:rsidTr="00740AD6">
        <w:trPr>
          <w:del w:id="1585" w:author="Katharina Schleidt" w:date="2021-10-27T12:19:00Z"/>
        </w:trPr>
        <w:tc>
          <w:tcPr>
            <w:tcW w:w="3229" w:type="dxa"/>
          </w:tcPr>
          <w:p w14:paraId="5FC192BC" w14:textId="2EB65E83" w:rsidR="00FA549D" w:rsidRPr="00740AD6" w:rsidDel="009F4EF1" w:rsidRDefault="00FA549D" w:rsidP="00740AD6">
            <w:pPr>
              <w:jc w:val="left"/>
              <w:rPr>
                <w:del w:id="1586" w:author="Katharina Schleidt" w:date="2021-10-27T12:19:00Z"/>
                <w:sz w:val="20"/>
                <w:szCs w:val="20"/>
              </w:rPr>
            </w:pPr>
            <w:del w:id="1587" w:author="Katharina Schleidt" w:date="2021-10-27T12:19:00Z">
              <w:r w:rsidRPr="00740AD6" w:rsidDel="009F4EF1">
                <w:rPr>
                  <w:sz w:val="20"/>
                  <w:szCs w:val="20"/>
                </w:rPr>
                <w:delText>Basic Observations - Host</w:delText>
              </w:r>
              <w:bookmarkStart w:id="1588" w:name="_Toc86239259"/>
              <w:bookmarkStart w:id="1589" w:name="_Toc86330409"/>
              <w:bookmarkStart w:id="1590" w:name="_Toc86330815"/>
              <w:bookmarkEnd w:id="1588"/>
              <w:bookmarkEnd w:id="1589"/>
              <w:bookmarkEnd w:id="1590"/>
            </w:del>
          </w:p>
        </w:tc>
        <w:tc>
          <w:tcPr>
            <w:tcW w:w="3359" w:type="dxa"/>
          </w:tcPr>
          <w:p w14:paraId="20272604" w14:textId="38F8BF32" w:rsidR="00FA549D" w:rsidRPr="00740AD6" w:rsidDel="009F4EF1" w:rsidRDefault="00FA549D" w:rsidP="00740AD6">
            <w:pPr>
              <w:jc w:val="left"/>
              <w:rPr>
                <w:del w:id="1591" w:author="Katharina Schleidt" w:date="2021-10-27T12:19:00Z"/>
                <w:sz w:val="20"/>
                <w:szCs w:val="20"/>
              </w:rPr>
            </w:pPr>
            <w:del w:id="1592" w:author="Katharina Schleidt" w:date="2021-10-27T12:19:00Z">
              <w:r w:rsidRPr="00740AD6" w:rsidDel="009F4EF1">
                <w:rPr>
                  <w:sz w:val="20"/>
                  <w:szCs w:val="20"/>
                </w:rPr>
                <w:delText>/conf/obs-basic/Host</w:delText>
              </w:r>
              <w:bookmarkStart w:id="1593" w:name="_Toc86239260"/>
              <w:bookmarkStart w:id="1594" w:name="_Toc86330410"/>
              <w:bookmarkStart w:id="1595" w:name="_Toc86330816"/>
              <w:bookmarkEnd w:id="1593"/>
              <w:bookmarkEnd w:id="1594"/>
              <w:bookmarkEnd w:id="1595"/>
            </w:del>
          </w:p>
        </w:tc>
        <w:tc>
          <w:tcPr>
            <w:tcW w:w="3153" w:type="dxa"/>
          </w:tcPr>
          <w:p w14:paraId="18EA3AA0" w14:textId="58368282" w:rsidR="00FA549D" w:rsidRPr="00740AD6" w:rsidDel="009F4EF1" w:rsidRDefault="00FA549D" w:rsidP="00740AD6">
            <w:pPr>
              <w:jc w:val="left"/>
              <w:rPr>
                <w:del w:id="1596" w:author="Katharina Schleidt" w:date="2021-10-27T12:19:00Z"/>
                <w:sz w:val="20"/>
                <w:szCs w:val="20"/>
              </w:rPr>
            </w:pPr>
            <w:del w:id="1597" w:author="Katharina Schleidt" w:date="2021-10-27T12:19:00Z">
              <w:r w:rsidRPr="00740AD6" w:rsidDel="009F4EF1">
                <w:rPr>
                  <w:sz w:val="20"/>
                  <w:szCs w:val="20"/>
                </w:rPr>
                <w:delText>A.3.4</w:delText>
              </w:r>
              <w:bookmarkStart w:id="1598" w:name="_Toc86239261"/>
              <w:bookmarkStart w:id="1599" w:name="_Toc86330411"/>
              <w:bookmarkStart w:id="1600" w:name="_Toc86330817"/>
              <w:bookmarkEnd w:id="1598"/>
              <w:bookmarkEnd w:id="1599"/>
              <w:bookmarkEnd w:id="1600"/>
            </w:del>
          </w:p>
        </w:tc>
        <w:bookmarkStart w:id="1601" w:name="_Toc86239262"/>
        <w:bookmarkStart w:id="1602" w:name="_Toc86330412"/>
        <w:bookmarkStart w:id="1603" w:name="_Toc86330818"/>
        <w:bookmarkEnd w:id="1601"/>
        <w:bookmarkEnd w:id="1602"/>
        <w:bookmarkEnd w:id="1603"/>
      </w:tr>
      <w:tr w:rsidR="00FA549D" w:rsidRPr="00740AD6" w:rsidDel="009F4EF1" w14:paraId="369A38C4" w14:textId="0F521C77" w:rsidTr="00740AD6">
        <w:trPr>
          <w:del w:id="1604" w:author="Katharina Schleidt" w:date="2021-10-27T12:19:00Z"/>
        </w:trPr>
        <w:tc>
          <w:tcPr>
            <w:tcW w:w="3229" w:type="dxa"/>
          </w:tcPr>
          <w:p w14:paraId="2F705F7E" w14:textId="2882D36E" w:rsidR="00FA549D" w:rsidRPr="00740AD6" w:rsidDel="009F4EF1" w:rsidRDefault="00FA549D" w:rsidP="00740AD6">
            <w:pPr>
              <w:jc w:val="left"/>
              <w:rPr>
                <w:del w:id="1605" w:author="Katharina Schleidt" w:date="2021-10-27T12:19:00Z"/>
                <w:sz w:val="20"/>
                <w:szCs w:val="20"/>
              </w:rPr>
            </w:pPr>
            <w:del w:id="1606" w:author="Katharina Schleidt" w:date="2021-10-27T12:19:00Z">
              <w:r w:rsidRPr="00740AD6" w:rsidDel="009F4EF1">
                <w:rPr>
                  <w:sz w:val="20"/>
                  <w:szCs w:val="20"/>
                </w:rPr>
                <w:delText>Basic Observations - ObservableProperty</w:delText>
              </w:r>
              <w:bookmarkStart w:id="1607" w:name="_Toc86239263"/>
              <w:bookmarkStart w:id="1608" w:name="_Toc86330413"/>
              <w:bookmarkStart w:id="1609" w:name="_Toc86330819"/>
              <w:bookmarkEnd w:id="1607"/>
              <w:bookmarkEnd w:id="1608"/>
              <w:bookmarkEnd w:id="1609"/>
            </w:del>
          </w:p>
        </w:tc>
        <w:tc>
          <w:tcPr>
            <w:tcW w:w="3359" w:type="dxa"/>
          </w:tcPr>
          <w:p w14:paraId="050C3806" w14:textId="630077CB" w:rsidR="00FA549D" w:rsidRPr="00740AD6" w:rsidDel="009F4EF1" w:rsidRDefault="00FA549D" w:rsidP="00740AD6">
            <w:pPr>
              <w:jc w:val="left"/>
              <w:rPr>
                <w:del w:id="1610" w:author="Katharina Schleidt" w:date="2021-10-27T12:19:00Z"/>
                <w:sz w:val="20"/>
                <w:szCs w:val="20"/>
              </w:rPr>
            </w:pPr>
            <w:del w:id="1611" w:author="Katharina Schleidt" w:date="2021-10-27T12:19:00Z">
              <w:r w:rsidRPr="00740AD6" w:rsidDel="009F4EF1">
                <w:rPr>
                  <w:sz w:val="20"/>
                  <w:szCs w:val="20"/>
                </w:rPr>
                <w:delText>/conf/obs-basic/ObservableProperty</w:delText>
              </w:r>
              <w:bookmarkStart w:id="1612" w:name="_Toc86239264"/>
              <w:bookmarkStart w:id="1613" w:name="_Toc86330414"/>
              <w:bookmarkStart w:id="1614" w:name="_Toc86330820"/>
              <w:bookmarkEnd w:id="1612"/>
              <w:bookmarkEnd w:id="1613"/>
              <w:bookmarkEnd w:id="1614"/>
            </w:del>
          </w:p>
        </w:tc>
        <w:tc>
          <w:tcPr>
            <w:tcW w:w="3153" w:type="dxa"/>
          </w:tcPr>
          <w:p w14:paraId="40CDEA17" w14:textId="477930CE" w:rsidR="00FA549D" w:rsidRPr="00740AD6" w:rsidDel="009F4EF1" w:rsidRDefault="00FA549D" w:rsidP="00740AD6">
            <w:pPr>
              <w:jc w:val="left"/>
              <w:rPr>
                <w:del w:id="1615" w:author="Katharina Schleidt" w:date="2021-10-27T12:19:00Z"/>
                <w:sz w:val="20"/>
                <w:szCs w:val="20"/>
              </w:rPr>
            </w:pPr>
            <w:del w:id="1616" w:author="Katharina Schleidt" w:date="2021-10-27T12:19:00Z">
              <w:r w:rsidRPr="00740AD6" w:rsidDel="009F4EF1">
                <w:rPr>
                  <w:sz w:val="20"/>
                  <w:szCs w:val="20"/>
                </w:rPr>
                <w:delText>A.3.5</w:delText>
              </w:r>
              <w:bookmarkStart w:id="1617" w:name="_Toc86239265"/>
              <w:bookmarkStart w:id="1618" w:name="_Toc86330415"/>
              <w:bookmarkStart w:id="1619" w:name="_Toc86330821"/>
              <w:bookmarkEnd w:id="1617"/>
              <w:bookmarkEnd w:id="1618"/>
              <w:bookmarkEnd w:id="1619"/>
            </w:del>
          </w:p>
        </w:tc>
        <w:bookmarkStart w:id="1620" w:name="_Toc86239266"/>
        <w:bookmarkStart w:id="1621" w:name="_Toc86330416"/>
        <w:bookmarkStart w:id="1622" w:name="_Toc86330822"/>
        <w:bookmarkEnd w:id="1620"/>
        <w:bookmarkEnd w:id="1621"/>
        <w:bookmarkEnd w:id="1622"/>
      </w:tr>
      <w:tr w:rsidR="00FA549D" w:rsidRPr="00740AD6" w:rsidDel="009F4EF1" w14:paraId="7153A7FC" w14:textId="36BFCC22" w:rsidTr="00740AD6">
        <w:trPr>
          <w:del w:id="1623" w:author="Katharina Schleidt" w:date="2021-10-27T12:19:00Z"/>
        </w:trPr>
        <w:tc>
          <w:tcPr>
            <w:tcW w:w="3229" w:type="dxa"/>
          </w:tcPr>
          <w:p w14:paraId="55808AD2" w14:textId="089BC988" w:rsidR="00FA549D" w:rsidRPr="00740AD6" w:rsidDel="009F4EF1" w:rsidRDefault="00FA549D" w:rsidP="00740AD6">
            <w:pPr>
              <w:jc w:val="left"/>
              <w:rPr>
                <w:del w:id="1624" w:author="Katharina Schleidt" w:date="2021-10-27T12:19:00Z"/>
                <w:sz w:val="20"/>
                <w:szCs w:val="20"/>
              </w:rPr>
            </w:pPr>
            <w:del w:id="1625" w:author="Katharina Schleidt" w:date="2021-10-27T12:19:00Z">
              <w:r w:rsidRPr="00740AD6" w:rsidDel="009F4EF1">
                <w:rPr>
                  <w:sz w:val="20"/>
                  <w:szCs w:val="20"/>
                </w:rPr>
                <w:lastRenderedPageBreak/>
                <w:delText>Basic Observations - Observation</w:delText>
              </w:r>
              <w:bookmarkStart w:id="1626" w:name="_Toc86239267"/>
              <w:bookmarkStart w:id="1627" w:name="_Toc86330417"/>
              <w:bookmarkStart w:id="1628" w:name="_Toc86330823"/>
              <w:bookmarkEnd w:id="1626"/>
              <w:bookmarkEnd w:id="1627"/>
              <w:bookmarkEnd w:id="1628"/>
            </w:del>
          </w:p>
        </w:tc>
        <w:tc>
          <w:tcPr>
            <w:tcW w:w="3359" w:type="dxa"/>
          </w:tcPr>
          <w:p w14:paraId="3F5A8F67" w14:textId="1C7BFDCB" w:rsidR="00FA549D" w:rsidRPr="00740AD6" w:rsidDel="009F4EF1" w:rsidRDefault="00FA549D" w:rsidP="00740AD6">
            <w:pPr>
              <w:jc w:val="left"/>
              <w:rPr>
                <w:del w:id="1629" w:author="Katharina Schleidt" w:date="2021-10-27T12:19:00Z"/>
                <w:sz w:val="20"/>
                <w:szCs w:val="20"/>
              </w:rPr>
            </w:pPr>
            <w:del w:id="1630" w:author="Katharina Schleidt" w:date="2021-10-27T12:19:00Z">
              <w:r w:rsidRPr="00740AD6" w:rsidDel="009F4EF1">
                <w:rPr>
                  <w:sz w:val="20"/>
                  <w:szCs w:val="20"/>
                </w:rPr>
                <w:delText>/conf/obs-basic/Observation</w:delText>
              </w:r>
              <w:bookmarkStart w:id="1631" w:name="_Toc86239268"/>
              <w:bookmarkStart w:id="1632" w:name="_Toc86330418"/>
              <w:bookmarkStart w:id="1633" w:name="_Toc86330824"/>
              <w:bookmarkEnd w:id="1631"/>
              <w:bookmarkEnd w:id="1632"/>
              <w:bookmarkEnd w:id="1633"/>
            </w:del>
          </w:p>
        </w:tc>
        <w:tc>
          <w:tcPr>
            <w:tcW w:w="3153" w:type="dxa"/>
          </w:tcPr>
          <w:p w14:paraId="103C3897" w14:textId="0B9037F8" w:rsidR="00FA549D" w:rsidRPr="00740AD6" w:rsidDel="009F4EF1" w:rsidRDefault="00FA549D" w:rsidP="00740AD6">
            <w:pPr>
              <w:jc w:val="left"/>
              <w:rPr>
                <w:del w:id="1634" w:author="Katharina Schleidt" w:date="2021-10-27T12:19:00Z"/>
                <w:sz w:val="20"/>
                <w:szCs w:val="20"/>
              </w:rPr>
            </w:pPr>
            <w:del w:id="1635" w:author="Katharina Schleidt" w:date="2021-10-27T12:19:00Z">
              <w:r w:rsidRPr="00740AD6" w:rsidDel="009F4EF1">
                <w:rPr>
                  <w:sz w:val="20"/>
                  <w:szCs w:val="20"/>
                </w:rPr>
                <w:delText>A.3.6</w:delText>
              </w:r>
              <w:bookmarkStart w:id="1636" w:name="_Toc86239269"/>
              <w:bookmarkStart w:id="1637" w:name="_Toc86330419"/>
              <w:bookmarkStart w:id="1638" w:name="_Toc86330825"/>
              <w:bookmarkEnd w:id="1636"/>
              <w:bookmarkEnd w:id="1637"/>
              <w:bookmarkEnd w:id="1638"/>
            </w:del>
          </w:p>
        </w:tc>
        <w:bookmarkStart w:id="1639" w:name="_Toc86239270"/>
        <w:bookmarkStart w:id="1640" w:name="_Toc86330420"/>
        <w:bookmarkStart w:id="1641" w:name="_Toc86330826"/>
        <w:bookmarkEnd w:id="1639"/>
        <w:bookmarkEnd w:id="1640"/>
        <w:bookmarkEnd w:id="1641"/>
      </w:tr>
      <w:tr w:rsidR="00FA549D" w:rsidRPr="00740AD6" w:rsidDel="009F4EF1" w14:paraId="7CA967B0" w14:textId="6D85894C" w:rsidTr="00740AD6">
        <w:trPr>
          <w:del w:id="1642" w:author="Katharina Schleidt" w:date="2021-10-27T12:19:00Z"/>
        </w:trPr>
        <w:tc>
          <w:tcPr>
            <w:tcW w:w="3229" w:type="dxa"/>
          </w:tcPr>
          <w:p w14:paraId="3160520E" w14:textId="629EB7A8" w:rsidR="00FA549D" w:rsidRPr="00740AD6" w:rsidDel="009F4EF1" w:rsidRDefault="00FA549D" w:rsidP="00740AD6">
            <w:pPr>
              <w:jc w:val="left"/>
              <w:rPr>
                <w:del w:id="1643" w:author="Katharina Schleidt" w:date="2021-10-27T12:19:00Z"/>
                <w:sz w:val="20"/>
                <w:szCs w:val="20"/>
              </w:rPr>
            </w:pPr>
            <w:del w:id="1644" w:author="Katharina Schleidt" w:date="2021-10-27T12:19:00Z">
              <w:r w:rsidRPr="00740AD6" w:rsidDel="009F4EF1">
                <w:rPr>
                  <w:sz w:val="20"/>
                  <w:szCs w:val="20"/>
                </w:rPr>
                <w:delText>Basic Observations - ObservationCharacteristics</w:delText>
              </w:r>
              <w:bookmarkStart w:id="1645" w:name="_Toc86239271"/>
              <w:bookmarkStart w:id="1646" w:name="_Toc86330421"/>
              <w:bookmarkStart w:id="1647" w:name="_Toc86330827"/>
              <w:bookmarkEnd w:id="1645"/>
              <w:bookmarkEnd w:id="1646"/>
              <w:bookmarkEnd w:id="1647"/>
            </w:del>
          </w:p>
        </w:tc>
        <w:tc>
          <w:tcPr>
            <w:tcW w:w="3359" w:type="dxa"/>
          </w:tcPr>
          <w:p w14:paraId="57389EF4" w14:textId="420E1483" w:rsidR="00FA549D" w:rsidRPr="00740AD6" w:rsidDel="009F4EF1" w:rsidRDefault="00FA549D" w:rsidP="00740AD6">
            <w:pPr>
              <w:jc w:val="left"/>
              <w:rPr>
                <w:del w:id="1648" w:author="Katharina Schleidt" w:date="2021-10-27T12:19:00Z"/>
                <w:sz w:val="20"/>
                <w:szCs w:val="20"/>
              </w:rPr>
            </w:pPr>
            <w:del w:id="1649" w:author="Katharina Schleidt" w:date="2021-10-27T12:19:00Z">
              <w:r w:rsidRPr="00740AD6" w:rsidDel="009F4EF1">
                <w:rPr>
                  <w:sz w:val="20"/>
                  <w:szCs w:val="20"/>
                </w:rPr>
                <w:delText>/conf/obs-basic/ObservationCharacteristics</w:delText>
              </w:r>
              <w:bookmarkStart w:id="1650" w:name="_Toc86239272"/>
              <w:bookmarkStart w:id="1651" w:name="_Toc86330422"/>
              <w:bookmarkStart w:id="1652" w:name="_Toc86330828"/>
              <w:bookmarkEnd w:id="1650"/>
              <w:bookmarkEnd w:id="1651"/>
              <w:bookmarkEnd w:id="1652"/>
            </w:del>
          </w:p>
        </w:tc>
        <w:tc>
          <w:tcPr>
            <w:tcW w:w="3153" w:type="dxa"/>
          </w:tcPr>
          <w:p w14:paraId="3236D580" w14:textId="743D44CE" w:rsidR="00FA549D" w:rsidRPr="00740AD6" w:rsidDel="009F4EF1" w:rsidRDefault="00FA549D" w:rsidP="00740AD6">
            <w:pPr>
              <w:jc w:val="left"/>
              <w:rPr>
                <w:del w:id="1653" w:author="Katharina Schleidt" w:date="2021-10-27T12:19:00Z"/>
                <w:sz w:val="20"/>
                <w:szCs w:val="20"/>
              </w:rPr>
            </w:pPr>
            <w:del w:id="1654" w:author="Katharina Schleidt" w:date="2021-10-27T12:19:00Z">
              <w:r w:rsidRPr="00740AD6" w:rsidDel="009F4EF1">
                <w:rPr>
                  <w:sz w:val="20"/>
                  <w:szCs w:val="20"/>
                </w:rPr>
                <w:delText>A.3.7</w:delText>
              </w:r>
              <w:bookmarkStart w:id="1655" w:name="_Toc86239273"/>
              <w:bookmarkStart w:id="1656" w:name="_Toc86330423"/>
              <w:bookmarkStart w:id="1657" w:name="_Toc86330829"/>
              <w:bookmarkEnd w:id="1655"/>
              <w:bookmarkEnd w:id="1656"/>
              <w:bookmarkEnd w:id="1657"/>
            </w:del>
          </w:p>
        </w:tc>
        <w:bookmarkStart w:id="1658" w:name="_Toc86239274"/>
        <w:bookmarkStart w:id="1659" w:name="_Toc86330424"/>
        <w:bookmarkStart w:id="1660" w:name="_Toc86330830"/>
        <w:bookmarkEnd w:id="1658"/>
        <w:bookmarkEnd w:id="1659"/>
        <w:bookmarkEnd w:id="1660"/>
      </w:tr>
      <w:tr w:rsidR="00FA549D" w:rsidRPr="00740AD6" w:rsidDel="009F4EF1" w14:paraId="7C92CD9B" w14:textId="3E8E6913" w:rsidTr="00740AD6">
        <w:trPr>
          <w:del w:id="1661" w:author="Katharina Schleidt" w:date="2021-10-27T12:19:00Z"/>
        </w:trPr>
        <w:tc>
          <w:tcPr>
            <w:tcW w:w="3229" w:type="dxa"/>
          </w:tcPr>
          <w:p w14:paraId="09FBC320" w14:textId="57FA7BE2" w:rsidR="00FA549D" w:rsidRPr="00740AD6" w:rsidDel="009F4EF1" w:rsidRDefault="00FA549D" w:rsidP="00740AD6">
            <w:pPr>
              <w:jc w:val="left"/>
              <w:rPr>
                <w:del w:id="1662" w:author="Katharina Schleidt" w:date="2021-10-27T12:19:00Z"/>
                <w:sz w:val="20"/>
                <w:szCs w:val="20"/>
              </w:rPr>
            </w:pPr>
            <w:del w:id="1663" w:author="Katharina Schleidt" w:date="2021-10-27T12:19:00Z">
              <w:r w:rsidRPr="00740AD6" w:rsidDel="009F4EF1">
                <w:rPr>
                  <w:sz w:val="20"/>
                  <w:szCs w:val="20"/>
                </w:rPr>
                <w:delText>Basic Observations - ObservationCollection</w:delText>
              </w:r>
              <w:bookmarkStart w:id="1664" w:name="_Toc86239275"/>
              <w:bookmarkStart w:id="1665" w:name="_Toc86330425"/>
              <w:bookmarkStart w:id="1666" w:name="_Toc86330831"/>
              <w:bookmarkEnd w:id="1664"/>
              <w:bookmarkEnd w:id="1665"/>
              <w:bookmarkEnd w:id="1666"/>
            </w:del>
          </w:p>
        </w:tc>
        <w:tc>
          <w:tcPr>
            <w:tcW w:w="3359" w:type="dxa"/>
          </w:tcPr>
          <w:p w14:paraId="1A796397" w14:textId="1ACB9B00" w:rsidR="00FA549D" w:rsidRPr="00740AD6" w:rsidDel="009F4EF1" w:rsidRDefault="00FA549D" w:rsidP="00740AD6">
            <w:pPr>
              <w:jc w:val="left"/>
              <w:rPr>
                <w:del w:id="1667" w:author="Katharina Schleidt" w:date="2021-10-27T12:19:00Z"/>
                <w:sz w:val="20"/>
                <w:szCs w:val="20"/>
              </w:rPr>
            </w:pPr>
            <w:del w:id="1668" w:author="Katharina Schleidt" w:date="2021-10-27T12:19:00Z">
              <w:r w:rsidRPr="00740AD6" w:rsidDel="009F4EF1">
                <w:rPr>
                  <w:sz w:val="20"/>
                  <w:szCs w:val="20"/>
                </w:rPr>
                <w:delText>/conf/obs-basic/ObservationCollection</w:delText>
              </w:r>
              <w:bookmarkStart w:id="1669" w:name="_Toc86239276"/>
              <w:bookmarkStart w:id="1670" w:name="_Toc86330426"/>
              <w:bookmarkStart w:id="1671" w:name="_Toc86330832"/>
              <w:bookmarkEnd w:id="1669"/>
              <w:bookmarkEnd w:id="1670"/>
              <w:bookmarkEnd w:id="1671"/>
            </w:del>
          </w:p>
        </w:tc>
        <w:tc>
          <w:tcPr>
            <w:tcW w:w="3153" w:type="dxa"/>
          </w:tcPr>
          <w:p w14:paraId="3DEE5DD7" w14:textId="52CA8648" w:rsidR="00FA549D" w:rsidRPr="00740AD6" w:rsidDel="009F4EF1" w:rsidRDefault="00FA549D" w:rsidP="00740AD6">
            <w:pPr>
              <w:jc w:val="left"/>
              <w:rPr>
                <w:del w:id="1672" w:author="Katharina Schleidt" w:date="2021-10-27T12:19:00Z"/>
                <w:sz w:val="20"/>
                <w:szCs w:val="20"/>
              </w:rPr>
            </w:pPr>
            <w:del w:id="1673" w:author="Katharina Schleidt" w:date="2021-10-27T12:19:00Z">
              <w:r w:rsidRPr="00740AD6" w:rsidDel="009F4EF1">
                <w:rPr>
                  <w:sz w:val="20"/>
                  <w:szCs w:val="20"/>
                </w:rPr>
                <w:delText>A.3.8</w:delText>
              </w:r>
              <w:bookmarkStart w:id="1674" w:name="_Toc86239277"/>
              <w:bookmarkStart w:id="1675" w:name="_Toc86330427"/>
              <w:bookmarkStart w:id="1676" w:name="_Toc86330833"/>
              <w:bookmarkEnd w:id="1674"/>
              <w:bookmarkEnd w:id="1675"/>
              <w:bookmarkEnd w:id="1676"/>
            </w:del>
          </w:p>
        </w:tc>
        <w:bookmarkStart w:id="1677" w:name="_Toc86239278"/>
        <w:bookmarkStart w:id="1678" w:name="_Toc86330428"/>
        <w:bookmarkStart w:id="1679" w:name="_Toc86330834"/>
        <w:bookmarkEnd w:id="1677"/>
        <w:bookmarkEnd w:id="1678"/>
        <w:bookmarkEnd w:id="1679"/>
      </w:tr>
      <w:tr w:rsidR="00FA549D" w:rsidRPr="00740AD6" w:rsidDel="009F4EF1" w14:paraId="55BAACBC" w14:textId="12E77C03" w:rsidTr="00740AD6">
        <w:trPr>
          <w:del w:id="1680" w:author="Katharina Schleidt" w:date="2021-10-27T12:19:00Z"/>
        </w:trPr>
        <w:tc>
          <w:tcPr>
            <w:tcW w:w="3229" w:type="dxa"/>
          </w:tcPr>
          <w:p w14:paraId="26E69E9C" w14:textId="5B149769" w:rsidR="00FA549D" w:rsidRPr="00740AD6" w:rsidDel="009F4EF1" w:rsidRDefault="00FA549D" w:rsidP="00740AD6">
            <w:pPr>
              <w:jc w:val="left"/>
              <w:rPr>
                <w:del w:id="1681" w:author="Katharina Schleidt" w:date="2021-10-27T12:19:00Z"/>
                <w:sz w:val="20"/>
                <w:szCs w:val="20"/>
              </w:rPr>
            </w:pPr>
            <w:del w:id="1682" w:author="Katharina Schleidt" w:date="2021-10-27T12:19:00Z">
              <w:r w:rsidRPr="00740AD6" w:rsidDel="009F4EF1">
                <w:rPr>
                  <w:sz w:val="20"/>
                  <w:szCs w:val="20"/>
                </w:rPr>
                <w:delText>Basic Observations - Observer</w:delText>
              </w:r>
              <w:bookmarkStart w:id="1683" w:name="_Toc86239279"/>
              <w:bookmarkStart w:id="1684" w:name="_Toc86330429"/>
              <w:bookmarkStart w:id="1685" w:name="_Toc86330835"/>
              <w:bookmarkEnd w:id="1683"/>
              <w:bookmarkEnd w:id="1684"/>
              <w:bookmarkEnd w:id="1685"/>
            </w:del>
          </w:p>
        </w:tc>
        <w:tc>
          <w:tcPr>
            <w:tcW w:w="3359" w:type="dxa"/>
          </w:tcPr>
          <w:p w14:paraId="785F7E57" w14:textId="1668D668" w:rsidR="00FA549D" w:rsidRPr="00740AD6" w:rsidDel="009F4EF1" w:rsidRDefault="00FA549D" w:rsidP="00740AD6">
            <w:pPr>
              <w:jc w:val="left"/>
              <w:rPr>
                <w:del w:id="1686" w:author="Katharina Schleidt" w:date="2021-10-27T12:19:00Z"/>
                <w:sz w:val="20"/>
                <w:szCs w:val="20"/>
              </w:rPr>
            </w:pPr>
            <w:del w:id="1687" w:author="Katharina Schleidt" w:date="2021-10-27T12:19:00Z">
              <w:r w:rsidRPr="00740AD6" w:rsidDel="009F4EF1">
                <w:rPr>
                  <w:sz w:val="20"/>
                  <w:szCs w:val="20"/>
                </w:rPr>
                <w:delText>/conf/obs-basic/Observer</w:delText>
              </w:r>
              <w:bookmarkStart w:id="1688" w:name="_Toc86239280"/>
              <w:bookmarkStart w:id="1689" w:name="_Toc86330430"/>
              <w:bookmarkStart w:id="1690" w:name="_Toc86330836"/>
              <w:bookmarkEnd w:id="1688"/>
              <w:bookmarkEnd w:id="1689"/>
              <w:bookmarkEnd w:id="1690"/>
            </w:del>
          </w:p>
        </w:tc>
        <w:tc>
          <w:tcPr>
            <w:tcW w:w="3153" w:type="dxa"/>
          </w:tcPr>
          <w:p w14:paraId="027ECE3D" w14:textId="5016B9EC" w:rsidR="00FA549D" w:rsidRPr="00740AD6" w:rsidDel="009F4EF1" w:rsidRDefault="00FA549D" w:rsidP="00740AD6">
            <w:pPr>
              <w:jc w:val="left"/>
              <w:rPr>
                <w:del w:id="1691" w:author="Katharina Schleidt" w:date="2021-10-27T12:19:00Z"/>
                <w:sz w:val="20"/>
                <w:szCs w:val="20"/>
              </w:rPr>
            </w:pPr>
            <w:del w:id="1692" w:author="Katharina Schleidt" w:date="2021-10-27T12:19:00Z">
              <w:r w:rsidRPr="00740AD6" w:rsidDel="009F4EF1">
                <w:rPr>
                  <w:sz w:val="20"/>
                  <w:szCs w:val="20"/>
                </w:rPr>
                <w:delText>A.3.9</w:delText>
              </w:r>
              <w:bookmarkStart w:id="1693" w:name="_Toc86239281"/>
              <w:bookmarkStart w:id="1694" w:name="_Toc86330431"/>
              <w:bookmarkStart w:id="1695" w:name="_Toc86330837"/>
              <w:bookmarkEnd w:id="1693"/>
              <w:bookmarkEnd w:id="1694"/>
              <w:bookmarkEnd w:id="1695"/>
            </w:del>
          </w:p>
        </w:tc>
        <w:bookmarkStart w:id="1696" w:name="_Toc86239282"/>
        <w:bookmarkStart w:id="1697" w:name="_Toc86330432"/>
        <w:bookmarkStart w:id="1698" w:name="_Toc86330838"/>
        <w:bookmarkEnd w:id="1696"/>
        <w:bookmarkEnd w:id="1697"/>
        <w:bookmarkEnd w:id="1698"/>
      </w:tr>
      <w:tr w:rsidR="00FA549D" w:rsidRPr="00740AD6" w:rsidDel="009F4EF1" w14:paraId="765F89C6" w14:textId="0C8A98A1" w:rsidTr="00740AD6">
        <w:trPr>
          <w:del w:id="1699" w:author="Katharina Schleidt" w:date="2021-10-27T12:19:00Z"/>
        </w:trPr>
        <w:tc>
          <w:tcPr>
            <w:tcW w:w="3229" w:type="dxa"/>
          </w:tcPr>
          <w:p w14:paraId="75819970" w14:textId="260788C5" w:rsidR="00FA549D" w:rsidRPr="00740AD6" w:rsidDel="009F4EF1" w:rsidRDefault="00FA549D" w:rsidP="00740AD6">
            <w:pPr>
              <w:jc w:val="left"/>
              <w:rPr>
                <w:del w:id="1700" w:author="Katharina Schleidt" w:date="2021-10-27T12:19:00Z"/>
                <w:sz w:val="20"/>
                <w:szCs w:val="20"/>
              </w:rPr>
            </w:pPr>
            <w:del w:id="1701" w:author="Katharina Schleidt" w:date="2021-10-27T12:19:00Z">
              <w:r w:rsidRPr="00740AD6" w:rsidDel="009F4EF1">
                <w:rPr>
                  <w:sz w:val="20"/>
                  <w:szCs w:val="20"/>
                </w:rPr>
                <w:delText>Basic Observations - ObservingCapability</w:delText>
              </w:r>
              <w:bookmarkStart w:id="1702" w:name="_Toc86239283"/>
              <w:bookmarkStart w:id="1703" w:name="_Toc86330433"/>
              <w:bookmarkStart w:id="1704" w:name="_Toc86330839"/>
              <w:bookmarkEnd w:id="1702"/>
              <w:bookmarkEnd w:id="1703"/>
              <w:bookmarkEnd w:id="1704"/>
            </w:del>
          </w:p>
        </w:tc>
        <w:tc>
          <w:tcPr>
            <w:tcW w:w="3359" w:type="dxa"/>
          </w:tcPr>
          <w:p w14:paraId="07E8592C" w14:textId="254065B9" w:rsidR="00FA549D" w:rsidRPr="00740AD6" w:rsidDel="009F4EF1" w:rsidRDefault="00FA549D" w:rsidP="00740AD6">
            <w:pPr>
              <w:jc w:val="left"/>
              <w:rPr>
                <w:del w:id="1705" w:author="Katharina Schleidt" w:date="2021-10-27T12:19:00Z"/>
                <w:sz w:val="20"/>
                <w:szCs w:val="20"/>
              </w:rPr>
            </w:pPr>
            <w:del w:id="1706" w:author="Katharina Schleidt" w:date="2021-10-27T12:19:00Z">
              <w:r w:rsidRPr="00740AD6" w:rsidDel="009F4EF1">
                <w:rPr>
                  <w:sz w:val="20"/>
                  <w:szCs w:val="20"/>
                </w:rPr>
                <w:delText>/conf/obs-basic/ObservingCapability</w:delText>
              </w:r>
              <w:bookmarkStart w:id="1707" w:name="_Toc86239284"/>
              <w:bookmarkStart w:id="1708" w:name="_Toc86330434"/>
              <w:bookmarkStart w:id="1709" w:name="_Toc86330840"/>
              <w:bookmarkEnd w:id="1707"/>
              <w:bookmarkEnd w:id="1708"/>
              <w:bookmarkEnd w:id="1709"/>
            </w:del>
          </w:p>
        </w:tc>
        <w:tc>
          <w:tcPr>
            <w:tcW w:w="3153" w:type="dxa"/>
          </w:tcPr>
          <w:p w14:paraId="77B1ADA5" w14:textId="23B5B26C" w:rsidR="00FA549D" w:rsidRPr="00740AD6" w:rsidDel="009F4EF1" w:rsidRDefault="00FA549D" w:rsidP="00740AD6">
            <w:pPr>
              <w:jc w:val="left"/>
              <w:rPr>
                <w:del w:id="1710" w:author="Katharina Schleidt" w:date="2021-10-27T12:19:00Z"/>
                <w:sz w:val="20"/>
                <w:szCs w:val="20"/>
              </w:rPr>
            </w:pPr>
            <w:del w:id="1711" w:author="Katharina Schleidt" w:date="2021-10-27T12:19:00Z">
              <w:r w:rsidRPr="00740AD6" w:rsidDel="009F4EF1">
                <w:rPr>
                  <w:sz w:val="20"/>
                  <w:szCs w:val="20"/>
                </w:rPr>
                <w:delText>A.3.10</w:delText>
              </w:r>
              <w:bookmarkStart w:id="1712" w:name="_Toc86239285"/>
              <w:bookmarkStart w:id="1713" w:name="_Toc86330435"/>
              <w:bookmarkStart w:id="1714" w:name="_Toc86330841"/>
              <w:bookmarkEnd w:id="1712"/>
              <w:bookmarkEnd w:id="1713"/>
              <w:bookmarkEnd w:id="1714"/>
            </w:del>
          </w:p>
        </w:tc>
        <w:bookmarkStart w:id="1715" w:name="_Toc86239286"/>
        <w:bookmarkStart w:id="1716" w:name="_Toc86330436"/>
        <w:bookmarkStart w:id="1717" w:name="_Toc86330842"/>
        <w:bookmarkEnd w:id="1715"/>
        <w:bookmarkEnd w:id="1716"/>
        <w:bookmarkEnd w:id="1717"/>
      </w:tr>
      <w:tr w:rsidR="00FA549D" w:rsidRPr="00740AD6" w:rsidDel="009F4EF1" w14:paraId="6005343A" w14:textId="31058241" w:rsidTr="00740AD6">
        <w:trPr>
          <w:del w:id="1718" w:author="Katharina Schleidt" w:date="2021-10-27T12:19:00Z"/>
        </w:trPr>
        <w:tc>
          <w:tcPr>
            <w:tcW w:w="3229" w:type="dxa"/>
          </w:tcPr>
          <w:p w14:paraId="4A35746E" w14:textId="00052A64" w:rsidR="00FA549D" w:rsidRPr="00740AD6" w:rsidDel="009F4EF1" w:rsidRDefault="00FA549D" w:rsidP="00740AD6">
            <w:pPr>
              <w:jc w:val="left"/>
              <w:rPr>
                <w:del w:id="1719" w:author="Katharina Schleidt" w:date="2021-10-27T12:19:00Z"/>
                <w:sz w:val="20"/>
                <w:szCs w:val="20"/>
              </w:rPr>
            </w:pPr>
            <w:del w:id="1720" w:author="Katharina Schleidt" w:date="2021-10-27T12:19:00Z">
              <w:r w:rsidRPr="00740AD6" w:rsidDel="009F4EF1">
                <w:rPr>
                  <w:sz w:val="20"/>
                  <w:szCs w:val="20"/>
                </w:rPr>
                <w:delText>Basic Observations - ObservingProcedure</w:delText>
              </w:r>
              <w:bookmarkStart w:id="1721" w:name="_Toc86239287"/>
              <w:bookmarkStart w:id="1722" w:name="_Toc86330437"/>
              <w:bookmarkStart w:id="1723" w:name="_Toc86330843"/>
              <w:bookmarkEnd w:id="1721"/>
              <w:bookmarkEnd w:id="1722"/>
              <w:bookmarkEnd w:id="1723"/>
            </w:del>
          </w:p>
        </w:tc>
        <w:tc>
          <w:tcPr>
            <w:tcW w:w="3359" w:type="dxa"/>
          </w:tcPr>
          <w:p w14:paraId="7FC07168" w14:textId="0A2D7D7C" w:rsidR="00FA549D" w:rsidRPr="00740AD6" w:rsidDel="009F4EF1" w:rsidRDefault="00FA549D" w:rsidP="00740AD6">
            <w:pPr>
              <w:jc w:val="left"/>
              <w:rPr>
                <w:del w:id="1724" w:author="Katharina Schleidt" w:date="2021-10-27T12:19:00Z"/>
                <w:sz w:val="20"/>
                <w:szCs w:val="20"/>
              </w:rPr>
            </w:pPr>
            <w:del w:id="1725" w:author="Katharina Schleidt" w:date="2021-10-27T12:19:00Z">
              <w:r w:rsidRPr="00740AD6" w:rsidDel="009F4EF1">
                <w:rPr>
                  <w:sz w:val="20"/>
                  <w:szCs w:val="20"/>
                </w:rPr>
                <w:delText>/conf/obs-basic/ObservingProcedure</w:delText>
              </w:r>
              <w:bookmarkStart w:id="1726" w:name="_Toc86239288"/>
              <w:bookmarkStart w:id="1727" w:name="_Toc86330438"/>
              <w:bookmarkStart w:id="1728" w:name="_Toc86330844"/>
              <w:bookmarkEnd w:id="1726"/>
              <w:bookmarkEnd w:id="1727"/>
              <w:bookmarkEnd w:id="1728"/>
            </w:del>
          </w:p>
        </w:tc>
        <w:tc>
          <w:tcPr>
            <w:tcW w:w="3153" w:type="dxa"/>
          </w:tcPr>
          <w:p w14:paraId="14CB8DA2" w14:textId="7358CEE1" w:rsidR="00FA549D" w:rsidRPr="00740AD6" w:rsidDel="009F4EF1" w:rsidRDefault="00FA549D" w:rsidP="00740AD6">
            <w:pPr>
              <w:jc w:val="left"/>
              <w:rPr>
                <w:del w:id="1729" w:author="Katharina Schleidt" w:date="2021-10-27T12:19:00Z"/>
                <w:sz w:val="20"/>
                <w:szCs w:val="20"/>
              </w:rPr>
            </w:pPr>
            <w:del w:id="1730" w:author="Katharina Schleidt" w:date="2021-10-27T12:19:00Z">
              <w:r w:rsidRPr="00740AD6" w:rsidDel="009F4EF1">
                <w:rPr>
                  <w:sz w:val="20"/>
                  <w:szCs w:val="20"/>
                </w:rPr>
                <w:delText>A.3.11</w:delText>
              </w:r>
              <w:bookmarkStart w:id="1731" w:name="_Toc86239289"/>
              <w:bookmarkStart w:id="1732" w:name="_Toc86330439"/>
              <w:bookmarkStart w:id="1733" w:name="_Toc86330845"/>
              <w:bookmarkEnd w:id="1731"/>
              <w:bookmarkEnd w:id="1732"/>
              <w:bookmarkEnd w:id="1733"/>
            </w:del>
          </w:p>
        </w:tc>
        <w:bookmarkStart w:id="1734" w:name="_Toc86239290"/>
        <w:bookmarkStart w:id="1735" w:name="_Toc86330440"/>
        <w:bookmarkStart w:id="1736" w:name="_Toc86330846"/>
        <w:bookmarkEnd w:id="1734"/>
        <w:bookmarkEnd w:id="1735"/>
        <w:bookmarkEnd w:id="1736"/>
      </w:tr>
    </w:tbl>
    <w:p w14:paraId="5E0F68B7" w14:textId="3B62BC79" w:rsidR="00351E51" w:rsidDel="009F4EF1" w:rsidRDefault="00351E51" w:rsidP="009F2BE1">
      <w:pPr>
        <w:rPr>
          <w:del w:id="1737" w:author="Katharina Schleidt" w:date="2021-10-27T12:19:00Z"/>
          <w:lang w:eastAsia="ja-JP"/>
        </w:rPr>
      </w:pPr>
      <w:bookmarkStart w:id="1738" w:name="_Toc86239291"/>
      <w:bookmarkStart w:id="1739" w:name="_Toc86330441"/>
      <w:bookmarkStart w:id="1740" w:name="_Toc86330847"/>
      <w:bookmarkEnd w:id="1738"/>
      <w:bookmarkEnd w:id="1739"/>
      <w:bookmarkEnd w:id="1740"/>
    </w:p>
    <w:p w14:paraId="13387CE7" w14:textId="7FE5BD11" w:rsidR="00A5522C" w:rsidRPr="00A5522C" w:rsidDel="009F4EF1" w:rsidRDefault="00A5522C" w:rsidP="00A5522C">
      <w:pPr>
        <w:jc w:val="center"/>
        <w:rPr>
          <w:del w:id="1741" w:author="Katharina Schleidt" w:date="2021-10-27T12:19:00Z"/>
          <w:b/>
          <w:bCs/>
          <w:sz w:val="20"/>
          <w:szCs w:val="20"/>
        </w:rPr>
      </w:pPr>
      <w:bookmarkStart w:id="1742" w:name="_Ref52472091"/>
      <w:del w:id="1743"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742"/>
        <w:r w:rsidRPr="00A5522C" w:rsidDel="009F4EF1">
          <w:rPr>
            <w:b/>
            <w:bCs/>
            <w:sz w:val="20"/>
            <w:szCs w:val="20"/>
          </w:rPr>
          <w:delText xml:space="preserve"> — Conceptual Sample schema conformance classes</w:delText>
        </w:r>
        <w:bookmarkStart w:id="1744" w:name="_Toc86239292"/>
        <w:bookmarkStart w:id="1745" w:name="_Toc86330442"/>
        <w:bookmarkStart w:id="1746" w:name="_Toc86330848"/>
        <w:bookmarkEnd w:id="1744"/>
        <w:bookmarkEnd w:id="1745"/>
        <w:bookmarkEnd w:id="1746"/>
      </w:del>
    </w:p>
    <w:tbl>
      <w:tblPr>
        <w:tblStyle w:val="Grilledutableau"/>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747" w:author="Katharina Schleidt" w:date="2021-10-27T12:19:00Z"/>
        </w:trPr>
        <w:tc>
          <w:tcPr>
            <w:tcW w:w="3229" w:type="dxa"/>
          </w:tcPr>
          <w:p w14:paraId="6A73984F" w14:textId="46C1BB06" w:rsidR="00A5522C" w:rsidRPr="00740AD6" w:rsidDel="009F4EF1" w:rsidRDefault="00A5522C" w:rsidP="00345B12">
            <w:pPr>
              <w:jc w:val="left"/>
              <w:rPr>
                <w:del w:id="1748" w:author="Katharina Schleidt" w:date="2021-10-27T12:19:00Z"/>
                <w:b/>
                <w:bCs/>
                <w:sz w:val="20"/>
                <w:szCs w:val="20"/>
              </w:rPr>
            </w:pPr>
            <w:del w:id="1749" w:author="Katharina Schleidt" w:date="2021-10-27T12:19:00Z">
              <w:r w:rsidRPr="00740AD6" w:rsidDel="009F4EF1">
                <w:rPr>
                  <w:b/>
                  <w:bCs/>
                  <w:sz w:val="20"/>
                  <w:szCs w:val="20"/>
                </w:rPr>
                <w:delText>Conformance class</w:delText>
              </w:r>
              <w:bookmarkStart w:id="1750" w:name="_Toc86239293"/>
              <w:bookmarkStart w:id="1751" w:name="_Toc86330443"/>
              <w:bookmarkStart w:id="1752" w:name="_Toc86330849"/>
              <w:bookmarkEnd w:id="1750"/>
              <w:bookmarkEnd w:id="1751"/>
              <w:bookmarkEnd w:id="1752"/>
            </w:del>
          </w:p>
        </w:tc>
        <w:tc>
          <w:tcPr>
            <w:tcW w:w="3359" w:type="dxa"/>
          </w:tcPr>
          <w:p w14:paraId="6FA704B5" w14:textId="136F47B9" w:rsidR="00A5522C" w:rsidRPr="00740AD6" w:rsidDel="009F4EF1" w:rsidRDefault="00A5522C" w:rsidP="00345B12">
            <w:pPr>
              <w:jc w:val="left"/>
              <w:rPr>
                <w:del w:id="1753" w:author="Katharina Schleidt" w:date="2021-10-27T12:19:00Z"/>
                <w:b/>
                <w:bCs/>
                <w:sz w:val="20"/>
                <w:szCs w:val="20"/>
              </w:rPr>
            </w:pPr>
            <w:del w:id="1754" w:author="Katharina Schleidt" w:date="2021-10-27T12:19:00Z">
              <w:r w:rsidRPr="00740AD6" w:rsidDel="009F4EF1">
                <w:rPr>
                  <w:b/>
                  <w:bCs/>
                  <w:sz w:val="20"/>
                  <w:szCs w:val="20"/>
                </w:rPr>
                <w:delText>Identifier</w:delText>
              </w:r>
              <w:bookmarkStart w:id="1755" w:name="_Toc86239294"/>
              <w:bookmarkStart w:id="1756" w:name="_Toc86330444"/>
              <w:bookmarkStart w:id="1757" w:name="_Toc86330850"/>
              <w:bookmarkEnd w:id="1755"/>
              <w:bookmarkEnd w:id="1756"/>
              <w:bookmarkEnd w:id="1757"/>
            </w:del>
          </w:p>
        </w:tc>
        <w:tc>
          <w:tcPr>
            <w:tcW w:w="3153" w:type="dxa"/>
          </w:tcPr>
          <w:p w14:paraId="756C972D" w14:textId="5F87B9A1" w:rsidR="00A5522C" w:rsidRPr="00740AD6" w:rsidDel="009F4EF1" w:rsidRDefault="00A5522C" w:rsidP="00345B12">
            <w:pPr>
              <w:jc w:val="left"/>
              <w:rPr>
                <w:del w:id="1758" w:author="Katharina Schleidt" w:date="2021-10-27T12:19:00Z"/>
                <w:b/>
                <w:bCs/>
                <w:sz w:val="20"/>
                <w:szCs w:val="20"/>
              </w:rPr>
            </w:pPr>
            <w:del w:id="1759" w:author="Katharina Schleidt" w:date="2021-10-27T12:19:00Z">
              <w:r w:rsidRPr="00740AD6" w:rsidDel="009F4EF1">
                <w:rPr>
                  <w:b/>
                  <w:bCs/>
                  <w:sz w:val="20"/>
                  <w:szCs w:val="20"/>
                </w:rPr>
                <w:delText>Annex A clause</w:delText>
              </w:r>
              <w:bookmarkStart w:id="1760" w:name="_Toc86239295"/>
              <w:bookmarkStart w:id="1761" w:name="_Toc86330445"/>
              <w:bookmarkStart w:id="1762" w:name="_Toc86330851"/>
              <w:bookmarkEnd w:id="1760"/>
              <w:bookmarkEnd w:id="1761"/>
              <w:bookmarkEnd w:id="1762"/>
            </w:del>
          </w:p>
        </w:tc>
        <w:bookmarkStart w:id="1763" w:name="_Toc86239296"/>
        <w:bookmarkStart w:id="1764" w:name="_Toc86330446"/>
        <w:bookmarkStart w:id="1765" w:name="_Toc86330852"/>
        <w:bookmarkEnd w:id="1763"/>
        <w:bookmarkEnd w:id="1764"/>
        <w:bookmarkEnd w:id="1765"/>
      </w:tr>
      <w:tr w:rsidR="00A5522C" w:rsidRPr="00740AD6" w:rsidDel="009F4EF1" w14:paraId="4ECA16BD" w14:textId="0FFB701A" w:rsidTr="00345B12">
        <w:trPr>
          <w:del w:id="1766" w:author="Katharina Schleidt" w:date="2021-10-27T12:19:00Z"/>
        </w:trPr>
        <w:tc>
          <w:tcPr>
            <w:tcW w:w="3229" w:type="dxa"/>
          </w:tcPr>
          <w:p w14:paraId="63F5225A" w14:textId="4C5A6BF2" w:rsidR="00A5522C" w:rsidRPr="00740AD6" w:rsidDel="009F4EF1" w:rsidRDefault="006C1E19" w:rsidP="00345B12">
            <w:pPr>
              <w:jc w:val="left"/>
              <w:rPr>
                <w:del w:id="1767" w:author="Katharina Schleidt" w:date="2021-10-27T12:19:00Z"/>
                <w:sz w:val="20"/>
                <w:szCs w:val="20"/>
              </w:rPr>
            </w:pPr>
            <w:del w:id="1768" w:author="Katharina Schleidt" w:date="2021-10-27T12:19:00Z">
              <w:r w:rsidRPr="006C1E19" w:rsidDel="009F4EF1">
                <w:rPr>
                  <w:sz w:val="20"/>
                  <w:szCs w:val="20"/>
                </w:rPr>
                <w:delText>Conceptual Sample schema package</w:delText>
              </w:r>
              <w:bookmarkStart w:id="1769" w:name="_Toc86239297"/>
              <w:bookmarkStart w:id="1770" w:name="_Toc86330447"/>
              <w:bookmarkStart w:id="1771" w:name="_Toc86330853"/>
              <w:bookmarkEnd w:id="1769"/>
              <w:bookmarkEnd w:id="1770"/>
              <w:bookmarkEnd w:id="1771"/>
            </w:del>
          </w:p>
        </w:tc>
        <w:tc>
          <w:tcPr>
            <w:tcW w:w="3359" w:type="dxa"/>
          </w:tcPr>
          <w:p w14:paraId="4E33B3C1" w14:textId="52460783" w:rsidR="00A5522C" w:rsidRPr="00740AD6" w:rsidDel="009F4EF1" w:rsidRDefault="006C1E19" w:rsidP="00345B12">
            <w:pPr>
              <w:jc w:val="left"/>
              <w:rPr>
                <w:del w:id="1772" w:author="Katharina Schleidt" w:date="2021-10-27T12:19:00Z"/>
                <w:sz w:val="20"/>
                <w:szCs w:val="20"/>
              </w:rPr>
            </w:pPr>
            <w:del w:id="1773" w:author="Katharina Schleidt" w:date="2021-10-27T12:19:00Z">
              <w:r w:rsidRPr="006C1E19" w:rsidDel="009F4EF1">
                <w:rPr>
                  <w:sz w:val="20"/>
                  <w:szCs w:val="20"/>
                </w:rPr>
                <w:delText>/conf/sam-cpt</w:delText>
              </w:r>
              <w:bookmarkStart w:id="1774" w:name="_Toc86239298"/>
              <w:bookmarkStart w:id="1775" w:name="_Toc86330448"/>
              <w:bookmarkStart w:id="1776" w:name="_Toc86330854"/>
              <w:bookmarkEnd w:id="1774"/>
              <w:bookmarkEnd w:id="1775"/>
              <w:bookmarkEnd w:id="1776"/>
            </w:del>
          </w:p>
        </w:tc>
        <w:tc>
          <w:tcPr>
            <w:tcW w:w="3153" w:type="dxa"/>
          </w:tcPr>
          <w:p w14:paraId="3083E3E2" w14:textId="4A7BF1E3" w:rsidR="00A5522C" w:rsidRPr="00740AD6" w:rsidDel="009F4EF1" w:rsidRDefault="00A5522C" w:rsidP="00345B12">
            <w:pPr>
              <w:jc w:val="left"/>
              <w:rPr>
                <w:del w:id="1777" w:author="Katharina Schleidt" w:date="2021-10-27T12:19:00Z"/>
                <w:sz w:val="20"/>
                <w:szCs w:val="20"/>
              </w:rPr>
            </w:pPr>
            <w:del w:id="177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779" w:name="_Toc86239299"/>
              <w:bookmarkStart w:id="1780" w:name="_Toc86330449"/>
              <w:bookmarkStart w:id="1781" w:name="_Toc86330855"/>
              <w:bookmarkEnd w:id="1779"/>
              <w:bookmarkEnd w:id="1780"/>
              <w:bookmarkEnd w:id="1781"/>
            </w:del>
          </w:p>
        </w:tc>
        <w:bookmarkStart w:id="1782" w:name="_Toc86239300"/>
        <w:bookmarkStart w:id="1783" w:name="_Toc86330450"/>
        <w:bookmarkStart w:id="1784" w:name="_Toc86330856"/>
        <w:bookmarkEnd w:id="1782"/>
        <w:bookmarkEnd w:id="1783"/>
        <w:bookmarkEnd w:id="1784"/>
      </w:tr>
      <w:tr w:rsidR="00A5522C" w:rsidRPr="00740AD6" w:rsidDel="009F4EF1" w14:paraId="5DF7DC44" w14:textId="1F29DB35" w:rsidTr="00345B12">
        <w:trPr>
          <w:del w:id="1785" w:author="Katharina Schleidt" w:date="2021-10-27T12:19:00Z"/>
        </w:trPr>
        <w:tc>
          <w:tcPr>
            <w:tcW w:w="3229" w:type="dxa"/>
          </w:tcPr>
          <w:p w14:paraId="39D72EFF" w14:textId="7E495119" w:rsidR="00A5522C" w:rsidRPr="00740AD6" w:rsidDel="009F4EF1" w:rsidRDefault="006C1E19" w:rsidP="00345B12">
            <w:pPr>
              <w:jc w:val="left"/>
              <w:rPr>
                <w:del w:id="1786" w:author="Katharina Schleidt" w:date="2021-10-27T12:19:00Z"/>
                <w:sz w:val="20"/>
                <w:szCs w:val="20"/>
              </w:rPr>
            </w:pPr>
            <w:del w:id="1787" w:author="Katharina Schleidt" w:date="2021-10-27T12:19:00Z">
              <w:r w:rsidRPr="006C1E19" w:rsidDel="009F4EF1">
                <w:rPr>
                  <w:sz w:val="20"/>
                  <w:szCs w:val="20"/>
                </w:rPr>
                <w:delText>Conceptual Sample - PreparationProcedure</w:delText>
              </w:r>
              <w:bookmarkStart w:id="1788" w:name="_Toc86239301"/>
              <w:bookmarkStart w:id="1789" w:name="_Toc86330451"/>
              <w:bookmarkStart w:id="1790" w:name="_Toc86330857"/>
              <w:bookmarkEnd w:id="1788"/>
              <w:bookmarkEnd w:id="1789"/>
              <w:bookmarkEnd w:id="1790"/>
            </w:del>
          </w:p>
        </w:tc>
        <w:tc>
          <w:tcPr>
            <w:tcW w:w="3359" w:type="dxa"/>
          </w:tcPr>
          <w:p w14:paraId="0F32BA6A" w14:textId="22804E4E" w:rsidR="00A5522C" w:rsidRPr="00740AD6" w:rsidDel="009F4EF1" w:rsidRDefault="006C1E19" w:rsidP="00345B12">
            <w:pPr>
              <w:jc w:val="left"/>
              <w:rPr>
                <w:del w:id="1791" w:author="Katharina Schleidt" w:date="2021-10-27T12:19:00Z"/>
                <w:sz w:val="20"/>
                <w:szCs w:val="20"/>
              </w:rPr>
            </w:pPr>
            <w:del w:id="1792" w:author="Katharina Schleidt" w:date="2021-10-27T12:19:00Z">
              <w:r w:rsidRPr="006C1E19" w:rsidDel="009F4EF1">
                <w:rPr>
                  <w:sz w:val="20"/>
                  <w:szCs w:val="20"/>
                </w:rPr>
                <w:delText>/conf/sam-cpt/PreparationProcedure</w:delText>
              </w:r>
              <w:bookmarkStart w:id="1793" w:name="_Toc86239302"/>
              <w:bookmarkStart w:id="1794" w:name="_Toc86330452"/>
              <w:bookmarkStart w:id="1795" w:name="_Toc86330858"/>
              <w:bookmarkEnd w:id="1793"/>
              <w:bookmarkEnd w:id="1794"/>
              <w:bookmarkEnd w:id="1795"/>
            </w:del>
          </w:p>
        </w:tc>
        <w:tc>
          <w:tcPr>
            <w:tcW w:w="3153" w:type="dxa"/>
          </w:tcPr>
          <w:p w14:paraId="28263CD1" w14:textId="3605FF8F" w:rsidR="00A5522C" w:rsidRPr="00740AD6" w:rsidDel="009F4EF1" w:rsidRDefault="00A5522C" w:rsidP="00345B12">
            <w:pPr>
              <w:jc w:val="left"/>
              <w:rPr>
                <w:del w:id="1796" w:author="Katharina Schleidt" w:date="2021-10-27T12:19:00Z"/>
                <w:sz w:val="20"/>
                <w:szCs w:val="20"/>
              </w:rPr>
            </w:pPr>
            <w:del w:id="179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798" w:name="_Toc86239303"/>
              <w:bookmarkStart w:id="1799" w:name="_Toc86330453"/>
              <w:bookmarkStart w:id="1800" w:name="_Toc86330859"/>
              <w:bookmarkEnd w:id="1798"/>
              <w:bookmarkEnd w:id="1799"/>
              <w:bookmarkEnd w:id="1800"/>
            </w:del>
          </w:p>
        </w:tc>
        <w:bookmarkStart w:id="1801" w:name="_Toc86239304"/>
        <w:bookmarkStart w:id="1802" w:name="_Toc86330454"/>
        <w:bookmarkStart w:id="1803" w:name="_Toc86330860"/>
        <w:bookmarkEnd w:id="1801"/>
        <w:bookmarkEnd w:id="1802"/>
        <w:bookmarkEnd w:id="1803"/>
      </w:tr>
      <w:tr w:rsidR="00A5522C" w:rsidRPr="00740AD6" w:rsidDel="009F4EF1" w14:paraId="5660B14A" w14:textId="55369DCB" w:rsidTr="00345B12">
        <w:trPr>
          <w:del w:id="1804" w:author="Katharina Schleidt" w:date="2021-10-27T12:19:00Z"/>
        </w:trPr>
        <w:tc>
          <w:tcPr>
            <w:tcW w:w="3229" w:type="dxa"/>
          </w:tcPr>
          <w:p w14:paraId="08C9FB57" w14:textId="4594FE38" w:rsidR="00A5522C" w:rsidRPr="00740AD6" w:rsidDel="009F4EF1" w:rsidRDefault="006C1E19" w:rsidP="00345B12">
            <w:pPr>
              <w:jc w:val="left"/>
              <w:rPr>
                <w:del w:id="1805" w:author="Katharina Schleidt" w:date="2021-10-27T12:19:00Z"/>
                <w:sz w:val="20"/>
                <w:szCs w:val="20"/>
              </w:rPr>
            </w:pPr>
            <w:del w:id="1806" w:author="Katharina Schleidt" w:date="2021-10-27T12:19:00Z">
              <w:r w:rsidRPr="006C1E19" w:rsidDel="009F4EF1">
                <w:rPr>
                  <w:sz w:val="20"/>
                  <w:szCs w:val="20"/>
                </w:rPr>
                <w:delText>Conceptual Sample - PreparationStep</w:delText>
              </w:r>
              <w:bookmarkStart w:id="1807" w:name="_Toc86239305"/>
              <w:bookmarkStart w:id="1808" w:name="_Toc86330455"/>
              <w:bookmarkStart w:id="1809" w:name="_Toc86330861"/>
              <w:bookmarkEnd w:id="1807"/>
              <w:bookmarkEnd w:id="1808"/>
              <w:bookmarkEnd w:id="1809"/>
            </w:del>
          </w:p>
        </w:tc>
        <w:tc>
          <w:tcPr>
            <w:tcW w:w="3359" w:type="dxa"/>
          </w:tcPr>
          <w:p w14:paraId="47BBFBE4" w14:textId="3A9546DD" w:rsidR="00A5522C" w:rsidRPr="00740AD6" w:rsidDel="009F4EF1" w:rsidRDefault="006C1E19" w:rsidP="00345B12">
            <w:pPr>
              <w:jc w:val="left"/>
              <w:rPr>
                <w:del w:id="1810" w:author="Katharina Schleidt" w:date="2021-10-27T12:19:00Z"/>
                <w:sz w:val="20"/>
                <w:szCs w:val="20"/>
              </w:rPr>
            </w:pPr>
            <w:del w:id="1811" w:author="Katharina Schleidt" w:date="2021-10-27T12:19:00Z">
              <w:r w:rsidRPr="006C1E19" w:rsidDel="009F4EF1">
                <w:rPr>
                  <w:sz w:val="20"/>
                  <w:szCs w:val="20"/>
                </w:rPr>
                <w:delText>/conf/sam-cpt/PreparationStep</w:delText>
              </w:r>
              <w:bookmarkStart w:id="1812" w:name="_Toc86239306"/>
              <w:bookmarkStart w:id="1813" w:name="_Toc86330456"/>
              <w:bookmarkStart w:id="1814" w:name="_Toc86330862"/>
              <w:bookmarkEnd w:id="1812"/>
              <w:bookmarkEnd w:id="1813"/>
              <w:bookmarkEnd w:id="1814"/>
            </w:del>
          </w:p>
        </w:tc>
        <w:tc>
          <w:tcPr>
            <w:tcW w:w="3153" w:type="dxa"/>
          </w:tcPr>
          <w:p w14:paraId="11BB3804" w14:textId="338D77B8" w:rsidR="00A5522C" w:rsidRPr="00740AD6" w:rsidDel="009F4EF1" w:rsidRDefault="00A5522C" w:rsidP="00345B12">
            <w:pPr>
              <w:jc w:val="left"/>
              <w:rPr>
                <w:del w:id="1815" w:author="Katharina Schleidt" w:date="2021-10-27T12:19:00Z"/>
                <w:sz w:val="20"/>
                <w:szCs w:val="20"/>
              </w:rPr>
            </w:pPr>
            <w:del w:id="181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817" w:name="_Toc86239307"/>
              <w:bookmarkStart w:id="1818" w:name="_Toc86330457"/>
              <w:bookmarkStart w:id="1819" w:name="_Toc86330863"/>
              <w:bookmarkEnd w:id="1817"/>
              <w:bookmarkEnd w:id="1818"/>
              <w:bookmarkEnd w:id="1819"/>
            </w:del>
          </w:p>
        </w:tc>
        <w:bookmarkStart w:id="1820" w:name="_Toc86239308"/>
        <w:bookmarkStart w:id="1821" w:name="_Toc86330458"/>
        <w:bookmarkStart w:id="1822" w:name="_Toc86330864"/>
        <w:bookmarkEnd w:id="1820"/>
        <w:bookmarkEnd w:id="1821"/>
        <w:bookmarkEnd w:id="1822"/>
      </w:tr>
      <w:tr w:rsidR="00A5522C" w:rsidRPr="00740AD6" w:rsidDel="009F4EF1" w14:paraId="320186E3" w14:textId="23ACC422" w:rsidTr="00345B12">
        <w:trPr>
          <w:del w:id="1823" w:author="Katharina Schleidt" w:date="2021-10-27T12:19:00Z"/>
        </w:trPr>
        <w:tc>
          <w:tcPr>
            <w:tcW w:w="3229" w:type="dxa"/>
          </w:tcPr>
          <w:p w14:paraId="567E5ACB" w14:textId="41CCCEB5" w:rsidR="00A5522C" w:rsidRPr="00740AD6" w:rsidDel="009F4EF1" w:rsidRDefault="006C1E19" w:rsidP="00345B12">
            <w:pPr>
              <w:jc w:val="left"/>
              <w:rPr>
                <w:del w:id="1824" w:author="Katharina Schleidt" w:date="2021-10-27T12:19:00Z"/>
                <w:sz w:val="20"/>
                <w:szCs w:val="20"/>
              </w:rPr>
            </w:pPr>
            <w:del w:id="1825" w:author="Katharina Schleidt" w:date="2021-10-27T12:19:00Z">
              <w:r w:rsidRPr="006C1E19" w:rsidDel="009F4EF1">
                <w:rPr>
                  <w:sz w:val="20"/>
                  <w:szCs w:val="20"/>
                </w:rPr>
                <w:delText>Conceptual Sample - Sample</w:delText>
              </w:r>
              <w:bookmarkStart w:id="1826" w:name="_Toc86239309"/>
              <w:bookmarkStart w:id="1827" w:name="_Toc86330459"/>
              <w:bookmarkStart w:id="1828" w:name="_Toc86330865"/>
              <w:bookmarkEnd w:id="1826"/>
              <w:bookmarkEnd w:id="1827"/>
              <w:bookmarkEnd w:id="1828"/>
            </w:del>
          </w:p>
        </w:tc>
        <w:tc>
          <w:tcPr>
            <w:tcW w:w="3359" w:type="dxa"/>
          </w:tcPr>
          <w:p w14:paraId="486E01B3" w14:textId="79DB90DC" w:rsidR="00A5522C" w:rsidRPr="00740AD6" w:rsidDel="009F4EF1" w:rsidRDefault="006C1E19" w:rsidP="00345B12">
            <w:pPr>
              <w:jc w:val="left"/>
              <w:rPr>
                <w:del w:id="1829" w:author="Katharina Schleidt" w:date="2021-10-27T12:19:00Z"/>
                <w:sz w:val="20"/>
                <w:szCs w:val="20"/>
              </w:rPr>
            </w:pPr>
            <w:del w:id="1830" w:author="Katharina Schleidt" w:date="2021-10-27T12:19:00Z">
              <w:r w:rsidRPr="006C1E19" w:rsidDel="009F4EF1">
                <w:rPr>
                  <w:sz w:val="20"/>
                  <w:szCs w:val="20"/>
                </w:rPr>
                <w:delText>/conf/sam-cpt/Sample</w:delText>
              </w:r>
              <w:bookmarkStart w:id="1831" w:name="_Toc86239310"/>
              <w:bookmarkStart w:id="1832" w:name="_Toc86330460"/>
              <w:bookmarkStart w:id="1833" w:name="_Toc86330866"/>
              <w:bookmarkEnd w:id="1831"/>
              <w:bookmarkEnd w:id="1832"/>
              <w:bookmarkEnd w:id="1833"/>
            </w:del>
          </w:p>
        </w:tc>
        <w:tc>
          <w:tcPr>
            <w:tcW w:w="3153" w:type="dxa"/>
          </w:tcPr>
          <w:p w14:paraId="3F4415B5" w14:textId="6C6617D2" w:rsidR="00A5522C" w:rsidRPr="00740AD6" w:rsidDel="009F4EF1" w:rsidRDefault="00A5522C" w:rsidP="00345B12">
            <w:pPr>
              <w:jc w:val="left"/>
              <w:rPr>
                <w:del w:id="1834" w:author="Katharina Schleidt" w:date="2021-10-27T12:19:00Z"/>
                <w:sz w:val="20"/>
                <w:szCs w:val="20"/>
              </w:rPr>
            </w:pPr>
            <w:del w:id="1835"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836" w:name="_Toc86239311"/>
              <w:bookmarkStart w:id="1837" w:name="_Toc86330461"/>
              <w:bookmarkStart w:id="1838" w:name="_Toc86330867"/>
              <w:bookmarkEnd w:id="1836"/>
              <w:bookmarkEnd w:id="1837"/>
              <w:bookmarkEnd w:id="1838"/>
            </w:del>
          </w:p>
        </w:tc>
        <w:bookmarkStart w:id="1839" w:name="_Toc86239312"/>
        <w:bookmarkStart w:id="1840" w:name="_Toc86330462"/>
        <w:bookmarkStart w:id="1841" w:name="_Toc86330868"/>
        <w:bookmarkEnd w:id="1839"/>
        <w:bookmarkEnd w:id="1840"/>
        <w:bookmarkEnd w:id="1841"/>
      </w:tr>
      <w:tr w:rsidR="00A5522C" w:rsidRPr="00740AD6" w:rsidDel="009F4EF1" w14:paraId="289F2A7D" w14:textId="59C4BF6F" w:rsidTr="00345B12">
        <w:trPr>
          <w:del w:id="1842" w:author="Katharina Schleidt" w:date="2021-10-27T12:19:00Z"/>
        </w:trPr>
        <w:tc>
          <w:tcPr>
            <w:tcW w:w="3229" w:type="dxa"/>
          </w:tcPr>
          <w:p w14:paraId="7FA08CE6" w14:textId="634F94F5" w:rsidR="00A5522C" w:rsidRPr="00740AD6" w:rsidDel="009F4EF1" w:rsidRDefault="006C1E19" w:rsidP="00345B12">
            <w:pPr>
              <w:jc w:val="left"/>
              <w:rPr>
                <w:del w:id="1843" w:author="Katharina Schleidt" w:date="2021-10-27T12:19:00Z"/>
                <w:sz w:val="20"/>
                <w:szCs w:val="20"/>
              </w:rPr>
            </w:pPr>
            <w:del w:id="1844" w:author="Katharina Schleidt" w:date="2021-10-27T12:19:00Z">
              <w:r w:rsidRPr="006C1E19" w:rsidDel="009F4EF1">
                <w:rPr>
                  <w:sz w:val="20"/>
                  <w:szCs w:val="20"/>
                </w:rPr>
                <w:delText>Conceptual Sample - Sampler</w:delText>
              </w:r>
              <w:bookmarkStart w:id="1845" w:name="_Toc86239313"/>
              <w:bookmarkStart w:id="1846" w:name="_Toc86330463"/>
              <w:bookmarkStart w:id="1847" w:name="_Toc86330869"/>
              <w:bookmarkEnd w:id="1845"/>
              <w:bookmarkEnd w:id="1846"/>
              <w:bookmarkEnd w:id="1847"/>
            </w:del>
          </w:p>
        </w:tc>
        <w:tc>
          <w:tcPr>
            <w:tcW w:w="3359" w:type="dxa"/>
          </w:tcPr>
          <w:p w14:paraId="4D4A5CF9" w14:textId="0010D455" w:rsidR="00A5522C" w:rsidRPr="00740AD6" w:rsidDel="009F4EF1" w:rsidRDefault="006C1E19" w:rsidP="00345B12">
            <w:pPr>
              <w:jc w:val="left"/>
              <w:rPr>
                <w:del w:id="1848" w:author="Katharina Schleidt" w:date="2021-10-27T12:19:00Z"/>
                <w:sz w:val="20"/>
                <w:szCs w:val="20"/>
              </w:rPr>
            </w:pPr>
            <w:del w:id="1849" w:author="Katharina Schleidt" w:date="2021-10-27T12:19:00Z">
              <w:r w:rsidRPr="006C1E19" w:rsidDel="009F4EF1">
                <w:rPr>
                  <w:sz w:val="20"/>
                  <w:szCs w:val="20"/>
                </w:rPr>
                <w:delText>/conf/sam-cpt/Sampler</w:delText>
              </w:r>
              <w:bookmarkStart w:id="1850" w:name="_Toc86239314"/>
              <w:bookmarkStart w:id="1851" w:name="_Toc86330464"/>
              <w:bookmarkStart w:id="1852" w:name="_Toc86330870"/>
              <w:bookmarkEnd w:id="1850"/>
              <w:bookmarkEnd w:id="1851"/>
              <w:bookmarkEnd w:id="1852"/>
            </w:del>
          </w:p>
        </w:tc>
        <w:tc>
          <w:tcPr>
            <w:tcW w:w="3153" w:type="dxa"/>
          </w:tcPr>
          <w:p w14:paraId="38DD9B64" w14:textId="0EC2946C" w:rsidR="00A5522C" w:rsidRPr="00740AD6" w:rsidDel="009F4EF1" w:rsidRDefault="00A5522C" w:rsidP="00345B12">
            <w:pPr>
              <w:jc w:val="left"/>
              <w:rPr>
                <w:del w:id="1853" w:author="Katharina Schleidt" w:date="2021-10-27T12:19:00Z"/>
                <w:sz w:val="20"/>
                <w:szCs w:val="20"/>
              </w:rPr>
            </w:pPr>
            <w:del w:id="1854"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855" w:name="_Toc86239315"/>
              <w:bookmarkStart w:id="1856" w:name="_Toc86330465"/>
              <w:bookmarkStart w:id="1857" w:name="_Toc86330871"/>
              <w:bookmarkEnd w:id="1855"/>
              <w:bookmarkEnd w:id="1856"/>
              <w:bookmarkEnd w:id="1857"/>
            </w:del>
          </w:p>
        </w:tc>
        <w:bookmarkStart w:id="1858" w:name="_Toc86239316"/>
        <w:bookmarkStart w:id="1859" w:name="_Toc86330466"/>
        <w:bookmarkStart w:id="1860" w:name="_Toc86330872"/>
        <w:bookmarkEnd w:id="1858"/>
        <w:bookmarkEnd w:id="1859"/>
        <w:bookmarkEnd w:id="1860"/>
      </w:tr>
      <w:tr w:rsidR="00A5522C" w:rsidRPr="00740AD6" w:rsidDel="009F4EF1" w14:paraId="6BB1AF00" w14:textId="32DC2096" w:rsidTr="00345B12">
        <w:trPr>
          <w:del w:id="1861" w:author="Katharina Schleidt" w:date="2021-10-27T12:19:00Z"/>
        </w:trPr>
        <w:tc>
          <w:tcPr>
            <w:tcW w:w="3229" w:type="dxa"/>
          </w:tcPr>
          <w:p w14:paraId="7D2DCB1B" w14:textId="16DE4FB2" w:rsidR="00A5522C" w:rsidRPr="00740AD6" w:rsidDel="009F4EF1" w:rsidRDefault="006C1E19" w:rsidP="00345B12">
            <w:pPr>
              <w:jc w:val="left"/>
              <w:rPr>
                <w:del w:id="1862" w:author="Katharina Schleidt" w:date="2021-10-27T12:19:00Z"/>
                <w:sz w:val="20"/>
                <w:szCs w:val="20"/>
              </w:rPr>
            </w:pPr>
            <w:del w:id="1863" w:author="Katharina Schleidt" w:date="2021-10-27T12:19:00Z">
              <w:r w:rsidRPr="006C1E19" w:rsidDel="009F4EF1">
                <w:rPr>
                  <w:sz w:val="20"/>
                  <w:szCs w:val="20"/>
                </w:rPr>
                <w:delText>Conceptual Sample - Sampling</w:delText>
              </w:r>
              <w:bookmarkStart w:id="1864" w:name="_Toc86239317"/>
              <w:bookmarkStart w:id="1865" w:name="_Toc86330467"/>
              <w:bookmarkStart w:id="1866" w:name="_Toc86330873"/>
              <w:bookmarkEnd w:id="1864"/>
              <w:bookmarkEnd w:id="1865"/>
              <w:bookmarkEnd w:id="1866"/>
            </w:del>
          </w:p>
        </w:tc>
        <w:tc>
          <w:tcPr>
            <w:tcW w:w="3359" w:type="dxa"/>
          </w:tcPr>
          <w:p w14:paraId="60D5D8DF" w14:textId="560C22EC" w:rsidR="00A5522C" w:rsidRPr="00740AD6" w:rsidDel="009F4EF1" w:rsidRDefault="006C1E19" w:rsidP="00345B12">
            <w:pPr>
              <w:jc w:val="left"/>
              <w:rPr>
                <w:del w:id="1867" w:author="Katharina Schleidt" w:date="2021-10-27T12:19:00Z"/>
                <w:sz w:val="20"/>
                <w:szCs w:val="20"/>
              </w:rPr>
            </w:pPr>
            <w:del w:id="1868" w:author="Katharina Schleidt" w:date="2021-10-27T12:19:00Z">
              <w:r w:rsidRPr="006C1E19" w:rsidDel="009F4EF1">
                <w:rPr>
                  <w:sz w:val="20"/>
                  <w:szCs w:val="20"/>
                </w:rPr>
                <w:delText>/conf/sam-cpt/Sampling</w:delText>
              </w:r>
              <w:bookmarkStart w:id="1869" w:name="_Toc86239318"/>
              <w:bookmarkStart w:id="1870" w:name="_Toc86330468"/>
              <w:bookmarkStart w:id="1871" w:name="_Toc86330874"/>
              <w:bookmarkEnd w:id="1869"/>
              <w:bookmarkEnd w:id="1870"/>
              <w:bookmarkEnd w:id="1871"/>
            </w:del>
          </w:p>
        </w:tc>
        <w:tc>
          <w:tcPr>
            <w:tcW w:w="3153" w:type="dxa"/>
          </w:tcPr>
          <w:p w14:paraId="06EDCBD7" w14:textId="7ECDA912" w:rsidR="00A5522C" w:rsidRPr="00740AD6" w:rsidDel="009F4EF1" w:rsidRDefault="00A5522C" w:rsidP="00345B12">
            <w:pPr>
              <w:jc w:val="left"/>
              <w:rPr>
                <w:del w:id="1872" w:author="Katharina Schleidt" w:date="2021-10-27T12:19:00Z"/>
                <w:sz w:val="20"/>
                <w:szCs w:val="20"/>
              </w:rPr>
            </w:pPr>
            <w:del w:id="1873"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874" w:name="_Toc86239319"/>
              <w:bookmarkStart w:id="1875" w:name="_Toc86330469"/>
              <w:bookmarkStart w:id="1876" w:name="_Toc86330875"/>
              <w:bookmarkEnd w:id="1874"/>
              <w:bookmarkEnd w:id="1875"/>
              <w:bookmarkEnd w:id="1876"/>
            </w:del>
          </w:p>
        </w:tc>
        <w:bookmarkStart w:id="1877" w:name="_Toc86239320"/>
        <w:bookmarkStart w:id="1878" w:name="_Toc86330470"/>
        <w:bookmarkStart w:id="1879" w:name="_Toc86330876"/>
        <w:bookmarkEnd w:id="1877"/>
        <w:bookmarkEnd w:id="1878"/>
        <w:bookmarkEnd w:id="1879"/>
      </w:tr>
      <w:tr w:rsidR="00A5522C" w:rsidRPr="00740AD6" w:rsidDel="009F4EF1" w14:paraId="127A9202" w14:textId="7652328C" w:rsidTr="00345B12">
        <w:trPr>
          <w:del w:id="1880" w:author="Katharina Schleidt" w:date="2021-10-27T12:19:00Z"/>
        </w:trPr>
        <w:tc>
          <w:tcPr>
            <w:tcW w:w="3229" w:type="dxa"/>
          </w:tcPr>
          <w:p w14:paraId="1A93802C" w14:textId="03642607" w:rsidR="00A5522C" w:rsidRPr="00740AD6" w:rsidDel="009F4EF1" w:rsidRDefault="006C1E19" w:rsidP="00345B12">
            <w:pPr>
              <w:jc w:val="left"/>
              <w:rPr>
                <w:del w:id="1881" w:author="Katharina Schleidt" w:date="2021-10-27T12:19:00Z"/>
                <w:sz w:val="20"/>
                <w:szCs w:val="20"/>
              </w:rPr>
            </w:pPr>
            <w:del w:id="1882" w:author="Katharina Schleidt" w:date="2021-10-27T12:19:00Z">
              <w:r w:rsidRPr="006C1E19" w:rsidDel="009F4EF1">
                <w:rPr>
                  <w:sz w:val="20"/>
                  <w:szCs w:val="20"/>
                </w:rPr>
                <w:delText>Conceptual Sample - SamplingProcedure</w:delText>
              </w:r>
              <w:bookmarkStart w:id="1883" w:name="_Toc86239321"/>
              <w:bookmarkStart w:id="1884" w:name="_Toc86330471"/>
              <w:bookmarkStart w:id="1885" w:name="_Toc86330877"/>
              <w:bookmarkEnd w:id="1883"/>
              <w:bookmarkEnd w:id="1884"/>
              <w:bookmarkEnd w:id="1885"/>
            </w:del>
          </w:p>
        </w:tc>
        <w:tc>
          <w:tcPr>
            <w:tcW w:w="3359" w:type="dxa"/>
          </w:tcPr>
          <w:p w14:paraId="27A8E47D" w14:textId="6BC0B88F" w:rsidR="00A5522C" w:rsidRPr="00740AD6" w:rsidDel="009F4EF1" w:rsidRDefault="006C1E19" w:rsidP="00345B12">
            <w:pPr>
              <w:jc w:val="left"/>
              <w:rPr>
                <w:del w:id="1886" w:author="Katharina Schleidt" w:date="2021-10-27T12:19:00Z"/>
                <w:sz w:val="20"/>
                <w:szCs w:val="20"/>
              </w:rPr>
            </w:pPr>
            <w:del w:id="1887" w:author="Katharina Schleidt" w:date="2021-10-27T12:19:00Z">
              <w:r w:rsidRPr="006C1E19" w:rsidDel="009F4EF1">
                <w:rPr>
                  <w:sz w:val="20"/>
                  <w:szCs w:val="20"/>
                </w:rPr>
                <w:delText>/conf/sam-cpt/SamplingProcedure</w:delText>
              </w:r>
              <w:bookmarkStart w:id="1888" w:name="_Toc86239322"/>
              <w:bookmarkStart w:id="1889" w:name="_Toc86330472"/>
              <w:bookmarkStart w:id="1890" w:name="_Toc86330878"/>
              <w:bookmarkEnd w:id="1888"/>
              <w:bookmarkEnd w:id="1889"/>
              <w:bookmarkEnd w:id="1890"/>
            </w:del>
          </w:p>
        </w:tc>
        <w:tc>
          <w:tcPr>
            <w:tcW w:w="3153" w:type="dxa"/>
          </w:tcPr>
          <w:p w14:paraId="15525459" w14:textId="55B405DF" w:rsidR="00A5522C" w:rsidRPr="00740AD6" w:rsidDel="009F4EF1" w:rsidRDefault="00A5522C" w:rsidP="00345B12">
            <w:pPr>
              <w:jc w:val="left"/>
              <w:rPr>
                <w:del w:id="1891" w:author="Katharina Schleidt" w:date="2021-10-27T12:19:00Z"/>
                <w:sz w:val="20"/>
                <w:szCs w:val="20"/>
              </w:rPr>
            </w:pPr>
            <w:del w:id="189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893" w:name="_Toc86239323"/>
              <w:bookmarkStart w:id="1894" w:name="_Toc86330473"/>
              <w:bookmarkStart w:id="1895" w:name="_Toc86330879"/>
              <w:bookmarkEnd w:id="1893"/>
              <w:bookmarkEnd w:id="1894"/>
              <w:bookmarkEnd w:id="1895"/>
            </w:del>
          </w:p>
        </w:tc>
        <w:bookmarkStart w:id="1896" w:name="_Toc86239324"/>
        <w:bookmarkStart w:id="1897" w:name="_Toc86330474"/>
        <w:bookmarkStart w:id="1898" w:name="_Toc86330880"/>
        <w:bookmarkEnd w:id="1896"/>
        <w:bookmarkEnd w:id="1897"/>
        <w:bookmarkEnd w:id="1898"/>
      </w:tr>
    </w:tbl>
    <w:p w14:paraId="1DAF5599" w14:textId="4A6A0C56" w:rsidR="00A5522C" w:rsidDel="009F4EF1" w:rsidRDefault="00A5522C" w:rsidP="009F2BE1">
      <w:pPr>
        <w:rPr>
          <w:del w:id="1899" w:author="Katharina Schleidt" w:date="2021-10-27T12:19:00Z"/>
          <w:lang w:eastAsia="ja-JP"/>
        </w:rPr>
      </w:pPr>
      <w:bookmarkStart w:id="1900" w:name="_Toc86239325"/>
      <w:bookmarkStart w:id="1901" w:name="_Toc86330475"/>
      <w:bookmarkStart w:id="1902" w:name="_Toc86330881"/>
      <w:bookmarkEnd w:id="1900"/>
      <w:bookmarkEnd w:id="1901"/>
      <w:bookmarkEnd w:id="1902"/>
    </w:p>
    <w:p w14:paraId="772FECF3" w14:textId="48D12CC7" w:rsidR="009B3BAC" w:rsidRPr="009B3BAC" w:rsidDel="009F4EF1" w:rsidRDefault="009B3BAC" w:rsidP="009B3BAC">
      <w:pPr>
        <w:jc w:val="center"/>
        <w:rPr>
          <w:del w:id="1903" w:author="Katharina Schleidt" w:date="2021-10-27T12:19:00Z"/>
          <w:b/>
          <w:bCs/>
          <w:sz w:val="20"/>
          <w:szCs w:val="20"/>
        </w:rPr>
      </w:pPr>
      <w:bookmarkStart w:id="1904" w:name="_Ref52472114"/>
      <w:del w:id="1905"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904"/>
        <w:r w:rsidRPr="009B3BAC" w:rsidDel="009F4EF1">
          <w:rPr>
            <w:b/>
            <w:bCs/>
            <w:sz w:val="20"/>
            <w:szCs w:val="20"/>
          </w:rPr>
          <w:delText xml:space="preserve"> – Abstract Sample core conformance classes</w:delText>
        </w:r>
        <w:bookmarkStart w:id="1906" w:name="_Toc86239326"/>
        <w:bookmarkStart w:id="1907" w:name="_Toc86330476"/>
        <w:bookmarkStart w:id="1908" w:name="_Toc86330882"/>
        <w:bookmarkEnd w:id="1906"/>
        <w:bookmarkEnd w:id="1907"/>
        <w:bookmarkEnd w:id="1908"/>
      </w:del>
    </w:p>
    <w:tbl>
      <w:tblPr>
        <w:tblStyle w:val="Grilledutableau"/>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909" w:author="Katharina Schleidt" w:date="2021-10-27T12:19:00Z"/>
        </w:trPr>
        <w:tc>
          <w:tcPr>
            <w:tcW w:w="3229" w:type="dxa"/>
          </w:tcPr>
          <w:p w14:paraId="63BA2D50" w14:textId="3BE35CC2" w:rsidR="009B3BAC" w:rsidRPr="00740AD6" w:rsidDel="009F4EF1" w:rsidRDefault="009B3BAC" w:rsidP="00345B12">
            <w:pPr>
              <w:jc w:val="left"/>
              <w:rPr>
                <w:del w:id="1910" w:author="Katharina Schleidt" w:date="2021-10-27T12:19:00Z"/>
                <w:b/>
                <w:bCs/>
                <w:sz w:val="20"/>
                <w:szCs w:val="20"/>
              </w:rPr>
            </w:pPr>
            <w:del w:id="1911" w:author="Katharina Schleidt" w:date="2021-10-27T12:19:00Z">
              <w:r w:rsidRPr="00740AD6" w:rsidDel="009F4EF1">
                <w:rPr>
                  <w:b/>
                  <w:bCs/>
                  <w:sz w:val="20"/>
                  <w:szCs w:val="20"/>
                </w:rPr>
                <w:delText>Conformance class</w:delText>
              </w:r>
              <w:bookmarkStart w:id="1912" w:name="_Toc86239327"/>
              <w:bookmarkStart w:id="1913" w:name="_Toc86330477"/>
              <w:bookmarkStart w:id="1914" w:name="_Toc86330883"/>
              <w:bookmarkEnd w:id="1912"/>
              <w:bookmarkEnd w:id="1913"/>
              <w:bookmarkEnd w:id="1914"/>
            </w:del>
          </w:p>
        </w:tc>
        <w:tc>
          <w:tcPr>
            <w:tcW w:w="3359" w:type="dxa"/>
          </w:tcPr>
          <w:p w14:paraId="786943C1" w14:textId="363E136F" w:rsidR="009B3BAC" w:rsidRPr="00740AD6" w:rsidDel="009F4EF1" w:rsidRDefault="009B3BAC" w:rsidP="00345B12">
            <w:pPr>
              <w:jc w:val="left"/>
              <w:rPr>
                <w:del w:id="1915" w:author="Katharina Schleidt" w:date="2021-10-27T12:19:00Z"/>
                <w:b/>
                <w:bCs/>
                <w:sz w:val="20"/>
                <w:szCs w:val="20"/>
              </w:rPr>
            </w:pPr>
            <w:del w:id="1916" w:author="Katharina Schleidt" w:date="2021-10-27T12:19:00Z">
              <w:r w:rsidRPr="00740AD6" w:rsidDel="009F4EF1">
                <w:rPr>
                  <w:b/>
                  <w:bCs/>
                  <w:sz w:val="20"/>
                  <w:szCs w:val="20"/>
                </w:rPr>
                <w:delText>Identifier</w:delText>
              </w:r>
              <w:bookmarkStart w:id="1917" w:name="_Toc86239328"/>
              <w:bookmarkStart w:id="1918" w:name="_Toc86330478"/>
              <w:bookmarkStart w:id="1919" w:name="_Toc86330884"/>
              <w:bookmarkEnd w:id="1917"/>
              <w:bookmarkEnd w:id="1918"/>
              <w:bookmarkEnd w:id="1919"/>
            </w:del>
          </w:p>
        </w:tc>
        <w:tc>
          <w:tcPr>
            <w:tcW w:w="3153" w:type="dxa"/>
          </w:tcPr>
          <w:p w14:paraId="79594051" w14:textId="2285C6C0" w:rsidR="009B3BAC" w:rsidRPr="00740AD6" w:rsidDel="009F4EF1" w:rsidRDefault="009B3BAC" w:rsidP="00345B12">
            <w:pPr>
              <w:jc w:val="left"/>
              <w:rPr>
                <w:del w:id="1920" w:author="Katharina Schleidt" w:date="2021-10-27T12:19:00Z"/>
                <w:b/>
                <w:bCs/>
                <w:sz w:val="20"/>
                <w:szCs w:val="20"/>
              </w:rPr>
            </w:pPr>
            <w:del w:id="1921" w:author="Katharina Schleidt" w:date="2021-10-27T12:19:00Z">
              <w:r w:rsidRPr="00740AD6" w:rsidDel="009F4EF1">
                <w:rPr>
                  <w:b/>
                  <w:bCs/>
                  <w:sz w:val="20"/>
                  <w:szCs w:val="20"/>
                </w:rPr>
                <w:delText>Annex A clause</w:delText>
              </w:r>
              <w:bookmarkStart w:id="1922" w:name="_Toc86239329"/>
              <w:bookmarkStart w:id="1923" w:name="_Toc86330479"/>
              <w:bookmarkStart w:id="1924" w:name="_Toc86330885"/>
              <w:bookmarkEnd w:id="1922"/>
              <w:bookmarkEnd w:id="1923"/>
              <w:bookmarkEnd w:id="1924"/>
            </w:del>
          </w:p>
        </w:tc>
        <w:bookmarkStart w:id="1925" w:name="_Toc86239330"/>
        <w:bookmarkStart w:id="1926" w:name="_Toc86330480"/>
        <w:bookmarkStart w:id="1927" w:name="_Toc86330886"/>
        <w:bookmarkEnd w:id="1925"/>
        <w:bookmarkEnd w:id="1926"/>
        <w:bookmarkEnd w:id="1927"/>
      </w:tr>
      <w:tr w:rsidR="009B3BAC" w:rsidRPr="00740AD6" w:rsidDel="009F4EF1" w14:paraId="3CB5E033" w14:textId="15AE5A53" w:rsidTr="00345B12">
        <w:trPr>
          <w:del w:id="1928" w:author="Katharina Schleidt" w:date="2021-10-27T12:19:00Z"/>
        </w:trPr>
        <w:tc>
          <w:tcPr>
            <w:tcW w:w="3229" w:type="dxa"/>
          </w:tcPr>
          <w:p w14:paraId="170E88CB" w14:textId="1FF7259A" w:rsidR="009B3BAC" w:rsidRPr="00740AD6" w:rsidDel="009F4EF1" w:rsidRDefault="002A61E5" w:rsidP="00345B12">
            <w:pPr>
              <w:jc w:val="left"/>
              <w:rPr>
                <w:del w:id="1929" w:author="Katharina Schleidt" w:date="2021-10-27T12:19:00Z"/>
                <w:sz w:val="20"/>
                <w:szCs w:val="20"/>
              </w:rPr>
            </w:pPr>
            <w:del w:id="1930" w:author="Katharina Schleidt" w:date="2021-10-27T12:19:00Z">
              <w:r w:rsidRPr="002A61E5" w:rsidDel="009F4EF1">
                <w:rPr>
                  <w:sz w:val="20"/>
                  <w:szCs w:val="20"/>
                </w:rPr>
                <w:delText>Abstract Sample core package</w:delText>
              </w:r>
              <w:bookmarkStart w:id="1931" w:name="_Toc86239331"/>
              <w:bookmarkStart w:id="1932" w:name="_Toc86330481"/>
              <w:bookmarkStart w:id="1933" w:name="_Toc86330887"/>
              <w:bookmarkEnd w:id="1931"/>
              <w:bookmarkEnd w:id="1932"/>
              <w:bookmarkEnd w:id="1933"/>
            </w:del>
          </w:p>
        </w:tc>
        <w:tc>
          <w:tcPr>
            <w:tcW w:w="3359" w:type="dxa"/>
          </w:tcPr>
          <w:p w14:paraId="23A295E9" w14:textId="759DE3E1" w:rsidR="009B3BAC" w:rsidRPr="00740AD6" w:rsidDel="009F4EF1" w:rsidRDefault="002A61E5" w:rsidP="00345B12">
            <w:pPr>
              <w:jc w:val="left"/>
              <w:rPr>
                <w:del w:id="1934" w:author="Katharina Schleidt" w:date="2021-10-27T12:19:00Z"/>
                <w:sz w:val="20"/>
                <w:szCs w:val="20"/>
              </w:rPr>
            </w:pPr>
            <w:del w:id="1935" w:author="Katharina Schleidt" w:date="2021-10-27T12:19:00Z">
              <w:r w:rsidRPr="002A61E5" w:rsidDel="009F4EF1">
                <w:rPr>
                  <w:sz w:val="20"/>
                  <w:szCs w:val="20"/>
                </w:rPr>
                <w:delText>/conf/sam-core</w:delText>
              </w:r>
              <w:bookmarkStart w:id="1936" w:name="_Toc86239332"/>
              <w:bookmarkStart w:id="1937" w:name="_Toc86330482"/>
              <w:bookmarkStart w:id="1938" w:name="_Toc86330888"/>
              <w:bookmarkEnd w:id="1936"/>
              <w:bookmarkEnd w:id="1937"/>
              <w:bookmarkEnd w:id="1938"/>
            </w:del>
          </w:p>
        </w:tc>
        <w:tc>
          <w:tcPr>
            <w:tcW w:w="3153" w:type="dxa"/>
          </w:tcPr>
          <w:p w14:paraId="2F5DCE08" w14:textId="43971285" w:rsidR="009B3BAC" w:rsidRPr="00740AD6" w:rsidDel="009F4EF1" w:rsidRDefault="009B3BAC" w:rsidP="00345B12">
            <w:pPr>
              <w:jc w:val="left"/>
              <w:rPr>
                <w:del w:id="1939" w:author="Katharina Schleidt" w:date="2021-10-27T12:19:00Z"/>
                <w:sz w:val="20"/>
                <w:szCs w:val="20"/>
              </w:rPr>
            </w:pPr>
            <w:del w:id="1940"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941" w:name="_Toc86239333"/>
              <w:bookmarkStart w:id="1942" w:name="_Toc86330483"/>
              <w:bookmarkStart w:id="1943" w:name="_Toc86330889"/>
              <w:bookmarkEnd w:id="1941"/>
              <w:bookmarkEnd w:id="1942"/>
              <w:bookmarkEnd w:id="1943"/>
            </w:del>
          </w:p>
        </w:tc>
        <w:bookmarkStart w:id="1944" w:name="_Toc86239334"/>
        <w:bookmarkStart w:id="1945" w:name="_Toc86330484"/>
        <w:bookmarkStart w:id="1946" w:name="_Toc86330890"/>
        <w:bookmarkEnd w:id="1944"/>
        <w:bookmarkEnd w:id="1945"/>
        <w:bookmarkEnd w:id="1946"/>
      </w:tr>
      <w:tr w:rsidR="009B3BAC" w:rsidRPr="00740AD6" w:rsidDel="009F4EF1" w14:paraId="1D10AB17" w14:textId="17524208" w:rsidTr="00345B12">
        <w:trPr>
          <w:del w:id="1947" w:author="Katharina Schleidt" w:date="2021-10-27T12:19:00Z"/>
        </w:trPr>
        <w:tc>
          <w:tcPr>
            <w:tcW w:w="3229" w:type="dxa"/>
          </w:tcPr>
          <w:p w14:paraId="2866CF75" w14:textId="162DAC5E" w:rsidR="009B3BAC" w:rsidRPr="00740AD6" w:rsidDel="009F4EF1" w:rsidRDefault="00264063" w:rsidP="00345B12">
            <w:pPr>
              <w:jc w:val="left"/>
              <w:rPr>
                <w:del w:id="1948" w:author="Katharina Schleidt" w:date="2021-10-27T12:19:00Z"/>
                <w:sz w:val="20"/>
                <w:szCs w:val="20"/>
              </w:rPr>
            </w:pPr>
            <w:del w:id="1949" w:author="Katharina Schleidt" w:date="2021-10-27T12:19:00Z">
              <w:r w:rsidRPr="00264063" w:rsidDel="009F4EF1">
                <w:rPr>
                  <w:sz w:val="20"/>
                  <w:szCs w:val="20"/>
                </w:rPr>
                <w:delText>Abstract Sample core - AbstractPreparationProcedure</w:delText>
              </w:r>
              <w:bookmarkStart w:id="1950" w:name="_Toc86239335"/>
              <w:bookmarkStart w:id="1951" w:name="_Toc86330485"/>
              <w:bookmarkStart w:id="1952" w:name="_Toc86330891"/>
              <w:bookmarkEnd w:id="1950"/>
              <w:bookmarkEnd w:id="1951"/>
              <w:bookmarkEnd w:id="1952"/>
            </w:del>
          </w:p>
        </w:tc>
        <w:tc>
          <w:tcPr>
            <w:tcW w:w="3359" w:type="dxa"/>
          </w:tcPr>
          <w:p w14:paraId="0B31878F" w14:textId="622F2C93" w:rsidR="009B3BAC" w:rsidRPr="00740AD6" w:rsidDel="009F4EF1" w:rsidRDefault="00264063" w:rsidP="00345B12">
            <w:pPr>
              <w:jc w:val="left"/>
              <w:rPr>
                <w:del w:id="1953" w:author="Katharina Schleidt" w:date="2021-10-27T12:19:00Z"/>
                <w:sz w:val="20"/>
                <w:szCs w:val="20"/>
              </w:rPr>
            </w:pPr>
            <w:del w:id="1954" w:author="Katharina Schleidt" w:date="2021-10-27T12:19:00Z">
              <w:r w:rsidRPr="00264063" w:rsidDel="009F4EF1">
                <w:rPr>
                  <w:sz w:val="20"/>
                  <w:szCs w:val="20"/>
                </w:rPr>
                <w:delText>/conf/sam-core/AbstractPreparationProcedure</w:delText>
              </w:r>
              <w:bookmarkStart w:id="1955" w:name="_Toc86239336"/>
              <w:bookmarkStart w:id="1956" w:name="_Toc86330486"/>
              <w:bookmarkStart w:id="1957" w:name="_Toc86330892"/>
              <w:bookmarkEnd w:id="1955"/>
              <w:bookmarkEnd w:id="1956"/>
              <w:bookmarkEnd w:id="1957"/>
            </w:del>
          </w:p>
        </w:tc>
        <w:tc>
          <w:tcPr>
            <w:tcW w:w="3153" w:type="dxa"/>
          </w:tcPr>
          <w:p w14:paraId="062A3A71" w14:textId="6D74078B" w:rsidR="009B3BAC" w:rsidRPr="00740AD6" w:rsidDel="009F4EF1" w:rsidRDefault="009B3BAC" w:rsidP="00345B12">
            <w:pPr>
              <w:jc w:val="left"/>
              <w:rPr>
                <w:del w:id="1958" w:author="Katharina Schleidt" w:date="2021-10-27T12:19:00Z"/>
                <w:sz w:val="20"/>
                <w:szCs w:val="20"/>
              </w:rPr>
            </w:pPr>
            <w:del w:id="1959"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960" w:name="_Toc86239337"/>
              <w:bookmarkStart w:id="1961" w:name="_Toc86330487"/>
              <w:bookmarkStart w:id="1962" w:name="_Toc86330893"/>
              <w:bookmarkEnd w:id="1960"/>
              <w:bookmarkEnd w:id="1961"/>
              <w:bookmarkEnd w:id="1962"/>
            </w:del>
          </w:p>
        </w:tc>
        <w:bookmarkStart w:id="1963" w:name="_Toc86239338"/>
        <w:bookmarkStart w:id="1964" w:name="_Toc86330488"/>
        <w:bookmarkStart w:id="1965" w:name="_Toc86330894"/>
        <w:bookmarkEnd w:id="1963"/>
        <w:bookmarkEnd w:id="1964"/>
        <w:bookmarkEnd w:id="1965"/>
      </w:tr>
      <w:tr w:rsidR="009B3BAC" w:rsidRPr="00740AD6" w:rsidDel="009F4EF1" w14:paraId="4CD0016B" w14:textId="3503C465" w:rsidTr="00345B12">
        <w:trPr>
          <w:del w:id="1966" w:author="Katharina Schleidt" w:date="2021-10-27T12:19:00Z"/>
        </w:trPr>
        <w:tc>
          <w:tcPr>
            <w:tcW w:w="3229" w:type="dxa"/>
          </w:tcPr>
          <w:p w14:paraId="23804103" w14:textId="46CCEA96" w:rsidR="009B3BAC" w:rsidRPr="00740AD6" w:rsidDel="009F4EF1" w:rsidRDefault="00264063" w:rsidP="00345B12">
            <w:pPr>
              <w:jc w:val="left"/>
              <w:rPr>
                <w:del w:id="1967" w:author="Katharina Schleidt" w:date="2021-10-27T12:19:00Z"/>
                <w:sz w:val="20"/>
                <w:szCs w:val="20"/>
              </w:rPr>
            </w:pPr>
            <w:del w:id="1968" w:author="Katharina Schleidt" w:date="2021-10-27T12:19:00Z">
              <w:r w:rsidRPr="00264063" w:rsidDel="009F4EF1">
                <w:rPr>
                  <w:sz w:val="20"/>
                  <w:szCs w:val="20"/>
                </w:rPr>
                <w:delText>Abstract Sample core - AbstractPreparationStep</w:delText>
              </w:r>
              <w:bookmarkStart w:id="1969" w:name="_Toc86239339"/>
              <w:bookmarkStart w:id="1970" w:name="_Toc86330489"/>
              <w:bookmarkStart w:id="1971" w:name="_Toc86330895"/>
              <w:bookmarkEnd w:id="1969"/>
              <w:bookmarkEnd w:id="1970"/>
              <w:bookmarkEnd w:id="1971"/>
            </w:del>
          </w:p>
        </w:tc>
        <w:tc>
          <w:tcPr>
            <w:tcW w:w="3359" w:type="dxa"/>
          </w:tcPr>
          <w:p w14:paraId="0A4AD7A6" w14:textId="29749EEB" w:rsidR="009B3BAC" w:rsidRPr="00740AD6" w:rsidDel="009F4EF1" w:rsidRDefault="00264063" w:rsidP="00345B12">
            <w:pPr>
              <w:jc w:val="left"/>
              <w:rPr>
                <w:del w:id="1972" w:author="Katharina Schleidt" w:date="2021-10-27T12:19:00Z"/>
                <w:sz w:val="20"/>
                <w:szCs w:val="20"/>
              </w:rPr>
            </w:pPr>
            <w:del w:id="1973" w:author="Katharina Schleidt" w:date="2021-10-27T12:19:00Z">
              <w:r w:rsidRPr="00264063" w:rsidDel="009F4EF1">
                <w:rPr>
                  <w:sz w:val="20"/>
                  <w:szCs w:val="20"/>
                </w:rPr>
                <w:delText>/conf/sam-core/AbstractPreparationStep</w:delText>
              </w:r>
              <w:bookmarkStart w:id="1974" w:name="_Toc86239340"/>
              <w:bookmarkStart w:id="1975" w:name="_Toc86330490"/>
              <w:bookmarkStart w:id="1976" w:name="_Toc86330896"/>
              <w:bookmarkEnd w:id="1974"/>
              <w:bookmarkEnd w:id="1975"/>
              <w:bookmarkEnd w:id="1976"/>
            </w:del>
          </w:p>
        </w:tc>
        <w:tc>
          <w:tcPr>
            <w:tcW w:w="3153" w:type="dxa"/>
          </w:tcPr>
          <w:p w14:paraId="743FC0AF" w14:textId="2734F0BA" w:rsidR="009B3BAC" w:rsidRPr="00740AD6" w:rsidDel="009F4EF1" w:rsidRDefault="009B3BAC" w:rsidP="00345B12">
            <w:pPr>
              <w:jc w:val="left"/>
              <w:rPr>
                <w:del w:id="1977" w:author="Katharina Schleidt" w:date="2021-10-27T12:19:00Z"/>
                <w:sz w:val="20"/>
                <w:szCs w:val="20"/>
              </w:rPr>
            </w:pPr>
            <w:del w:id="1978"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979" w:name="_Toc86239341"/>
              <w:bookmarkStart w:id="1980" w:name="_Toc86330491"/>
              <w:bookmarkStart w:id="1981" w:name="_Toc86330897"/>
              <w:bookmarkEnd w:id="1979"/>
              <w:bookmarkEnd w:id="1980"/>
              <w:bookmarkEnd w:id="1981"/>
            </w:del>
          </w:p>
        </w:tc>
        <w:bookmarkStart w:id="1982" w:name="_Toc86239342"/>
        <w:bookmarkStart w:id="1983" w:name="_Toc86330492"/>
        <w:bookmarkStart w:id="1984" w:name="_Toc86330898"/>
        <w:bookmarkEnd w:id="1982"/>
        <w:bookmarkEnd w:id="1983"/>
        <w:bookmarkEnd w:id="1984"/>
      </w:tr>
      <w:tr w:rsidR="009B3BAC" w:rsidRPr="00740AD6" w:rsidDel="009F4EF1" w14:paraId="6F606B00" w14:textId="23D3B21F" w:rsidTr="00345B12">
        <w:trPr>
          <w:del w:id="1985" w:author="Katharina Schleidt" w:date="2021-10-27T12:19:00Z"/>
        </w:trPr>
        <w:tc>
          <w:tcPr>
            <w:tcW w:w="3229" w:type="dxa"/>
          </w:tcPr>
          <w:p w14:paraId="62D34BD9" w14:textId="3FAFFF54" w:rsidR="009B3BAC" w:rsidRPr="00740AD6" w:rsidDel="009F4EF1" w:rsidRDefault="00264063" w:rsidP="00345B12">
            <w:pPr>
              <w:jc w:val="left"/>
              <w:rPr>
                <w:del w:id="1986" w:author="Katharina Schleidt" w:date="2021-10-27T12:19:00Z"/>
                <w:sz w:val="20"/>
                <w:szCs w:val="20"/>
              </w:rPr>
            </w:pPr>
            <w:del w:id="1987" w:author="Katharina Schleidt" w:date="2021-10-27T12:19:00Z">
              <w:r w:rsidRPr="00264063" w:rsidDel="009F4EF1">
                <w:rPr>
                  <w:sz w:val="20"/>
                  <w:szCs w:val="20"/>
                </w:rPr>
                <w:delText>Abstract Sample core - AbstractSample</w:delText>
              </w:r>
              <w:bookmarkStart w:id="1988" w:name="_Toc86239343"/>
              <w:bookmarkStart w:id="1989" w:name="_Toc86330493"/>
              <w:bookmarkStart w:id="1990" w:name="_Toc86330899"/>
              <w:bookmarkEnd w:id="1988"/>
              <w:bookmarkEnd w:id="1989"/>
              <w:bookmarkEnd w:id="1990"/>
            </w:del>
          </w:p>
        </w:tc>
        <w:tc>
          <w:tcPr>
            <w:tcW w:w="3359" w:type="dxa"/>
          </w:tcPr>
          <w:p w14:paraId="5F11A5D6" w14:textId="6AB26401" w:rsidR="009B3BAC" w:rsidRPr="00740AD6" w:rsidDel="009F4EF1" w:rsidRDefault="00264063" w:rsidP="00345B12">
            <w:pPr>
              <w:jc w:val="left"/>
              <w:rPr>
                <w:del w:id="1991" w:author="Katharina Schleidt" w:date="2021-10-27T12:19:00Z"/>
                <w:sz w:val="20"/>
                <w:szCs w:val="20"/>
              </w:rPr>
            </w:pPr>
            <w:del w:id="1992" w:author="Katharina Schleidt" w:date="2021-10-27T12:19:00Z">
              <w:r w:rsidRPr="00264063" w:rsidDel="009F4EF1">
                <w:rPr>
                  <w:sz w:val="20"/>
                  <w:szCs w:val="20"/>
                </w:rPr>
                <w:delText>/conf/sam-core/AbstractSample</w:delText>
              </w:r>
              <w:bookmarkStart w:id="1993" w:name="_Toc86239344"/>
              <w:bookmarkStart w:id="1994" w:name="_Toc86330494"/>
              <w:bookmarkStart w:id="1995" w:name="_Toc86330900"/>
              <w:bookmarkEnd w:id="1993"/>
              <w:bookmarkEnd w:id="1994"/>
              <w:bookmarkEnd w:id="1995"/>
            </w:del>
          </w:p>
        </w:tc>
        <w:tc>
          <w:tcPr>
            <w:tcW w:w="3153" w:type="dxa"/>
          </w:tcPr>
          <w:p w14:paraId="4313F30F" w14:textId="3414FA51" w:rsidR="009B3BAC" w:rsidRPr="00740AD6" w:rsidDel="009F4EF1" w:rsidRDefault="009B3BAC" w:rsidP="00345B12">
            <w:pPr>
              <w:jc w:val="left"/>
              <w:rPr>
                <w:del w:id="1996" w:author="Katharina Schleidt" w:date="2021-10-27T12:19:00Z"/>
                <w:sz w:val="20"/>
                <w:szCs w:val="20"/>
              </w:rPr>
            </w:pPr>
            <w:del w:id="1997"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1998" w:name="_Toc86239345"/>
              <w:bookmarkStart w:id="1999" w:name="_Toc86330495"/>
              <w:bookmarkStart w:id="2000" w:name="_Toc86330901"/>
              <w:bookmarkEnd w:id="1998"/>
              <w:bookmarkEnd w:id="1999"/>
              <w:bookmarkEnd w:id="2000"/>
            </w:del>
          </w:p>
        </w:tc>
        <w:bookmarkStart w:id="2001" w:name="_Toc86239346"/>
        <w:bookmarkStart w:id="2002" w:name="_Toc86330496"/>
        <w:bookmarkStart w:id="2003" w:name="_Toc86330902"/>
        <w:bookmarkEnd w:id="2001"/>
        <w:bookmarkEnd w:id="2002"/>
        <w:bookmarkEnd w:id="2003"/>
      </w:tr>
      <w:tr w:rsidR="009B3BAC" w:rsidRPr="00740AD6" w:rsidDel="009F4EF1" w14:paraId="151F68C6" w14:textId="74D58425" w:rsidTr="00345B12">
        <w:trPr>
          <w:del w:id="2004" w:author="Katharina Schleidt" w:date="2021-10-27T12:19:00Z"/>
        </w:trPr>
        <w:tc>
          <w:tcPr>
            <w:tcW w:w="3229" w:type="dxa"/>
          </w:tcPr>
          <w:p w14:paraId="60F5D60F" w14:textId="3DE495CC" w:rsidR="009B3BAC" w:rsidRPr="00740AD6" w:rsidDel="009F4EF1" w:rsidRDefault="00264063" w:rsidP="00345B12">
            <w:pPr>
              <w:jc w:val="left"/>
              <w:rPr>
                <w:del w:id="2005" w:author="Katharina Schleidt" w:date="2021-10-27T12:19:00Z"/>
                <w:sz w:val="20"/>
                <w:szCs w:val="20"/>
              </w:rPr>
            </w:pPr>
            <w:del w:id="2006" w:author="Katharina Schleidt" w:date="2021-10-27T12:19:00Z">
              <w:r w:rsidRPr="00264063" w:rsidDel="009F4EF1">
                <w:rPr>
                  <w:sz w:val="20"/>
                  <w:szCs w:val="20"/>
                </w:rPr>
                <w:lastRenderedPageBreak/>
                <w:delText>Abstract Sample core - AbstractSampler</w:delText>
              </w:r>
              <w:bookmarkStart w:id="2007" w:name="_Toc86239347"/>
              <w:bookmarkStart w:id="2008" w:name="_Toc86330497"/>
              <w:bookmarkStart w:id="2009" w:name="_Toc86330903"/>
              <w:bookmarkEnd w:id="2007"/>
              <w:bookmarkEnd w:id="2008"/>
              <w:bookmarkEnd w:id="2009"/>
            </w:del>
          </w:p>
        </w:tc>
        <w:tc>
          <w:tcPr>
            <w:tcW w:w="3359" w:type="dxa"/>
          </w:tcPr>
          <w:p w14:paraId="5221EF6A" w14:textId="70BD9EAC" w:rsidR="009B3BAC" w:rsidRPr="00740AD6" w:rsidDel="009F4EF1" w:rsidRDefault="00264063" w:rsidP="00345B12">
            <w:pPr>
              <w:jc w:val="left"/>
              <w:rPr>
                <w:del w:id="2010" w:author="Katharina Schleidt" w:date="2021-10-27T12:19:00Z"/>
                <w:sz w:val="20"/>
                <w:szCs w:val="20"/>
              </w:rPr>
            </w:pPr>
            <w:del w:id="2011" w:author="Katharina Schleidt" w:date="2021-10-27T12:19:00Z">
              <w:r w:rsidRPr="00264063" w:rsidDel="009F4EF1">
                <w:rPr>
                  <w:sz w:val="20"/>
                  <w:szCs w:val="20"/>
                </w:rPr>
                <w:delText>/conf/sam-core/AbstractSampler</w:delText>
              </w:r>
              <w:bookmarkStart w:id="2012" w:name="_Toc86239348"/>
              <w:bookmarkStart w:id="2013" w:name="_Toc86330498"/>
              <w:bookmarkStart w:id="2014" w:name="_Toc86330904"/>
              <w:bookmarkEnd w:id="2012"/>
              <w:bookmarkEnd w:id="2013"/>
              <w:bookmarkEnd w:id="2014"/>
            </w:del>
          </w:p>
        </w:tc>
        <w:tc>
          <w:tcPr>
            <w:tcW w:w="3153" w:type="dxa"/>
          </w:tcPr>
          <w:p w14:paraId="7AEA99E9" w14:textId="60E2B8B9" w:rsidR="009B3BAC" w:rsidRPr="00740AD6" w:rsidDel="009F4EF1" w:rsidRDefault="009B3BAC" w:rsidP="00345B12">
            <w:pPr>
              <w:jc w:val="left"/>
              <w:rPr>
                <w:del w:id="2015" w:author="Katharina Schleidt" w:date="2021-10-27T12:19:00Z"/>
                <w:sz w:val="20"/>
                <w:szCs w:val="20"/>
              </w:rPr>
            </w:pPr>
            <w:del w:id="2016"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2017" w:name="_Toc86239349"/>
              <w:bookmarkStart w:id="2018" w:name="_Toc86330499"/>
              <w:bookmarkStart w:id="2019" w:name="_Toc86330905"/>
              <w:bookmarkEnd w:id="2017"/>
              <w:bookmarkEnd w:id="2018"/>
              <w:bookmarkEnd w:id="2019"/>
            </w:del>
          </w:p>
        </w:tc>
        <w:bookmarkStart w:id="2020" w:name="_Toc86239350"/>
        <w:bookmarkStart w:id="2021" w:name="_Toc86330500"/>
        <w:bookmarkStart w:id="2022" w:name="_Toc86330906"/>
        <w:bookmarkEnd w:id="2020"/>
        <w:bookmarkEnd w:id="2021"/>
        <w:bookmarkEnd w:id="2022"/>
      </w:tr>
      <w:tr w:rsidR="009B3BAC" w:rsidRPr="00740AD6" w:rsidDel="009F4EF1" w14:paraId="54EAF027" w14:textId="7D28CD85" w:rsidTr="00345B12">
        <w:trPr>
          <w:del w:id="2023" w:author="Katharina Schleidt" w:date="2021-10-27T12:19:00Z"/>
        </w:trPr>
        <w:tc>
          <w:tcPr>
            <w:tcW w:w="3229" w:type="dxa"/>
          </w:tcPr>
          <w:p w14:paraId="71032169" w14:textId="098606BF" w:rsidR="009B3BAC" w:rsidRPr="00740AD6" w:rsidDel="009F4EF1" w:rsidRDefault="006A786D" w:rsidP="00345B12">
            <w:pPr>
              <w:jc w:val="left"/>
              <w:rPr>
                <w:del w:id="2024" w:author="Katharina Schleidt" w:date="2021-10-27T12:19:00Z"/>
                <w:sz w:val="20"/>
                <w:szCs w:val="20"/>
              </w:rPr>
            </w:pPr>
            <w:del w:id="2025" w:author="Katharina Schleidt" w:date="2021-10-27T12:19:00Z">
              <w:r w:rsidRPr="006A786D" w:rsidDel="009F4EF1">
                <w:rPr>
                  <w:sz w:val="20"/>
                  <w:szCs w:val="20"/>
                </w:rPr>
                <w:delText>Abstract Sample core - AbstractSampling</w:delText>
              </w:r>
              <w:bookmarkStart w:id="2026" w:name="_Toc86239351"/>
              <w:bookmarkStart w:id="2027" w:name="_Toc86330501"/>
              <w:bookmarkStart w:id="2028" w:name="_Toc86330907"/>
              <w:bookmarkEnd w:id="2026"/>
              <w:bookmarkEnd w:id="2027"/>
              <w:bookmarkEnd w:id="2028"/>
            </w:del>
          </w:p>
        </w:tc>
        <w:tc>
          <w:tcPr>
            <w:tcW w:w="3359" w:type="dxa"/>
          </w:tcPr>
          <w:p w14:paraId="20259CCD" w14:textId="02E2C601" w:rsidR="009B3BAC" w:rsidRPr="00740AD6" w:rsidDel="009F4EF1" w:rsidRDefault="006A786D" w:rsidP="00345B12">
            <w:pPr>
              <w:jc w:val="left"/>
              <w:rPr>
                <w:del w:id="2029" w:author="Katharina Schleidt" w:date="2021-10-27T12:19:00Z"/>
                <w:sz w:val="20"/>
                <w:szCs w:val="20"/>
              </w:rPr>
            </w:pPr>
            <w:del w:id="2030" w:author="Katharina Schleidt" w:date="2021-10-27T12:19:00Z">
              <w:r w:rsidRPr="006A786D" w:rsidDel="009F4EF1">
                <w:rPr>
                  <w:sz w:val="20"/>
                  <w:szCs w:val="20"/>
                </w:rPr>
                <w:delText>/conf/sam-core/AbstractSampling</w:delText>
              </w:r>
              <w:bookmarkStart w:id="2031" w:name="_Toc86239352"/>
              <w:bookmarkStart w:id="2032" w:name="_Toc86330502"/>
              <w:bookmarkStart w:id="2033" w:name="_Toc86330908"/>
              <w:bookmarkEnd w:id="2031"/>
              <w:bookmarkEnd w:id="2032"/>
              <w:bookmarkEnd w:id="2033"/>
            </w:del>
          </w:p>
        </w:tc>
        <w:tc>
          <w:tcPr>
            <w:tcW w:w="3153" w:type="dxa"/>
          </w:tcPr>
          <w:p w14:paraId="5DFD2E6D" w14:textId="092575E7" w:rsidR="009B3BAC" w:rsidRPr="00740AD6" w:rsidDel="009F4EF1" w:rsidRDefault="009B3BAC" w:rsidP="00345B12">
            <w:pPr>
              <w:jc w:val="left"/>
              <w:rPr>
                <w:del w:id="2034" w:author="Katharina Schleidt" w:date="2021-10-27T12:19:00Z"/>
                <w:sz w:val="20"/>
                <w:szCs w:val="20"/>
              </w:rPr>
            </w:pPr>
            <w:del w:id="2035"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2036" w:name="_Toc86239353"/>
              <w:bookmarkStart w:id="2037" w:name="_Toc86330503"/>
              <w:bookmarkStart w:id="2038" w:name="_Toc86330909"/>
              <w:bookmarkEnd w:id="2036"/>
              <w:bookmarkEnd w:id="2037"/>
              <w:bookmarkEnd w:id="2038"/>
            </w:del>
          </w:p>
        </w:tc>
        <w:bookmarkStart w:id="2039" w:name="_Toc86239354"/>
        <w:bookmarkStart w:id="2040" w:name="_Toc86330504"/>
        <w:bookmarkStart w:id="2041" w:name="_Toc86330910"/>
        <w:bookmarkEnd w:id="2039"/>
        <w:bookmarkEnd w:id="2040"/>
        <w:bookmarkEnd w:id="2041"/>
      </w:tr>
      <w:tr w:rsidR="009B3BAC" w:rsidRPr="00740AD6" w:rsidDel="009F4EF1" w14:paraId="1041FCE8" w14:textId="07B62C25" w:rsidTr="00345B12">
        <w:trPr>
          <w:del w:id="2042" w:author="Katharina Schleidt" w:date="2021-10-27T12:19:00Z"/>
        </w:trPr>
        <w:tc>
          <w:tcPr>
            <w:tcW w:w="3229" w:type="dxa"/>
          </w:tcPr>
          <w:p w14:paraId="540BD8DD" w14:textId="7B39C243" w:rsidR="009B3BAC" w:rsidRPr="00740AD6" w:rsidDel="009F4EF1" w:rsidRDefault="00BC3B29" w:rsidP="00345B12">
            <w:pPr>
              <w:jc w:val="left"/>
              <w:rPr>
                <w:del w:id="2043" w:author="Katharina Schleidt" w:date="2021-10-27T12:19:00Z"/>
                <w:sz w:val="20"/>
                <w:szCs w:val="20"/>
              </w:rPr>
            </w:pPr>
            <w:del w:id="2044" w:author="Katharina Schleidt" w:date="2021-10-27T12:19:00Z">
              <w:r w:rsidRPr="00BC3B29" w:rsidDel="009F4EF1">
                <w:rPr>
                  <w:sz w:val="20"/>
                  <w:szCs w:val="20"/>
                </w:rPr>
                <w:delText>Abstract Sample core - AbstractSamplingProcedure</w:delText>
              </w:r>
              <w:bookmarkStart w:id="2045" w:name="_Toc86239355"/>
              <w:bookmarkStart w:id="2046" w:name="_Toc86330505"/>
              <w:bookmarkStart w:id="2047" w:name="_Toc86330911"/>
              <w:bookmarkEnd w:id="2045"/>
              <w:bookmarkEnd w:id="2046"/>
              <w:bookmarkEnd w:id="2047"/>
            </w:del>
          </w:p>
        </w:tc>
        <w:tc>
          <w:tcPr>
            <w:tcW w:w="3359" w:type="dxa"/>
          </w:tcPr>
          <w:p w14:paraId="658B882D" w14:textId="7DA43BDD" w:rsidR="009B3BAC" w:rsidRPr="00740AD6" w:rsidDel="009F4EF1" w:rsidRDefault="00BC3B29" w:rsidP="00345B12">
            <w:pPr>
              <w:jc w:val="left"/>
              <w:rPr>
                <w:del w:id="2048" w:author="Katharina Schleidt" w:date="2021-10-27T12:19:00Z"/>
                <w:sz w:val="20"/>
                <w:szCs w:val="20"/>
              </w:rPr>
            </w:pPr>
            <w:del w:id="2049" w:author="Katharina Schleidt" w:date="2021-10-27T12:19:00Z">
              <w:r w:rsidRPr="00BC3B29" w:rsidDel="009F4EF1">
                <w:rPr>
                  <w:sz w:val="20"/>
                  <w:szCs w:val="20"/>
                </w:rPr>
                <w:delText>/conf/sam-core/AbstractSamplingProcedure</w:delText>
              </w:r>
              <w:bookmarkStart w:id="2050" w:name="_Toc86239356"/>
              <w:bookmarkStart w:id="2051" w:name="_Toc86330506"/>
              <w:bookmarkStart w:id="2052" w:name="_Toc86330912"/>
              <w:bookmarkEnd w:id="2050"/>
              <w:bookmarkEnd w:id="2051"/>
              <w:bookmarkEnd w:id="2052"/>
            </w:del>
          </w:p>
        </w:tc>
        <w:tc>
          <w:tcPr>
            <w:tcW w:w="3153" w:type="dxa"/>
          </w:tcPr>
          <w:p w14:paraId="34F403C9" w14:textId="03845B7B" w:rsidR="009B3BAC" w:rsidRPr="00740AD6" w:rsidDel="009F4EF1" w:rsidRDefault="009B3BAC" w:rsidP="00345B12">
            <w:pPr>
              <w:jc w:val="left"/>
              <w:rPr>
                <w:del w:id="2053" w:author="Katharina Schleidt" w:date="2021-10-27T12:19:00Z"/>
                <w:sz w:val="20"/>
                <w:szCs w:val="20"/>
              </w:rPr>
            </w:pPr>
            <w:del w:id="2054"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2055" w:name="_Toc86239357"/>
              <w:bookmarkStart w:id="2056" w:name="_Toc86330507"/>
              <w:bookmarkStart w:id="2057" w:name="_Toc86330913"/>
              <w:bookmarkEnd w:id="2055"/>
              <w:bookmarkEnd w:id="2056"/>
              <w:bookmarkEnd w:id="2057"/>
            </w:del>
          </w:p>
        </w:tc>
        <w:bookmarkStart w:id="2058" w:name="_Toc86239358"/>
        <w:bookmarkStart w:id="2059" w:name="_Toc86330508"/>
        <w:bookmarkStart w:id="2060" w:name="_Toc86330914"/>
        <w:bookmarkEnd w:id="2058"/>
        <w:bookmarkEnd w:id="2059"/>
        <w:bookmarkEnd w:id="2060"/>
      </w:tr>
    </w:tbl>
    <w:p w14:paraId="66AA2DFB" w14:textId="72C82C3A" w:rsidR="009B3BAC" w:rsidDel="009F4EF1" w:rsidRDefault="009B3BAC" w:rsidP="009F2BE1">
      <w:pPr>
        <w:rPr>
          <w:del w:id="2061" w:author="Katharina Schleidt" w:date="2021-10-27T12:19:00Z"/>
          <w:lang w:eastAsia="ja-JP"/>
        </w:rPr>
      </w:pPr>
      <w:bookmarkStart w:id="2062" w:name="_Toc86239359"/>
      <w:bookmarkStart w:id="2063" w:name="_Toc86330509"/>
      <w:bookmarkStart w:id="2064" w:name="_Toc86330915"/>
      <w:bookmarkEnd w:id="2062"/>
      <w:bookmarkEnd w:id="2063"/>
      <w:bookmarkEnd w:id="2064"/>
    </w:p>
    <w:p w14:paraId="048FD077" w14:textId="58CBDA2B" w:rsidR="00FD5E24" w:rsidRPr="00FD5E24" w:rsidDel="009F4EF1" w:rsidRDefault="00FD5E24" w:rsidP="00FD5E24">
      <w:pPr>
        <w:jc w:val="center"/>
        <w:rPr>
          <w:del w:id="2065" w:author="Katharina Schleidt" w:date="2021-10-27T12:19:00Z"/>
          <w:b/>
          <w:bCs/>
          <w:sz w:val="20"/>
          <w:szCs w:val="20"/>
        </w:rPr>
      </w:pPr>
      <w:bookmarkStart w:id="2066" w:name="_Ref52472123"/>
      <w:del w:id="2067"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2066"/>
        <w:r w:rsidRPr="00FD5E24" w:rsidDel="009F4EF1">
          <w:rPr>
            <w:b/>
            <w:bCs/>
            <w:sz w:val="20"/>
            <w:szCs w:val="20"/>
          </w:rPr>
          <w:delText xml:space="preserve"> — Basic Samples conformance classes</w:delText>
        </w:r>
        <w:bookmarkStart w:id="2068" w:name="_Toc86239360"/>
        <w:bookmarkStart w:id="2069" w:name="_Toc86330510"/>
        <w:bookmarkStart w:id="2070" w:name="_Toc86330916"/>
        <w:bookmarkEnd w:id="2068"/>
        <w:bookmarkEnd w:id="2069"/>
        <w:bookmarkEnd w:id="2070"/>
      </w:del>
    </w:p>
    <w:tbl>
      <w:tblPr>
        <w:tblStyle w:val="Grilledutableau"/>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2071" w:author="Katharina Schleidt" w:date="2021-10-27T12:19:00Z"/>
        </w:trPr>
        <w:tc>
          <w:tcPr>
            <w:tcW w:w="3229" w:type="dxa"/>
          </w:tcPr>
          <w:p w14:paraId="21DCCF92" w14:textId="2FF1BF1F" w:rsidR="00FD5E24" w:rsidRPr="00740AD6" w:rsidDel="009F4EF1" w:rsidRDefault="00FD5E24" w:rsidP="00345B12">
            <w:pPr>
              <w:jc w:val="left"/>
              <w:rPr>
                <w:del w:id="2072" w:author="Katharina Schleidt" w:date="2021-10-27T12:19:00Z"/>
                <w:b/>
                <w:bCs/>
                <w:sz w:val="20"/>
                <w:szCs w:val="20"/>
              </w:rPr>
            </w:pPr>
            <w:del w:id="2073" w:author="Katharina Schleidt" w:date="2021-10-27T12:19:00Z">
              <w:r w:rsidRPr="00740AD6" w:rsidDel="009F4EF1">
                <w:rPr>
                  <w:b/>
                  <w:bCs/>
                  <w:sz w:val="20"/>
                  <w:szCs w:val="20"/>
                </w:rPr>
                <w:delText>Conformance class</w:delText>
              </w:r>
              <w:bookmarkStart w:id="2074" w:name="_Toc86239361"/>
              <w:bookmarkStart w:id="2075" w:name="_Toc86330511"/>
              <w:bookmarkStart w:id="2076" w:name="_Toc86330917"/>
              <w:bookmarkEnd w:id="2074"/>
              <w:bookmarkEnd w:id="2075"/>
              <w:bookmarkEnd w:id="2076"/>
            </w:del>
          </w:p>
        </w:tc>
        <w:tc>
          <w:tcPr>
            <w:tcW w:w="3359" w:type="dxa"/>
          </w:tcPr>
          <w:p w14:paraId="2F13D1C8" w14:textId="27ADA16A" w:rsidR="00FD5E24" w:rsidRPr="00740AD6" w:rsidDel="009F4EF1" w:rsidRDefault="00FD5E24" w:rsidP="00345B12">
            <w:pPr>
              <w:jc w:val="left"/>
              <w:rPr>
                <w:del w:id="2077" w:author="Katharina Schleidt" w:date="2021-10-27T12:19:00Z"/>
                <w:b/>
                <w:bCs/>
                <w:sz w:val="20"/>
                <w:szCs w:val="20"/>
              </w:rPr>
            </w:pPr>
            <w:del w:id="2078" w:author="Katharina Schleidt" w:date="2021-10-27T12:19:00Z">
              <w:r w:rsidRPr="00740AD6" w:rsidDel="009F4EF1">
                <w:rPr>
                  <w:b/>
                  <w:bCs/>
                  <w:sz w:val="20"/>
                  <w:szCs w:val="20"/>
                </w:rPr>
                <w:delText>Identifier</w:delText>
              </w:r>
              <w:bookmarkStart w:id="2079" w:name="_Toc86239362"/>
              <w:bookmarkStart w:id="2080" w:name="_Toc86330512"/>
              <w:bookmarkStart w:id="2081" w:name="_Toc86330918"/>
              <w:bookmarkEnd w:id="2079"/>
              <w:bookmarkEnd w:id="2080"/>
              <w:bookmarkEnd w:id="2081"/>
            </w:del>
          </w:p>
        </w:tc>
        <w:tc>
          <w:tcPr>
            <w:tcW w:w="3153" w:type="dxa"/>
          </w:tcPr>
          <w:p w14:paraId="2663B2E9" w14:textId="2BE57C90" w:rsidR="00FD5E24" w:rsidRPr="00740AD6" w:rsidDel="009F4EF1" w:rsidRDefault="00FD5E24" w:rsidP="00345B12">
            <w:pPr>
              <w:jc w:val="left"/>
              <w:rPr>
                <w:del w:id="2082" w:author="Katharina Schleidt" w:date="2021-10-27T12:19:00Z"/>
                <w:b/>
                <w:bCs/>
                <w:sz w:val="20"/>
                <w:szCs w:val="20"/>
              </w:rPr>
            </w:pPr>
            <w:del w:id="2083" w:author="Katharina Schleidt" w:date="2021-10-27T12:19:00Z">
              <w:r w:rsidRPr="00740AD6" w:rsidDel="009F4EF1">
                <w:rPr>
                  <w:b/>
                  <w:bCs/>
                  <w:sz w:val="20"/>
                  <w:szCs w:val="20"/>
                </w:rPr>
                <w:delText>Annex A clause</w:delText>
              </w:r>
              <w:bookmarkStart w:id="2084" w:name="_Toc86239363"/>
              <w:bookmarkStart w:id="2085" w:name="_Toc86330513"/>
              <w:bookmarkStart w:id="2086" w:name="_Toc86330919"/>
              <w:bookmarkEnd w:id="2084"/>
              <w:bookmarkEnd w:id="2085"/>
              <w:bookmarkEnd w:id="2086"/>
            </w:del>
          </w:p>
        </w:tc>
        <w:bookmarkStart w:id="2087" w:name="_Toc86239364"/>
        <w:bookmarkStart w:id="2088" w:name="_Toc86330514"/>
        <w:bookmarkStart w:id="2089" w:name="_Toc86330920"/>
        <w:bookmarkEnd w:id="2087"/>
        <w:bookmarkEnd w:id="2088"/>
        <w:bookmarkEnd w:id="2089"/>
      </w:tr>
      <w:tr w:rsidR="00FD5E24" w:rsidRPr="00740AD6" w:rsidDel="009F4EF1" w14:paraId="0C8B994D" w14:textId="6D71B728" w:rsidTr="00345B12">
        <w:trPr>
          <w:del w:id="2090" w:author="Katharina Schleidt" w:date="2021-10-27T12:19:00Z"/>
        </w:trPr>
        <w:tc>
          <w:tcPr>
            <w:tcW w:w="3229" w:type="dxa"/>
          </w:tcPr>
          <w:p w14:paraId="1B122CF6" w14:textId="3CDEA953" w:rsidR="00FD5E24" w:rsidRPr="00740AD6" w:rsidDel="009F4EF1" w:rsidRDefault="00475740" w:rsidP="00B60127">
            <w:pPr>
              <w:jc w:val="left"/>
              <w:rPr>
                <w:del w:id="2091" w:author="Katharina Schleidt" w:date="2021-10-27T12:19:00Z"/>
                <w:sz w:val="20"/>
                <w:szCs w:val="20"/>
              </w:rPr>
            </w:pPr>
            <w:del w:id="2092" w:author="Katharina Schleidt" w:date="2021-10-27T12:19:00Z">
              <w:r w:rsidRPr="00475740" w:rsidDel="009F4EF1">
                <w:rPr>
                  <w:sz w:val="20"/>
                  <w:szCs w:val="20"/>
                </w:rPr>
                <w:delText>Basic Samples package</w:delText>
              </w:r>
              <w:bookmarkStart w:id="2093" w:name="_Toc86239365"/>
              <w:bookmarkStart w:id="2094" w:name="_Toc86330515"/>
              <w:bookmarkStart w:id="2095" w:name="_Toc86330921"/>
              <w:bookmarkEnd w:id="2093"/>
              <w:bookmarkEnd w:id="2094"/>
              <w:bookmarkEnd w:id="2095"/>
            </w:del>
          </w:p>
        </w:tc>
        <w:tc>
          <w:tcPr>
            <w:tcW w:w="3359" w:type="dxa"/>
          </w:tcPr>
          <w:p w14:paraId="23538F05" w14:textId="770FAC1E" w:rsidR="00FD5E24" w:rsidRPr="00740AD6" w:rsidDel="009F4EF1" w:rsidRDefault="00475740" w:rsidP="00B60127">
            <w:pPr>
              <w:jc w:val="left"/>
              <w:rPr>
                <w:del w:id="2096" w:author="Katharina Schleidt" w:date="2021-10-27T12:19:00Z"/>
                <w:sz w:val="20"/>
                <w:szCs w:val="20"/>
              </w:rPr>
            </w:pPr>
            <w:del w:id="2097" w:author="Katharina Schleidt" w:date="2021-10-27T12:19:00Z">
              <w:r w:rsidRPr="00475740" w:rsidDel="009F4EF1">
                <w:rPr>
                  <w:sz w:val="20"/>
                  <w:szCs w:val="20"/>
                </w:rPr>
                <w:delText>/conf/sam-basic</w:delText>
              </w:r>
              <w:bookmarkStart w:id="2098" w:name="_Toc86239366"/>
              <w:bookmarkStart w:id="2099" w:name="_Toc86330516"/>
              <w:bookmarkStart w:id="2100" w:name="_Toc86330922"/>
              <w:bookmarkEnd w:id="2098"/>
              <w:bookmarkEnd w:id="2099"/>
              <w:bookmarkEnd w:id="2100"/>
            </w:del>
          </w:p>
        </w:tc>
        <w:tc>
          <w:tcPr>
            <w:tcW w:w="3153" w:type="dxa"/>
          </w:tcPr>
          <w:p w14:paraId="57A26864" w14:textId="46C422A4" w:rsidR="00FD5E24" w:rsidRPr="00740AD6" w:rsidDel="009F4EF1" w:rsidRDefault="00FD5E24" w:rsidP="00B60127">
            <w:pPr>
              <w:jc w:val="left"/>
              <w:rPr>
                <w:del w:id="2101" w:author="Katharina Schleidt" w:date="2021-10-27T12:19:00Z"/>
                <w:sz w:val="20"/>
                <w:szCs w:val="20"/>
              </w:rPr>
            </w:pPr>
            <w:del w:id="2102"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2103" w:name="_Toc86239367"/>
              <w:bookmarkStart w:id="2104" w:name="_Toc86330517"/>
              <w:bookmarkStart w:id="2105" w:name="_Toc86330923"/>
              <w:bookmarkEnd w:id="2103"/>
              <w:bookmarkEnd w:id="2104"/>
              <w:bookmarkEnd w:id="2105"/>
            </w:del>
          </w:p>
        </w:tc>
        <w:bookmarkStart w:id="2106" w:name="_Toc86239368"/>
        <w:bookmarkStart w:id="2107" w:name="_Toc86330518"/>
        <w:bookmarkStart w:id="2108" w:name="_Toc86330924"/>
        <w:bookmarkEnd w:id="2106"/>
        <w:bookmarkEnd w:id="2107"/>
        <w:bookmarkEnd w:id="2108"/>
      </w:tr>
      <w:tr w:rsidR="00FD5E24" w:rsidRPr="00740AD6" w:rsidDel="009F4EF1" w14:paraId="3EFD0DD2" w14:textId="0E4D6D0E" w:rsidTr="00345B12">
        <w:trPr>
          <w:del w:id="2109" w:author="Katharina Schleidt" w:date="2021-10-27T12:19:00Z"/>
        </w:trPr>
        <w:tc>
          <w:tcPr>
            <w:tcW w:w="3229" w:type="dxa"/>
          </w:tcPr>
          <w:p w14:paraId="6284D1B3" w14:textId="2A895CB0" w:rsidR="00FD5E24" w:rsidRPr="00740AD6" w:rsidDel="009F4EF1" w:rsidRDefault="009A483C" w:rsidP="00B60127">
            <w:pPr>
              <w:jc w:val="left"/>
              <w:rPr>
                <w:del w:id="2110" w:author="Katharina Schleidt" w:date="2021-10-27T12:19:00Z"/>
                <w:sz w:val="20"/>
                <w:szCs w:val="20"/>
              </w:rPr>
            </w:pPr>
            <w:del w:id="2111" w:author="Katharina Schleidt" w:date="2021-10-27T12:19:00Z">
              <w:r w:rsidRPr="009A483C" w:rsidDel="009F4EF1">
                <w:rPr>
                  <w:sz w:val="20"/>
                  <w:szCs w:val="20"/>
                </w:rPr>
                <w:delText>Basic Samples - MaterialSample</w:delText>
              </w:r>
              <w:bookmarkStart w:id="2112" w:name="_Toc86239369"/>
              <w:bookmarkStart w:id="2113" w:name="_Toc86330519"/>
              <w:bookmarkStart w:id="2114" w:name="_Toc86330925"/>
              <w:bookmarkEnd w:id="2112"/>
              <w:bookmarkEnd w:id="2113"/>
              <w:bookmarkEnd w:id="2114"/>
            </w:del>
          </w:p>
        </w:tc>
        <w:tc>
          <w:tcPr>
            <w:tcW w:w="3359" w:type="dxa"/>
          </w:tcPr>
          <w:p w14:paraId="1C6D98BF" w14:textId="3C4404DF" w:rsidR="00FD5E24" w:rsidRPr="00740AD6" w:rsidDel="009F4EF1" w:rsidRDefault="009A483C" w:rsidP="00B60127">
            <w:pPr>
              <w:jc w:val="left"/>
              <w:rPr>
                <w:del w:id="2115" w:author="Katharina Schleidt" w:date="2021-10-27T12:19:00Z"/>
                <w:sz w:val="20"/>
                <w:szCs w:val="20"/>
              </w:rPr>
            </w:pPr>
            <w:del w:id="2116" w:author="Katharina Schleidt" w:date="2021-10-27T12:19:00Z">
              <w:r w:rsidRPr="009A483C" w:rsidDel="009F4EF1">
                <w:rPr>
                  <w:sz w:val="20"/>
                  <w:szCs w:val="20"/>
                </w:rPr>
                <w:delText>/conf/sam-basic/MaterialSample</w:delText>
              </w:r>
              <w:bookmarkStart w:id="2117" w:name="_Toc86239370"/>
              <w:bookmarkStart w:id="2118" w:name="_Toc86330520"/>
              <w:bookmarkStart w:id="2119" w:name="_Toc86330926"/>
              <w:bookmarkEnd w:id="2117"/>
              <w:bookmarkEnd w:id="2118"/>
              <w:bookmarkEnd w:id="2119"/>
            </w:del>
          </w:p>
        </w:tc>
        <w:tc>
          <w:tcPr>
            <w:tcW w:w="3153" w:type="dxa"/>
          </w:tcPr>
          <w:p w14:paraId="33898D43" w14:textId="63B0BCF2" w:rsidR="00FD5E24" w:rsidRPr="00740AD6" w:rsidDel="009F4EF1" w:rsidRDefault="00FD5E24" w:rsidP="00B60127">
            <w:pPr>
              <w:jc w:val="left"/>
              <w:rPr>
                <w:del w:id="2120" w:author="Katharina Schleidt" w:date="2021-10-27T12:19:00Z"/>
                <w:sz w:val="20"/>
                <w:szCs w:val="20"/>
              </w:rPr>
            </w:pPr>
            <w:del w:id="2121"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2122" w:name="_Toc86239371"/>
              <w:bookmarkStart w:id="2123" w:name="_Toc86330521"/>
              <w:bookmarkStart w:id="2124" w:name="_Toc86330927"/>
              <w:bookmarkEnd w:id="2122"/>
              <w:bookmarkEnd w:id="2123"/>
              <w:bookmarkEnd w:id="2124"/>
            </w:del>
          </w:p>
        </w:tc>
        <w:bookmarkStart w:id="2125" w:name="_Toc86239372"/>
        <w:bookmarkStart w:id="2126" w:name="_Toc86330522"/>
        <w:bookmarkStart w:id="2127" w:name="_Toc86330928"/>
        <w:bookmarkEnd w:id="2125"/>
        <w:bookmarkEnd w:id="2126"/>
        <w:bookmarkEnd w:id="2127"/>
      </w:tr>
      <w:tr w:rsidR="00FD5E24" w:rsidRPr="00740AD6" w:rsidDel="009F4EF1" w14:paraId="21AA2C9C" w14:textId="1F87B4D6" w:rsidTr="00345B12">
        <w:trPr>
          <w:del w:id="2128" w:author="Katharina Schleidt" w:date="2021-10-27T12:19:00Z"/>
        </w:trPr>
        <w:tc>
          <w:tcPr>
            <w:tcW w:w="3229" w:type="dxa"/>
          </w:tcPr>
          <w:p w14:paraId="0D07F9E6" w14:textId="57C94599" w:rsidR="00FD5E24" w:rsidRPr="00740AD6" w:rsidDel="009F4EF1" w:rsidRDefault="00B60127" w:rsidP="00B60127">
            <w:pPr>
              <w:jc w:val="left"/>
              <w:rPr>
                <w:del w:id="2129" w:author="Katharina Schleidt" w:date="2021-10-27T12:19:00Z"/>
                <w:sz w:val="20"/>
                <w:szCs w:val="20"/>
              </w:rPr>
            </w:pPr>
            <w:del w:id="2130" w:author="Katharina Schleidt" w:date="2021-10-27T12:19:00Z">
              <w:r w:rsidRPr="00B60127" w:rsidDel="009F4EF1">
                <w:rPr>
                  <w:sz w:val="20"/>
                  <w:szCs w:val="20"/>
                </w:rPr>
                <w:delText>Basic Samples - NamedLocation</w:delText>
              </w:r>
              <w:bookmarkStart w:id="2131" w:name="_Toc86239373"/>
              <w:bookmarkStart w:id="2132" w:name="_Toc86330523"/>
              <w:bookmarkStart w:id="2133" w:name="_Toc86330929"/>
              <w:bookmarkEnd w:id="2131"/>
              <w:bookmarkEnd w:id="2132"/>
              <w:bookmarkEnd w:id="2133"/>
            </w:del>
          </w:p>
        </w:tc>
        <w:tc>
          <w:tcPr>
            <w:tcW w:w="3359" w:type="dxa"/>
          </w:tcPr>
          <w:p w14:paraId="060AA069" w14:textId="47595080" w:rsidR="00FD5E24" w:rsidRPr="00740AD6" w:rsidDel="009F4EF1" w:rsidRDefault="00B60127" w:rsidP="00B60127">
            <w:pPr>
              <w:jc w:val="left"/>
              <w:rPr>
                <w:del w:id="2134" w:author="Katharina Schleidt" w:date="2021-10-27T12:19:00Z"/>
                <w:sz w:val="20"/>
                <w:szCs w:val="20"/>
              </w:rPr>
            </w:pPr>
            <w:del w:id="2135" w:author="Katharina Schleidt" w:date="2021-10-27T12:19:00Z">
              <w:r w:rsidRPr="00B60127" w:rsidDel="009F4EF1">
                <w:rPr>
                  <w:sz w:val="20"/>
                  <w:szCs w:val="20"/>
                </w:rPr>
                <w:delText>/conf/sam-basic/NamedLocation</w:delText>
              </w:r>
              <w:bookmarkStart w:id="2136" w:name="_Toc86239374"/>
              <w:bookmarkStart w:id="2137" w:name="_Toc86330524"/>
              <w:bookmarkStart w:id="2138" w:name="_Toc86330930"/>
              <w:bookmarkEnd w:id="2136"/>
              <w:bookmarkEnd w:id="2137"/>
              <w:bookmarkEnd w:id="2138"/>
            </w:del>
          </w:p>
        </w:tc>
        <w:tc>
          <w:tcPr>
            <w:tcW w:w="3153" w:type="dxa"/>
          </w:tcPr>
          <w:p w14:paraId="60B883EE" w14:textId="11059DE9" w:rsidR="00FD5E24" w:rsidRPr="00740AD6" w:rsidDel="009F4EF1" w:rsidRDefault="00FD5E24" w:rsidP="00B60127">
            <w:pPr>
              <w:jc w:val="left"/>
              <w:rPr>
                <w:del w:id="2139" w:author="Katharina Schleidt" w:date="2021-10-27T12:19:00Z"/>
                <w:sz w:val="20"/>
                <w:szCs w:val="20"/>
              </w:rPr>
            </w:pPr>
            <w:del w:id="214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2141" w:name="_Toc86239375"/>
              <w:bookmarkStart w:id="2142" w:name="_Toc86330525"/>
              <w:bookmarkStart w:id="2143" w:name="_Toc86330931"/>
              <w:bookmarkEnd w:id="2141"/>
              <w:bookmarkEnd w:id="2142"/>
              <w:bookmarkEnd w:id="2143"/>
            </w:del>
          </w:p>
        </w:tc>
        <w:bookmarkStart w:id="2144" w:name="_Toc86239376"/>
        <w:bookmarkStart w:id="2145" w:name="_Toc86330526"/>
        <w:bookmarkStart w:id="2146" w:name="_Toc86330932"/>
        <w:bookmarkEnd w:id="2144"/>
        <w:bookmarkEnd w:id="2145"/>
        <w:bookmarkEnd w:id="2146"/>
      </w:tr>
      <w:tr w:rsidR="00FD5E24" w:rsidRPr="00740AD6" w:rsidDel="009F4EF1" w14:paraId="5072E9CC" w14:textId="3A8E106C" w:rsidTr="00345B12">
        <w:trPr>
          <w:del w:id="2147" w:author="Katharina Schleidt" w:date="2021-10-27T12:19:00Z"/>
        </w:trPr>
        <w:tc>
          <w:tcPr>
            <w:tcW w:w="3229" w:type="dxa"/>
          </w:tcPr>
          <w:p w14:paraId="187E2CC6" w14:textId="5D2F5934" w:rsidR="00FD5E24" w:rsidRPr="00740AD6" w:rsidDel="009F4EF1" w:rsidRDefault="00B60127" w:rsidP="00B60127">
            <w:pPr>
              <w:jc w:val="left"/>
              <w:rPr>
                <w:del w:id="2148" w:author="Katharina Schleidt" w:date="2021-10-27T12:19:00Z"/>
                <w:sz w:val="20"/>
                <w:szCs w:val="20"/>
              </w:rPr>
            </w:pPr>
            <w:del w:id="2149" w:author="Katharina Schleidt" w:date="2021-10-27T12:19:00Z">
              <w:r w:rsidRPr="00B60127" w:rsidDel="009F4EF1">
                <w:rPr>
                  <w:sz w:val="20"/>
                  <w:szCs w:val="20"/>
                </w:rPr>
                <w:delText>Basic Samples - PhysicalDimension</w:delText>
              </w:r>
              <w:bookmarkStart w:id="2150" w:name="_Toc86239377"/>
              <w:bookmarkStart w:id="2151" w:name="_Toc86330527"/>
              <w:bookmarkStart w:id="2152" w:name="_Toc86330933"/>
              <w:bookmarkEnd w:id="2150"/>
              <w:bookmarkEnd w:id="2151"/>
              <w:bookmarkEnd w:id="2152"/>
            </w:del>
          </w:p>
        </w:tc>
        <w:tc>
          <w:tcPr>
            <w:tcW w:w="3359" w:type="dxa"/>
          </w:tcPr>
          <w:p w14:paraId="3B886213" w14:textId="0AAB2C89" w:rsidR="00FD5E24" w:rsidRPr="00740AD6" w:rsidDel="009F4EF1" w:rsidRDefault="00B60127" w:rsidP="00B60127">
            <w:pPr>
              <w:jc w:val="left"/>
              <w:rPr>
                <w:del w:id="2153" w:author="Katharina Schleidt" w:date="2021-10-27T12:19:00Z"/>
                <w:sz w:val="20"/>
                <w:szCs w:val="20"/>
              </w:rPr>
            </w:pPr>
            <w:del w:id="2154" w:author="Katharina Schleidt" w:date="2021-10-27T12:19:00Z">
              <w:r w:rsidRPr="00B60127" w:rsidDel="009F4EF1">
                <w:rPr>
                  <w:sz w:val="20"/>
                  <w:szCs w:val="20"/>
                </w:rPr>
                <w:delText>/conf/sam-basic/PhysicalDimension</w:delText>
              </w:r>
              <w:bookmarkStart w:id="2155" w:name="_Toc86239378"/>
              <w:bookmarkStart w:id="2156" w:name="_Toc86330528"/>
              <w:bookmarkStart w:id="2157" w:name="_Toc86330934"/>
              <w:bookmarkEnd w:id="2155"/>
              <w:bookmarkEnd w:id="2156"/>
              <w:bookmarkEnd w:id="2157"/>
            </w:del>
          </w:p>
        </w:tc>
        <w:tc>
          <w:tcPr>
            <w:tcW w:w="3153" w:type="dxa"/>
          </w:tcPr>
          <w:p w14:paraId="7A274AF1" w14:textId="0324EC68" w:rsidR="00FD5E24" w:rsidRPr="00740AD6" w:rsidDel="009F4EF1" w:rsidRDefault="00FD5E24" w:rsidP="00B60127">
            <w:pPr>
              <w:jc w:val="left"/>
              <w:rPr>
                <w:del w:id="2158" w:author="Katharina Schleidt" w:date="2021-10-27T12:19:00Z"/>
                <w:sz w:val="20"/>
                <w:szCs w:val="20"/>
              </w:rPr>
            </w:pPr>
            <w:del w:id="215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2160" w:name="_Toc86239379"/>
              <w:bookmarkStart w:id="2161" w:name="_Toc86330529"/>
              <w:bookmarkStart w:id="2162" w:name="_Toc86330935"/>
              <w:bookmarkEnd w:id="2160"/>
              <w:bookmarkEnd w:id="2161"/>
              <w:bookmarkEnd w:id="2162"/>
            </w:del>
          </w:p>
        </w:tc>
        <w:bookmarkStart w:id="2163" w:name="_Toc86239380"/>
        <w:bookmarkStart w:id="2164" w:name="_Toc86330530"/>
        <w:bookmarkStart w:id="2165" w:name="_Toc86330936"/>
        <w:bookmarkEnd w:id="2163"/>
        <w:bookmarkEnd w:id="2164"/>
        <w:bookmarkEnd w:id="2165"/>
      </w:tr>
      <w:tr w:rsidR="00FD5E24" w:rsidRPr="00740AD6" w:rsidDel="009F4EF1" w14:paraId="743FE38D" w14:textId="506B27C1" w:rsidTr="00345B12">
        <w:trPr>
          <w:del w:id="2166" w:author="Katharina Schleidt" w:date="2021-10-27T12:19:00Z"/>
        </w:trPr>
        <w:tc>
          <w:tcPr>
            <w:tcW w:w="3229" w:type="dxa"/>
          </w:tcPr>
          <w:p w14:paraId="638026D3" w14:textId="0E722069" w:rsidR="00FD5E24" w:rsidRPr="00740AD6" w:rsidDel="009F4EF1" w:rsidRDefault="00B60127" w:rsidP="00B60127">
            <w:pPr>
              <w:jc w:val="left"/>
              <w:rPr>
                <w:del w:id="2167" w:author="Katharina Schleidt" w:date="2021-10-27T12:19:00Z"/>
                <w:sz w:val="20"/>
                <w:szCs w:val="20"/>
              </w:rPr>
            </w:pPr>
            <w:del w:id="2168" w:author="Katharina Schleidt" w:date="2021-10-27T12:19:00Z">
              <w:r w:rsidRPr="00B60127" w:rsidDel="009F4EF1">
                <w:rPr>
                  <w:sz w:val="20"/>
                  <w:szCs w:val="20"/>
                </w:rPr>
                <w:delText>Basic Samples - Sample</w:delText>
              </w:r>
              <w:bookmarkStart w:id="2169" w:name="_Toc86239381"/>
              <w:bookmarkStart w:id="2170" w:name="_Toc86330531"/>
              <w:bookmarkStart w:id="2171" w:name="_Toc86330937"/>
              <w:bookmarkEnd w:id="2169"/>
              <w:bookmarkEnd w:id="2170"/>
              <w:bookmarkEnd w:id="2171"/>
            </w:del>
          </w:p>
        </w:tc>
        <w:tc>
          <w:tcPr>
            <w:tcW w:w="3359" w:type="dxa"/>
          </w:tcPr>
          <w:p w14:paraId="465E6630" w14:textId="39DED44E" w:rsidR="00FD5E24" w:rsidRPr="00740AD6" w:rsidDel="009F4EF1" w:rsidRDefault="00B60127" w:rsidP="00B60127">
            <w:pPr>
              <w:jc w:val="left"/>
              <w:rPr>
                <w:del w:id="2172" w:author="Katharina Schleidt" w:date="2021-10-27T12:19:00Z"/>
                <w:sz w:val="20"/>
                <w:szCs w:val="20"/>
              </w:rPr>
            </w:pPr>
            <w:del w:id="2173" w:author="Katharina Schleidt" w:date="2021-10-27T12:19:00Z">
              <w:r w:rsidRPr="00B60127" w:rsidDel="009F4EF1">
                <w:rPr>
                  <w:sz w:val="20"/>
                  <w:szCs w:val="20"/>
                </w:rPr>
                <w:delText>/conf/sam-basic/Sample</w:delText>
              </w:r>
              <w:bookmarkStart w:id="2174" w:name="_Toc86239382"/>
              <w:bookmarkStart w:id="2175" w:name="_Toc86330532"/>
              <w:bookmarkStart w:id="2176" w:name="_Toc86330938"/>
              <w:bookmarkEnd w:id="2174"/>
              <w:bookmarkEnd w:id="2175"/>
              <w:bookmarkEnd w:id="2176"/>
            </w:del>
          </w:p>
        </w:tc>
        <w:tc>
          <w:tcPr>
            <w:tcW w:w="3153" w:type="dxa"/>
          </w:tcPr>
          <w:p w14:paraId="2E830ABE" w14:textId="53BB3849" w:rsidR="00FD5E24" w:rsidRPr="00740AD6" w:rsidDel="009F4EF1" w:rsidRDefault="00FD5E24" w:rsidP="00B60127">
            <w:pPr>
              <w:jc w:val="left"/>
              <w:rPr>
                <w:del w:id="2177" w:author="Katharina Schleidt" w:date="2021-10-27T12:19:00Z"/>
                <w:sz w:val="20"/>
                <w:szCs w:val="20"/>
              </w:rPr>
            </w:pPr>
            <w:del w:id="2178"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2179" w:name="_Toc86239383"/>
              <w:bookmarkStart w:id="2180" w:name="_Toc86330533"/>
              <w:bookmarkStart w:id="2181" w:name="_Toc86330939"/>
              <w:bookmarkEnd w:id="2179"/>
              <w:bookmarkEnd w:id="2180"/>
              <w:bookmarkEnd w:id="2181"/>
            </w:del>
          </w:p>
        </w:tc>
        <w:bookmarkStart w:id="2182" w:name="_Toc86239384"/>
        <w:bookmarkStart w:id="2183" w:name="_Toc86330534"/>
        <w:bookmarkStart w:id="2184" w:name="_Toc86330940"/>
        <w:bookmarkEnd w:id="2182"/>
        <w:bookmarkEnd w:id="2183"/>
        <w:bookmarkEnd w:id="2184"/>
      </w:tr>
      <w:tr w:rsidR="00FD5E24" w:rsidRPr="00740AD6" w:rsidDel="009F4EF1" w14:paraId="795435C6" w14:textId="5F9A3DD3" w:rsidTr="00345B12">
        <w:trPr>
          <w:del w:id="2185" w:author="Katharina Schleidt" w:date="2021-10-27T12:19:00Z"/>
        </w:trPr>
        <w:tc>
          <w:tcPr>
            <w:tcW w:w="3229" w:type="dxa"/>
          </w:tcPr>
          <w:p w14:paraId="520991D5" w14:textId="04C23B3D" w:rsidR="00FD5E24" w:rsidRPr="00740AD6" w:rsidDel="009F4EF1" w:rsidRDefault="00B60127" w:rsidP="00B60127">
            <w:pPr>
              <w:jc w:val="left"/>
              <w:rPr>
                <w:del w:id="2186" w:author="Katharina Schleidt" w:date="2021-10-27T12:19:00Z"/>
                <w:sz w:val="20"/>
                <w:szCs w:val="20"/>
              </w:rPr>
            </w:pPr>
            <w:del w:id="2187" w:author="Katharina Schleidt" w:date="2021-10-27T12:19:00Z">
              <w:r w:rsidRPr="00B60127" w:rsidDel="009F4EF1">
                <w:rPr>
                  <w:sz w:val="20"/>
                  <w:szCs w:val="20"/>
                </w:rPr>
                <w:delText>Basic Samples - SampleCollection</w:delText>
              </w:r>
              <w:bookmarkStart w:id="2188" w:name="_Toc86239385"/>
              <w:bookmarkStart w:id="2189" w:name="_Toc86330535"/>
              <w:bookmarkStart w:id="2190" w:name="_Toc86330941"/>
              <w:bookmarkEnd w:id="2188"/>
              <w:bookmarkEnd w:id="2189"/>
              <w:bookmarkEnd w:id="2190"/>
            </w:del>
          </w:p>
        </w:tc>
        <w:tc>
          <w:tcPr>
            <w:tcW w:w="3359" w:type="dxa"/>
          </w:tcPr>
          <w:p w14:paraId="542C6AB9" w14:textId="595AF260" w:rsidR="00FD5E24" w:rsidRPr="00740AD6" w:rsidDel="009F4EF1" w:rsidRDefault="00B60127" w:rsidP="00B60127">
            <w:pPr>
              <w:jc w:val="left"/>
              <w:rPr>
                <w:del w:id="2191" w:author="Katharina Schleidt" w:date="2021-10-27T12:19:00Z"/>
                <w:sz w:val="20"/>
                <w:szCs w:val="20"/>
              </w:rPr>
            </w:pPr>
            <w:del w:id="2192" w:author="Katharina Schleidt" w:date="2021-10-27T12:19:00Z">
              <w:r w:rsidRPr="00B60127" w:rsidDel="009F4EF1">
                <w:rPr>
                  <w:sz w:val="20"/>
                  <w:szCs w:val="20"/>
                </w:rPr>
                <w:delText>/conf/sam-basic/SampleCollection</w:delText>
              </w:r>
              <w:bookmarkStart w:id="2193" w:name="_Toc86239386"/>
              <w:bookmarkStart w:id="2194" w:name="_Toc86330536"/>
              <w:bookmarkStart w:id="2195" w:name="_Toc86330942"/>
              <w:bookmarkEnd w:id="2193"/>
              <w:bookmarkEnd w:id="2194"/>
              <w:bookmarkEnd w:id="2195"/>
            </w:del>
          </w:p>
        </w:tc>
        <w:tc>
          <w:tcPr>
            <w:tcW w:w="3153" w:type="dxa"/>
          </w:tcPr>
          <w:p w14:paraId="47072CF3" w14:textId="5685A1BA" w:rsidR="00FD5E24" w:rsidRPr="00740AD6" w:rsidDel="009F4EF1" w:rsidRDefault="00FD5E24" w:rsidP="00B60127">
            <w:pPr>
              <w:jc w:val="left"/>
              <w:rPr>
                <w:del w:id="2196" w:author="Katharina Schleidt" w:date="2021-10-27T12:19:00Z"/>
                <w:sz w:val="20"/>
                <w:szCs w:val="20"/>
              </w:rPr>
            </w:pPr>
            <w:del w:id="2197"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2198" w:name="_Toc86239387"/>
              <w:bookmarkStart w:id="2199" w:name="_Toc86330537"/>
              <w:bookmarkStart w:id="2200" w:name="_Toc86330943"/>
              <w:bookmarkEnd w:id="2198"/>
              <w:bookmarkEnd w:id="2199"/>
              <w:bookmarkEnd w:id="2200"/>
            </w:del>
          </w:p>
        </w:tc>
        <w:bookmarkStart w:id="2201" w:name="_Toc86239388"/>
        <w:bookmarkStart w:id="2202" w:name="_Toc86330538"/>
        <w:bookmarkStart w:id="2203" w:name="_Toc86330944"/>
        <w:bookmarkEnd w:id="2201"/>
        <w:bookmarkEnd w:id="2202"/>
        <w:bookmarkEnd w:id="2203"/>
      </w:tr>
      <w:tr w:rsidR="00FD5E24" w:rsidRPr="00740AD6" w:rsidDel="009F4EF1" w14:paraId="63F4A044" w14:textId="50FC5103" w:rsidTr="00345B12">
        <w:trPr>
          <w:del w:id="2204" w:author="Katharina Schleidt" w:date="2021-10-27T12:19:00Z"/>
        </w:trPr>
        <w:tc>
          <w:tcPr>
            <w:tcW w:w="3229" w:type="dxa"/>
          </w:tcPr>
          <w:p w14:paraId="2E9FE26B" w14:textId="0AA6BD7F" w:rsidR="00FD5E24" w:rsidRPr="00740AD6" w:rsidDel="009F4EF1" w:rsidRDefault="00B60127" w:rsidP="00B60127">
            <w:pPr>
              <w:jc w:val="left"/>
              <w:rPr>
                <w:del w:id="2205" w:author="Katharina Schleidt" w:date="2021-10-27T12:19:00Z"/>
                <w:sz w:val="20"/>
                <w:szCs w:val="20"/>
              </w:rPr>
            </w:pPr>
            <w:del w:id="2206" w:author="Katharina Schleidt" w:date="2021-10-27T12:19:00Z">
              <w:r w:rsidRPr="00B60127" w:rsidDel="009F4EF1">
                <w:rPr>
                  <w:sz w:val="20"/>
                  <w:szCs w:val="20"/>
                </w:rPr>
                <w:delText>Basic Samples - Sampler</w:delText>
              </w:r>
              <w:bookmarkStart w:id="2207" w:name="_Toc86239389"/>
              <w:bookmarkStart w:id="2208" w:name="_Toc86330539"/>
              <w:bookmarkStart w:id="2209" w:name="_Toc86330945"/>
              <w:bookmarkEnd w:id="2207"/>
              <w:bookmarkEnd w:id="2208"/>
              <w:bookmarkEnd w:id="2209"/>
            </w:del>
          </w:p>
        </w:tc>
        <w:tc>
          <w:tcPr>
            <w:tcW w:w="3359" w:type="dxa"/>
          </w:tcPr>
          <w:p w14:paraId="46BDF584" w14:textId="22F242F4" w:rsidR="00FD5E24" w:rsidRPr="00740AD6" w:rsidDel="009F4EF1" w:rsidRDefault="00B60127" w:rsidP="00B60127">
            <w:pPr>
              <w:jc w:val="left"/>
              <w:rPr>
                <w:del w:id="2210" w:author="Katharina Schleidt" w:date="2021-10-27T12:19:00Z"/>
                <w:sz w:val="20"/>
                <w:szCs w:val="20"/>
              </w:rPr>
            </w:pPr>
            <w:del w:id="2211" w:author="Katharina Schleidt" w:date="2021-10-27T12:19:00Z">
              <w:r w:rsidRPr="00B60127" w:rsidDel="009F4EF1">
                <w:rPr>
                  <w:sz w:val="20"/>
                  <w:szCs w:val="20"/>
                </w:rPr>
                <w:delText>/conf/sam-basic/Sampler</w:delText>
              </w:r>
              <w:bookmarkStart w:id="2212" w:name="_Toc86239390"/>
              <w:bookmarkStart w:id="2213" w:name="_Toc86330540"/>
              <w:bookmarkStart w:id="2214" w:name="_Toc86330946"/>
              <w:bookmarkEnd w:id="2212"/>
              <w:bookmarkEnd w:id="2213"/>
              <w:bookmarkEnd w:id="2214"/>
            </w:del>
          </w:p>
        </w:tc>
        <w:tc>
          <w:tcPr>
            <w:tcW w:w="3153" w:type="dxa"/>
          </w:tcPr>
          <w:p w14:paraId="0080B035" w14:textId="395D7272" w:rsidR="00FD5E24" w:rsidRPr="00740AD6" w:rsidDel="009F4EF1" w:rsidRDefault="00FD5E24" w:rsidP="00B60127">
            <w:pPr>
              <w:jc w:val="left"/>
              <w:rPr>
                <w:del w:id="2215" w:author="Katharina Schleidt" w:date="2021-10-27T12:19:00Z"/>
                <w:sz w:val="20"/>
                <w:szCs w:val="20"/>
              </w:rPr>
            </w:pPr>
            <w:del w:id="2216"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2217" w:name="_Toc86239391"/>
              <w:bookmarkStart w:id="2218" w:name="_Toc86330541"/>
              <w:bookmarkStart w:id="2219" w:name="_Toc86330947"/>
              <w:bookmarkEnd w:id="2217"/>
              <w:bookmarkEnd w:id="2218"/>
              <w:bookmarkEnd w:id="2219"/>
            </w:del>
          </w:p>
        </w:tc>
        <w:bookmarkStart w:id="2220" w:name="_Toc86239392"/>
        <w:bookmarkStart w:id="2221" w:name="_Toc86330542"/>
        <w:bookmarkStart w:id="2222" w:name="_Toc86330948"/>
        <w:bookmarkEnd w:id="2220"/>
        <w:bookmarkEnd w:id="2221"/>
        <w:bookmarkEnd w:id="2222"/>
      </w:tr>
      <w:tr w:rsidR="00B60127" w:rsidRPr="00740AD6" w:rsidDel="009F4EF1" w14:paraId="08E66002" w14:textId="057407D3" w:rsidTr="00345B12">
        <w:trPr>
          <w:del w:id="2223"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2224" w:author="Katharina Schleidt" w:date="2021-10-27T12:19:00Z"/>
                <w:sz w:val="20"/>
                <w:szCs w:val="20"/>
              </w:rPr>
            </w:pPr>
            <w:del w:id="2225" w:author="Katharina Schleidt" w:date="2021-10-27T12:19:00Z">
              <w:r w:rsidRPr="00B60127" w:rsidDel="009F4EF1">
                <w:rPr>
                  <w:sz w:val="20"/>
                  <w:szCs w:val="20"/>
                </w:rPr>
                <w:delText>Basic Samples - Sampling</w:delText>
              </w:r>
              <w:bookmarkStart w:id="2226" w:name="_Toc86239393"/>
              <w:bookmarkStart w:id="2227" w:name="_Toc86330543"/>
              <w:bookmarkStart w:id="2228" w:name="_Toc86330949"/>
              <w:bookmarkEnd w:id="2226"/>
              <w:bookmarkEnd w:id="2227"/>
              <w:bookmarkEnd w:id="2228"/>
            </w:del>
          </w:p>
        </w:tc>
        <w:tc>
          <w:tcPr>
            <w:tcW w:w="3359" w:type="dxa"/>
          </w:tcPr>
          <w:p w14:paraId="3FBD67F4" w14:textId="4DC8A90B" w:rsidR="00B60127" w:rsidRPr="00B60127" w:rsidDel="009F4EF1" w:rsidRDefault="00B60127" w:rsidP="00B60127">
            <w:pPr>
              <w:jc w:val="left"/>
              <w:rPr>
                <w:del w:id="2229" w:author="Katharina Schleidt" w:date="2021-10-27T12:19:00Z"/>
                <w:sz w:val="20"/>
                <w:szCs w:val="20"/>
              </w:rPr>
            </w:pPr>
            <w:del w:id="2230" w:author="Katharina Schleidt" w:date="2021-10-27T12:19:00Z">
              <w:r w:rsidRPr="00B60127" w:rsidDel="009F4EF1">
                <w:rPr>
                  <w:sz w:val="20"/>
                  <w:szCs w:val="20"/>
                </w:rPr>
                <w:delText>/conf/sam-basic/Sampling</w:delText>
              </w:r>
              <w:bookmarkStart w:id="2231" w:name="_Toc86239394"/>
              <w:bookmarkStart w:id="2232" w:name="_Toc86330544"/>
              <w:bookmarkStart w:id="2233" w:name="_Toc86330950"/>
              <w:bookmarkEnd w:id="2231"/>
              <w:bookmarkEnd w:id="2232"/>
              <w:bookmarkEnd w:id="2233"/>
            </w:del>
          </w:p>
        </w:tc>
        <w:tc>
          <w:tcPr>
            <w:tcW w:w="3153" w:type="dxa"/>
          </w:tcPr>
          <w:p w14:paraId="6049C3B8" w14:textId="60826546" w:rsidR="00B60127" w:rsidRPr="00740AD6" w:rsidDel="009F4EF1" w:rsidRDefault="00B60127" w:rsidP="00B60127">
            <w:pPr>
              <w:jc w:val="left"/>
              <w:rPr>
                <w:del w:id="2234" w:author="Katharina Schleidt" w:date="2021-10-27T12:19:00Z"/>
                <w:sz w:val="20"/>
                <w:szCs w:val="20"/>
              </w:rPr>
            </w:pPr>
            <w:del w:id="2235"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2236" w:name="_Toc86239395"/>
              <w:bookmarkStart w:id="2237" w:name="_Toc86330545"/>
              <w:bookmarkStart w:id="2238" w:name="_Toc86330951"/>
              <w:bookmarkEnd w:id="2236"/>
              <w:bookmarkEnd w:id="2237"/>
              <w:bookmarkEnd w:id="2238"/>
            </w:del>
          </w:p>
        </w:tc>
        <w:bookmarkStart w:id="2239" w:name="_Toc86239396"/>
        <w:bookmarkStart w:id="2240" w:name="_Toc86330546"/>
        <w:bookmarkStart w:id="2241" w:name="_Toc86330952"/>
        <w:bookmarkEnd w:id="2239"/>
        <w:bookmarkEnd w:id="2240"/>
        <w:bookmarkEnd w:id="2241"/>
      </w:tr>
      <w:tr w:rsidR="00B60127" w:rsidRPr="00740AD6" w:rsidDel="009F4EF1" w14:paraId="06F725AF" w14:textId="36216C6C" w:rsidTr="00345B12">
        <w:trPr>
          <w:del w:id="2242" w:author="Katharina Schleidt" w:date="2021-10-27T12:19:00Z"/>
        </w:trPr>
        <w:tc>
          <w:tcPr>
            <w:tcW w:w="3229" w:type="dxa"/>
          </w:tcPr>
          <w:p w14:paraId="6AFCF1FA" w14:textId="36DE80B5" w:rsidR="00B60127" w:rsidRPr="00B60127" w:rsidDel="009F4EF1" w:rsidRDefault="00B60127" w:rsidP="00B60127">
            <w:pPr>
              <w:jc w:val="left"/>
              <w:rPr>
                <w:del w:id="2243" w:author="Katharina Schleidt" w:date="2021-10-27T12:19:00Z"/>
                <w:sz w:val="20"/>
                <w:szCs w:val="20"/>
              </w:rPr>
            </w:pPr>
            <w:del w:id="2244" w:author="Katharina Schleidt" w:date="2021-10-27T12:19:00Z">
              <w:r w:rsidRPr="00B60127" w:rsidDel="009F4EF1">
                <w:rPr>
                  <w:sz w:val="20"/>
                  <w:szCs w:val="20"/>
                </w:rPr>
                <w:delText>Basic Samples - SpatialSample</w:delText>
              </w:r>
              <w:bookmarkStart w:id="2245" w:name="_Toc86239397"/>
              <w:bookmarkStart w:id="2246" w:name="_Toc86330547"/>
              <w:bookmarkStart w:id="2247" w:name="_Toc86330953"/>
              <w:bookmarkEnd w:id="2245"/>
              <w:bookmarkEnd w:id="2246"/>
              <w:bookmarkEnd w:id="2247"/>
            </w:del>
          </w:p>
        </w:tc>
        <w:tc>
          <w:tcPr>
            <w:tcW w:w="3359" w:type="dxa"/>
          </w:tcPr>
          <w:p w14:paraId="04DBFB8F" w14:textId="115AB773" w:rsidR="00B60127" w:rsidRPr="00B60127" w:rsidDel="009F4EF1" w:rsidRDefault="00B60127" w:rsidP="00B60127">
            <w:pPr>
              <w:tabs>
                <w:tab w:val="clear" w:pos="403"/>
                <w:tab w:val="left" w:pos="925"/>
              </w:tabs>
              <w:jc w:val="left"/>
              <w:rPr>
                <w:del w:id="2248" w:author="Katharina Schleidt" w:date="2021-10-27T12:19:00Z"/>
                <w:sz w:val="20"/>
                <w:szCs w:val="20"/>
              </w:rPr>
            </w:pPr>
            <w:del w:id="2249" w:author="Katharina Schleidt" w:date="2021-10-27T12:19:00Z">
              <w:r w:rsidRPr="00B60127" w:rsidDel="009F4EF1">
                <w:rPr>
                  <w:sz w:val="20"/>
                  <w:szCs w:val="20"/>
                </w:rPr>
                <w:delText>/conf/sam-basic/SpatialSample</w:delText>
              </w:r>
              <w:bookmarkStart w:id="2250" w:name="_Toc86239398"/>
              <w:bookmarkStart w:id="2251" w:name="_Toc86330548"/>
              <w:bookmarkStart w:id="2252" w:name="_Toc86330954"/>
              <w:bookmarkEnd w:id="2250"/>
              <w:bookmarkEnd w:id="2251"/>
              <w:bookmarkEnd w:id="2252"/>
            </w:del>
          </w:p>
        </w:tc>
        <w:tc>
          <w:tcPr>
            <w:tcW w:w="3153" w:type="dxa"/>
          </w:tcPr>
          <w:p w14:paraId="064E5A9E" w14:textId="0DD8181B" w:rsidR="00B60127" w:rsidRPr="00740AD6" w:rsidDel="009F4EF1" w:rsidRDefault="00B60127" w:rsidP="00B60127">
            <w:pPr>
              <w:jc w:val="left"/>
              <w:rPr>
                <w:del w:id="2253" w:author="Katharina Schleidt" w:date="2021-10-27T12:19:00Z"/>
                <w:sz w:val="20"/>
                <w:szCs w:val="20"/>
              </w:rPr>
            </w:pPr>
            <w:del w:id="2254"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2255" w:name="_Toc86239399"/>
              <w:bookmarkStart w:id="2256" w:name="_Toc86330549"/>
              <w:bookmarkStart w:id="2257" w:name="_Toc86330955"/>
              <w:bookmarkEnd w:id="2255"/>
              <w:bookmarkEnd w:id="2256"/>
              <w:bookmarkEnd w:id="2257"/>
            </w:del>
          </w:p>
        </w:tc>
        <w:bookmarkStart w:id="2258" w:name="_Toc86239400"/>
        <w:bookmarkStart w:id="2259" w:name="_Toc86330550"/>
        <w:bookmarkStart w:id="2260" w:name="_Toc86330956"/>
        <w:bookmarkEnd w:id="2258"/>
        <w:bookmarkEnd w:id="2259"/>
        <w:bookmarkEnd w:id="2260"/>
      </w:tr>
      <w:tr w:rsidR="00B60127" w:rsidRPr="00740AD6" w:rsidDel="009F4EF1" w14:paraId="575C10B1" w14:textId="757C5529" w:rsidTr="00345B12">
        <w:trPr>
          <w:del w:id="2261" w:author="Katharina Schleidt" w:date="2021-10-27T12:19:00Z"/>
        </w:trPr>
        <w:tc>
          <w:tcPr>
            <w:tcW w:w="3229" w:type="dxa"/>
          </w:tcPr>
          <w:p w14:paraId="086AFB0E" w14:textId="01C1200C" w:rsidR="00B60127" w:rsidRPr="00B60127" w:rsidDel="009F4EF1" w:rsidRDefault="00B60127" w:rsidP="00B60127">
            <w:pPr>
              <w:jc w:val="left"/>
              <w:rPr>
                <w:del w:id="2262" w:author="Katharina Schleidt" w:date="2021-10-27T12:19:00Z"/>
                <w:sz w:val="20"/>
                <w:szCs w:val="20"/>
              </w:rPr>
            </w:pPr>
            <w:del w:id="2263" w:author="Katharina Schleidt" w:date="2021-10-27T12:19:00Z">
              <w:r w:rsidRPr="00B60127" w:rsidDel="009F4EF1">
                <w:rPr>
                  <w:sz w:val="20"/>
                  <w:szCs w:val="20"/>
                </w:rPr>
                <w:delText>Basic Samples - StatisticalClassification</w:delText>
              </w:r>
              <w:bookmarkStart w:id="2264" w:name="_Toc86239401"/>
              <w:bookmarkStart w:id="2265" w:name="_Toc86330551"/>
              <w:bookmarkStart w:id="2266" w:name="_Toc86330957"/>
              <w:bookmarkEnd w:id="2264"/>
              <w:bookmarkEnd w:id="2265"/>
              <w:bookmarkEnd w:id="2266"/>
            </w:del>
          </w:p>
        </w:tc>
        <w:tc>
          <w:tcPr>
            <w:tcW w:w="3359" w:type="dxa"/>
          </w:tcPr>
          <w:p w14:paraId="0B2DECA8" w14:textId="6D2B13CA" w:rsidR="00B60127" w:rsidRPr="00B60127" w:rsidDel="009F4EF1" w:rsidRDefault="00B60127" w:rsidP="00B60127">
            <w:pPr>
              <w:jc w:val="left"/>
              <w:rPr>
                <w:del w:id="2267" w:author="Katharina Schleidt" w:date="2021-10-27T12:19:00Z"/>
                <w:sz w:val="20"/>
                <w:szCs w:val="20"/>
              </w:rPr>
            </w:pPr>
            <w:del w:id="2268" w:author="Katharina Schleidt" w:date="2021-10-27T12:19:00Z">
              <w:r w:rsidRPr="00B60127" w:rsidDel="009F4EF1">
                <w:rPr>
                  <w:sz w:val="20"/>
                  <w:szCs w:val="20"/>
                </w:rPr>
                <w:delText>/conf/sam-basic/StatisticalClassification</w:delText>
              </w:r>
              <w:bookmarkStart w:id="2269" w:name="_Toc86239402"/>
              <w:bookmarkStart w:id="2270" w:name="_Toc86330552"/>
              <w:bookmarkStart w:id="2271" w:name="_Toc86330958"/>
              <w:bookmarkEnd w:id="2269"/>
              <w:bookmarkEnd w:id="2270"/>
              <w:bookmarkEnd w:id="2271"/>
            </w:del>
          </w:p>
        </w:tc>
        <w:tc>
          <w:tcPr>
            <w:tcW w:w="3153" w:type="dxa"/>
          </w:tcPr>
          <w:p w14:paraId="7BDC8EB8" w14:textId="768F60AA" w:rsidR="00B60127" w:rsidRPr="00740AD6" w:rsidDel="009F4EF1" w:rsidRDefault="00B60127" w:rsidP="00B60127">
            <w:pPr>
              <w:jc w:val="left"/>
              <w:rPr>
                <w:del w:id="2272" w:author="Katharina Schleidt" w:date="2021-10-27T12:19:00Z"/>
                <w:sz w:val="20"/>
                <w:szCs w:val="20"/>
              </w:rPr>
            </w:pPr>
            <w:del w:id="2273"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274" w:name="_Toc86239403"/>
              <w:bookmarkStart w:id="2275" w:name="_Toc86330553"/>
              <w:bookmarkStart w:id="2276" w:name="_Toc86330959"/>
              <w:bookmarkEnd w:id="2274"/>
              <w:bookmarkEnd w:id="2275"/>
              <w:bookmarkEnd w:id="2276"/>
            </w:del>
          </w:p>
        </w:tc>
        <w:bookmarkStart w:id="2277" w:name="_Toc86239404"/>
        <w:bookmarkStart w:id="2278" w:name="_Toc86330554"/>
        <w:bookmarkStart w:id="2279" w:name="_Toc86330960"/>
        <w:bookmarkEnd w:id="2277"/>
        <w:bookmarkEnd w:id="2278"/>
        <w:bookmarkEnd w:id="2279"/>
      </w:tr>
      <w:tr w:rsidR="00B60127" w:rsidRPr="00740AD6" w:rsidDel="009F4EF1" w14:paraId="1434DBFA" w14:textId="3B0DDEDC" w:rsidTr="00345B12">
        <w:trPr>
          <w:del w:id="2280" w:author="Katharina Schleidt" w:date="2021-10-27T12:19:00Z"/>
        </w:trPr>
        <w:tc>
          <w:tcPr>
            <w:tcW w:w="3229" w:type="dxa"/>
          </w:tcPr>
          <w:p w14:paraId="144566D9" w14:textId="3DD433F7" w:rsidR="00B60127" w:rsidRPr="00B60127" w:rsidDel="009F4EF1" w:rsidRDefault="00B60127" w:rsidP="00B60127">
            <w:pPr>
              <w:jc w:val="left"/>
              <w:rPr>
                <w:del w:id="2281" w:author="Katharina Schleidt" w:date="2021-10-27T12:19:00Z"/>
                <w:sz w:val="20"/>
                <w:szCs w:val="20"/>
              </w:rPr>
            </w:pPr>
            <w:del w:id="2282" w:author="Katharina Schleidt" w:date="2021-10-27T12:19:00Z">
              <w:r w:rsidRPr="00B60127" w:rsidDel="009F4EF1">
                <w:rPr>
                  <w:sz w:val="20"/>
                  <w:szCs w:val="20"/>
                </w:rPr>
                <w:delText>Basic Samples - StatisticalSample</w:delText>
              </w:r>
              <w:bookmarkStart w:id="2283" w:name="_Toc86239405"/>
              <w:bookmarkStart w:id="2284" w:name="_Toc86330555"/>
              <w:bookmarkStart w:id="2285" w:name="_Toc86330961"/>
              <w:bookmarkEnd w:id="2283"/>
              <w:bookmarkEnd w:id="2284"/>
              <w:bookmarkEnd w:id="2285"/>
            </w:del>
          </w:p>
        </w:tc>
        <w:tc>
          <w:tcPr>
            <w:tcW w:w="3359" w:type="dxa"/>
          </w:tcPr>
          <w:p w14:paraId="45875C30" w14:textId="26289D03" w:rsidR="00B60127" w:rsidRPr="00B60127" w:rsidDel="009F4EF1" w:rsidRDefault="00B60127" w:rsidP="00B60127">
            <w:pPr>
              <w:jc w:val="left"/>
              <w:rPr>
                <w:del w:id="2286" w:author="Katharina Schleidt" w:date="2021-10-27T12:19:00Z"/>
                <w:sz w:val="20"/>
                <w:szCs w:val="20"/>
              </w:rPr>
            </w:pPr>
            <w:del w:id="2287" w:author="Katharina Schleidt" w:date="2021-10-27T12:19:00Z">
              <w:r w:rsidRPr="00B60127" w:rsidDel="009F4EF1">
                <w:rPr>
                  <w:sz w:val="20"/>
                  <w:szCs w:val="20"/>
                </w:rPr>
                <w:delText>/conf/sam-basic/StatisticalSample</w:delText>
              </w:r>
              <w:bookmarkStart w:id="2288" w:name="_Toc86239406"/>
              <w:bookmarkStart w:id="2289" w:name="_Toc86330556"/>
              <w:bookmarkStart w:id="2290" w:name="_Toc86330962"/>
              <w:bookmarkEnd w:id="2288"/>
              <w:bookmarkEnd w:id="2289"/>
              <w:bookmarkEnd w:id="2290"/>
            </w:del>
          </w:p>
        </w:tc>
        <w:tc>
          <w:tcPr>
            <w:tcW w:w="3153" w:type="dxa"/>
          </w:tcPr>
          <w:p w14:paraId="74E8709B" w14:textId="58150FD9" w:rsidR="00B60127" w:rsidRPr="00740AD6" w:rsidDel="009F4EF1" w:rsidRDefault="00B60127" w:rsidP="00B60127">
            <w:pPr>
              <w:jc w:val="left"/>
              <w:rPr>
                <w:del w:id="2291" w:author="Katharina Schleidt" w:date="2021-10-27T12:19:00Z"/>
                <w:sz w:val="20"/>
                <w:szCs w:val="20"/>
              </w:rPr>
            </w:pPr>
            <w:del w:id="2292"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293" w:name="_Toc86239407"/>
              <w:bookmarkStart w:id="2294" w:name="_Toc86330557"/>
              <w:bookmarkStart w:id="2295" w:name="_Toc86330963"/>
              <w:bookmarkEnd w:id="2293"/>
              <w:bookmarkEnd w:id="2294"/>
              <w:bookmarkEnd w:id="2295"/>
            </w:del>
          </w:p>
        </w:tc>
        <w:bookmarkStart w:id="2296" w:name="_Toc86239408"/>
        <w:bookmarkStart w:id="2297" w:name="_Toc86330558"/>
        <w:bookmarkStart w:id="2298" w:name="_Toc86330964"/>
        <w:bookmarkEnd w:id="2296"/>
        <w:bookmarkEnd w:id="2297"/>
        <w:bookmarkEnd w:id="2298"/>
      </w:tr>
    </w:tbl>
    <w:p w14:paraId="1CEF42A7" w14:textId="1E2B6E66" w:rsidR="00FD5E24" w:rsidRPr="009F2BE1" w:rsidDel="009F4EF1" w:rsidRDefault="00FD5E24" w:rsidP="009F2BE1">
      <w:pPr>
        <w:rPr>
          <w:del w:id="2299" w:author="Katharina Schleidt" w:date="2021-10-27T12:19:00Z"/>
          <w:lang w:eastAsia="ja-JP"/>
        </w:rPr>
      </w:pPr>
      <w:bookmarkStart w:id="2300" w:name="_Toc86239409"/>
      <w:bookmarkStart w:id="2301" w:name="_Toc86330559"/>
      <w:bookmarkStart w:id="2302" w:name="_Toc86330965"/>
      <w:bookmarkEnd w:id="2300"/>
      <w:bookmarkEnd w:id="2301"/>
      <w:bookmarkEnd w:id="2302"/>
    </w:p>
    <w:p w14:paraId="106A5702" w14:textId="0B0EF84A" w:rsidR="00247DE8" w:rsidRDefault="00247DE8" w:rsidP="001A33D0">
      <w:pPr>
        <w:pStyle w:val="Titre1"/>
        <w:numPr>
          <w:ilvl w:val="0"/>
          <w:numId w:val="1"/>
        </w:numPr>
        <w:tabs>
          <w:tab w:val="clear" w:pos="432"/>
        </w:tabs>
        <w:ind w:left="0" w:firstLine="0"/>
      </w:pPr>
      <w:bookmarkStart w:id="2303" w:name="_Toc86330966"/>
      <w:commentRangeStart w:id="2304"/>
      <w:commentRangeStart w:id="2305"/>
      <w:r>
        <w:t>Document conventions</w:t>
      </w:r>
      <w:commentRangeEnd w:id="2304"/>
      <w:r w:rsidR="009940F8">
        <w:rPr>
          <w:rStyle w:val="Marquedecommentaire"/>
          <w:rFonts w:eastAsia="Calibri"/>
          <w:b w:val="0"/>
          <w:lang w:eastAsia="en-US"/>
        </w:rPr>
        <w:commentReference w:id="2304"/>
      </w:r>
      <w:commentRangeEnd w:id="2305"/>
      <w:r w:rsidR="009F4EF1">
        <w:rPr>
          <w:rStyle w:val="Marquedecommentaire"/>
          <w:rFonts w:eastAsia="Calibri"/>
          <w:b w:val="0"/>
          <w:lang w:eastAsia="en-US"/>
        </w:rPr>
        <w:commentReference w:id="2305"/>
      </w:r>
      <w:bookmarkEnd w:id="2303"/>
    </w:p>
    <w:p w14:paraId="59BB259F" w14:textId="1AF78D38" w:rsidR="00CE109A" w:rsidRDefault="00247DE8" w:rsidP="00CE109A">
      <w:pPr>
        <w:pStyle w:val="Titre2"/>
      </w:pPr>
      <w:bookmarkStart w:id="2306" w:name="_Toc86330967"/>
      <w:r w:rsidRPr="00247DE8">
        <w:t>Abbreviated terms and acronyms</w:t>
      </w:r>
      <w:bookmarkEnd w:id="2306"/>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307" w:author="Katharina Schleidt" w:date="2021-07-05T19:42:00Z">
        <w:r w:rsidRPr="00020E72" w:rsidDel="00116C6C">
          <w:rPr>
            <w:lang w:eastAsia="ja-JP"/>
          </w:rPr>
          <w:delText xml:space="preserve">measurements </w:delText>
        </w:r>
      </w:del>
      <w:ins w:id="2308"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309" w:author="Katharina Schleidt" w:date="2021-07-05T19:42:00Z">
        <w:r w:rsidRPr="00020E72" w:rsidDel="00116C6C">
          <w:rPr>
            <w:lang w:eastAsia="ja-JP"/>
          </w:rPr>
          <w:delText>samples</w:delText>
        </w:r>
        <w:r w:rsidDel="00116C6C">
          <w:rPr>
            <w:lang w:eastAsia="ja-JP"/>
          </w:rPr>
          <w:delText xml:space="preserve"> </w:delText>
        </w:r>
      </w:del>
      <w:ins w:id="2310"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2311" w:name="_Toc86330968"/>
      <w:r>
        <w:t>Schema language</w:t>
      </w:r>
      <w:bookmarkEnd w:id="2311"/>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49BF3693"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312"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313" w:author="Ilkka Rinne" w:date="2021-10-28T16:24:00Z">
        <w:r w:rsidR="00BD2744">
          <w:rPr>
            <w:lang w:eastAsia="ja-JP"/>
          </w:rPr>
          <w:t>[28]</w:t>
        </w:r>
      </w:ins>
      <w:ins w:id="2314"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2315" w:name="_Toc86330969"/>
      <w:r>
        <w:t>Model element names</w:t>
      </w:r>
      <w:bookmarkEnd w:id="2315"/>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2316" w:name="_Toc86330970"/>
      <w:r>
        <w:t>Requirements and recommendations</w:t>
      </w:r>
      <w:bookmarkEnd w:id="2316"/>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2317" w:author="Katharina Schleidt" w:date="2021-07-06T14:14:00Z">
              <w:r w:rsidRPr="00FF42B7" w:rsidDel="00FC2372">
                <w:rPr>
                  <w:b/>
                  <w:bCs/>
                </w:rPr>
                <w:delText>q</w:delText>
              </w:r>
            </w:del>
            <w:ins w:id="2318" w:author="Katharina Schleidt" w:date="2021-07-06T14:14:00Z">
              <w:r w:rsidR="00FC2372">
                <w:rPr>
                  <w:b/>
                  <w:bCs/>
                </w:rPr>
                <w:t>c</w:t>
              </w:r>
            </w:ins>
            <w:del w:id="2319" w:author="Katharina Schleidt" w:date="2021-07-06T14:15:00Z">
              <w:r w:rsidRPr="00FF42B7" w:rsidDel="00FC2372">
                <w:rPr>
                  <w:b/>
                  <w:bCs/>
                </w:rPr>
                <w:delText>N</w:delText>
              </w:r>
            </w:del>
            <w:ins w:id="2320"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2321" w:author="Katharina Schleidt" w:date="2021-07-06T14:14:00Z">
        <w:r w:rsidRPr="00FF42B7" w:rsidDel="00FC2372">
          <w:rPr>
            <w:b/>
            <w:bCs/>
          </w:rPr>
          <w:delText>q</w:delText>
        </w:r>
      </w:del>
      <w:ins w:id="2322" w:author="Katharina Schleidt" w:date="2021-07-06T14:14:00Z">
        <w:r w:rsidR="00FC2372">
          <w:rPr>
            <w:b/>
            <w:bCs/>
          </w:rPr>
          <w:t>c</w:t>
        </w:r>
      </w:ins>
      <w:del w:id="2323" w:author="Katharina Schleidt" w:date="2021-07-06T14:14:00Z">
        <w:r w:rsidRPr="00FF42B7" w:rsidDel="00FC2372">
          <w:rPr>
            <w:b/>
            <w:bCs/>
          </w:rPr>
          <w:delText>N</w:delText>
        </w:r>
      </w:del>
      <w:ins w:id="2324"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2325" w:name="_Toc86330971"/>
      <w:r>
        <w:lastRenderedPageBreak/>
        <w:t>Requirements classes</w:t>
      </w:r>
      <w:bookmarkEnd w:id="2325"/>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2326" w:name="_Toc86330972"/>
      <w:r>
        <w:t>Conformance classes</w:t>
      </w:r>
      <w:bookmarkEnd w:id="2326"/>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2327" w:name="_Ref52472430"/>
      <w:bookmarkStart w:id="2328" w:name="_Toc86330973"/>
      <w:r>
        <w:t>Identifiers</w:t>
      </w:r>
      <w:bookmarkEnd w:id="2327"/>
      <w:bookmarkEnd w:id="2328"/>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Titre1"/>
        <w:numPr>
          <w:ilvl w:val="0"/>
          <w:numId w:val="1"/>
        </w:numPr>
        <w:tabs>
          <w:tab w:val="clear" w:pos="432"/>
        </w:tabs>
        <w:ind w:left="0" w:firstLine="0"/>
        <w:rPr>
          <w:ins w:id="2329" w:author="Katharina Schleidt" w:date="2021-10-27T12:19:00Z"/>
        </w:rPr>
      </w:pPr>
      <w:bookmarkStart w:id="2330" w:name="_Toc86330974"/>
      <w:ins w:id="2331" w:author="Katharina Schleidt" w:date="2021-10-27T12:19:00Z">
        <w:r>
          <w:t>Conformance</w:t>
        </w:r>
        <w:bookmarkEnd w:id="2330"/>
      </w:ins>
    </w:p>
    <w:p w14:paraId="395E393F" w14:textId="77777777" w:rsidR="009F4EF1" w:rsidRDefault="009F4EF1" w:rsidP="009F4EF1">
      <w:pPr>
        <w:pStyle w:val="Titre2"/>
        <w:rPr>
          <w:ins w:id="2332" w:author="Katharina Schleidt" w:date="2021-10-27T12:19:00Z"/>
        </w:rPr>
      </w:pPr>
      <w:bookmarkStart w:id="2333" w:name="_Toc86330975"/>
      <w:ins w:id="2334" w:author="Katharina Schleidt" w:date="2021-10-27T12:19:00Z">
        <w:r>
          <w:t>Overview</w:t>
        </w:r>
        <w:bookmarkEnd w:id="2333"/>
      </w:ins>
    </w:p>
    <w:p w14:paraId="6EC7068B" w14:textId="77777777" w:rsidR="009F4EF1" w:rsidRDefault="009F4EF1" w:rsidP="009F4EF1">
      <w:pPr>
        <w:rPr>
          <w:ins w:id="2335" w:author="Katharina Schleidt" w:date="2021-10-27T12:19:00Z"/>
          <w:lang w:eastAsia="ja-JP"/>
        </w:rPr>
      </w:pPr>
      <w:ins w:id="2336" w:author="Katharina Schleidt" w:date="2021-10-27T12:19:00Z">
        <w:r>
          <w:rPr>
            <w:lang w:eastAsia="ja-JP"/>
          </w:rPr>
          <w:t xml:space="preserve">Clauses 7 to 13 of this International Standard use the Unified Modeling Language (UML) to present conceptual schemas for describing Observations. These schemas define conceptual classes that: </w:t>
        </w:r>
      </w:ins>
    </w:p>
    <w:p w14:paraId="6452E879" w14:textId="77777777" w:rsidR="009F4EF1" w:rsidRDefault="009F4EF1" w:rsidP="009F4EF1">
      <w:pPr>
        <w:rPr>
          <w:ins w:id="2337" w:author="Katharina Schleidt" w:date="2021-10-27T12:19:00Z"/>
          <w:lang w:eastAsia="ja-JP"/>
        </w:rPr>
      </w:pPr>
      <w:ins w:id="2338"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339" w:author="Katharina Schleidt" w:date="2021-10-27T12:19:00Z"/>
          <w:lang w:eastAsia="ja-JP"/>
        </w:rPr>
      </w:pPr>
      <w:ins w:id="2340"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341" w:author="Katharina Schleidt" w:date="2021-10-27T12:19:00Z"/>
          <w:lang w:eastAsia="ja-JP"/>
        </w:rPr>
      </w:pPr>
      <w:ins w:id="2342" w:author="Katharina Schleidt" w:date="2021-10-27T12:19:00Z">
        <w:r>
          <w:rPr>
            <w:lang w:eastAsia="ja-JP"/>
          </w:rPr>
          <w:lastRenderedPageBreak/>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343" w:author="Katharina Schleidt" w:date="2021-10-27T12:19:00Z"/>
          <w:lang w:eastAsia="ja-JP"/>
        </w:rPr>
      </w:pPr>
      <w:ins w:id="2344"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345" w:author="Katharina Schleidt" w:date="2021-10-27T12:19:00Z"/>
          <w:lang w:eastAsia="ja-JP"/>
        </w:rPr>
      </w:pPr>
      <w:ins w:id="2346"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Titre2"/>
        <w:rPr>
          <w:ins w:id="2347" w:author="Katharina Schleidt" w:date="2021-10-27T12:19:00Z"/>
        </w:rPr>
      </w:pPr>
      <w:bookmarkStart w:id="2348" w:name="_Toc86330976"/>
      <w:ins w:id="2349"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348"/>
      </w:ins>
    </w:p>
    <w:p w14:paraId="77264892" w14:textId="77777777" w:rsidR="009F4EF1" w:rsidRDefault="009F4EF1" w:rsidP="009F4EF1">
      <w:pPr>
        <w:rPr>
          <w:ins w:id="2350" w:author="Katharina Schleidt" w:date="2021-10-27T12:19:00Z"/>
          <w:lang w:eastAsia="ja-JP"/>
        </w:rPr>
      </w:pPr>
      <w:ins w:id="2351"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25B59B81" w:rsidR="009F4EF1" w:rsidRDefault="009F4EF1" w:rsidP="009F4EF1">
      <w:pPr>
        <w:rPr>
          <w:ins w:id="2352" w:author="Katharina Schleidt" w:date="2021-10-27T12:19:00Z"/>
          <w:lang w:eastAsia="ja-JP"/>
        </w:rPr>
      </w:pPr>
      <w:ins w:id="2353"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354" w:author="Katharina Schleidt" w:date="2021-10-27T12:19:00Z">
        <w:del w:id="2355" w:author="Ilkka Rinne" w:date="2021-10-27T14:58:00Z">
          <w:r>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356" w:author="Katharina Schleidt" w:date="2021-10-27T12:19:00Z">
        <w:del w:id="2357" w:author="Ilkka Rinne" w:date="2021-10-27T14:58:00Z">
          <w:r>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358" w:author="Katharina Schleidt" w:date="2021-10-27T12:19:00Z">
        <w:del w:id="2359" w:author="Ilkka Rinne" w:date="2021-10-27T14:58:00Z">
          <w:r>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360" w:author="Katharina Schleidt" w:date="2021-10-27T12:19:00Z">
        <w:del w:id="2361" w:author="Ilkka Rinne" w:date="2021-10-27T14:58:00Z">
          <w:r>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362" w:author="Katharina Schleidt" w:date="2021-10-27T12:19:00Z">
        <w:del w:id="2363" w:author="Ilkka Rinne" w:date="2021-10-27T14:58:00Z">
          <w:r>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364" w:author="Katharina Schleidt" w:date="2021-10-27T12:19:00Z">
        <w:del w:id="2365" w:author="Ilkka Rinne" w:date="2021-10-27T14:58:00Z">
          <w:r>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366" w:author="Katharina Schleidt" w:date="2021-10-27T12:19:00Z">
        <w:r>
          <w:rPr>
            <w:lang w:eastAsia="ja-JP"/>
          </w:rPr>
          <w:fldChar w:fldCharType="separate"/>
        </w:r>
      </w:ins>
      <w:ins w:id="2367" w:author="Ilkka Rinne" w:date="2021-10-28T16:24:00Z">
        <w:r w:rsidR="00BD2744">
          <w:rPr>
            <w:lang w:eastAsia="ja-JP"/>
          </w:rPr>
          <w:t>4.7</w:t>
        </w:r>
      </w:ins>
      <w:ins w:id="2368" w:author="Katharina Schleidt" w:date="2021-10-27T12:19:00Z">
        <w:del w:id="2369" w:author="Ilkka Rinne" w:date="2021-10-27T14:58:00Z">
          <w:r w:rsidDel="008F1D12">
            <w:rPr>
              <w:lang w:eastAsia="ja-JP"/>
            </w:rPr>
            <w:delText>5.7</w:delText>
          </w:r>
        </w:del>
        <w:r>
          <w:rPr>
            <w:lang w:eastAsia="ja-JP"/>
          </w:rPr>
          <w:fldChar w:fldCharType="end"/>
        </w:r>
        <w:r>
          <w:rPr>
            <w:lang w:eastAsia="ja-JP"/>
          </w:rPr>
          <w:t xml:space="preserve">. </w:t>
        </w:r>
      </w:ins>
    </w:p>
    <w:p w14:paraId="29CEFEC2" w14:textId="76D8BE32" w:rsidR="009F4EF1" w:rsidRPr="00740AD6" w:rsidRDefault="009F4EF1" w:rsidP="009F4EF1">
      <w:pPr>
        <w:jc w:val="center"/>
        <w:rPr>
          <w:ins w:id="2370" w:author="Katharina Schleidt" w:date="2021-10-27T12:19:00Z"/>
          <w:b/>
          <w:bCs/>
          <w:sz w:val="20"/>
          <w:szCs w:val="20"/>
        </w:rPr>
      </w:pPr>
      <w:ins w:id="2371"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72" w:author="Ilkka Rinne" w:date="2021-10-28T16:24:00Z">
        <w:r w:rsidR="00BD2744">
          <w:rPr>
            <w:b/>
            <w:bCs/>
            <w:noProof/>
            <w:sz w:val="20"/>
            <w:szCs w:val="20"/>
          </w:rPr>
          <w:t>1</w:t>
        </w:r>
      </w:ins>
      <w:ins w:id="2373"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20FE4C1B" w14:textId="77777777" w:rsidTr="00F93179">
        <w:trPr>
          <w:ins w:id="2374" w:author="Katharina Schleidt" w:date="2021-10-27T12:19:00Z"/>
        </w:trPr>
        <w:tc>
          <w:tcPr>
            <w:tcW w:w="3229" w:type="dxa"/>
          </w:tcPr>
          <w:p w14:paraId="0510255B" w14:textId="77777777" w:rsidR="009F4EF1" w:rsidRPr="00740AD6" w:rsidRDefault="009F4EF1" w:rsidP="00F93179">
            <w:pPr>
              <w:jc w:val="left"/>
              <w:rPr>
                <w:ins w:id="2375" w:author="Katharina Schleidt" w:date="2021-10-27T12:19:00Z"/>
                <w:b/>
                <w:bCs/>
                <w:sz w:val="20"/>
                <w:szCs w:val="20"/>
              </w:rPr>
            </w:pPr>
            <w:ins w:id="2376"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F93179">
            <w:pPr>
              <w:jc w:val="left"/>
              <w:rPr>
                <w:ins w:id="2377" w:author="Katharina Schleidt" w:date="2021-10-27T12:19:00Z"/>
                <w:b/>
                <w:bCs/>
                <w:sz w:val="20"/>
                <w:szCs w:val="20"/>
              </w:rPr>
            </w:pPr>
            <w:ins w:id="2378" w:author="Katharina Schleidt" w:date="2021-10-27T12:19:00Z">
              <w:r w:rsidRPr="00740AD6">
                <w:rPr>
                  <w:b/>
                  <w:bCs/>
                  <w:sz w:val="20"/>
                  <w:szCs w:val="20"/>
                </w:rPr>
                <w:t>Identifier</w:t>
              </w:r>
            </w:ins>
          </w:p>
        </w:tc>
        <w:tc>
          <w:tcPr>
            <w:tcW w:w="3153" w:type="dxa"/>
          </w:tcPr>
          <w:p w14:paraId="5E8B4C63" w14:textId="77777777" w:rsidR="009F4EF1" w:rsidRPr="00740AD6" w:rsidRDefault="009F4EF1" w:rsidP="00F93179">
            <w:pPr>
              <w:jc w:val="left"/>
              <w:rPr>
                <w:ins w:id="2379" w:author="Katharina Schleidt" w:date="2021-10-27T12:19:00Z"/>
                <w:b/>
                <w:bCs/>
                <w:sz w:val="20"/>
                <w:szCs w:val="20"/>
              </w:rPr>
            </w:pPr>
            <w:ins w:id="2380" w:author="Katharina Schleidt" w:date="2021-10-27T12:19:00Z">
              <w:r w:rsidRPr="00740AD6">
                <w:rPr>
                  <w:b/>
                  <w:bCs/>
                  <w:sz w:val="20"/>
                  <w:szCs w:val="20"/>
                </w:rPr>
                <w:t>Annex A clause</w:t>
              </w:r>
            </w:ins>
          </w:p>
        </w:tc>
      </w:tr>
      <w:tr w:rsidR="009F4EF1" w:rsidRPr="00740AD6" w14:paraId="2BB3715B" w14:textId="77777777" w:rsidTr="00F93179">
        <w:trPr>
          <w:ins w:id="2381" w:author="Katharina Schleidt" w:date="2021-10-27T12:19:00Z"/>
        </w:trPr>
        <w:tc>
          <w:tcPr>
            <w:tcW w:w="3229" w:type="dxa"/>
          </w:tcPr>
          <w:p w14:paraId="56BA6EFD" w14:textId="77777777" w:rsidR="009F4EF1" w:rsidRPr="00740AD6" w:rsidRDefault="009F4EF1" w:rsidP="00F93179">
            <w:pPr>
              <w:jc w:val="left"/>
              <w:rPr>
                <w:ins w:id="2382" w:author="Katharina Schleidt" w:date="2021-10-27T12:19:00Z"/>
                <w:sz w:val="20"/>
                <w:szCs w:val="20"/>
              </w:rPr>
            </w:pPr>
            <w:ins w:id="2383"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F93179">
            <w:pPr>
              <w:jc w:val="left"/>
              <w:rPr>
                <w:ins w:id="2384" w:author="Katharina Schleidt" w:date="2021-10-27T12:19:00Z"/>
                <w:sz w:val="20"/>
                <w:szCs w:val="20"/>
              </w:rPr>
            </w:pPr>
            <w:ins w:id="2385" w:author="Katharina Schleidt" w:date="2021-10-27T12:19:00Z">
              <w:r w:rsidRPr="00740AD6">
                <w:rPr>
                  <w:sz w:val="20"/>
                  <w:szCs w:val="20"/>
                </w:rPr>
                <w:t>/conf/</w:t>
              </w:r>
              <w:r>
                <w:rPr>
                  <w:sz w:val="20"/>
                  <w:szCs w:val="20"/>
                </w:rPr>
                <w:t>obs-cpt</w:t>
              </w:r>
            </w:ins>
          </w:p>
        </w:tc>
        <w:tc>
          <w:tcPr>
            <w:tcW w:w="3153" w:type="dxa"/>
          </w:tcPr>
          <w:p w14:paraId="5658E76F" w14:textId="77777777" w:rsidR="009F4EF1" w:rsidRPr="00740AD6" w:rsidRDefault="009F4EF1" w:rsidP="00F93179">
            <w:pPr>
              <w:jc w:val="left"/>
              <w:rPr>
                <w:ins w:id="2386" w:author="Katharina Schleidt" w:date="2021-10-27T12:19:00Z"/>
                <w:sz w:val="20"/>
                <w:szCs w:val="20"/>
              </w:rPr>
            </w:pPr>
            <w:ins w:id="2387"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F93179">
        <w:trPr>
          <w:ins w:id="2388" w:author="Katharina Schleidt" w:date="2021-10-27T12:19:00Z"/>
        </w:trPr>
        <w:tc>
          <w:tcPr>
            <w:tcW w:w="3229" w:type="dxa"/>
          </w:tcPr>
          <w:p w14:paraId="1E107658" w14:textId="77777777" w:rsidR="009F4EF1" w:rsidRPr="00740AD6" w:rsidRDefault="009F4EF1" w:rsidP="00F93179">
            <w:pPr>
              <w:jc w:val="left"/>
              <w:rPr>
                <w:ins w:id="2389" w:author="Katharina Schleidt" w:date="2021-10-27T12:19:00Z"/>
                <w:sz w:val="20"/>
                <w:szCs w:val="20"/>
              </w:rPr>
            </w:pPr>
            <w:ins w:id="2390"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F93179">
            <w:pPr>
              <w:jc w:val="left"/>
              <w:rPr>
                <w:ins w:id="2391" w:author="Katharina Schleidt" w:date="2021-10-27T12:19:00Z"/>
                <w:sz w:val="20"/>
                <w:szCs w:val="20"/>
              </w:rPr>
            </w:pPr>
            <w:ins w:id="2392" w:author="Katharina Schleidt" w:date="2021-10-27T12:19:00Z">
              <w:r w:rsidRPr="00740AD6">
                <w:rPr>
                  <w:sz w:val="20"/>
                  <w:szCs w:val="20"/>
                </w:rPr>
                <w:t>/conf/</w:t>
              </w:r>
              <w:r>
                <w:rPr>
                  <w:sz w:val="20"/>
                  <w:szCs w:val="20"/>
                </w:rPr>
                <w:t>obs-cpt</w:t>
              </w:r>
              <w:r w:rsidRPr="00740AD6">
                <w:rPr>
                  <w:sz w:val="20"/>
                  <w:szCs w:val="20"/>
                </w:rPr>
                <w:t>/Deployment</w:t>
              </w:r>
            </w:ins>
          </w:p>
        </w:tc>
        <w:tc>
          <w:tcPr>
            <w:tcW w:w="3153" w:type="dxa"/>
          </w:tcPr>
          <w:p w14:paraId="196FAB00" w14:textId="77777777" w:rsidR="009F4EF1" w:rsidRPr="00740AD6" w:rsidRDefault="009F4EF1" w:rsidP="00F93179">
            <w:pPr>
              <w:jc w:val="left"/>
              <w:rPr>
                <w:ins w:id="2393" w:author="Katharina Schleidt" w:date="2021-10-27T12:19:00Z"/>
                <w:sz w:val="20"/>
                <w:szCs w:val="20"/>
              </w:rPr>
            </w:pPr>
            <w:ins w:id="2394"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F93179">
        <w:trPr>
          <w:ins w:id="2395" w:author="Katharina Schleidt" w:date="2021-10-27T12:19:00Z"/>
        </w:trPr>
        <w:tc>
          <w:tcPr>
            <w:tcW w:w="3229" w:type="dxa"/>
          </w:tcPr>
          <w:p w14:paraId="5114DA2A" w14:textId="77777777" w:rsidR="009F4EF1" w:rsidRPr="00740AD6" w:rsidRDefault="009F4EF1" w:rsidP="00F93179">
            <w:pPr>
              <w:jc w:val="left"/>
              <w:rPr>
                <w:ins w:id="2396" w:author="Katharina Schleidt" w:date="2021-10-27T12:19:00Z"/>
                <w:sz w:val="20"/>
                <w:szCs w:val="20"/>
              </w:rPr>
            </w:pPr>
            <w:ins w:id="2397"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F93179">
            <w:pPr>
              <w:jc w:val="left"/>
              <w:rPr>
                <w:ins w:id="2398" w:author="Katharina Schleidt" w:date="2021-10-27T12:19:00Z"/>
                <w:sz w:val="20"/>
                <w:szCs w:val="20"/>
              </w:rPr>
            </w:pPr>
            <w:ins w:id="2399" w:author="Katharina Schleidt" w:date="2021-10-27T12:19:00Z">
              <w:r w:rsidRPr="009204AF">
                <w:rPr>
                  <w:sz w:val="20"/>
                  <w:szCs w:val="20"/>
                </w:rPr>
                <w:t>/conf/obs-cpt/Host</w:t>
              </w:r>
            </w:ins>
          </w:p>
        </w:tc>
        <w:tc>
          <w:tcPr>
            <w:tcW w:w="3153" w:type="dxa"/>
          </w:tcPr>
          <w:p w14:paraId="7BD73722" w14:textId="77777777" w:rsidR="009F4EF1" w:rsidRPr="00740AD6" w:rsidRDefault="009F4EF1" w:rsidP="00F93179">
            <w:pPr>
              <w:jc w:val="left"/>
              <w:rPr>
                <w:ins w:id="2400" w:author="Katharina Schleidt" w:date="2021-10-27T12:19:00Z"/>
                <w:sz w:val="20"/>
                <w:szCs w:val="20"/>
              </w:rPr>
            </w:pPr>
            <w:ins w:id="2401"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F93179">
        <w:trPr>
          <w:ins w:id="2402" w:author="Katharina Schleidt" w:date="2021-10-27T12:19:00Z"/>
        </w:trPr>
        <w:tc>
          <w:tcPr>
            <w:tcW w:w="3229" w:type="dxa"/>
          </w:tcPr>
          <w:p w14:paraId="45A3E552" w14:textId="77777777" w:rsidR="009F4EF1" w:rsidRPr="00740AD6" w:rsidRDefault="009F4EF1" w:rsidP="00F93179">
            <w:pPr>
              <w:jc w:val="left"/>
              <w:rPr>
                <w:ins w:id="2403" w:author="Katharina Schleidt" w:date="2021-10-27T12:19:00Z"/>
                <w:sz w:val="20"/>
                <w:szCs w:val="20"/>
              </w:rPr>
            </w:pPr>
            <w:ins w:id="2404" w:author="Katharina Schleidt" w:date="2021-10-27T12:19:00Z">
              <w:r w:rsidRPr="009204AF">
                <w:rPr>
                  <w:sz w:val="20"/>
                  <w:szCs w:val="20"/>
                </w:rPr>
                <w:t>Conceptual Observation - ObservableProperty</w:t>
              </w:r>
            </w:ins>
          </w:p>
        </w:tc>
        <w:tc>
          <w:tcPr>
            <w:tcW w:w="3359" w:type="dxa"/>
          </w:tcPr>
          <w:p w14:paraId="3BA15082" w14:textId="77777777" w:rsidR="009F4EF1" w:rsidRPr="00740AD6" w:rsidRDefault="009F4EF1" w:rsidP="00F93179">
            <w:pPr>
              <w:jc w:val="left"/>
              <w:rPr>
                <w:ins w:id="2405" w:author="Katharina Schleidt" w:date="2021-10-27T12:19:00Z"/>
                <w:sz w:val="20"/>
                <w:szCs w:val="20"/>
              </w:rPr>
            </w:pPr>
            <w:ins w:id="2406" w:author="Katharina Schleidt" w:date="2021-10-27T12:19:00Z">
              <w:r w:rsidRPr="009204AF">
                <w:rPr>
                  <w:sz w:val="20"/>
                  <w:szCs w:val="20"/>
                </w:rPr>
                <w:t>/conf/obs-cpt/ObservableProperty</w:t>
              </w:r>
            </w:ins>
          </w:p>
        </w:tc>
        <w:tc>
          <w:tcPr>
            <w:tcW w:w="3153" w:type="dxa"/>
          </w:tcPr>
          <w:p w14:paraId="369A5D46" w14:textId="77777777" w:rsidR="009F4EF1" w:rsidRPr="00740AD6" w:rsidRDefault="009F4EF1" w:rsidP="00F93179">
            <w:pPr>
              <w:jc w:val="left"/>
              <w:rPr>
                <w:ins w:id="2407" w:author="Katharina Schleidt" w:date="2021-10-27T12:19:00Z"/>
                <w:sz w:val="20"/>
                <w:szCs w:val="20"/>
              </w:rPr>
            </w:pPr>
            <w:ins w:id="2408"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F93179">
        <w:trPr>
          <w:ins w:id="2409" w:author="Katharina Schleidt" w:date="2021-10-27T12:19:00Z"/>
        </w:trPr>
        <w:tc>
          <w:tcPr>
            <w:tcW w:w="3229" w:type="dxa"/>
          </w:tcPr>
          <w:p w14:paraId="21BF6F98" w14:textId="77777777" w:rsidR="009F4EF1" w:rsidRPr="00740AD6" w:rsidRDefault="009F4EF1" w:rsidP="00F93179">
            <w:pPr>
              <w:jc w:val="left"/>
              <w:rPr>
                <w:ins w:id="2410" w:author="Katharina Schleidt" w:date="2021-10-27T12:19:00Z"/>
                <w:sz w:val="20"/>
                <w:szCs w:val="20"/>
              </w:rPr>
            </w:pPr>
            <w:ins w:id="2411"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F93179">
            <w:pPr>
              <w:jc w:val="left"/>
              <w:rPr>
                <w:ins w:id="2412" w:author="Katharina Schleidt" w:date="2021-10-27T12:19:00Z"/>
                <w:sz w:val="20"/>
                <w:szCs w:val="20"/>
              </w:rPr>
            </w:pPr>
            <w:ins w:id="2413" w:author="Katharina Schleidt" w:date="2021-10-27T12:19:00Z">
              <w:r w:rsidRPr="009204AF">
                <w:rPr>
                  <w:sz w:val="20"/>
                  <w:szCs w:val="20"/>
                </w:rPr>
                <w:t>/conf/obs-cpt/Observation</w:t>
              </w:r>
            </w:ins>
          </w:p>
        </w:tc>
        <w:tc>
          <w:tcPr>
            <w:tcW w:w="3153" w:type="dxa"/>
          </w:tcPr>
          <w:p w14:paraId="64532A33" w14:textId="77777777" w:rsidR="009F4EF1" w:rsidRPr="00740AD6" w:rsidRDefault="009F4EF1" w:rsidP="00F93179">
            <w:pPr>
              <w:jc w:val="left"/>
              <w:rPr>
                <w:ins w:id="2414" w:author="Katharina Schleidt" w:date="2021-10-27T12:19:00Z"/>
                <w:sz w:val="20"/>
                <w:szCs w:val="20"/>
              </w:rPr>
            </w:pPr>
            <w:ins w:id="2415"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F93179">
        <w:trPr>
          <w:ins w:id="2416" w:author="Katharina Schleidt" w:date="2021-10-27T12:19:00Z"/>
        </w:trPr>
        <w:tc>
          <w:tcPr>
            <w:tcW w:w="3229" w:type="dxa"/>
          </w:tcPr>
          <w:p w14:paraId="006BA6D9" w14:textId="77777777" w:rsidR="009F4EF1" w:rsidRPr="00740AD6" w:rsidRDefault="009F4EF1" w:rsidP="00F93179">
            <w:pPr>
              <w:jc w:val="left"/>
              <w:rPr>
                <w:ins w:id="2417" w:author="Katharina Schleidt" w:date="2021-10-27T12:19:00Z"/>
                <w:sz w:val="20"/>
                <w:szCs w:val="20"/>
              </w:rPr>
            </w:pPr>
            <w:ins w:id="2418" w:author="Katharina Schleidt" w:date="2021-10-27T12:19:00Z">
              <w:r w:rsidRPr="009204AF">
                <w:rPr>
                  <w:sz w:val="20"/>
                  <w:szCs w:val="20"/>
                </w:rPr>
                <w:t>Conceptual Observation - Observer</w:t>
              </w:r>
            </w:ins>
          </w:p>
        </w:tc>
        <w:tc>
          <w:tcPr>
            <w:tcW w:w="3359" w:type="dxa"/>
          </w:tcPr>
          <w:p w14:paraId="3CEC76CC" w14:textId="77777777" w:rsidR="009F4EF1" w:rsidRPr="00740AD6" w:rsidRDefault="009F4EF1" w:rsidP="00F93179">
            <w:pPr>
              <w:jc w:val="left"/>
              <w:rPr>
                <w:ins w:id="2419" w:author="Katharina Schleidt" w:date="2021-10-27T12:19:00Z"/>
                <w:sz w:val="20"/>
                <w:szCs w:val="20"/>
              </w:rPr>
            </w:pPr>
            <w:ins w:id="2420" w:author="Katharina Schleidt" w:date="2021-10-27T12:19:00Z">
              <w:r w:rsidRPr="009204AF">
                <w:rPr>
                  <w:sz w:val="20"/>
                  <w:szCs w:val="20"/>
                </w:rPr>
                <w:t>/conf/obs-cpt/Observer</w:t>
              </w:r>
            </w:ins>
          </w:p>
        </w:tc>
        <w:tc>
          <w:tcPr>
            <w:tcW w:w="3153" w:type="dxa"/>
          </w:tcPr>
          <w:p w14:paraId="56965124" w14:textId="77777777" w:rsidR="009F4EF1" w:rsidRPr="00740AD6" w:rsidRDefault="009F4EF1" w:rsidP="00F93179">
            <w:pPr>
              <w:jc w:val="left"/>
              <w:rPr>
                <w:ins w:id="2421" w:author="Katharina Schleidt" w:date="2021-10-27T12:19:00Z"/>
                <w:sz w:val="20"/>
                <w:szCs w:val="20"/>
              </w:rPr>
            </w:pPr>
            <w:ins w:id="2422"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F93179">
        <w:trPr>
          <w:ins w:id="2423" w:author="Katharina Schleidt" w:date="2021-10-27T12:19:00Z"/>
        </w:trPr>
        <w:tc>
          <w:tcPr>
            <w:tcW w:w="3229" w:type="dxa"/>
          </w:tcPr>
          <w:p w14:paraId="0DD98563" w14:textId="77777777" w:rsidR="009F4EF1" w:rsidRPr="00740AD6" w:rsidRDefault="009F4EF1" w:rsidP="00F93179">
            <w:pPr>
              <w:jc w:val="left"/>
              <w:rPr>
                <w:ins w:id="2424" w:author="Katharina Schleidt" w:date="2021-10-27T12:19:00Z"/>
                <w:sz w:val="20"/>
                <w:szCs w:val="20"/>
              </w:rPr>
            </w:pPr>
            <w:ins w:id="2425" w:author="Katharina Schleidt" w:date="2021-10-27T12:19:00Z">
              <w:r w:rsidRPr="009204AF">
                <w:rPr>
                  <w:sz w:val="20"/>
                  <w:szCs w:val="20"/>
                </w:rPr>
                <w:t>Conceptual Observation - ObservingProcedure</w:t>
              </w:r>
            </w:ins>
          </w:p>
        </w:tc>
        <w:tc>
          <w:tcPr>
            <w:tcW w:w="3359" w:type="dxa"/>
          </w:tcPr>
          <w:p w14:paraId="6CDEE215" w14:textId="77777777" w:rsidR="009F4EF1" w:rsidRPr="00740AD6" w:rsidRDefault="009F4EF1" w:rsidP="00F93179">
            <w:pPr>
              <w:jc w:val="left"/>
              <w:rPr>
                <w:ins w:id="2426" w:author="Katharina Schleidt" w:date="2021-10-27T12:19:00Z"/>
                <w:sz w:val="20"/>
                <w:szCs w:val="20"/>
              </w:rPr>
            </w:pPr>
            <w:ins w:id="2427" w:author="Katharina Schleidt" w:date="2021-10-27T12:19:00Z">
              <w:r w:rsidRPr="009204AF">
                <w:rPr>
                  <w:sz w:val="20"/>
                  <w:szCs w:val="20"/>
                </w:rPr>
                <w:t>/conf/obs-cpt/ObservingProcedure</w:t>
              </w:r>
            </w:ins>
          </w:p>
        </w:tc>
        <w:tc>
          <w:tcPr>
            <w:tcW w:w="3153" w:type="dxa"/>
          </w:tcPr>
          <w:p w14:paraId="3D942588" w14:textId="77777777" w:rsidR="009F4EF1" w:rsidRPr="00740AD6" w:rsidRDefault="009F4EF1" w:rsidP="00F93179">
            <w:pPr>
              <w:jc w:val="left"/>
              <w:rPr>
                <w:ins w:id="2428" w:author="Katharina Schleidt" w:date="2021-10-27T12:19:00Z"/>
                <w:sz w:val="20"/>
                <w:szCs w:val="20"/>
              </w:rPr>
            </w:pPr>
            <w:ins w:id="2429"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F93179">
        <w:trPr>
          <w:ins w:id="2430" w:author="Katharina Schleidt" w:date="2021-10-27T12:19:00Z"/>
        </w:trPr>
        <w:tc>
          <w:tcPr>
            <w:tcW w:w="3229" w:type="dxa"/>
          </w:tcPr>
          <w:p w14:paraId="38BABC7D" w14:textId="77777777" w:rsidR="009F4EF1" w:rsidRPr="00740AD6" w:rsidRDefault="009F4EF1" w:rsidP="00F93179">
            <w:pPr>
              <w:jc w:val="left"/>
              <w:rPr>
                <w:ins w:id="2431" w:author="Katharina Schleidt" w:date="2021-10-27T12:19:00Z"/>
                <w:sz w:val="20"/>
                <w:szCs w:val="20"/>
              </w:rPr>
            </w:pPr>
            <w:ins w:id="2432"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F93179">
            <w:pPr>
              <w:jc w:val="left"/>
              <w:rPr>
                <w:ins w:id="2433" w:author="Katharina Schleidt" w:date="2021-10-27T12:19:00Z"/>
                <w:sz w:val="20"/>
                <w:szCs w:val="20"/>
              </w:rPr>
            </w:pPr>
            <w:ins w:id="2434" w:author="Katharina Schleidt" w:date="2021-10-27T12:19:00Z">
              <w:r w:rsidRPr="009204AF">
                <w:rPr>
                  <w:sz w:val="20"/>
                  <w:szCs w:val="20"/>
                </w:rPr>
                <w:t>/conf/obs-cpt/Procedure</w:t>
              </w:r>
            </w:ins>
          </w:p>
        </w:tc>
        <w:tc>
          <w:tcPr>
            <w:tcW w:w="3153" w:type="dxa"/>
          </w:tcPr>
          <w:p w14:paraId="52A993D1" w14:textId="77777777" w:rsidR="009F4EF1" w:rsidRPr="00740AD6" w:rsidRDefault="009F4EF1" w:rsidP="00F93179">
            <w:pPr>
              <w:jc w:val="left"/>
              <w:rPr>
                <w:ins w:id="2435" w:author="Katharina Schleidt" w:date="2021-10-27T12:19:00Z"/>
                <w:sz w:val="20"/>
                <w:szCs w:val="20"/>
              </w:rPr>
            </w:pPr>
            <w:ins w:id="2436"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437" w:author="Katharina Schleidt" w:date="2021-10-27T12:19:00Z"/>
          <w:lang w:eastAsia="ja-JP"/>
        </w:rPr>
      </w:pPr>
    </w:p>
    <w:p w14:paraId="2D9C8F64" w14:textId="7E886DFF" w:rsidR="009F4EF1" w:rsidRPr="005B21D1" w:rsidRDefault="009F4EF1" w:rsidP="009F4EF1">
      <w:pPr>
        <w:jc w:val="center"/>
        <w:rPr>
          <w:ins w:id="2438" w:author="Katharina Schleidt" w:date="2021-10-27T12:19:00Z"/>
          <w:b/>
          <w:bCs/>
          <w:sz w:val="20"/>
          <w:szCs w:val="20"/>
          <w:lang w:val="fr-FR"/>
        </w:rPr>
      </w:pPr>
      <w:ins w:id="2439"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440" w:author="Ilkka Rinne" w:date="2021-10-28T16:24:00Z">
        <w:r w:rsidR="00BD2744">
          <w:rPr>
            <w:b/>
            <w:bCs/>
            <w:noProof/>
            <w:sz w:val="20"/>
            <w:szCs w:val="20"/>
            <w:lang w:val="fr-FR"/>
          </w:rPr>
          <w:t>2</w:t>
        </w:r>
      </w:ins>
      <w:ins w:id="2441" w:author="Katharina Schleidt" w:date="2021-10-27T12:19:00Z">
        <w:r>
          <w:rPr>
            <w:b/>
            <w:bCs/>
            <w:sz w:val="20"/>
            <w:szCs w:val="20"/>
          </w:rPr>
          <w:fldChar w:fldCharType="end"/>
        </w:r>
        <w:r w:rsidRPr="005B21D1">
          <w:rPr>
            <w:b/>
            <w:bCs/>
            <w:sz w:val="20"/>
            <w:szCs w:val="20"/>
            <w:lang w:val="fr-FR"/>
          </w:rPr>
          <w:t xml:space="preserve"> — Abstract Observation core conformance classes</w:t>
        </w:r>
      </w:ins>
    </w:p>
    <w:tbl>
      <w:tblPr>
        <w:tblStyle w:val="Grilledutableau"/>
        <w:tblW w:w="0" w:type="auto"/>
        <w:tblLook w:val="04A0" w:firstRow="1" w:lastRow="0" w:firstColumn="1" w:lastColumn="0" w:noHBand="0" w:noVBand="1"/>
      </w:tblPr>
      <w:tblGrid>
        <w:gridCol w:w="3715"/>
        <w:gridCol w:w="3735"/>
        <w:gridCol w:w="2291"/>
      </w:tblGrid>
      <w:tr w:rsidR="009F4EF1" w:rsidRPr="00740AD6" w14:paraId="35DA99AE" w14:textId="77777777" w:rsidTr="00F93179">
        <w:trPr>
          <w:ins w:id="2442" w:author="Katharina Schleidt" w:date="2021-10-27T12:19:00Z"/>
        </w:trPr>
        <w:tc>
          <w:tcPr>
            <w:tcW w:w="3715" w:type="dxa"/>
          </w:tcPr>
          <w:p w14:paraId="6A35B48F" w14:textId="77777777" w:rsidR="009F4EF1" w:rsidRPr="00740AD6" w:rsidRDefault="009F4EF1" w:rsidP="00F93179">
            <w:pPr>
              <w:jc w:val="left"/>
              <w:rPr>
                <w:ins w:id="2443" w:author="Katharina Schleidt" w:date="2021-10-27T12:19:00Z"/>
                <w:b/>
                <w:bCs/>
                <w:sz w:val="20"/>
                <w:szCs w:val="20"/>
              </w:rPr>
            </w:pPr>
            <w:ins w:id="2444" w:author="Katharina Schleidt" w:date="2021-10-27T12:19:00Z">
              <w:r w:rsidRPr="00740AD6">
                <w:rPr>
                  <w:b/>
                  <w:bCs/>
                  <w:sz w:val="20"/>
                  <w:szCs w:val="20"/>
                </w:rPr>
                <w:lastRenderedPageBreak/>
                <w:t>Conformance class</w:t>
              </w:r>
            </w:ins>
          </w:p>
        </w:tc>
        <w:tc>
          <w:tcPr>
            <w:tcW w:w="3735" w:type="dxa"/>
          </w:tcPr>
          <w:p w14:paraId="295CCBDC" w14:textId="77777777" w:rsidR="009F4EF1" w:rsidRPr="00740AD6" w:rsidRDefault="009F4EF1" w:rsidP="00F93179">
            <w:pPr>
              <w:jc w:val="left"/>
              <w:rPr>
                <w:ins w:id="2445" w:author="Katharina Schleidt" w:date="2021-10-27T12:19:00Z"/>
                <w:b/>
                <w:bCs/>
                <w:sz w:val="20"/>
                <w:szCs w:val="20"/>
              </w:rPr>
            </w:pPr>
            <w:ins w:id="2446" w:author="Katharina Schleidt" w:date="2021-10-27T12:19:00Z">
              <w:r w:rsidRPr="00740AD6">
                <w:rPr>
                  <w:b/>
                  <w:bCs/>
                  <w:sz w:val="20"/>
                  <w:szCs w:val="20"/>
                </w:rPr>
                <w:t>Identifier</w:t>
              </w:r>
            </w:ins>
          </w:p>
        </w:tc>
        <w:tc>
          <w:tcPr>
            <w:tcW w:w="2291" w:type="dxa"/>
          </w:tcPr>
          <w:p w14:paraId="68057EB3" w14:textId="77777777" w:rsidR="009F4EF1" w:rsidRPr="00740AD6" w:rsidRDefault="009F4EF1" w:rsidP="00F93179">
            <w:pPr>
              <w:jc w:val="left"/>
              <w:rPr>
                <w:ins w:id="2447" w:author="Katharina Schleidt" w:date="2021-10-27T12:19:00Z"/>
                <w:b/>
                <w:bCs/>
                <w:sz w:val="20"/>
                <w:szCs w:val="20"/>
              </w:rPr>
            </w:pPr>
            <w:ins w:id="2448" w:author="Katharina Schleidt" w:date="2021-10-27T12:19:00Z">
              <w:r w:rsidRPr="00740AD6">
                <w:rPr>
                  <w:b/>
                  <w:bCs/>
                  <w:sz w:val="20"/>
                  <w:szCs w:val="20"/>
                </w:rPr>
                <w:t>Annex A clause</w:t>
              </w:r>
            </w:ins>
          </w:p>
        </w:tc>
      </w:tr>
      <w:tr w:rsidR="009F4EF1" w:rsidRPr="00740AD6" w14:paraId="00173116" w14:textId="77777777" w:rsidTr="00F93179">
        <w:trPr>
          <w:ins w:id="2449" w:author="Katharina Schleidt" w:date="2021-10-27T12:19:00Z"/>
        </w:trPr>
        <w:tc>
          <w:tcPr>
            <w:tcW w:w="3715" w:type="dxa"/>
          </w:tcPr>
          <w:p w14:paraId="1E467D55" w14:textId="77777777" w:rsidR="009F4EF1" w:rsidRPr="00740AD6" w:rsidRDefault="009F4EF1" w:rsidP="00F93179">
            <w:pPr>
              <w:jc w:val="left"/>
              <w:rPr>
                <w:ins w:id="2450" w:author="Katharina Schleidt" w:date="2021-10-27T12:19:00Z"/>
                <w:sz w:val="20"/>
                <w:szCs w:val="20"/>
              </w:rPr>
            </w:pPr>
            <w:ins w:id="2451"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F93179">
            <w:pPr>
              <w:jc w:val="left"/>
              <w:rPr>
                <w:ins w:id="2452" w:author="Katharina Schleidt" w:date="2021-10-27T12:19:00Z"/>
                <w:sz w:val="20"/>
                <w:szCs w:val="20"/>
              </w:rPr>
            </w:pPr>
            <w:ins w:id="2453" w:author="Katharina Schleidt" w:date="2021-10-27T12:19:00Z">
              <w:r w:rsidRPr="00740AD6">
                <w:rPr>
                  <w:sz w:val="20"/>
                  <w:szCs w:val="20"/>
                </w:rPr>
                <w:t>/conf/obs-</w:t>
              </w:r>
              <w:r>
                <w:rPr>
                  <w:sz w:val="20"/>
                  <w:szCs w:val="20"/>
                </w:rPr>
                <w:t>core</w:t>
              </w:r>
            </w:ins>
          </w:p>
        </w:tc>
        <w:tc>
          <w:tcPr>
            <w:tcW w:w="2291" w:type="dxa"/>
          </w:tcPr>
          <w:p w14:paraId="4E9332F8" w14:textId="77777777" w:rsidR="009F4EF1" w:rsidRPr="00740AD6" w:rsidRDefault="009F4EF1" w:rsidP="00F93179">
            <w:pPr>
              <w:jc w:val="left"/>
              <w:rPr>
                <w:ins w:id="2454" w:author="Katharina Schleidt" w:date="2021-10-27T12:19:00Z"/>
                <w:sz w:val="20"/>
                <w:szCs w:val="20"/>
              </w:rPr>
            </w:pPr>
            <w:ins w:id="2455"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F93179">
        <w:trPr>
          <w:ins w:id="2456" w:author="Katharina Schleidt" w:date="2021-10-27T12:19:00Z"/>
        </w:trPr>
        <w:tc>
          <w:tcPr>
            <w:tcW w:w="3715" w:type="dxa"/>
          </w:tcPr>
          <w:p w14:paraId="14C2B611" w14:textId="77777777" w:rsidR="009F4EF1" w:rsidRPr="00740AD6" w:rsidRDefault="009F4EF1" w:rsidP="00F93179">
            <w:pPr>
              <w:jc w:val="left"/>
              <w:rPr>
                <w:ins w:id="2457" w:author="Katharina Schleidt" w:date="2021-10-27T12:19:00Z"/>
                <w:sz w:val="20"/>
                <w:szCs w:val="20"/>
              </w:rPr>
            </w:pPr>
            <w:ins w:id="2458" w:author="Katharina Schleidt" w:date="2021-10-27T12:19:00Z">
              <w:r w:rsidRPr="00B519FE">
                <w:rPr>
                  <w:sz w:val="20"/>
                  <w:szCs w:val="20"/>
                </w:rPr>
                <w:t>Abstract Observation core - AbstractDeployment</w:t>
              </w:r>
            </w:ins>
          </w:p>
        </w:tc>
        <w:tc>
          <w:tcPr>
            <w:tcW w:w="3735" w:type="dxa"/>
          </w:tcPr>
          <w:p w14:paraId="0CCF6FF0" w14:textId="77777777" w:rsidR="009F4EF1" w:rsidRPr="00740AD6" w:rsidRDefault="009F4EF1" w:rsidP="00F93179">
            <w:pPr>
              <w:jc w:val="left"/>
              <w:rPr>
                <w:ins w:id="2459" w:author="Katharina Schleidt" w:date="2021-10-27T12:19:00Z"/>
                <w:sz w:val="20"/>
                <w:szCs w:val="20"/>
              </w:rPr>
            </w:pPr>
            <w:ins w:id="2460" w:author="Katharina Schleidt" w:date="2021-10-27T12:19:00Z">
              <w:r w:rsidRPr="00B519FE">
                <w:rPr>
                  <w:sz w:val="20"/>
                  <w:szCs w:val="20"/>
                </w:rPr>
                <w:t>/conf/obs-core/AbstractDeployment</w:t>
              </w:r>
            </w:ins>
          </w:p>
        </w:tc>
        <w:tc>
          <w:tcPr>
            <w:tcW w:w="2291" w:type="dxa"/>
          </w:tcPr>
          <w:p w14:paraId="0D060F72" w14:textId="77777777" w:rsidR="009F4EF1" w:rsidRPr="00740AD6" w:rsidRDefault="009F4EF1" w:rsidP="00F93179">
            <w:pPr>
              <w:jc w:val="left"/>
              <w:rPr>
                <w:ins w:id="2461" w:author="Katharina Schleidt" w:date="2021-10-27T12:19:00Z"/>
                <w:sz w:val="20"/>
                <w:szCs w:val="20"/>
              </w:rPr>
            </w:pPr>
            <w:ins w:id="2462"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F93179">
        <w:trPr>
          <w:ins w:id="2463" w:author="Katharina Schleidt" w:date="2021-10-27T12:19:00Z"/>
        </w:trPr>
        <w:tc>
          <w:tcPr>
            <w:tcW w:w="3715" w:type="dxa"/>
          </w:tcPr>
          <w:p w14:paraId="4266DBE9" w14:textId="77777777" w:rsidR="009F4EF1" w:rsidRPr="00740AD6" w:rsidRDefault="009F4EF1" w:rsidP="00F93179">
            <w:pPr>
              <w:jc w:val="left"/>
              <w:rPr>
                <w:ins w:id="2464" w:author="Katharina Schleidt" w:date="2021-10-27T12:19:00Z"/>
                <w:sz w:val="20"/>
                <w:szCs w:val="20"/>
              </w:rPr>
            </w:pPr>
            <w:ins w:id="2465" w:author="Katharina Schleidt" w:date="2021-10-27T12:19:00Z">
              <w:r w:rsidRPr="00B519FE">
                <w:rPr>
                  <w:sz w:val="20"/>
                  <w:szCs w:val="20"/>
                </w:rPr>
                <w:t>Abstract Observation core - AbstractHost</w:t>
              </w:r>
            </w:ins>
          </w:p>
        </w:tc>
        <w:tc>
          <w:tcPr>
            <w:tcW w:w="3735" w:type="dxa"/>
          </w:tcPr>
          <w:p w14:paraId="7F0F5401" w14:textId="77777777" w:rsidR="009F4EF1" w:rsidRPr="00740AD6" w:rsidRDefault="009F4EF1" w:rsidP="00F93179">
            <w:pPr>
              <w:jc w:val="left"/>
              <w:rPr>
                <w:ins w:id="2466" w:author="Katharina Schleidt" w:date="2021-10-27T12:19:00Z"/>
                <w:sz w:val="20"/>
                <w:szCs w:val="20"/>
              </w:rPr>
            </w:pPr>
            <w:ins w:id="2467" w:author="Katharina Schleidt" w:date="2021-10-27T12:19:00Z">
              <w:r w:rsidRPr="00B519FE">
                <w:rPr>
                  <w:sz w:val="20"/>
                  <w:szCs w:val="20"/>
                </w:rPr>
                <w:t>/conf/obs-core/AbstractHost</w:t>
              </w:r>
            </w:ins>
          </w:p>
        </w:tc>
        <w:tc>
          <w:tcPr>
            <w:tcW w:w="2291" w:type="dxa"/>
          </w:tcPr>
          <w:p w14:paraId="0A16ACD1" w14:textId="77777777" w:rsidR="009F4EF1" w:rsidRPr="00740AD6" w:rsidRDefault="009F4EF1" w:rsidP="00F93179">
            <w:pPr>
              <w:jc w:val="left"/>
              <w:rPr>
                <w:ins w:id="2468" w:author="Katharina Schleidt" w:date="2021-10-27T12:19:00Z"/>
                <w:sz w:val="20"/>
                <w:szCs w:val="20"/>
              </w:rPr>
            </w:pPr>
            <w:ins w:id="2469"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F93179">
        <w:trPr>
          <w:ins w:id="2470" w:author="Katharina Schleidt" w:date="2021-10-27T12:19:00Z"/>
        </w:trPr>
        <w:tc>
          <w:tcPr>
            <w:tcW w:w="3715" w:type="dxa"/>
          </w:tcPr>
          <w:p w14:paraId="00FFCE51" w14:textId="77777777" w:rsidR="009F4EF1" w:rsidRPr="00740AD6" w:rsidRDefault="009F4EF1" w:rsidP="00F93179">
            <w:pPr>
              <w:jc w:val="left"/>
              <w:rPr>
                <w:ins w:id="2471" w:author="Katharina Schleidt" w:date="2021-10-27T12:19:00Z"/>
                <w:sz w:val="20"/>
                <w:szCs w:val="20"/>
              </w:rPr>
            </w:pPr>
            <w:ins w:id="2472" w:author="Katharina Schleidt" w:date="2021-10-27T12:19:00Z">
              <w:r w:rsidRPr="00B519FE">
                <w:rPr>
                  <w:sz w:val="20"/>
                  <w:szCs w:val="20"/>
                </w:rPr>
                <w:t>Abstract Observation core - AbstractObservableProperty</w:t>
              </w:r>
            </w:ins>
          </w:p>
        </w:tc>
        <w:tc>
          <w:tcPr>
            <w:tcW w:w="3735" w:type="dxa"/>
          </w:tcPr>
          <w:p w14:paraId="709AA867" w14:textId="77777777" w:rsidR="009F4EF1" w:rsidRPr="00740AD6" w:rsidRDefault="009F4EF1" w:rsidP="00F93179">
            <w:pPr>
              <w:jc w:val="left"/>
              <w:rPr>
                <w:ins w:id="2473" w:author="Katharina Schleidt" w:date="2021-10-27T12:19:00Z"/>
                <w:sz w:val="20"/>
                <w:szCs w:val="20"/>
              </w:rPr>
            </w:pPr>
            <w:ins w:id="2474" w:author="Katharina Schleidt" w:date="2021-10-27T12:19:00Z">
              <w:r w:rsidRPr="00B519FE">
                <w:rPr>
                  <w:sz w:val="20"/>
                  <w:szCs w:val="20"/>
                </w:rPr>
                <w:t>/conf/obs-core/AbstractObservableProperty</w:t>
              </w:r>
            </w:ins>
          </w:p>
        </w:tc>
        <w:tc>
          <w:tcPr>
            <w:tcW w:w="2291" w:type="dxa"/>
          </w:tcPr>
          <w:p w14:paraId="783B7359" w14:textId="77777777" w:rsidR="009F4EF1" w:rsidRPr="00740AD6" w:rsidRDefault="009F4EF1" w:rsidP="00F93179">
            <w:pPr>
              <w:jc w:val="left"/>
              <w:rPr>
                <w:ins w:id="2475" w:author="Katharina Schleidt" w:date="2021-10-27T12:19:00Z"/>
                <w:sz w:val="20"/>
                <w:szCs w:val="20"/>
              </w:rPr>
            </w:pPr>
            <w:ins w:id="2476"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F93179">
        <w:trPr>
          <w:ins w:id="2477" w:author="Katharina Schleidt" w:date="2021-10-27T12:19:00Z"/>
        </w:trPr>
        <w:tc>
          <w:tcPr>
            <w:tcW w:w="3715" w:type="dxa"/>
          </w:tcPr>
          <w:p w14:paraId="7283F41A" w14:textId="77777777" w:rsidR="009F4EF1" w:rsidRPr="00740AD6" w:rsidRDefault="009F4EF1" w:rsidP="00F93179">
            <w:pPr>
              <w:jc w:val="left"/>
              <w:rPr>
                <w:ins w:id="2478" w:author="Katharina Schleidt" w:date="2021-10-27T12:19:00Z"/>
                <w:sz w:val="20"/>
                <w:szCs w:val="20"/>
              </w:rPr>
            </w:pPr>
            <w:ins w:id="2479" w:author="Katharina Schleidt" w:date="2021-10-27T12:19:00Z">
              <w:r w:rsidRPr="00B519FE">
                <w:rPr>
                  <w:sz w:val="20"/>
                  <w:szCs w:val="20"/>
                </w:rPr>
                <w:t>Abstract Observation core - AbstractObservation</w:t>
              </w:r>
            </w:ins>
          </w:p>
        </w:tc>
        <w:tc>
          <w:tcPr>
            <w:tcW w:w="3735" w:type="dxa"/>
          </w:tcPr>
          <w:p w14:paraId="4B38812E" w14:textId="77777777" w:rsidR="009F4EF1" w:rsidRPr="00740AD6" w:rsidRDefault="009F4EF1" w:rsidP="00F93179">
            <w:pPr>
              <w:jc w:val="left"/>
              <w:rPr>
                <w:ins w:id="2480" w:author="Katharina Schleidt" w:date="2021-10-27T12:19:00Z"/>
                <w:sz w:val="20"/>
                <w:szCs w:val="20"/>
              </w:rPr>
            </w:pPr>
            <w:ins w:id="2481" w:author="Katharina Schleidt" w:date="2021-10-27T12:19:00Z">
              <w:r w:rsidRPr="00B519FE">
                <w:rPr>
                  <w:sz w:val="20"/>
                  <w:szCs w:val="20"/>
                </w:rPr>
                <w:t>/conf/obs-core/AbstractObservation</w:t>
              </w:r>
            </w:ins>
          </w:p>
        </w:tc>
        <w:tc>
          <w:tcPr>
            <w:tcW w:w="2291" w:type="dxa"/>
          </w:tcPr>
          <w:p w14:paraId="51C0A5BD" w14:textId="77777777" w:rsidR="009F4EF1" w:rsidRPr="00740AD6" w:rsidRDefault="009F4EF1" w:rsidP="00F93179">
            <w:pPr>
              <w:jc w:val="left"/>
              <w:rPr>
                <w:ins w:id="2482" w:author="Katharina Schleidt" w:date="2021-10-27T12:19:00Z"/>
                <w:sz w:val="20"/>
                <w:szCs w:val="20"/>
              </w:rPr>
            </w:pPr>
            <w:ins w:id="2483"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F93179">
        <w:trPr>
          <w:ins w:id="2484" w:author="Katharina Schleidt" w:date="2021-10-27T12:19:00Z"/>
        </w:trPr>
        <w:tc>
          <w:tcPr>
            <w:tcW w:w="3715" w:type="dxa"/>
          </w:tcPr>
          <w:p w14:paraId="1D8108B7" w14:textId="77777777" w:rsidR="009F4EF1" w:rsidRPr="00740AD6" w:rsidRDefault="009F4EF1" w:rsidP="00F93179">
            <w:pPr>
              <w:jc w:val="left"/>
              <w:rPr>
                <w:ins w:id="2485" w:author="Katharina Schleidt" w:date="2021-10-27T12:19:00Z"/>
                <w:sz w:val="20"/>
                <w:szCs w:val="20"/>
              </w:rPr>
            </w:pPr>
            <w:ins w:id="2486" w:author="Katharina Schleidt" w:date="2021-10-27T12:19:00Z">
              <w:r w:rsidRPr="00B519FE">
                <w:rPr>
                  <w:sz w:val="20"/>
                  <w:szCs w:val="20"/>
                </w:rPr>
                <w:t>Abstract Observation core - AbstractObservationCharacteristics</w:t>
              </w:r>
            </w:ins>
          </w:p>
        </w:tc>
        <w:tc>
          <w:tcPr>
            <w:tcW w:w="3735" w:type="dxa"/>
          </w:tcPr>
          <w:p w14:paraId="7A3808ED" w14:textId="77777777" w:rsidR="009F4EF1" w:rsidRPr="00740AD6" w:rsidRDefault="009F4EF1" w:rsidP="00F93179">
            <w:pPr>
              <w:jc w:val="left"/>
              <w:rPr>
                <w:ins w:id="2487" w:author="Katharina Schleidt" w:date="2021-10-27T12:19:00Z"/>
                <w:sz w:val="20"/>
                <w:szCs w:val="20"/>
              </w:rPr>
            </w:pPr>
            <w:ins w:id="2488" w:author="Katharina Schleidt" w:date="2021-10-27T12:19:00Z">
              <w:r w:rsidRPr="00B519FE">
                <w:rPr>
                  <w:sz w:val="20"/>
                  <w:szCs w:val="20"/>
                </w:rPr>
                <w:t>/conf/obs-core/AbstractObservationCharacteristics</w:t>
              </w:r>
            </w:ins>
          </w:p>
        </w:tc>
        <w:tc>
          <w:tcPr>
            <w:tcW w:w="2291" w:type="dxa"/>
          </w:tcPr>
          <w:p w14:paraId="52BB71FE" w14:textId="77777777" w:rsidR="009F4EF1" w:rsidRPr="00740AD6" w:rsidRDefault="009F4EF1" w:rsidP="00F93179">
            <w:pPr>
              <w:jc w:val="left"/>
              <w:rPr>
                <w:ins w:id="2489" w:author="Katharina Schleidt" w:date="2021-10-27T12:19:00Z"/>
                <w:sz w:val="20"/>
                <w:szCs w:val="20"/>
              </w:rPr>
            </w:pPr>
            <w:ins w:id="2490"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F93179">
        <w:trPr>
          <w:ins w:id="2491" w:author="Katharina Schleidt" w:date="2021-10-27T12:19:00Z"/>
        </w:trPr>
        <w:tc>
          <w:tcPr>
            <w:tcW w:w="3715" w:type="dxa"/>
          </w:tcPr>
          <w:p w14:paraId="354EBDE5" w14:textId="77777777" w:rsidR="009F4EF1" w:rsidRPr="00740AD6" w:rsidRDefault="009F4EF1" w:rsidP="00F93179">
            <w:pPr>
              <w:jc w:val="left"/>
              <w:rPr>
                <w:ins w:id="2492" w:author="Katharina Schleidt" w:date="2021-10-27T12:19:00Z"/>
                <w:sz w:val="20"/>
                <w:szCs w:val="20"/>
              </w:rPr>
            </w:pPr>
            <w:ins w:id="2493" w:author="Katharina Schleidt" w:date="2021-10-27T12:19:00Z">
              <w:r w:rsidRPr="00B519FE">
                <w:rPr>
                  <w:sz w:val="20"/>
                  <w:szCs w:val="20"/>
                </w:rPr>
                <w:t>Abstract Observation core - AbstractObserver</w:t>
              </w:r>
            </w:ins>
          </w:p>
        </w:tc>
        <w:tc>
          <w:tcPr>
            <w:tcW w:w="3735" w:type="dxa"/>
          </w:tcPr>
          <w:p w14:paraId="28D7BA8E" w14:textId="77777777" w:rsidR="009F4EF1" w:rsidRPr="00740AD6" w:rsidRDefault="009F4EF1" w:rsidP="00F93179">
            <w:pPr>
              <w:jc w:val="left"/>
              <w:rPr>
                <w:ins w:id="2494" w:author="Katharina Schleidt" w:date="2021-10-27T12:19:00Z"/>
                <w:sz w:val="20"/>
                <w:szCs w:val="20"/>
              </w:rPr>
            </w:pPr>
            <w:ins w:id="2495" w:author="Katharina Schleidt" w:date="2021-10-27T12:19:00Z">
              <w:r w:rsidRPr="00B519FE">
                <w:rPr>
                  <w:sz w:val="20"/>
                  <w:szCs w:val="20"/>
                </w:rPr>
                <w:t>/conf/obs-core/AbstractObserver</w:t>
              </w:r>
            </w:ins>
          </w:p>
        </w:tc>
        <w:tc>
          <w:tcPr>
            <w:tcW w:w="2291" w:type="dxa"/>
          </w:tcPr>
          <w:p w14:paraId="771CB48C" w14:textId="77777777" w:rsidR="009F4EF1" w:rsidRPr="00740AD6" w:rsidRDefault="009F4EF1" w:rsidP="00F93179">
            <w:pPr>
              <w:jc w:val="left"/>
              <w:rPr>
                <w:ins w:id="2496" w:author="Katharina Schleidt" w:date="2021-10-27T12:19:00Z"/>
                <w:sz w:val="20"/>
                <w:szCs w:val="20"/>
              </w:rPr>
            </w:pPr>
            <w:ins w:id="2497"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F93179">
        <w:trPr>
          <w:ins w:id="2498" w:author="Katharina Schleidt" w:date="2021-10-27T12:19:00Z"/>
        </w:trPr>
        <w:tc>
          <w:tcPr>
            <w:tcW w:w="3715" w:type="dxa"/>
          </w:tcPr>
          <w:p w14:paraId="01481AE5" w14:textId="77777777" w:rsidR="009F4EF1" w:rsidRPr="00740AD6" w:rsidRDefault="009F4EF1" w:rsidP="00F93179">
            <w:pPr>
              <w:jc w:val="left"/>
              <w:rPr>
                <w:ins w:id="2499" w:author="Katharina Schleidt" w:date="2021-10-27T12:19:00Z"/>
                <w:sz w:val="20"/>
                <w:szCs w:val="20"/>
              </w:rPr>
            </w:pPr>
            <w:ins w:id="2500" w:author="Katharina Schleidt" w:date="2021-10-27T12:19:00Z">
              <w:r w:rsidRPr="00B519FE">
                <w:rPr>
                  <w:sz w:val="20"/>
                  <w:szCs w:val="20"/>
                </w:rPr>
                <w:t>Abstract Observation core - AbstractObservingProcedure</w:t>
              </w:r>
            </w:ins>
          </w:p>
        </w:tc>
        <w:tc>
          <w:tcPr>
            <w:tcW w:w="3735" w:type="dxa"/>
          </w:tcPr>
          <w:p w14:paraId="463C77A4" w14:textId="77777777" w:rsidR="009F4EF1" w:rsidRPr="00740AD6" w:rsidRDefault="009F4EF1" w:rsidP="00F93179">
            <w:pPr>
              <w:jc w:val="left"/>
              <w:rPr>
                <w:ins w:id="2501" w:author="Katharina Schleidt" w:date="2021-10-27T12:19:00Z"/>
                <w:sz w:val="20"/>
                <w:szCs w:val="20"/>
              </w:rPr>
            </w:pPr>
            <w:ins w:id="2502" w:author="Katharina Schleidt" w:date="2021-10-27T12:19:00Z">
              <w:r w:rsidRPr="00B519FE">
                <w:rPr>
                  <w:sz w:val="20"/>
                  <w:szCs w:val="20"/>
                </w:rPr>
                <w:t>/conf/obs-core/AbstractObservingProcedure</w:t>
              </w:r>
            </w:ins>
          </w:p>
        </w:tc>
        <w:tc>
          <w:tcPr>
            <w:tcW w:w="2291" w:type="dxa"/>
          </w:tcPr>
          <w:p w14:paraId="18C6AE1E" w14:textId="77777777" w:rsidR="009F4EF1" w:rsidRPr="00740AD6" w:rsidRDefault="009F4EF1" w:rsidP="00F93179">
            <w:pPr>
              <w:jc w:val="left"/>
              <w:rPr>
                <w:ins w:id="2503" w:author="Katharina Schleidt" w:date="2021-10-27T12:19:00Z"/>
                <w:sz w:val="20"/>
                <w:szCs w:val="20"/>
              </w:rPr>
            </w:pPr>
            <w:ins w:id="2504"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F93179">
        <w:trPr>
          <w:ins w:id="2505" w:author="Katharina Schleidt" w:date="2021-10-27T12:19:00Z"/>
        </w:trPr>
        <w:tc>
          <w:tcPr>
            <w:tcW w:w="3715" w:type="dxa"/>
          </w:tcPr>
          <w:p w14:paraId="719A03C9" w14:textId="77777777" w:rsidR="009F4EF1" w:rsidRPr="00740AD6" w:rsidRDefault="009F4EF1" w:rsidP="00F93179">
            <w:pPr>
              <w:jc w:val="left"/>
              <w:rPr>
                <w:ins w:id="2506" w:author="Katharina Schleidt" w:date="2021-10-27T12:19:00Z"/>
                <w:sz w:val="20"/>
                <w:szCs w:val="20"/>
              </w:rPr>
            </w:pPr>
            <w:ins w:id="2507" w:author="Katharina Schleidt" w:date="2021-10-27T12:19:00Z">
              <w:r w:rsidRPr="00B519FE">
                <w:rPr>
                  <w:sz w:val="20"/>
                  <w:szCs w:val="20"/>
                </w:rPr>
                <w:t>Abstract Observation core - NamedValue</w:t>
              </w:r>
            </w:ins>
          </w:p>
        </w:tc>
        <w:tc>
          <w:tcPr>
            <w:tcW w:w="3735" w:type="dxa"/>
          </w:tcPr>
          <w:p w14:paraId="3C90365F" w14:textId="77777777" w:rsidR="009F4EF1" w:rsidRPr="00740AD6" w:rsidRDefault="009F4EF1" w:rsidP="00F93179">
            <w:pPr>
              <w:jc w:val="left"/>
              <w:rPr>
                <w:ins w:id="2508" w:author="Katharina Schleidt" w:date="2021-10-27T12:19:00Z"/>
                <w:sz w:val="20"/>
                <w:szCs w:val="20"/>
              </w:rPr>
            </w:pPr>
            <w:ins w:id="2509" w:author="Katharina Schleidt" w:date="2021-10-27T12:19:00Z">
              <w:r w:rsidRPr="00B519FE">
                <w:rPr>
                  <w:sz w:val="20"/>
                  <w:szCs w:val="20"/>
                </w:rPr>
                <w:t>/conf/obs-core/NamedValue</w:t>
              </w:r>
            </w:ins>
          </w:p>
        </w:tc>
        <w:tc>
          <w:tcPr>
            <w:tcW w:w="2291" w:type="dxa"/>
          </w:tcPr>
          <w:p w14:paraId="0382BA33" w14:textId="77777777" w:rsidR="009F4EF1" w:rsidRPr="00740AD6" w:rsidRDefault="009F4EF1" w:rsidP="00F93179">
            <w:pPr>
              <w:jc w:val="left"/>
              <w:rPr>
                <w:ins w:id="2510" w:author="Katharina Schleidt" w:date="2021-10-27T12:19:00Z"/>
                <w:sz w:val="20"/>
                <w:szCs w:val="20"/>
              </w:rPr>
            </w:pPr>
            <w:ins w:id="2511"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512" w:author="Katharina Schleidt" w:date="2021-10-27T12:19:00Z"/>
          <w:lang w:eastAsia="ja-JP"/>
        </w:rPr>
      </w:pPr>
    </w:p>
    <w:p w14:paraId="640F812C" w14:textId="482D3324" w:rsidR="009F4EF1" w:rsidRPr="000F4699" w:rsidRDefault="009F4EF1" w:rsidP="009F4EF1">
      <w:pPr>
        <w:jc w:val="center"/>
        <w:rPr>
          <w:ins w:id="2513" w:author="Katharina Schleidt" w:date="2021-10-27T12:19:00Z"/>
          <w:b/>
          <w:bCs/>
          <w:sz w:val="20"/>
          <w:szCs w:val="20"/>
        </w:rPr>
      </w:pPr>
      <w:ins w:id="2514"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515" w:author="Ilkka Rinne" w:date="2021-10-28T16:24:00Z">
        <w:r w:rsidR="00BD2744">
          <w:rPr>
            <w:b/>
            <w:bCs/>
            <w:noProof/>
            <w:sz w:val="20"/>
            <w:szCs w:val="20"/>
          </w:rPr>
          <w:t>3</w:t>
        </w:r>
      </w:ins>
      <w:ins w:id="2516"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572CB810" w14:textId="77777777" w:rsidTr="00F93179">
        <w:trPr>
          <w:ins w:id="2517" w:author="Katharina Schleidt" w:date="2021-10-27T12:19:00Z"/>
        </w:trPr>
        <w:tc>
          <w:tcPr>
            <w:tcW w:w="3229" w:type="dxa"/>
          </w:tcPr>
          <w:p w14:paraId="41DB60F5" w14:textId="77777777" w:rsidR="009F4EF1" w:rsidRPr="00740AD6" w:rsidRDefault="009F4EF1" w:rsidP="00F93179">
            <w:pPr>
              <w:jc w:val="left"/>
              <w:rPr>
                <w:ins w:id="2518" w:author="Katharina Schleidt" w:date="2021-10-27T12:19:00Z"/>
                <w:b/>
                <w:bCs/>
                <w:sz w:val="20"/>
                <w:szCs w:val="20"/>
              </w:rPr>
            </w:pPr>
            <w:ins w:id="2519"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F93179">
            <w:pPr>
              <w:jc w:val="left"/>
              <w:rPr>
                <w:ins w:id="2520" w:author="Katharina Schleidt" w:date="2021-10-27T12:19:00Z"/>
                <w:b/>
                <w:bCs/>
                <w:sz w:val="20"/>
                <w:szCs w:val="20"/>
              </w:rPr>
            </w:pPr>
            <w:ins w:id="2521" w:author="Katharina Schleidt" w:date="2021-10-27T12:19:00Z">
              <w:r w:rsidRPr="00740AD6">
                <w:rPr>
                  <w:b/>
                  <w:bCs/>
                  <w:sz w:val="20"/>
                  <w:szCs w:val="20"/>
                </w:rPr>
                <w:t>Identifier</w:t>
              </w:r>
            </w:ins>
          </w:p>
        </w:tc>
        <w:tc>
          <w:tcPr>
            <w:tcW w:w="3153" w:type="dxa"/>
          </w:tcPr>
          <w:p w14:paraId="22EC1D4C" w14:textId="77777777" w:rsidR="009F4EF1" w:rsidRPr="00740AD6" w:rsidRDefault="009F4EF1" w:rsidP="00F93179">
            <w:pPr>
              <w:jc w:val="left"/>
              <w:rPr>
                <w:ins w:id="2522" w:author="Katharina Schleidt" w:date="2021-10-27T12:19:00Z"/>
                <w:b/>
                <w:bCs/>
                <w:sz w:val="20"/>
                <w:szCs w:val="20"/>
              </w:rPr>
            </w:pPr>
            <w:ins w:id="2523" w:author="Katharina Schleidt" w:date="2021-10-27T12:19:00Z">
              <w:r w:rsidRPr="00740AD6">
                <w:rPr>
                  <w:b/>
                  <w:bCs/>
                  <w:sz w:val="20"/>
                  <w:szCs w:val="20"/>
                </w:rPr>
                <w:t>Annex A clause</w:t>
              </w:r>
            </w:ins>
          </w:p>
        </w:tc>
      </w:tr>
      <w:tr w:rsidR="009F4EF1" w:rsidRPr="00740AD6" w14:paraId="26F910BD" w14:textId="77777777" w:rsidTr="00F93179">
        <w:trPr>
          <w:ins w:id="2524" w:author="Katharina Schleidt" w:date="2021-10-27T12:19:00Z"/>
        </w:trPr>
        <w:tc>
          <w:tcPr>
            <w:tcW w:w="3229" w:type="dxa"/>
          </w:tcPr>
          <w:p w14:paraId="699E1447" w14:textId="77777777" w:rsidR="009F4EF1" w:rsidRPr="00740AD6" w:rsidRDefault="009F4EF1" w:rsidP="00F93179">
            <w:pPr>
              <w:jc w:val="left"/>
              <w:rPr>
                <w:ins w:id="2525" w:author="Katharina Schleidt" w:date="2021-10-27T12:19:00Z"/>
                <w:sz w:val="20"/>
                <w:szCs w:val="20"/>
              </w:rPr>
            </w:pPr>
            <w:ins w:id="2526"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F93179">
            <w:pPr>
              <w:jc w:val="left"/>
              <w:rPr>
                <w:ins w:id="2527" w:author="Katharina Schleidt" w:date="2021-10-27T12:19:00Z"/>
                <w:sz w:val="20"/>
                <w:szCs w:val="20"/>
              </w:rPr>
            </w:pPr>
            <w:ins w:id="2528" w:author="Katharina Schleidt" w:date="2021-10-27T12:19:00Z">
              <w:r w:rsidRPr="00740AD6">
                <w:rPr>
                  <w:sz w:val="20"/>
                  <w:szCs w:val="20"/>
                </w:rPr>
                <w:t>/conf/obs-basic</w:t>
              </w:r>
            </w:ins>
          </w:p>
        </w:tc>
        <w:tc>
          <w:tcPr>
            <w:tcW w:w="3153" w:type="dxa"/>
          </w:tcPr>
          <w:p w14:paraId="00A3CCEB" w14:textId="77777777" w:rsidR="009F4EF1" w:rsidRPr="00740AD6" w:rsidRDefault="009F4EF1" w:rsidP="00F93179">
            <w:pPr>
              <w:jc w:val="left"/>
              <w:rPr>
                <w:ins w:id="2529" w:author="Katharina Schleidt" w:date="2021-10-27T12:19:00Z"/>
                <w:sz w:val="20"/>
                <w:szCs w:val="20"/>
              </w:rPr>
            </w:pPr>
            <w:ins w:id="2530" w:author="Katharina Schleidt" w:date="2021-10-27T12:19:00Z">
              <w:r w:rsidRPr="00740AD6">
                <w:rPr>
                  <w:sz w:val="20"/>
                  <w:szCs w:val="20"/>
                </w:rPr>
                <w:t>A.3.1</w:t>
              </w:r>
            </w:ins>
          </w:p>
        </w:tc>
      </w:tr>
      <w:tr w:rsidR="009F4EF1" w:rsidRPr="00740AD6" w14:paraId="4D2D2FB8" w14:textId="77777777" w:rsidTr="00F93179">
        <w:trPr>
          <w:ins w:id="2531" w:author="Katharina Schleidt" w:date="2021-10-27T12:19:00Z"/>
        </w:trPr>
        <w:tc>
          <w:tcPr>
            <w:tcW w:w="3229" w:type="dxa"/>
          </w:tcPr>
          <w:p w14:paraId="3C03F36F" w14:textId="77777777" w:rsidR="009F4EF1" w:rsidRPr="00740AD6" w:rsidRDefault="009F4EF1" w:rsidP="00F93179">
            <w:pPr>
              <w:jc w:val="left"/>
              <w:rPr>
                <w:ins w:id="2532" w:author="Katharina Schleidt" w:date="2021-10-27T12:19:00Z"/>
                <w:sz w:val="20"/>
                <w:szCs w:val="20"/>
              </w:rPr>
            </w:pPr>
            <w:ins w:id="2533"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F93179">
            <w:pPr>
              <w:jc w:val="left"/>
              <w:rPr>
                <w:ins w:id="2534" w:author="Katharina Schleidt" w:date="2021-10-27T12:19:00Z"/>
                <w:sz w:val="20"/>
                <w:szCs w:val="20"/>
              </w:rPr>
            </w:pPr>
            <w:ins w:id="2535" w:author="Katharina Schleidt" w:date="2021-10-27T12:19:00Z">
              <w:r w:rsidRPr="00740AD6">
                <w:rPr>
                  <w:sz w:val="20"/>
                  <w:szCs w:val="20"/>
                </w:rPr>
                <w:t>/conf/obs-basic/Deployment</w:t>
              </w:r>
            </w:ins>
          </w:p>
        </w:tc>
        <w:tc>
          <w:tcPr>
            <w:tcW w:w="3153" w:type="dxa"/>
          </w:tcPr>
          <w:p w14:paraId="2C517CCB" w14:textId="77777777" w:rsidR="009F4EF1" w:rsidRPr="00740AD6" w:rsidRDefault="009F4EF1" w:rsidP="00F93179">
            <w:pPr>
              <w:jc w:val="left"/>
              <w:rPr>
                <w:ins w:id="2536" w:author="Katharina Schleidt" w:date="2021-10-27T12:19:00Z"/>
                <w:sz w:val="20"/>
                <w:szCs w:val="20"/>
              </w:rPr>
            </w:pPr>
            <w:ins w:id="2537" w:author="Katharina Schleidt" w:date="2021-10-27T12:19:00Z">
              <w:r w:rsidRPr="00740AD6">
                <w:rPr>
                  <w:sz w:val="20"/>
                  <w:szCs w:val="20"/>
                </w:rPr>
                <w:t>A.3.2</w:t>
              </w:r>
            </w:ins>
          </w:p>
        </w:tc>
      </w:tr>
      <w:tr w:rsidR="009F4EF1" w:rsidRPr="00740AD6" w14:paraId="37EB0160" w14:textId="77777777" w:rsidTr="00F93179">
        <w:trPr>
          <w:ins w:id="2538" w:author="Katharina Schleidt" w:date="2021-10-27T12:19:00Z"/>
        </w:trPr>
        <w:tc>
          <w:tcPr>
            <w:tcW w:w="3229" w:type="dxa"/>
          </w:tcPr>
          <w:p w14:paraId="598C739E" w14:textId="77777777" w:rsidR="009F4EF1" w:rsidRPr="00740AD6" w:rsidRDefault="009F4EF1" w:rsidP="00F93179">
            <w:pPr>
              <w:jc w:val="left"/>
              <w:rPr>
                <w:ins w:id="2539" w:author="Katharina Schleidt" w:date="2021-10-27T12:19:00Z"/>
                <w:sz w:val="20"/>
                <w:szCs w:val="20"/>
              </w:rPr>
            </w:pPr>
            <w:ins w:id="2540" w:author="Katharina Schleidt" w:date="2021-10-27T12:19:00Z">
              <w:r w:rsidRPr="00740AD6">
                <w:rPr>
                  <w:sz w:val="20"/>
                  <w:szCs w:val="20"/>
                </w:rPr>
                <w:t>Basic Observations - GenericDomainFeature</w:t>
              </w:r>
            </w:ins>
          </w:p>
        </w:tc>
        <w:tc>
          <w:tcPr>
            <w:tcW w:w="3359" w:type="dxa"/>
          </w:tcPr>
          <w:p w14:paraId="7C3C6310" w14:textId="77777777" w:rsidR="009F4EF1" w:rsidRPr="00740AD6" w:rsidRDefault="009F4EF1" w:rsidP="00F93179">
            <w:pPr>
              <w:jc w:val="left"/>
              <w:rPr>
                <w:ins w:id="2541" w:author="Katharina Schleidt" w:date="2021-10-27T12:19:00Z"/>
                <w:sz w:val="20"/>
                <w:szCs w:val="20"/>
              </w:rPr>
            </w:pPr>
            <w:ins w:id="2542" w:author="Katharina Schleidt" w:date="2021-10-27T12:19:00Z">
              <w:r w:rsidRPr="00740AD6">
                <w:rPr>
                  <w:sz w:val="20"/>
                  <w:szCs w:val="20"/>
                </w:rPr>
                <w:t>/conf/obs-basic/GenericDomainFeature</w:t>
              </w:r>
            </w:ins>
          </w:p>
        </w:tc>
        <w:tc>
          <w:tcPr>
            <w:tcW w:w="3153" w:type="dxa"/>
          </w:tcPr>
          <w:p w14:paraId="33B167E1" w14:textId="77777777" w:rsidR="009F4EF1" w:rsidRPr="00740AD6" w:rsidRDefault="009F4EF1" w:rsidP="00F93179">
            <w:pPr>
              <w:jc w:val="left"/>
              <w:rPr>
                <w:ins w:id="2543" w:author="Katharina Schleidt" w:date="2021-10-27T12:19:00Z"/>
                <w:sz w:val="20"/>
                <w:szCs w:val="20"/>
              </w:rPr>
            </w:pPr>
            <w:ins w:id="2544" w:author="Katharina Schleidt" w:date="2021-10-27T12:19:00Z">
              <w:r w:rsidRPr="00740AD6">
                <w:rPr>
                  <w:sz w:val="20"/>
                  <w:szCs w:val="20"/>
                </w:rPr>
                <w:t>A.3.3</w:t>
              </w:r>
            </w:ins>
          </w:p>
        </w:tc>
      </w:tr>
      <w:tr w:rsidR="009F4EF1" w:rsidRPr="00740AD6" w14:paraId="3781E724" w14:textId="77777777" w:rsidTr="00F93179">
        <w:trPr>
          <w:ins w:id="2545" w:author="Katharina Schleidt" w:date="2021-10-27T12:19:00Z"/>
        </w:trPr>
        <w:tc>
          <w:tcPr>
            <w:tcW w:w="3229" w:type="dxa"/>
          </w:tcPr>
          <w:p w14:paraId="4DA08329" w14:textId="77777777" w:rsidR="009F4EF1" w:rsidRPr="00740AD6" w:rsidRDefault="009F4EF1" w:rsidP="00F93179">
            <w:pPr>
              <w:jc w:val="left"/>
              <w:rPr>
                <w:ins w:id="2546" w:author="Katharina Schleidt" w:date="2021-10-27T12:19:00Z"/>
                <w:sz w:val="20"/>
                <w:szCs w:val="20"/>
              </w:rPr>
            </w:pPr>
            <w:ins w:id="2547"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F93179">
            <w:pPr>
              <w:jc w:val="left"/>
              <w:rPr>
                <w:ins w:id="2548" w:author="Katharina Schleidt" w:date="2021-10-27T12:19:00Z"/>
                <w:sz w:val="20"/>
                <w:szCs w:val="20"/>
              </w:rPr>
            </w:pPr>
            <w:ins w:id="2549" w:author="Katharina Schleidt" w:date="2021-10-27T12:19:00Z">
              <w:r w:rsidRPr="00740AD6">
                <w:rPr>
                  <w:sz w:val="20"/>
                  <w:szCs w:val="20"/>
                </w:rPr>
                <w:t>/conf/obs-basic/Host</w:t>
              </w:r>
            </w:ins>
          </w:p>
        </w:tc>
        <w:tc>
          <w:tcPr>
            <w:tcW w:w="3153" w:type="dxa"/>
          </w:tcPr>
          <w:p w14:paraId="7427D777" w14:textId="77777777" w:rsidR="009F4EF1" w:rsidRPr="00740AD6" w:rsidRDefault="009F4EF1" w:rsidP="00F93179">
            <w:pPr>
              <w:jc w:val="left"/>
              <w:rPr>
                <w:ins w:id="2550" w:author="Katharina Schleidt" w:date="2021-10-27T12:19:00Z"/>
                <w:sz w:val="20"/>
                <w:szCs w:val="20"/>
              </w:rPr>
            </w:pPr>
            <w:ins w:id="2551" w:author="Katharina Schleidt" w:date="2021-10-27T12:19:00Z">
              <w:r w:rsidRPr="00740AD6">
                <w:rPr>
                  <w:sz w:val="20"/>
                  <w:szCs w:val="20"/>
                </w:rPr>
                <w:t>A.3.4</w:t>
              </w:r>
            </w:ins>
          </w:p>
        </w:tc>
      </w:tr>
      <w:tr w:rsidR="009F4EF1" w:rsidRPr="00740AD6" w14:paraId="33EA40D8" w14:textId="77777777" w:rsidTr="00F93179">
        <w:trPr>
          <w:ins w:id="2552" w:author="Katharina Schleidt" w:date="2021-10-27T12:19:00Z"/>
        </w:trPr>
        <w:tc>
          <w:tcPr>
            <w:tcW w:w="3229" w:type="dxa"/>
          </w:tcPr>
          <w:p w14:paraId="0D8D341C" w14:textId="77777777" w:rsidR="009F4EF1" w:rsidRPr="00740AD6" w:rsidRDefault="009F4EF1" w:rsidP="00F93179">
            <w:pPr>
              <w:jc w:val="left"/>
              <w:rPr>
                <w:ins w:id="2553" w:author="Katharina Schleidt" w:date="2021-10-27T12:19:00Z"/>
                <w:sz w:val="20"/>
                <w:szCs w:val="20"/>
              </w:rPr>
            </w:pPr>
            <w:ins w:id="2554" w:author="Katharina Schleidt" w:date="2021-10-27T12:19:00Z">
              <w:r w:rsidRPr="00740AD6">
                <w:rPr>
                  <w:sz w:val="20"/>
                  <w:szCs w:val="20"/>
                </w:rPr>
                <w:t>Basic Observations - ObservableProperty</w:t>
              </w:r>
            </w:ins>
          </w:p>
        </w:tc>
        <w:tc>
          <w:tcPr>
            <w:tcW w:w="3359" w:type="dxa"/>
          </w:tcPr>
          <w:p w14:paraId="7D14DC74" w14:textId="77777777" w:rsidR="009F4EF1" w:rsidRPr="00740AD6" w:rsidRDefault="009F4EF1" w:rsidP="00F93179">
            <w:pPr>
              <w:jc w:val="left"/>
              <w:rPr>
                <w:ins w:id="2555" w:author="Katharina Schleidt" w:date="2021-10-27T12:19:00Z"/>
                <w:sz w:val="20"/>
                <w:szCs w:val="20"/>
              </w:rPr>
            </w:pPr>
            <w:ins w:id="2556" w:author="Katharina Schleidt" w:date="2021-10-27T12:19:00Z">
              <w:r w:rsidRPr="00740AD6">
                <w:rPr>
                  <w:sz w:val="20"/>
                  <w:szCs w:val="20"/>
                </w:rPr>
                <w:t>/conf/obs-basic/ObservableProperty</w:t>
              </w:r>
            </w:ins>
          </w:p>
        </w:tc>
        <w:tc>
          <w:tcPr>
            <w:tcW w:w="3153" w:type="dxa"/>
          </w:tcPr>
          <w:p w14:paraId="245A3685" w14:textId="77777777" w:rsidR="009F4EF1" w:rsidRPr="00740AD6" w:rsidRDefault="009F4EF1" w:rsidP="00F93179">
            <w:pPr>
              <w:jc w:val="left"/>
              <w:rPr>
                <w:ins w:id="2557" w:author="Katharina Schleidt" w:date="2021-10-27T12:19:00Z"/>
                <w:sz w:val="20"/>
                <w:szCs w:val="20"/>
              </w:rPr>
            </w:pPr>
            <w:ins w:id="2558" w:author="Katharina Schleidt" w:date="2021-10-27T12:19:00Z">
              <w:r w:rsidRPr="00740AD6">
                <w:rPr>
                  <w:sz w:val="20"/>
                  <w:szCs w:val="20"/>
                </w:rPr>
                <w:t>A.3.5</w:t>
              </w:r>
            </w:ins>
          </w:p>
        </w:tc>
      </w:tr>
      <w:tr w:rsidR="009F4EF1" w:rsidRPr="00740AD6" w14:paraId="05E8D799" w14:textId="77777777" w:rsidTr="00F93179">
        <w:trPr>
          <w:ins w:id="2559" w:author="Katharina Schleidt" w:date="2021-10-27T12:19:00Z"/>
        </w:trPr>
        <w:tc>
          <w:tcPr>
            <w:tcW w:w="3229" w:type="dxa"/>
          </w:tcPr>
          <w:p w14:paraId="3CC65E9C" w14:textId="77777777" w:rsidR="009F4EF1" w:rsidRPr="00740AD6" w:rsidRDefault="009F4EF1" w:rsidP="00F93179">
            <w:pPr>
              <w:jc w:val="left"/>
              <w:rPr>
                <w:ins w:id="2560" w:author="Katharina Schleidt" w:date="2021-10-27T12:19:00Z"/>
                <w:sz w:val="20"/>
                <w:szCs w:val="20"/>
              </w:rPr>
            </w:pPr>
            <w:ins w:id="2561" w:author="Katharina Schleidt" w:date="2021-10-27T12:19:00Z">
              <w:r w:rsidRPr="00740AD6">
                <w:rPr>
                  <w:sz w:val="20"/>
                  <w:szCs w:val="20"/>
                </w:rPr>
                <w:t>Basic Observations - Observation</w:t>
              </w:r>
            </w:ins>
          </w:p>
        </w:tc>
        <w:tc>
          <w:tcPr>
            <w:tcW w:w="3359" w:type="dxa"/>
          </w:tcPr>
          <w:p w14:paraId="21284CBB" w14:textId="77777777" w:rsidR="009F4EF1" w:rsidRPr="00740AD6" w:rsidRDefault="009F4EF1" w:rsidP="00F93179">
            <w:pPr>
              <w:jc w:val="left"/>
              <w:rPr>
                <w:ins w:id="2562" w:author="Katharina Schleidt" w:date="2021-10-27T12:19:00Z"/>
                <w:sz w:val="20"/>
                <w:szCs w:val="20"/>
              </w:rPr>
            </w:pPr>
            <w:ins w:id="2563" w:author="Katharina Schleidt" w:date="2021-10-27T12:19:00Z">
              <w:r w:rsidRPr="00740AD6">
                <w:rPr>
                  <w:sz w:val="20"/>
                  <w:szCs w:val="20"/>
                </w:rPr>
                <w:t>/conf/obs-basic/Observation</w:t>
              </w:r>
            </w:ins>
          </w:p>
        </w:tc>
        <w:tc>
          <w:tcPr>
            <w:tcW w:w="3153" w:type="dxa"/>
          </w:tcPr>
          <w:p w14:paraId="22147568" w14:textId="77777777" w:rsidR="009F4EF1" w:rsidRPr="00740AD6" w:rsidRDefault="009F4EF1" w:rsidP="00F93179">
            <w:pPr>
              <w:jc w:val="left"/>
              <w:rPr>
                <w:ins w:id="2564" w:author="Katharina Schleidt" w:date="2021-10-27T12:19:00Z"/>
                <w:sz w:val="20"/>
                <w:szCs w:val="20"/>
              </w:rPr>
            </w:pPr>
            <w:ins w:id="2565" w:author="Katharina Schleidt" w:date="2021-10-27T12:19:00Z">
              <w:r w:rsidRPr="00740AD6">
                <w:rPr>
                  <w:sz w:val="20"/>
                  <w:szCs w:val="20"/>
                </w:rPr>
                <w:t>A.3.6</w:t>
              </w:r>
            </w:ins>
          </w:p>
        </w:tc>
      </w:tr>
      <w:tr w:rsidR="009F4EF1" w:rsidRPr="00740AD6" w14:paraId="51D7BC43" w14:textId="77777777" w:rsidTr="00F93179">
        <w:trPr>
          <w:ins w:id="2566" w:author="Katharina Schleidt" w:date="2021-10-27T12:19:00Z"/>
        </w:trPr>
        <w:tc>
          <w:tcPr>
            <w:tcW w:w="3229" w:type="dxa"/>
          </w:tcPr>
          <w:p w14:paraId="50A3C0A1" w14:textId="77777777" w:rsidR="009F4EF1" w:rsidRPr="00740AD6" w:rsidRDefault="009F4EF1" w:rsidP="00F93179">
            <w:pPr>
              <w:jc w:val="left"/>
              <w:rPr>
                <w:ins w:id="2567" w:author="Katharina Schleidt" w:date="2021-10-27T12:19:00Z"/>
                <w:sz w:val="20"/>
                <w:szCs w:val="20"/>
              </w:rPr>
            </w:pPr>
            <w:ins w:id="2568" w:author="Katharina Schleidt" w:date="2021-10-27T12:19:00Z">
              <w:r w:rsidRPr="00740AD6">
                <w:rPr>
                  <w:sz w:val="20"/>
                  <w:szCs w:val="20"/>
                </w:rPr>
                <w:t>Basic Observations - ObservationCharacteristics</w:t>
              </w:r>
            </w:ins>
          </w:p>
        </w:tc>
        <w:tc>
          <w:tcPr>
            <w:tcW w:w="3359" w:type="dxa"/>
          </w:tcPr>
          <w:p w14:paraId="3521B53C" w14:textId="77777777" w:rsidR="009F4EF1" w:rsidRPr="00740AD6" w:rsidRDefault="009F4EF1" w:rsidP="00F93179">
            <w:pPr>
              <w:jc w:val="left"/>
              <w:rPr>
                <w:ins w:id="2569" w:author="Katharina Schleidt" w:date="2021-10-27T12:19:00Z"/>
                <w:sz w:val="20"/>
                <w:szCs w:val="20"/>
              </w:rPr>
            </w:pPr>
            <w:ins w:id="2570" w:author="Katharina Schleidt" w:date="2021-10-27T12:19:00Z">
              <w:r w:rsidRPr="00740AD6">
                <w:rPr>
                  <w:sz w:val="20"/>
                  <w:szCs w:val="20"/>
                </w:rPr>
                <w:t>/conf/obs-basic/ObservationCharacteristics</w:t>
              </w:r>
            </w:ins>
          </w:p>
        </w:tc>
        <w:tc>
          <w:tcPr>
            <w:tcW w:w="3153" w:type="dxa"/>
          </w:tcPr>
          <w:p w14:paraId="693282FB" w14:textId="77777777" w:rsidR="009F4EF1" w:rsidRPr="00740AD6" w:rsidRDefault="009F4EF1" w:rsidP="00F93179">
            <w:pPr>
              <w:jc w:val="left"/>
              <w:rPr>
                <w:ins w:id="2571" w:author="Katharina Schleidt" w:date="2021-10-27T12:19:00Z"/>
                <w:sz w:val="20"/>
                <w:szCs w:val="20"/>
              </w:rPr>
            </w:pPr>
            <w:ins w:id="2572" w:author="Katharina Schleidt" w:date="2021-10-27T12:19:00Z">
              <w:r w:rsidRPr="00740AD6">
                <w:rPr>
                  <w:sz w:val="20"/>
                  <w:szCs w:val="20"/>
                </w:rPr>
                <w:t>A.3.7</w:t>
              </w:r>
            </w:ins>
          </w:p>
        </w:tc>
      </w:tr>
      <w:tr w:rsidR="009F4EF1" w:rsidRPr="00740AD6" w14:paraId="4FA36FF2" w14:textId="77777777" w:rsidTr="00F93179">
        <w:trPr>
          <w:ins w:id="2573" w:author="Katharina Schleidt" w:date="2021-10-27T12:19:00Z"/>
        </w:trPr>
        <w:tc>
          <w:tcPr>
            <w:tcW w:w="3229" w:type="dxa"/>
          </w:tcPr>
          <w:p w14:paraId="5C5E3174" w14:textId="77777777" w:rsidR="009F4EF1" w:rsidRPr="00740AD6" w:rsidRDefault="009F4EF1" w:rsidP="00F93179">
            <w:pPr>
              <w:jc w:val="left"/>
              <w:rPr>
                <w:ins w:id="2574" w:author="Katharina Schleidt" w:date="2021-10-27T12:19:00Z"/>
                <w:sz w:val="20"/>
                <w:szCs w:val="20"/>
              </w:rPr>
            </w:pPr>
            <w:ins w:id="2575" w:author="Katharina Schleidt" w:date="2021-10-27T12:19:00Z">
              <w:r w:rsidRPr="00740AD6">
                <w:rPr>
                  <w:sz w:val="20"/>
                  <w:szCs w:val="20"/>
                </w:rPr>
                <w:t>Basic Observations - ObservationCollection</w:t>
              </w:r>
            </w:ins>
          </w:p>
        </w:tc>
        <w:tc>
          <w:tcPr>
            <w:tcW w:w="3359" w:type="dxa"/>
          </w:tcPr>
          <w:p w14:paraId="249C0430" w14:textId="77777777" w:rsidR="009F4EF1" w:rsidRPr="00740AD6" w:rsidRDefault="009F4EF1" w:rsidP="00F93179">
            <w:pPr>
              <w:jc w:val="left"/>
              <w:rPr>
                <w:ins w:id="2576" w:author="Katharina Schleidt" w:date="2021-10-27T12:19:00Z"/>
                <w:sz w:val="20"/>
                <w:szCs w:val="20"/>
              </w:rPr>
            </w:pPr>
            <w:ins w:id="2577" w:author="Katharina Schleidt" w:date="2021-10-27T12:19:00Z">
              <w:r w:rsidRPr="00740AD6">
                <w:rPr>
                  <w:sz w:val="20"/>
                  <w:szCs w:val="20"/>
                </w:rPr>
                <w:t>/conf/obs-basic/ObservationCollection</w:t>
              </w:r>
            </w:ins>
          </w:p>
        </w:tc>
        <w:tc>
          <w:tcPr>
            <w:tcW w:w="3153" w:type="dxa"/>
          </w:tcPr>
          <w:p w14:paraId="10595F23" w14:textId="77777777" w:rsidR="009F4EF1" w:rsidRPr="00740AD6" w:rsidRDefault="009F4EF1" w:rsidP="00F93179">
            <w:pPr>
              <w:jc w:val="left"/>
              <w:rPr>
                <w:ins w:id="2578" w:author="Katharina Schleidt" w:date="2021-10-27T12:19:00Z"/>
                <w:sz w:val="20"/>
                <w:szCs w:val="20"/>
              </w:rPr>
            </w:pPr>
            <w:ins w:id="2579" w:author="Katharina Schleidt" w:date="2021-10-27T12:19:00Z">
              <w:r w:rsidRPr="00740AD6">
                <w:rPr>
                  <w:sz w:val="20"/>
                  <w:szCs w:val="20"/>
                </w:rPr>
                <w:t>A.3.8</w:t>
              </w:r>
            </w:ins>
          </w:p>
        </w:tc>
      </w:tr>
      <w:tr w:rsidR="009F4EF1" w:rsidRPr="00740AD6" w14:paraId="6F92CEDF" w14:textId="77777777" w:rsidTr="00F93179">
        <w:trPr>
          <w:ins w:id="2580" w:author="Katharina Schleidt" w:date="2021-10-27T12:19:00Z"/>
        </w:trPr>
        <w:tc>
          <w:tcPr>
            <w:tcW w:w="3229" w:type="dxa"/>
          </w:tcPr>
          <w:p w14:paraId="4C0A7386" w14:textId="77777777" w:rsidR="009F4EF1" w:rsidRPr="00740AD6" w:rsidRDefault="009F4EF1" w:rsidP="00F93179">
            <w:pPr>
              <w:jc w:val="left"/>
              <w:rPr>
                <w:ins w:id="2581" w:author="Katharina Schleidt" w:date="2021-10-27T12:19:00Z"/>
                <w:sz w:val="20"/>
                <w:szCs w:val="20"/>
              </w:rPr>
            </w:pPr>
            <w:ins w:id="2582"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F93179">
            <w:pPr>
              <w:jc w:val="left"/>
              <w:rPr>
                <w:ins w:id="2583" w:author="Katharina Schleidt" w:date="2021-10-27T12:19:00Z"/>
                <w:sz w:val="20"/>
                <w:szCs w:val="20"/>
              </w:rPr>
            </w:pPr>
            <w:ins w:id="2584" w:author="Katharina Schleidt" w:date="2021-10-27T12:19:00Z">
              <w:r w:rsidRPr="00740AD6">
                <w:rPr>
                  <w:sz w:val="20"/>
                  <w:szCs w:val="20"/>
                </w:rPr>
                <w:t>/conf/obs-basic/Observer</w:t>
              </w:r>
            </w:ins>
          </w:p>
        </w:tc>
        <w:tc>
          <w:tcPr>
            <w:tcW w:w="3153" w:type="dxa"/>
          </w:tcPr>
          <w:p w14:paraId="1471DF5E" w14:textId="77777777" w:rsidR="009F4EF1" w:rsidRPr="00740AD6" w:rsidRDefault="009F4EF1" w:rsidP="00F93179">
            <w:pPr>
              <w:jc w:val="left"/>
              <w:rPr>
                <w:ins w:id="2585" w:author="Katharina Schleidt" w:date="2021-10-27T12:19:00Z"/>
                <w:sz w:val="20"/>
                <w:szCs w:val="20"/>
              </w:rPr>
            </w:pPr>
            <w:ins w:id="2586" w:author="Katharina Schleidt" w:date="2021-10-27T12:19:00Z">
              <w:r w:rsidRPr="00740AD6">
                <w:rPr>
                  <w:sz w:val="20"/>
                  <w:szCs w:val="20"/>
                </w:rPr>
                <w:t>A.3.9</w:t>
              </w:r>
            </w:ins>
          </w:p>
        </w:tc>
      </w:tr>
      <w:tr w:rsidR="009F4EF1" w:rsidRPr="00740AD6" w14:paraId="725DDA43" w14:textId="77777777" w:rsidTr="00F93179">
        <w:trPr>
          <w:ins w:id="2587" w:author="Katharina Schleidt" w:date="2021-10-27T12:19:00Z"/>
        </w:trPr>
        <w:tc>
          <w:tcPr>
            <w:tcW w:w="3229" w:type="dxa"/>
          </w:tcPr>
          <w:p w14:paraId="6E1723EA" w14:textId="77777777" w:rsidR="009F4EF1" w:rsidRPr="00740AD6" w:rsidRDefault="009F4EF1" w:rsidP="00F93179">
            <w:pPr>
              <w:jc w:val="left"/>
              <w:rPr>
                <w:ins w:id="2588" w:author="Katharina Schleidt" w:date="2021-10-27T12:19:00Z"/>
                <w:sz w:val="20"/>
                <w:szCs w:val="20"/>
              </w:rPr>
            </w:pPr>
            <w:ins w:id="2589" w:author="Katharina Schleidt" w:date="2021-10-27T12:19:00Z">
              <w:r w:rsidRPr="00740AD6">
                <w:rPr>
                  <w:sz w:val="20"/>
                  <w:szCs w:val="20"/>
                </w:rPr>
                <w:lastRenderedPageBreak/>
                <w:t>Basic Observations - ObservingCapability</w:t>
              </w:r>
            </w:ins>
          </w:p>
        </w:tc>
        <w:tc>
          <w:tcPr>
            <w:tcW w:w="3359" w:type="dxa"/>
          </w:tcPr>
          <w:p w14:paraId="08C9BF39" w14:textId="77777777" w:rsidR="009F4EF1" w:rsidRPr="00740AD6" w:rsidRDefault="009F4EF1" w:rsidP="00F93179">
            <w:pPr>
              <w:jc w:val="left"/>
              <w:rPr>
                <w:ins w:id="2590" w:author="Katharina Schleidt" w:date="2021-10-27T12:19:00Z"/>
                <w:sz w:val="20"/>
                <w:szCs w:val="20"/>
              </w:rPr>
            </w:pPr>
            <w:ins w:id="2591" w:author="Katharina Schleidt" w:date="2021-10-27T12:19:00Z">
              <w:r w:rsidRPr="00740AD6">
                <w:rPr>
                  <w:sz w:val="20"/>
                  <w:szCs w:val="20"/>
                </w:rPr>
                <w:t>/conf/obs-basic/ObservingCapability</w:t>
              </w:r>
            </w:ins>
          </w:p>
        </w:tc>
        <w:tc>
          <w:tcPr>
            <w:tcW w:w="3153" w:type="dxa"/>
          </w:tcPr>
          <w:p w14:paraId="3EB9A0E2" w14:textId="77777777" w:rsidR="009F4EF1" w:rsidRPr="00740AD6" w:rsidRDefault="009F4EF1" w:rsidP="00F93179">
            <w:pPr>
              <w:jc w:val="left"/>
              <w:rPr>
                <w:ins w:id="2592" w:author="Katharina Schleidt" w:date="2021-10-27T12:19:00Z"/>
                <w:sz w:val="20"/>
                <w:szCs w:val="20"/>
              </w:rPr>
            </w:pPr>
            <w:ins w:id="2593" w:author="Katharina Schleidt" w:date="2021-10-27T12:19:00Z">
              <w:r w:rsidRPr="00740AD6">
                <w:rPr>
                  <w:sz w:val="20"/>
                  <w:szCs w:val="20"/>
                </w:rPr>
                <w:t>A.3.10</w:t>
              </w:r>
            </w:ins>
          </w:p>
        </w:tc>
      </w:tr>
      <w:tr w:rsidR="009F4EF1" w:rsidRPr="00740AD6" w14:paraId="0B340FC9" w14:textId="77777777" w:rsidTr="00F93179">
        <w:trPr>
          <w:ins w:id="2594" w:author="Katharina Schleidt" w:date="2021-10-27T12:19:00Z"/>
        </w:trPr>
        <w:tc>
          <w:tcPr>
            <w:tcW w:w="3229" w:type="dxa"/>
          </w:tcPr>
          <w:p w14:paraId="158B2637" w14:textId="77777777" w:rsidR="009F4EF1" w:rsidRPr="00740AD6" w:rsidRDefault="009F4EF1" w:rsidP="00F93179">
            <w:pPr>
              <w:jc w:val="left"/>
              <w:rPr>
                <w:ins w:id="2595" w:author="Katharina Schleidt" w:date="2021-10-27T12:19:00Z"/>
                <w:sz w:val="20"/>
                <w:szCs w:val="20"/>
              </w:rPr>
            </w:pPr>
            <w:ins w:id="2596" w:author="Katharina Schleidt" w:date="2021-10-27T12:19:00Z">
              <w:r w:rsidRPr="00740AD6">
                <w:rPr>
                  <w:sz w:val="20"/>
                  <w:szCs w:val="20"/>
                </w:rPr>
                <w:t>Basic Observations - ObservingProcedure</w:t>
              </w:r>
            </w:ins>
          </w:p>
        </w:tc>
        <w:tc>
          <w:tcPr>
            <w:tcW w:w="3359" w:type="dxa"/>
          </w:tcPr>
          <w:p w14:paraId="1645D8C9" w14:textId="77777777" w:rsidR="009F4EF1" w:rsidRPr="00740AD6" w:rsidRDefault="009F4EF1" w:rsidP="00F93179">
            <w:pPr>
              <w:jc w:val="left"/>
              <w:rPr>
                <w:ins w:id="2597" w:author="Katharina Schleidt" w:date="2021-10-27T12:19:00Z"/>
                <w:sz w:val="20"/>
                <w:szCs w:val="20"/>
              </w:rPr>
            </w:pPr>
            <w:ins w:id="2598" w:author="Katharina Schleidt" w:date="2021-10-27T12:19:00Z">
              <w:r w:rsidRPr="00740AD6">
                <w:rPr>
                  <w:sz w:val="20"/>
                  <w:szCs w:val="20"/>
                </w:rPr>
                <w:t>/conf/obs-basic/ObservingProcedure</w:t>
              </w:r>
            </w:ins>
          </w:p>
        </w:tc>
        <w:tc>
          <w:tcPr>
            <w:tcW w:w="3153" w:type="dxa"/>
          </w:tcPr>
          <w:p w14:paraId="109A5178" w14:textId="77777777" w:rsidR="009F4EF1" w:rsidRPr="00740AD6" w:rsidRDefault="009F4EF1" w:rsidP="00F93179">
            <w:pPr>
              <w:jc w:val="left"/>
              <w:rPr>
                <w:ins w:id="2599" w:author="Katharina Schleidt" w:date="2021-10-27T12:19:00Z"/>
                <w:sz w:val="20"/>
                <w:szCs w:val="20"/>
              </w:rPr>
            </w:pPr>
            <w:ins w:id="2600" w:author="Katharina Schleidt" w:date="2021-10-27T12:19:00Z">
              <w:r w:rsidRPr="00740AD6">
                <w:rPr>
                  <w:sz w:val="20"/>
                  <w:szCs w:val="20"/>
                </w:rPr>
                <w:t>A.3.11</w:t>
              </w:r>
            </w:ins>
          </w:p>
        </w:tc>
      </w:tr>
    </w:tbl>
    <w:p w14:paraId="674E456B" w14:textId="77777777" w:rsidR="009F4EF1" w:rsidRDefault="009F4EF1" w:rsidP="009F4EF1">
      <w:pPr>
        <w:rPr>
          <w:ins w:id="2601" w:author="Katharina Schleidt" w:date="2021-10-27T12:19:00Z"/>
          <w:lang w:eastAsia="ja-JP"/>
        </w:rPr>
      </w:pPr>
    </w:p>
    <w:p w14:paraId="40CA0AF0" w14:textId="5BB236E2" w:rsidR="009F4EF1" w:rsidRPr="00A5522C" w:rsidRDefault="009F4EF1" w:rsidP="009F4EF1">
      <w:pPr>
        <w:jc w:val="center"/>
        <w:rPr>
          <w:ins w:id="2602" w:author="Katharina Schleidt" w:date="2021-10-27T12:19:00Z"/>
          <w:b/>
          <w:bCs/>
          <w:sz w:val="20"/>
          <w:szCs w:val="20"/>
        </w:rPr>
      </w:pPr>
      <w:ins w:id="2603"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604" w:author="Ilkka Rinne" w:date="2021-10-28T16:24:00Z">
        <w:r w:rsidR="00BD2744">
          <w:rPr>
            <w:b/>
            <w:bCs/>
            <w:noProof/>
            <w:sz w:val="20"/>
            <w:szCs w:val="20"/>
          </w:rPr>
          <w:t>4</w:t>
        </w:r>
      </w:ins>
      <w:ins w:id="2605"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2EC74CAC" w14:textId="77777777" w:rsidTr="00F93179">
        <w:trPr>
          <w:ins w:id="2606" w:author="Katharina Schleidt" w:date="2021-10-27T12:19:00Z"/>
        </w:trPr>
        <w:tc>
          <w:tcPr>
            <w:tcW w:w="3229" w:type="dxa"/>
          </w:tcPr>
          <w:p w14:paraId="221276B3" w14:textId="77777777" w:rsidR="009F4EF1" w:rsidRPr="00740AD6" w:rsidRDefault="009F4EF1" w:rsidP="00F93179">
            <w:pPr>
              <w:jc w:val="left"/>
              <w:rPr>
                <w:ins w:id="2607" w:author="Katharina Schleidt" w:date="2021-10-27T12:19:00Z"/>
                <w:b/>
                <w:bCs/>
                <w:sz w:val="20"/>
                <w:szCs w:val="20"/>
              </w:rPr>
            </w:pPr>
            <w:ins w:id="2608"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F93179">
            <w:pPr>
              <w:jc w:val="left"/>
              <w:rPr>
                <w:ins w:id="2609" w:author="Katharina Schleidt" w:date="2021-10-27T12:19:00Z"/>
                <w:b/>
                <w:bCs/>
                <w:sz w:val="20"/>
                <w:szCs w:val="20"/>
              </w:rPr>
            </w:pPr>
            <w:ins w:id="2610" w:author="Katharina Schleidt" w:date="2021-10-27T12:19:00Z">
              <w:r w:rsidRPr="00740AD6">
                <w:rPr>
                  <w:b/>
                  <w:bCs/>
                  <w:sz w:val="20"/>
                  <w:szCs w:val="20"/>
                </w:rPr>
                <w:t>Identifier</w:t>
              </w:r>
            </w:ins>
          </w:p>
        </w:tc>
        <w:tc>
          <w:tcPr>
            <w:tcW w:w="3153" w:type="dxa"/>
          </w:tcPr>
          <w:p w14:paraId="45F04D03" w14:textId="77777777" w:rsidR="009F4EF1" w:rsidRPr="00740AD6" w:rsidRDefault="009F4EF1" w:rsidP="00F93179">
            <w:pPr>
              <w:jc w:val="left"/>
              <w:rPr>
                <w:ins w:id="2611" w:author="Katharina Schleidt" w:date="2021-10-27T12:19:00Z"/>
                <w:b/>
                <w:bCs/>
                <w:sz w:val="20"/>
                <w:szCs w:val="20"/>
              </w:rPr>
            </w:pPr>
            <w:ins w:id="2612" w:author="Katharina Schleidt" w:date="2021-10-27T12:19:00Z">
              <w:r w:rsidRPr="00740AD6">
                <w:rPr>
                  <w:b/>
                  <w:bCs/>
                  <w:sz w:val="20"/>
                  <w:szCs w:val="20"/>
                </w:rPr>
                <w:t>Annex A clause</w:t>
              </w:r>
            </w:ins>
          </w:p>
        </w:tc>
      </w:tr>
      <w:tr w:rsidR="009F4EF1" w:rsidRPr="00740AD6" w14:paraId="5772DF36" w14:textId="77777777" w:rsidTr="00F93179">
        <w:trPr>
          <w:ins w:id="2613" w:author="Katharina Schleidt" w:date="2021-10-27T12:19:00Z"/>
        </w:trPr>
        <w:tc>
          <w:tcPr>
            <w:tcW w:w="3229" w:type="dxa"/>
          </w:tcPr>
          <w:p w14:paraId="2ED5417F" w14:textId="77777777" w:rsidR="009F4EF1" w:rsidRPr="00740AD6" w:rsidRDefault="009F4EF1" w:rsidP="00F93179">
            <w:pPr>
              <w:jc w:val="left"/>
              <w:rPr>
                <w:ins w:id="2614" w:author="Katharina Schleidt" w:date="2021-10-27T12:19:00Z"/>
                <w:sz w:val="20"/>
                <w:szCs w:val="20"/>
              </w:rPr>
            </w:pPr>
            <w:ins w:id="2615"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F93179">
            <w:pPr>
              <w:jc w:val="left"/>
              <w:rPr>
                <w:ins w:id="2616" w:author="Katharina Schleidt" w:date="2021-10-27T12:19:00Z"/>
                <w:sz w:val="20"/>
                <w:szCs w:val="20"/>
              </w:rPr>
            </w:pPr>
            <w:ins w:id="2617" w:author="Katharina Schleidt" w:date="2021-10-27T12:19:00Z">
              <w:r w:rsidRPr="006C1E19">
                <w:rPr>
                  <w:sz w:val="20"/>
                  <w:szCs w:val="20"/>
                </w:rPr>
                <w:t>/conf/sam-cpt</w:t>
              </w:r>
            </w:ins>
          </w:p>
        </w:tc>
        <w:tc>
          <w:tcPr>
            <w:tcW w:w="3153" w:type="dxa"/>
          </w:tcPr>
          <w:p w14:paraId="62B1BB7F" w14:textId="77777777" w:rsidR="009F4EF1" w:rsidRPr="00740AD6" w:rsidRDefault="009F4EF1" w:rsidP="00F93179">
            <w:pPr>
              <w:jc w:val="left"/>
              <w:rPr>
                <w:ins w:id="2618" w:author="Katharina Schleidt" w:date="2021-10-27T12:19:00Z"/>
                <w:sz w:val="20"/>
                <w:szCs w:val="20"/>
              </w:rPr>
            </w:pPr>
            <w:ins w:id="2619"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F93179">
        <w:trPr>
          <w:ins w:id="2620" w:author="Katharina Schleidt" w:date="2021-10-27T12:19:00Z"/>
        </w:trPr>
        <w:tc>
          <w:tcPr>
            <w:tcW w:w="3229" w:type="dxa"/>
          </w:tcPr>
          <w:p w14:paraId="6CE9FFEB" w14:textId="77777777" w:rsidR="009F4EF1" w:rsidRPr="00740AD6" w:rsidRDefault="009F4EF1" w:rsidP="00F93179">
            <w:pPr>
              <w:jc w:val="left"/>
              <w:rPr>
                <w:ins w:id="2621" w:author="Katharina Schleidt" w:date="2021-10-27T12:19:00Z"/>
                <w:sz w:val="20"/>
                <w:szCs w:val="20"/>
              </w:rPr>
            </w:pPr>
            <w:ins w:id="2622" w:author="Katharina Schleidt" w:date="2021-10-27T12:19:00Z">
              <w:r w:rsidRPr="006C1E19">
                <w:rPr>
                  <w:sz w:val="20"/>
                  <w:szCs w:val="20"/>
                </w:rPr>
                <w:t>Conceptual Sample - PreparationProcedure</w:t>
              </w:r>
            </w:ins>
          </w:p>
        </w:tc>
        <w:tc>
          <w:tcPr>
            <w:tcW w:w="3359" w:type="dxa"/>
          </w:tcPr>
          <w:p w14:paraId="680BCA63" w14:textId="77777777" w:rsidR="009F4EF1" w:rsidRPr="00740AD6" w:rsidRDefault="009F4EF1" w:rsidP="00F93179">
            <w:pPr>
              <w:jc w:val="left"/>
              <w:rPr>
                <w:ins w:id="2623" w:author="Katharina Schleidt" w:date="2021-10-27T12:19:00Z"/>
                <w:sz w:val="20"/>
                <w:szCs w:val="20"/>
              </w:rPr>
            </w:pPr>
            <w:ins w:id="2624" w:author="Katharina Schleidt" w:date="2021-10-27T12:19:00Z">
              <w:r w:rsidRPr="006C1E19">
                <w:rPr>
                  <w:sz w:val="20"/>
                  <w:szCs w:val="20"/>
                </w:rPr>
                <w:t>/conf/sam-cpt/PreparationProcedure</w:t>
              </w:r>
            </w:ins>
          </w:p>
        </w:tc>
        <w:tc>
          <w:tcPr>
            <w:tcW w:w="3153" w:type="dxa"/>
          </w:tcPr>
          <w:p w14:paraId="27602716" w14:textId="77777777" w:rsidR="009F4EF1" w:rsidRPr="00740AD6" w:rsidRDefault="009F4EF1" w:rsidP="00F93179">
            <w:pPr>
              <w:jc w:val="left"/>
              <w:rPr>
                <w:ins w:id="2625" w:author="Katharina Schleidt" w:date="2021-10-27T12:19:00Z"/>
                <w:sz w:val="20"/>
                <w:szCs w:val="20"/>
              </w:rPr>
            </w:pPr>
            <w:ins w:id="2626"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F93179">
        <w:trPr>
          <w:ins w:id="2627" w:author="Katharina Schleidt" w:date="2021-10-27T12:19:00Z"/>
        </w:trPr>
        <w:tc>
          <w:tcPr>
            <w:tcW w:w="3229" w:type="dxa"/>
          </w:tcPr>
          <w:p w14:paraId="52371690" w14:textId="77777777" w:rsidR="009F4EF1" w:rsidRPr="00740AD6" w:rsidRDefault="009F4EF1" w:rsidP="00F93179">
            <w:pPr>
              <w:jc w:val="left"/>
              <w:rPr>
                <w:ins w:id="2628" w:author="Katharina Schleidt" w:date="2021-10-27T12:19:00Z"/>
                <w:sz w:val="20"/>
                <w:szCs w:val="20"/>
              </w:rPr>
            </w:pPr>
            <w:ins w:id="2629" w:author="Katharina Schleidt" w:date="2021-10-27T12:19:00Z">
              <w:r w:rsidRPr="006C1E19">
                <w:rPr>
                  <w:sz w:val="20"/>
                  <w:szCs w:val="20"/>
                </w:rPr>
                <w:t>Conceptual Sample - PreparationStep</w:t>
              </w:r>
            </w:ins>
          </w:p>
        </w:tc>
        <w:tc>
          <w:tcPr>
            <w:tcW w:w="3359" w:type="dxa"/>
          </w:tcPr>
          <w:p w14:paraId="26697E36" w14:textId="77777777" w:rsidR="009F4EF1" w:rsidRPr="00740AD6" w:rsidRDefault="009F4EF1" w:rsidP="00F93179">
            <w:pPr>
              <w:jc w:val="left"/>
              <w:rPr>
                <w:ins w:id="2630" w:author="Katharina Schleidt" w:date="2021-10-27T12:19:00Z"/>
                <w:sz w:val="20"/>
                <w:szCs w:val="20"/>
              </w:rPr>
            </w:pPr>
            <w:ins w:id="2631" w:author="Katharina Schleidt" w:date="2021-10-27T12:19:00Z">
              <w:r w:rsidRPr="006C1E19">
                <w:rPr>
                  <w:sz w:val="20"/>
                  <w:szCs w:val="20"/>
                </w:rPr>
                <w:t>/conf/sam-cpt/PreparationStep</w:t>
              </w:r>
            </w:ins>
          </w:p>
        </w:tc>
        <w:tc>
          <w:tcPr>
            <w:tcW w:w="3153" w:type="dxa"/>
          </w:tcPr>
          <w:p w14:paraId="381BA6AC" w14:textId="77777777" w:rsidR="009F4EF1" w:rsidRPr="00740AD6" w:rsidRDefault="009F4EF1" w:rsidP="00F93179">
            <w:pPr>
              <w:jc w:val="left"/>
              <w:rPr>
                <w:ins w:id="2632" w:author="Katharina Schleidt" w:date="2021-10-27T12:19:00Z"/>
                <w:sz w:val="20"/>
                <w:szCs w:val="20"/>
              </w:rPr>
            </w:pPr>
            <w:ins w:id="2633"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F93179">
        <w:trPr>
          <w:ins w:id="2634" w:author="Katharina Schleidt" w:date="2021-10-27T12:19:00Z"/>
        </w:trPr>
        <w:tc>
          <w:tcPr>
            <w:tcW w:w="3229" w:type="dxa"/>
          </w:tcPr>
          <w:p w14:paraId="05B7513C" w14:textId="77777777" w:rsidR="009F4EF1" w:rsidRPr="00740AD6" w:rsidRDefault="009F4EF1" w:rsidP="00F93179">
            <w:pPr>
              <w:jc w:val="left"/>
              <w:rPr>
                <w:ins w:id="2635" w:author="Katharina Schleidt" w:date="2021-10-27T12:19:00Z"/>
                <w:sz w:val="20"/>
                <w:szCs w:val="20"/>
              </w:rPr>
            </w:pPr>
            <w:ins w:id="2636"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F93179">
            <w:pPr>
              <w:jc w:val="left"/>
              <w:rPr>
                <w:ins w:id="2637" w:author="Katharina Schleidt" w:date="2021-10-27T12:19:00Z"/>
                <w:sz w:val="20"/>
                <w:szCs w:val="20"/>
              </w:rPr>
            </w:pPr>
            <w:ins w:id="2638" w:author="Katharina Schleidt" w:date="2021-10-27T12:19:00Z">
              <w:r w:rsidRPr="006C1E19">
                <w:rPr>
                  <w:sz w:val="20"/>
                  <w:szCs w:val="20"/>
                </w:rPr>
                <w:t>/conf/sam-cpt/Sample</w:t>
              </w:r>
            </w:ins>
          </w:p>
        </w:tc>
        <w:tc>
          <w:tcPr>
            <w:tcW w:w="3153" w:type="dxa"/>
          </w:tcPr>
          <w:p w14:paraId="6A28B58F" w14:textId="77777777" w:rsidR="009F4EF1" w:rsidRPr="00740AD6" w:rsidRDefault="009F4EF1" w:rsidP="00F93179">
            <w:pPr>
              <w:jc w:val="left"/>
              <w:rPr>
                <w:ins w:id="2639" w:author="Katharina Schleidt" w:date="2021-10-27T12:19:00Z"/>
                <w:sz w:val="20"/>
                <w:szCs w:val="20"/>
              </w:rPr>
            </w:pPr>
            <w:ins w:id="2640"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F93179">
        <w:trPr>
          <w:ins w:id="2641" w:author="Katharina Schleidt" w:date="2021-10-27T12:19:00Z"/>
        </w:trPr>
        <w:tc>
          <w:tcPr>
            <w:tcW w:w="3229" w:type="dxa"/>
          </w:tcPr>
          <w:p w14:paraId="0537E014" w14:textId="77777777" w:rsidR="009F4EF1" w:rsidRPr="00740AD6" w:rsidRDefault="009F4EF1" w:rsidP="00F93179">
            <w:pPr>
              <w:jc w:val="left"/>
              <w:rPr>
                <w:ins w:id="2642" w:author="Katharina Schleidt" w:date="2021-10-27T12:19:00Z"/>
                <w:sz w:val="20"/>
                <w:szCs w:val="20"/>
              </w:rPr>
            </w:pPr>
            <w:ins w:id="2643"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F93179">
            <w:pPr>
              <w:jc w:val="left"/>
              <w:rPr>
                <w:ins w:id="2644" w:author="Katharina Schleidt" w:date="2021-10-27T12:19:00Z"/>
                <w:sz w:val="20"/>
                <w:szCs w:val="20"/>
              </w:rPr>
            </w:pPr>
            <w:ins w:id="2645" w:author="Katharina Schleidt" w:date="2021-10-27T12:19:00Z">
              <w:r w:rsidRPr="006C1E19">
                <w:rPr>
                  <w:sz w:val="20"/>
                  <w:szCs w:val="20"/>
                </w:rPr>
                <w:t>/conf/sam-cpt/Sampler</w:t>
              </w:r>
            </w:ins>
          </w:p>
        </w:tc>
        <w:tc>
          <w:tcPr>
            <w:tcW w:w="3153" w:type="dxa"/>
          </w:tcPr>
          <w:p w14:paraId="3BA7CA4B" w14:textId="77777777" w:rsidR="009F4EF1" w:rsidRPr="00740AD6" w:rsidRDefault="009F4EF1" w:rsidP="00F93179">
            <w:pPr>
              <w:jc w:val="left"/>
              <w:rPr>
                <w:ins w:id="2646" w:author="Katharina Schleidt" w:date="2021-10-27T12:19:00Z"/>
                <w:sz w:val="20"/>
                <w:szCs w:val="20"/>
              </w:rPr>
            </w:pPr>
            <w:ins w:id="2647"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F93179">
        <w:trPr>
          <w:ins w:id="2648" w:author="Katharina Schleidt" w:date="2021-10-27T12:19:00Z"/>
        </w:trPr>
        <w:tc>
          <w:tcPr>
            <w:tcW w:w="3229" w:type="dxa"/>
          </w:tcPr>
          <w:p w14:paraId="72AFB772" w14:textId="77777777" w:rsidR="009F4EF1" w:rsidRPr="00740AD6" w:rsidRDefault="009F4EF1" w:rsidP="00F93179">
            <w:pPr>
              <w:jc w:val="left"/>
              <w:rPr>
                <w:ins w:id="2649" w:author="Katharina Schleidt" w:date="2021-10-27T12:19:00Z"/>
                <w:sz w:val="20"/>
                <w:szCs w:val="20"/>
              </w:rPr>
            </w:pPr>
            <w:ins w:id="2650"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F93179">
            <w:pPr>
              <w:jc w:val="left"/>
              <w:rPr>
                <w:ins w:id="2651" w:author="Katharina Schleidt" w:date="2021-10-27T12:19:00Z"/>
                <w:sz w:val="20"/>
                <w:szCs w:val="20"/>
              </w:rPr>
            </w:pPr>
            <w:ins w:id="2652" w:author="Katharina Schleidt" w:date="2021-10-27T12:19:00Z">
              <w:r w:rsidRPr="006C1E19">
                <w:rPr>
                  <w:sz w:val="20"/>
                  <w:szCs w:val="20"/>
                </w:rPr>
                <w:t>/conf/sam-cpt/Sampling</w:t>
              </w:r>
            </w:ins>
          </w:p>
        </w:tc>
        <w:tc>
          <w:tcPr>
            <w:tcW w:w="3153" w:type="dxa"/>
          </w:tcPr>
          <w:p w14:paraId="3B0B3187" w14:textId="77777777" w:rsidR="009F4EF1" w:rsidRPr="00740AD6" w:rsidRDefault="009F4EF1" w:rsidP="00F93179">
            <w:pPr>
              <w:jc w:val="left"/>
              <w:rPr>
                <w:ins w:id="2653" w:author="Katharina Schleidt" w:date="2021-10-27T12:19:00Z"/>
                <w:sz w:val="20"/>
                <w:szCs w:val="20"/>
              </w:rPr>
            </w:pPr>
            <w:ins w:id="2654"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F93179">
        <w:trPr>
          <w:ins w:id="2655" w:author="Katharina Schleidt" w:date="2021-10-27T12:19:00Z"/>
        </w:trPr>
        <w:tc>
          <w:tcPr>
            <w:tcW w:w="3229" w:type="dxa"/>
          </w:tcPr>
          <w:p w14:paraId="0D4C8AD6" w14:textId="77777777" w:rsidR="009F4EF1" w:rsidRPr="00740AD6" w:rsidRDefault="009F4EF1" w:rsidP="00F93179">
            <w:pPr>
              <w:jc w:val="left"/>
              <w:rPr>
                <w:ins w:id="2656" w:author="Katharina Schleidt" w:date="2021-10-27T12:19:00Z"/>
                <w:sz w:val="20"/>
                <w:szCs w:val="20"/>
              </w:rPr>
            </w:pPr>
            <w:ins w:id="2657" w:author="Katharina Schleidt" w:date="2021-10-27T12:19:00Z">
              <w:r w:rsidRPr="006C1E19">
                <w:rPr>
                  <w:sz w:val="20"/>
                  <w:szCs w:val="20"/>
                </w:rPr>
                <w:t>Conceptual Sample - SamplingProcedure</w:t>
              </w:r>
            </w:ins>
          </w:p>
        </w:tc>
        <w:tc>
          <w:tcPr>
            <w:tcW w:w="3359" w:type="dxa"/>
          </w:tcPr>
          <w:p w14:paraId="4C76F5AE" w14:textId="77777777" w:rsidR="009F4EF1" w:rsidRPr="00740AD6" w:rsidRDefault="009F4EF1" w:rsidP="00F93179">
            <w:pPr>
              <w:jc w:val="left"/>
              <w:rPr>
                <w:ins w:id="2658" w:author="Katharina Schleidt" w:date="2021-10-27T12:19:00Z"/>
                <w:sz w:val="20"/>
                <w:szCs w:val="20"/>
              </w:rPr>
            </w:pPr>
            <w:ins w:id="2659" w:author="Katharina Schleidt" w:date="2021-10-27T12:19:00Z">
              <w:r w:rsidRPr="006C1E19">
                <w:rPr>
                  <w:sz w:val="20"/>
                  <w:szCs w:val="20"/>
                </w:rPr>
                <w:t>/conf/sam-cpt/SamplingProcedure</w:t>
              </w:r>
            </w:ins>
          </w:p>
        </w:tc>
        <w:tc>
          <w:tcPr>
            <w:tcW w:w="3153" w:type="dxa"/>
          </w:tcPr>
          <w:p w14:paraId="0ABBE80F" w14:textId="77777777" w:rsidR="009F4EF1" w:rsidRPr="00740AD6" w:rsidRDefault="009F4EF1" w:rsidP="00F93179">
            <w:pPr>
              <w:jc w:val="left"/>
              <w:rPr>
                <w:ins w:id="2660" w:author="Katharina Schleidt" w:date="2021-10-27T12:19:00Z"/>
                <w:sz w:val="20"/>
                <w:szCs w:val="20"/>
              </w:rPr>
            </w:pPr>
            <w:ins w:id="2661"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662" w:author="Katharina Schleidt" w:date="2021-10-27T12:19:00Z"/>
          <w:lang w:eastAsia="ja-JP"/>
        </w:rPr>
      </w:pPr>
    </w:p>
    <w:p w14:paraId="26B0F9A2" w14:textId="71A885A8" w:rsidR="009F4EF1" w:rsidRPr="009B3BAC" w:rsidRDefault="009F4EF1" w:rsidP="009F4EF1">
      <w:pPr>
        <w:jc w:val="center"/>
        <w:rPr>
          <w:ins w:id="2663" w:author="Katharina Schleidt" w:date="2021-10-27T12:19:00Z"/>
          <w:b/>
          <w:bCs/>
          <w:sz w:val="20"/>
          <w:szCs w:val="20"/>
        </w:rPr>
      </w:pPr>
      <w:ins w:id="2664"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665" w:author="Ilkka Rinne" w:date="2021-10-28T16:24:00Z">
        <w:r w:rsidR="00BD2744">
          <w:rPr>
            <w:b/>
            <w:bCs/>
            <w:noProof/>
            <w:sz w:val="20"/>
            <w:szCs w:val="20"/>
          </w:rPr>
          <w:t>5</w:t>
        </w:r>
      </w:ins>
      <w:ins w:id="2666"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60706D5D" w14:textId="77777777" w:rsidTr="00F93179">
        <w:trPr>
          <w:ins w:id="2667" w:author="Katharina Schleidt" w:date="2021-10-27T12:19:00Z"/>
        </w:trPr>
        <w:tc>
          <w:tcPr>
            <w:tcW w:w="3229" w:type="dxa"/>
          </w:tcPr>
          <w:p w14:paraId="6E6594CA" w14:textId="77777777" w:rsidR="009F4EF1" w:rsidRPr="00740AD6" w:rsidRDefault="009F4EF1" w:rsidP="00F93179">
            <w:pPr>
              <w:jc w:val="left"/>
              <w:rPr>
                <w:ins w:id="2668" w:author="Katharina Schleidt" w:date="2021-10-27T12:19:00Z"/>
                <w:b/>
                <w:bCs/>
                <w:sz w:val="20"/>
                <w:szCs w:val="20"/>
              </w:rPr>
            </w:pPr>
            <w:ins w:id="2669"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F93179">
            <w:pPr>
              <w:jc w:val="left"/>
              <w:rPr>
                <w:ins w:id="2670" w:author="Katharina Schleidt" w:date="2021-10-27T12:19:00Z"/>
                <w:b/>
                <w:bCs/>
                <w:sz w:val="20"/>
                <w:szCs w:val="20"/>
              </w:rPr>
            </w:pPr>
            <w:ins w:id="2671" w:author="Katharina Schleidt" w:date="2021-10-27T12:19:00Z">
              <w:r w:rsidRPr="00740AD6">
                <w:rPr>
                  <w:b/>
                  <w:bCs/>
                  <w:sz w:val="20"/>
                  <w:szCs w:val="20"/>
                </w:rPr>
                <w:t>Identifier</w:t>
              </w:r>
            </w:ins>
          </w:p>
        </w:tc>
        <w:tc>
          <w:tcPr>
            <w:tcW w:w="3153" w:type="dxa"/>
          </w:tcPr>
          <w:p w14:paraId="7BDCCB4E" w14:textId="77777777" w:rsidR="009F4EF1" w:rsidRPr="00740AD6" w:rsidRDefault="009F4EF1" w:rsidP="00F93179">
            <w:pPr>
              <w:jc w:val="left"/>
              <w:rPr>
                <w:ins w:id="2672" w:author="Katharina Schleidt" w:date="2021-10-27T12:19:00Z"/>
                <w:b/>
                <w:bCs/>
                <w:sz w:val="20"/>
                <w:szCs w:val="20"/>
              </w:rPr>
            </w:pPr>
            <w:ins w:id="2673" w:author="Katharina Schleidt" w:date="2021-10-27T12:19:00Z">
              <w:r w:rsidRPr="00740AD6">
                <w:rPr>
                  <w:b/>
                  <w:bCs/>
                  <w:sz w:val="20"/>
                  <w:szCs w:val="20"/>
                </w:rPr>
                <w:t>Annex A clause</w:t>
              </w:r>
            </w:ins>
          </w:p>
        </w:tc>
      </w:tr>
      <w:tr w:rsidR="009F4EF1" w:rsidRPr="00740AD6" w14:paraId="05A01F25" w14:textId="77777777" w:rsidTr="00F93179">
        <w:trPr>
          <w:ins w:id="2674" w:author="Katharina Schleidt" w:date="2021-10-27T12:19:00Z"/>
        </w:trPr>
        <w:tc>
          <w:tcPr>
            <w:tcW w:w="3229" w:type="dxa"/>
          </w:tcPr>
          <w:p w14:paraId="542076B4" w14:textId="77777777" w:rsidR="009F4EF1" w:rsidRPr="00740AD6" w:rsidRDefault="009F4EF1" w:rsidP="00F93179">
            <w:pPr>
              <w:jc w:val="left"/>
              <w:rPr>
                <w:ins w:id="2675" w:author="Katharina Schleidt" w:date="2021-10-27T12:19:00Z"/>
                <w:sz w:val="20"/>
                <w:szCs w:val="20"/>
              </w:rPr>
            </w:pPr>
            <w:ins w:id="2676"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F93179">
            <w:pPr>
              <w:jc w:val="left"/>
              <w:rPr>
                <w:ins w:id="2677" w:author="Katharina Schleidt" w:date="2021-10-27T12:19:00Z"/>
                <w:sz w:val="20"/>
                <w:szCs w:val="20"/>
              </w:rPr>
            </w:pPr>
            <w:ins w:id="2678" w:author="Katharina Schleidt" w:date="2021-10-27T12:19:00Z">
              <w:r w:rsidRPr="002A61E5">
                <w:rPr>
                  <w:sz w:val="20"/>
                  <w:szCs w:val="20"/>
                </w:rPr>
                <w:t>/conf/sam-core</w:t>
              </w:r>
            </w:ins>
          </w:p>
        </w:tc>
        <w:tc>
          <w:tcPr>
            <w:tcW w:w="3153" w:type="dxa"/>
          </w:tcPr>
          <w:p w14:paraId="7328F732" w14:textId="77777777" w:rsidR="009F4EF1" w:rsidRPr="00740AD6" w:rsidRDefault="009F4EF1" w:rsidP="00F93179">
            <w:pPr>
              <w:jc w:val="left"/>
              <w:rPr>
                <w:ins w:id="2679" w:author="Katharina Schleidt" w:date="2021-10-27T12:19:00Z"/>
                <w:sz w:val="20"/>
                <w:szCs w:val="20"/>
              </w:rPr>
            </w:pPr>
            <w:ins w:id="2680"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F93179">
        <w:trPr>
          <w:ins w:id="2681" w:author="Katharina Schleidt" w:date="2021-10-27T12:19:00Z"/>
        </w:trPr>
        <w:tc>
          <w:tcPr>
            <w:tcW w:w="3229" w:type="dxa"/>
          </w:tcPr>
          <w:p w14:paraId="6AD78A28" w14:textId="77777777" w:rsidR="009F4EF1" w:rsidRPr="00740AD6" w:rsidRDefault="009F4EF1" w:rsidP="00F93179">
            <w:pPr>
              <w:jc w:val="left"/>
              <w:rPr>
                <w:ins w:id="2682" w:author="Katharina Schleidt" w:date="2021-10-27T12:19:00Z"/>
                <w:sz w:val="20"/>
                <w:szCs w:val="20"/>
              </w:rPr>
            </w:pPr>
            <w:ins w:id="2683" w:author="Katharina Schleidt" w:date="2021-10-27T12:19:00Z">
              <w:r w:rsidRPr="00264063">
                <w:rPr>
                  <w:sz w:val="20"/>
                  <w:szCs w:val="20"/>
                </w:rPr>
                <w:t>Abstract Sample core - AbstractPreparationProcedure</w:t>
              </w:r>
            </w:ins>
          </w:p>
        </w:tc>
        <w:tc>
          <w:tcPr>
            <w:tcW w:w="3359" w:type="dxa"/>
          </w:tcPr>
          <w:p w14:paraId="69DC17D1" w14:textId="77777777" w:rsidR="009F4EF1" w:rsidRPr="00740AD6" w:rsidRDefault="009F4EF1" w:rsidP="00F93179">
            <w:pPr>
              <w:jc w:val="left"/>
              <w:rPr>
                <w:ins w:id="2684" w:author="Katharina Schleidt" w:date="2021-10-27T12:19:00Z"/>
                <w:sz w:val="20"/>
                <w:szCs w:val="20"/>
              </w:rPr>
            </w:pPr>
            <w:ins w:id="2685" w:author="Katharina Schleidt" w:date="2021-10-27T12:19:00Z">
              <w:r w:rsidRPr="00264063">
                <w:rPr>
                  <w:sz w:val="20"/>
                  <w:szCs w:val="20"/>
                </w:rPr>
                <w:t>/conf/sam-core/AbstractPreparationProcedure</w:t>
              </w:r>
            </w:ins>
          </w:p>
        </w:tc>
        <w:tc>
          <w:tcPr>
            <w:tcW w:w="3153" w:type="dxa"/>
          </w:tcPr>
          <w:p w14:paraId="3B8A8D5C" w14:textId="77777777" w:rsidR="009F4EF1" w:rsidRPr="00740AD6" w:rsidRDefault="009F4EF1" w:rsidP="00F93179">
            <w:pPr>
              <w:jc w:val="left"/>
              <w:rPr>
                <w:ins w:id="2686" w:author="Katharina Schleidt" w:date="2021-10-27T12:19:00Z"/>
                <w:sz w:val="20"/>
                <w:szCs w:val="20"/>
              </w:rPr>
            </w:pPr>
            <w:ins w:id="2687"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F93179">
        <w:trPr>
          <w:ins w:id="2688" w:author="Katharina Schleidt" w:date="2021-10-27T12:19:00Z"/>
        </w:trPr>
        <w:tc>
          <w:tcPr>
            <w:tcW w:w="3229" w:type="dxa"/>
          </w:tcPr>
          <w:p w14:paraId="23877725" w14:textId="77777777" w:rsidR="009F4EF1" w:rsidRPr="00740AD6" w:rsidRDefault="009F4EF1" w:rsidP="00F93179">
            <w:pPr>
              <w:jc w:val="left"/>
              <w:rPr>
                <w:ins w:id="2689" w:author="Katharina Schleidt" w:date="2021-10-27T12:19:00Z"/>
                <w:sz w:val="20"/>
                <w:szCs w:val="20"/>
              </w:rPr>
            </w:pPr>
            <w:ins w:id="2690" w:author="Katharina Schleidt" w:date="2021-10-27T12:19:00Z">
              <w:r w:rsidRPr="00264063">
                <w:rPr>
                  <w:sz w:val="20"/>
                  <w:szCs w:val="20"/>
                </w:rPr>
                <w:t>Abstract Sample core - AbstractPreparationStep</w:t>
              </w:r>
            </w:ins>
          </w:p>
        </w:tc>
        <w:tc>
          <w:tcPr>
            <w:tcW w:w="3359" w:type="dxa"/>
          </w:tcPr>
          <w:p w14:paraId="1EF28F46" w14:textId="77777777" w:rsidR="009F4EF1" w:rsidRPr="00740AD6" w:rsidRDefault="009F4EF1" w:rsidP="00F93179">
            <w:pPr>
              <w:jc w:val="left"/>
              <w:rPr>
                <w:ins w:id="2691" w:author="Katharina Schleidt" w:date="2021-10-27T12:19:00Z"/>
                <w:sz w:val="20"/>
                <w:szCs w:val="20"/>
              </w:rPr>
            </w:pPr>
            <w:ins w:id="2692" w:author="Katharina Schleidt" w:date="2021-10-27T12:19:00Z">
              <w:r w:rsidRPr="00264063">
                <w:rPr>
                  <w:sz w:val="20"/>
                  <w:szCs w:val="20"/>
                </w:rPr>
                <w:t>/conf/sam-core/AbstractPreparationStep</w:t>
              </w:r>
            </w:ins>
          </w:p>
        </w:tc>
        <w:tc>
          <w:tcPr>
            <w:tcW w:w="3153" w:type="dxa"/>
          </w:tcPr>
          <w:p w14:paraId="5A6F392F" w14:textId="77777777" w:rsidR="009F4EF1" w:rsidRPr="00740AD6" w:rsidRDefault="009F4EF1" w:rsidP="00F93179">
            <w:pPr>
              <w:jc w:val="left"/>
              <w:rPr>
                <w:ins w:id="2693" w:author="Katharina Schleidt" w:date="2021-10-27T12:19:00Z"/>
                <w:sz w:val="20"/>
                <w:szCs w:val="20"/>
              </w:rPr>
            </w:pPr>
            <w:ins w:id="2694"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F93179">
        <w:trPr>
          <w:ins w:id="2695" w:author="Katharina Schleidt" w:date="2021-10-27T12:19:00Z"/>
        </w:trPr>
        <w:tc>
          <w:tcPr>
            <w:tcW w:w="3229" w:type="dxa"/>
          </w:tcPr>
          <w:p w14:paraId="0CCF7EFB" w14:textId="77777777" w:rsidR="009F4EF1" w:rsidRPr="00740AD6" w:rsidRDefault="009F4EF1" w:rsidP="00F93179">
            <w:pPr>
              <w:jc w:val="left"/>
              <w:rPr>
                <w:ins w:id="2696" w:author="Katharina Schleidt" w:date="2021-10-27T12:19:00Z"/>
                <w:sz w:val="20"/>
                <w:szCs w:val="20"/>
              </w:rPr>
            </w:pPr>
            <w:ins w:id="2697" w:author="Katharina Schleidt" w:date="2021-10-27T12:19:00Z">
              <w:r w:rsidRPr="00264063">
                <w:rPr>
                  <w:sz w:val="20"/>
                  <w:szCs w:val="20"/>
                </w:rPr>
                <w:t>Abstract Sample core - AbstractSample</w:t>
              </w:r>
            </w:ins>
          </w:p>
        </w:tc>
        <w:tc>
          <w:tcPr>
            <w:tcW w:w="3359" w:type="dxa"/>
          </w:tcPr>
          <w:p w14:paraId="0F4728CC" w14:textId="77777777" w:rsidR="009F4EF1" w:rsidRPr="00740AD6" w:rsidRDefault="009F4EF1" w:rsidP="00F93179">
            <w:pPr>
              <w:jc w:val="left"/>
              <w:rPr>
                <w:ins w:id="2698" w:author="Katharina Schleidt" w:date="2021-10-27T12:19:00Z"/>
                <w:sz w:val="20"/>
                <w:szCs w:val="20"/>
              </w:rPr>
            </w:pPr>
            <w:ins w:id="2699" w:author="Katharina Schleidt" w:date="2021-10-27T12:19:00Z">
              <w:r w:rsidRPr="00264063">
                <w:rPr>
                  <w:sz w:val="20"/>
                  <w:szCs w:val="20"/>
                </w:rPr>
                <w:t>/conf/sam-core/AbstractSample</w:t>
              </w:r>
            </w:ins>
          </w:p>
        </w:tc>
        <w:tc>
          <w:tcPr>
            <w:tcW w:w="3153" w:type="dxa"/>
          </w:tcPr>
          <w:p w14:paraId="37F4C3C5" w14:textId="77777777" w:rsidR="009F4EF1" w:rsidRPr="00740AD6" w:rsidRDefault="009F4EF1" w:rsidP="00F93179">
            <w:pPr>
              <w:jc w:val="left"/>
              <w:rPr>
                <w:ins w:id="2700" w:author="Katharina Schleidt" w:date="2021-10-27T12:19:00Z"/>
                <w:sz w:val="20"/>
                <w:szCs w:val="20"/>
              </w:rPr>
            </w:pPr>
            <w:ins w:id="2701"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F93179">
        <w:trPr>
          <w:ins w:id="2702" w:author="Katharina Schleidt" w:date="2021-10-27T12:19:00Z"/>
        </w:trPr>
        <w:tc>
          <w:tcPr>
            <w:tcW w:w="3229" w:type="dxa"/>
          </w:tcPr>
          <w:p w14:paraId="63B385F8" w14:textId="77777777" w:rsidR="009F4EF1" w:rsidRPr="00740AD6" w:rsidRDefault="009F4EF1" w:rsidP="00F93179">
            <w:pPr>
              <w:jc w:val="left"/>
              <w:rPr>
                <w:ins w:id="2703" w:author="Katharina Schleidt" w:date="2021-10-27T12:19:00Z"/>
                <w:sz w:val="20"/>
                <w:szCs w:val="20"/>
              </w:rPr>
            </w:pPr>
            <w:ins w:id="2704" w:author="Katharina Schleidt" w:date="2021-10-27T12:19:00Z">
              <w:r w:rsidRPr="00264063">
                <w:rPr>
                  <w:sz w:val="20"/>
                  <w:szCs w:val="20"/>
                </w:rPr>
                <w:t>Abstract Sample core - AbstractSampler</w:t>
              </w:r>
            </w:ins>
          </w:p>
        </w:tc>
        <w:tc>
          <w:tcPr>
            <w:tcW w:w="3359" w:type="dxa"/>
          </w:tcPr>
          <w:p w14:paraId="792764F7" w14:textId="77777777" w:rsidR="009F4EF1" w:rsidRPr="00740AD6" w:rsidRDefault="009F4EF1" w:rsidP="00F93179">
            <w:pPr>
              <w:jc w:val="left"/>
              <w:rPr>
                <w:ins w:id="2705" w:author="Katharina Schleidt" w:date="2021-10-27T12:19:00Z"/>
                <w:sz w:val="20"/>
                <w:szCs w:val="20"/>
              </w:rPr>
            </w:pPr>
            <w:ins w:id="2706" w:author="Katharina Schleidt" w:date="2021-10-27T12:19:00Z">
              <w:r w:rsidRPr="00264063">
                <w:rPr>
                  <w:sz w:val="20"/>
                  <w:szCs w:val="20"/>
                </w:rPr>
                <w:t>/conf/sam-core/AbstractSampler</w:t>
              </w:r>
            </w:ins>
          </w:p>
        </w:tc>
        <w:tc>
          <w:tcPr>
            <w:tcW w:w="3153" w:type="dxa"/>
          </w:tcPr>
          <w:p w14:paraId="77594AD1" w14:textId="77777777" w:rsidR="009F4EF1" w:rsidRPr="00740AD6" w:rsidRDefault="009F4EF1" w:rsidP="00F93179">
            <w:pPr>
              <w:jc w:val="left"/>
              <w:rPr>
                <w:ins w:id="2707" w:author="Katharina Schleidt" w:date="2021-10-27T12:19:00Z"/>
                <w:sz w:val="20"/>
                <w:szCs w:val="20"/>
              </w:rPr>
            </w:pPr>
            <w:ins w:id="2708"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F93179">
        <w:trPr>
          <w:ins w:id="2709" w:author="Katharina Schleidt" w:date="2021-10-27T12:19:00Z"/>
        </w:trPr>
        <w:tc>
          <w:tcPr>
            <w:tcW w:w="3229" w:type="dxa"/>
          </w:tcPr>
          <w:p w14:paraId="6514A7BC" w14:textId="77777777" w:rsidR="009F4EF1" w:rsidRPr="00740AD6" w:rsidRDefault="009F4EF1" w:rsidP="00F93179">
            <w:pPr>
              <w:jc w:val="left"/>
              <w:rPr>
                <w:ins w:id="2710" w:author="Katharina Schleidt" w:date="2021-10-27T12:19:00Z"/>
                <w:sz w:val="20"/>
                <w:szCs w:val="20"/>
              </w:rPr>
            </w:pPr>
            <w:ins w:id="2711" w:author="Katharina Schleidt" w:date="2021-10-27T12:19:00Z">
              <w:r w:rsidRPr="006A786D">
                <w:rPr>
                  <w:sz w:val="20"/>
                  <w:szCs w:val="20"/>
                </w:rPr>
                <w:t>Abstract Sample core - AbstractSampling</w:t>
              </w:r>
            </w:ins>
          </w:p>
        </w:tc>
        <w:tc>
          <w:tcPr>
            <w:tcW w:w="3359" w:type="dxa"/>
          </w:tcPr>
          <w:p w14:paraId="6473B7A7" w14:textId="77777777" w:rsidR="009F4EF1" w:rsidRPr="00740AD6" w:rsidRDefault="009F4EF1" w:rsidP="00F93179">
            <w:pPr>
              <w:jc w:val="left"/>
              <w:rPr>
                <w:ins w:id="2712" w:author="Katharina Schleidt" w:date="2021-10-27T12:19:00Z"/>
                <w:sz w:val="20"/>
                <w:szCs w:val="20"/>
              </w:rPr>
            </w:pPr>
            <w:ins w:id="2713" w:author="Katharina Schleidt" w:date="2021-10-27T12:19:00Z">
              <w:r w:rsidRPr="006A786D">
                <w:rPr>
                  <w:sz w:val="20"/>
                  <w:szCs w:val="20"/>
                </w:rPr>
                <w:t>/conf/sam-core/AbstractSampling</w:t>
              </w:r>
            </w:ins>
          </w:p>
        </w:tc>
        <w:tc>
          <w:tcPr>
            <w:tcW w:w="3153" w:type="dxa"/>
          </w:tcPr>
          <w:p w14:paraId="46597223" w14:textId="77777777" w:rsidR="009F4EF1" w:rsidRPr="00740AD6" w:rsidRDefault="009F4EF1" w:rsidP="00F93179">
            <w:pPr>
              <w:jc w:val="left"/>
              <w:rPr>
                <w:ins w:id="2714" w:author="Katharina Schleidt" w:date="2021-10-27T12:19:00Z"/>
                <w:sz w:val="20"/>
                <w:szCs w:val="20"/>
              </w:rPr>
            </w:pPr>
            <w:ins w:id="2715"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F93179">
        <w:trPr>
          <w:ins w:id="2716" w:author="Katharina Schleidt" w:date="2021-10-27T12:19:00Z"/>
        </w:trPr>
        <w:tc>
          <w:tcPr>
            <w:tcW w:w="3229" w:type="dxa"/>
          </w:tcPr>
          <w:p w14:paraId="719B4AEC" w14:textId="77777777" w:rsidR="009F4EF1" w:rsidRPr="00740AD6" w:rsidRDefault="009F4EF1" w:rsidP="00F93179">
            <w:pPr>
              <w:jc w:val="left"/>
              <w:rPr>
                <w:ins w:id="2717" w:author="Katharina Schleidt" w:date="2021-10-27T12:19:00Z"/>
                <w:sz w:val="20"/>
                <w:szCs w:val="20"/>
              </w:rPr>
            </w:pPr>
            <w:ins w:id="2718" w:author="Katharina Schleidt" w:date="2021-10-27T12:19:00Z">
              <w:r w:rsidRPr="00BC3B29">
                <w:rPr>
                  <w:sz w:val="20"/>
                  <w:szCs w:val="20"/>
                </w:rPr>
                <w:t>Abstract Sample core - AbstractSamplingProcedure</w:t>
              </w:r>
            </w:ins>
          </w:p>
        </w:tc>
        <w:tc>
          <w:tcPr>
            <w:tcW w:w="3359" w:type="dxa"/>
          </w:tcPr>
          <w:p w14:paraId="6D963272" w14:textId="77777777" w:rsidR="009F4EF1" w:rsidRPr="00740AD6" w:rsidRDefault="009F4EF1" w:rsidP="00F93179">
            <w:pPr>
              <w:jc w:val="left"/>
              <w:rPr>
                <w:ins w:id="2719" w:author="Katharina Schleidt" w:date="2021-10-27T12:19:00Z"/>
                <w:sz w:val="20"/>
                <w:szCs w:val="20"/>
              </w:rPr>
            </w:pPr>
            <w:ins w:id="2720" w:author="Katharina Schleidt" w:date="2021-10-27T12:19:00Z">
              <w:r w:rsidRPr="00BC3B29">
                <w:rPr>
                  <w:sz w:val="20"/>
                  <w:szCs w:val="20"/>
                </w:rPr>
                <w:t>/conf/sam-core/AbstractSamplingProcedure</w:t>
              </w:r>
            </w:ins>
          </w:p>
        </w:tc>
        <w:tc>
          <w:tcPr>
            <w:tcW w:w="3153" w:type="dxa"/>
          </w:tcPr>
          <w:p w14:paraId="361A4337" w14:textId="77777777" w:rsidR="009F4EF1" w:rsidRPr="00740AD6" w:rsidRDefault="009F4EF1" w:rsidP="00F93179">
            <w:pPr>
              <w:jc w:val="left"/>
              <w:rPr>
                <w:ins w:id="2721" w:author="Katharina Schleidt" w:date="2021-10-27T12:19:00Z"/>
                <w:sz w:val="20"/>
                <w:szCs w:val="20"/>
              </w:rPr>
            </w:pPr>
            <w:ins w:id="2722"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723" w:author="Katharina Schleidt" w:date="2021-10-27T12:19:00Z"/>
          <w:lang w:eastAsia="ja-JP"/>
        </w:rPr>
      </w:pPr>
    </w:p>
    <w:p w14:paraId="4A335D4F" w14:textId="476C0314" w:rsidR="009F4EF1" w:rsidRPr="00FD5E24" w:rsidRDefault="009F4EF1" w:rsidP="009F4EF1">
      <w:pPr>
        <w:jc w:val="center"/>
        <w:rPr>
          <w:ins w:id="2724" w:author="Katharina Schleidt" w:date="2021-10-27T12:19:00Z"/>
          <w:b/>
          <w:bCs/>
          <w:sz w:val="20"/>
          <w:szCs w:val="20"/>
        </w:rPr>
      </w:pPr>
      <w:ins w:id="2725" w:author="Katharina Schleidt" w:date="2021-10-27T12:19:00Z">
        <w:r w:rsidRPr="00FD5E24">
          <w:rPr>
            <w:b/>
            <w:bCs/>
            <w:sz w:val="20"/>
            <w:szCs w:val="20"/>
          </w:rPr>
          <w:lastRenderedPageBreak/>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726" w:author="Ilkka Rinne" w:date="2021-10-28T16:24:00Z">
        <w:r w:rsidR="00BD2744">
          <w:rPr>
            <w:b/>
            <w:bCs/>
            <w:noProof/>
            <w:sz w:val="20"/>
            <w:szCs w:val="20"/>
          </w:rPr>
          <w:t>6</w:t>
        </w:r>
      </w:ins>
      <w:ins w:id="2727" w:author="Katharina Schleidt" w:date="2021-10-27T12:19:00Z">
        <w:r>
          <w:rPr>
            <w:b/>
            <w:bCs/>
            <w:sz w:val="20"/>
            <w:szCs w:val="20"/>
          </w:rPr>
          <w:fldChar w:fldCharType="end"/>
        </w:r>
        <w:r w:rsidRPr="00FD5E24">
          <w:rPr>
            <w:b/>
            <w:bCs/>
            <w:sz w:val="20"/>
            <w:szCs w:val="20"/>
          </w:rPr>
          <w:t xml:space="preserve"> — Basic Samples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120AA409" w14:textId="77777777" w:rsidTr="00F93179">
        <w:trPr>
          <w:ins w:id="2728" w:author="Katharina Schleidt" w:date="2021-10-27T12:19:00Z"/>
        </w:trPr>
        <w:tc>
          <w:tcPr>
            <w:tcW w:w="3229" w:type="dxa"/>
          </w:tcPr>
          <w:p w14:paraId="2F8F82AE" w14:textId="77777777" w:rsidR="009F4EF1" w:rsidRPr="00740AD6" w:rsidRDefault="009F4EF1" w:rsidP="00F93179">
            <w:pPr>
              <w:jc w:val="left"/>
              <w:rPr>
                <w:ins w:id="2729" w:author="Katharina Schleidt" w:date="2021-10-27T12:19:00Z"/>
                <w:b/>
                <w:bCs/>
                <w:sz w:val="20"/>
                <w:szCs w:val="20"/>
              </w:rPr>
            </w:pPr>
            <w:ins w:id="2730"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F93179">
            <w:pPr>
              <w:jc w:val="left"/>
              <w:rPr>
                <w:ins w:id="2731" w:author="Katharina Schleidt" w:date="2021-10-27T12:19:00Z"/>
                <w:b/>
                <w:bCs/>
                <w:sz w:val="20"/>
                <w:szCs w:val="20"/>
              </w:rPr>
            </w:pPr>
            <w:ins w:id="2732" w:author="Katharina Schleidt" w:date="2021-10-27T12:19:00Z">
              <w:r w:rsidRPr="00740AD6">
                <w:rPr>
                  <w:b/>
                  <w:bCs/>
                  <w:sz w:val="20"/>
                  <w:szCs w:val="20"/>
                </w:rPr>
                <w:t>Identifier</w:t>
              </w:r>
            </w:ins>
          </w:p>
        </w:tc>
        <w:tc>
          <w:tcPr>
            <w:tcW w:w="3153" w:type="dxa"/>
          </w:tcPr>
          <w:p w14:paraId="07BA52E4" w14:textId="77777777" w:rsidR="009F4EF1" w:rsidRPr="00740AD6" w:rsidRDefault="009F4EF1" w:rsidP="00F93179">
            <w:pPr>
              <w:jc w:val="left"/>
              <w:rPr>
                <w:ins w:id="2733" w:author="Katharina Schleidt" w:date="2021-10-27T12:19:00Z"/>
                <w:b/>
                <w:bCs/>
                <w:sz w:val="20"/>
                <w:szCs w:val="20"/>
              </w:rPr>
            </w:pPr>
            <w:ins w:id="2734" w:author="Katharina Schleidt" w:date="2021-10-27T12:19:00Z">
              <w:r w:rsidRPr="00740AD6">
                <w:rPr>
                  <w:b/>
                  <w:bCs/>
                  <w:sz w:val="20"/>
                  <w:szCs w:val="20"/>
                </w:rPr>
                <w:t>Annex A clause</w:t>
              </w:r>
            </w:ins>
          </w:p>
        </w:tc>
      </w:tr>
      <w:tr w:rsidR="009F4EF1" w:rsidRPr="00740AD6" w14:paraId="2BAF2459" w14:textId="77777777" w:rsidTr="00F93179">
        <w:trPr>
          <w:ins w:id="2735" w:author="Katharina Schleidt" w:date="2021-10-27T12:19:00Z"/>
        </w:trPr>
        <w:tc>
          <w:tcPr>
            <w:tcW w:w="3229" w:type="dxa"/>
          </w:tcPr>
          <w:p w14:paraId="3D43B161" w14:textId="77777777" w:rsidR="009F4EF1" w:rsidRPr="00740AD6" w:rsidRDefault="009F4EF1" w:rsidP="00F93179">
            <w:pPr>
              <w:jc w:val="left"/>
              <w:rPr>
                <w:ins w:id="2736" w:author="Katharina Schleidt" w:date="2021-10-27T12:19:00Z"/>
                <w:sz w:val="20"/>
                <w:szCs w:val="20"/>
              </w:rPr>
            </w:pPr>
            <w:ins w:id="2737"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F93179">
            <w:pPr>
              <w:jc w:val="left"/>
              <w:rPr>
                <w:ins w:id="2738" w:author="Katharina Schleidt" w:date="2021-10-27T12:19:00Z"/>
                <w:sz w:val="20"/>
                <w:szCs w:val="20"/>
              </w:rPr>
            </w:pPr>
            <w:ins w:id="2739" w:author="Katharina Schleidt" w:date="2021-10-27T12:19:00Z">
              <w:r w:rsidRPr="00475740">
                <w:rPr>
                  <w:sz w:val="20"/>
                  <w:szCs w:val="20"/>
                </w:rPr>
                <w:t>/conf/sam-basic</w:t>
              </w:r>
            </w:ins>
          </w:p>
        </w:tc>
        <w:tc>
          <w:tcPr>
            <w:tcW w:w="3153" w:type="dxa"/>
          </w:tcPr>
          <w:p w14:paraId="282B9991" w14:textId="77777777" w:rsidR="009F4EF1" w:rsidRPr="00740AD6" w:rsidRDefault="009F4EF1" w:rsidP="00F93179">
            <w:pPr>
              <w:jc w:val="left"/>
              <w:rPr>
                <w:ins w:id="2740" w:author="Katharina Schleidt" w:date="2021-10-27T12:19:00Z"/>
                <w:sz w:val="20"/>
                <w:szCs w:val="20"/>
              </w:rPr>
            </w:pPr>
            <w:ins w:id="2741"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F93179">
        <w:trPr>
          <w:ins w:id="2742" w:author="Katharina Schleidt" w:date="2021-10-27T12:19:00Z"/>
        </w:trPr>
        <w:tc>
          <w:tcPr>
            <w:tcW w:w="3229" w:type="dxa"/>
          </w:tcPr>
          <w:p w14:paraId="7912278C" w14:textId="77777777" w:rsidR="009F4EF1" w:rsidRPr="00740AD6" w:rsidRDefault="009F4EF1" w:rsidP="00F93179">
            <w:pPr>
              <w:jc w:val="left"/>
              <w:rPr>
                <w:ins w:id="2743" w:author="Katharina Schleidt" w:date="2021-10-27T12:19:00Z"/>
                <w:sz w:val="20"/>
                <w:szCs w:val="20"/>
              </w:rPr>
            </w:pPr>
            <w:ins w:id="2744" w:author="Katharina Schleidt" w:date="2021-10-27T12:19:00Z">
              <w:r w:rsidRPr="009A483C">
                <w:rPr>
                  <w:sz w:val="20"/>
                  <w:szCs w:val="20"/>
                </w:rPr>
                <w:t>Basic Samples - MaterialSample</w:t>
              </w:r>
            </w:ins>
          </w:p>
        </w:tc>
        <w:tc>
          <w:tcPr>
            <w:tcW w:w="3359" w:type="dxa"/>
          </w:tcPr>
          <w:p w14:paraId="48840F0F" w14:textId="77777777" w:rsidR="009F4EF1" w:rsidRPr="00740AD6" w:rsidRDefault="009F4EF1" w:rsidP="00F93179">
            <w:pPr>
              <w:jc w:val="left"/>
              <w:rPr>
                <w:ins w:id="2745" w:author="Katharina Schleidt" w:date="2021-10-27T12:19:00Z"/>
                <w:sz w:val="20"/>
                <w:szCs w:val="20"/>
              </w:rPr>
            </w:pPr>
            <w:ins w:id="2746" w:author="Katharina Schleidt" w:date="2021-10-27T12:19:00Z">
              <w:r w:rsidRPr="009A483C">
                <w:rPr>
                  <w:sz w:val="20"/>
                  <w:szCs w:val="20"/>
                </w:rPr>
                <w:t>/conf/sam-basic/MaterialSample</w:t>
              </w:r>
            </w:ins>
          </w:p>
        </w:tc>
        <w:tc>
          <w:tcPr>
            <w:tcW w:w="3153" w:type="dxa"/>
          </w:tcPr>
          <w:p w14:paraId="0D428D31" w14:textId="77777777" w:rsidR="009F4EF1" w:rsidRPr="00740AD6" w:rsidRDefault="009F4EF1" w:rsidP="00F93179">
            <w:pPr>
              <w:jc w:val="left"/>
              <w:rPr>
                <w:ins w:id="2747" w:author="Katharina Schleidt" w:date="2021-10-27T12:19:00Z"/>
                <w:sz w:val="20"/>
                <w:szCs w:val="20"/>
              </w:rPr>
            </w:pPr>
            <w:ins w:id="2748"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F93179">
        <w:trPr>
          <w:ins w:id="2749" w:author="Katharina Schleidt" w:date="2021-10-27T12:19:00Z"/>
        </w:trPr>
        <w:tc>
          <w:tcPr>
            <w:tcW w:w="3229" w:type="dxa"/>
          </w:tcPr>
          <w:p w14:paraId="292A4BAA" w14:textId="77777777" w:rsidR="009F4EF1" w:rsidRPr="00740AD6" w:rsidRDefault="009F4EF1" w:rsidP="00F93179">
            <w:pPr>
              <w:jc w:val="left"/>
              <w:rPr>
                <w:ins w:id="2750" w:author="Katharina Schleidt" w:date="2021-10-27T12:19:00Z"/>
                <w:sz w:val="20"/>
                <w:szCs w:val="20"/>
              </w:rPr>
            </w:pPr>
            <w:ins w:id="2751" w:author="Katharina Schleidt" w:date="2021-10-27T12:19:00Z">
              <w:r w:rsidRPr="00B60127">
                <w:rPr>
                  <w:sz w:val="20"/>
                  <w:szCs w:val="20"/>
                </w:rPr>
                <w:t>Basic Samples - NamedLocation</w:t>
              </w:r>
            </w:ins>
          </w:p>
        </w:tc>
        <w:tc>
          <w:tcPr>
            <w:tcW w:w="3359" w:type="dxa"/>
          </w:tcPr>
          <w:p w14:paraId="56A58B7A" w14:textId="77777777" w:rsidR="009F4EF1" w:rsidRPr="00740AD6" w:rsidRDefault="009F4EF1" w:rsidP="00F93179">
            <w:pPr>
              <w:jc w:val="left"/>
              <w:rPr>
                <w:ins w:id="2752" w:author="Katharina Schleidt" w:date="2021-10-27T12:19:00Z"/>
                <w:sz w:val="20"/>
                <w:szCs w:val="20"/>
              </w:rPr>
            </w:pPr>
            <w:ins w:id="2753" w:author="Katharina Schleidt" w:date="2021-10-27T12:19:00Z">
              <w:r w:rsidRPr="00B60127">
                <w:rPr>
                  <w:sz w:val="20"/>
                  <w:szCs w:val="20"/>
                </w:rPr>
                <w:t>/conf/sam-basic/NamedLocation</w:t>
              </w:r>
            </w:ins>
          </w:p>
        </w:tc>
        <w:tc>
          <w:tcPr>
            <w:tcW w:w="3153" w:type="dxa"/>
          </w:tcPr>
          <w:p w14:paraId="27E4B58B" w14:textId="77777777" w:rsidR="009F4EF1" w:rsidRPr="00740AD6" w:rsidRDefault="009F4EF1" w:rsidP="00F93179">
            <w:pPr>
              <w:jc w:val="left"/>
              <w:rPr>
                <w:ins w:id="2754" w:author="Katharina Schleidt" w:date="2021-10-27T12:19:00Z"/>
                <w:sz w:val="20"/>
                <w:szCs w:val="20"/>
              </w:rPr>
            </w:pPr>
            <w:ins w:id="2755"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F93179">
        <w:trPr>
          <w:ins w:id="2756" w:author="Katharina Schleidt" w:date="2021-10-27T12:19:00Z"/>
        </w:trPr>
        <w:tc>
          <w:tcPr>
            <w:tcW w:w="3229" w:type="dxa"/>
          </w:tcPr>
          <w:p w14:paraId="28B9DD54" w14:textId="77777777" w:rsidR="009F4EF1" w:rsidRPr="00740AD6" w:rsidRDefault="009F4EF1" w:rsidP="00F93179">
            <w:pPr>
              <w:jc w:val="left"/>
              <w:rPr>
                <w:ins w:id="2757" w:author="Katharina Schleidt" w:date="2021-10-27T12:19:00Z"/>
                <w:sz w:val="20"/>
                <w:szCs w:val="20"/>
              </w:rPr>
            </w:pPr>
            <w:ins w:id="2758" w:author="Katharina Schleidt" w:date="2021-10-27T12:19:00Z">
              <w:r w:rsidRPr="00B60127">
                <w:rPr>
                  <w:sz w:val="20"/>
                  <w:szCs w:val="20"/>
                </w:rPr>
                <w:t>Basic Samples - PhysicalDimension</w:t>
              </w:r>
            </w:ins>
          </w:p>
        </w:tc>
        <w:tc>
          <w:tcPr>
            <w:tcW w:w="3359" w:type="dxa"/>
          </w:tcPr>
          <w:p w14:paraId="7D6CA08D" w14:textId="77777777" w:rsidR="009F4EF1" w:rsidRPr="00740AD6" w:rsidRDefault="009F4EF1" w:rsidP="00F93179">
            <w:pPr>
              <w:jc w:val="left"/>
              <w:rPr>
                <w:ins w:id="2759" w:author="Katharina Schleidt" w:date="2021-10-27T12:19:00Z"/>
                <w:sz w:val="20"/>
                <w:szCs w:val="20"/>
              </w:rPr>
            </w:pPr>
            <w:ins w:id="2760" w:author="Katharina Schleidt" w:date="2021-10-27T12:19:00Z">
              <w:r w:rsidRPr="00B60127">
                <w:rPr>
                  <w:sz w:val="20"/>
                  <w:szCs w:val="20"/>
                </w:rPr>
                <w:t>/conf/sam-basic/PhysicalDimension</w:t>
              </w:r>
            </w:ins>
          </w:p>
        </w:tc>
        <w:tc>
          <w:tcPr>
            <w:tcW w:w="3153" w:type="dxa"/>
          </w:tcPr>
          <w:p w14:paraId="4B583489" w14:textId="77777777" w:rsidR="009F4EF1" w:rsidRPr="00740AD6" w:rsidRDefault="009F4EF1" w:rsidP="00F93179">
            <w:pPr>
              <w:jc w:val="left"/>
              <w:rPr>
                <w:ins w:id="2761" w:author="Katharina Schleidt" w:date="2021-10-27T12:19:00Z"/>
                <w:sz w:val="20"/>
                <w:szCs w:val="20"/>
              </w:rPr>
            </w:pPr>
            <w:ins w:id="2762"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F93179">
        <w:trPr>
          <w:ins w:id="2763" w:author="Katharina Schleidt" w:date="2021-10-27T12:19:00Z"/>
        </w:trPr>
        <w:tc>
          <w:tcPr>
            <w:tcW w:w="3229" w:type="dxa"/>
          </w:tcPr>
          <w:p w14:paraId="00741F23" w14:textId="77777777" w:rsidR="009F4EF1" w:rsidRPr="00740AD6" w:rsidRDefault="009F4EF1" w:rsidP="00F93179">
            <w:pPr>
              <w:jc w:val="left"/>
              <w:rPr>
                <w:ins w:id="2764" w:author="Katharina Schleidt" w:date="2021-10-27T12:19:00Z"/>
                <w:sz w:val="20"/>
                <w:szCs w:val="20"/>
              </w:rPr>
            </w:pPr>
            <w:ins w:id="2765"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F93179">
            <w:pPr>
              <w:jc w:val="left"/>
              <w:rPr>
                <w:ins w:id="2766" w:author="Katharina Schleidt" w:date="2021-10-27T12:19:00Z"/>
                <w:sz w:val="20"/>
                <w:szCs w:val="20"/>
              </w:rPr>
            </w:pPr>
            <w:ins w:id="2767" w:author="Katharina Schleidt" w:date="2021-10-27T12:19:00Z">
              <w:r w:rsidRPr="00B60127">
                <w:rPr>
                  <w:sz w:val="20"/>
                  <w:szCs w:val="20"/>
                </w:rPr>
                <w:t>/conf/sam-basic/Sample</w:t>
              </w:r>
            </w:ins>
          </w:p>
        </w:tc>
        <w:tc>
          <w:tcPr>
            <w:tcW w:w="3153" w:type="dxa"/>
          </w:tcPr>
          <w:p w14:paraId="5110306C" w14:textId="77777777" w:rsidR="009F4EF1" w:rsidRPr="00740AD6" w:rsidRDefault="009F4EF1" w:rsidP="00F93179">
            <w:pPr>
              <w:jc w:val="left"/>
              <w:rPr>
                <w:ins w:id="2768" w:author="Katharina Schleidt" w:date="2021-10-27T12:19:00Z"/>
                <w:sz w:val="20"/>
                <w:szCs w:val="20"/>
              </w:rPr>
            </w:pPr>
            <w:ins w:id="2769"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F93179">
        <w:trPr>
          <w:ins w:id="2770" w:author="Katharina Schleidt" w:date="2021-10-27T12:19:00Z"/>
        </w:trPr>
        <w:tc>
          <w:tcPr>
            <w:tcW w:w="3229" w:type="dxa"/>
          </w:tcPr>
          <w:p w14:paraId="2E69496A" w14:textId="77777777" w:rsidR="009F4EF1" w:rsidRPr="00740AD6" w:rsidRDefault="009F4EF1" w:rsidP="00F93179">
            <w:pPr>
              <w:jc w:val="left"/>
              <w:rPr>
                <w:ins w:id="2771" w:author="Katharina Schleidt" w:date="2021-10-27T12:19:00Z"/>
                <w:sz w:val="20"/>
                <w:szCs w:val="20"/>
              </w:rPr>
            </w:pPr>
            <w:ins w:id="2772" w:author="Katharina Schleidt" w:date="2021-10-27T12:19:00Z">
              <w:r w:rsidRPr="00B60127">
                <w:rPr>
                  <w:sz w:val="20"/>
                  <w:szCs w:val="20"/>
                </w:rPr>
                <w:t>Basic Samples - SampleCollection</w:t>
              </w:r>
            </w:ins>
          </w:p>
        </w:tc>
        <w:tc>
          <w:tcPr>
            <w:tcW w:w="3359" w:type="dxa"/>
          </w:tcPr>
          <w:p w14:paraId="183235A9" w14:textId="77777777" w:rsidR="009F4EF1" w:rsidRPr="00740AD6" w:rsidRDefault="009F4EF1" w:rsidP="00F93179">
            <w:pPr>
              <w:jc w:val="left"/>
              <w:rPr>
                <w:ins w:id="2773" w:author="Katharina Schleidt" w:date="2021-10-27T12:19:00Z"/>
                <w:sz w:val="20"/>
                <w:szCs w:val="20"/>
              </w:rPr>
            </w:pPr>
            <w:ins w:id="2774" w:author="Katharina Schleidt" w:date="2021-10-27T12:19:00Z">
              <w:r w:rsidRPr="00B60127">
                <w:rPr>
                  <w:sz w:val="20"/>
                  <w:szCs w:val="20"/>
                </w:rPr>
                <w:t>/conf/sam-basic/SampleCollection</w:t>
              </w:r>
            </w:ins>
          </w:p>
        </w:tc>
        <w:tc>
          <w:tcPr>
            <w:tcW w:w="3153" w:type="dxa"/>
          </w:tcPr>
          <w:p w14:paraId="5941592D" w14:textId="77777777" w:rsidR="009F4EF1" w:rsidRPr="00740AD6" w:rsidRDefault="009F4EF1" w:rsidP="00F93179">
            <w:pPr>
              <w:jc w:val="left"/>
              <w:rPr>
                <w:ins w:id="2775" w:author="Katharina Schleidt" w:date="2021-10-27T12:19:00Z"/>
                <w:sz w:val="20"/>
                <w:szCs w:val="20"/>
              </w:rPr>
            </w:pPr>
            <w:ins w:id="2776"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F93179">
        <w:trPr>
          <w:ins w:id="2777" w:author="Katharina Schleidt" w:date="2021-10-27T12:19:00Z"/>
        </w:trPr>
        <w:tc>
          <w:tcPr>
            <w:tcW w:w="3229" w:type="dxa"/>
          </w:tcPr>
          <w:p w14:paraId="18102AB6" w14:textId="77777777" w:rsidR="009F4EF1" w:rsidRPr="00740AD6" w:rsidRDefault="009F4EF1" w:rsidP="00F93179">
            <w:pPr>
              <w:jc w:val="left"/>
              <w:rPr>
                <w:ins w:id="2778" w:author="Katharina Schleidt" w:date="2021-10-27T12:19:00Z"/>
                <w:sz w:val="20"/>
                <w:szCs w:val="20"/>
              </w:rPr>
            </w:pPr>
            <w:ins w:id="2779"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F93179">
            <w:pPr>
              <w:jc w:val="left"/>
              <w:rPr>
                <w:ins w:id="2780" w:author="Katharina Schleidt" w:date="2021-10-27T12:19:00Z"/>
                <w:sz w:val="20"/>
                <w:szCs w:val="20"/>
              </w:rPr>
            </w:pPr>
            <w:ins w:id="2781" w:author="Katharina Schleidt" w:date="2021-10-27T12:19:00Z">
              <w:r w:rsidRPr="00B60127">
                <w:rPr>
                  <w:sz w:val="20"/>
                  <w:szCs w:val="20"/>
                </w:rPr>
                <w:t>/conf/sam-basic/Sampler</w:t>
              </w:r>
            </w:ins>
          </w:p>
        </w:tc>
        <w:tc>
          <w:tcPr>
            <w:tcW w:w="3153" w:type="dxa"/>
          </w:tcPr>
          <w:p w14:paraId="110D0AFF" w14:textId="77777777" w:rsidR="009F4EF1" w:rsidRPr="00740AD6" w:rsidRDefault="009F4EF1" w:rsidP="00F93179">
            <w:pPr>
              <w:jc w:val="left"/>
              <w:rPr>
                <w:ins w:id="2782" w:author="Katharina Schleidt" w:date="2021-10-27T12:19:00Z"/>
                <w:sz w:val="20"/>
                <w:szCs w:val="20"/>
              </w:rPr>
            </w:pPr>
            <w:ins w:id="2783"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F93179">
        <w:trPr>
          <w:ins w:id="2784" w:author="Katharina Schleidt" w:date="2021-10-27T12:19:00Z"/>
        </w:trPr>
        <w:tc>
          <w:tcPr>
            <w:tcW w:w="3229" w:type="dxa"/>
          </w:tcPr>
          <w:p w14:paraId="082CA0B5" w14:textId="77777777" w:rsidR="009F4EF1" w:rsidRPr="00B60127" w:rsidRDefault="009F4EF1" w:rsidP="00F93179">
            <w:pPr>
              <w:tabs>
                <w:tab w:val="clear" w:pos="403"/>
                <w:tab w:val="left" w:pos="2180"/>
              </w:tabs>
              <w:jc w:val="left"/>
              <w:rPr>
                <w:ins w:id="2785" w:author="Katharina Schleidt" w:date="2021-10-27T12:19:00Z"/>
                <w:sz w:val="20"/>
                <w:szCs w:val="20"/>
              </w:rPr>
            </w:pPr>
            <w:ins w:id="2786"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F93179">
            <w:pPr>
              <w:jc w:val="left"/>
              <w:rPr>
                <w:ins w:id="2787" w:author="Katharina Schleidt" w:date="2021-10-27T12:19:00Z"/>
                <w:sz w:val="20"/>
                <w:szCs w:val="20"/>
              </w:rPr>
            </w:pPr>
            <w:ins w:id="2788" w:author="Katharina Schleidt" w:date="2021-10-27T12:19:00Z">
              <w:r w:rsidRPr="00B60127">
                <w:rPr>
                  <w:sz w:val="20"/>
                  <w:szCs w:val="20"/>
                </w:rPr>
                <w:t>/conf/sam-basic/Sampling</w:t>
              </w:r>
            </w:ins>
          </w:p>
        </w:tc>
        <w:tc>
          <w:tcPr>
            <w:tcW w:w="3153" w:type="dxa"/>
          </w:tcPr>
          <w:p w14:paraId="1E177AF9" w14:textId="77777777" w:rsidR="009F4EF1" w:rsidRPr="00740AD6" w:rsidRDefault="009F4EF1" w:rsidP="00F93179">
            <w:pPr>
              <w:jc w:val="left"/>
              <w:rPr>
                <w:ins w:id="2789" w:author="Katharina Schleidt" w:date="2021-10-27T12:19:00Z"/>
                <w:sz w:val="20"/>
                <w:szCs w:val="20"/>
              </w:rPr>
            </w:pPr>
            <w:ins w:id="2790"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F93179">
        <w:trPr>
          <w:ins w:id="2791" w:author="Katharina Schleidt" w:date="2021-10-27T12:19:00Z"/>
        </w:trPr>
        <w:tc>
          <w:tcPr>
            <w:tcW w:w="3229" w:type="dxa"/>
          </w:tcPr>
          <w:p w14:paraId="645FC2B8" w14:textId="77777777" w:rsidR="009F4EF1" w:rsidRPr="00B60127" w:rsidRDefault="009F4EF1" w:rsidP="00F93179">
            <w:pPr>
              <w:jc w:val="left"/>
              <w:rPr>
                <w:ins w:id="2792" w:author="Katharina Schleidt" w:date="2021-10-27T12:19:00Z"/>
                <w:sz w:val="20"/>
                <w:szCs w:val="20"/>
              </w:rPr>
            </w:pPr>
            <w:ins w:id="2793" w:author="Katharina Schleidt" w:date="2021-10-27T12:19:00Z">
              <w:r w:rsidRPr="00B60127">
                <w:rPr>
                  <w:sz w:val="20"/>
                  <w:szCs w:val="20"/>
                </w:rPr>
                <w:t>Basic Samples - SpatialSample</w:t>
              </w:r>
            </w:ins>
          </w:p>
        </w:tc>
        <w:tc>
          <w:tcPr>
            <w:tcW w:w="3359" w:type="dxa"/>
          </w:tcPr>
          <w:p w14:paraId="48BDF3DF" w14:textId="77777777" w:rsidR="009F4EF1" w:rsidRPr="00B60127" w:rsidRDefault="009F4EF1" w:rsidP="00F93179">
            <w:pPr>
              <w:tabs>
                <w:tab w:val="clear" w:pos="403"/>
                <w:tab w:val="left" w:pos="925"/>
              </w:tabs>
              <w:jc w:val="left"/>
              <w:rPr>
                <w:ins w:id="2794" w:author="Katharina Schleidt" w:date="2021-10-27T12:19:00Z"/>
                <w:sz w:val="20"/>
                <w:szCs w:val="20"/>
              </w:rPr>
            </w:pPr>
            <w:ins w:id="2795" w:author="Katharina Schleidt" w:date="2021-10-27T12:19:00Z">
              <w:r w:rsidRPr="00B60127">
                <w:rPr>
                  <w:sz w:val="20"/>
                  <w:szCs w:val="20"/>
                </w:rPr>
                <w:t>/conf/sam-basic/SpatialSample</w:t>
              </w:r>
            </w:ins>
          </w:p>
        </w:tc>
        <w:tc>
          <w:tcPr>
            <w:tcW w:w="3153" w:type="dxa"/>
          </w:tcPr>
          <w:p w14:paraId="3A41827C" w14:textId="77777777" w:rsidR="009F4EF1" w:rsidRPr="00740AD6" w:rsidRDefault="009F4EF1" w:rsidP="00F93179">
            <w:pPr>
              <w:jc w:val="left"/>
              <w:rPr>
                <w:ins w:id="2796" w:author="Katharina Schleidt" w:date="2021-10-27T12:19:00Z"/>
                <w:sz w:val="20"/>
                <w:szCs w:val="20"/>
              </w:rPr>
            </w:pPr>
            <w:ins w:id="2797"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F93179">
        <w:trPr>
          <w:ins w:id="2798" w:author="Katharina Schleidt" w:date="2021-10-27T12:19:00Z"/>
        </w:trPr>
        <w:tc>
          <w:tcPr>
            <w:tcW w:w="3229" w:type="dxa"/>
          </w:tcPr>
          <w:p w14:paraId="38CF98B5" w14:textId="77777777" w:rsidR="009F4EF1" w:rsidRPr="00B60127" w:rsidRDefault="009F4EF1" w:rsidP="00F93179">
            <w:pPr>
              <w:jc w:val="left"/>
              <w:rPr>
                <w:ins w:id="2799" w:author="Katharina Schleidt" w:date="2021-10-27T12:19:00Z"/>
                <w:sz w:val="20"/>
                <w:szCs w:val="20"/>
              </w:rPr>
            </w:pPr>
            <w:ins w:id="2800" w:author="Katharina Schleidt" w:date="2021-10-27T12:19:00Z">
              <w:r w:rsidRPr="00B60127">
                <w:rPr>
                  <w:sz w:val="20"/>
                  <w:szCs w:val="20"/>
                </w:rPr>
                <w:t>Basic Samples - StatisticalClassification</w:t>
              </w:r>
            </w:ins>
          </w:p>
        </w:tc>
        <w:tc>
          <w:tcPr>
            <w:tcW w:w="3359" w:type="dxa"/>
          </w:tcPr>
          <w:p w14:paraId="0F221D84" w14:textId="77777777" w:rsidR="009F4EF1" w:rsidRPr="00B60127" w:rsidRDefault="009F4EF1" w:rsidP="00F93179">
            <w:pPr>
              <w:jc w:val="left"/>
              <w:rPr>
                <w:ins w:id="2801" w:author="Katharina Schleidt" w:date="2021-10-27T12:19:00Z"/>
                <w:sz w:val="20"/>
                <w:szCs w:val="20"/>
              </w:rPr>
            </w:pPr>
            <w:ins w:id="2802" w:author="Katharina Schleidt" w:date="2021-10-27T12:19:00Z">
              <w:r w:rsidRPr="00B60127">
                <w:rPr>
                  <w:sz w:val="20"/>
                  <w:szCs w:val="20"/>
                </w:rPr>
                <w:t>/conf/sam-basic/StatisticalClassification</w:t>
              </w:r>
            </w:ins>
          </w:p>
        </w:tc>
        <w:tc>
          <w:tcPr>
            <w:tcW w:w="3153" w:type="dxa"/>
          </w:tcPr>
          <w:p w14:paraId="2AD3088D" w14:textId="77777777" w:rsidR="009F4EF1" w:rsidRPr="00740AD6" w:rsidRDefault="009F4EF1" w:rsidP="00F93179">
            <w:pPr>
              <w:jc w:val="left"/>
              <w:rPr>
                <w:ins w:id="2803" w:author="Katharina Schleidt" w:date="2021-10-27T12:19:00Z"/>
                <w:sz w:val="20"/>
                <w:szCs w:val="20"/>
              </w:rPr>
            </w:pPr>
            <w:ins w:id="2804"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F93179">
        <w:trPr>
          <w:ins w:id="2805" w:author="Katharina Schleidt" w:date="2021-10-27T12:19:00Z"/>
        </w:trPr>
        <w:tc>
          <w:tcPr>
            <w:tcW w:w="3229" w:type="dxa"/>
          </w:tcPr>
          <w:p w14:paraId="64FAFD3A" w14:textId="77777777" w:rsidR="009F4EF1" w:rsidRPr="00B60127" w:rsidRDefault="009F4EF1" w:rsidP="00F93179">
            <w:pPr>
              <w:jc w:val="left"/>
              <w:rPr>
                <w:ins w:id="2806" w:author="Katharina Schleidt" w:date="2021-10-27T12:19:00Z"/>
                <w:sz w:val="20"/>
                <w:szCs w:val="20"/>
              </w:rPr>
            </w:pPr>
            <w:ins w:id="2807" w:author="Katharina Schleidt" w:date="2021-10-27T12:19:00Z">
              <w:r w:rsidRPr="00B60127">
                <w:rPr>
                  <w:sz w:val="20"/>
                  <w:szCs w:val="20"/>
                </w:rPr>
                <w:t>Basic Samples - StatisticalSample</w:t>
              </w:r>
            </w:ins>
          </w:p>
        </w:tc>
        <w:tc>
          <w:tcPr>
            <w:tcW w:w="3359" w:type="dxa"/>
          </w:tcPr>
          <w:p w14:paraId="0BD17CE7" w14:textId="77777777" w:rsidR="009F4EF1" w:rsidRPr="00B60127" w:rsidRDefault="009F4EF1" w:rsidP="00F93179">
            <w:pPr>
              <w:jc w:val="left"/>
              <w:rPr>
                <w:ins w:id="2808" w:author="Katharina Schleidt" w:date="2021-10-27T12:19:00Z"/>
                <w:sz w:val="20"/>
                <w:szCs w:val="20"/>
              </w:rPr>
            </w:pPr>
            <w:ins w:id="2809" w:author="Katharina Schleidt" w:date="2021-10-27T12:19:00Z">
              <w:r w:rsidRPr="00B60127">
                <w:rPr>
                  <w:sz w:val="20"/>
                  <w:szCs w:val="20"/>
                </w:rPr>
                <w:t>/conf/sam-basic/StatisticalSample</w:t>
              </w:r>
            </w:ins>
          </w:p>
        </w:tc>
        <w:tc>
          <w:tcPr>
            <w:tcW w:w="3153" w:type="dxa"/>
          </w:tcPr>
          <w:p w14:paraId="7EB173CB" w14:textId="77777777" w:rsidR="009F4EF1" w:rsidRPr="00740AD6" w:rsidRDefault="009F4EF1" w:rsidP="00F93179">
            <w:pPr>
              <w:jc w:val="left"/>
              <w:rPr>
                <w:ins w:id="2810" w:author="Katharina Schleidt" w:date="2021-10-27T12:19:00Z"/>
                <w:sz w:val="20"/>
                <w:szCs w:val="20"/>
              </w:rPr>
            </w:pPr>
            <w:ins w:id="2811"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812" w:author="Katharina Schleidt" w:date="2021-10-27T12:19:00Z"/>
          <w:lang w:eastAsia="ja-JP"/>
        </w:rPr>
      </w:pPr>
    </w:p>
    <w:p w14:paraId="00B268D1" w14:textId="6EFA063E" w:rsidR="00247DE8" w:rsidDel="009F4EF1" w:rsidRDefault="00247DE8" w:rsidP="001A33D0">
      <w:pPr>
        <w:rPr>
          <w:del w:id="2813" w:author="Katharina Schleidt" w:date="2021-10-27T12:19:00Z"/>
        </w:rPr>
      </w:pPr>
      <w:bookmarkStart w:id="2814" w:name="_Toc86239421"/>
      <w:bookmarkStart w:id="2815" w:name="_Toc86330571"/>
      <w:bookmarkStart w:id="2816" w:name="_Toc86330977"/>
      <w:bookmarkEnd w:id="2814"/>
      <w:bookmarkEnd w:id="2815"/>
      <w:bookmarkEnd w:id="2816"/>
    </w:p>
    <w:p w14:paraId="6DF5170A" w14:textId="23B0BBFA" w:rsidR="001A33D0" w:rsidRDefault="00247DE8" w:rsidP="001A33D0">
      <w:pPr>
        <w:pStyle w:val="Titre1"/>
        <w:numPr>
          <w:ilvl w:val="0"/>
          <w:numId w:val="1"/>
        </w:numPr>
        <w:tabs>
          <w:tab w:val="clear" w:pos="432"/>
        </w:tabs>
        <w:ind w:left="0" w:firstLine="0"/>
      </w:pPr>
      <w:bookmarkStart w:id="2817" w:name="_Toc353798250"/>
      <w:bookmarkStart w:id="2818" w:name="_Toc86330978"/>
      <w:r w:rsidRPr="00247DE8">
        <w:t xml:space="preserve">Packaging, </w:t>
      </w:r>
      <w:r>
        <w:t>r</w:t>
      </w:r>
      <w:r w:rsidRPr="00247DE8">
        <w:t xml:space="preserve">equirements and </w:t>
      </w:r>
      <w:r>
        <w:t>d</w:t>
      </w:r>
      <w:r w:rsidRPr="00247DE8">
        <w:t>ependencies</w:t>
      </w:r>
      <w:bookmarkEnd w:id="2817"/>
      <w:bookmarkEnd w:id="2818"/>
    </w:p>
    <w:p w14:paraId="4E2829B4" w14:textId="36D3559C" w:rsidR="00393BE0" w:rsidRPr="00393BE0" w:rsidRDefault="00393BE0" w:rsidP="00EF48D9">
      <w:pPr>
        <w:pStyle w:val="Titre2"/>
      </w:pPr>
      <w:bookmarkStart w:id="2819" w:name="_Toc86330979"/>
      <w:r>
        <w:t>Requirements</w:t>
      </w:r>
      <w:bookmarkEnd w:id="2819"/>
    </w:p>
    <w:p w14:paraId="6E81DB35" w14:textId="510A7821" w:rsidR="001A33D0" w:rsidDel="008058BC" w:rsidRDefault="00247DE8" w:rsidP="00EF48D9">
      <w:pPr>
        <w:pStyle w:val="Titre3"/>
        <w:rPr>
          <w:del w:id="2820" w:author="Katharina Schleidt" w:date="2021-10-27T12:05:00Z"/>
        </w:rPr>
      </w:pPr>
      <w:del w:id="2821"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822" w:author="Katharina Schleidt" w:date="2021-07-05T13:58:00Z">
        <w:r w:rsidR="0058722D">
          <w:rPr>
            <w:lang w:eastAsia="ja-JP"/>
          </w:rPr>
          <w:t>This structure</w:t>
        </w:r>
      </w:ins>
      <w:del w:id="2823"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5AD9F8C9"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824" w:author="Ilkka Rinne" w:date="2021-10-28T16:24:00Z">
        <w:r w:rsidR="00BD2744">
          <w:rPr>
            <w:lang w:eastAsia="ja-JP"/>
          </w:rPr>
          <w:t>[15]</w:t>
        </w:r>
      </w:ins>
      <w:ins w:id="2825" w:author="Grellet Sylvain" w:date="2021-10-21T14:55:00Z">
        <w:del w:id="2826" w:author="Ilkka Rinne" w:date="2021-10-27T14:58:00Z">
          <w:r w:rsidR="002D5A96" w:rsidDel="008F1D12">
            <w:rPr>
              <w:lang w:eastAsia="ja-JP"/>
            </w:rPr>
            <w:delText>[15]</w:delText>
          </w:r>
        </w:del>
      </w:ins>
      <w:del w:id="2827"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 xml:space="preserve">have been taken into account. However, pertaining to the alignment between </w:t>
      </w:r>
      <w:r>
        <w:rPr>
          <w:lang w:eastAsia="ja-JP"/>
        </w:rPr>
        <w:lastRenderedPageBreak/>
        <w:t>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828" w:author="Katharina Schleidt" w:date="2021-07-05T13:59:00Z">
        <w:r w:rsidR="002E57C8" w:rsidDel="0058722D">
          <w:rPr>
            <w:lang w:eastAsia="ja-JP"/>
          </w:rPr>
          <w:delText xml:space="preserve">it becomes increasingly difficult to </w:delText>
        </w:r>
      </w:del>
      <w:r w:rsidR="002E57C8">
        <w:rPr>
          <w:lang w:eastAsia="ja-JP"/>
        </w:rPr>
        <w:t>stipulat</w:t>
      </w:r>
      <w:ins w:id="2829" w:author="Katharina Schleidt" w:date="2021-07-05T13:59:00Z">
        <w:r w:rsidR="0058722D">
          <w:rPr>
            <w:lang w:eastAsia="ja-JP"/>
          </w:rPr>
          <w:t>ing</w:t>
        </w:r>
      </w:ins>
      <w:del w:id="2830"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831"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832" w:author="Katharina Schleidt" w:date="2021-07-05T14:00:00Z">
        <w:r w:rsidR="0058722D">
          <w:rPr>
            <w:lang w:eastAsia="ja-JP"/>
          </w:rPr>
          <w:t xml:space="preserve">the observable properties </w:t>
        </w:r>
      </w:ins>
      <w:del w:id="2833"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2834" w:author="Katharina Schleidt" w:date="2021-07-05T14:00:00Z">
        <w:r w:rsidR="0058722D">
          <w:rPr>
            <w:lang w:eastAsia="ja-JP"/>
          </w:rPr>
          <w:t>. This is because</w:t>
        </w:r>
      </w:ins>
      <w:del w:id="2835"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836" w:author="Katharina Schleidt" w:date="2021-07-05T14:00:00Z">
        <w:r w:rsidR="0058722D">
          <w:rPr>
            <w:lang w:eastAsia="ja-JP"/>
          </w:rPr>
          <w:t>,</w:t>
        </w:r>
      </w:ins>
      <w:r>
        <w:rPr>
          <w:lang w:eastAsia="ja-JP"/>
        </w:rPr>
        <w:t xml:space="preserve"> such as the Research Data Alliance (RDA)</w:t>
      </w:r>
      <w:ins w:id="2837"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2838" w:author="Katharina Schleidt" w:date="2021-07-05T14:01:00Z">
        <w:r w:rsidDel="0058722D">
          <w:rPr>
            <w:lang w:eastAsia="ja-JP"/>
          </w:rPr>
          <w:delText xml:space="preserve">has been </w:delText>
        </w:r>
      </w:del>
      <w:ins w:id="2839"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Titre3"/>
        <w:rPr>
          <w:del w:id="2840" w:author="Katharina Schleidt" w:date="2021-10-27T12:05:00Z"/>
        </w:rPr>
      </w:pPr>
      <w:del w:id="2841" w:author="Katharina Schleidt" w:date="2021-10-27T12:05:00Z">
        <w:r w:rsidDel="008058BC">
          <w:delText>Requirements class dependency graphs</w:delText>
        </w:r>
      </w:del>
    </w:p>
    <w:p w14:paraId="4D76084D" w14:textId="2E0659BA" w:rsidR="003A5DDA" w:rsidDel="008058BC" w:rsidRDefault="003A5DDA" w:rsidP="003A5DDA">
      <w:pPr>
        <w:rPr>
          <w:del w:id="2842" w:author="Katharina Schleidt" w:date="2021-10-27T12:05:00Z"/>
          <w:lang w:eastAsia="ja-JP"/>
        </w:rPr>
      </w:pPr>
      <w:del w:id="2843"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844" w:author="Katharina Schleidt" w:date="2021-10-27T12:05:00Z"/>
          <w:lang w:eastAsia="ja-JP"/>
        </w:rPr>
      </w:pPr>
      <w:del w:id="2845"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846" w:author="Katharina Schleidt" w:date="2021-10-27T12:05:00Z"/>
        </w:rPr>
      </w:pPr>
      <w:del w:id="2847" w:author="Katharina Schleidt" w:date="2021-10-27T12:05:00Z">
        <w:r w:rsidDel="008058BC">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0"/>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848" w:author="Katharina Schleidt" w:date="2021-10-27T12:05:00Z"/>
          <w:b/>
          <w:bCs/>
          <w:sz w:val="20"/>
          <w:szCs w:val="20"/>
        </w:rPr>
      </w:pPr>
      <w:bookmarkStart w:id="2849" w:name="_Ref52381673"/>
      <w:del w:id="2850"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849"/>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851" w:author="Katharina Schleidt" w:date="2021-10-27T12:05:00Z"/>
          <w:b/>
          <w:bCs/>
        </w:rPr>
      </w:pPr>
    </w:p>
    <w:p w14:paraId="4C32058B" w14:textId="512F2E25" w:rsidR="002A2967" w:rsidDel="008058BC" w:rsidRDefault="002A2967" w:rsidP="002A2967">
      <w:pPr>
        <w:keepNext/>
        <w:rPr>
          <w:del w:id="2852" w:author="Katharina Schleidt" w:date="2021-10-27T12:05:00Z"/>
        </w:rPr>
      </w:pPr>
      <w:del w:id="2853"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854" w:author="Katharina Schleidt" w:date="2021-10-27T12:05:00Z"/>
          <w:b/>
          <w:bCs/>
          <w:sz w:val="20"/>
          <w:szCs w:val="20"/>
        </w:rPr>
      </w:pPr>
      <w:bookmarkStart w:id="2855" w:name="_Ref52380630"/>
      <w:del w:id="2856"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855"/>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2857" w:name="_Toc86330980"/>
      <w:r>
        <w:t>UML</w:t>
      </w:r>
      <w:bookmarkEnd w:id="2857"/>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858" w:author="Katharina Schleidt" w:date="2021-07-05T14:01:00Z">
        <w:r w:rsidDel="0058722D">
          <w:rPr>
            <w:lang w:eastAsia="ja-JP"/>
          </w:rPr>
          <w:delText xml:space="preserve">have been </w:delText>
        </w:r>
      </w:del>
      <w:ins w:id="2859" w:author="Katharina Schleidt" w:date="2021-07-05T14:01:00Z">
        <w:r w:rsidR="0058722D">
          <w:rPr>
            <w:lang w:eastAsia="ja-JP"/>
          </w:rPr>
          <w:t xml:space="preserve">are </w:t>
        </w:r>
      </w:ins>
      <w:r>
        <w:rPr>
          <w:lang w:eastAsia="ja-JP"/>
        </w:rPr>
        <w:t xml:space="preserve">provided. These models provide a very abstract view </w:t>
      </w:r>
      <w:del w:id="2860" w:author="Katharina Schleidt" w:date="2021-07-05T14:01:00Z">
        <w:r w:rsidDel="0058722D">
          <w:rPr>
            <w:lang w:eastAsia="ja-JP"/>
          </w:rPr>
          <w:delText xml:space="preserve">on </w:delText>
        </w:r>
      </w:del>
      <w:ins w:id="2861"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862" w:author="Katharina Schleidt" w:date="2021-07-05T14:02:00Z">
        <w:r w:rsidR="00C44FEC" w:rsidRPr="00C44FEC" w:rsidDel="0058722D">
          <w:rPr>
            <w:lang w:eastAsia="ja-JP"/>
          </w:rPr>
          <w:delText xml:space="preserve">measurements </w:delText>
        </w:r>
      </w:del>
      <w:ins w:id="2863"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864" w:author="Katharina Schleidt" w:date="2021-07-05T14:02:00Z">
        <w:r w:rsidR="00C44FEC" w:rsidRPr="00C44FEC" w:rsidDel="0058722D">
          <w:rPr>
            <w:lang w:eastAsia="ja-JP"/>
          </w:rPr>
          <w:delText>samples</w:delText>
        </w:r>
        <w:r w:rsidR="00C44FEC" w:rsidDel="0058722D">
          <w:rPr>
            <w:lang w:eastAsia="ja-JP"/>
          </w:rPr>
          <w:delText xml:space="preserve"> </w:delText>
        </w:r>
      </w:del>
      <w:ins w:id="2865"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866"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2867" w:author="Katharina Schleidt" w:date="2021-07-05T14:02:00Z">
        <w:r w:rsidDel="0058722D">
          <w:rPr>
            <w:lang w:eastAsia="ja-JP"/>
          </w:rPr>
          <w:delText xml:space="preserve">have been </w:delText>
        </w:r>
      </w:del>
      <w:ins w:id="2868"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869" w:author="Katharina Schleidt" w:date="2021-07-05T14:03:00Z">
        <w:r w:rsidR="00953EFA" w:rsidRPr="00953EFA" w:rsidDel="00BC3B35">
          <w:rPr>
            <w:lang w:eastAsia="ja-JP"/>
          </w:rPr>
          <w:delText xml:space="preserve">has been </w:delText>
        </w:r>
      </w:del>
      <w:ins w:id="2870"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3031A158"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871" w:author="Ilkka Rinne" w:date="2021-10-28T16:24:00Z">
        <w:r w:rsidR="00BD2744" w:rsidRPr="00C63000">
          <w:rPr>
            <w:b/>
            <w:bCs/>
            <w:sz w:val="20"/>
            <w:szCs w:val="20"/>
          </w:rPr>
          <w:t xml:space="preserve">Table </w:t>
        </w:r>
        <w:r w:rsidR="00BD2744">
          <w:rPr>
            <w:b/>
            <w:bCs/>
            <w:noProof/>
            <w:sz w:val="20"/>
            <w:szCs w:val="20"/>
          </w:rPr>
          <w:t>7</w:t>
        </w:r>
      </w:ins>
      <w:del w:id="2872"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873" w:author="Ilkka Rinne" w:date="2021-10-28T16:24:00Z">
        <w:r w:rsidR="00BD2744" w:rsidRPr="00C63000">
          <w:rPr>
            <w:b/>
            <w:bCs/>
            <w:sz w:val="20"/>
            <w:szCs w:val="20"/>
          </w:rPr>
          <w:t xml:space="preserve">Figure </w:t>
        </w:r>
        <w:r w:rsidR="00BD2744">
          <w:rPr>
            <w:b/>
            <w:bCs/>
            <w:noProof/>
            <w:sz w:val="20"/>
            <w:szCs w:val="20"/>
          </w:rPr>
          <w:t>1</w:t>
        </w:r>
      </w:ins>
      <w:del w:id="2874"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875" w:author="Katharina Schleidt" w:date="2021-07-05T19:38:00Z">
        <w:r w:rsidR="00174114" w:rsidRPr="00174114" w:rsidDel="00116C6C">
          <w:rPr>
            <w:lang w:eastAsia="ja-JP"/>
          </w:rPr>
          <w:delText>Observations, measurements and samples</w:delText>
        </w:r>
      </w:del>
      <w:ins w:id="2876"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4B7E309" w:rsidR="00767B2F" w:rsidRPr="00C63000" w:rsidRDefault="00767B2F" w:rsidP="00767B2F">
      <w:pPr>
        <w:jc w:val="center"/>
        <w:rPr>
          <w:b/>
          <w:bCs/>
          <w:sz w:val="20"/>
          <w:szCs w:val="20"/>
        </w:rPr>
      </w:pPr>
      <w:bookmarkStart w:id="2877"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BD2744">
        <w:rPr>
          <w:b/>
          <w:bCs/>
          <w:noProof/>
          <w:sz w:val="20"/>
          <w:szCs w:val="20"/>
        </w:rPr>
        <w:t>7</w:t>
      </w:r>
      <w:r w:rsidR="00D471BA">
        <w:rPr>
          <w:b/>
          <w:bCs/>
          <w:sz w:val="20"/>
          <w:szCs w:val="20"/>
        </w:rPr>
        <w:fldChar w:fldCharType="end"/>
      </w:r>
      <w:bookmarkEnd w:id="2877"/>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19B68F78" w:rsidR="00767B2F" w:rsidRPr="00C63000" w:rsidRDefault="00767B2F" w:rsidP="00767B2F">
      <w:pPr>
        <w:jc w:val="center"/>
        <w:rPr>
          <w:b/>
          <w:bCs/>
          <w:sz w:val="20"/>
          <w:szCs w:val="20"/>
        </w:rPr>
      </w:pPr>
      <w:bookmarkStart w:id="2878"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79" w:author="Ilkka Rinne" w:date="2021-10-28T16:24:00Z">
        <w:r w:rsidR="00BD2744">
          <w:rPr>
            <w:b/>
            <w:bCs/>
            <w:noProof/>
            <w:sz w:val="20"/>
            <w:szCs w:val="20"/>
          </w:rPr>
          <w:t>1</w:t>
        </w:r>
      </w:ins>
      <w:del w:id="2880" w:author="Ilkka Rinne" w:date="2021-10-27T14:57:00Z">
        <w:r w:rsidR="0018089C" w:rsidDel="008F1D12">
          <w:rPr>
            <w:b/>
            <w:bCs/>
            <w:noProof/>
            <w:sz w:val="20"/>
            <w:szCs w:val="20"/>
          </w:rPr>
          <w:delText>3</w:delText>
        </w:r>
      </w:del>
      <w:r w:rsidR="00D471BA">
        <w:rPr>
          <w:b/>
          <w:bCs/>
          <w:sz w:val="20"/>
          <w:szCs w:val="20"/>
        </w:rPr>
        <w:fldChar w:fldCharType="end"/>
      </w:r>
      <w:bookmarkEnd w:id="2878"/>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2881" w:name="_Toc86330981"/>
      <w:r>
        <w:t>Note o</w:t>
      </w:r>
      <w:r w:rsidR="00AF32F1">
        <w:t>n</w:t>
      </w:r>
      <w:r>
        <w:t xml:space="preserve"> the u</w:t>
      </w:r>
      <w:r w:rsidR="00247DE8">
        <w:t>se of Any</w:t>
      </w:r>
      <w:bookmarkEnd w:id="2881"/>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6CDEA456" w:rsidR="001B2AFB" w:rsidRDefault="001B2AFB" w:rsidP="00220B53">
      <w:pPr>
        <w:pStyle w:val="Paragraphedeliste"/>
        <w:numPr>
          <w:ilvl w:val="0"/>
          <w:numId w:val="9"/>
        </w:numPr>
        <w:rPr>
          <w:lang w:eastAsia="ja-JP"/>
        </w:rPr>
      </w:pPr>
      <w:r>
        <w:rPr>
          <w:lang w:eastAsia="ja-JP"/>
        </w:rPr>
        <w:t xml:space="preserve">Reference to SensorThings deployment: </w:t>
      </w:r>
      <w:hyperlink r:id="rId34"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2882"/>
      <w:r>
        <w:rPr>
          <w:lang w:eastAsia="ja-JP"/>
        </w:rPr>
        <w:t>Metadata</w:t>
      </w:r>
      <w:commentRangeEnd w:id="2882"/>
      <w:r w:rsidR="00621028">
        <w:rPr>
          <w:rStyle w:val="Marquedecommentaire"/>
        </w:rPr>
        <w:commentReference w:id="2882"/>
      </w:r>
      <w:r>
        <w:rPr>
          <w:lang w:eastAsia="ja-JP"/>
        </w:rPr>
        <w:t xml:space="preserve">: </w:t>
      </w:r>
      <w:r w:rsidR="005F4F8B" w:rsidRPr="005F4F8B">
        <w:t>https://inspire-geoportal.ec.europa.eu/resources/INSPIRE-61494ff5-6fad-11e8-b649-52540023a883_20210415-080302/services/1/PullResults/701-750/43.iso19139.xml</w:t>
      </w:r>
    </w:p>
    <w:p w14:paraId="21652C2B" w14:textId="3453702D" w:rsidR="001B2AFB" w:rsidRDefault="001B2AFB" w:rsidP="00220B53">
      <w:pPr>
        <w:pStyle w:val="Paragraphedeliste"/>
        <w:numPr>
          <w:ilvl w:val="0"/>
          <w:numId w:val="9"/>
        </w:numPr>
        <w:rPr>
          <w:lang w:eastAsia="ja-JP"/>
        </w:rPr>
      </w:pPr>
      <w:r>
        <w:rPr>
          <w:lang w:eastAsia="ja-JP"/>
        </w:rPr>
        <w:t xml:space="preserve">Reference to an instance of Borehole : </w:t>
      </w:r>
      <w:hyperlink r:id="rId35" w:history="1">
        <w:r w:rsidR="00944710" w:rsidRPr="006E508A">
          <w:rPr>
            <w:rStyle w:val="Lienhypertexte"/>
            <w:lang w:val="en-GB" w:eastAsia="ja-JP"/>
          </w:rPr>
          <w:t>https://data.geoscience.fr/id/borehole/BSS001REWW</w:t>
        </w:r>
      </w:hyperlink>
    </w:p>
    <w:p w14:paraId="415C264D" w14:textId="00034EC9" w:rsidR="001B2AFB" w:rsidRDefault="001B2AFB" w:rsidP="00220B53">
      <w:pPr>
        <w:pStyle w:val="Paragraphedeliste"/>
        <w:numPr>
          <w:ilvl w:val="0"/>
          <w:numId w:val="9"/>
        </w:numPr>
        <w:rPr>
          <w:lang w:eastAsia="ja-JP"/>
        </w:rPr>
      </w:pPr>
      <w:r>
        <w:rPr>
          <w:lang w:eastAsia="ja-JP"/>
        </w:rPr>
        <w:t xml:space="preserve">Reference to an hydro station : </w:t>
      </w:r>
      <w:hyperlink r:id="rId36" w:history="1">
        <w:r w:rsidR="00944710" w:rsidRPr="006E508A">
          <w:rPr>
            <w:rStyle w:val="Lienhypertexte"/>
            <w:lang w:val="en-GB" w:eastAsia="ja-JP"/>
          </w:rPr>
          <w:t>https://iddata.eaufrance.fr/id/HydroStation/Y251002001</w:t>
        </w:r>
      </w:hyperlink>
    </w:p>
    <w:p w14:paraId="073626C3" w14:textId="19F21FBB" w:rsidR="001B2AFB" w:rsidRDefault="001B2AFB" w:rsidP="00220B53">
      <w:pPr>
        <w:pStyle w:val="Paragraphedeliste"/>
        <w:numPr>
          <w:ilvl w:val="0"/>
          <w:numId w:val="9"/>
        </w:numPr>
        <w:rPr>
          <w:lang w:eastAsia="ja-JP"/>
        </w:rPr>
      </w:pPr>
      <w:r>
        <w:rPr>
          <w:lang w:eastAsia="ja-JP"/>
        </w:rPr>
        <w:t xml:space="preserve">Reference to a river segment : </w:t>
      </w:r>
      <w:hyperlink r:id="rId37"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78B810F0"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38"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486EC435"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39"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2883" w:name="_Toc353798251"/>
      <w:bookmarkStart w:id="2884" w:name="_Toc86330982"/>
      <w:r w:rsidRPr="00920189">
        <w:t>Fundamental characteristics of observations and samples (informative)</w:t>
      </w:r>
      <w:bookmarkEnd w:id="2883"/>
      <w:bookmarkEnd w:id="2884"/>
    </w:p>
    <w:p w14:paraId="4359B34D" w14:textId="62C77FAD" w:rsidR="00CE109A" w:rsidRDefault="00B125A5" w:rsidP="00114E5B">
      <w:pPr>
        <w:pStyle w:val="Titre2"/>
      </w:pPr>
      <w:bookmarkStart w:id="2885" w:name="_Toc86330983"/>
      <w:r>
        <w:t>Observation schema</w:t>
      </w:r>
      <w:bookmarkEnd w:id="2885"/>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886" w:author="Grellet Sylvain" w:date="2021-10-21T08:56:00Z">
        <w:r w:rsidR="0001453C">
          <w:rPr>
            <w:lang w:eastAsia="ja-JP"/>
          </w:rPr>
          <w:t>.</w:t>
        </w:r>
      </w:ins>
      <w:del w:id="2887" w:author="Grellet Sylvain" w:date="2021-10-21T08:55:00Z">
        <w:r w:rsidRPr="00F24D49" w:rsidDel="0001453C">
          <w:rPr>
            <w:lang w:eastAsia="ja-JP"/>
          </w:rPr>
          <w:delText xml:space="preserve"> </w:delText>
        </w:r>
        <w:commentRangeStart w:id="2888"/>
        <w:commentRangeStart w:id="2889"/>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888"/>
        <w:r w:rsidR="001B02F3" w:rsidDel="0001453C">
          <w:rPr>
            <w:rStyle w:val="Marquedecommentaire"/>
          </w:rPr>
          <w:commentReference w:id="2888"/>
        </w:r>
      </w:del>
      <w:commentRangeEnd w:id="2889"/>
      <w:r w:rsidR="0001453C">
        <w:rPr>
          <w:rStyle w:val="Marquedecommentaire"/>
        </w:rPr>
        <w:commentReference w:id="2889"/>
      </w:r>
      <w:del w:id="2890" w:author="Grellet Sylvain" w:date="2021-10-21T08:55:00Z">
        <w:r w:rsidRPr="00F24D49" w:rsidDel="0001453C">
          <w:rPr>
            <w:lang w:eastAsia="ja-JP"/>
          </w:rPr>
          <w:delText>.</w:delText>
        </w:r>
      </w:del>
      <w:r w:rsidRPr="00F24D49">
        <w:rPr>
          <w:lang w:eastAsia="ja-JP"/>
        </w:rPr>
        <w:t xml:space="preserve"> </w:t>
      </w:r>
      <w:del w:id="2891" w:author="Katharina Schleidt" w:date="2021-07-05T14:03:00Z">
        <w:r w:rsidRPr="00F24D49" w:rsidDel="00BC3B35">
          <w:rPr>
            <w:lang w:eastAsia="ja-JP"/>
          </w:rPr>
          <w:delText xml:space="preserve">It </w:delText>
        </w:r>
      </w:del>
      <w:ins w:id="2892" w:author="Katharina Schleidt" w:date="2021-07-05T14:03:00Z">
        <w:r w:rsidR="00BC3B35">
          <w:rPr>
            <w:lang w:eastAsia="ja-JP"/>
          </w:rPr>
          <w:t>This ac</w:t>
        </w:r>
      </w:ins>
      <w:ins w:id="2893" w:author="Katharina Schleidt" w:date="2021-07-05T14:04:00Z">
        <w:r w:rsidR="00BC3B35">
          <w:rPr>
            <w:lang w:eastAsia="ja-JP"/>
          </w:rPr>
          <w:t>t</w:t>
        </w:r>
      </w:ins>
      <w:ins w:id="2894"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69A8C519"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BD2744">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895" w:author="Ilkka Rinne" w:date="2021-10-28T16:24:00Z">
        <w:r w:rsidR="00BD2744">
          <w:rPr>
            <w:lang w:eastAsia="ja-JP"/>
          </w:rPr>
          <w:t>[4]</w:t>
        </w:r>
      </w:ins>
      <w:ins w:id="2896" w:author="Grellet Sylvain" w:date="2021-10-21T13:38:00Z">
        <w:del w:id="2897" w:author="Ilkka Rinne" w:date="2021-10-27T14:58:00Z">
          <w:r w:rsidR="00FE6441" w:rsidDel="008F1D12">
            <w:rPr>
              <w:lang w:eastAsia="ja-JP"/>
            </w:rPr>
            <w:delText>[4]</w:delText>
          </w:r>
        </w:del>
      </w:ins>
      <w:del w:id="2898"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899" w:author="Ilkka Rinne" w:date="2021-10-28T16:24:00Z">
        <w:r w:rsidR="00BD2744">
          <w:rPr>
            <w:lang w:eastAsia="ja-JP"/>
          </w:rPr>
          <w:t>[5]</w:t>
        </w:r>
      </w:ins>
      <w:ins w:id="2900" w:author="Grellet Sylvain" w:date="2021-10-21T13:44:00Z">
        <w:del w:id="2901" w:author="Ilkka Rinne" w:date="2021-10-27T14:58:00Z">
          <w:r w:rsidR="006C3505" w:rsidDel="008F1D12">
            <w:rPr>
              <w:lang w:eastAsia="ja-JP"/>
            </w:rPr>
            <w:delText>[5]</w:delText>
          </w:r>
        </w:del>
      </w:ins>
      <w:del w:id="2902"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903" w:author="Ilkka Rinne" w:date="2021-10-28T16:24:00Z">
        <w:r w:rsidR="00BD2744">
          <w:rPr>
            <w:lang w:eastAsia="ja-JP"/>
          </w:rPr>
          <w:t>[6]</w:t>
        </w:r>
      </w:ins>
      <w:ins w:id="2904" w:author="Grellet Sylvain" w:date="2021-10-21T13:46:00Z">
        <w:del w:id="2905" w:author="Ilkka Rinne" w:date="2021-10-27T14:58:00Z">
          <w:r w:rsidR="006C3505" w:rsidDel="008F1D12">
            <w:rPr>
              <w:lang w:eastAsia="ja-JP"/>
            </w:rPr>
            <w:delText>[6]</w:delText>
          </w:r>
        </w:del>
      </w:ins>
      <w:del w:id="2906" w:author="Ilkka Rinne" w:date="2021-10-27T14:58:00Z">
        <w:r w:rsidR="00821F18" w:rsidDel="008F1D12">
          <w:rPr>
            <w:lang w:eastAsia="ja-JP"/>
          </w:rPr>
          <w:delText>[11]</w:delText>
        </w:r>
      </w:del>
      <w:r w:rsidR="00345B12">
        <w:rPr>
          <w:lang w:eastAsia="ja-JP"/>
        </w:rPr>
        <w:fldChar w:fldCharType="end"/>
      </w:r>
      <w:ins w:id="2907"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908" w:author="Ilkka Rinne" w:date="2021-10-28T16:24:00Z">
        <w:r w:rsidR="00BD2744">
          <w:rPr>
            <w:lang w:eastAsia="ja-JP"/>
          </w:rPr>
          <w:t>[8]</w:t>
        </w:r>
      </w:ins>
      <w:ins w:id="2909"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910" w:author="Ilkka Rinne" w:date="2021-10-28T16:24:00Z">
        <w:r w:rsidR="00BD2744">
          <w:rPr>
            <w:lang w:eastAsia="ja-JP"/>
          </w:rPr>
          <w:t>[13]</w:t>
        </w:r>
      </w:ins>
      <w:ins w:id="2911" w:author="Grellet Sylvain" w:date="2021-10-21T14:52:00Z">
        <w:del w:id="2912" w:author="Ilkka Rinne" w:date="2021-10-27T14:58:00Z">
          <w:r w:rsidR="00A507CB" w:rsidDel="008F1D12">
            <w:rPr>
              <w:lang w:eastAsia="ja-JP"/>
            </w:rPr>
            <w:delText>[13]</w:delText>
          </w:r>
        </w:del>
      </w:ins>
      <w:del w:id="2913"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BD2744">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914" w:author="Ilkka Rinne" w:date="2021-10-28T16:24:00Z">
        <w:r w:rsidR="00BD2744">
          <w:rPr>
            <w:lang w:eastAsia="ja-JP"/>
          </w:rPr>
          <w:t>[7]</w:t>
        </w:r>
      </w:ins>
      <w:ins w:id="2915" w:author="Grellet Sylvain" w:date="2021-10-21T13:49:00Z">
        <w:del w:id="2916" w:author="Ilkka Rinne" w:date="2021-10-27T14:58:00Z">
          <w:r w:rsidR="00890D0F" w:rsidDel="008F1D12">
            <w:rPr>
              <w:lang w:eastAsia="ja-JP"/>
            </w:rPr>
            <w:delText>[7]</w:delText>
          </w:r>
        </w:del>
      </w:ins>
      <w:del w:id="2917"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918" w:author="Ilkka Rinne" w:date="2021-10-28T16:24:00Z">
        <w:r w:rsidR="00BD2744">
          <w:rPr>
            <w:lang w:eastAsia="ja-JP"/>
          </w:rPr>
          <w:t>[14]</w:t>
        </w:r>
      </w:ins>
      <w:ins w:id="2919" w:author="Grellet Sylvain" w:date="2021-10-21T14:53:00Z">
        <w:del w:id="2920" w:author="Ilkka Rinne" w:date="2021-10-27T14:58:00Z">
          <w:r w:rsidR="00626696" w:rsidDel="008F1D12">
            <w:rPr>
              <w:lang w:eastAsia="ja-JP"/>
            </w:rPr>
            <w:delText>[14]</w:delText>
          </w:r>
        </w:del>
      </w:ins>
      <w:del w:id="2921"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50482D4D"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BD2744">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BD2744">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1E5B526A"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ins w:id="2922" w:author="Ilkka Rinne" w:date="2021-10-28T16:24:00Z">
        <w:r w:rsidR="00BD2744">
          <w:rPr>
            <w:noProof/>
          </w:rPr>
          <w:t>2</w:t>
        </w:r>
      </w:ins>
      <w:del w:id="2923" w:author="Ilkka Rinne" w:date="2021-10-27T14:57:00Z">
        <w:r w:rsidR="0018089C" w:rsidDel="008F1D12">
          <w:rPr>
            <w:noProof/>
          </w:rPr>
          <w:delText>4</w:delText>
        </w:r>
      </w:del>
      <w:r>
        <w:fldChar w:fldCharType="end"/>
      </w:r>
      <w:ins w:id="2924" w:author="Ilkka Rinne" w:date="2021-10-27T15:29:00Z">
        <w:r w:rsidR="00A23437">
          <w:t xml:space="preserve"> —</w:t>
        </w:r>
      </w:ins>
      <w:del w:id="2925"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926" w:author="Katharina Schleidt" w:date="2021-07-05T14:47:00Z">
        <w:r w:rsidDel="009C3FA8">
          <w:rPr>
            <w:lang w:eastAsia="ja-JP"/>
          </w:rPr>
          <w:delText xml:space="preserve">; </w:delText>
        </w:r>
      </w:del>
      <w:ins w:id="2927" w:author="Katharina Schleidt" w:date="2021-07-05T14:47:00Z">
        <w:r w:rsidR="009C3FA8">
          <w:rPr>
            <w:lang w:eastAsia="ja-JP"/>
          </w:rPr>
          <w:t xml:space="preserve">. </w:t>
        </w:r>
      </w:ins>
      <w:del w:id="2928" w:author="Katharina Schleidt" w:date="2021-07-05T14:47:00Z">
        <w:r w:rsidDel="009C3FA8">
          <w:rPr>
            <w:lang w:eastAsia="ja-JP"/>
          </w:rPr>
          <w:delText xml:space="preserve">in </w:delText>
        </w:r>
      </w:del>
      <w:ins w:id="2929"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930"/>
      <w:r>
        <w:rPr>
          <w:lang w:eastAsia="ja-JP"/>
        </w:rPr>
        <w:t>.</w:t>
      </w:r>
      <w:ins w:id="2931" w:author="Katharina Schleidt" w:date="2021-07-05T14:49:00Z">
        <w:r w:rsidR="009C3FA8">
          <w:rPr>
            <w:lang w:eastAsia="ja-JP"/>
          </w:rPr>
          <w:t xml:space="preserve"> The proximate </w:t>
        </w:r>
      </w:ins>
      <w:ins w:id="2932" w:author="Katharina Schleidt" w:date="2021-07-05T14:50:00Z">
        <w:r w:rsidR="009C3FA8">
          <w:rPr>
            <w:lang w:eastAsia="ja-JP"/>
          </w:rPr>
          <w:t>feature-of-interest</w:t>
        </w:r>
      </w:ins>
      <w:ins w:id="2933"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934" w:author="Katharina Schleidt" w:date="2021-07-05T15:05:00Z">
        <w:r w:rsidR="00F95F63">
          <w:rPr>
            <w:lang w:eastAsia="ja-JP"/>
          </w:rPr>
          <w:t>f.</w:t>
        </w:r>
        <w:commentRangeEnd w:id="2930"/>
        <w:r w:rsidR="00F95F63">
          <w:rPr>
            <w:rStyle w:val="Marquedecommentaire"/>
          </w:rPr>
          <w:commentReference w:id="2930"/>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935" w:author="Katharina Schleidt" w:date="2021-07-05T14:47:00Z">
        <w:r w:rsidDel="009C3FA8">
          <w:rPr>
            <w:lang w:eastAsia="ja-JP"/>
          </w:rPr>
          <w:delText xml:space="preserve">like </w:delText>
        </w:r>
      </w:del>
      <w:ins w:id="2936"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3D48E8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BD2744">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BD2744">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937"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19B0595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938"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939" w:author="Ilkka Rinne" w:date="2021-10-28T16:24:00Z">
        <w:r w:rsidR="00BD2744">
          <w:rPr>
            <w:lang w:eastAsia="ja-JP"/>
          </w:rPr>
          <w:t>[24]</w:t>
        </w:r>
      </w:ins>
      <w:ins w:id="2940"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941" w:author="Ilkka Rinne" w:date="2021-10-28T16:24:00Z">
        <w:r w:rsidR="00BD2744">
          <w:rPr>
            <w:lang w:eastAsia="ja-JP"/>
          </w:rPr>
          <w:t>[25]</w:t>
        </w:r>
      </w:ins>
      <w:ins w:id="2942"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943" w:name="_Toc86330984"/>
      <w:r>
        <w:t>Sample schema</w:t>
      </w:r>
      <w:bookmarkEnd w:id="2943"/>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944"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945"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946"/>
      <w:r w:rsidR="003E224E">
        <w:rPr>
          <w:lang w:eastAsia="ja-JP"/>
        </w:rPr>
        <w:t>both those being made directly on the sample as well as observations on other samples</w:t>
      </w:r>
      <w:r w:rsidRPr="00755923">
        <w:rPr>
          <w:lang w:eastAsia="ja-JP"/>
        </w:rPr>
        <w:t>.</w:t>
      </w:r>
      <w:commentRangeEnd w:id="2946"/>
      <w:r w:rsidR="003E224E">
        <w:rPr>
          <w:rStyle w:val="Marquedecommentaire"/>
        </w:rPr>
        <w:commentReference w:id="2946"/>
      </w:r>
    </w:p>
    <w:p w14:paraId="6DDAEB1F" w14:textId="2D48A11B" w:rsidR="00114E5B" w:rsidRDefault="00114E5B" w:rsidP="00114E5B">
      <w:pPr>
        <w:pStyle w:val="Titre3"/>
      </w:pPr>
      <w:bookmarkStart w:id="2947" w:name="_Ref52396733"/>
      <w:r w:rsidRPr="00114E5B">
        <w:lastRenderedPageBreak/>
        <w:t>Proximate vs. ultimate feature-of-interest</w:t>
      </w:r>
      <w:bookmarkEnd w:id="2947"/>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948" w:author="Katharina Schleidt" w:date="2021-07-05T15:07:00Z">
        <w:r w:rsidDel="00F95F63">
          <w:rPr>
            <w:lang w:eastAsia="ja-JP"/>
          </w:rPr>
          <w:delText xml:space="preserve">the </w:delText>
        </w:r>
      </w:del>
      <w:ins w:id="2949"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950" w:author="Katharina Schleidt" w:date="2021-07-05T15:07:00Z">
        <w:r w:rsidDel="00F95F63">
          <w:rPr>
            <w:lang w:eastAsia="ja-JP"/>
          </w:rPr>
          <w:delText xml:space="preserve">the </w:delText>
        </w:r>
      </w:del>
      <w:ins w:id="2951"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952" w:author="Katharina Schleidt" w:date="2021-07-05T15:07:00Z">
        <w:r w:rsidDel="00F95F63">
          <w:rPr>
            <w:lang w:eastAsia="ja-JP"/>
          </w:rPr>
          <w:delText xml:space="preserve">the </w:delText>
        </w:r>
      </w:del>
      <w:ins w:id="2953"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954" w:name="_Ref52423377"/>
      <w:r w:rsidRPr="00114E5B">
        <w:t>Proximate feature-of-interest embodies a sample design</w:t>
      </w:r>
      <w:bookmarkEnd w:id="2954"/>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955"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956" w:author="Katharina Schleidt" w:date="2021-10-10T18:31:00Z">
        <w:r w:rsidR="00466170">
          <w:rPr>
            <w:lang w:eastAsia="ja-JP"/>
          </w:rPr>
          <w:t xml:space="preserve"> Again, a virtual feature serves as </w:t>
        </w:r>
      </w:ins>
      <w:ins w:id="2957"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0340A34C"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958" w:author="Ilkka Rinne" w:date="2021-10-28T16:24:00Z">
        <w:r w:rsidR="00BD2744" w:rsidRPr="00C63000">
          <w:rPr>
            <w:b/>
            <w:bCs/>
            <w:sz w:val="20"/>
            <w:szCs w:val="20"/>
          </w:rPr>
          <w:t xml:space="preserve">Figure </w:t>
        </w:r>
        <w:r w:rsidR="00BD2744">
          <w:rPr>
            <w:b/>
            <w:bCs/>
            <w:noProof/>
            <w:sz w:val="20"/>
            <w:szCs w:val="20"/>
          </w:rPr>
          <w:t>8</w:t>
        </w:r>
      </w:ins>
      <w:del w:id="2959"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960" w:author="Katharina Schleidt" w:date="2021-07-05T15:08:00Z">
        <w:r w:rsidR="00F95F63">
          <w:rPr>
            <w:lang w:eastAsia="ja-JP"/>
          </w:rPr>
          <w:t xml:space="preserve"> </w:t>
        </w:r>
      </w:ins>
      <w:r>
        <w:rPr>
          <w:lang w:eastAsia="ja-JP"/>
        </w:rPr>
        <w:t>...) has been established, sensors</w:t>
      </w:r>
      <w:ins w:id="2961"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962"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963" w:author="Katharina Schleidt" w:date="2021-07-05T15:09:00Z">
        <w:r w:rsidDel="00F95F63">
          <w:rPr>
            <w:lang w:eastAsia="ja-JP"/>
          </w:rPr>
          <w:delText>etc,</w:delText>
        </w:r>
      </w:del>
      <w:ins w:id="2964"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965" w:author="Katharina Schleidt" w:date="2021-07-05T15:09:00Z">
        <w:r w:rsidR="00F95F63">
          <w:rPr>
            <w:lang w:eastAsia="ja-JP"/>
          </w:rPr>
          <w:t>. Examples are</w:t>
        </w:r>
      </w:ins>
      <w:r>
        <w:rPr>
          <w:lang w:eastAsia="ja-JP"/>
        </w:rPr>
        <w:t xml:space="preserve"> </w:t>
      </w:r>
      <w:del w:id="2966" w:author="Katharina Schleidt" w:date="2021-07-05T15:09:00Z">
        <w:r w:rsidDel="00F95F63">
          <w:rPr>
            <w:lang w:eastAsia="ja-JP"/>
          </w:rPr>
          <w:delText xml:space="preserve">(ex : </w:delText>
        </w:r>
      </w:del>
      <w:r>
        <w:rPr>
          <w:lang w:eastAsia="ja-JP"/>
        </w:rPr>
        <w:t xml:space="preserve">biodiversity studies, crop seed preservation, </w:t>
      </w:r>
      <w:del w:id="2967" w:author="Katharina Schleidt" w:date="2021-07-05T15:09:00Z">
        <w:r w:rsidDel="00F95F63">
          <w:rPr>
            <w:lang w:eastAsia="ja-JP"/>
          </w:rPr>
          <w:delText xml:space="preserve">…). </w:delText>
        </w:r>
      </w:del>
      <w:ins w:id="2968"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969" w:author="Katharina Schleidt" w:date="2021-07-05T15:32:00Z">
        <w:r w:rsidR="00FA2553" w:rsidDel="00266DCF">
          <w:rPr>
            <w:lang w:eastAsia="ja-JP"/>
          </w:rPr>
          <w:delText>)</w:delText>
        </w:r>
        <w:r w:rsidDel="00266DCF">
          <w:rPr>
            <w:lang w:eastAsia="ja-JP"/>
          </w:rPr>
          <w:delText xml:space="preserve">; </w:delText>
        </w:r>
      </w:del>
      <w:ins w:id="2970" w:author="Katharina Schleidt" w:date="2021-07-05T15:32:00Z">
        <w:r w:rsidR="00266DCF">
          <w:rPr>
            <w:lang w:eastAsia="ja-JP"/>
          </w:rPr>
          <w:t xml:space="preserve">). </w:t>
        </w:r>
      </w:ins>
      <w:del w:id="2971" w:author="Katharina Schleidt" w:date="2021-07-05T15:32:00Z">
        <w:r w:rsidDel="00266DCF">
          <w:rPr>
            <w:lang w:eastAsia="ja-JP"/>
          </w:rPr>
          <w:delText xml:space="preserve">different </w:delText>
        </w:r>
      </w:del>
      <w:ins w:id="2972"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973" w:author="Katharina Schleidt" w:date="2021-07-05T15:35:00Z">
        <w:r w:rsidDel="00266DCF">
          <w:rPr>
            <w:lang w:eastAsia="ja-JP"/>
          </w:rPr>
          <w:delText xml:space="preserve">In </w:delText>
        </w:r>
      </w:del>
      <w:ins w:id="2974"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975" w:name="_Toc86330985"/>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975"/>
    </w:p>
    <w:p w14:paraId="29A35C7C" w14:textId="29646716" w:rsidR="00114E5B" w:rsidRDefault="00114E5B" w:rsidP="00114E5B">
      <w:pPr>
        <w:pStyle w:val="Titre3"/>
      </w:pPr>
      <w:r w:rsidRPr="00114E5B">
        <w:t xml:space="preserve">Model </w:t>
      </w:r>
      <w:r>
        <w:t>c</w:t>
      </w:r>
      <w:r w:rsidRPr="00114E5B">
        <w:t>onsistency</w:t>
      </w:r>
    </w:p>
    <w:p w14:paraId="787633EE" w14:textId="207CBF91"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BD2744">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976" w:author="Ilkka Rinne" w:date="2021-10-28T16:24:00Z">
        <w:r w:rsidR="00BD2744" w:rsidRPr="00C63000">
          <w:rPr>
            <w:b/>
            <w:bCs/>
            <w:sz w:val="20"/>
            <w:szCs w:val="20"/>
          </w:rPr>
          <w:t xml:space="preserve">Figure </w:t>
        </w:r>
        <w:r w:rsidR="00BD2744">
          <w:rPr>
            <w:b/>
            <w:bCs/>
            <w:noProof/>
            <w:sz w:val="20"/>
            <w:szCs w:val="20"/>
          </w:rPr>
          <w:t>4</w:t>
        </w:r>
      </w:ins>
      <w:del w:id="2977"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4858A4D0"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978" w:author="Ilkka Rinne" w:date="2021-10-28T16:24:00Z">
        <w:r w:rsidR="00BD2744" w:rsidRPr="00C63000">
          <w:rPr>
            <w:b/>
            <w:bCs/>
            <w:sz w:val="20"/>
            <w:szCs w:val="20"/>
          </w:rPr>
          <w:t xml:space="preserve">Figure </w:t>
        </w:r>
        <w:r w:rsidR="00BD2744">
          <w:rPr>
            <w:b/>
            <w:bCs/>
            <w:noProof/>
            <w:sz w:val="20"/>
            <w:szCs w:val="20"/>
          </w:rPr>
          <w:t>3</w:t>
        </w:r>
      </w:ins>
      <w:del w:id="2979"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3C6C5C59" w:rsidR="00FA0795" w:rsidRPr="00C63000" w:rsidRDefault="00FA0795" w:rsidP="00FA0795">
      <w:pPr>
        <w:jc w:val="center"/>
        <w:rPr>
          <w:b/>
          <w:bCs/>
          <w:sz w:val="20"/>
          <w:szCs w:val="20"/>
        </w:rPr>
      </w:pPr>
      <w:bookmarkStart w:id="2980"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1" w:author="Ilkka Rinne" w:date="2021-10-28T16:24:00Z">
        <w:r w:rsidR="00BD2744">
          <w:rPr>
            <w:b/>
            <w:bCs/>
            <w:noProof/>
            <w:sz w:val="20"/>
            <w:szCs w:val="20"/>
          </w:rPr>
          <w:t>3</w:t>
        </w:r>
      </w:ins>
      <w:del w:id="2982" w:author="Ilkka Rinne" w:date="2021-10-27T14:57:00Z">
        <w:r w:rsidR="0018089C" w:rsidDel="008F1D12">
          <w:rPr>
            <w:b/>
            <w:bCs/>
            <w:noProof/>
            <w:sz w:val="20"/>
            <w:szCs w:val="20"/>
          </w:rPr>
          <w:delText>5</w:delText>
        </w:r>
      </w:del>
      <w:r w:rsidR="00D471BA">
        <w:rPr>
          <w:b/>
          <w:bCs/>
          <w:sz w:val="20"/>
          <w:szCs w:val="20"/>
        </w:rPr>
        <w:fldChar w:fldCharType="end"/>
      </w:r>
      <w:bookmarkEnd w:id="2980"/>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983" w:author="Katharina Schleidt" w:date="2021-07-05T19:38:00Z">
        <w:r w:rsidR="00C44FEC" w:rsidDel="00116C6C">
          <w:delText>Observations, measurements and samples</w:delText>
        </w:r>
      </w:del>
      <w:ins w:id="298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46FD74F0"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985" w:author="Ilkka Rinne" w:date="2021-10-28T16:24:00Z">
        <w:r w:rsidR="00BD2744" w:rsidRPr="00C63000">
          <w:rPr>
            <w:b/>
            <w:bCs/>
            <w:sz w:val="20"/>
            <w:szCs w:val="20"/>
          </w:rPr>
          <w:t xml:space="preserve">Figure </w:t>
        </w:r>
        <w:r w:rsidR="00BD2744">
          <w:rPr>
            <w:b/>
            <w:bCs/>
            <w:noProof/>
            <w:sz w:val="20"/>
            <w:szCs w:val="20"/>
          </w:rPr>
          <w:t>4</w:t>
        </w:r>
      </w:ins>
      <w:del w:id="2986"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3D8757D" w:rsidR="00FA0795" w:rsidRPr="00C63000" w:rsidRDefault="001501CE" w:rsidP="001501CE">
      <w:pPr>
        <w:jc w:val="center"/>
        <w:rPr>
          <w:b/>
          <w:bCs/>
          <w:sz w:val="20"/>
          <w:szCs w:val="20"/>
        </w:rPr>
      </w:pPr>
      <w:bookmarkStart w:id="2987"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88" w:author="Ilkka Rinne" w:date="2021-10-28T16:24:00Z">
        <w:r w:rsidR="00BD2744">
          <w:rPr>
            <w:b/>
            <w:bCs/>
            <w:noProof/>
            <w:sz w:val="20"/>
            <w:szCs w:val="20"/>
          </w:rPr>
          <w:t>4</w:t>
        </w:r>
      </w:ins>
      <w:del w:id="2989" w:author="Ilkka Rinne" w:date="2021-10-27T14:58:00Z">
        <w:r w:rsidR="0018089C" w:rsidDel="008F1D12">
          <w:rPr>
            <w:b/>
            <w:bCs/>
            <w:noProof/>
            <w:sz w:val="20"/>
            <w:szCs w:val="20"/>
          </w:rPr>
          <w:delText>6</w:delText>
        </w:r>
      </w:del>
      <w:r w:rsidR="00D471BA">
        <w:rPr>
          <w:b/>
          <w:bCs/>
          <w:sz w:val="20"/>
          <w:szCs w:val="20"/>
        </w:rPr>
        <w:fldChar w:fldCharType="end"/>
      </w:r>
      <w:bookmarkEnd w:id="2987"/>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02441EDD" w:rsidR="00C0258F" w:rsidRPr="00917C89" w:rsidRDefault="00A214B2" w:rsidP="00917C89">
      <w:pPr>
        <w:jc w:val="center"/>
        <w:rPr>
          <w:b/>
          <w:bCs/>
          <w:sz w:val="20"/>
          <w:szCs w:val="20"/>
        </w:rPr>
      </w:pPr>
      <w:commentRangeStart w:id="2990"/>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991" w:author="Ilkka Rinne" w:date="2021-10-28T16:24:00Z">
        <w:r w:rsidR="00BD2744">
          <w:rPr>
            <w:b/>
            <w:bCs/>
            <w:noProof/>
            <w:sz w:val="20"/>
            <w:szCs w:val="20"/>
          </w:rPr>
          <w:t>5</w:t>
        </w:r>
      </w:ins>
      <w:del w:id="2992"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990"/>
      <w:r>
        <w:rPr>
          <w:rStyle w:val="Marquedecommentaire"/>
        </w:rPr>
        <w:commentReference w:id="2990"/>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993" w:author="Grellet Sylvain" w:date="2021-10-20T21:18:00Z">
            <w:rPr>
              <w:lang w:val="fr-FR"/>
            </w:rPr>
          </w:rPrChange>
        </w:rPr>
      </w:pPr>
      <w:del w:id="2994" w:author="Katharina Schleidt" w:date="2021-07-05T19:33:00Z">
        <w:r w:rsidDel="00116C6C">
          <w:delText>It is a modelling choice to decide, b</w:delText>
        </w:r>
      </w:del>
      <w:ins w:id="2995" w:author="Katharina Schleidt" w:date="2021-07-05T19:33:00Z">
        <w:r w:rsidR="00116C6C">
          <w:t>B</w:t>
        </w:r>
      </w:ins>
      <w:r>
        <w:t xml:space="preserve">ased on the use case, </w:t>
      </w:r>
      <w:ins w:id="2996"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997" w:author="Katharina Schleidt" w:date="2021-07-05T19:34:00Z">
        <w:r w:rsidR="00C44FEC" w:rsidDel="00116C6C">
          <w:delText>Observations, measurements and samples</w:delText>
        </w:r>
      </w:del>
      <w:ins w:id="2998"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25FDB77E"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2999" w:author="Ilkka Rinne" w:date="2021-10-28T16:24:00Z">
        <w:r w:rsidR="00BD2744" w:rsidRPr="00BD2744">
          <w:rPr>
            <w:b/>
            <w:bCs/>
            <w:rPrChange w:id="3000" w:author="Ilkka Rinne" w:date="2021-10-28T16:24:00Z">
              <w:rPr>
                <w:b/>
                <w:bCs/>
                <w:sz w:val="20"/>
                <w:szCs w:val="20"/>
              </w:rPr>
            </w:rPrChange>
          </w:rPr>
          <w:t xml:space="preserve">Figure </w:t>
        </w:r>
        <w:r w:rsidR="00BD2744" w:rsidRPr="00BD2744">
          <w:rPr>
            <w:b/>
            <w:bCs/>
            <w:rPrChange w:id="3001" w:author="Ilkka Rinne" w:date="2021-10-28T16:24:00Z">
              <w:rPr>
                <w:b/>
                <w:bCs/>
                <w:noProof/>
                <w:sz w:val="20"/>
                <w:szCs w:val="20"/>
              </w:rPr>
            </w:rPrChange>
          </w:rPr>
          <w:t>6</w:t>
        </w:r>
      </w:ins>
      <w:del w:id="3002"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2583451C" w:rsidR="00E22F4E" w:rsidRPr="00C63000" w:rsidRDefault="00E22F4E" w:rsidP="00E22F4E">
      <w:pPr>
        <w:jc w:val="center"/>
        <w:rPr>
          <w:b/>
          <w:bCs/>
          <w:sz w:val="20"/>
          <w:szCs w:val="20"/>
        </w:rPr>
      </w:pPr>
      <w:bookmarkStart w:id="3003"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04" w:author="Ilkka Rinne" w:date="2021-10-28T16:24:00Z">
        <w:r w:rsidR="00BD2744">
          <w:rPr>
            <w:b/>
            <w:bCs/>
            <w:noProof/>
            <w:sz w:val="20"/>
            <w:szCs w:val="20"/>
          </w:rPr>
          <w:t>6</w:t>
        </w:r>
      </w:ins>
      <w:del w:id="3005" w:author="Ilkka Rinne" w:date="2021-10-27T14:58:00Z">
        <w:r w:rsidR="0018089C" w:rsidDel="008F1D12">
          <w:rPr>
            <w:b/>
            <w:bCs/>
            <w:noProof/>
            <w:sz w:val="20"/>
            <w:szCs w:val="20"/>
          </w:rPr>
          <w:delText>8</w:delText>
        </w:r>
      </w:del>
      <w:r w:rsidR="00D471BA">
        <w:rPr>
          <w:b/>
          <w:bCs/>
          <w:sz w:val="20"/>
          <w:szCs w:val="20"/>
        </w:rPr>
        <w:fldChar w:fldCharType="end"/>
      </w:r>
      <w:bookmarkEnd w:id="3003"/>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2883F98A" w:rsidR="00DE5536" w:rsidRDefault="00DE5536" w:rsidP="000C11E2">
      <w:r>
        <w:lastRenderedPageBreak/>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3006" w:author="Ilkka Rinne" w:date="2021-10-28T16:24:00Z">
        <w:r w:rsidR="00BD2744" w:rsidRPr="00C63000">
          <w:rPr>
            <w:b/>
            <w:bCs/>
            <w:sz w:val="20"/>
            <w:szCs w:val="20"/>
          </w:rPr>
          <w:t xml:space="preserve">Figure </w:t>
        </w:r>
        <w:r w:rsidR="00BD2744">
          <w:rPr>
            <w:b/>
            <w:bCs/>
            <w:noProof/>
            <w:sz w:val="20"/>
            <w:szCs w:val="20"/>
          </w:rPr>
          <w:t>7</w:t>
        </w:r>
      </w:ins>
      <w:del w:id="3007"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3008" w:author="Katharina Schleidt" w:date="2021-07-05T19:35:00Z">
        <w:r w:rsidR="00C44FEC" w:rsidRPr="00C44FEC" w:rsidDel="00116C6C">
          <w:delText>Observations, measurements and samples</w:delText>
        </w:r>
      </w:del>
      <w:ins w:id="3009"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Well, Aquifer and FluidBody are </w:t>
      </w:r>
      <w:r w:rsidR="00953EFA">
        <w:t xml:space="preserve">modelled </w:t>
      </w:r>
      <w:r>
        <w:t xml:space="preserve">outside the </w:t>
      </w:r>
      <w:del w:id="3010" w:author="Katharina Schleidt" w:date="2021-07-05T19:38:00Z">
        <w:r w:rsidR="004262EC" w:rsidRPr="004262EC" w:rsidDel="00116C6C">
          <w:delText>Observations, measurements and samples</w:delText>
        </w:r>
      </w:del>
      <w:ins w:id="3011" w:author="Katharina Schleidt" w:date="2021-07-05T19:38:00Z">
        <w:r w:rsidR="00116C6C">
          <w:t>OMS</w:t>
        </w:r>
      </w:ins>
      <w:r w:rsidR="004262EC">
        <w:t xml:space="preserve"> </w:t>
      </w:r>
      <w:r>
        <w:t>model but</w:t>
      </w:r>
      <w:ins w:id="3012"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3013"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3014" w:author="Katharina Schleidt" w:date="2021-07-05T19:44:00Z">
        <w:r w:rsidR="0082047C">
          <w:t>The Well</w:t>
        </w:r>
      </w:ins>
      <w:del w:id="3015" w:author="Katharina Schleidt" w:date="2021-07-05T19:44:00Z">
        <w:r w:rsidDel="0082047C">
          <w:delText>It</w:delText>
        </w:r>
      </w:del>
      <w:r>
        <w:t xml:space="preserve"> is thus considered as the proximateFeatureOfInterest of the Observation. The sampledFeature (the Aquifer) </w:t>
      </w:r>
      <w:ins w:id="3016"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0BC59EB" w:rsidR="00350089" w:rsidRPr="00C63000" w:rsidRDefault="00350089" w:rsidP="00350089">
      <w:pPr>
        <w:jc w:val="center"/>
        <w:rPr>
          <w:b/>
          <w:bCs/>
          <w:sz w:val="20"/>
          <w:szCs w:val="20"/>
        </w:rPr>
      </w:pPr>
      <w:bookmarkStart w:id="301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18" w:author="Ilkka Rinne" w:date="2021-10-28T16:24:00Z">
        <w:r w:rsidR="00BD2744">
          <w:rPr>
            <w:b/>
            <w:bCs/>
            <w:noProof/>
            <w:sz w:val="20"/>
            <w:szCs w:val="20"/>
          </w:rPr>
          <w:t>7</w:t>
        </w:r>
      </w:ins>
      <w:del w:id="3019" w:author="Ilkka Rinne" w:date="2021-10-27T14:58:00Z">
        <w:r w:rsidR="0018089C" w:rsidDel="008F1D12">
          <w:rPr>
            <w:b/>
            <w:bCs/>
            <w:noProof/>
            <w:sz w:val="20"/>
            <w:szCs w:val="20"/>
          </w:rPr>
          <w:delText>9</w:delText>
        </w:r>
      </w:del>
      <w:r w:rsidR="00D471BA">
        <w:rPr>
          <w:b/>
          <w:bCs/>
          <w:sz w:val="20"/>
          <w:szCs w:val="20"/>
        </w:rPr>
        <w:fldChar w:fldCharType="end"/>
      </w:r>
      <w:bookmarkEnd w:id="3017"/>
      <w:r w:rsidRPr="00C63000">
        <w:rPr>
          <w:b/>
          <w:bCs/>
          <w:sz w:val="20"/>
          <w:szCs w:val="20"/>
        </w:rPr>
        <w:t xml:space="preserve"> — (Example) Sampling Cascade example including domain features.</w:t>
      </w:r>
    </w:p>
    <w:p w14:paraId="550E9FEE" w14:textId="5E1B51B6"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3020" w:author="Ilkka Rinne" w:date="2021-10-28T16:24:00Z">
        <w:r w:rsidR="00BD2744" w:rsidRPr="00C63000">
          <w:rPr>
            <w:b/>
            <w:bCs/>
            <w:sz w:val="20"/>
            <w:szCs w:val="20"/>
          </w:rPr>
          <w:t xml:space="preserve">Figure </w:t>
        </w:r>
        <w:r w:rsidR="00BD2744">
          <w:rPr>
            <w:b/>
            <w:bCs/>
            <w:noProof/>
            <w:sz w:val="20"/>
            <w:szCs w:val="20"/>
          </w:rPr>
          <w:t>8</w:t>
        </w:r>
      </w:ins>
      <w:del w:id="3021"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2039C9F1" w:rsidR="00624A6C" w:rsidRPr="00C63000" w:rsidRDefault="00624A6C" w:rsidP="00CF28F7">
      <w:pPr>
        <w:jc w:val="center"/>
        <w:rPr>
          <w:b/>
          <w:bCs/>
          <w:sz w:val="20"/>
          <w:szCs w:val="20"/>
        </w:rPr>
      </w:pPr>
      <w:bookmarkStart w:id="3022"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23" w:author="Ilkka Rinne" w:date="2021-10-28T16:24:00Z">
        <w:r w:rsidR="00BD2744">
          <w:rPr>
            <w:b/>
            <w:bCs/>
            <w:noProof/>
            <w:sz w:val="20"/>
            <w:szCs w:val="20"/>
          </w:rPr>
          <w:t>8</w:t>
        </w:r>
      </w:ins>
      <w:del w:id="3024" w:author="Ilkka Rinne" w:date="2021-10-27T14:58:00Z">
        <w:r w:rsidR="0018089C" w:rsidDel="008F1D12">
          <w:rPr>
            <w:b/>
            <w:bCs/>
            <w:noProof/>
            <w:sz w:val="20"/>
            <w:szCs w:val="20"/>
          </w:rPr>
          <w:delText>10</w:delText>
        </w:r>
      </w:del>
      <w:r w:rsidR="00D471BA">
        <w:rPr>
          <w:b/>
          <w:bCs/>
          <w:sz w:val="20"/>
          <w:szCs w:val="20"/>
        </w:rPr>
        <w:fldChar w:fldCharType="end"/>
      </w:r>
      <w:bookmarkEnd w:id="3022"/>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3025" w:name="_Toc86330986"/>
      <w:r w:rsidRPr="00920189">
        <w:t>Conceptual Observation schema</w:t>
      </w:r>
      <w:bookmarkEnd w:id="3025"/>
    </w:p>
    <w:p w14:paraId="393A6024" w14:textId="3277BA06" w:rsidR="00CE109A" w:rsidRDefault="00AC59F3" w:rsidP="00AC59F3">
      <w:pPr>
        <w:pStyle w:val="Titre2"/>
      </w:pPr>
      <w:bookmarkStart w:id="3026" w:name="_Toc86330987"/>
      <w:r>
        <w:t>General</w:t>
      </w:r>
      <w:bookmarkEnd w:id="3026"/>
    </w:p>
    <w:p w14:paraId="3628450F" w14:textId="355E81B9" w:rsidR="00AC59F3" w:rsidRDefault="00AC59F3" w:rsidP="00AC59F3">
      <w:pPr>
        <w:pStyle w:val="Titre3"/>
      </w:pPr>
      <w:r w:rsidRPr="00AC59F3">
        <w:t>Conceptual Observation model</w:t>
      </w:r>
    </w:p>
    <w:p w14:paraId="05A35560" w14:textId="005189C0" w:rsidR="00AC59F3" w:rsidRDefault="00AC59F3" w:rsidP="00AC59F3">
      <w:pPr>
        <w:rPr>
          <w:lang w:eastAsia="ja-JP"/>
        </w:rPr>
      </w:pPr>
      <w:r w:rsidRPr="00AC59F3">
        <w:rPr>
          <w:lang w:eastAsia="ja-JP"/>
        </w:rPr>
        <w:t xml:space="preserve">The Conceptual Observation schema </w:t>
      </w:r>
      <w:ins w:id="3027"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3028" w:author="Ilkka Rinne" w:date="2021-10-28T16:24:00Z">
        <w:r w:rsidR="00BD2744" w:rsidRPr="00C63000">
          <w:rPr>
            <w:b/>
            <w:bCs/>
            <w:sz w:val="20"/>
            <w:szCs w:val="20"/>
          </w:rPr>
          <w:t xml:space="preserve">Figure </w:t>
        </w:r>
        <w:r w:rsidR="00BD2744">
          <w:rPr>
            <w:b/>
            <w:bCs/>
            <w:noProof/>
            <w:sz w:val="20"/>
            <w:szCs w:val="20"/>
          </w:rPr>
          <w:t>9</w:t>
        </w:r>
      </w:ins>
      <w:del w:id="3029"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3030" w:author="Katharina Schleidt" w:date="2021-07-05T19:47:00Z">
        <w:r w:rsidRPr="00AC59F3" w:rsidDel="0082047C">
          <w:rPr>
            <w:lang w:eastAsia="ja-JP"/>
          </w:rPr>
          <w:delText xml:space="preserve">It </w:delText>
        </w:r>
      </w:del>
      <w:ins w:id="3031"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BD2744">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63DEC278" w:rsidR="00AC59F3" w:rsidRPr="00C63000" w:rsidRDefault="00AC59F3" w:rsidP="00AC59F3">
      <w:pPr>
        <w:jc w:val="center"/>
        <w:rPr>
          <w:b/>
          <w:bCs/>
          <w:sz w:val="20"/>
          <w:szCs w:val="20"/>
        </w:rPr>
      </w:pPr>
      <w:bookmarkStart w:id="3032"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33" w:author="Ilkka Rinne" w:date="2021-10-28T16:24:00Z">
        <w:r w:rsidR="00BD2744">
          <w:rPr>
            <w:b/>
            <w:bCs/>
            <w:noProof/>
            <w:sz w:val="20"/>
            <w:szCs w:val="20"/>
          </w:rPr>
          <w:t>9</w:t>
        </w:r>
      </w:ins>
      <w:del w:id="3034" w:author="Ilkka Rinne" w:date="2021-10-27T14:58:00Z">
        <w:r w:rsidR="0018089C" w:rsidDel="008F1D12">
          <w:rPr>
            <w:b/>
            <w:bCs/>
            <w:noProof/>
            <w:sz w:val="20"/>
            <w:szCs w:val="20"/>
          </w:rPr>
          <w:delText>11</w:delText>
        </w:r>
      </w:del>
      <w:r w:rsidR="00D471BA">
        <w:rPr>
          <w:b/>
          <w:bCs/>
          <w:sz w:val="20"/>
          <w:szCs w:val="20"/>
        </w:rPr>
        <w:fldChar w:fldCharType="end"/>
      </w:r>
      <w:bookmarkEnd w:id="3032"/>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3035" w:author="Grellet Sylvain" w:date="2021-10-21T08:21:00Z">
          <w:pPr>
            <w:jc w:val="left"/>
          </w:pPr>
        </w:pPrChange>
      </w:pPr>
      <w:ins w:id="3036" w:author="Grellet Sylvain" w:date="2021-10-21T08:21:00Z">
        <w:r>
          <w:tab/>
        </w:r>
      </w:ins>
    </w:p>
    <w:p w14:paraId="5E81AAA6" w14:textId="7137A9B7" w:rsidR="00AC59F3" w:rsidRDefault="00AC59F3" w:rsidP="00AC59F3">
      <w:pPr>
        <w:pStyle w:val="Titre3"/>
      </w:pPr>
      <w:bookmarkStart w:id="3037" w:name="_Ref52388743"/>
      <w:r w:rsidRPr="00AC59F3">
        <w:t>Conceptual Observation schema package Requirements Class</w:t>
      </w:r>
      <w:bookmarkEnd w:id="3037"/>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3038" w:author="Katharina Schleidt" w:date="2021-10-27T12:05:00Z"/>
        </w:rPr>
      </w:pPr>
      <w:del w:id="3039" w:author="Katharina Schleidt" w:date="2021-10-27T12:05:00Z">
        <w:r w:rsidDel="008058BC">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9"/>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3040" w:author="Katharina Schleidt" w:date="2021-10-27T12:05:00Z"/>
          <w:b/>
          <w:bCs/>
          <w:sz w:val="20"/>
          <w:szCs w:val="20"/>
        </w:rPr>
      </w:pPr>
      <w:del w:id="3041"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3042" w:author="Katharina Schleidt" w:date="2021-10-27T12:05:00Z"/>
        </w:rPr>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3043"/>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3043"/>
            <w:r w:rsidR="001C49AC">
              <w:rPr>
                <w:rStyle w:val="Marquedecommentaire"/>
              </w:rPr>
              <w:commentReference w:id="3043"/>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3044" w:name="_Toc86330988"/>
      <w:r w:rsidRPr="00F64967">
        <w:t>Observation</w:t>
      </w:r>
      <w:bookmarkEnd w:id="3044"/>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/rec/obs-cpt/Observation/observingProcedure-con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/req/obs-cpt/Observation/uom</w:t>
            </w:r>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3045" w:author="Katharina Schleidt" w:date="2021-10-27T12:05:00Z"/>
        </w:rPr>
      </w:pPr>
      <w:del w:id="3046"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3047" w:author="Katharina Schleidt" w:date="2021-10-27T12:05:00Z"/>
          <w:b/>
          <w:bCs/>
          <w:sz w:val="20"/>
          <w:szCs w:val="20"/>
        </w:rPr>
      </w:pPr>
      <w:del w:id="3048"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3049" w:author="Katharina Schleidt" w:date="2021-10-27T12:05:00Z"/>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by using a</w:t>
            </w:r>
            <w:r w:rsidR="007D7AE0">
              <w:rPr>
                <w:sz w:val="20"/>
                <w:szCs w:val="20"/>
              </w:rPr>
              <w:t>n</w:t>
            </w:r>
            <w:r w:rsidRPr="00815246">
              <w:rPr>
                <w:sz w:val="20"/>
                <w:szCs w:val="20"/>
              </w:rPr>
              <w:t xml:space="preserve"> </w:t>
            </w:r>
            <w:r w:rsidR="007D7AE0" w:rsidRPr="00636A72">
              <w:rPr>
                <w:b/>
                <w:bCs/>
                <w:sz w:val="20"/>
                <w:szCs w:val="20"/>
              </w:rPr>
              <w:t>Observing</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050"/>
      <w:commentRangeStart w:id="3051"/>
      <w:r w:rsidR="006B6B2B">
        <w:rPr>
          <w:lang w:eastAsia="ja-JP"/>
        </w:rPr>
        <w:t>Clause 7</w:t>
      </w:r>
      <w:commentRangeEnd w:id="3050"/>
      <w:r w:rsidR="006B6B2B">
        <w:rPr>
          <w:rStyle w:val="Marquedecommentaire"/>
        </w:rPr>
        <w:commentReference w:id="3050"/>
      </w:r>
      <w:commentRangeEnd w:id="3051"/>
      <w:r w:rsidR="00BE79BC">
        <w:rPr>
          <w:rStyle w:val="Marquedecommentaire"/>
        </w:rPr>
        <w:commentReference w:id="3051"/>
      </w:r>
      <w:r>
        <w:rPr>
          <w:lang w:eastAsia="ja-JP"/>
        </w:rPr>
        <w:t>.</w:t>
      </w:r>
    </w:p>
    <w:p w14:paraId="6BE5B04B" w14:textId="1DA2E47E" w:rsidR="00452AE7" w:rsidRDefault="00452AE7" w:rsidP="00452AE7">
      <w:pPr>
        <w:pStyle w:val="Titre3"/>
      </w:pPr>
      <w:bookmarkStart w:id="3052" w:name="_Ref52486584"/>
      <w:r w:rsidRPr="00452AE7">
        <w:t>Attribute phenomenonTime</w:t>
      </w:r>
      <w:bookmarkEnd w:id="305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053" w:author="Ilkka Rinne" w:date="2021-07-27T16:08:00Z">
              <w:r w:rsidR="00626BFF">
                <w:rPr>
                  <w:b/>
                  <w:sz w:val="20"/>
                  <w:szCs w:val="20"/>
                </w:rPr>
                <w:t>r</w:t>
              </w:r>
            </w:ins>
            <w:del w:id="305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3055" w:name="_Ref52486606"/>
      <w:r w:rsidRPr="00DA7447">
        <w:t>Attribute resultTime</w:t>
      </w:r>
      <w:bookmarkEnd w:id="305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3056"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057"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058" w:author="Ilkka Rinne" w:date="2021-07-27T16:08:00Z">
              <w:r w:rsidR="00626BFF">
                <w:rPr>
                  <w:b/>
                  <w:sz w:val="20"/>
                  <w:szCs w:val="20"/>
                </w:rPr>
                <w:t>r</w:t>
              </w:r>
            </w:ins>
            <w:del w:id="305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3060" w:author="Ilkka Rinne" w:date="2021-07-27T16:16:00Z">
              <w:r w:rsidR="00813150">
                <w:rPr>
                  <w:b/>
                  <w:sz w:val="20"/>
                  <w:szCs w:val="20"/>
                </w:rPr>
                <w:t>r</w:t>
              </w:r>
            </w:ins>
            <w:del w:id="3061"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/req/obs-cpt/Observation/observingProcedure-card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lang w:eastAsia="ja-JP"/>
        </w:rPr>
      </w:pPr>
    </w:p>
    <w:p w14:paraId="3C69BB96" w14:textId="393EF853" w:rsidR="00AB64D8" w:rsidRDefault="00AB64D8" w:rsidP="00AB64D8">
      <w:pPr>
        <w:pStyle w:val="Titre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/req/obs-cpt/Observation/uom</w:t>
            </w:r>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3062"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/rec/obs-cpt/Observation/uom-con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r w:rsidRPr="008D31E1">
              <w:rPr>
                <w:b/>
                <w:bCs/>
                <w:sz w:val="20"/>
                <w:szCs w:val="20"/>
              </w:rPr>
              <w:t>ObservableProperty</w:t>
            </w:r>
            <w:r w:rsidRPr="00AB64D8">
              <w:rPr>
                <w:sz w:val="20"/>
                <w:szCs w:val="20"/>
              </w:rPr>
              <w:t xml:space="preserve"> and </w:t>
            </w:r>
            <w:r w:rsidRPr="008D31E1">
              <w:rPr>
                <w:b/>
                <w:bCs/>
                <w:sz w:val="20"/>
                <w:szCs w:val="20"/>
              </w:rPr>
              <w:t>ObservingProcedure</w:t>
            </w:r>
          </w:p>
        </w:tc>
      </w:tr>
    </w:tbl>
    <w:p w14:paraId="2876E4D7" w14:textId="7F25AEC7" w:rsidR="00AB64D8" w:rsidRDefault="00AB64D8" w:rsidP="00933112">
      <w:pPr>
        <w:rPr>
          <w:lang w:eastAsia="ja-JP"/>
        </w:rPr>
      </w:pPr>
    </w:p>
    <w:p w14:paraId="63AEF83C" w14:textId="211B82F9" w:rsidR="001F5A5B" w:rsidRDefault="001F5A5B" w:rsidP="00933112">
      <w:pPr>
        <w:rPr>
          <w:lang w:eastAsia="ja-JP"/>
        </w:rPr>
      </w:pPr>
      <w:r>
        <w:rPr>
          <w:lang w:eastAsia="ja-JP"/>
        </w:rPr>
        <w:t>NOTE: in the case where the result of the Observation is a classification, for which no unit exists, the UoM should be declared as unitless</w:t>
      </w:r>
      <w:ins w:id="3063" w:author="Grellet Sylvain" w:date="2021-10-21T14:23:00Z">
        <w:r w:rsidR="00111552">
          <w:rPr>
            <w:lang w:eastAsia="ja-JP"/>
          </w:rPr>
          <w:t xml:space="preserve"> (</w:t>
        </w:r>
      </w:ins>
      <w:del w:id="3064" w:author="Grellet Sylvain" w:date="2021-10-21T14:23:00Z">
        <w:r w:rsidDel="00111552">
          <w:rPr>
            <w:lang w:eastAsia="ja-JP"/>
          </w:rPr>
          <w:delText xml:space="preserve">, </w:delText>
        </w:r>
      </w:del>
      <w:r>
        <w:rPr>
          <w:lang w:eastAsia="ja-JP"/>
        </w:rPr>
        <w:t>e.g., referencing</w:t>
      </w:r>
      <w:ins w:id="3065" w:author="Grellet Sylvain" w:date="2021-10-21T14:58:00Z">
        <w:r w:rsidR="004818EE">
          <w:rPr>
            <w:lang w:eastAsia="ja-JP"/>
          </w:rPr>
          <w:t xml:space="preserve"> QUDT</w:t>
        </w:r>
      </w:ins>
      <w:ins w:id="3066" w:author="Katharina Schleidt" w:date="2021-10-13T19:27:00Z">
        <w:r>
          <w:rPr>
            <w:lang w:eastAsia="ja-JP"/>
          </w:rPr>
          <w:t xml:space="preserve"> </w:t>
        </w:r>
      </w:ins>
      <w:ins w:id="3067"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068" w:author="Ilkka Rinne" w:date="2021-10-28T16:24:00Z">
        <w:r w:rsidR="00BD2744">
          <w:rPr>
            <w:lang w:eastAsia="ja-JP"/>
          </w:rPr>
          <w:t>[17]</w:t>
        </w:r>
      </w:ins>
      <w:ins w:id="3069" w:author="Grellet Sylvain" w:date="2021-10-21T14:59:00Z">
        <w:r w:rsidR="00887217">
          <w:rPr>
            <w:lang w:eastAsia="ja-JP"/>
          </w:rPr>
          <w:fldChar w:fldCharType="end"/>
        </w:r>
      </w:ins>
      <w:ins w:id="3070" w:author="Grellet Sylvain" w:date="2021-10-21T14:58:00Z">
        <w:r w:rsidR="00887217">
          <w:rPr>
            <w:lang w:eastAsia="ja-JP"/>
          </w:rPr>
          <w:t xml:space="preserve"> </w:t>
        </w:r>
      </w:ins>
      <w:ins w:id="3071"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3072" w:author="Grellet Sylvain" w:date="2021-10-21T14:23:00Z">
        <w:r w:rsidR="00111552">
          <w:rPr>
            <w:lang w:eastAsia="ja-JP"/>
          </w:rPr>
          <w:instrText xml:space="preserve">" </w:instrText>
        </w:r>
        <w:r w:rsidR="00111552">
          <w:rPr>
            <w:lang w:eastAsia="ja-JP"/>
          </w:rPr>
          <w:fldChar w:fldCharType="separate"/>
        </w:r>
      </w:ins>
      <w:r w:rsidR="00111552" w:rsidRPr="00157400">
        <w:rPr>
          <w:rStyle w:val="Lienhypertexte"/>
          <w:lang w:val="en-GB" w:eastAsia="ja-JP"/>
        </w:rPr>
        <w:t>http://qudt.org/vocab/unit/UNITLESS</w:t>
      </w:r>
      <w:ins w:id="3073" w:author="Grellet Sylvain" w:date="2021-10-21T14:23:00Z">
        <w:r w:rsidR="00111552">
          <w:rPr>
            <w:lang w:eastAsia="ja-JP"/>
          </w:rPr>
          <w:fldChar w:fldCharType="end"/>
        </w:r>
        <w:r w:rsidR="00111552">
          <w:rPr>
            <w:lang w:eastAsia="ja-JP"/>
          </w:rPr>
          <w:t xml:space="preserve"> or UCUM</w:t>
        </w:r>
      </w:ins>
      <w:ins w:id="3074" w:author="Grellet Sylvain" w:date="2021-10-21T14:35:00Z">
        <w:r w:rsidR="00A0041D">
          <w:rPr>
            <w:lang w:eastAsia="ja-JP"/>
          </w:rPr>
          <w:t xml:space="preserve"> </w:t>
        </w:r>
      </w:ins>
      <w:ins w:id="3075"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076" w:author="Grellet Sylvain" w:date="2021-10-21T14:58:00Z">
        <w:r w:rsidR="004818EE">
          <w:rPr>
            <w:lang w:eastAsia="ja-JP"/>
          </w:rPr>
          <w:fldChar w:fldCharType="separate"/>
        </w:r>
      </w:ins>
      <w:ins w:id="3077" w:author="Ilkka Rinne" w:date="2021-10-28T16:24:00Z">
        <w:r w:rsidR="00BD2744">
          <w:rPr>
            <w:lang w:eastAsia="ja-JP"/>
          </w:rPr>
          <w:t>[9]</w:t>
        </w:r>
      </w:ins>
      <w:ins w:id="3078" w:author="Grellet Sylvain" w:date="2021-10-21T14:58:00Z">
        <w:r w:rsidR="004818EE">
          <w:rPr>
            <w:lang w:eastAsia="ja-JP"/>
          </w:rPr>
          <w:fldChar w:fldCharType="end"/>
        </w:r>
        <w:r w:rsidR="004818EE">
          <w:rPr>
            <w:lang w:eastAsia="ja-JP"/>
          </w:rPr>
          <w:t xml:space="preserve"> </w:t>
        </w:r>
      </w:ins>
      <w:ins w:id="3079" w:author="Grellet Sylvain" w:date="2021-10-21T14:35:00Z">
        <w:r w:rsidR="00A0041D">
          <w:rPr>
            <w:lang w:eastAsia="ja-JP"/>
          </w:rPr>
          <w:t xml:space="preserve">for </w:t>
        </w:r>
        <w:r w:rsidR="00111552">
          <w:rPr>
            <w:lang w:eastAsia="ja-JP"/>
          </w:rPr>
          <w:t>“no units”</w:t>
        </w:r>
      </w:ins>
      <w:ins w:id="3080" w:author="Grellet Sylvain" w:date="2021-10-21T14:23:00Z">
        <w:r w:rsidR="00111552">
          <w:rPr>
            <w:lang w:eastAsia="ja-JP"/>
          </w:rPr>
          <w:t>).</w:t>
        </w:r>
      </w:ins>
    </w:p>
    <w:p w14:paraId="6D623B0D" w14:textId="6258A74C" w:rsidR="000C435F" w:rsidRDefault="000C435F" w:rsidP="000C435F">
      <w:pPr>
        <w:pStyle w:val="Titre2"/>
      </w:pPr>
      <w:bookmarkStart w:id="3081" w:name="_Toc86330989"/>
      <w:r w:rsidRPr="000C435F">
        <w:t>ObservableProperty</w:t>
      </w:r>
      <w:bookmarkEnd w:id="3081"/>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3082" w:author="Katharina Schleidt" w:date="2021-10-27T12:06:00Z"/>
        </w:rPr>
      </w:pPr>
      <w:del w:id="3083"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3084" w:author="Katharina Schleidt" w:date="2021-10-27T12:06:00Z"/>
          <w:b/>
          <w:bCs/>
          <w:sz w:val="20"/>
          <w:szCs w:val="20"/>
        </w:rPr>
      </w:pPr>
      <w:del w:id="3085"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352BEEE3" w:rsidR="00DE7F9E" w:rsidRPr="00DE7F9E" w:rsidRDefault="00F3713B" w:rsidP="00862522">
            <w:pPr>
              <w:rPr>
                <w:sz w:val="20"/>
                <w:szCs w:val="20"/>
              </w:rPr>
            </w:pPr>
            <w:r>
              <w:rPr>
                <w:sz w:val="20"/>
                <w:szCs w:val="20"/>
              </w:rPr>
              <w:t>A</w:t>
            </w:r>
            <w:r w:rsidR="00DE7F9E" w:rsidRPr="00DE7F9E">
              <w:rPr>
                <w:sz w:val="20"/>
                <w:szCs w:val="20"/>
              </w:rPr>
              <w:t xml:space="preserve"> quality (property, characteristic) of the </w:t>
            </w:r>
            <w:del w:id="3086" w:author="Katharina Schleidt" w:date="2021-07-05T13:55:00Z">
              <w:r w:rsidR="00DE7F9E" w:rsidRPr="00DE7F9E" w:rsidDel="0058722D">
                <w:rPr>
                  <w:b/>
                  <w:sz w:val="20"/>
                  <w:szCs w:val="20"/>
                </w:rPr>
                <w:delText>feature of interest</w:delText>
              </w:r>
            </w:del>
            <w:ins w:id="308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088" w:author="Katharina Schleidt" w:date="2021-07-05T19:49:00Z">
        <w:r w:rsidDel="0082047C">
          <w:rPr>
            <w:lang w:eastAsia="ja-JP"/>
          </w:rPr>
          <w:delText xml:space="preserve">we </w:delText>
        </w:r>
      </w:del>
      <w:ins w:id="3089"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3090" w:author="Katharina Schleidt" w:date="2021-07-05T19:49:00Z">
        <w:r w:rsidDel="0082047C">
          <w:rPr>
            <w:lang w:eastAsia="ja-JP"/>
          </w:rPr>
          <w:delText xml:space="preserve">monitor </w:delText>
        </w:r>
      </w:del>
      <w:ins w:id="309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3092" w:author="Katharina Schleidt" w:date="2021-07-05T19:49:00Z">
        <w:r w:rsidDel="0082047C">
          <w:rPr>
            <w:lang w:eastAsia="ja-JP"/>
          </w:rPr>
          <w:delText xml:space="preserve">with </w:delText>
        </w:r>
      </w:del>
      <w:ins w:id="309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09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3095" w:author="Katharina Schleidt" w:date="2021-07-05T19:49:00Z">
        <w:r w:rsidDel="0082047C">
          <w:rPr>
            <w:lang w:eastAsia="ja-JP"/>
          </w:rPr>
          <w:lastRenderedPageBreak/>
          <w:delText xml:space="preserve">measure </w:delText>
        </w:r>
      </w:del>
      <w:ins w:id="3096" w:author="Katharina Schleidt" w:date="2021-07-05T19:49:00Z">
        <w:r w:rsidR="0082047C">
          <w:rPr>
            <w:lang w:eastAsia="ja-JP"/>
          </w:rPr>
          <w:t xml:space="preserve">Measure </w:t>
        </w:r>
      </w:ins>
      <w:r>
        <w:rPr>
          <w:lang w:eastAsia="ja-JP"/>
        </w:rPr>
        <w:t>the Groundwater Level (still the same observable property as above)</w:t>
      </w:r>
      <w:ins w:id="3097"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3098" w:author="Katharina Schleidt" w:date="2021-07-05T19:49:00Z">
        <w:r w:rsidDel="0082047C">
          <w:rPr>
            <w:lang w:eastAsia="ja-JP"/>
          </w:rPr>
          <w:delText>but w</w:delText>
        </w:r>
      </w:del>
      <w:ins w:id="309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100" w:author="Katharina Schleidt" w:date="2021-07-05T19:50:00Z">
        <w:r w:rsidDel="0082047C">
          <w:rPr>
            <w:lang w:eastAsia="ja-JP"/>
          </w:rPr>
          <w:delText xml:space="preserve">to </w:delText>
        </w:r>
      </w:del>
      <w:ins w:id="3101" w:author="Katharina Schleidt" w:date="2021-07-05T19:50:00Z">
        <w:r w:rsidR="0082047C">
          <w:rPr>
            <w:lang w:eastAsia="ja-JP"/>
          </w:rPr>
          <w:t xml:space="preserve">for </w:t>
        </w:r>
      </w:ins>
      <w:r>
        <w:rPr>
          <w:lang w:eastAsia="ja-JP"/>
        </w:rPr>
        <w:t>check</w:t>
      </w:r>
      <w:ins w:id="310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3103" w:name="_Toc86330990"/>
      <w:r w:rsidRPr="00A02312">
        <w:t>Procedure</w:t>
      </w:r>
      <w:bookmarkEnd w:id="3103"/>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3104" w:author="Katharina Schleidt" w:date="2021-10-27T12:06:00Z"/>
        </w:rPr>
      </w:pPr>
      <w:del w:id="3105"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3106" w:author="Katharina Schleidt" w:date="2021-10-27T12:06:00Z"/>
          <w:b/>
          <w:bCs/>
          <w:sz w:val="20"/>
          <w:szCs w:val="20"/>
        </w:rPr>
      </w:pPr>
      <w:del w:id="3107"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3108" w:author="Katharina Schleidt" w:date="2021-07-05T19:50:00Z">
        <w:r w:rsidDel="0082047C">
          <w:rPr>
            <w:lang w:eastAsia="ja-JP"/>
          </w:rPr>
          <w:delText xml:space="preserve">has been </w:delText>
        </w:r>
      </w:del>
      <w:ins w:id="3109"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3110" w:name="_Toc86330991"/>
      <w:r w:rsidRPr="00344888">
        <w:t>ObservingProcedure</w:t>
      </w:r>
      <w:bookmarkEnd w:id="3110"/>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3111" w:author="Katharina Schleidt" w:date="2021-10-27T12:06:00Z"/>
        </w:rPr>
      </w:pPr>
      <w:del w:id="3112"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3113" w:author="Katharina Schleidt" w:date="2021-10-27T12:06:00Z"/>
          <w:b/>
          <w:bCs/>
          <w:sz w:val="20"/>
          <w:szCs w:val="20"/>
        </w:rPr>
      </w:pPr>
      <w:del w:id="3114"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w:t>
            </w:r>
            <w:r w:rsidRPr="00F3713B">
              <w:rPr>
                <w:sz w:val="20"/>
                <w:szCs w:val="20"/>
              </w:rPr>
              <w:lastRenderedPageBreak/>
              <w:t>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3115" w:author="Katharina Schleidt" w:date="2021-07-05T19:51:00Z">
        <w:r w:rsidDel="0082047C">
          <w:rPr>
            <w:lang w:eastAsia="ja-JP"/>
          </w:rPr>
          <w:delText xml:space="preserve">the </w:delText>
        </w:r>
      </w:del>
      <w:ins w:id="3116"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3117" w:author="Katharina Schleidt" w:date="2021-07-05T19:51:00Z">
        <w:r w:rsidR="0082047C">
          <w:rPr>
            <w:lang w:eastAsia="ja-JP"/>
          </w:rPr>
          <w:t>Procedure</w:t>
        </w:r>
      </w:ins>
      <w:del w:id="3118"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3119" w:name="_Toc86330992"/>
      <w:r w:rsidRPr="00721E6C">
        <w:t>Observer</w:t>
      </w:r>
      <w:bookmarkEnd w:id="3119"/>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3120" w:author="Katharina Schleidt" w:date="2021-10-27T12:06:00Z"/>
        </w:rPr>
      </w:pPr>
      <w:del w:id="3121"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3122" w:author="Katharina Schleidt" w:date="2021-10-27T12:06:00Z"/>
          <w:b/>
          <w:bCs/>
          <w:sz w:val="20"/>
          <w:szCs w:val="20"/>
        </w:rPr>
      </w:pPr>
      <w:del w:id="3123"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31BEC02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w:t>
            </w:r>
            <w:r w:rsidR="00636A72">
              <w:rPr>
                <w:sz w:val="20"/>
                <w:szCs w:val="20"/>
              </w:rPr>
              <w:t>n</w:t>
            </w:r>
            <w:r w:rsidR="00250A5E" w:rsidRPr="00F3713B">
              <w:rPr>
                <w:sz w:val="20"/>
                <w:szCs w:val="20"/>
              </w:rPr>
              <w:t xml:space="preserve"> </w:t>
            </w:r>
            <w:r w:rsidR="007D7AE0" w:rsidRPr="00CB3236">
              <w:rPr>
                <w:b/>
                <w:bCs/>
                <w:sz w:val="20"/>
                <w:szCs w:val="20"/>
              </w:rPr>
              <w:t>Observing</w:t>
            </w:r>
            <w:r w:rsidR="007D7AE0" w:rsidRPr="00815246">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ins w:id="3124"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3125" w:author="Ilkka Rinne" w:date="2021-07-27T16:09:00Z">
        <w:r w:rsidR="00626BFF">
          <w:rPr>
            <w:lang w:eastAsia="ja-JP"/>
          </w:rPr>
          <w:t>r</w:t>
        </w:r>
      </w:ins>
      <w:del w:id="3126" w:author="Ilkka Rinne" w:date="2021-07-27T16:09:00Z">
        <w:r w:rsidDel="00626BFF">
          <w:rPr>
            <w:lang w:eastAsia="ja-JP"/>
          </w:rPr>
          <w:delText>R</w:delText>
        </w:r>
      </w:del>
      <w:r>
        <w:rPr>
          <w:lang w:eastAsia="ja-JP"/>
        </w:rPr>
        <w:t xml:space="preserve">esults of prior Observations, and generates a </w:t>
      </w:r>
      <w:ins w:id="3127" w:author="Ilkka Rinne" w:date="2021-07-27T16:09:00Z">
        <w:r w:rsidR="00626BFF">
          <w:rPr>
            <w:lang w:eastAsia="ja-JP"/>
          </w:rPr>
          <w:t>r</w:t>
        </w:r>
      </w:ins>
      <w:del w:id="3128"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3129" w:name="_Toc86330993"/>
      <w:r w:rsidRPr="009C397F">
        <w:t>Host</w:t>
      </w:r>
      <w:bookmarkEnd w:id="3129"/>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3130" w:author="Katharina Schleidt" w:date="2021-10-27T12:06:00Z"/>
        </w:rPr>
      </w:pPr>
      <w:del w:id="3131"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3132" w:author="Katharina Schleidt" w:date="2021-10-27T12:06:00Z"/>
          <w:b/>
          <w:bCs/>
          <w:sz w:val="20"/>
          <w:szCs w:val="20"/>
        </w:rPr>
      </w:pPr>
      <w:del w:id="3133"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3134"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3135"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3136" w:author="Katharina Schleidt" w:date="2021-07-05T19:52:00Z">
        <w:r w:rsidDel="00D80ABB">
          <w:rPr>
            <w:lang w:eastAsia="ja-JP"/>
          </w:rPr>
          <w:delText xml:space="preserve">; </w:delText>
        </w:r>
      </w:del>
      <w:ins w:id="3137" w:author="Katharina Schleidt" w:date="2021-07-05T19:52:00Z">
        <w:r w:rsidR="00D80ABB">
          <w:rPr>
            <w:lang w:eastAsia="ja-JP"/>
          </w:rPr>
          <w:t xml:space="preserve">. </w:t>
        </w:r>
      </w:ins>
      <w:del w:id="3138" w:author="Katharina Schleidt" w:date="2021-07-05T19:52:00Z">
        <w:r w:rsidDel="00D80ABB">
          <w:rPr>
            <w:lang w:eastAsia="ja-JP"/>
          </w:rPr>
          <w:delText xml:space="preserve">in </w:delText>
        </w:r>
      </w:del>
      <w:ins w:id="3139"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3140" w:name="_Toc86330994"/>
      <w:r w:rsidRPr="008534CB">
        <w:t>Deployment</w:t>
      </w:r>
      <w:bookmarkEnd w:id="3140"/>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3141" w:author="Katharina Schleidt" w:date="2021-10-27T12:06:00Z"/>
        </w:rPr>
      </w:pPr>
      <w:del w:id="3142"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3143" w:author="Katharina Schleidt" w:date="2021-10-27T12:06:00Z"/>
          <w:b/>
          <w:bCs/>
          <w:sz w:val="20"/>
          <w:szCs w:val="20"/>
        </w:rPr>
      </w:pPr>
      <w:del w:id="3144"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3145" w:author="Katharina Schleidt" w:date="2021-07-05T19:53:00Z">
        <w:r w:rsidDel="00D80ABB">
          <w:rPr>
            <w:lang w:eastAsia="ja-JP"/>
          </w:rPr>
          <w:lastRenderedPageBreak/>
          <w:delText xml:space="preserve">information </w:delText>
        </w:r>
      </w:del>
      <w:ins w:id="3146" w:author="Katharina Schleidt" w:date="2021-07-05T19:53:00Z">
        <w:r w:rsidR="00D80ABB">
          <w:rPr>
            <w:lang w:eastAsia="ja-JP"/>
          </w:rPr>
          <w:t xml:space="preserve">Information </w:t>
        </w:r>
      </w:ins>
      <w:r>
        <w:rPr>
          <w:lang w:eastAsia="ja-JP"/>
        </w:rPr>
        <w:t>regarding a sensor being attached to a pole</w:t>
      </w:r>
      <w:ins w:id="314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3148" w:author="Katharina Schleidt" w:date="2021-07-05T19:53:00Z">
        <w:r w:rsidDel="00D80ABB">
          <w:rPr>
            <w:lang w:eastAsia="ja-JP"/>
          </w:rPr>
          <w:delText xml:space="preserve">the </w:delText>
        </w:r>
      </w:del>
      <w:ins w:id="3149" w:author="Katharina Schleidt" w:date="2021-07-05T19:53:00Z">
        <w:r w:rsidR="00D80ABB">
          <w:rPr>
            <w:lang w:eastAsia="ja-JP"/>
          </w:rPr>
          <w:t xml:space="preserve">The </w:t>
        </w:r>
      </w:ins>
      <w:r>
        <w:rPr>
          <w:lang w:eastAsia="ja-JP"/>
        </w:rPr>
        <w:t>monitoring facilities pertaining to an environmental monitoring network</w:t>
      </w:r>
      <w:ins w:id="3150"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3151" w:author="Katharina Schleidt" w:date="2021-07-05T19:53:00Z">
        <w:r w:rsidRPr="00C94F90" w:rsidDel="00D80ABB">
          <w:rPr>
            <w:lang w:eastAsia="ja-JP"/>
          </w:rPr>
          <w:delText xml:space="preserve">the </w:delText>
        </w:r>
      </w:del>
      <w:ins w:id="315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53"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3154" w:author="Katharina Schleidt" w:date="2021-07-05T19:53:00Z">
        <w:r w:rsidDel="00D80ABB">
          <w:rPr>
            <w:lang w:eastAsia="ja-JP"/>
          </w:rPr>
          <w:delText xml:space="preserve">the </w:delText>
        </w:r>
      </w:del>
      <w:ins w:id="315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3156" w:name="_Toc86330995"/>
      <w:r w:rsidRPr="00920189">
        <w:t>Abstract Observation Core</w:t>
      </w:r>
      <w:bookmarkEnd w:id="3156"/>
    </w:p>
    <w:p w14:paraId="4C3BA03E" w14:textId="556C1697" w:rsidR="00CE109A" w:rsidRDefault="002C1F08" w:rsidP="002C1F08">
      <w:pPr>
        <w:pStyle w:val="Titre2"/>
      </w:pPr>
      <w:bookmarkStart w:id="3157" w:name="_Toc86330996"/>
      <w:r w:rsidRPr="002C1F08">
        <w:t>General</w:t>
      </w:r>
      <w:bookmarkEnd w:id="3157"/>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3158" w:author="Katharina Schleidt" w:date="2021-10-27T12:06:00Z"/>
        </w:rPr>
      </w:pPr>
      <w:del w:id="3159" w:author="Katharina Schleidt" w:date="2021-10-27T12:06:00Z">
        <w:r w:rsidDel="008058BC">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3160" w:author="Katharina Schleidt" w:date="2021-10-27T12:06:00Z"/>
          <w:b/>
          <w:bCs/>
          <w:sz w:val="20"/>
          <w:szCs w:val="20"/>
        </w:rPr>
      </w:pPr>
      <w:del w:id="3161"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Titre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3162" w:name="_Toc86330997"/>
      <w:r w:rsidRPr="00F102C2">
        <w:t>AbstractObservationCharacteristics</w:t>
      </w:r>
      <w:bookmarkEnd w:id="3162"/>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3163" w:author="Katharina Schleidt" w:date="2021-10-22T00:34:00Z">
              <w:r w:rsidRPr="00815246">
                <w:rPr>
                  <w:sz w:val="20"/>
                  <w:szCs w:val="20"/>
                </w:rPr>
                <w:t>/req/obs-cpt/Observation/</w:t>
              </w:r>
              <w:r w:rsidRPr="00BA3170">
                <w:rPr>
                  <w:sz w:val="20"/>
                  <w:szCs w:val="20"/>
                </w:rPr>
                <w:t>observingProcedure</w:t>
              </w:r>
              <w:r w:rsidRPr="00815246">
                <w:rPr>
                  <w:sz w:val="20"/>
                  <w:szCs w:val="20"/>
                </w:rPr>
                <w:t>-sem</w:t>
              </w:r>
            </w:ins>
            <w:del w:id="3164"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3165" w:author="Katharina Schleidt" w:date="2021-10-27T12:06:00Z"/>
        </w:rPr>
      </w:pPr>
      <w:del w:id="3166"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3167" w:author="Katharina Schleidt" w:date="2021-10-27T12:06:00Z"/>
          <w:b/>
          <w:bCs/>
          <w:sz w:val="20"/>
          <w:szCs w:val="20"/>
        </w:rPr>
      </w:pPr>
      <w:del w:id="3168"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688FAAF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69" w:author="Ilkka Rinne" w:date="2021-10-28T16:24:00Z">
        <w:r w:rsidR="00BD2744">
          <w:rPr>
            <w:b/>
            <w:bCs/>
            <w:noProof/>
            <w:sz w:val="20"/>
            <w:szCs w:val="20"/>
          </w:rPr>
          <w:t>10</w:t>
        </w:r>
      </w:ins>
      <w:del w:id="3170"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71" w:author="Katharina Schleidt" w:date="2021-07-05T19:53:00Z">
        <w:r w:rsidDel="00B32239">
          <w:rPr>
            <w:lang w:eastAsia="ja-JP"/>
          </w:rPr>
          <w:delText>e.g.</w:delText>
        </w:r>
      </w:del>
      <w:ins w:id="3172"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173"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3174" w:author="Ilkka Rinne" w:date="2021-07-27T16:10:00Z">
              <w:r w:rsidR="00626BFF">
                <w:rPr>
                  <w:b/>
                  <w:sz w:val="20"/>
                  <w:szCs w:val="20"/>
                </w:rPr>
                <w:t>r</w:t>
              </w:r>
            </w:ins>
            <w:del w:id="3175" w:author="Ilkka Rinne" w:date="2021-07-27T16:10:00Z">
              <w:r w:rsidRPr="00562CBB" w:rsidDel="00626BFF">
                <w:rPr>
                  <w:b/>
                  <w:sz w:val="20"/>
                  <w:szCs w:val="20"/>
                </w:rPr>
                <w:delText>R</w:delText>
              </w:r>
            </w:del>
            <w:r w:rsidRPr="00562CBB">
              <w:rPr>
                <w:b/>
                <w:sz w:val="20"/>
                <w:szCs w:val="20"/>
              </w:rPr>
              <w:t>esult</w:t>
            </w:r>
            <w:del w:id="317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4042447C"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3177"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3178" w:author="Ilkka Rinne" w:date="2021-10-28T16:24:00Z">
        <w:r w:rsidR="00BD2744">
          <w:rPr>
            <w:lang w:eastAsia="ja-JP"/>
          </w:rPr>
          <w:t>[29]</w:t>
        </w:r>
      </w:ins>
      <w:ins w:id="3179" w:author="Grellet Sylvain" w:date="2021-10-21T21:36:00Z">
        <w:r w:rsidR="00656929">
          <w:rPr>
            <w:lang w:eastAsia="ja-JP"/>
          </w:rPr>
          <w:fldChar w:fldCharType="end"/>
        </w:r>
      </w:ins>
      <w:ins w:id="3180"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3181" w:author="Ilkka Rinne" w:date="2021-10-28T16:24:00Z">
        <w:r w:rsidR="00BD2744">
          <w:rPr>
            <w:lang w:eastAsia="ja-JP"/>
          </w:rPr>
          <w:t>[30]</w:t>
        </w:r>
      </w:ins>
      <w:ins w:id="3182" w:author="Grellet Sylvain" w:date="2021-10-21T21:39:00Z">
        <w:r w:rsidR="0059657D">
          <w:rPr>
            <w:lang w:eastAsia="ja-JP"/>
          </w:rPr>
          <w:fldChar w:fldCharType="end"/>
        </w:r>
      </w:ins>
      <w:ins w:id="3183"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3184" w:author="Ilkka Rinne" w:date="2021-10-28T16:24:00Z">
        <w:r w:rsidR="00BD2744">
          <w:rPr>
            <w:lang w:eastAsia="ja-JP"/>
          </w:rPr>
          <w:t>[31]</w:t>
        </w:r>
      </w:ins>
      <w:ins w:id="3185"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3186" w:author="Katharina Schleidt" w:date="2021-07-05T13:55:00Z">
        <w:r w:rsidRPr="00CA1C0E" w:rsidDel="0058722D">
          <w:rPr>
            <w:lang w:eastAsia="ja-JP"/>
          </w:rPr>
          <w:delText>feature of interest</w:delText>
        </w:r>
      </w:del>
      <w:ins w:id="3187"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88" w:author="Katharina Schleidt" w:date="2021-07-05T13:55:00Z">
        <w:r w:rsidDel="0058722D">
          <w:rPr>
            <w:lang w:eastAsia="ja-JP"/>
          </w:rPr>
          <w:delText>feature of interest</w:delText>
        </w:r>
      </w:del>
      <w:ins w:id="3189"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3A0CC873"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90" w:author="Katharina Schleidt" w:date="2021-07-05T13:55:00Z">
        <w:r w:rsidDel="0058722D">
          <w:rPr>
            <w:lang w:eastAsia="ja-JP"/>
          </w:rPr>
          <w:delText>feature of interest</w:delText>
        </w:r>
      </w:del>
      <w:ins w:id="3191"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BD2744">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192" w:author="Katharina Schleidt" w:date="2021-07-05T19:58:00Z">
        <w:r w:rsidDel="00B32239">
          <w:rPr>
            <w:lang w:eastAsia="ja-JP"/>
          </w:rPr>
          <w:delText xml:space="preserve">a </w:delText>
        </w:r>
      </w:del>
      <w:ins w:id="3193"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194"/>
      <w:r>
        <w:rPr>
          <w:lang w:eastAsia="ja-JP"/>
        </w:rPr>
        <w:t>clause</w:t>
      </w:r>
      <w:commentRangeEnd w:id="3194"/>
      <w:r w:rsidR="005F790E">
        <w:rPr>
          <w:rStyle w:val="Marquedecommentaire"/>
        </w:rPr>
        <w:commentReference w:id="3194"/>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3195" w:name="_Toc86330998"/>
      <w:r w:rsidRPr="001E1837">
        <w:t>AbstractObservation</w:t>
      </w:r>
      <w:bookmarkEnd w:id="3195"/>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rsidDel="00615828" w14:paraId="15A66E4E" w14:textId="09D652DB" w:rsidTr="00D94AF2">
        <w:trPr>
          <w:del w:id="3196"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3197" w:author="Katharina Schleidt" w:date="2021-10-22T00:00:00Z"/>
                <w:sz w:val="20"/>
                <w:szCs w:val="20"/>
              </w:rPr>
            </w:pPr>
            <w:del w:id="3198"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3199" w:author="Katharina Schleidt" w:date="2021-10-22T00:00:00Z"/>
                <w:sz w:val="20"/>
                <w:szCs w:val="20"/>
              </w:rPr>
            </w:pPr>
            <w:del w:id="3200"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3201"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3202" w:author="Katharina Schleidt" w:date="2021-10-22T00:00:00Z"/>
                <w:sz w:val="20"/>
                <w:szCs w:val="20"/>
              </w:rPr>
            </w:pPr>
            <w:del w:id="3203"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3204" w:author="Katharina Schleidt" w:date="2021-10-22T00:00:00Z"/>
                <w:sz w:val="20"/>
                <w:szCs w:val="20"/>
              </w:rPr>
            </w:pPr>
            <w:del w:id="3205"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/req/obs-cpt/Observation/</w:t>
            </w:r>
            <w:r w:rsidR="00021125" w:rsidRPr="00EE38D9">
              <w:rPr>
                <w:sz w:val="20"/>
                <w:szCs w:val="20"/>
              </w:rPr>
              <w:t>observingProcedure</w:t>
            </w:r>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/req/obs-cpt/Observation/Observation-sem</w:t>
            </w:r>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/req/obs-core/AbstractObservation/observationType-sem</w:t>
            </w:r>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/req/obs-core/AbstractObservation/resultTime-type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/req/obs-core/AbstractObservation/validTime-type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/req/obs-core/AbstractObservation/featureOfInterest-con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/req/obs-core/AbstractObservation/parameterName-card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/obs-core/Observation/observerhost-con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/obs-core/Observation/observedProperty-con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/obs-core/Observation/observingProcedure-con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/req/obs-cpt/Observation/uom</w:t>
            </w:r>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/rec/obs-cpt/Observation/</w:t>
            </w:r>
            <w:ins w:id="3206" w:author="Katharina Schleidt" w:date="2021-10-22T00:43:00Z">
              <w:r w:rsidR="00D94AF2" w:rsidRPr="007B7B10">
                <w:rPr>
                  <w:sz w:val="20"/>
                  <w:szCs w:val="20"/>
                </w:rPr>
                <w:t>observingProcedure</w:t>
              </w:r>
            </w:ins>
            <w:del w:id="3207"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D94AF2">
        <w:trPr>
          <w:ins w:id="3208"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3209" w:author="Katharina Schleidt" w:date="2021-10-11T15:14:00Z"/>
                <w:sz w:val="20"/>
                <w:szCs w:val="20"/>
              </w:rPr>
            </w:pPr>
            <w:ins w:id="3210"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3211" w:author="Katharina Schleidt" w:date="2021-10-11T15:14:00Z"/>
                <w:sz w:val="20"/>
                <w:szCs w:val="20"/>
              </w:rPr>
            </w:pPr>
            <w:r w:rsidRPr="00EE38D9">
              <w:rPr>
                <w:sz w:val="20"/>
                <w:szCs w:val="20"/>
              </w:rPr>
              <w:t>/rec/obs-cpt/Observation/phenomenonTimeResult-con</w:t>
            </w:r>
          </w:p>
        </w:tc>
      </w:tr>
      <w:tr w:rsidR="00067877" w:rsidRPr="00EE38D9" w:rsidDel="00615828" w14:paraId="34810CA8" w14:textId="1E6D05A2" w:rsidTr="00D94AF2">
        <w:trPr>
          <w:del w:id="3212"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3213" w:author="Katharina Schleidt" w:date="2021-10-22T00:00:00Z"/>
                <w:sz w:val="20"/>
                <w:szCs w:val="20"/>
              </w:rPr>
            </w:pPr>
            <w:del w:id="3214"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3215" w:author="Katharina Schleidt" w:date="2021-10-22T00:00:00Z"/>
                <w:sz w:val="20"/>
                <w:szCs w:val="20"/>
              </w:rPr>
            </w:pPr>
            <w:del w:id="3216"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3217" w:author="Katharina Schleidt" w:date="2021-10-27T12:06:00Z"/>
        </w:rPr>
      </w:pPr>
      <w:del w:id="3218"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0"/>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3219" w:author="Katharina Schleidt" w:date="2021-10-27T12:06:00Z"/>
          <w:b/>
          <w:bCs/>
          <w:sz w:val="20"/>
          <w:szCs w:val="20"/>
        </w:rPr>
      </w:pPr>
      <w:del w:id="3220"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Titre3"/>
      </w:pPr>
      <w:r w:rsidRPr="00FC480B">
        <w:t xml:space="preserve">Constraint </w:t>
      </w:r>
      <w:del w:id="3221" w:author="Katharina Schleidt" w:date="2021-10-17T20:37:00Z">
        <w:r w:rsidRPr="00FC480B" w:rsidDel="00D00C9F">
          <w:delText>resultTime instant</w:delText>
        </w:r>
      </w:del>
      <w:ins w:id="3222"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3223" w:author="Katharina Schleidt" w:date="2021-10-17T20:37:00Z">
              <w:r w:rsidR="00D00C9F">
                <w:rPr>
                  <w:sz w:val="20"/>
                  <w:szCs w:val="20"/>
                </w:rPr>
                <w:t>observationType</w:t>
              </w:r>
            </w:ins>
            <w:r>
              <w:rPr>
                <w:sz w:val="20"/>
                <w:szCs w:val="20"/>
              </w:rPr>
              <w:t>-</w:t>
            </w:r>
            <w:ins w:id="3224"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3225" w:author="Katharina Schleidt" w:date="2021-10-17T20:53:00Z">
              <w:r w:rsidRPr="002C6CAB">
                <w:rPr>
                  <w:sz w:val="20"/>
                  <w:szCs w:val="20"/>
                </w:rPr>
                <w:t xml:space="preserve">If information on the type of Observation is provided, </w:t>
              </w:r>
            </w:ins>
            <w:ins w:id="3226" w:author="Katharina Schleidt" w:date="2021-10-17T21:01:00Z">
              <w:r w:rsidR="00785E1D">
                <w:rPr>
                  <w:sz w:val="20"/>
                  <w:szCs w:val="20"/>
                </w:rPr>
                <w:t xml:space="preserve">the constraints defined in the referenced codelist </w:t>
              </w:r>
            </w:ins>
            <w:ins w:id="3227" w:author="Katharina Schleidt" w:date="2021-10-17T20:53:00Z">
              <w:r w:rsidRPr="002C6CAB">
                <w:rPr>
                  <w:sz w:val="20"/>
                  <w:szCs w:val="20"/>
                </w:rPr>
                <w:t>SHALL be used.</w:t>
              </w:r>
            </w:ins>
          </w:p>
        </w:tc>
      </w:tr>
    </w:tbl>
    <w:p w14:paraId="41F61C17" w14:textId="6258B4F6" w:rsidR="00FC480B" w:rsidRDefault="00FC480B" w:rsidP="00FC480B">
      <w:pPr>
        <w:rPr>
          <w:ins w:id="3228" w:author="Katharina Schleidt" w:date="2021-10-17T20:28:00Z"/>
          <w:lang w:eastAsia="ja-JP"/>
        </w:rPr>
      </w:pPr>
    </w:p>
    <w:p w14:paraId="5F69FFD2" w14:textId="77777777" w:rsidR="00B03C5D" w:rsidRDefault="00B03C5D" w:rsidP="00B03C5D">
      <w:pPr>
        <w:pStyle w:val="Titre3"/>
        <w:rPr>
          <w:ins w:id="3229" w:author="Katharina Schleidt" w:date="2021-10-17T20:28:00Z"/>
        </w:rPr>
      </w:pPr>
      <w:ins w:id="3230"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3231"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3232" w:author="Katharina Schleidt" w:date="2021-10-17T20:28:00Z"/>
                <w:sz w:val="20"/>
                <w:szCs w:val="20"/>
              </w:rPr>
            </w:pPr>
            <w:ins w:id="3233"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3234" w:author="Katharina Schleidt" w:date="2021-10-17T20:28:00Z"/>
                <w:sz w:val="20"/>
                <w:szCs w:val="20"/>
              </w:rPr>
            </w:pPr>
            <w:ins w:id="3235"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/req/obs-core/AbstractObservation/featureOfInterest-con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/Observation/observerhost-con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Titre3"/>
      </w:pPr>
      <w:r w:rsidRPr="00BB0E5D">
        <w:t xml:space="preserve">Constraint ObservableProperty </w:t>
      </w:r>
      <w:r>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/Observation/observedProperty-con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7CF938B6" w14:textId="77777777" w:rsidR="00EE38D9" w:rsidRDefault="00EE38D9" w:rsidP="00EE38D9">
      <w:pPr>
        <w:rPr>
          <w:lang w:eastAsia="ja-JP"/>
        </w:rPr>
      </w:pPr>
    </w:p>
    <w:p w14:paraId="00018D77" w14:textId="77777777" w:rsidR="00EE38D9" w:rsidRDefault="00EE38D9" w:rsidP="00EE38D9">
      <w:pPr>
        <w:pStyle w:val="Titre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r w:rsidRPr="00815246">
              <w:rPr>
                <w:b/>
                <w:sz w:val="20"/>
                <w:szCs w:val="20"/>
              </w:rPr>
              <w:t xml:space="preserve">ObservableProperty </w:t>
            </w:r>
          </w:p>
        </w:tc>
      </w:tr>
    </w:tbl>
    <w:p w14:paraId="20E8AC1A" w14:textId="77777777" w:rsidR="00EE38D9" w:rsidRDefault="00EE38D9" w:rsidP="00EE38D9">
      <w:pPr>
        <w:rPr>
          <w:lang w:eastAsia="ja-JP"/>
        </w:rPr>
      </w:pPr>
    </w:p>
    <w:p w14:paraId="191F257C" w14:textId="77777777" w:rsidR="00EE38D9" w:rsidRDefault="00EE38D9" w:rsidP="00EE38D9">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r w:rsidRPr="00815246">
              <w:rPr>
                <w:b/>
                <w:sz w:val="20"/>
                <w:szCs w:val="20"/>
              </w:rPr>
              <w:t>ObservableProperty</w:t>
            </w:r>
          </w:p>
        </w:tc>
      </w:tr>
    </w:tbl>
    <w:p w14:paraId="107943FF" w14:textId="77777777" w:rsidR="00EE38D9" w:rsidRDefault="00EE38D9" w:rsidP="00EE38D9">
      <w:pPr>
        <w:rPr>
          <w:lang w:eastAsia="ja-JP"/>
        </w:rPr>
      </w:pPr>
    </w:p>
    <w:p w14:paraId="228CD8E5" w14:textId="1A373C22" w:rsidR="00EE38D9" w:rsidDel="00AC6ECA" w:rsidRDefault="00EE38D9" w:rsidP="00447B29">
      <w:pPr>
        <w:rPr>
          <w:del w:id="3236" w:author="Katharina Schleidt" w:date="2021-10-27T12:06:00Z"/>
          <w:lang w:eastAsia="ja-JP"/>
        </w:rPr>
      </w:pPr>
      <w:bookmarkStart w:id="3237" w:name="_Toc86239443"/>
      <w:bookmarkStart w:id="3238" w:name="_Toc86330593"/>
      <w:bookmarkStart w:id="3239" w:name="_Toc86330999"/>
      <w:bookmarkEnd w:id="3237"/>
      <w:bookmarkEnd w:id="3238"/>
      <w:bookmarkEnd w:id="3239"/>
    </w:p>
    <w:p w14:paraId="70F6F0AA" w14:textId="218912DF" w:rsidR="00A86F83" w:rsidRDefault="00A86F83" w:rsidP="00A86F83">
      <w:pPr>
        <w:pStyle w:val="Titre2"/>
      </w:pPr>
      <w:bookmarkStart w:id="3240" w:name="_Toc86331000"/>
      <w:r w:rsidRPr="00A86F83">
        <w:t>AbstractObservableProperty</w:t>
      </w:r>
      <w:bookmarkEnd w:id="3240"/>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3241" w:author="Katharina Schleidt" w:date="2021-10-27T12:07:00Z"/>
        </w:rPr>
      </w:pPr>
      <w:del w:id="3242" w:author="Katharina Schleidt" w:date="2021-10-27T12:07:00Z">
        <w:r w:rsidDel="00AC6ECA">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3243" w:author="Katharina Schleidt" w:date="2021-10-27T12:07:00Z"/>
          <w:b/>
          <w:bCs/>
          <w:sz w:val="20"/>
          <w:szCs w:val="20"/>
        </w:rPr>
      </w:pPr>
      <w:del w:id="3244"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6CDD2BF"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45" w:author="Ilkka Rinne" w:date="2021-10-28T16:24:00Z">
        <w:r w:rsidR="00BD2744">
          <w:rPr>
            <w:b/>
            <w:bCs/>
            <w:noProof/>
            <w:sz w:val="20"/>
            <w:szCs w:val="20"/>
          </w:rPr>
          <w:t>11</w:t>
        </w:r>
      </w:ins>
      <w:del w:id="3246"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3247" w:name="_Toc86331001"/>
      <w:r w:rsidRPr="008123FB">
        <w:t>AbstractObservingProcedure</w:t>
      </w:r>
      <w:bookmarkEnd w:id="3247"/>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3248" w:author="Katharina Schleidt" w:date="2021-10-27T12:07:00Z"/>
        </w:rPr>
      </w:pPr>
      <w:del w:id="3249" w:author="Katharina Schleidt" w:date="2021-10-27T12:07:00Z">
        <w:r w:rsidDel="00AC6ECA">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5"/>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3250" w:author="Katharina Schleidt" w:date="2021-10-27T12:07:00Z"/>
          <w:b/>
          <w:bCs/>
          <w:sz w:val="20"/>
          <w:szCs w:val="20"/>
        </w:rPr>
      </w:pPr>
      <w:del w:id="3251"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3B44569"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52" w:author="Ilkka Rinne" w:date="2021-10-28T16:24:00Z">
        <w:r w:rsidR="00BD2744">
          <w:rPr>
            <w:b/>
            <w:bCs/>
            <w:noProof/>
            <w:sz w:val="20"/>
            <w:szCs w:val="20"/>
          </w:rPr>
          <w:t>12</w:t>
        </w:r>
      </w:ins>
      <w:del w:id="3253"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3254" w:name="_Toc86331002"/>
      <w:r w:rsidRPr="00B95291">
        <w:t>AbstractObserver</w:t>
      </w:r>
      <w:bookmarkEnd w:id="3254"/>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3255" w:author="Katharina Schleidt" w:date="2021-10-27T12:07:00Z"/>
        </w:rPr>
      </w:pPr>
      <w:del w:id="3256"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7">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8"/>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3257" w:author="Katharina Schleidt" w:date="2021-10-27T12:07:00Z"/>
          <w:b/>
          <w:bCs/>
          <w:sz w:val="20"/>
          <w:szCs w:val="20"/>
        </w:rPr>
      </w:pPr>
      <w:del w:id="3258"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9">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2FEA2897"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59" w:author="Ilkka Rinne" w:date="2021-10-28T16:24:00Z">
        <w:r w:rsidR="00BD2744">
          <w:rPr>
            <w:b/>
            <w:bCs/>
            <w:noProof/>
            <w:sz w:val="20"/>
            <w:szCs w:val="20"/>
          </w:rPr>
          <w:t>13</w:t>
        </w:r>
      </w:ins>
      <w:del w:id="3260"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3261" w:name="_Toc86331003"/>
      <w:r w:rsidRPr="006050F3">
        <w:t>AbstractHost</w:t>
      </w:r>
      <w:bookmarkEnd w:id="3261"/>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3262" w:author="Katharina Schleidt" w:date="2021-10-27T12:07:00Z"/>
        </w:rPr>
      </w:pPr>
      <w:del w:id="3263" w:author="Katharina Schleidt" w:date="2021-10-27T12:07:00Z">
        <w:r w:rsidDel="00AC6ECA">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1"/>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3264" w:author="Katharina Schleidt" w:date="2021-10-27T12:07:00Z"/>
          <w:b/>
          <w:bCs/>
          <w:sz w:val="20"/>
          <w:szCs w:val="20"/>
        </w:rPr>
      </w:pPr>
      <w:del w:id="3265"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3969279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6" w:author="Ilkka Rinne" w:date="2021-10-28T16:24:00Z">
        <w:r w:rsidR="00BD2744">
          <w:rPr>
            <w:b/>
            <w:bCs/>
            <w:noProof/>
            <w:sz w:val="20"/>
            <w:szCs w:val="20"/>
          </w:rPr>
          <w:t>14</w:t>
        </w:r>
      </w:ins>
      <w:del w:id="3267"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3268" w:name="_Toc86331004"/>
      <w:r w:rsidRPr="00E12BD6">
        <w:t>AbstractDeployment</w:t>
      </w:r>
      <w:bookmarkEnd w:id="3268"/>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3269" w:author="Katharina Schleidt" w:date="2021-10-27T12:07:00Z"/>
        </w:rPr>
      </w:pPr>
      <w:del w:id="3270"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4"/>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3271" w:author="Katharina Schleidt" w:date="2021-10-27T12:07:00Z"/>
          <w:b/>
          <w:bCs/>
          <w:sz w:val="20"/>
          <w:szCs w:val="20"/>
        </w:rPr>
      </w:pPr>
      <w:del w:id="3272"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3273"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3274" w:name="_Toc86331005"/>
      <w:r w:rsidRPr="00F448D2">
        <w:t>NamedValue</w:t>
      </w:r>
      <w:bookmarkEnd w:id="3274"/>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3275" w:author="Katharina Schleidt" w:date="2021-10-27T12:07:00Z"/>
        </w:rPr>
      </w:pPr>
      <w:del w:id="3276" w:author="Katharina Schleidt" w:date="2021-10-27T12:07:00Z">
        <w:r w:rsidDel="00AC6ECA">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5">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3277" w:author="Katharina Schleidt" w:date="2021-10-27T12:07:00Z"/>
          <w:b/>
          <w:bCs/>
          <w:sz w:val="20"/>
          <w:szCs w:val="20"/>
        </w:rPr>
      </w:pPr>
      <w:del w:id="3278"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pPr>
      <w:bookmarkStart w:id="3279" w:name="_Toc86331006"/>
      <w:r>
        <w:t>Codelists</w:t>
      </w:r>
      <w:bookmarkEnd w:id="3279"/>
    </w:p>
    <w:p w14:paraId="2F25E836" w14:textId="6975D71F" w:rsidR="00BD1347" w:rsidRDefault="00BD1347" w:rsidP="00BD1347">
      <w:pPr>
        <w:pStyle w:val="Titre3"/>
      </w:pPr>
      <w:r w:rsidRPr="00BD1347">
        <w:t>AbstractObservationType</w:t>
      </w:r>
    </w:p>
    <w:p w14:paraId="4540A729" w14:textId="1002F08C" w:rsidR="00BD1347" w:rsidRDefault="00BD1347" w:rsidP="00BD1347">
      <w:pPr>
        <w:rPr>
          <w:lang w:eastAsia="ja-JP"/>
        </w:rPr>
      </w:pPr>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sz w:val="20"/>
                <w:szCs w:val="20"/>
              </w:rPr>
            </w:pPr>
            <w:r>
              <w:rPr>
                <w:b/>
                <w:sz w:val="20"/>
                <w:szCs w:val="20"/>
              </w:rPr>
              <w:t>Requirement</w:t>
            </w:r>
            <w:r>
              <w:rPr>
                <w:sz w:val="20"/>
                <w:szCs w:val="20"/>
              </w:rPr>
              <w:br/>
              <w:t>/req/obs-core/</w:t>
            </w:r>
            <w:r w:rsidRPr="00FF4349">
              <w:rPr>
                <w:sz w:val="20"/>
                <w:szCs w:val="20"/>
              </w:rPr>
              <w:t>AbstractObservationType</w:t>
            </w:r>
            <w:r>
              <w:rPr>
                <w:sz w:val="20"/>
                <w:szCs w:val="20"/>
              </w:rPr>
              <w:t>/</w:t>
            </w:r>
            <w:r w:rsidRPr="00FF4349">
              <w:rPr>
                <w:sz w:val="20"/>
                <w:szCs w:val="20"/>
              </w:rPr>
              <w:t>AbstractObservationType</w:t>
            </w:r>
            <w:r>
              <w:rPr>
                <w:sz w:val="20"/>
                <w:szCs w:val="20"/>
              </w:rPr>
              <w:t>-sem</w:t>
            </w:r>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F93179">
            <w:pPr>
              <w:widowControl w:val="0"/>
              <w:tabs>
                <w:tab w:val="clear" w:pos="403"/>
              </w:tabs>
              <w:spacing w:after="0" w:line="240" w:lineRule="auto"/>
              <w:ind w:left="-45"/>
              <w:rPr>
                <w:sz w:val="20"/>
                <w:szCs w:val="20"/>
              </w:rPr>
            </w:pPr>
            <w:r w:rsidRPr="00203E67">
              <w:rPr>
                <w:sz w:val="20"/>
                <w:szCs w:val="20"/>
              </w:rPr>
              <w:t xml:space="preserve">An empty extension point for providing various classification schemes for </w:t>
            </w:r>
            <w:r w:rsidRPr="00F93179">
              <w:rPr>
                <w:b/>
                <w:bCs/>
                <w:sz w:val="20"/>
                <w:szCs w:val="20"/>
              </w:rPr>
              <w:t>Observations</w:t>
            </w:r>
            <w:r w:rsidRPr="00203E67">
              <w:rPr>
                <w:sz w:val="20"/>
                <w:szCs w:val="20"/>
              </w:rPr>
              <w:t>.</w:t>
            </w:r>
          </w:p>
          <w:p w14:paraId="2669A21D" w14:textId="5396C6A5" w:rsidR="00BD1347" w:rsidRPr="00182C3E" w:rsidRDefault="00203E67" w:rsidP="00F93179">
            <w:pPr>
              <w:widowControl w:val="0"/>
              <w:tabs>
                <w:tab w:val="clear" w:pos="403"/>
              </w:tabs>
              <w:spacing w:after="0" w:line="240" w:lineRule="auto"/>
              <w:ind w:left="-45"/>
              <w:rPr>
                <w:sz w:val="20"/>
                <w:szCs w:val="20"/>
              </w:rPr>
            </w:pPr>
            <w:r w:rsidRPr="00203E67">
              <w:rPr>
                <w:sz w:val="20"/>
                <w:szCs w:val="20"/>
              </w:rPr>
              <w:t xml:space="preserve">If </w:t>
            </w:r>
            <w:r w:rsidRPr="00F93179">
              <w:rPr>
                <w:b/>
                <w:bCs/>
                <w:sz w:val="20"/>
                <w:szCs w:val="20"/>
              </w:rPr>
              <w:t>Observation</w:t>
            </w:r>
            <w:r w:rsidRPr="00203E67">
              <w:rPr>
                <w:sz w:val="20"/>
                <w:szCs w:val="20"/>
              </w:rPr>
              <w:t xml:space="preserve"> classification schemes are used in the implementing application schemas, a concrete realization SHALL be created for the application.</w:t>
            </w:r>
          </w:p>
        </w:tc>
      </w:tr>
    </w:tbl>
    <w:p w14:paraId="68CAC050" w14:textId="77777777" w:rsidR="00BD1347" w:rsidRPr="00BA26EE" w:rsidRDefault="00BD1347">
      <w:pPr>
        <w:rPr>
          <w:lang w:eastAsia="ja-JP"/>
        </w:rPr>
      </w:pPr>
    </w:p>
    <w:p w14:paraId="686CC320" w14:textId="267F4EEE" w:rsidR="00920189" w:rsidRDefault="00920189" w:rsidP="00920189">
      <w:pPr>
        <w:pStyle w:val="Titre1"/>
      </w:pPr>
      <w:bookmarkStart w:id="3280" w:name="_Toc86331007"/>
      <w:r w:rsidRPr="00920189">
        <w:t>Basic Observations</w:t>
      </w:r>
      <w:bookmarkEnd w:id="3280"/>
    </w:p>
    <w:p w14:paraId="7D03C338" w14:textId="4F7FA4C7" w:rsidR="00CE109A" w:rsidRDefault="00037B3B" w:rsidP="00037B3B">
      <w:pPr>
        <w:pStyle w:val="Titre2"/>
      </w:pPr>
      <w:bookmarkStart w:id="3281" w:name="_Toc86331008"/>
      <w:r w:rsidRPr="00037B3B">
        <w:t>General</w:t>
      </w:r>
      <w:bookmarkEnd w:id="3281"/>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r w:rsidR="00C479B0" w14:paraId="5B881AD7" w14:textId="77777777" w:rsidTr="00A5152E">
        <w:trPr>
          <w:trHeight w:val="615"/>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sz w:val="20"/>
                <w:szCs w:val="20"/>
              </w:rPr>
            </w:pPr>
            <w:r w:rsidRPr="00C62C01">
              <w:rPr>
                <w:bCs/>
                <w:sz w:val="20"/>
                <w:szCs w:val="20"/>
              </w:rPr>
              <w:t>Requirement</w:t>
            </w:r>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sz w:val="20"/>
                <w:szCs w:val="20"/>
              </w:rPr>
            </w:pPr>
            <w:r w:rsidRPr="00C479B0">
              <w:rPr>
                <w:sz w:val="20"/>
                <w:szCs w:val="20"/>
              </w:rPr>
              <w:t>/req/obs-basic/ObservationCollectionType/ObservationCollectionType-sem</w:t>
            </w:r>
          </w:p>
        </w:tc>
      </w:tr>
      <w:tr w:rsidR="00C479B0" w14:paraId="047EAE89"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bCs/>
                <w:sz w:val="20"/>
                <w:szCs w:val="20"/>
              </w:rPr>
            </w:pPr>
            <w:r w:rsidRPr="00C62C01">
              <w:rPr>
                <w:bCs/>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sz w:val="20"/>
                <w:szCs w:val="20"/>
              </w:rPr>
            </w:pPr>
            <w:r w:rsidRPr="00C479B0">
              <w:rPr>
                <w:sz w:val="20"/>
                <w:szCs w:val="20"/>
              </w:rPr>
              <w:t>/req/obs-basic/ObservationTypeByResultType/ObservationTypeByResultType-sem</w:t>
            </w:r>
          </w:p>
        </w:tc>
      </w:tr>
      <w:tr w:rsidR="00C479B0" w14:paraId="61D41D3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bCs/>
                <w:sz w:val="20"/>
                <w:szCs w:val="20"/>
              </w:rPr>
            </w:pPr>
            <w:r w:rsidRPr="007B7B10">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sz w:val="20"/>
                <w:szCs w:val="20"/>
              </w:rPr>
            </w:pPr>
            <w:r w:rsidRPr="00C479B0">
              <w:rPr>
                <w:sz w:val="20"/>
                <w:szCs w:val="20"/>
              </w:rPr>
              <w:t>/req/obs-basic/ObservationTypeByResultType/ObservationTypeByResultType-con</w:t>
            </w:r>
          </w:p>
        </w:tc>
      </w:tr>
      <w:tr w:rsidR="008841F6" w14:paraId="376A66D7"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sz w:val="20"/>
                <w:szCs w:val="20"/>
              </w:rPr>
            </w:pPr>
            <w:r w:rsidRPr="001617BC">
              <w:rPr>
                <w:sz w:val="20"/>
                <w:szCs w:val="20"/>
              </w:rPr>
              <w:t>/req/obs-basic/ObservationCollectionType/ObservationCollectionType-sem</w:t>
            </w:r>
          </w:p>
        </w:tc>
      </w:tr>
      <w:tr w:rsidR="008841F6" w14:paraId="31501E7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sz w:val="20"/>
                <w:szCs w:val="20"/>
              </w:rPr>
            </w:pPr>
            <w:r w:rsidRPr="001617BC">
              <w:rPr>
                <w:sz w:val="20"/>
                <w:szCs w:val="20"/>
              </w:rPr>
              <w:t>/req/obs-basic/ObservationCollectionType/homogen</w:t>
            </w:r>
            <w:r>
              <w:rPr>
                <w:sz w:val="20"/>
                <w:szCs w:val="20"/>
              </w:rPr>
              <w:t>e</w:t>
            </w:r>
            <w:r w:rsidRPr="001617BC">
              <w:rPr>
                <w:sz w:val="20"/>
                <w:szCs w:val="20"/>
              </w:rPr>
              <w:t>ous-con</w:t>
            </w:r>
          </w:p>
        </w:tc>
      </w:tr>
      <w:tr w:rsidR="008841F6" w14:paraId="62655A24"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sz w:val="20"/>
                <w:szCs w:val="20"/>
              </w:rPr>
            </w:pPr>
            <w:r w:rsidRPr="001617BC">
              <w:rPr>
                <w:sz w:val="20"/>
                <w:szCs w:val="20"/>
              </w:rPr>
              <w:t>/req/obs-basic/ObservationCollectionType/summarizing-con</w:t>
            </w:r>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3282" w:author="Katharina Schleidt" w:date="2021-10-27T12:07:00Z"/>
        </w:rPr>
      </w:pPr>
      <w:del w:id="3283"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3284" w:author="Katharina Schleidt" w:date="2021-10-27T12:07:00Z"/>
          <w:b/>
          <w:bCs/>
          <w:sz w:val="20"/>
          <w:szCs w:val="20"/>
        </w:rPr>
      </w:pPr>
      <w:del w:id="3285"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lastRenderedPageBreak/>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lastRenderedPageBreak/>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3286" w:name="_Toc86331009"/>
      <w:r w:rsidRPr="0089033E">
        <w:t>Observation</w:t>
      </w:r>
      <w:bookmarkEnd w:id="3286"/>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287" w:author="Katharina Schleidt" w:date="2021-10-27T12:07:00Z"/>
        </w:rPr>
      </w:pPr>
      <w:del w:id="3288" w:author="Katharina Schleidt" w:date="2021-10-27T12:07:00Z">
        <w:r w:rsidDel="00AC6ECA">
          <w:rPr>
            <w:noProof/>
            <w:lang w:val="fr-FR" w:eastAsia="fr-FR"/>
          </w:rPr>
          <w:lastRenderedPageBreak/>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289" w:author="Katharina Schleidt" w:date="2021-10-27T12:07:00Z"/>
          <w:b/>
          <w:bCs/>
          <w:sz w:val="20"/>
          <w:szCs w:val="20"/>
        </w:rPr>
      </w:pPr>
      <w:del w:id="3290"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48F225FF"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291" w:author="Ilkka Rinne" w:date="2021-10-28T16:24:00Z">
        <w:r w:rsidR="00BD2744">
          <w:rPr>
            <w:b/>
            <w:bCs/>
            <w:noProof/>
          </w:rPr>
          <w:t>15</w:t>
        </w:r>
      </w:ins>
      <w:del w:id="3292"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3293" w:name="_Toc86331010"/>
      <w:r w:rsidRPr="002B39BE">
        <w:t>ObservationCharacteristics</w:t>
      </w:r>
      <w:bookmarkEnd w:id="3293"/>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/req/obs-basic/ObservationCharacteristics/collection-sem</w:t>
            </w:r>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294" w:author="Katharina Schleidt" w:date="2021-10-27T12:07:00Z"/>
        </w:rPr>
      </w:pPr>
      <w:del w:id="3295" w:author="Katharina Schleidt" w:date="2021-10-27T12:07:00Z">
        <w:r w:rsidDel="00AC6ECA">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3"/>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296" w:author="Katharina Schleidt" w:date="2021-10-27T12:07:00Z"/>
          <w:b/>
          <w:bCs/>
          <w:sz w:val="20"/>
          <w:szCs w:val="20"/>
        </w:rPr>
      </w:pPr>
      <w:del w:id="3297"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298" w:author="Katharina Schleidt" w:date="2021-10-27T12:07:00Z"/>
        </w:rPr>
      </w:pPr>
    </w:p>
    <w:p w14:paraId="5F993592" w14:textId="374B8C4F" w:rsidR="007B2C44" w:rsidRDefault="007B2C44" w:rsidP="007B2C44">
      <w:pPr>
        <w:pStyle w:val="Titre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/req/obs-basic/ObservationCharacteristics/</w:t>
            </w:r>
            <w:r w:rsidRPr="007B2C44">
              <w:rPr>
                <w:sz w:val="20"/>
                <w:szCs w:val="20"/>
              </w:rPr>
              <w:t>collection</w:t>
            </w:r>
            <w:r>
              <w:rPr>
                <w:sz w:val="20"/>
                <w:szCs w:val="20"/>
              </w:rPr>
              <w:t>-sem</w:t>
            </w:r>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r w:rsidRPr="007B2C44">
              <w:rPr>
                <w:b/>
                <w:sz w:val="20"/>
                <w:szCs w:val="20"/>
              </w:rPr>
              <w:t xml:space="preserve">ObservationCollection </w:t>
            </w:r>
            <w:r>
              <w:rPr>
                <w:sz w:val="20"/>
                <w:szCs w:val="20"/>
              </w:rPr>
              <w:t xml:space="preserve">that is described by these </w:t>
            </w:r>
            <w:r>
              <w:rPr>
                <w:b/>
                <w:sz w:val="20"/>
                <w:szCs w:val="20"/>
              </w:rPr>
              <w:t>ObservationCharacteristics</w:t>
            </w:r>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r w:rsidRPr="007B2C44">
              <w:rPr>
                <w:b/>
                <w:sz w:val="20"/>
                <w:szCs w:val="20"/>
              </w:rPr>
              <w:t xml:space="preserve">ObservationCharacteristics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299" w:author="Katharina Schleidt" w:date="2021-10-17T22:27:00Z">
          <w:pPr>
            <w:pStyle w:val="Titre2"/>
          </w:pPr>
        </w:pPrChange>
      </w:pPr>
    </w:p>
    <w:p w14:paraId="4DCC8C44" w14:textId="0314DDCD" w:rsidR="007245C5" w:rsidRDefault="003C293C" w:rsidP="003C293C">
      <w:pPr>
        <w:pStyle w:val="Titre2"/>
      </w:pPr>
      <w:bookmarkStart w:id="3300" w:name="_Toc86331011"/>
      <w:r w:rsidRPr="003C293C">
        <w:t>ObservationCollection</w:t>
      </w:r>
      <w:bookmarkEnd w:id="3300"/>
    </w:p>
    <w:p w14:paraId="490BAD10" w14:textId="4ED78E1F" w:rsidR="003C293C" w:rsidRDefault="003C293C" w:rsidP="003C293C">
      <w:pPr>
        <w:pStyle w:val="Titre3"/>
      </w:pPr>
      <w:commentRangeStart w:id="3301"/>
      <w:r w:rsidRPr="003C293C">
        <w:t>ObservationCollection Requirements Class</w:t>
      </w:r>
      <w:commentRangeEnd w:id="3301"/>
      <w:r w:rsidR="00186F5C">
        <w:rPr>
          <w:rStyle w:val="Marquedecommentaire"/>
          <w:rFonts w:eastAsia="Calibri"/>
          <w:b w:val="0"/>
          <w:lang w:eastAsia="en-US"/>
        </w:rPr>
        <w:commentReference w:id="3301"/>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7"/>
        <w:gridCol w:w="10536"/>
      </w:tblGrid>
      <w:tr w:rsidR="003C293C" w14:paraId="7273E809" w14:textId="77777777" w:rsidTr="00186F5C">
        <w:tc>
          <w:tcPr>
            <w:tcW w:w="1507"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86F5C">
        <w:tc>
          <w:tcPr>
            <w:tcW w:w="1507"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86F5C">
        <w:tc>
          <w:tcPr>
            <w:tcW w:w="1507"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86F5C">
        <w:tc>
          <w:tcPr>
            <w:tcW w:w="1507"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86F5C">
        <w:trPr>
          <w:trHeight w:val="255"/>
        </w:trPr>
        <w:tc>
          <w:tcPr>
            <w:tcW w:w="1507"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86F5C">
        <w:tc>
          <w:tcPr>
            <w:tcW w:w="1507"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8841F6" w14:paraId="467E9911" w14:textId="77777777" w:rsidTr="00DC40B3">
        <w:trPr>
          <w:trHeight w:val="20"/>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5BC5E69" w14:textId="3F283619" w:rsidR="00DC40B3" w:rsidRDefault="00DC40B3" w:rsidP="001A5B74">
            <w:pPr>
              <w:widowControl w:val="0"/>
              <w:spacing w:line="240" w:lineRule="auto"/>
              <w:rPr>
                <w:sz w:val="20"/>
                <w:szCs w:val="20"/>
              </w:rPr>
            </w:pPr>
            <w:r w:rsidRPr="00DC40B3">
              <w:rPr>
                <w:sz w:val="20"/>
                <w:szCs w:val="20"/>
              </w:rPr>
              <w:t>/req/obs-basic/ObservationCollection/collectionType-con</w:t>
            </w:r>
          </w:p>
        </w:tc>
      </w:tr>
      <w:tr w:rsidR="003C293C" w14:paraId="5883612D" w14:textId="77777777" w:rsidTr="00186F5C">
        <w:trPr>
          <w:trHeight w:val="420"/>
        </w:trPr>
        <w:tc>
          <w:tcPr>
            <w:tcW w:w="1507"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86F5C">
        <w:trPr>
          <w:trHeight w:val="420"/>
        </w:trPr>
        <w:tc>
          <w:tcPr>
            <w:tcW w:w="1507"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86F5C">
        <w:trPr>
          <w:trHeight w:val="420"/>
        </w:trPr>
        <w:tc>
          <w:tcPr>
            <w:tcW w:w="1507"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22812836" w14:textId="77777777" w:rsidTr="00186F5C">
        <w:trPr>
          <w:trHeight w:val="420"/>
        </w:trPr>
        <w:tc>
          <w:tcPr>
            <w:tcW w:w="1507"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A5152E" w14:paraId="34C8D767" w14:textId="77777777" w:rsidTr="00A5152E">
        <w:trPr>
          <w:trHeight w:val="420"/>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sz w:val="20"/>
                <w:szCs w:val="20"/>
              </w:rPr>
            </w:pPr>
            <w:r w:rsidRPr="00A5152E">
              <w:rPr>
                <w:sz w:val="20"/>
                <w:szCs w:val="20"/>
              </w:rPr>
              <w:t>Requirement</w:t>
            </w:r>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sz w:val="20"/>
                <w:szCs w:val="20"/>
              </w:rPr>
            </w:pPr>
            <w:r w:rsidRPr="001617BC">
              <w:rPr>
                <w:sz w:val="20"/>
                <w:szCs w:val="20"/>
              </w:rPr>
              <w:t>/req/obs-basic/AbstractObservationCollectionType/AbstractObservationCollectionType-sem</w:t>
            </w:r>
          </w:p>
        </w:tc>
      </w:tr>
    </w:tbl>
    <w:p w14:paraId="3E742A88" w14:textId="50B8B565" w:rsidR="003C293C" w:rsidRDefault="003C293C" w:rsidP="003C293C">
      <w:pPr>
        <w:rPr>
          <w:lang w:eastAsia="ja-JP"/>
        </w:rPr>
      </w:pPr>
    </w:p>
    <w:p w14:paraId="738E76C9" w14:textId="08C6ADE8" w:rsidR="006F529E" w:rsidDel="00AC6ECA" w:rsidRDefault="006F529E" w:rsidP="006F529E">
      <w:pPr>
        <w:keepNext/>
        <w:rPr>
          <w:del w:id="3302" w:author="Katharina Schleidt" w:date="2021-10-27T12:07:00Z"/>
        </w:rPr>
      </w:pPr>
      <w:del w:id="3303"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5"/>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304" w:author="Katharina Schleidt" w:date="2021-10-27T12:07:00Z"/>
          <w:b/>
          <w:bCs/>
          <w:sz w:val="20"/>
          <w:szCs w:val="20"/>
        </w:rPr>
      </w:pPr>
      <w:del w:id="3305"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306"/>
            <w:r>
              <w:rPr>
                <w:sz w:val="20"/>
                <w:szCs w:val="20"/>
              </w:rPr>
              <w:t>similar</w:t>
            </w:r>
            <w:commentRangeEnd w:id="3306"/>
            <w:r w:rsidR="00B40528">
              <w:rPr>
                <w:rStyle w:val="Marquedecommentaire"/>
              </w:rPr>
              <w:commentReference w:id="3306"/>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3307" w:name="_Ref72766580"/>
      <w:r w:rsidRPr="003C74B7">
        <w:lastRenderedPageBreak/>
        <w:t>Attribute collectionType</w:t>
      </w:r>
      <w:bookmarkEnd w:id="3307"/>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bl>
    <w:p w14:paraId="49A73C99" w14:textId="19842B25" w:rsidR="00E652EB" w:rsidRDefault="00E652EB" w:rsidP="00134DF7">
      <w:pPr>
        <w:rPr>
          <w:lang w:eastAsia="ja-JP"/>
        </w:rPr>
      </w:pPr>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sz w:val="20"/>
                <w:szCs w:val="20"/>
              </w:rPr>
            </w:pPr>
            <w:r>
              <w:rPr>
                <w:b/>
                <w:sz w:val="20"/>
                <w:szCs w:val="20"/>
              </w:rPr>
              <w:t>Requirement</w:t>
            </w:r>
            <w:r>
              <w:rPr>
                <w:sz w:val="20"/>
                <w:szCs w:val="20"/>
              </w:rPr>
              <w:br/>
              <w:t>/req/obs-basic/ObservationCollection/collectionType-con</w:t>
            </w:r>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sz w:val="20"/>
                <w:szCs w:val="20"/>
              </w:rPr>
            </w:pPr>
            <w:r w:rsidRPr="00561B0B">
              <w:rPr>
                <w:sz w:val="20"/>
                <w:szCs w:val="20"/>
              </w:rPr>
              <w:t xml:space="preserve">If the </w:t>
            </w:r>
            <w:r w:rsidRPr="00186F5C">
              <w:rPr>
                <w:b/>
                <w:bCs/>
                <w:sz w:val="20"/>
                <w:szCs w:val="20"/>
              </w:rPr>
              <w:t>collectionType</w:t>
            </w:r>
            <w:r w:rsidRPr="00561B0B">
              <w:rPr>
                <w:sz w:val="20"/>
                <w:szCs w:val="20"/>
              </w:rPr>
              <w:t xml:space="preserve"> is provided, property values of the associated </w:t>
            </w:r>
            <w:r w:rsidRPr="00186F5C">
              <w:rPr>
                <w:b/>
                <w:bCs/>
                <w:sz w:val="20"/>
                <w:szCs w:val="20"/>
              </w:rPr>
              <w:t>Observation</w:t>
            </w:r>
            <w:r w:rsidRPr="00561B0B">
              <w:rPr>
                <w:sz w:val="20"/>
                <w:szCs w:val="20"/>
              </w:rPr>
              <w:t xml:space="preserve"> and </w:t>
            </w:r>
            <w:r w:rsidRPr="00186F5C">
              <w:rPr>
                <w:b/>
                <w:bCs/>
                <w:sz w:val="20"/>
                <w:szCs w:val="20"/>
              </w:rPr>
              <w:t>ObservationCharacteristics</w:t>
            </w:r>
            <w:r w:rsidRPr="00561B0B">
              <w:rPr>
                <w:sz w:val="20"/>
                <w:szCs w:val="20"/>
              </w:rPr>
              <w:t xml:space="preserve"> instances SHALL comply with the constraints defined for this </w:t>
            </w:r>
            <w:r w:rsidRPr="00186F5C">
              <w:rPr>
                <w:b/>
                <w:bCs/>
                <w:sz w:val="20"/>
                <w:szCs w:val="20"/>
              </w:rPr>
              <w:t>collectionType</w:t>
            </w:r>
            <w:r w:rsidRPr="00561B0B">
              <w:rPr>
                <w:sz w:val="20"/>
                <w:szCs w:val="20"/>
              </w:rPr>
              <w:t xml:space="preserve"> value.</w:t>
            </w:r>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3308" w:name="_Toc86331012"/>
      <w:r w:rsidRPr="00301203">
        <w:lastRenderedPageBreak/>
        <w:t>ObservingCapability</w:t>
      </w:r>
      <w:bookmarkEnd w:id="3308"/>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309" w:author="Katharina Schleidt" w:date="2021-10-27T12:07:00Z"/>
        </w:rPr>
      </w:pPr>
      <w:del w:id="3310" w:author="Katharina Schleidt" w:date="2021-10-27T12:07:00Z">
        <w:r w:rsidDel="00AC6ECA">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311" w:author="Katharina Schleidt" w:date="2021-10-27T12:07:00Z"/>
          <w:b/>
          <w:bCs/>
          <w:sz w:val="20"/>
          <w:szCs w:val="20"/>
        </w:rPr>
      </w:pPr>
      <w:del w:id="3312"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172EA257"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13" w:author="Ilkka Rinne" w:date="2021-10-28T16:24:00Z">
        <w:r w:rsidR="00BD2744">
          <w:rPr>
            <w:b/>
            <w:bCs/>
            <w:noProof/>
            <w:sz w:val="20"/>
            <w:szCs w:val="20"/>
          </w:rPr>
          <w:t>16</w:t>
        </w:r>
      </w:ins>
      <w:del w:id="3314"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3315" w:author="Katharina Schleidt" w:date="2021-07-05T20:03:00Z"/>
          <w:lang w:eastAsia="ja-JP"/>
        </w:rPr>
      </w:pPr>
      <w:del w:id="3316" w:author="Katharina Schleidt" w:date="2021-07-05T20:02:00Z">
        <w:r w:rsidDel="00B32239">
          <w:rPr>
            <w:lang w:eastAsia="ja-JP"/>
          </w:rPr>
          <w:delText xml:space="preserve">some </w:delText>
        </w:r>
      </w:del>
      <w:ins w:id="3317" w:author="Katharina Schleidt" w:date="2021-07-05T20:02:00Z">
        <w:r w:rsidR="00B32239">
          <w:rPr>
            <w:lang w:eastAsia="ja-JP"/>
          </w:rPr>
          <w:t xml:space="preserve">Some </w:t>
        </w:r>
      </w:ins>
      <w:r>
        <w:rPr>
          <w:lang w:eastAsia="ja-JP"/>
        </w:rPr>
        <w:t>monitoring may have just one ObservingCapability</w:t>
      </w:r>
      <w:del w:id="3318" w:author="Katharina Schleidt" w:date="2021-07-05T20:03:00Z">
        <w:r w:rsidDel="00B32239">
          <w:rPr>
            <w:lang w:eastAsia="ja-JP"/>
          </w:rPr>
          <w:delText xml:space="preserve">: </w:delText>
        </w:r>
      </w:del>
      <w:ins w:id="3319"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3320" w:author="Katharina Schleidt" w:date="2021-07-05T20:06:00Z"/>
          <w:lang w:eastAsia="ja-JP"/>
        </w:rPr>
      </w:pPr>
      <w:ins w:id="3321" w:author="Katharina Schleidt" w:date="2021-07-05T20:06:00Z">
        <w:r>
          <w:rPr>
            <w:lang w:eastAsia="ja-JP"/>
          </w:rPr>
          <w:t>ObservingCapability</w:t>
        </w:r>
      </w:ins>
      <w:ins w:id="3322" w:author="Katharina Schleidt" w:date="2021-07-05T20:07:00Z">
        <w:r>
          <w:rPr>
            <w:lang w:eastAsia="ja-JP"/>
          </w:rPr>
          <w:t>:</w:t>
        </w:r>
      </w:ins>
    </w:p>
    <w:p w14:paraId="1FB10621" w14:textId="77777777" w:rsidR="005671B8" w:rsidRDefault="009F640C" w:rsidP="005671B8">
      <w:pPr>
        <w:pStyle w:val="Paragraphedeliste"/>
        <w:numPr>
          <w:ilvl w:val="2"/>
          <w:numId w:val="21"/>
        </w:numPr>
        <w:rPr>
          <w:ins w:id="3323" w:author="Katharina Schleidt" w:date="2021-07-05T20:06:00Z"/>
          <w:lang w:eastAsia="ja-JP"/>
        </w:rPr>
      </w:pPr>
      <w:r>
        <w:rPr>
          <w:lang w:eastAsia="ja-JP"/>
        </w:rPr>
        <w:t>ultimateFeatureOfInterest:</w:t>
      </w:r>
      <w:ins w:id="3324"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3325"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3326"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3327"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3328" w:author="Katharina Schleidt" w:date="2021-07-05T20:02:00Z">
        <w:r w:rsidDel="00B32239">
          <w:rPr>
            <w:lang w:eastAsia="ja-JP"/>
          </w:rPr>
          <w:delText xml:space="preserve">some </w:delText>
        </w:r>
      </w:del>
      <w:ins w:id="3329"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3330" w:author="Katharina Schleidt" w:date="2021-07-05T20:06:00Z"/>
          <w:lang w:eastAsia="ja-JP"/>
        </w:rPr>
      </w:pPr>
      <w:ins w:id="3331"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3332"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3333" w:author="Katharina Schleidt" w:date="2021-07-05T20:07:00Z"/>
          <w:lang w:val="fr-FR" w:eastAsia="ja-JP"/>
          <w:rPrChange w:id="3334" w:author="Grellet Sylvain" w:date="2021-10-20T21:17:00Z">
            <w:rPr>
              <w:ins w:id="3335" w:author="Katharina Schleidt" w:date="2021-07-05T20:07:00Z"/>
              <w:lang w:eastAsia="ja-JP"/>
            </w:rPr>
          </w:rPrChange>
        </w:rPr>
      </w:pPr>
      <w:r w:rsidRPr="00D45324">
        <w:rPr>
          <w:lang w:val="fr-FR" w:eastAsia="ja-JP"/>
          <w:rPrChange w:id="3336"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3337"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3338"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3339" w:author="Katharina Schleidt" w:date="2021-07-05T20:07:00Z"/>
          <w:lang w:eastAsia="ja-JP"/>
        </w:rPr>
      </w:pPr>
      <w:ins w:id="3340" w:author="Katharina Schleidt" w:date="2021-07-05T20:07:00Z">
        <w:r>
          <w:rPr>
            <w:lang w:eastAsia="ja-JP"/>
          </w:rPr>
          <w:lastRenderedPageBreak/>
          <w:t>ObservingCapability 2:</w:t>
        </w:r>
      </w:ins>
    </w:p>
    <w:p w14:paraId="64E836FE" w14:textId="77777777" w:rsidR="005671B8" w:rsidRDefault="009F640C" w:rsidP="005671B8">
      <w:pPr>
        <w:pStyle w:val="Paragraphedeliste"/>
        <w:numPr>
          <w:ilvl w:val="2"/>
          <w:numId w:val="21"/>
        </w:numPr>
        <w:rPr>
          <w:ins w:id="3341"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3342" w:author="Katharina Schleidt" w:date="2021-07-05T20:07:00Z"/>
          <w:lang w:val="fr-FR" w:eastAsia="ja-JP"/>
          <w:rPrChange w:id="3343" w:author="Grellet Sylvain" w:date="2021-10-20T21:17:00Z">
            <w:rPr>
              <w:ins w:id="3344" w:author="Katharina Schleidt" w:date="2021-07-05T20:07:00Z"/>
              <w:lang w:eastAsia="ja-JP"/>
            </w:rPr>
          </w:rPrChange>
        </w:rPr>
      </w:pPr>
      <w:r w:rsidRPr="00D45324">
        <w:rPr>
          <w:lang w:val="fr-FR" w:eastAsia="ja-JP"/>
          <w:rPrChange w:id="3345"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3346"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3347"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3348" w:author="Katharina Schleidt" w:date="2021-07-05T20:07:00Z"/>
          <w:lang w:eastAsia="ja-JP"/>
        </w:rPr>
      </w:pPr>
      <w:ins w:id="3349"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3350"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3351" w:author="Katharina Schleidt" w:date="2021-07-05T20:07:00Z"/>
          <w:lang w:val="fr-FR" w:eastAsia="ja-JP"/>
          <w:rPrChange w:id="3352" w:author="Grellet Sylvain" w:date="2021-10-20T21:17:00Z">
            <w:rPr>
              <w:ins w:id="3353" w:author="Katharina Schleidt" w:date="2021-07-05T20:07:00Z"/>
              <w:lang w:eastAsia="ja-JP"/>
            </w:rPr>
          </w:rPrChange>
        </w:rPr>
      </w:pPr>
      <w:r w:rsidRPr="00D45324">
        <w:rPr>
          <w:lang w:val="fr-FR" w:eastAsia="ja-JP"/>
          <w:rPrChange w:id="3354"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3355"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3356"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3357" w:name="_Toc86331013"/>
      <w:r w:rsidRPr="00272D78">
        <w:t>ObservableProperty</w:t>
      </w:r>
      <w:bookmarkEnd w:id="3357"/>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358" w:author="Katharina Schleidt" w:date="2021-10-27T12:08:00Z"/>
        </w:rPr>
      </w:pPr>
      <w:del w:id="3359" w:author="Katharina Schleidt" w:date="2021-10-27T12:08:00Z">
        <w:r w:rsidDel="00AC6ECA">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0"/>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360" w:author="Katharina Schleidt" w:date="2021-10-27T12:08:00Z"/>
          <w:b/>
          <w:bCs/>
          <w:sz w:val="20"/>
          <w:szCs w:val="20"/>
        </w:rPr>
      </w:pPr>
      <w:del w:id="3361"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1">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5DE91A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62" w:author="Ilkka Rinne" w:date="2021-10-28T16:24:00Z">
        <w:r w:rsidR="00BD2744">
          <w:rPr>
            <w:b/>
            <w:bCs/>
            <w:noProof/>
            <w:sz w:val="20"/>
            <w:szCs w:val="20"/>
          </w:rPr>
          <w:t>17</w:t>
        </w:r>
      </w:ins>
      <w:del w:id="3363"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3364" w:name="_Toc86331014"/>
      <w:r w:rsidRPr="00A10F3F">
        <w:t>ObservingProcedure</w:t>
      </w:r>
      <w:bookmarkEnd w:id="3364"/>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365" w:author="Katharina Schleidt" w:date="2021-10-27T12:08:00Z"/>
        </w:rPr>
      </w:pPr>
      <w:del w:id="3366"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3"/>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367" w:author="Katharina Schleidt" w:date="2021-10-27T12:08:00Z"/>
          <w:b/>
          <w:bCs/>
          <w:sz w:val="20"/>
          <w:szCs w:val="20"/>
        </w:rPr>
      </w:pPr>
      <w:del w:id="3368"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4">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3F852092"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69" w:author="Ilkka Rinne" w:date="2021-10-28T16:24:00Z">
        <w:r w:rsidR="00BD2744">
          <w:rPr>
            <w:b/>
            <w:bCs/>
            <w:noProof/>
            <w:sz w:val="20"/>
            <w:szCs w:val="20"/>
          </w:rPr>
          <w:t>18</w:t>
        </w:r>
      </w:ins>
      <w:del w:id="3370"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3371" w:name="_Toc86331015"/>
      <w:r w:rsidRPr="00397804">
        <w:t>Observer</w:t>
      </w:r>
      <w:bookmarkEnd w:id="3371"/>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372" w:author="Katharina Schleidt" w:date="2021-10-27T12:08:00Z"/>
        </w:rPr>
      </w:pPr>
      <w:del w:id="3373"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6"/>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374" w:author="Katharina Schleidt" w:date="2021-10-27T12:08:00Z"/>
          <w:b/>
          <w:bCs/>
          <w:sz w:val="20"/>
          <w:szCs w:val="20"/>
        </w:rPr>
      </w:pPr>
      <w:del w:id="3375"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7">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48B1DE03"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76" w:author="Ilkka Rinne" w:date="2021-10-28T16:24:00Z">
        <w:r w:rsidR="00BD2744">
          <w:rPr>
            <w:b/>
            <w:bCs/>
            <w:noProof/>
            <w:sz w:val="20"/>
            <w:szCs w:val="20"/>
          </w:rPr>
          <w:t>19</w:t>
        </w:r>
      </w:ins>
      <w:del w:id="3377"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3378" w:name="_Toc86331016"/>
      <w:r w:rsidRPr="008E22C4">
        <w:t>Host</w:t>
      </w:r>
      <w:bookmarkEnd w:id="3378"/>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6FFB0058" w14:textId="77777777" w:rsidR="00E9415D" w:rsidRDefault="00E9415D" w:rsidP="008E22C4">
      <w:pPr>
        <w:rPr>
          <w:ins w:id="3379" w:author="Ilkka Rinne" w:date="2021-10-28T16:15:00Z"/>
          <w:lang w:eastAsia="ja-JP"/>
        </w:rPr>
      </w:pPr>
    </w:p>
    <w:p w14:paraId="5CD3ACCC" w14:textId="77777777" w:rsidR="00E9415D" w:rsidRDefault="00E9415D">
      <w:pPr>
        <w:keepNext/>
        <w:rPr>
          <w:ins w:id="3380" w:author="Ilkka Rinne" w:date="2021-10-28T16:16:00Z"/>
        </w:rPr>
        <w:pPrChange w:id="3381" w:author="Ilkka Rinne" w:date="2021-10-28T16:16:00Z">
          <w:pPr/>
        </w:pPrChange>
      </w:pPr>
      <w:ins w:id="3382" w:author="Ilkka Rinne" w:date="2021-10-28T16:15:00Z">
        <w:r>
          <w:rPr>
            <w:noProof/>
            <w:lang w:val="fr-FR" w:eastAsia="fr-FR"/>
          </w:rPr>
          <w:drawing>
            <wp:inline distT="0" distB="0" distL="0" distR="0" wp14:anchorId="5616C7A8" wp14:editId="7323BB7F">
              <wp:extent cx="6191885" cy="1180465"/>
              <wp:effectExtent l="0" t="0" r="5715" b="63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191885" cy="1180465"/>
                      </a:xfrm>
                      <a:prstGeom prst="rect">
                        <a:avLst/>
                      </a:prstGeom>
                    </pic:spPr>
                  </pic:pic>
                </a:graphicData>
              </a:graphic>
            </wp:inline>
          </w:drawing>
        </w:r>
      </w:ins>
    </w:p>
    <w:p w14:paraId="4B022C62" w14:textId="0D9A2310" w:rsidR="008E22C4" w:rsidRDefault="00E9415D" w:rsidP="00E9415D">
      <w:pPr>
        <w:pStyle w:val="Lgende"/>
        <w:rPr>
          <w:ins w:id="3383" w:author="Ilkka Rinne" w:date="2021-10-28T16:16:00Z"/>
        </w:rPr>
      </w:pPr>
      <w:ins w:id="3384" w:author="Ilkka Rinne" w:date="2021-10-28T16:16:00Z">
        <w:r>
          <w:t xml:space="preserve">Figure </w:t>
        </w:r>
        <w:r>
          <w:fldChar w:fldCharType="begin"/>
        </w:r>
        <w:r>
          <w:instrText xml:space="preserve"> SEQ Figure \* ARABIC </w:instrText>
        </w:r>
      </w:ins>
      <w:r>
        <w:fldChar w:fldCharType="separate"/>
      </w:r>
      <w:ins w:id="3385" w:author="Ilkka Rinne" w:date="2021-10-28T16:24:00Z">
        <w:r w:rsidR="00BD2744">
          <w:rPr>
            <w:noProof/>
          </w:rPr>
          <w:t>20</w:t>
        </w:r>
      </w:ins>
      <w:ins w:id="3386" w:author="Ilkka Rinne" w:date="2021-10-28T16:16:00Z">
        <w:r>
          <w:fldChar w:fldCharType="end"/>
        </w:r>
        <w:r>
          <w:t xml:space="preserve"> – Context diagram for Basic Observations – Host</w:t>
        </w:r>
      </w:ins>
    </w:p>
    <w:p w14:paraId="6F6A58BC" w14:textId="77777777" w:rsidR="00E9415D" w:rsidRPr="00E9415D" w:rsidRDefault="00E9415D" w:rsidP="00E9415D">
      <w:pPr>
        <w:rPr>
          <w:rPrChange w:id="3387" w:author="Ilkka Rinne" w:date="2021-10-28T16:16:00Z">
            <w:rPr>
              <w:lang w:eastAsia="ja-JP"/>
            </w:rPr>
          </w:rPrChange>
        </w:rPr>
      </w:pPr>
    </w:p>
    <w:p w14:paraId="6AEAC58C" w14:textId="7BE1B854" w:rsidR="00594FA6" w:rsidDel="00AC6ECA" w:rsidRDefault="00594FA6" w:rsidP="00594FA6">
      <w:pPr>
        <w:keepNext/>
        <w:rPr>
          <w:del w:id="3388" w:author="Katharina Schleidt" w:date="2021-10-27T12:08:00Z"/>
        </w:rPr>
      </w:pPr>
      <w:del w:id="3389"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0"/>
                          </a:ext>
                        </a:extLst>
                      </a:blip>
                      <a:stretch>
                        <a:fillRect/>
                      </a:stretch>
                    </pic:blipFill>
                    <pic:spPr>
                      <a:xfrm>
                        <a:off x="0" y="0"/>
                        <a:ext cx="6191885" cy="1517650"/>
                      </a:xfrm>
                      <a:prstGeom prst="rect">
                        <a:avLst/>
                      </a:prstGeom>
                    </pic:spPr>
                  </pic:pic>
                </a:graphicData>
              </a:graphic>
            </wp:inline>
          </w:drawing>
        </w:r>
        <w:bookmarkStart w:id="3390" w:name="_Toc86239461"/>
        <w:bookmarkStart w:id="3391" w:name="_Toc86330611"/>
        <w:bookmarkStart w:id="3392" w:name="_Toc86331017"/>
        <w:bookmarkEnd w:id="3390"/>
        <w:bookmarkEnd w:id="3391"/>
        <w:bookmarkEnd w:id="3392"/>
      </w:del>
    </w:p>
    <w:p w14:paraId="519824C4" w14:textId="518FCD8B" w:rsidR="008E22C4" w:rsidDel="00AC6ECA" w:rsidRDefault="00594FA6" w:rsidP="00594FA6">
      <w:pPr>
        <w:jc w:val="center"/>
        <w:rPr>
          <w:del w:id="3393" w:author="Katharina Schleidt" w:date="2021-10-27T12:08:00Z"/>
          <w:b/>
          <w:bCs/>
          <w:sz w:val="20"/>
          <w:szCs w:val="20"/>
        </w:rPr>
      </w:pPr>
      <w:del w:id="3394"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395" w:name="_Toc86239462"/>
        <w:bookmarkStart w:id="3396" w:name="_Toc86330612"/>
        <w:bookmarkStart w:id="3397" w:name="_Toc86331018"/>
        <w:bookmarkEnd w:id="3395"/>
        <w:bookmarkEnd w:id="3396"/>
        <w:bookmarkEnd w:id="3397"/>
      </w:del>
    </w:p>
    <w:p w14:paraId="0351F2AD" w14:textId="7AC8C31E" w:rsidR="00594FA6" w:rsidRDefault="00C06E23" w:rsidP="00C06E23">
      <w:pPr>
        <w:pStyle w:val="Titre2"/>
      </w:pPr>
      <w:bookmarkStart w:id="3398" w:name="_Toc86331019"/>
      <w:r w:rsidRPr="00C06E23">
        <w:t>Deployment</w:t>
      </w:r>
      <w:bookmarkEnd w:id="3398"/>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23DEC087" w:rsidR="00C06E23" w:rsidRDefault="00C06E23" w:rsidP="00C06E23">
      <w:pPr>
        <w:rPr>
          <w:ins w:id="3399" w:author="Ilkka Rinne" w:date="2021-10-28T16:16:00Z"/>
          <w:lang w:eastAsia="ja-JP"/>
        </w:rPr>
      </w:pPr>
    </w:p>
    <w:p w14:paraId="04F1AAA5" w14:textId="77777777" w:rsidR="00E9415D" w:rsidRDefault="00E9415D">
      <w:pPr>
        <w:keepNext/>
        <w:rPr>
          <w:ins w:id="3400" w:author="Ilkka Rinne" w:date="2021-10-28T16:17:00Z"/>
        </w:rPr>
        <w:pPrChange w:id="3401" w:author="Ilkka Rinne" w:date="2021-10-28T16:17:00Z">
          <w:pPr/>
        </w:pPrChange>
      </w:pPr>
      <w:ins w:id="3402" w:author="Ilkka Rinne" w:date="2021-10-28T16:16:00Z">
        <w:r>
          <w:rPr>
            <w:noProof/>
            <w:lang w:val="fr-FR" w:eastAsia="fr-FR"/>
          </w:rPr>
          <w:drawing>
            <wp:inline distT="0" distB="0" distL="0" distR="0" wp14:anchorId="677E5132" wp14:editId="1D78890C">
              <wp:extent cx="6191885" cy="1180465"/>
              <wp:effectExtent l="0" t="0" r="5715" b="63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191885" cy="1180465"/>
                      </a:xfrm>
                      <a:prstGeom prst="rect">
                        <a:avLst/>
                      </a:prstGeom>
                    </pic:spPr>
                  </pic:pic>
                </a:graphicData>
              </a:graphic>
            </wp:inline>
          </w:drawing>
        </w:r>
      </w:ins>
    </w:p>
    <w:p w14:paraId="338CC4D9" w14:textId="070DACCB" w:rsidR="00E9415D" w:rsidRDefault="00E9415D" w:rsidP="00E9415D">
      <w:pPr>
        <w:pStyle w:val="Lgende"/>
        <w:rPr>
          <w:ins w:id="3403" w:author="Ilkka Rinne" w:date="2021-10-28T16:17:00Z"/>
        </w:rPr>
      </w:pPr>
      <w:ins w:id="3404" w:author="Ilkka Rinne" w:date="2021-10-28T16:17:00Z">
        <w:r>
          <w:t xml:space="preserve">Figure </w:t>
        </w:r>
        <w:r>
          <w:fldChar w:fldCharType="begin"/>
        </w:r>
        <w:r>
          <w:instrText xml:space="preserve"> SEQ Figure \* ARABIC </w:instrText>
        </w:r>
      </w:ins>
      <w:r>
        <w:fldChar w:fldCharType="separate"/>
      </w:r>
      <w:ins w:id="3405" w:author="Ilkka Rinne" w:date="2021-10-28T16:24:00Z">
        <w:r w:rsidR="00BD2744">
          <w:rPr>
            <w:noProof/>
          </w:rPr>
          <w:t>21</w:t>
        </w:r>
      </w:ins>
      <w:ins w:id="3406" w:author="Ilkka Rinne" w:date="2021-10-28T16:17:00Z">
        <w:r>
          <w:fldChar w:fldCharType="end"/>
        </w:r>
        <w:r>
          <w:t xml:space="preserve"> – Context diagram for Basic Observations – Deployment</w:t>
        </w:r>
      </w:ins>
    </w:p>
    <w:p w14:paraId="0421FA0B" w14:textId="77777777" w:rsidR="00E9415D" w:rsidRPr="00E9415D" w:rsidRDefault="00E9415D" w:rsidP="00E9415D">
      <w:pPr>
        <w:rPr>
          <w:rPrChange w:id="3407" w:author="Ilkka Rinne" w:date="2021-10-28T16:17:00Z">
            <w:rPr>
              <w:lang w:eastAsia="ja-JP"/>
            </w:rPr>
          </w:rPrChange>
        </w:rPr>
      </w:pPr>
    </w:p>
    <w:p w14:paraId="2396169F" w14:textId="76D909A7" w:rsidR="007D3C2A" w:rsidDel="00AC6ECA" w:rsidRDefault="007D3C2A" w:rsidP="007D3C2A">
      <w:pPr>
        <w:keepNext/>
        <w:rPr>
          <w:del w:id="3408" w:author="Katharina Schleidt" w:date="2021-10-27T12:08:00Z"/>
        </w:rPr>
      </w:pPr>
      <w:del w:id="3409"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2"/>
                          </a:ext>
                        </a:extLst>
                      </a:blip>
                      <a:stretch>
                        <a:fillRect/>
                      </a:stretch>
                    </pic:blipFill>
                    <pic:spPr>
                      <a:xfrm>
                        <a:off x="0" y="0"/>
                        <a:ext cx="6191885" cy="1167765"/>
                      </a:xfrm>
                      <a:prstGeom prst="rect">
                        <a:avLst/>
                      </a:prstGeom>
                    </pic:spPr>
                  </pic:pic>
                </a:graphicData>
              </a:graphic>
            </wp:inline>
          </w:drawing>
        </w:r>
        <w:bookmarkStart w:id="3410" w:name="_Toc86239464"/>
        <w:bookmarkStart w:id="3411" w:name="_Toc86330614"/>
        <w:bookmarkStart w:id="3412" w:name="_Toc86331020"/>
        <w:bookmarkEnd w:id="3410"/>
        <w:bookmarkEnd w:id="3411"/>
        <w:bookmarkEnd w:id="3412"/>
      </w:del>
    </w:p>
    <w:p w14:paraId="73778CB4" w14:textId="04A7315F" w:rsidR="00C06E23" w:rsidDel="00AC6ECA" w:rsidRDefault="007D3C2A" w:rsidP="007D3C2A">
      <w:pPr>
        <w:jc w:val="center"/>
        <w:rPr>
          <w:del w:id="3413" w:author="Katharina Schleidt" w:date="2021-10-27T12:08:00Z"/>
          <w:b/>
          <w:bCs/>
          <w:sz w:val="20"/>
          <w:szCs w:val="20"/>
        </w:rPr>
      </w:pPr>
      <w:del w:id="3414"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415" w:name="_Toc86239465"/>
        <w:bookmarkStart w:id="3416" w:name="_Toc86330615"/>
        <w:bookmarkStart w:id="3417" w:name="_Toc86331021"/>
        <w:bookmarkEnd w:id="3415"/>
        <w:bookmarkEnd w:id="3416"/>
        <w:bookmarkEnd w:id="3417"/>
      </w:del>
    </w:p>
    <w:p w14:paraId="0028D552" w14:textId="68B47F71" w:rsidR="007D3C2A" w:rsidRDefault="000778C3" w:rsidP="000778C3">
      <w:pPr>
        <w:pStyle w:val="Titre2"/>
      </w:pPr>
      <w:bookmarkStart w:id="3418" w:name="_Toc86331022"/>
      <w:r w:rsidRPr="000778C3">
        <w:t>GenericDomainFeature</w:t>
      </w:r>
      <w:bookmarkEnd w:id="3418"/>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419" w:author="Katharina Schleidt" w:date="2021-10-27T12:08:00Z"/>
        </w:rPr>
      </w:pPr>
      <w:del w:id="3420"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3">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4"/>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421" w:author="Katharina Schleidt" w:date="2021-10-27T12:08:00Z"/>
          <w:b/>
          <w:bCs/>
          <w:sz w:val="20"/>
          <w:szCs w:val="20"/>
        </w:rPr>
      </w:pPr>
      <w:del w:id="3422"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5">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5008B56F"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23" w:author="Ilkka Rinne" w:date="2021-10-28T16:24:00Z">
        <w:r w:rsidR="00BD2744">
          <w:rPr>
            <w:b/>
            <w:bCs/>
            <w:noProof/>
            <w:sz w:val="20"/>
            <w:szCs w:val="20"/>
          </w:rPr>
          <w:t>22</w:t>
        </w:r>
      </w:ins>
      <w:del w:id="3424"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3425" w:name="_Toc86331023"/>
      <w:r w:rsidRPr="00752CFD">
        <w:lastRenderedPageBreak/>
        <w:t>Codelists</w:t>
      </w:r>
      <w:bookmarkEnd w:id="3425"/>
    </w:p>
    <w:p w14:paraId="3672D539" w14:textId="4C8008B1" w:rsidR="00FF4349" w:rsidRDefault="00FF4349" w:rsidP="00FF4349">
      <w:pPr>
        <w:pStyle w:val="Titre3"/>
      </w:pPr>
      <w:r w:rsidRPr="00FF4349">
        <w:t>AbstractObservationCollectionType</w:t>
      </w:r>
    </w:p>
    <w:p w14:paraId="2868B663" w14:textId="5EDF001C"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r w:rsidR="004205BE">
        <w:rPr>
          <w:lang w:eastAsia="ja-JP"/>
        </w:rPr>
        <w:t>Observation</w:t>
      </w:r>
      <w:r w:rsidRPr="00F41D3D">
        <w:rPr>
          <w:lang w:eastAsia="ja-JP"/>
        </w:rPr>
        <w:t>CollectionType</w:t>
      </w:r>
      <w:r>
        <w:rPr>
          <w:lang w:eastAsia="ja-JP"/>
        </w:rPr>
        <w:t xml:space="preserve"> below.</w:t>
      </w:r>
    </w:p>
    <w:p w14:paraId="6E6ACD90" w14:textId="668379E8" w:rsidR="00FF4349" w:rsidRDefault="00FF4349" w:rsidP="00FF4349">
      <w:pPr>
        <w:rPr>
          <w:lang w:eastAsia="ja-JP"/>
        </w:rPr>
      </w:pPr>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184"/>
      </w:tblGrid>
      <w:tr w:rsidR="00FF4349" w14:paraId="1679EECF" w14:textId="77777777" w:rsidTr="00F93179">
        <w:tc>
          <w:tcPr>
            <w:tcW w:w="4526" w:type="dxa"/>
            <w:shd w:val="clear" w:color="auto" w:fill="auto"/>
            <w:tcMar>
              <w:top w:w="100" w:type="dxa"/>
              <w:left w:w="100" w:type="dxa"/>
              <w:bottom w:w="100" w:type="dxa"/>
              <w:right w:w="100" w:type="dxa"/>
            </w:tcMar>
          </w:tcPr>
          <w:p w14:paraId="125CEFB2" w14:textId="1B795E56" w:rsidR="00FF4349" w:rsidRDefault="00FF4349" w:rsidP="00C35DAC">
            <w:pPr>
              <w:widowControl w:val="0"/>
              <w:spacing w:line="240" w:lineRule="auto"/>
              <w:rPr>
                <w:sz w:val="20"/>
                <w:szCs w:val="20"/>
              </w:rPr>
            </w:pPr>
            <w:r>
              <w:rPr>
                <w:b/>
                <w:sz w:val="20"/>
                <w:szCs w:val="20"/>
              </w:rPr>
              <w:t>Requirement</w:t>
            </w:r>
            <w:r>
              <w:rPr>
                <w:sz w:val="20"/>
                <w:szCs w:val="20"/>
              </w:rPr>
              <w:br/>
            </w:r>
            <w:bookmarkStart w:id="3426" w:name="_Hlk85395791"/>
            <w:r>
              <w:rPr>
                <w:sz w:val="20"/>
                <w:szCs w:val="20"/>
              </w:rPr>
              <w:t>/req/obs-basic/</w:t>
            </w:r>
            <w:r w:rsidR="00D00C9F" w:rsidRPr="00FF4349">
              <w:rPr>
                <w:sz w:val="20"/>
                <w:szCs w:val="20"/>
              </w:rPr>
              <w:t>AbstractObservationCollectionType</w:t>
            </w:r>
            <w:r>
              <w:rPr>
                <w:sz w:val="20"/>
                <w:szCs w:val="20"/>
              </w:rPr>
              <w:t>/</w:t>
            </w:r>
            <w:r w:rsidRPr="00FF4349">
              <w:rPr>
                <w:sz w:val="20"/>
                <w:szCs w:val="20"/>
              </w:rPr>
              <w:t>AbstractObservationCollectionType</w:t>
            </w:r>
            <w:r>
              <w:rPr>
                <w:sz w:val="20"/>
                <w:szCs w:val="20"/>
              </w:rPr>
              <w:t>-sem</w:t>
            </w:r>
            <w:bookmarkEnd w:id="3426"/>
          </w:p>
        </w:tc>
        <w:tc>
          <w:tcPr>
            <w:tcW w:w="5184" w:type="dxa"/>
            <w:shd w:val="clear" w:color="auto" w:fill="auto"/>
            <w:tcMar>
              <w:top w:w="100" w:type="dxa"/>
              <w:left w:w="100" w:type="dxa"/>
              <w:bottom w:w="100" w:type="dxa"/>
              <w:right w:w="100" w:type="dxa"/>
            </w:tcMar>
          </w:tcPr>
          <w:p w14:paraId="1153F422"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ObservationCollections</w:t>
            </w:r>
            <w:r w:rsidRPr="00203E67">
              <w:rPr>
                <w:sz w:val="20"/>
                <w:szCs w:val="20"/>
              </w:rPr>
              <w:t>.</w:t>
            </w:r>
          </w:p>
          <w:p w14:paraId="05FB585F" w14:textId="3F3B46E9" w:rsidR="00FF4349"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ObservationCollection</w:t>
            </w:r>
            <w:r w:rsidRPr="00203E67">
              <w:rPr>
                <w:sz w:val="20"/>
                <w:szCs w:val="20"/>
              </w:rPr>
              <w:t xml:space="preserve"> classification schemes are used in the implementing application schemas, a concrete realization SHALL 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9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74"/>
      </w:tblGrid>
      <w:tr w:rsidR="00182C3E" w14:paraId="06548D51" w14:textId="77777777" w:rsidTr="00186F5C">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427"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427"/>
          </w:p>
        </w:tc>
        <w:tc>
          <w:tcPr>
            <w:tcW w:w="5274"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428" w:name="_Hlk85395809"/>
            <w:r w:rsidRPr="00730D8D">
              <w:rPr>
                <w:bCs/>
                <w:sz w:val="20"/>
                <w:szCs w:val="20"/>
              </w:rPr>
              <w:t>/req/obs-basic/</w:t>
            </w:r>
            <w:r w:rsidRPr="0047206A">
              <w:rPr>
                <w:bCs/>
                <w:sz w:val="20"/>
                <w:szCs w:val="20"/>
              </w:rPr>
              <w:t>ObservationCollectionType</w:t>
            </w:r>
            <w:r w:rsidRPr="00730D8D">
              <w:rPr>
                <w:bCs/>
                <w:sz w:val="20"/>
                <w:szCs w:val="20"/>
              </w:rPr>
              <w:t>/homogen</w:t>
            </w:r>
            <w:ins w:id="3429" w:author="Grellet Sylvain" w:date="2021-10-20T21:35:00Z">
              <w:r w:rsidR="00F0627F">
                <w:rPr>
                  <w:bCs/>
                  <w:sz w:val="20"/>
                  <w:szCs w:val="20"/>
                </w:rPr>
                <w:t>e</w:t>
              </w:r>
            </w:ins>
            <w:r w:rsidRPr="00730D8D">
              <w:rPr>
                <w:bCs/>
                <w:sz w:val="20"/>
                <w:szCs w:val="20"/>
              </w:rPr>
              <w:t>ous-con</w:t>
            </w:r>
            <w:bookmarkEnd w:id="3428"/>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430" w:author="Grellet Sylvain" w:date="2021-10-20T21:33:00Z">
              <w:r w:rsidR="00131699">
                <w:rPr>
                  <w:sz w:val="20"/>
                  <w:szCs w:val="20"/>
                </w:rPr>
                <w:t>“</w:t>
              </w:r>
            </w:ins>
            <w:r w:rsidRPr="00845233">
              <w:rPr>
                <w:sz w:val="20"/>
                <w:szCs w:val="20"/>
              </w:rPr>
              <w:t>homogen</w:t>
            </w:r>
            <w:ins w:id="3431" w:author="Grellet Sylvain" w:date="2021-10-20T21:35:00Z">
              <w:r w:rsidR="00F0627F">
                <w:rPr>
                  <w:sz w:val="20"/>
                  <w:szCs w:val="20"/>
                </w:rPr>
                <w:t>e</w:t>
              </w:r>
            </w:ins>
            <w:r w:rsidRPr="00845233">
              <w:rPr>
                <w:sz w:val="20"/>
                <w:szCs w:val="20"/>
              </w:rPr>
              <w:t>ous</w:t>
            </w:r>
            <w:ins w:id="3432"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lastRenderedPageBreak/>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433" w:name="_Hlk85395857"/>
            <w:r>
              <w:rPr>
                <w:sz w:val="20"/>
                <w:szCs w:val="20"/>
              </w:rPr>
              <w:t>/req/obs-basic/</w:t>
            </w:r>
            <w:r w:rsidRPr="0047206A">
              <w:rPr>
                <w:bCs/>
                <w:sz w:val="20"/>
                <w:szCs w:val="20"/>
              </w:rPr>
              <w:t>ObservationCollectionType</w:t>
            </w:r>
            <w:r>
              <w:rPr>
                <w:sz w:val="20"/>
                <w:szCs w:val="20"/>
              </w:rPr>
              <w:t>/summarizing-con</w:t>
            </w:r>
            <w:bookmarkEnd w:id="3433"/>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434" w:author="Grellet Sylvain" w:date="2021-10-20T21:32:00Z">
              <w:r w:rsidR="00131699">
                <w:rPr>
                  <w:sz w:val="20"/>
                  <w:szCs w:val="20"/>
                </w:rPr>
                <w:t>“</w:t>
              </w:r>
            </w:ins>
            <w:r>
              <w:rPr>
                <w:sz w:val="20"/>
                <w:szCs w:val="20"/>
              </w:rPr>
              <w:t>summarizing</w:t>
            </w:r>
            <w:ins w:id="3435"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lastRenderedPageBreak/>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lastRenderedPageBreak/>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The following constraints shall be applied to the value of the result association of the Observation based on the codelist value used:</w:t>
            </w:r>
          </w:p>
          <w:p w14:paraId="79744FA6"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"measurement" is used, the value of the result shall be of type Measure.</w:t>
            </w:r>
          </w:p>
          <w:p w14:paraId="7E207A7A"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"category-observation" is used the value of the result shall be of type ScopedName.</w:t>
            </w:r>
          </w:p>
          <w:p w14:paraId="3F079F2B"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"truth-observation" is used, the value of result shall be a truth value.</w:t>
            </w:r>
          </w:p>
          <w:p w14:paraId="22721069"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"count-observation" is used, the value of the result shall be of type Integer.</w:t>
            </w:r>
          </w:p>
          <w:p w14:paraId="0CEC532E"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"temporal-observation" is used, the value of the result shall be of type TM_Object.</w:t>
            </w:r>
          </w:p>
          <w:p w14:paraId="613FC6AE"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"geometry-observation" is used, the value of the result shall be of type Geometry</w:t>
            </w:r>
          </w:p>
          <w:p w14:paraId="4A7F50E4" w14:textId="43118FE3"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3436" w:name="_Ref52485755"/>
      <w:bookmarkStart w:id="3437" w:name="_Toc86331024"/>
      <w:r w:rsidRPr="00920189">
        <w:t>Conceptual Sample schema</w:t>
      </w:r>
      <w:bookmarkEnd w:id="3436"/>
      <w:bookmarkEnd w:id="3437"/>
    </w:p>
    <w:p w14:paraId="09C16629" w14:textId="60CA37B2" w:rsidR="00CE109A" w:rsidRDefault="00786563" w:rsidP="00786563">
      <w:pPr>
        <w:pStyle w:val="Titre2"/>
      </w:pPr>
      <w:bookmarkStart w:id="3438" w:name="_Toc86331025"/>
      <w:r w:rsidRPr="00786563">
        <w:t>General</w:t>
      </w:r>
      <w:bookmarkEnd w:id="3438"/>
    </w:p>
    <w:p w14:paraId="48C78074" w14:textId="0B31AF85" w:rsidR="007957F3" w:rsidRPr="007957F3" w:rsidRDefault="007957F3" w:rsidP="007957F3">
      <w:pPr>
        <w:pStyle w:val="Titre3"/>
      </w:pPr>
      <w:r>
        <w:t>Conceptual Sample schema model</w:t>
      </w:r>
    </w:p>
    <w:p w14:paraId="523D1D91" w14:textId="0FE24B8C"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439" w:author="Ilkka Rinne" w:date="2021-10-28T16:24:00Z">
        <w:r w:rsidR="00BD2744" w:rsidRPr="00DD55AE">
          <w:rPr>
            <w:b/>
            <w:bCs/>
            <w:sz w:val="20"/>
            <w:szCs w:val="20"/>
          </w:rPr>
          <w:t xml:space="preserve">Figure </w:t>
        </w:r>
        <w:r w:rsidR="00BD2744">
          <w:rPr>
            <w:b/>
            <w:bCs/>
            <w:noProof/>
            <w:sz w:val="20"/>
            <w:szCs w:val="20"/>
          </w:rPr>
          <w:t>23</w:t>
        </w:r>
      </w:ins>
      <w:del w:id="3440"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BD2744">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6">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138ED394" w:rsidR="00DD55AE" w:rsidRPr="00DD55AE" w:rsidRDefault="00DD55AE" w:rsidP="00DD55AE">
      <w:pPr>
        <w:jc w:val="center"/>
        <w:rPr>
          <w:b/>
          <w:bCs/>
          <w:sz w:val="20"/>
          <w:szCs w:val="20"/>
        </w:rPr>
      </w:pPr>
      <w:bookmarkStart w:id="3441" w:name="_Ref52745913"/>
      <w:commentRangeStart w:id="3442"/>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443" w:author="Ilkka Rinne" w:date="2021-10-28T16:24:00Z">
        <w:r w:rsidR="00BD2744">
          <w:rPr>
            <w:b/>
            <w:bCs/>
            <w:noProof/>
            <w:sz w:val="20"/>
            <w:szCs w:val="20"/>
          </w:rPr>
          <w:t>23</w:t>
        </w:r>
      </w:ins>
      <w:del w:id="3444" w:author="Ilkka Rinne" w:date="2021-10-27T14:58:00Z">
        <w:r w:rsidR="0018089C" w:rsidDel="008F1D12">
          <w:rPr>
            <w:b/>
            <w:bCs/>
            <w:noProof/>
            <w:sz w:val="20"/>
            <w:szCs w:val="20"/>
          </w:rPr>
          <w:delText>51</w:delText>
        </w:r>
      </w:del>
      <w:r w:rsidR="00D471BA">
        <w:rPr>
          <w:b/>
          <w:bCs/>
          <w:sz w:val="20"/>
          <w:szCs w:val="20"/>
        </w:rPr>
        <w:fldChar w:fldCharType="end"/>
      </w:r>
      <w:bookmarkEnd w:id="3441"/>
      <w:r w:rsidRPr="00DD55AE">
        <w:rPr>
          <w:b/>
          <w:bCs/>
          <w:sz w:val="20"/>
          <w:szCs w:val="20"/>
        </w:rPr>
        <w:t xml:space="preserve"> – Conceptual Sample schema overview.</w:t>
      </w:r>
      <w:commentRangeEnd w:id="3442"/>
      <w:r w:rsidR="00920952">
        <w:rPr>
          <w:rStyle w:val="Marquedecommentaire"/>
        </w:rPr>
        <w:commentReference w:id="3442"/>
      </w:r>
    </w:p>
    <w:p w14:paraId="1A3FA59E" w14:textId="6DA66AF3" w:rsidR="00786563" w:rsidRDefault="00786563" w:rsidP="00786563">
      <w:pPr>
        <w:pStyle w:val="Titre3"/>
      </w:pPr>
      <w:bookmarkStart w:id="3445" w:name="_Ref52745963"/>
      <w:r w:rsidRPr="00786563">
        <w:t>Conceptual Sample Schema Package Requirements Class</w:t>
      </w:r>
      <w:bookmarkEnd w:id="344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446" w:author="Katharina Schleidt" w:date="2021-10-27T12:08:00Z"/>
        </w:rPr>
      </w:pPr>
      <w:del w:id="3447"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8"/>
                          </a:ext>
                        </a:extLst>
                      </a:blip>
                      <a:stretch>
                        <a:fillRect/>
                      </a:stretch>
                    </pic:blipFill>
                    <pic:spPr>
                      <a:xfrm>
                        <a:off x="0" y="0"/>
                        <a:ext cx="6191885" cy="6003290"/>
                      </a:xfrm>
                      <a:prstGeom prst="rect">
                        <a:avLst/>
                      </a:prstGeom>
                    </pic:spPr>
                  </pic:pic>
                </a:graphicData>
              </a:graphic>
            </wp:inline>
          </w:drawing>
        </w:r>
        <w:bookmarkStart w:id="3448" w:name="_Toc86239470"/>
        <w:bookmarkStart w:id="3449" w:name="_Toc86330620"/>
        <w:bookmarkStart w:id="3450" w:name="_Toc86331026"/>
        <w:bookmarkEnd w:id="3448"/>
        <w:bookmarkEnd w:id="3449"/>
        <w:bookmarkEnd w:id="3450"/>
      </w:del>
    </w:p>
    <w:p w14:paraId="27CBEB39" w14:textId="6C56229B" w:rsidR="00786563" w:rsidDel="00AC6ECA" w:rsidRDefault="00A62918" w:rsidP="00A62918">
      <w:pPr>
        <w:jc w:val="center"/>
        <w:rPr>
          <w:del w:id="3451" w:author="Katharina Schleidt" w:date="2021-10-27T12:08:00Z"/>
          <w:b/>
          <w:bCs/>
          <w:sz w:val="20"/>
          <w:szCs w:val="20"/>
        </w:rPr>
      </w:pPr>
      <w:del w:id="3452"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453" w:name="_Toc86239471"/>
        <w:bookmarkStart w:id="3454" w:name="_Toc86330621"/>
        <w:bookmarkStart w:id="3455" w:name="_Toc86331027"/>
        <w:bookmarkEnd w:id="3453"/>
        <w:bookmarkEnd w:id="3454"/>
        <w:bookmarkEnd w:id="3455"/>
      </w:del>
    </w:p>
    <w:p w14:paraId="3D086F35" w14:textId="57441BA4" w:rsidR="00A62918" w:rsidRDefault="00CF52E2" w:rsidP="00CF52E2">
      <w:pPr>
        <w:pStyle w:val="Titre2"/>
      </w:pPr>
      <w:bookmarkStart w:id="3456" w:name="_Toc86331028"/>
      <w:r w:rsidRPr="00CF52E2">
        <w:lastRenderedPageBreak/>
        <w:t>Sample</w:t>
      </w:r>
      <w:bookmarkEnd w:id="3456"/>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rsidDel="00D94AF2" w14:paraId="7BB134CB" w14:textId="48901CFE" w:rsidTr="00D94AF2">
        <w:trPr>
          <w:del w:id="3457"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458" w:author="Katharina Schleidt" w:date="2021-10-22T00:38:00Z"/>
                <w:sz w:val="20"/>
                <w:szCs w:val="20"/>
              </w:rPr>
            </w:pPr>
            <w:del w:id="3459"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460" w:author="Katharina Schleidt" w:date="2021-10-22T00:38:00Z"/>
                <w:sz w:val="20"/>
                <w:szCs w:val="20"/>
              </w:rPr>
            </w:pPr>
            <w:del w:id="3461"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462" w:author="Katharina Schleidt" w:date="2021-10-27T12:08:00Z"/>
        </w:rPr>
      </w:pPr>
      <w:del w:id="3463"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0"/>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464" w:author="Katharina Schleidt" w:date="2021-10-27T12:08:00Z"/>
          <w:b/>
          <w:bCs/>
          <w:sz w:val="20"/>
          <w:szCs w:val="20"/>
        </w:rPr>
      </w:pPr>
      <w:del w:id="3465"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466" w:author="Katharina Schleidt" w:date="2021-07-05T20:09:00Z">
        <w:r w:rsidDel="00E73CAA">
          <w:rPr>
            <w:lang w:eastAsia="ja-JP"/>
          </w:rPr>
          <w:delText xml:space="preserve">have </w:delText>
        </w:r>
      </w:del>
      <w:r>
        <w:rPr>
          <w:lang w:eastAsia="ja-JP"/>
        </w:rPr>
        <w:t xml:space="preserve">often </w:t>
      </w:r>
      <w:ins w:id="3467"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3468" w:name="_Toc86331029"/>
      <w:r w:rsidRPr="00D50D2A">
        <w:lastRenderedPageBreak/>
        <w:t>Sampling</w:t>
      </w:r>
      <w:bookmarkEnd w:id="3468"/>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92150B">
        <w:trPr>
          <w:trHeight w:val="420"/>
        </w:trPr>
        <w:tc>
          <w:tcPr>
            <w:tcW w:w="2400" w:type="dxa"/>
            <w:shd w:val="clear" w:color="auto" w:fill="auto"/>
            <w:tcMar>
              <w:top w:w="100" w:type="dxa"/>
              <w:left w:w="100" w:type="dxa"/>
              <w:bottom w:w="100" w:type="dxa"/>
              <w:right w:w="100" w:type="dxa"/>
            </w:tcMar>
          </w:tcPr>
          <w:p w14:paraId="3F028F8F" w14:textId="77777777" w:rsidR="00FA2FF3" w:rsidRDefault="00FA2FF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04A2FB2" w14:textId="77777777" w:rsidR="00FA2FF3" w:rsidRDefault="00FA2FF3" w:rsidP="00D45324">
            <w:pPr>
              <w:widowControl w:val="0"/>
              <w:spacing w:line="240" w:lineRule="auto"/>
              <w:rPr>
                <w:sz w:val="20"/>
                <w:szCs w:val="20"/>
              </w:rPr>
            </w:pPr>
            <w:r>
              <w:rPr>
                <w:sz w:val="20"/>
                <w:szCs w:val="20"/>
              </w:rPr>
              <w:t>/req/obs-basic/gen/link-sem</w:t>
            </w:r>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469" w:author="Katharina Schleidt" w:date="2021-10-27T12:08:00Z"/>
        </w:rPr>
      </w:pPr>
      <w:del w:id="3470" w:author="Katharina Schleidt" w:date="2021-10-27T12:08:00Z">
        <w:r w:rsidDel="00AC6ECA">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1">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2"/>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471" w:author="Katharina Schleidt" w:date="2021-10-27T12:08:00Z"/>
          <w:b/>
          <w:bCs/>
          <w:sz w:val="20"/>
          <w:szCs w:val="20"/>
        </w:rPr>
      </w:pPr>
      <w:del w:id="3472"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Titre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3473" w:name="_Toc86331030"/>
      <w:r w:rsidRPr="002B6928">
        <w:lastRenderedPageBreak/>
        <w:t>Sampler</w:t>
      </w:r>
      <w:bookmarkEnd w:id="3473"/>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92150B" w14:paraId="6299737D" w14:textId="77777777" w:rsidTr="002B6928">
        <w:tc>
          <w:tcPr>
            <w:tcW w:w="2400" w:type="dxa"/>
            <w:shd w:val="clear" w:color="auto" w:fill="auto"/>
            <w:tcMar>
              <w:top w:w="100" w:type="dxa"/>
              <w:left w:w="100" w:type="dxa"/>
              <w:bottom w:w="100" w:type="dxa"/>
              <w:right w:w="100" w:type="dxa"/>
            </w:tcMar>
          </w:tcPr>
          <w:p w14:paraId="6519D655" w14:textId="6263B0BF" w:rsidR="0092150B" w:rsidRDefault="0092150B" w:rsidP="0092150B">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407371" w14:textId="25807956" w:rsidR="0092150B" w:rsidRDefault="0092150B" w:rsidP="0092150B">
            <w:pPr>
              <w:widowControl w:val="0"/>
              <w:spacing w:line="240" w:lineRule="auto"/>
              <w:rPr>
                <w:sz w:val="20"/>
                <w:szCs w:val="20"/>
              </w:rPr>
            </w:pPr>
            <w:r>
              <w:rPr>
                <w:sz w:val="20"/>
                <w:szCs w:val="20"/>
              </w:rPr>
              <w:t>/req/obs-basic/gen/link-sem</w:t>
            </w:r>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474" w:author="Katharina Schleidt" w:date="2021-10-27T12:09:00Z"/>
        </w:rPr>
      </w:pPr>
      <w:del w:id="3475"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3">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4"/>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476" w:author="Katharina Schleidt" w:date="2021-10-27T12:09:00Z"/>
          <w:b/>
          <w:bCs/>
          <w:sz w:val="20"/>
          <w:szCs w:val="20"/>
        </w:rPr>
      </w:pPr>
      <w:del w:id="3477"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3478" w:author="Grellet Sylvain" w:date="2021-10-20T21:18:00Z">
            <w:rPr>
              <w:lang w:eastAsia="ja-JP"/>
            </w:rPr>
          </w:rPrChange>
        </w:rPr>
      </w:pPr>
      <w:r w:rsidRPr="00D45324">
        <w:rPr>
          <w:lang w:val="fr-FR" w:eastAsia="ja-JP"/>
          <w:rPrChange w:id="3479"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3480" w:name="_Toc86331031"/>
      <w:r w:rsidRPr="000A140B">
        <w:t>PreparationStep</w:t>
      </w:r>
      <w:bookmarkEnd w:id="3480"/>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sz w:val="20"/>
                <w:szCs w:val="20"/>
              </w:rPr>
            </w:pPr>
            <w:r>
              <w:rPr>
                <w:sz w:val="20"/>
                <w:szCs w:val="20"/>
              </w:rPr>
              <w:t>/req/obs-basic/gen/link-sem</w:t>
            </w:r>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481" w:author="Katharina Schleidt" w:date="2021-10-27T12:09:00Z"/>
        </w:rPr>
      </w:pPr>
      <w:del w:id="3482"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5">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6"/>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483" w:author="Katharina Schleidt" w:date="2021-10-27T12:09:00Z"/>
          <w:b/>
          <w:bCs/>
          <w:sz w:val="20"/>
          <w:szCs w:val="20"/>
        </w:rPr>
      </w:pPr>
      <w:del w:id="3484"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3485" w:name="_Toc86331032"/>
      <w:r w:rsidRPr="00A84954">
        <w:lastRenderedPageBreak/>
        <w:t>PreparationProcedure</w:t>
      </w:r>
      <w:bookmarkEnd w:id="3485"/>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sz w:val="20"/>
                <w:szCs w:val="20"/>
              </w:rPr>
            </w:pPr>
            <w:r>
              <w:rPr>
                <w:sz w:val="20"/>
                <w:szCs w:val="20"/>
              </w:rPr>
              <w:t>/req/obs-basic/gen/link-sem</w:t>
            </w:r>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486" w:author="Katharina Schleidt" w:date="2021-10-27T12:09:00Z"/>
        </w:rPr>
      </w:pPr>
      <w:del w:id="3487"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8"/>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488" w:author="Katharina Schleidt" w:date="2021-10-27T12:09:00Z"/>
          <w:b/>
          <w:bCs/>
          <w:sz w:val="20"/>
          <w:szCs w:val="20"/>
        </w:rPr>
      </w:pPr>
      <w:del w:id="3489"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3490" w:name="_Toc86331033"/>
      <w:r w:rsidRPr="00760C94">
        <w:t>SamplingProcedure</w:t>
      </w:r>
      <w:bookmarkEnd w:id="3490"/>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sz w:val="20"/>
                <w:szCs w:val="20"/>
              </w:rPr>
            </w:pPr>
            <w:r>
              <w:rPr>
                <w:sz w:val="20"/>
                <w:szCs w:val="20"/>
              </w:rPr>
              <w:t>/req/obs-basic/gen/link-sem</w:t>
            </w:r>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491" w:author="Katharina Schleidt" w:date="2021-10-27T12:09:00Z"/>
        </w:rPr>
      </w:pPr>
      <w:del w:id="3492"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0"/>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493" w:author="Katharina Schleidt" w:date="2021-10-27T12:09:00Z"/>
          <w:b/>
          <w:bCs/>
          <w:sz w:val="20"/>
          <w:szCs w:val="20"/>
        </w:rPr>
      </w:pPr>
      <w:del w:id="3494"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3495" w:name="_Toc86331034"/>
      <w:r w:rsidRPr="00920189">
        <w:t>Abstract Sample Core</w:t>
      </w:r>
      <w:bookmarkEnd w:id="3495"/>
    </w:p>
    <w:p w14:paraId="487838B1" w14:textId="6E167612" w:rsidR="00CE109A" w:rsidRDefault="001B0D6E" w:rsidP="001B0D6E">
      <w:pPr>
        <w:pStyle w:val="Titre2"/>
      </w:pPr>
      <w:bookmarkStart w:id="3496" w:name="_Toc86331035"/>
      <w:r w:rsidRPr="001B0D6E">
        <w:t>General</w:t>
      </w:r>
      <w:bookmarkEnd w:id="3496"/>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497" w:author="Katharina Schleidt" w:date="2021-10-27T12:09:00Z"/>
        </w:rPr>
      </w:pPr>
      <w:del w:id="3498"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2"/>
                          </a:ext>
                        </a:extLst>
                      </a:blip>
                      <a:stretch>
                        <a:fillRect/>
                      </a:stretch>
                    </pic:blipFill>
                    <pic:spPr>
                      <a:xfrm>
                        <a:off x="0" y="0"/>
                        <a:ext cx="6191885" cy="5027295"/>
                      </a:xfrm>
                      <a:prstGeom prst="rect">
                        <a:avLst/>
                      </a:prstGeom>
                    </pic:spPr>
                  </pic:pic>
                </a:graphicData>
              </a:graphic>
            </wp:inline>
          </w:drawing>
        </w:r>
        <w:bookmarkStart w:id="3499" w:name="_Toc86239480"/>
        <w:bookmarkStart w:id="3500" w:name="_Toc86330630"/>
        <w:bookmarkStart w:id="3501" w:name="_Toc86331036"/>
        <w:bookmarkEnd w:id="3499"/>
        <w:bookmarkEnd w:id="3500"/>
        <w:bookmarkEnd w:id="3501"/>
      </w:del>
    </w:p>
    <w:p w14:paraId="545E70BF" w14:textId="143C0D7D" w:rsidR="001B0D6E" w:rsidDel="00AC6ECA" w:rsidRDefault="00F77288" w:rsidP="00F77288">
      <w:pPr>
        <w:jc w:val="center"/>
        <w:rPr>
          <w:del w:id="3502" w:author="Katharina Schleidt" w:date="2021-10-27T12:09:00Z"/>
          <w:b/>
          <w:bCs/>
          <w:sz w:val="20"/>
          <w:szCs w:val="20"/>
        </w:rPr>
      </w:pPr>
      <w:del w:id="3503"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504" w:name="_Toc86239481"/>
        <w:bookmarkStart w:id="3505" w:name="_Toc86330631"/>
        <w:bookmarkStart w:id="3506" w:name="_Toc86331037"/>
        <w:bookmarkEnd w:id="3504"/>
        <w:bookmarkEnd w:id="3505"/>
        <w:bookmarkEnd w:id="3506"/>
      </w:del>
    </w:p>
    <w:p w14:paraId="05A3C014" w14:textId="3E4BAFB4" w:rsidR="00F77288" w:rsidRDefault="00C356AB" w:rsidP="00C356AB">
      <w:pPr>
        <w:pStyle w:val="Titre2"/>
      </w:pPr>
      <w:bookmarkStart w:id="3507" w:name="_Toc86331038"/>
      <w:r w:rsidRPr="00C356AB">
        <w:t>AbstractSample</w:t>
      </w:r>
      <w:bookmarkEnd w:id="3507"/>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sz w:val="20"/>
                <w:szCs w:val="20"/>
              </w:rPr>
            </w:pPr>
            <w:r w:rsidRPr="006F36F6">
              <w:rPr>
                <w:sz w:val="20"/>
                <w:szCs w:val="20"/>
              </w:rPr>
              <w:t>/req/sam-core/AbstractSampleType/AbstractSampleType-sem</w:t>
            </w:r>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508" w:author="Katharina Schleidt" w:date="2021-10-27T12:09:00Z"/>
        </w:rPr>
      </w:pPr>
      <w:del w:id="3509"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3">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4"/>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510" w:author="Katharina Schleidt" w:date="2021-10-27T12:09:00Z"/>
          <w:b/>
          <w:bCs/>
          <w:sz w:val="20"/>
          <w:szCs w:val="20"/>
        </w:rPr>
      </w:pPr>
      <w:del w:id="3511"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5">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537E6F0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12" w:author="Ilkka Rinne" w:date="2021-10-28T16:24:00Z">
        <w:r w:rsidR="00BD2744">
          <w:rPr>
            <w:b/>
            <w:bCs/>
            <w:noProof/>
            <w:sz w:val="20"/>
            <w:szCs w:val="20"/>
          </w:rPr>
          <w:t>24</w:t>
        </w:r>
      </w:ins>
      <w:del w:id="3513"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3514" w:name="_Toc86331039"/>
      <w:r w:rsidRPr="006762B7">
        <w:t>AbstractSampling</w:t>
      </w:r>
      <w:bookmarkEnd w:id="3514"/>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515" w:author="Katharina Schleidt" w:date="2021-10-27T12:09:00Z"/>
        </w:rPr>
      </w:pPr>
      <w:del w:id="3516"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7"/>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517" w:author="Katharina Schleidt" w:date="2021-10-27T12:09:00Z"/>
          <w:b/>
          <w:bCs/>
          <w:sz w:val="20"/>
          <w:szCs w:val="20"/>
        </w:rPr>
      </w:pPr>
      <w:del w:id="3518"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8">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3A88A081"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19" w:author="Ilkka Rinne" w:date="2021-10-28T16:24:00Z">
        <w:r w:rsidR="00BD2744">
          <w:rPr>
            <w:b/>
            <w:bCs/>
            <w:noProof/>
            <w:sz w:val="20"/>
            <w:szCs w:val="20"/>
          </w:rPr>
          <w:t>25</w:t>
        </w:r>
      </w:ins>
      <w:del w:id="3520"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3521" w:name="_Toc86331040"/>
      <w:r w:rsidRPr="004864AE">
        <w:t>AbstractSampler</w:t>
      </w:r>
      <w:bookmarkEnd w:id="3521"/>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sz w:val="20"/>
                <w:szCs w:val="20"/>
              </w:rPr>
            </w:pPr>
            <w:r w:rsidRPr="006F36F6">
              <w:rPr>
                <w:sz w:val="20"/>
                <w:szCs w:val="20"/>
              </w:rPr>
              <w:t>/req/sam-core/AbstractSamplerType/AbstractSamplerType-sem</w:t>
            </w:r>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522" w:author="Katharina Schleidt" w:date="2021-10-27T12:09:00Z"/>
        </w:rPr>
      </w:pPr>
      <w:del w:id="3523" w:author="Katharina Schleidt" w:date="2021-10-27T12:09:00Z">
        <w:r w:rsidDel="00AC6ECA">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0"/>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524" w:author="Katharina Schleidt" w:date="2021-10-27T12:09:00Z"/>
          <w:b/>
          <w:bCs/>
          <w:sz w:val="20"/>
          <w:szCs w:val="20"/>
        </w:rPr>
      </w:pPr>
      <w:del w:id="3525"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1">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7FD84241"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526" w:author="Ilkka Rinne" w:date="2021-10-28T16:24:00Z">
        <w:r w:rsidR="00BD2744">
          <w:rPr>
            <w:b/>
            <w:bCs/>
            <w:noProof/>
            <w:sz w:val="20"/>
            <w:szCs w:val="20"/>
          </w:rPr>
          <w:t>26</w:t>
        </w:r>
      </w:ins>
      <w:del w:id="3527"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7EEC1647" w:rsidR="004404E3" w:rsidRDefault="00186F5C" w:rsidP="00220B53">
      <w:pPr>
        <w:pStyle w:val="Paragraphedeliste"/>
        <w:numPr>
          <w:ilvl w:val="0"/>
          <w:numId w:val="21"/>
        </w:numPr>
        <w:rPr>
          <w:lang w:eastAsia="ja-JP"/>
        </w:rPr>
      </w:pPr>
      <w:r>
        <w:rPr>
          <w:lang w:eastAsia="ja-JP"/>
        </w:rPr>
        <w:t xml:space="preserve">A </w:t>
      </w:r>
      <w:r w:rsidR="004404E3">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r>
        <w:rPr>
          <w:lang w:eastAsia="ja-JP"/>
        </w:rPr>
        <w:t xml:space="preserve">An </w:t>
      </w:r>
      <w:r w:rsidR="004404E3" w:rsidRPr="00917C89">
        <w:rPr>
          <w:lang w:eastAsia="ja-JP"/>
        </w:rPr>
        <w:t>image sensor, a soil auger,</w:t>
      </w:r>
    </w:p>
    <w:p w14:paraId="0624400B" w14:textId="746E79B1" w:rsidR="002C026F" w:rsidRDefault="00E73CAA" w:rsidP="00220B53">
      <w:pPr>
        <w:pStyle w:val="Paragraphedeliste"/>
        <w:numPr>
          <w:ilvl w:val="0"/>
          <w:numId w:val="21"/>
        </w:numPr>
        <w:rPr>
          <w:lang w:eastAsia="ja-JP"/>
        </w:rPr>
      </w:pPr>
      <w:r>
        <w:rPr>
          <w:lang w:eastAsia="ja-JP"/>
        </w:rPr>
        <w:t xml:space="preserve">A </w:t>
      </w:r>
      <w:r w:rsidR="004404E3">
        <w:rPr>
          <w:lang w:eastAsia="ja-JP"/>
        </w:rPr>
        <w:t>human being.</w:t>
      </w:r>
    </w:p>
    <w:p w14:paraId="7159C71D" w14:textId="2CC91E8C" w:rsidR="004404E3" w:rsidRDefault="003E77E7" w:rsidP="003E77E7">
      <w:pPr>
        <w:pStyle w:val="Titre2"/>
      </w:pPr>
      <w:bookmarkStart w:id="3528" w:name="_Toc86331041"/>
      <w:r w:rsidRPr="003E77E7">
        <w:t>AbstractSamplingProcedure</w:t>
      </w:r>
      <w:bookmarkEnd w:id="3528"/>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1D34591A" w:rsidR="00D4308C" w:rsidRDefault="00D4308C" w:rsidP="00D4308C">
      <w:pPr>
        <w:rPr>
          <w:ins w:id="3529" w:author="Ilkka Rinne" w:date="2021-10-28T16:20:00Z"/>
          <w:lang w:eastAsia="ja-JP"/>
        </w:rPr>
      </w:pPr>
    </w:p>
    <w:p w14:paraId="4800B427" w14:textId="77777777" w:rsidR="005E1EEF" w:rsidRDefault="005E1EEF">
      <w:pPr>
        <w:keepNext/>
        <w:rPr>
          <w:ins w:id="3530" w:author="Ilkka Rinne" w:date="2021-10-28T16:21:00Z"/>
        </w:rPr>
        <w:pPrChange w:id="3531" w:author="Ilkka Rinne" w:date="2021-10-28T16:21:00Z">
          <w:pPr/>
        </w:pPrChange>
      </w:pPr>
      <w:ins w:id="3532" w:author="Ilkka Rinne" w:date="2021-10-28T16:20:00Z">
        <w:r>
          <w:rPr>
            <w:noProof/>
            <w:lang w:val="fr-FR" w:eastAsia="fr-FR"/>
          </w:rPr>
          <w:drawing>
            <wp:inline distT="0" distB="0" distL="0" distR="0" wp14:anchorId="47768865" wp14:editId="399BC0E0">
              <wp:extent cx="6191885" cy="1180465"/>
              <wp:effectExtent l="0" t="0" r="5715" b="63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191885" cy="1180465"/>
                      </a:xfrm>
                      <a:prstGeom prst="rect">
                        <a:avLst/>
                      </a:prstGeom>
                    </pic:spPr>
                  </pic:pic>
                </a:graphicData>
              </a:graphic>
            </wp:inline>
          </w:drawing>
        </w:r>
      </w:ins>
    </w:p>
    <w:p w14:paraId="7C4AED05" w14:textId="13CB166B" w:rsidR="00E9415D" w:rsidRDefault="005E1EEF">
      <w:pPr>
        <w:pStyle w:val="Lgende"/>
        <w:rPr>
          <w:lang w:eastAsia="ja-JP"/>
        </w:rPr>
        <w:pPrChange w:id="3533" w:author="Ilkka Rinne" w:date="2021-10-28T16:21:00Z">
          <w:pPr/>
        </w:pPrChange>
      </w:pPr>
      <w:ins w:id="3534" w:author="Ilkka Rinne" w:date="2021-10-28T16:21:00Z">
        <w:r>
          <w:t xml:space="preserve">Figure </w:t>
        </w:r>
        <w:r>
          <w:fldChar w:fldCharType="begin"/>
        </w:r>
        <w:r>
          <w:instrText xml:space="preserve"> SEQ Figure \* ARABIC </w:instrText>
        </w:r>
      </w:ins>
      <w:r>
        <w:fldChar w:fldCharType="separate"/>
      </w:r>
      <w:ins w:id="3535" w:author="Ilkka Rinne" w:date="2021-10-28T16:24:00Z">
        <w:r w:rsidR="00BD2744">
          <w:rPr>
            <w:noProof/>
          </w:rPr>
          <w:t>27</w:t>
        </w:r>
      </w:ins>
      <w:ins w:id="3536" w:author="Ilkka Rinne" w:date="2021-10-28T16:21:00Z">
        <w:r>
          <w:fldChar w:fldCharType="end"/>
        </w:r>
        <w:r>
          <w:t xml:space="preserve"> – Context diagram for Abstract Sample core – AbstractSamplingProcedure</w:t>
        </w:r>
      </w:ins>
    </w:p>
    <w:p w14:paraId="73F1E800" w14:textId="52C19888" w:rsidR="00CD6F39" w:rsidDel="00AC6ECA" w:rsidRDefault="00CD6F39" w:rsidP="00CD6F39">
      <w:pPr>
        <w:keepNext/>
        <w:rPr>
          <w:del w:id="3537" w:author="Katharina Schleidt" w:date="2021-10-27T12:09:00Z"/>
        </w:rPr>
      </w:pPr>
      <w:del w:id="3538" w:author="Katharina Schleidt" w:date="2021-10-27T12:09:00Z">
        <w:r w:rsidDel="00AC6ECA">
          <w:rPr>
            <w:noProof/>
            <w:lang w:val="fr-FR" w:eastAsia="fr-FR"/>
          </w:rPr>
          <w:lastRenderedPageBreak/>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3"/>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539" w:author="Katharina Schleidt" w:date="2021-10-27T12:09:00Z"/>
          <w:b/>
          <w:bCs/>
          <w:sz w:val="20"/>
          <w:szCs w:val="20"/>
        </w:rPr>
      </w:pPr>
      <w:del w:id="3540"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282A22DC" w:rsidR="0030485C" w:rsidRDefault="0030485C" w:rsidP="0030485C">
      <w:pPr>
        <w:keepNext/>
      </w:pPr>
      <w:del w:id="3541" w:author="Ilkka Rinne" w:date="2021-10-28T16:19:00Z">
        <w:r w:rsidDel="00E9415D">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4">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del>
    </w:p>
    <w:p w14:paraId="4ED6B757" w14:textId="594192C7" w:rsidR="0030485C" w:rsidRPr="0030485C" w:rsidDel="00E9415D" w:rsidRDefault="0030485C" w:rsidP="0030485C">
      <w:pPr>
        <w:jc w:val="center"/>
        <w:rPr>
          <w:del w:id="3542" w:author="Ilkka Rinne" w:date="2021-10-28T16:20:00Z"/>
          <w:b/>
          <w:bCs/>
          <w:sz w:val="20"/>
          <w:szCs w:val="20"/>
        </w:rPr>
      </w:pPr>
      <w:del w:id="3543" w:author="Ilkka Rinne" w:date="2021-10-28T16:20:00Z">
        <w:r w:rsidRPr="0030485C" w:rsidDel="00E9415D">
          <w:rPr>
            <w:b/>
            <w:bCs/>
            <w:sz w:val="20"/>
            <w:szCs w:val="20"/>
          </w:rPr>
          <w:delText xml:space="preserve">Figure </w:delText>
        </w:r>
        <w:r w:rsidR="00D471BA" w:rsidDel="00E9415D">
          <w:rPr>
            <w:b/>
            <w:bCs/>
            <w:sz w:val="20"/>
            <w:szCs w:val="20"/>
          </w:rPr>
          <w:fldChar w:fldCharType="begin"/>
        </w:r>
        <w:r w:rsidR="00D471BA" w:rsidDel="00E9415D">
          <w:rPr>
            <w:b/>
            <w:bCs/>
            <w:sz w:val="20"/>
            <w:szCs w:val="20"/>
          </w:rPr>
          <w:delInstrText xml:space="preserve"> SEQ Figure \* ARABIC </w:delInstrText>
        </w:r>
        <w:r w:rsidR="00D471BA" w:rsidDel="00E9415D">
          <w:rPr>
            <w:b/>
            <w:bCs/>
            <w:sz w:val="20"/>
            <w:szCs w:val="20"/>
          </w:rPr>
          <w:fldChar w:fldCharType="separate"/>
        </w:r>
      </w:del>
      <w:del w:id="3544" w:author="Ilkka Rinne" w:date="2021-10-27T14:58:00Z">
        <w:r w:rsidR="0018089C" w:rsidDel="008F1D12">
          <w:rPr>
            <w:b/>
            <w:bCs/>
            <w:noProof/>
            <w:sz w:val="20"/>
            <w:szCs w:val="20"/>
          </w:rPr>
          <w:delText>67</w:delText>
        </w:r>
      </w:del>
      <w:del w:id="3545" w:author="Ilkka Rinne" w:date="2021-10-28T16:20:00Z">
        <w:r w:rsidR="00D471BA" w:rsidDel="00E9415D">
          <w:rPr>
            <w:b/>
            <w:bCs/>
            <w:sz w:val="20"/>
            <w:szCs w:val="20"/>
          </w:rPr>
          <w:fldChar w:fldCharType="end"/>
        </w:r>
        <w:r w:rsidRPr="0030485C" w:rsidDel="00E9415D">
          <w:rPr>
            <w:b/>
            <w:bCs/>
            <w:sz w:val="20"/>
            <w:szCs w:val="20"/>
          </w:rPr>
          <w:delText xml:space="preserve"> — Context diagram for Abstract Sample core — AbstractSamplingProcedure</w:delText>
        </w:r>
        <w:r w:rsidR="00301F83" w:rsidDel="00E9415D">
          <w:rPr>
            <w:b/>
            <w:bCs/>
            <w:sz w:val="20"/>
            <w:szCs w:val="20"/>
          </w:rPr>
          <w:delText>,</w:delText>
        </w:r>
        <w:r w:rsidRPr="0030485C" w:rsidDel="00E9415D">
          <w:rPr>
            <w:b/>
            <w:bCs/>
            <w:sz w:val="20"/>
            <w:szCs w:val="20"/>
          </w:rPr>
          <w:delText xml:space="preserve"> AbstractPreparationProcedure</w:delText>
        </w:r>
        <w:r w:rsidR="00301F83" w:rsidDel="00E9415D">
          <w:rPr>
            <w:b/>
            <w:bCs/>
            <w:sz w:val="20"/>
            <w:szCs w:val="20"/>
          </w:rPr>
          <w:delText xml:space="preserve"> and AbstractPreparationStep</w:delText>
        </w:r>
        <w:r w:rsidRPr="0030485C" w:rsidDel="00E9415D">
          <w:rPr>
            <w:b/>
            <w:bCs/>
            <w:sz w:val="20"/>
            <w:szCs w:val="20"/>
          </w:rPr>
          <w:delText>.</w:delText>
        </w:r>
        <w:bookmarkStart w:id="3546" w:name="_Toc86331042"/>
        <w:bookmarkEnd w:id="3546"/>
      </w:del>
    </w:p>
    <w:p w14:paraId="7F6F2D0A" w14:textId="16A6418C" w:rsidR="00CD6F39" w:rsidRPr="00CD6F39" w:rsidRDefault="00863761" w:rsidP="00863761">
      <w:pPr>
        <w:pStyle w:val="Titre2"/>
      </w:pPr>
      <w:bookmarkStart w:id="3547" w:name="_Toc86331043"/>
      <w:r w:rsidRPr="00863761">
        <w:t>AbstractPreparationProcedure</w:t>
      </w:r>
      <w:bookmarkEnd w:id="3547"/>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5880BDE" w:rsidR="00863761" w:rsidRDefault="00E9415D" w:rsidP="00863761">
      <w:pPr>
        <w:rPr>
          <w:ins w:id="3548" w:author="Ilkka Rinne" w:date="2021-10-28T16:20:00Z"/>
          <w:lang w:eastAsia="ja-JP"/>
        </w:rPr>
      </w:pPr>
      <w:ins w:id="3549" w:author="Ilkka Rinne" w:date="2021-10-28T16:20:00Z">
        <w:r>
          <w:rPr>
            <w:noProof/>
            <w:lang w:val="fr-FR" w:eastAsia="fr-FR"/>
          </w:rPr>
          <w:drawing>
            <wp:inline distT="0" distB="0" distL="0" distR="0" wp14:anchorId="2F3C3F95" wp14:editId="4E4475A4">
              <wp:extent cx="6191885" cy="3647440"/>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4">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ins>
    </w:p>
    <w:p w14:paraId="7858C927" w14:textId="120DD1D0" w:rsidR="00E9415D" w:rsidRPr="0030485C" w:rsidRDefault="00E9415D" w:rsidP="00E9415D">
      <w:pPr>
        <w:jc w:val="center"/>
        <w:rPr>
          <w:ins w:id="3550" w:author="Ilkka Rinne" w:date="2021-10-28T16:20:00Z"/>
          <w:b/>
          <w:bCs/>
          <w:sz w:val="20"/>
          <w:szCs w:val="20"/>
        </w:rPr>
      </w:pPr>
      <w:ins w:id="3551" w:author="Ilkka Rinne" w:date="2021-10-28T16:20:00Z">
        <w:r w:rsidRPr="0030485C">
          <w:rPr>
            <w:b/>
            <w:bCs/>
            <w:sz w:val="20"/>
            <w:szCs w:val="20"/>
          </w:rPr>
          <w:t xml:space="preserve">Figure </w:t>
        </w:r>
        <w:r>
          <w:rPr>
            <w:b/>
            <w:bCs/>
            <w:sz w:val="20"/>
            <w:szCs w:val="20"/>
          </w:rPr>
          <w:fldChar w:fldCharType="begin"/>
        </w:r>
        <w:r>
          <w:rPr>
            <w:b/>
            <w:bCs/>
            <w:sz w:val="20"/>
            <w:szCs w:val="20"/>
          </w:rPr>
          <w:instrText xml:space="preserve"> SEQ Figure \* ARABIC </w:instrText>
        </w:r>
        <w:r>
          <w:rPr>
            <w:b/>
            <w:bCs/>
            <w:sz w:val="20"/>
            <w:szCs w:val="20"/>
          </w:rPr>
          <w:fldChar w:fldCharType="separate"/>
        </w:r>
      </w:ins>
      <w:ins w:id="3552" w:author="Ilkka Rinne" w:date="2021-10-28T16:24:00Z">
        <w:r w:rsidR="00BD2744">
          <w:rPr>
            <w:b/>
            <w:bCs/>
            <w:noProof/>
            <w:sz w:val="20"/>
            <w:szCs w:val="20"/>
          </w:rPr>
          <w:t>28</w:t>
        </w:r>
      </w:ins>
      <w:ins w:id="3553" w:author="Ilkka Rinne" w:date="2021-10-28T16:20:00Z">
        <w:r>
          <w:rPr>
            <w:b/>
            <w:bCs/>
            <w:sz w:val="20"/>
            <w:szCs w:val="20"/>
          </w:rPr>
          <w:fldChar w:fldCharType="end"/>
        </w:r>
        <w:r w:rsidRPr="0030485C">
          <w:rPr>
            <w:b/>
            <w:bCs/>
            <w:sz w:val="20"/>
            <w:szCs w:val="20"/>
          </w:rPr>
          <w:t xml:space="preserve"> — Context diagram for Abstract Sample core — AbstractSamplingProcedure</w:t>
        </w:r>
        <w:r>
          <w:rPr>
            <w:b/>
            <w:bCs/>
            <w:sz w:val="20"/>
            <w:szCs w:val="20"/>
          </w:rPr>
          <w:t>,</w:t>
        </w:r>
        <w:r w:rsidRPr="0030485C">
          <w:rPr>
            <w:b/>
            <w:bCs/>
            <w:sz w:val="20"/>
            <w:szCs w:val="20"/>
          </w:rPr>
          <w:t xml:space="preserve"> AbstractPreparationProcedure</w:t>
        </w:r>
        <w:r>
          <w:rPr>
            <w:b/>
            <w:bCs/>
            <w:sz w:val="20"/>
            <w:szCs w:val="20"/>
          </w:rPr>
          <w:t xml:space="preserve"> and AbstractPreparationStep</w:t>
        </w:r>
        <w:r w:rsidRPr="0030485C">
          <w:rPr>
            <w:b/>
            <w:bCs/>
            <w:sz w:val="20"/>
            <w:szCs w:val="20"/>
          </w:rPr>
          <w:t>.</w:t>
        </w:r>
      </w:ins>
    </w:p>
    <w:p w14:paraId="581E76E1" w14:textId="77777777" w:rsidR="00E9415D" w:rsidRDefault="00E9415D" w:rsidP="00863761">
      <w:pPr>
        <w:rPr>
          <w:lang w:eastAsia="ja-JP"/>
        </w:rPr>
      </w:pPr>
    </w:p>
    <w:p w14:paraId="7968EBA7" w14:textId="6C5C2387" w:rsidR="000C70DD" w:rsidDel="00AC6ECA" w:rsidRDefault="000C70DD" w:rsidP="000C70DD">
      <w:pPr>
        <w:keepNext/>
        <w:rPr>
          <w:del w:id="3554" w:author="Katharina Schleidt" w:date="2021-10-27T12:10:00Z"/>
        </w:rPr>
      </w:pPr>
      <w:del w:id="3555"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6"/>
                          </a:ext>
                        </a:extLst>
                      </a:blip>
                      <a:stretch>
                        <a:fillRect/>
                      </a:stretch>
                    </pic:blipFill>
                    <pic:spPr>
                      <a:xfrm>
                        <a:off x="0" y="0"/>
                        <a:ext cx="6191885" cy="807085"/>
                      </a:xfrm>
                      <a:prstGeom prst="rect">
                        <a:avLst/>
                      </a:prstGeom>
                    </pic:spPr>
                  </pic:pic>
                </a:graphicData>
              </a:graphic>
            </wp:inline>
          </w:drawing>
        </w:r>
        <w:bookmarkStart w:id="3556" w:name="_Toc86239487"/>
        <w:bookmarkStart w:id="3557" w:name="_Toc86330637"/>
        <w:bookmarkStart w:id="3558" w:name="_Toc86331044"/>
        <w:bookmarkEnd w:id="3556"/>
        <w:bookmarkEnd w:id="3557"/>
        <w:bookmarkEnd w:id="3558"/>
      </w:del>
    </w:p>
    <w:p w14:paraId="756975C8" w14:textId="509602FA" w:rsidR="008B01FD" w:rsidDel="00AC6ECA" w:rsidRDefault="000C70DD" w:rsidP="000C70DD">
      <w:pPr>
        <w:jc w:val="center"/>
        <w:rPr>
          <w:del w:id="3559" w:author="Katharina Schleidt" w:date="2021-10-27T12:10:00Z"/>
          <w:b/>
          <w:bCs/>
          <w:sz w:val="20"/>
          <w:szCs w:val="20"/>
        </w:rPr>
      </w:pPr>
      <w:del w:id="3560"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561" w:name="_Toc86239488"/>
        <w:bookmarkStart w:id="3562" w:name="_Toc86330638"/>
        <w:bookmarkStart w:id="3563" w:name="_Toc86331045"/>
        <w:bookmarkEnd w:id="3561"/>
        <w:bookmarkEnd w:id="3562"/>
        <w:bookmarkEnd w:id="3563"/>
      </w:del>
    </w:p>
    <w:p w14:paraId="3859046A" w14:textId="257F1D12" w:rsidR="000C70DD" w:rsidRDefault="007A5CB7" w:rsidP="007A5CB7">
      <w:pPr>
        <w:pStyle w:val="Titre2"/>
      </w:pPr>
      <w:bookmarkStart w:id="3564" w:name="_Toc86331046"/>
      <w:r w:rsidRPr="007A5CB7">
        <w:t>AbstractPreparationStep</w:t>
      </w:r>
      <w:bookmarkEnd w:id="3564"/>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690E9D2E" w14:textId="319F9D32"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4115F351" w:rsidR="007A5CB7" w:rsidRDefault="007A5CB7" w:rsidP="007A5CB7">
      <w:pPr>
        <w:rPr>
          <w:lang w:eastAsia="ja-JP"/>
        </w:rPr>
      </w:pPr>
    </w:p>
    <w:p w14:paraId="117A2BE5" w14:textId="7EA6B3A4" w:rsidR="00EF6C7F" w:rsidDel="00AC6ECA" w:rsidRDefault="00EF6C7F" w:rsidP="00EF6C7F">
      <w:pPr>
        <w:keepNext/>
        <w:rPr>
          <w:del w:id="3565" w:author="Katharina Schleidt" w:date="2021-10-27T12:10:00Z"/>
        </w:rPr>
      </w:pPr>
      <w:del w:id="3566"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8"/>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567" w:author="Katharina Schleidt" w:date="2021-10-27T12:10:00Z"/>
          <w:b/>
          <w:bCs/>
          <w:sz w:val="20"/>
          <w:szCs w:val="20"/>
        </w:rPr>
      </w:pPr>
      <w:del w:id="3568"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w:t>
            </w:r>
            <w:r>
              <w:rPr>
                <w:sz w:val="20"/>
                <w:szCs w:val="20"/>
              </w:rPr>
              <w:lastRenderedPageBreak/>
              <w:t>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lastRenderedPageBreak/>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lastRenderedPageBreak/>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lang w:eastAsia="ja-JP"/>
        </w:rPr>
      </w:pPr>
    </w:p>
    <w:p w14:paraId="595718BC" w14:textId="77777777" w:rsidR="006F36F6" w:rsidRDefault="006F36F6" w:rsidP="006F36F6">
      <w:pPr>
        <w:pStyle w:val="Titre2"/>
      </w:pPr>
      <w:bookmarkStart w:id="3569" w:name="_Toc86331047"/>
      <w:r>
        <w:t>Codelists</w:t>
      </w:r>
      <w:bookmarkEnd w:id="3569"/>
    </w:p>
    <w:p w14:paraId="7D5CB73D" w14:textId="11BDCB59" w:rsidR="006F36F6" w:rsidRDefault="006F36F6" w:rsidP="006F36F6">
      <w:pPr>
        <w:pStyle w:val="Titre3"/>
      </w:pPr>
      <w:r w:rsidRPr="006F36F6">
        <w:t>AbstractSampleType</w:t>
      </w:r>
    </w:p>
    <w:p w14:paraId="25D49F91" w14:textId="098092D4" w:rsidR="006F36F6" w:rsidRDefault="006F36F6" w:rsidP="006F36F6">
      <w:pPr>
        <w:rPr>
          <w:lang w:eastAsia="ja-JP"/>
        </w:rPr>
      </w:pPr>
      <w:r w:rsidRPr="00F41D3D">
        <w:rPr>
          <w:lang w:eastAsia="ja-JP"/>
        </w:rPr>
        <w:t xml:space="preserve">The code list </w:t>
      </w:r>
      <w:r w:rsidRPr="006F36F6">
        <w:rPr>
          <w:lang w:eastAsia="ja-JP"/>
        </w:rPr>
        <w:t>AbstractSampleType</w:t>
      </w:r>
      <w:r>
        <w:rPr>
          <w:lang w:eastAsia="ja-JP"/>
        </w:rPr>
        <w:t xml:space="preserve"> can be specialized as required to firm up semantics of sample types.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sz w:val="20"/>
                <w:szCs w:val="20"/>
              </w:rPr>
            </w:pPr>
            <w:r>
              <w:rPr>
                <w:b/>
                <w:sz w:val="20"/>
                <w:szCs w:val="20"/>
              </w:rPr>
              <w:t>Requirement</w:t>
            </w:r>
            <w:r>
              <w:rPr>
                <w:sz w:val="20"/>
                <w:szCs w:val="20"/>
              </w:rPr>
              <w:br/>
              <w:t>/req/sam-core/</w:t>
            </w:r>
            <w:r w:rsidRPr="006F36F6">
              <w:rPr>
                <w:sz w:val="20"/>
                <w:szCs w:val="20"/>
              </w:rPr>
              <w:t>AbstractSampleType</w:t>
            </w:r>
            <w:r>
              <w:rPr>
                <w:sz w:val="20"/>
                <w:szCs w:val="20"/>
              </w:rPr>
              <w:t>/</w:t>
            </w:r>
            <w:r w:rsidRPr="006F36F6">
              <w:rPr>
                <w:sz w:val="20"/>
                <w:szCs w:val="20"/>
              </w:rPr>
              <w:t>AbstractSampleType</w:t>
            </w:r>
            <w:r>
              <w:rPr>
                <w:sz w:val="20"/>
                <w:szCs w:val="20"/>
              </w:rPr>
              <w:t>-sem</w:t>
            </w:r>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Samples</w:t>
            </w:r>
            <w:r w:rsidRPr="00203E67">
              <w:rPr>
                <w:sz w:val="20"/>
                <w:szCs w:val="20"/>
              </w:rPr>
              <w:t>.</w:t>
            </w:r>
          </w:p>
          <w:p w14:paraId="622B0C1B" w14:textId="422146BE"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w:t>
            </w:r>
            <w:r w:rsidRPr="00203E67">
              <w:rPr>
                <w:sz w:val="20"/>
                <w:szCs w:val="20"/>
              </w:rPr>
              <w:t xml:space="preserve"> classification schemes are used in the implementing application schemas, a concrete realization SHALL be created for the application.</w:t>
            </w:r>
          </w:p>
        </w:tc>
      </w:tr>
    </w:tbl>
    <w:p w14:paraId="6E3DF118" w14:textId="3F010525" w:rsidR="006F36F6" w:rsidRDefault="006F36F6" w:rsidP="00262594">
      <w:pPr>
        <w:rPr>
          <w:lang w:eastAsia="ja-JP"/>
        </w:rPr>
      </w:pPr>
    </w:p>
    <w:p w14:paraId="1B1A202A" w14:textId="335A2B57" w:rsidR="006F36F6" w:rsidRDefault="006F36F6" w:rsidP="006F36F6">
      <w:pPr>
        <w:pStyle w:val="Titre3"/>
      </w:pPr>
      <w:r w:rsidRPr="006F36F6">
        <w:t>AbstractSamplerType</w:t>
      </w:r>
    </w:p>
    <w:p w14:paraId="5450AEB1" w14:textId="473DB61D" w:rsidR="006F36F6" w:rsidRDefault="006F36F6" w:rsidP="006F36F6">
      <w:pPr>
        <w:rPr>
          <w:lang w:eastAsia="ja-JP"/>
        </w:rPr>
      </w:pPr>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p>
    <w:p w14:paraId="364AA86C" w14:textId="77777777" w:rsidR="006F36F6" w:rsidRDefault="006F36F6" w:rsidP="006F36F6">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sz w:val="20"/>
                <w:szCs w:val="20"/>
              </w:rPr>
            </w:pPr>
            <w:r>
              <w:rPr>
                <w:b/>
                <w:sz w:val="20"/>
                <w:szCs w:val="20"/>
              </w:rPr>
              <w:t>Requirement</w:t>
            </w:r>
            <w:r>
              <w:rPr>
                <w:sz w:val="20"/>
                <w:szCs w:val="20"/>
              </w:rPr>
              <w:br/>
              <w:t>/req/sam-core/</w:t>
            </w:r>
            <w:r w:rsidRPr="006F36F6">
              <w:rPr>
                <w:sz w:val="20"/>
                <w:szCs w:val="20"/>
              </w:rPr>
              <w:t>AbstractSamplerType</w:t>
            </w:r>
            <w:r>
              <w:rPr>
                <w:sz w:val="20"/>
                <w:szCs w:val="20"/>
              </w:rPr>
              <w:t>/</w:t>
            </w:r>
            <w:r w:rsidRPr="006F36F6">
              <w:rPr>
                <w:sz w:val="20"/>
                <w:szCs w:val="20"/>
              </w:rPr>
              <w:t>AbstractSamplerType</w:t>
            </w:r>
            <w:r>
              <w:rPr>
                <w:sz w:val="20"/>
                <w:szCs w:val="20"/>
              </w:rPr>
              <w:t>-sem</w:t>
            </w:r>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Samplers</w:t>
            </w:r>
            <w:r w:rsidRPr="00203E67">
              <w:rPr>
                <w:sz w:val="20"/>
                <w:szCs w:val="20"/>
              </w:rPr>
              <w:t>.</w:t>
            </w:r>
          </w:p>
          <w:p w14:paraId="5B35F076" w14:textId="1F8A95B2"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Sampler</w:t>
            </w:r>
            <w:r w:rsidRPr="00203E67">
              <w:rPr>
                <w:sz w:val="20"/>
                <w:szCs w:val="20"/>
              </w:rPr>
              <w:t xml:space="preserve"> classification schemes are used in the implementing application schemas, a concrete realization SHALL be created for the application.</w:t>
            </w:r>
          </w:p>
        </w:tc>
      </w:tr>
    </w:tbl>
    <w:p w14:paraId="7D6EA41F" w14:textId="77777777" w:rsidR="006F36F6" w:rsidRPr="00262594" w:rsidRDefault="006F36F6" w:rsidP="006F36F6">
      <w:pPr>
        <w:rPr>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Titre1"/>
      </w:pPr>
      <w:bookmarkStart w:id="3570" w:name="_Toc86331048"/>
      <w:r w:rsidRPr="00920189">
        <w:t>Basic Samples</w:t>
      </w:r>
      <w:bookmarkEnd w:id="3570"/>
    </w:p>
    <w:p w14:paraId="45FDC231" w14:textId="7D4AD515" w:rsidR="00CA3726" w:rsidRDefault="00CA3726" w:rsidP="00CA3726">
      <w:pPr>
        <w:pStyle w:val="Titre2"/>
      </w:pPr>
      <w:bookmarkStart w:id="3571" w:name="_Toc86331049"/>
      <w:r w:rsidRPr="00CA3726">
        <w:t>General</w:t>
      </w:r>
      <w:bookmarkEnd w:id="3571"/>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C479B0">
        <w:trPr>
          <w:ins w:id="3572"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573" w:author="Katharina Schleidt" w:date="2021-10-17T22:50:00Z"/>
                <w:sz w:val="20"/>
                <w:szCs w:val="20"/>
              </w:rPr>
            </w:pPr>
            <w:ins w:id="3574"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575" w:author="Katharina Schleidt" w:date="2021-10-17T22:50:00Z"/>
                <w:sz w:val="20"/>
                <w:szCs w:val="20"/>
              </w:rPr>
            </w:pPr>
            <w:ins w:id="3576" w:author="Katharina Schleidt" w:date="2021-10-17T22:51:00Z">
              <w:r w:rsidRPr="000A196B">
                <w:rPr>
                  <w:sz w:val="20"/>
                  <w:szCs w:val="20"/>
                  <w:rPrChange w:id="3577" w:author="Katharina Schleidt" w:date="2021-10-17T22:51:00Z">
                    <w:rPr/>
                  </w:rPrChange>
                </w:rPr>
                <w:t>/req/sam-basic/SamplingProcedure</w:t>
              </w:r>
            </w:ins>
          </w:p>
        </w:tc>
      </w:tr>
      <w:tr w:rsidR="000A196B" w14:paraId="138D8365" w14:textId="77777777" w:rsidTr="00C479B0">
        <w:trPr>
          <w:ins w:id="3578"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579" w:author="Katharina Schleidt" w:date="2021-10-17T22:50:00Z"/>
                <w:sz w:val="20"/>
                <w:szCs w:val="20"/>
              </w:rPr>
            </w:pPr>
            <w:ins w:id="3580"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581" w:author="Katharina Schleidt" w:date="2021-10-17T22:50:00Z"/>
                <w:sz w:val="20"/>
                <w:szCs w:val="20"/>
              </w:rPr>
            </w:pPr>
            <w:ins w:id="3582" w:author="Katharina Schleidt" w:date="2021-10-17T22:51:00Z">
              <w:r w:rsidRPr="000A196B">
                <w:rPr>
                  <w:sz w:val="20"/>
                  <w:szCs w:val="20"/>
                  <w:rPrChange w:id="3583" w:author="Katharina Schleidt" w:date="2021-10-17T22:51:00Z">
                    <w:rPr/>
                  </w:rPrChange>
                </w:rPr>
                <w:t>/req/sam-basic/PreparationProcedure</w:t>
              </w:r>
            </w:ins>
          </w:p>
        </w:tc>
      </w:tr>
      <w:tr w:rsidR="000A196B" w14:paraId="4A516570" w14:textId="77777777" w:rsidTr="00C479B0">
        <w:trPr>
          <w:ins w:id="3584"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585" w:author="Katharina Schleidt" w:date="2021-10-17T22:50:00Z"/>
                <w:sz w:val="20"/>
                <w:szCs w:val="20"/>
              </w:rPr>
            </w:pPr>
            <w:ins w:id="3586"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587" w:author="Katharina Schleidt" w:date="2021-10-17T22:50:00Z"/>
                <w:sz w:val="20"/>
                <w:szCs w:val="20"/>
              </w:rPr>
            </w:pPr>
            <w:ins w:id="3588" w:author="Katharina Schleidt" w:date="2021-10-17T22:51:00Z">
              <w:r w:rsidRPr="000A196B">
                <w:rPr>
                  <w:sz w:val="20"/>
                  <w:szCs w:val="20"/>
                  <w:rPrChange w:id="3589" w:author="Katharina Schleidt" w:date="2021-10-17T22:51:00Z">
                    <w:rPr/>
                  </w:rPrChange>
                </w:rPr>
                <w:t>/req/sam-basic/PreparationStep</w:t>
              </w:r>
            </w:ins>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r w:rsidR="00C479B0" w14:paraId="78C86A35" w14:textId="77777777" w:rsidTr="00C479B0">
        <w:trPr>
          <w:ins w:id="3590"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591" w:author="Katharina Schleidt" w:date="2021-10-22T00:19:00Z"/>
                <w:sz w:val="20"/>
                <w:szCs w:val="20"/>
              </w:rPr>
            </w:pPr>
            <w:ins w:id="3592"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593" w:author="Katharina Schleidt" w:date="2021-10-22T00:19:00Z"/>
                <w:sz w:val="20"/>
                <w:szCs w:val="20"/>
              </w:rPr>
            </w:pPr>
            <w:ins w:id="3594" w:author="Katharina Schleidt" w:date="2021-10-22T00:19:00Z">
              <w:r w:rsidRPr="003E1E46">
                <w:rPr>
                  <w:sz w:val="20"/>
                  <w:szCs w:val="20"/>
                </w:rPr>
                <w:t>/req/sam-basic/SampleTypeByGeometryType/SampleTypeByGeometryType-sem</w:t>
              </w:r>
            </w:ins>
          </w:p>
        </w:tc>
      </w:tr>
      <w:tr w:rsidR="00C479B0" w14:paraId="281E4864" w14:textId="77777777" w:rsidTr="00C479B0">
        <w:trPr>
          <w:ins w:id="3595"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596" w:author="Katharina Schleidt" w:date="2021-10-22T00:19:00Z"/>
                <w:sz w:val="20"/>
                <w:szCs w:val="20"/>
              </w:rPr>
            </w:pPr>
            <w:ins w:id="3597"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598" w:author="Katharina Schleidt" w:date="2021-10-22T00:19:00Z"/>
                <w:sz w:val="20"/>
                <w:szCs w:val="20"/>
              </w:rPr>
            </w:pPr>
            <w:ins w:id="3599"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600" w:author="Katharina Schleidt" w:date="2021-10-27T12:10:00Z"/>
        </w:rPr>
      </w:pPr>
      <w:del w:id="3601" w:author="Katharina Schleidt" w:date="2021-10-27T12:10:00Z">
        <w:r w:rsidDel="00AC6ECA">
          <w:rPr>
            <w:noProof/>
            <w:lang w:val="fr-FR" w:eastAsia="fr-FR"/>
          </w:rPr>
          <w:lastRenderedPageBreak/>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0"/>
                          </a:ext>
                        </a:extLst>
                      </a:blip>
                      <a:stretch>
                        <a:fillRect/>
                      </a:stretch>
                    </pic:blipFill>
                    <pic:spPr>
                      <a:xfrm>
                        <a:off x="0" y="0"/>
                        <a:ext cx="5675344" cy="3115310"/>
                      </a:xfrm>
                      <a:prstGeom prst="rect">
                        <a:avLst/>
                      </a:prstGeom>
                    </pic:spPr>
                  </pic:pic>
                </a:graphicData>
              </a:graphic>
            </wp:inline>
          </w:drawing>
        </w:r>
        <w:bookmarkStart w:id="3602" w:name="_Toc86239493"/>
        <w:bookmarkStart w:id="3603" w:name="_Toc86330643"/>
        <w:bookmarkStart w:id="3604" w:name="_Toc86331050"/>
        <w:bookmarkEnd w:id="3602"/>
        <w:bookmarkEnd w:id="3603"/>
        <w:bookmarkEnd w:id="3604"/>
      </w:del>
    </w:p>
    <w:p w14:paraId="65B85BC2" w14:textId="74CEBF2A" w:rsidR="00CA3726" w:rsidDel="00AC6ECA" w:rsidRDefault="00F34853" w:rsidP="00F34853">
      <w:pPr>
        <w:jc w:val="center"/>
        <w:rPr>
          <w:del w:id="3605" w:author="Katharina Schleidt" w:date="2021-10-27T12:10:00Z"/>
          <w:b/>
          <w:bCs/>
          <w:sz w:val="20"/>
          <w:szCs w:val="20"/>
        </w:rPr>
      </w:pPr>
      <w:del w:id="3606"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607" w:name="_Toc86239494"/>
        <w:bookmarkStart w:id="3608" w:name="_Toc86330644"/>
        <w:bookmarkStart w:id="3609" w:name="_Toc86331051"/>
        <w:bookmarkEnd w:id="3607"/>
        <w:bookmarkEnd w:id="3608"/>
        <w:bookmarkEnd w:id="3609"/>
      </w:del>
    </w:p>
    <w:p w14:paraId="70EDDF94" w14:textId="69BDD163" w:rsidR="00F34853" w:rsidRDefault="00EE582C" w:rsidP="00EE582C">
      <w:pPr>
        <w:pStyle w:val="Titre2"/>
      </w:pPr>
      <w:bookmarkStart w:id="3610" w:name="_Toc86331052"/>
      <w:r w:rsidRPr="00EE582C">
        <w:t>Sample</w:t>
      </w:r>
      <w:bookmarkEnd w:id="3610"/>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611" w:author="Katharina Schleidt" w:date="2021-10-27T12:10:00Z"/>
        </w:rPr>
      </w:pPr>
      <w:del w:id="3612"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2"/>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613" w:author="Katharina Schleidt" w:date="2021-10-27T12:10:00Z"/>
          <w:b/>
          <w:bCs/>
          <w:sz w:val="20"/>
          <w:szCs w:val="20"/>
        </w:rPr>
      </w:pPr>
      <w:del w:id="3614"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3">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74C6764"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15" w:author="Ilkka Rinne" w:date="2021-10-28T16:24:00Z">
        <w:r w:rsidR="00BD2744">
          <w:rPr>
            <w:b/>
            <w:bCs/>
            <w:noProof/>
            <w:sz w:val="20"/>
            <w:szCs w:val="20"/>
          </w:rPr>
          <w:t>29</w:t>
        </w:r>
      </w:ins>
      <w:del w:id="3616"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3617" w:name="_Toc86331053"/>
      <w:r w:rsidRPr="004B13B4">
        <w:t>SpatialSample</w:t>
      </w:r>
      <w:bookmarkEnd w:id="3617"/>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618" w:author="Katharina Schleidt" w:date="2021-10-27T12:10:00Z"/>
        </w:rPr>
      </w:pPr>
      <w:del w:id="3619"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5"/>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620" w:author="Katharina Schleidt" w:date="2021-10-27T12:10:00Z"/>
          <w:b/>
          <w:bCs/>
          <w:sz w:val="20"/>
          <w:szCs w:val="20"/>
        </w:rPr>
      </w:pPr>
      <w:del w:id="3621"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622" w:author="Ilkka Rinne" w:date="2021-08-09T15:25:00Z">
              <w:r w:rsidR="00736C6A">
                <w:rPr>
                  <w:bCs/>
                  <w:sz w:val="20"/>
                  <w:szCs w:val="20"/>
                </w:rPr>
                <w:t>p</w:t>
              </w:r>
            </w:ins>
            <w:del w:id="3623" w:author="Ilkka Rinne" w:date="2021-08-09T15:25:00Z">
              <w:r w:rsidRPr="00736C6A" w:rsidDel="00736C6A">
                <w:rPr>
                  <w:bCs/>
                  <w:sz w:val="20"/>
                  <w:szCs w:val="20"/>
                  <w:rPrChange w:id="3624" w:author="Ilkka Rinne" w:date="2021-08-09T15:25:00Z">
                    <w:rPr>
                      <w:b/>
                      <w:sz w:val="20"/>
                      <w:szCs w:val="20"/>
                    </w:rPr>
                  </w:rPrChange>
                </w:rPr>
                <w:delText>P</w:delText>
              </w:r>
            </w:del>
            <w:r w:rsidRPr="00736C6A">
              <w:rPr>
                <w:bCs/>
                <w:sz w:val="20"/>
                <w:szCs w:val="20"/>
                <w:rPrChange w:id="3625" w:author="Ilkka Rinne" w:date="2021-08-09T15:25:00Z">
                  <w:rPr>
                    <w:b/>
                    <w:sz w:val="20"/>
                    <w:szCs w:val="20"/>
                  </w:rPr>
                </w:rPrChange>
              </w:rPr>
              <w:t>ositional</w:t>
            </w:r>
            <w:ins w:id="3626" w:author="Ilkka Rinne" w:date="2021-08-09T15:25:00Z">
              <w:r w:rsidR="00736C6A">
                <w:rPr>
                  <w:bCs/>
                  <w:sz w:val="20"/>
                  <w:szCs w:val="20"/>
                </w:rPr>
                <w:t xml:space="preserve"> a</w:t>
              </w:r>
            </w:ins>
            <w:del w:id="3627" w:author="Ilkka Rinne" w:date="2021-08-09T15:25:00Z">
              <w:r w:rsidRPr="00736C6A" w:rsidDel="00736C6A">
                <w:rPr>
                  <w:bCs/>
                  <w:sz w:val="20"/>
                  <w:szCs w:val="20"/>
                  <w:rPrChange w:id="3628" w:author="Ilkka Rinne" w:date="2021-08-09T15:25:00Z">
                    <w:rPr>
                      <w:b/>
                      <w:sz w:val="20"/>
                      <w:szCs w:val="20"/>
                    </w:rPr>
                  </w:rPrChange>
                </w:rPr>
                <w:delText>A</w:delText>
              </w:r>
            </w:del>
            <w:r w:rsidRPr="00736C6A">
              <w:rPr>
                <w:bCs/>
                <w:sz w:val="20"/>
                <w:szCs w:val="20"/>
                <w:rPrChange w:id="3629"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630" w:author="Ilkka Rinne" w:date="2021-08-09T15:26:00Z">
              <w:r w:rsidR="00736C6A" w:rsidRPr="00736C6A">
                <w:rPr>
                  <w:bCs/>
                  <w:sz w:val="20"/>
                  <w:szCs w:val="20"/>
                  <w:rPrChange w:id="3631" w:author="Ilkka Rinne" w:date="2021-08-09T15:26:00Z">
                    <w:rPr>
                      <w:b/>
                      <w:sz w:val="20"/>
                      <w:szCs w:val="20"/>
                    </w:rPr>
                  </w:rPrChange>
                </w:rPr>
                <w:t>p</w:t>
              </w:r>
            </w:ins>
            <w:del w:id="3632" w:author="Ilkka Rinne" w:date="2021-08-09T15:26:00Z">
              <w:r w:rsidRPr="00736C6A" w:rsidDel="00736C6A">
                <w:rPr>
                  <w:bCs/>
                  <w:sz w:val="20"/>
                  <w:szCs w:val="20"/>
                  <w:rPrChange w:id="3633" w:author="Ilkka Rinne" w:date="2021-08-09T15:26:00Z">
                    <w:rPr>
                      <w:b/>
                      <w:sz w:val="20"/>
                      <w:szCs w:val="20"/>
                    </w:rPr>
                  </w:rPrChange>
                </w:rPr>
                <w:delText>P</w:delText>
              </w:r>
            </w:del>
            <w:r w:rsidRPr="00736C6A">
              <w:rPr>
                <w:bCs/>
                <w:sz w:val="20"/>
                <w:szCs w:val="20"/>
                <w:rPrChange w:id="3634" w:author="Ilkka Rinne" w:date="2021-08-09T15:26:00Z">
                  <w:rPr>
                    <w:b/>
                    <w:sz w:val="20"/>
                    <w:szCs w:val="20"/>
                  </w:rPr>
                </w:rPrChange>
              </w:rPr>
              <w:t>ositional</w:t>
            </w:r>
            <w:ins w:id="3635" w:author="Ilkka Rinne" w:date="2021-08-09T15:26:00Z">
              <w:r w:rsidR="00736C6A" w:rsidRPr="00736C6A">
                <w:rPr>
                  <w:bCs/>
                  <w:sz w:val="20"/>
                  <w:szCs w:val="20"/>
                  <w:rPrChange w:id="3636" w:author="Ilkka Rinne" w:date="2021-08-09T15:26:00Z">
                    <w:rPr>
                      <w:b/>
                      <w:sz w:val="20"/>
                      <w:szCs w:val="20"/>
                    </w:rPr>
                  </w:rPrChange>
                </w:rPr>
                <w:t xml:space="preserve"> a</w:t>
              </w:r>
            </w:ins>
            <w:del w:id="3637" w:author="Ilkka Rinne" w:date="2021-08-09T15:26:00Z">
              <w:r w:rsidRPr="00736C6A" w:rsidDel="00736C6A">
                <w:rPr>
                  <w:bCs/>
                  <w:sz w:val="20"/>
                  <w:szCs w:val="20"/>
                  <w:rPrChange w:id="3638" w:author="Ilkka Rinne" w:date="2021-08-09T15:26:00Z">
                    <w:rPr>
                      <w:b/>
                      <w:sz w:val="20"/>
                      <w:szCs w:val="20"/>
                    </w:rPr>
                  </w:rPrChange>
                </w:rPr>
                <w:delText>A</w:delText>
              </w:r>
            </w:del>
            <w:r w:rsidRPr="00736C6A">
              <w:rPr>
                <w:bCs/>
                <w:sz w:val="20"/>
                <w:szCs w:val="20"/>
                <w:rPrChange w:id="3639"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640" w:author="Ilkka Rinne" w:date="2021-08-09T15:26:00Z">
              <w:r w:rsidR="00736C6A" w:rsidRPr="00736C6A">
                <w:rPr>
                  <w:bCs/>
                  <w:sz w:val="20"/>
                  <w:szCs w:val="20"/>
                  <w:rPrChange w:id="3641" w:author="Ilkka Rinne" w:date="2021-08-09T15:26:00Z">
                    <w:rPr>
                      <w:b/>
                      <w:sz w:val="20"/>
                      <w:szCs w:val="20"/>
                    </w:rPr>
                  </w:rPrChange>
                </w:rPr>
                <w:t>p</w:t>
              </w:r>
            </w:ins>
            <w:del w:id="3642" w:author="Ilkka Rinne" w:date="2021-08-09T15:26:00Z">
              <w:r w:rsidRPr="00736C6A" w:rsidDel="00736C6A">
                <w:rPr>
                  <w:bCs/>
                  <w:sz w:val="20"/>
                  <w:szCs w:val="20"/>
                  <w:rPrChange w:id="3643" w:author="Ilkka Rinne" w:date="2021-08-09T15:26:00Z">
                    <w:rPr>
                      <w:b/>
                      <w:sz w:val="20"/>
                      <w:szCs w:val="20"/>
                    </w:rPr>
                  </w:rPrChange>
                </w:rPr>
                <w:delText>P</w:delText>
              </w:r>
            </w:del>
            <w:r w:rsidRPr="00736C6A">
              <w:rPr>
                <w:bCs/>
                <w:sz w:val="20"/>
                <w:szCs w:val="20"/>
                <w:rPrChange w:id="3644" w:author="Ilkka Rinne" w:date="2021-08-09T15:26:00Z">
                  <w:rPr>
                    <w:b/>
                    <w:sz w:val="20"/>
                    <w:szCs w:val="20"/>
                  </w:rPr>
                </w:rPrChange>
              </w:rPr>
              <w:t>ositional</w:t>
            </w:r>
            <w:ins w:id="3645" w:author="Ilkka Rinne" w:date="2021-08-09T15:26:00Z">
              <w:r w:rsidR="00736C6A" w:rsidRPr="00736C6A">
                <w:rPr>
                  <w:bCs/>
                  <w:sz w:val="20"/>
                  <w:szCs w:val="20"/>
                  <w:rPrChange w:id="3646" w:author="Ilkka Rinne" w:date="2021-08-09T15:26:00Z">
                    <w:rPr>
                      <w:b/>
                      <w:sz w:val="20"/>
                      <w:szCs w:val="20"/>
                    </w:rPr>
                  </w:rPrChange>
                </w:rPr>
                <w:t xml:space="preserve"> a</w:t>
              </w:r>
            </w:ins>
            <w:del w:id="3647" w:author="Ilkka Rinne" w:date="2021-08-09T15:26:00Z">
              <w:r w:rsidRPr="00736C6A" w:rsidDel="00736C6A">
                <w:rPr>
                  <w:bCs/>
                  <w:sz w:val="20"/>
                  <w:szCs w:val="20"/>
                  <w:rPrChange w:id="3648" w:author="Ilkka Rinne" w:date="2021-08-09T15:26:00Z">
                    <w:rPr>
                      <w:b/>
                      <w:sz w:val="20"/>
                      <w:szCs w:val="20"/>
                    </w:rPr>
                  </w:rPrChange>
                </w:rPr>
                <w:delText>A</w:delText>
              </w:r>
            </w:del>
            <w:r w:rsidRPr="00736C6A">
              <w:rPr>
                <w:bCs/>
                <w:sz w:val="20"/>
                <w:szCs w:val="20"/>
                <w:rPrChange w:id="3649"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650" w:author="Ilkka Rinne" w:date="2021-08-09T15:26:00Z">
              <w:r w:rsidR="00736C6A" w:rsidRPr="00736C6A">
                <w:rPr>
                  <w:bCs/>
                  <w:sz w:val="20"/>
                  <w:szCs w:val="20"/>
                  <w:rPrChange w:id="3651" w:author="Ilkka Rinne" w:date="2021-08-09T15:26:00Z">
                    <w:rPr>
                      <w:b/>
                      <w:sz w:val="20"/>
                      <w:szCs w:val="20"/>
                    </w:rPr>
                  </w:rPrChange>
                </w:rPr>
                <w:t>p</w:t>
              </w:r>
            </w:ins>
            <w:del w:id="3652" w:author="Ilkka Rinne" w:date="2021-08-09T15:26:00Z">
              <w:r w:rsidRPr="00736C6A" w:rsidDel="00736C6A">
                <w:rPr>
                  <w:bCs/>
                  <w:sz w:val="20"/>
                  <w:szCs w:val="20"/>
                  <w:rPrChange w:id="3653" w:author="Ilkka Rinne" w:date="2021-08-09T15:26:00Z">
                    <w:rPr>
                      <w:b/>
                      <w:sz w:val="20"/>
                      <w:szCs w:val="20"/>
                    </w:rPr>
                  </w:rPrChange>
                </w:rPr>
                <w:delText>P</w:delText>
              </w:r>
            </w:del>
            <w:r w:rsidRPr="00736C6A">
              <w:rPr>
                <w:bCs/>
                <w:sz w:val="20"/>
                <w:szCs w:val="20"/>
                <w:rPrChange w:id="3654" w:author="Ilkka Rinne" w:date="2021-08-09T15:26:00Z">
                  <w:rPr>
                    <w:b/>
                    <w:sz w:val="20"/>
                    <w:szCs w:val="20"/>
                  </w:rPr>
                </w:rPrChange>
              </w:rPr>
              <w:t>ositional</w:t>
            </w:r>
            <w:ins w:id="3655" w:author="Ilkka Rinne" w:date="2021-08-09T15:26:00Z">
              <w:r w:rsidR="00736C6A" w:rsidRPr="00736C6A">
                <w:rPr>
                  <w:bCs/>
                  <w:sz w:val="20"/>
                  <w:szCs w:val="20"/>
                  <w:rPrChange w:id="3656" w:author="Ilkka Rinne" w:date="2021-08-09T15:26:00Z">
                    <w:rPr>
                      <w:b/>
                      <w:sz w:val="20"/>
                      <w:szCs w:val="20"/>
                    </w:rPr>
                  </w:rPrChange>
                </w:rPr>
                <w:t xml:space="preserve"> a</w:t>
              </w:r>
            </w:ins>
            <w:del w:id="3657" w:author="Ilkka Rinne" w:date="2021-08-09T15:26:00Z">
              <w:r w:rsidRPr="00736C6A" w:rsidDel="00736C6A">
                <w:rPr>
                  <w:bCs/>
                  <w:sz w:val="20"/>
                  <w:szCs w:val="20"/>
                  <w:rPrChange w:id="3658" w:author="Ilkka Rinne" w:date="2021-08-09T15:26:00Z">
                    <w:rPr>
                      <w:b/>
                      <w:sz w:val="20"/>
                      <w:szCs w:val="20"/>
                    </w:rPr>
                  </w:rPrChange>
                </w:rPr>
                <w:delText>A</w:delText>
              </w:r>
            </w:del>
            <w:r w:rsidRPr="00736C6A">
              <w:rPr>
                <w:bCs/>
                <w:sz w:val="20"/>
                <w:szCs w:val="20"/>
                <w:rPrChange w:id="3659"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3660" w:name="_Toc86331054"/>
      <w:r w:rsidRPr="001A5B74">
        <w:t>MaterialSample</w:t>
      </w:r>
      <w:bookmarkEnd w:id="3660"/>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661" w:author="Katharina Schleidt" w:date="2021-10-27T12:10:00Z"/>
        </w:rPr>
      </w:pPr>
      <w:del w:id="3662"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7"/>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663" w:author="Katharina Schleidt" w:date="2021-10-27T12:10:00Z"/>
          <w:b/>
          <w:bCs/>
          <w:sz w:val="20"/>
          <w:szCs w:val="20"/>
        </w:rPr>
      </w:pPr>
      <w:del w:id="3664"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665"/>
            <w:r>
              <w:rPr>
                <w:sz w:val="20"/>
                <w:szCs w:val="20"/>
              </w:rPr>
              <w:t>specimen</w:t>
            </w:r>
            <w:commentRangeEnd w:id="3665"/>
            <w:r w:rsidR="0085134E">
              <w:rPr>
                <w:rStyle w:val="Marquedecommentaire"/>
              </w:rPr>
              <w:commentReference w:id="3665"/>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666"/>
      <w:r w:rsidRPr="00C47793">
        <w:rPr>
          <w:lang w:eastAsia="ja-JP"/>
        </w:rPr>
        <w:t>specimen</w:t>
      </w:r>
      <w:commentRangeEnd w:id="3666"/>
      <w:r w:rsidR="007467A4">
        <w:rPr>
          <w:rStyle w:val="Marquedecommentaire"/>
        </w:rPr>
        <w:commentReference w:id="3666"/>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3667"/>
      <w:r w:rsidRPr="007F0BF0">
        <w:rPr>
          <w:lang w:eastAsia="ja-JP"/>
        </w:rPr>
        <w:t>a relatedSample whose location provides an unambiguous location</w:t>
      </w:r>
      <w:commentRangeEnd w:id="3667"/>
      <w:r w:rsidR="00D23171">
        <w:rPr>
          <w:rStyle w:val="Marquedecommentaire"/>
        </w:rPr>
        <w:commentReference w:id="3667"/>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668" w:author="Katharina Schleidt" w:date="2021-07-05T20:13:00Z">
        <w:r w:rsidR="000C6285" w:rsidDel="00E73CAA">
          <w:rPr>
            <w:lang w:eastAsia="ja-JP"/>
          </w:rPr>
          <w:delText>it</w:delText>
        </w:r>
      </w:del>
      <w:ins w:id="3669"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3670" w:name="_Toc86331055"/>
      <w:r w:rsidRPr="00FB34BB">
        <w:t>StatisticalSample</w:t>
      </w:r>
      <w:bookmarkEnd w:id="3670"/>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671" w:author="Katharina Schleidt" w:date="2021-10-27T12:10:00Z"/>
        </w:rPr>
      </w:pPr>
      <w:del w:id="3672" w:author="Katharina Schleidt" w:date="2021-10-27T12:10:00Z">
        <w:r w:rsidDel="00AC6ECA">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9"/>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673" w:author="Katharina Schleidt" w:date="2021-10-27T12:10:00Z"/>
          <w:b/>
          <w:bCs/>
          <w:sz w:val="20"/>
          <w:szCs w:val="20"/>
        </w:rPr>
      </w:pPr>
      <w:del w:id="3674"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3675" w:name="_Toc86331056"/>
      <w:r w:rsidRPr="00860411">
        <w:t>Sampling</w:t>
      </w:r>
      <w:bookmarkEnd w:id="3675"/>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676"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677"/>
            <w:del w:id="3678" w:author="Grellet Sylvain" w:date="2021-10-22T15:47:00Z">
              <w:r w:rsidDel="003177A9">
                <w:rPr>
                  <w:sz w:val="20"/>
                  <w:szCs w:val="20"/>
                </w:rPr>
                <w:delText>Unified Modeling Language (UML). Version 2.3. May 2010</w:delText>
              </w:r>
            </w:del>
            <w:commentRangeEnd w:id="3677"/>
            <w:r w:rsidR="003177A9">
              <w:rPr>
                <w:rStyle w:val="Marquedecommentaire"/>
              </w:rPr>
              <w:commentReference w:id="3677"/>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679" w:author="Katharina Schleidt" w:date="2021-10-27T12:10:00Z"/>
        </w:rPr>
      </w:pPr>
      <w:del w:id="3680"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1"/>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681" w:author="Katharina Schleidt" w:date="2021-10-27T12:10:00Z"/>
          <w:b/>
          <w:bCs/>
          <w:sz w:val="20"/>
          <w:szCs w:val="20"/>
        </w:rPr>
      </w:pPr>
      <w:del w:id="3682"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2">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5346A661"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83" w:author="Ilkka Rinne" w:date="2021-10-28T16:24:00Z">
        <w:r w:rsidR="00BD2744">
          <w:rPr>
            <w:b/>
            <w:bCs/>
            <w:noProof/>
            <w:sz w:val="20"/>
            <w:szCs w:val="20"/>
          </w:rPr>
          <w:t>30</w:t>
        </w:r>
      </w:ins>
      <w:del w:id="3684"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3685" w:name="_Toc86331057"/>
      <w:r w:rsidRPr="00D07D75">
        <w:t>Sampler</w:t>
      </w:r>
      <w:bookmarkEnd w:id="3685"/>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686" w:author="Katharina Schleidt" w:date="2021-10-27T12:10:00Z"/>
        </w:rPr>
      </w:pPr>
      <w:del w:id="3687" w:author="Katharina Schleidt" w:date="2021-10-27T12:10:00Z">
        <w:r w:rsidDel="00AC6ECA">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4"/>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688" w:author="Katharina Schleidt" w:date="2021-10-27T12:10:00Z"/>
          <w:b/>
          <w:bCs/>
          <w:sz w:val="20"/>
          <w:szCs w:val="20"/>
        </w:rPr>
      </w:pPr>
      <w:del w:id="3689"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5">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0034C3D"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690" w:author="Ilkka Rinne" w:date="2021-10-28T16:24:00Z">
        <w:r w:rsidR="00BD2744">
          <w:rPr>
            <w:b/>
            <w:bCs/>
            <w:noProof/>
            <w:sz w:val="20"/>
            <w:szCs w:val="20"/>
          </w:rPr>
          <w:t>31</w:t>
        </w:r>
      </w:ins>
      <w:del w:id="3691"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pPr>
      <w:bookmarkStart w:id="3692" w:name="_Toc86331058"/>
      <w:r w:rsidRPr="00A25173">
        <w:lastRenderedPageBreak/>
        <w:t>SamplingProcedure</w:t>
      </w:r>
      <w:bookmarkEnd w:id="3692"/>
    </w:p>
    <w:p w14:paraId="0B87663C" w14:textId="0CE2E584" w:rsidR="00A25173" w:rsidRDefault="00A25173" w:rsidP="00D45324">
      <w:pPr>
        <w:pStyle w:val="Titre3"/>
      </w:pPr>
      <w:r w:rsidRPr="00A25173">
        <w:t>SamplingProcedure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/req/sam-basic/</w:t>
            </w:r>
            <w:r w:rsidRPr="00A25173">
              <w:rPr>
                <w:sz w:val="20"/>
                <w:szCs w:val="20"/>
              </w:rPr>
              <w:t>SamplingProcedure</w:t>
            </w:r>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SamplingProcedure</w:t>
            </w:r>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/req/sam-core/AbstractSamplingProcedure</w:t>
            </w:r>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/req/obs-basic/gen/link-sem</w:t>
            </w:r>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693" w:author="Katharina Schleidt" w:date="2021-10-27T12:11:00Z"/>
        </w:rPr>
      </w:pPr>
      <w:commentRangeStart w:id="3694"/>
      <w:del w:id="3695" w:author="Katharina Schleidt" w:date="2021-10-27T12:11:00Z">
        <w:r w:rsidRPr="00D45324" w:rsidDel="00AC6ECA">
          <w:rPr>
            <w:noProof/>
            <w:lang w:val="en-US" w:eastAsia="fr-FR"/>
            <w:rPrChange w:id="3696" w:author="Grellet Sylvain" w:date="2021-10-20T21:18:00Z">
              <w:rPr>
                <w:noProof/>
                <w:lang w:val="fr-FR" w:eastAsia="fr-FR"/>
              </w:rPr>
            </w:rPrChange>
          </w:rPr>
          <w:delText>Missing Pic</w:delText>
        </w:r>
        <w:bookmarkStart w:id="3697" w:name="_Toc86239502"/>
        <w:bookmarkStart w:id="3698" w:name="_Toc86330652"/>
        <w:bookmarkStart w:id="3699" w:name="_Toc86331059"/>
        <w:bookmarkEnd w:id="3697"/>
        <w:bookmarkEnd w:id="3698"/>
        <w:bookmarkEnd w:id="3699"/>
      </w:del>
    </w:p>
    <w:p w14:paraId="4881807F" w14:textId="1D009E4D" w:rsidR="00A25173" w:rsidDel="00AC6ECA" w:rsidRDefault="00A25173" w:rsidP="00A25173">
      <w:pPr>
        <w:jc w:val="center"/>
        <w:rPr>
          <w:del w:id="3700" w:author="Katharina Schleidt" w:date="2021-10-27T12:11:00Z"/>
          <w:b/>
          <w:bCs/>
          <w:sz w:val="20"/>
          <w:szCs w:val="20"/>
        </w:rPr>
      </w:pPr>
      <w:del w:id="3701"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694"/>
        <w:r w:rsidR="00F92CE9" w:rsidDel="00AC6ECA">
          <w:rPr>
            <w:rStyle w:val="Marquedecommentaire"/>
          </w:rPr>
          <w:commentReference w:id="3694"/>
        </w:r>
        <w:bookmarkStart w:id="3702" w:name="_Toc86239503"/>
        <w:bookmarkStart w:id="3703" w:name="_Toc86330653"/>
        <w:bookmarkStart w:id="3704" w:name="_Toc86331060"/>
        <w:bookmarkEnd w:id="3702"/>
        <w:bookmarkEnd w:id="3703"/>
        <w:bookmarkEnd w:id="3704"/>
      </w:del>
    </w:p>
    <w:p w14:paraId="1F9733BB" w14:textId="3BC5BD73" w:rsidR="00A25173" w:rsidRPr="007D5E5A" w:rsidDel="00AC6ECA" w:rsidRDefault="00A25173" w:rsidP="00F92CE9">
      <w:pPr>
        <w:rPr>
          <w:del w:id="3705" w:author="Katharina Schleidt" w:date="2021-10-27T12:11:00Z"/>
        </w:rPr>
      </w:pPr>
      <w:bookmarkStart w:id="3706" w:name="_Toc86239504"/>
      <w:bookmarkStart w:id="3707" w:name="_Toc86330654"/>
      <w:bookmarkStart w:id="3708" w:name="_Toc86331061"/>
      <w:bookmarkEnd w:id="3706"/>
      <w:bookmarkEnd w:id="3707"/>
      <w:bookmarkEnd w:id="3708"/>
    </w:p>
    <w:p w14:paraId="04A27F91" w14:textId="06A85A43" w:rsidR="00A25173" w:rsidRDefault="00A25173" w:rsidP="00A25173">
      <w:pPr>
        <w:pStyle w:val="Titre2"/>
      </w:pPr>
      <w:bookmarkStart w:id="3709" w:name="_Toc86331062"/>
      <w:r>
        <w:t>PreparationProcedure</w:t>
      </w:r>
      <w:bookmarkEnd w:id="3709"/>
    </w:p>
    <w:p w14:paraId="745AC33D" w14:textId="10B27A28" w:rsidR="00A25173" w:rsidRDefault="00A25173">
      <w:pPr>
        <w:pStyle w:val="Titre3"/>
      </w:pPr>
      <w:r w:rsidRPr="00A25173">
        <w:t>PreparationProcedure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/req/sam-basic/</w:t>
            </w:r>
            <w:r w:rsidRPr="00A25173">
              <w:rPr>
                <w:sz w:val="20"/>
                <w:szCs w:val="20"/>
              </w:rPr>
              <w:t>PreparationProcedure</w:t>
            </w:r>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PreparationProcedure</w:t>
            </w:r>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/req/sam-core/Abstract</w:t>
            </w:r>
            <w:r w:rsidRPr="00A25173">
              <w:rPr>
                <w:sz w:val="20"/>
                <w:szCs w:val="20"/>
              </w:rPr>
              <w:t>PreparationProcedure</w:t>
            </w:r>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/req/obs-basic/gen/link-sem</w:t>
            </w:r>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710" w:author="Katharina Schleidt" w:date="2021-10-27T12:11:00Z"/>
        </w:rPr>
      </w:pPr>
      <w:commentRangeStart w:id="3711"/>
      <w:del w:id="3712" w:author="Katharina Schleidt" w:date="2021-10-27T12:11:00Z">
        <w:r w:rsidRPr="00D45324" w:rsidDel="00AC6ECA">
          <w:rPr>
            <w:noProof/>
            <w:lang w:val="en-US" w:eastAsia="fr-FR"/>
            <w:rPrChange w:id="3713" w:author="Grellet Sylvain" w:date="2021-10-20T21:18:00Z">
              <w:rPr>
                <w:noProof/>
                <w:lang w:val="fr-FR" w:eastAsia="fr-FR"/>
              </w:rPr>
            </w:rPrChange>
          </w:rPr>
          <w:delText>Missing Pic</w:delText>
        </w:r>
        <w:bookmarkStart w:id="3714" w:name="_Toc86239506"/>
        <w:bookmarkStart w:id="3715" w:name="_Toc86330656"/>
        <w:bookmarkStart w:id="3716" w:name="_Toc86331063"/>
        <w:bookmarkEnd w:id="3714"/>
        <w:bookmarkEnd w:id="3715"/>
        <w:bookmarkEnd w:id="3716"/>
      </w:del>
    </w:p>
    <w:p w14:paraId="391ACF67" w14:textId="5DD0F2B5" w:rsidR="00A25173" w:rsidDel="00AC6ECA" w:rsidRDefault="00A25173" w:rsidP="00A25173">
      <w:pPr>
        <w:jc w:val="center"/>
        <w:rPr>
          <w:del w:id="3717" w:author="Katharina Schleidt" w:date="2021-10-27T12:11:00Z"/>
          <w:b/>
          <w:bCs/>
          <w:sz w:val="20"/>
          <w:szCs w:val="20"/>
        </w:rPr>
      </w:pPr>
      <w:del w:id="3718"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711"/>
        <w:r w:rsidR="00F92CE9" w:rsidDel="00AC6ECA">
          <w:rPr>
            <w:rStyle w:val="Marquedecommentaire"/>
          </w:rPr>
          <w:commentReference w:id="3711"/>
        </w:r>
        <w:bookmarkStart w:id="3719" w:name="_Toc86239507"/>
        <w:bookmarkStart w:id="3720" w:name="_Toc86330657"/>
        <w:bookmarkStart w:id="3721" w:name="_Toc86331064"/>
        <w:bookmarkEnd w:id="3719"/>
        <w:bookmarkEnd w:id="3720"/>
        <w:bookmarkEnd w:id="3721"/>
      </w:del>
    </w:p>
    <w:p w14:paraId="5E2B9B9B" w14:textId="33FBFF78" w:rsidR="00A25173" w:rsidRPr="007D5E5A" w:rsidDel="00AC6ECA" w:rsidRDefault="00A25173">
      <w:pPr>
        <w:rPr>
          <w:del w:id="3722" w:author="Katharina Schleidt" w:date="2021-10-27T12:11:00Z"/>
        </w:rPr>
        <w:pPrChange w:id="3723" w:author="Katharina Schleidt" w:date="2021-10-11T15:43:00Z">
          <w:pPr>
            <w:pStyle w:val="Titre2"/>
          </w:pPr>
        </w:pPrChange>
      </w:pPr>
      <w:bookmarkStart w:id="3724" w:name="_Toc86239508"/>
      <w:bookmarkStart w:id="3725" w:name="_Toc86330658"/>
      <w:bookmarkStart w:id="3726" w:name="_Toc86331065"/>
      <w:bookmarkEnd w:id="3724"/>
      <w:bookmarkEnd w:id="3725"/>
      <w:bookmarkEnd w:id="3726"/>
    </w:p>
    <w:p w14:paraId="6DC28741" w14:textId="49FD61CC" w:rsidR="00A25173" w:rsidRDefault="00A25173" w:rsidP="00A25173">
      <w:pPr>
        <w:pStyle w:val="Titre2"/>
      </w:pPr>
      <w:bookmarkStart w:id="3727" w:name="_Toc86331066"/>
      <w:r>
        <w:t>PreparationStep</w:t>
      </w:r>
      <w:bookmarkEnd w:id="3727"/>
    </w:p>
    <w:p w14:paraId="01E4FC92" w14:textId="5DE66067" w:rsidR="00A25173" w:rsidRDefault="00A25173" w:rsidP="00A25173">
      <w:pPr>
        <w:pStyle w:val="Titre3"/>
      </w:pPr>
      <w:r w:rsidRPr="00A25173">
        <w:t xml:space="preserve">PreparationStep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/req/sam-basic/</w:t>
            </w:r>
            <w:bookmarkStart w:id="3728" w:name="_Hlk84859818"/>
            <w:r w:rsidRPr="00A25173">
              <w:rPr>
                <w:sz w:val="20"/>
                <w:szCs w:val="20"/>
              </w:rPr>
              <w:t>PreparationStep</w:t>
            </w:r>
            <w:bookmarkEnd w:id="3728"/>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PreparationStep</w:t>
            </w:r>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/req/sam-core/Abstract</w:t>
            </w:r>
            <w:r w:rsidRPr="00A25173">
              <w:rPr>
                <w:sz w:val="20"/>
                <w:szCs w:val="20"/>
              </w:rPr>
              <w:t>PreparationStep</w:t>
            </w:r>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/req/obs-basic/gen/link-sem</w:t>
            </w:r>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729" w:author="Katharina Schleidt" w:date="2021-10-27T12:11:00Z"/>
        </w:rPr>
      </w:pPr>
      <w:commentRangeStart w:id="3730"/>
      <w:del w:id="3731" w:author="Katharina Schleidt" w:date="2021-10-27T12:11:00Z">
        <w:r w:rsidRPr="00D45324" w:rsidDel="00AC6ECA">
          <w:rPr>
            <w:noProof/>
            <w:lang w:val="en-US" w:eastAsia="fr-FR"/>
            <w:rPrChange w:id="3732" w:author="Grellet Sylvain" w:date="2021-10-20T21:18:00Z">
              <w:rPr>
                <w:noProof/>
                <w:lang w:val="fr-FR" w:eastAsia="fr-FR"/>
              </w:rPr>
            </w:rPrChange>
          </w:rPr>
          <w:delText>Missing Pic</w:delText>
        </w:r>
        <w:bookmarkStart w:id="3733" w:name="_Toc86239510"/>
        <w:bookmarkStart w:id="3734" w:name="_Toc86330660"/>
        <w:bookmarkStart w:id="3735" w:name="_Toc86331067"/>
        <w:bookmarkEnd w:id="3733"/>
        <w:bookmarkEnd w:id="3734"/>
        <w:bookmarkEnd w:id="3735"/>
      </w:del>
    </w:p>
    <w:p w14:paraId="775279B0" w14:textId="0C2692AC" w:rsidR="00A25173" w:rsidDel="00AC6ECA" w:rsidRDefault="00A25173" w:rsidP="00A25173">
      <w:pPr>
        <w:jc w:val="center"/>
        <w:rPr>
          <w:del w:id="3736" w:author="Katharina Schleidt" w:date="2021-10-27T12:11:00Z"/>
          <w:b/>
          <w:bCs/>
          <w:sz w:val="20"/>
          <w:szCs w:val="20"/>
        </w:rPr>
      </w:pPr>
      <w:del w:id="3737"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730"/>
        <w:r w:rsidR="00F92CE9" w:rsidDel="00AC6ECA">
          <w:rPr>
            <w:rStyle w:val="Marquedecommentaire"/>
          </w:rPr>
          <w:commentReference w:id="3730"/>
        </w:r>
        <w:bookmarkStart w:id="3738" w:name="_Toc86239511"/>
        <w:bookmarkStart w:id="3739" w:name="_Toc86330661"/>
        <w:bookmarkStart w:id="3740" w:name="_Toc86331068"/>
        <w:bookmarkEnd w:id="3738"/>
        <w:bookmarkEnd w:id="3739"/>
        <w:bookmarkEnd w:id="3740"/>
      </w:del>
    </w:p>
    <w:p w14:paraId="189DBCCF" w14:textId="3ED581DD" w:rsidR="00A25173" w:rsidDel="00AC6ECA" w:rsidRDefault="00A25173" w:rsidP="00A25173">
      <w:pPr>
        <w:rPr>
          <w:del w:id="3741" w:author="Katharina Schleidt" w:date="2021-10-27T12:11:00Z"/>
          <w:lang w:eastAsia="ja-JP"/>
        </w:rPr>
      </w:pPr>
      <w:bookmarkStart w:id="3742" w:name="_Toc86239512"/>
      <w:bookmarkStart w:id="3743" w:name="_Toc86330662"/>
      <w:bookmarkStart w:id="3744" w:name="_Toc86331069"/>
      <w:bookmarkEnd w:id="3742"/>
      <w:bookmarkEnd w:id="3743"/>
      <w:bookmarkEnd w:id="3744"/>
    </w:p>
    <w:p w14:paraId="028A37B2" w14:textId="1FE3C9AA" w:rsidR="00A25173" w:rsidRPr="007D5E5A" w:rsidDel="00AC6ECA" w:rsidRDefault="00A25173">
      <w:pPr>
        <w:rPr>
          <w:del w:id="3745" w:author="Katharina Schleidt" w:date="2021-10-27T12:11:00Z"/>
        </w:rPr>
        <w:pPrChange w:id="3746" w:author="Katharina Schleidt" w:date="2021-10-11T15:43:00Z">
          <w:pPr>
            <w:pStyle w:val="Titre2"/>
          </w:pPr>
        </w:pPrChange>
      </w:pPr>
      <w:bookmarkStart w:id="3747" w:name="_Toc86239513"/>
      <w:bookmarkStart w:id="3748" w:name="_Toc86330663"/>
      <w:bookmarkStart w:id="3749" w:name="_Toc86331070"/>
      <w:bookmarkEnd w:id="3747"/>
      <w:bookmarkEnd w:id="3748"/>
      <w:bookmarkEnd w:id="3749"/>
    </w:p>
    <w:p w14:paraId="2ABBE490" w14:textId="57AD99B0" w:rsidR="00CC5129" w:rsidRDefault="00711727" w:rsidP="00711727">
      <w:pPr>
        <w:pStyle w:val="Titre2"/>
      </w:pPr>
      <w:bookmarkStart w:id="3750" w:name="_Toc86331071"/>
      <w:r w:rsidRPr="00711727">
        <w:lastRenderedPageBreak/>
        <w:t>SampleCollection</w:t>
      </w:r>
      <w:bookmarkEnd w:id="3750"/>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751" w:author="Katharina Schleidt" w:date="2021-10-27T12:11:00Z"/>
        </w:rPr>
      </w:pPr>
      <w:del w:id="3752"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7"/>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753" w:author="Katharina Schleidt" w:date="2021-10-27T12:11:00Z"/>
          <w:b/>
          <w:bCs/>
          <w:sz w:val="20"/>
          <w:szCs w:val="20"/>
        </w:rPr>
      </w:pPr>
      <w:del w:id="3754"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8">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0587378C"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755" w:author="Ilkka Rinne" w:date="2021-10-28T16:24:00Z">
        <w:r w:rsidR="00BD2744">
          <w:rPr>
            <w:b/>
            <w:bCs/>
            <w:noProof/>
            <w:sz w:val="20"/>
            <w:szCs w:val="20"/>
          </w:rPr>
          <w:t>32</w:t>
        </w:r>
      </w:ins>
      <w:del w:id="3756"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757"/>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3757"/>
            <w:r w:rsidR="00F972D4">
              <w:rPr>
                <w:rStyle w:val="Marquedecommentaire"/>
              </w:rPr>
              <w:commentReference w:id="3757"/>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3758" w:name="_Toc86331072"/>
      <w:r w:rsidRPr="001D410B">
        <w:lastRenderedPageBreak/>
        <w:t>PhysicalDimension</w:t>
      </w:r>
      <w:bookmarkEnd w:id="3758"/>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759" w:author="Katharina Schleidt" w:date="2021-10-27T12:11:00Z"/>
        </w:rPr>
      </w:pPr>
      <w:del w:id="3760"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0"/>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761" w:author="Katharina Schleidt" w:date="2021-10-27T12:11:00Z"/>
          <w:b/>
          <w:bCs/>
          <w:sz w:val="20"/>
          <w:szCs w:val="20"/>
        </w:rPr>
      </w:pPr>
      <w:del w:id="3762"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3763"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764" w:author="Ilkka Rinne" w:date="2021-08-09T16:12:00Z">
              <w:r w:rsidR="00854564">
                <w:rPr>
                  <w:sz w:val="20"/>
                  <w:szCs w:val="20"/>
                </w:rPr>
                <w:t>identifier</w:t>
              </w:r>
            </w:ins>
            <w:del w:id="3765" w:author="Ilkka Rinne" w:date="2021-08-09T16:12:00Z">
              <w:r w:rsidDel="00854564">
                <w:rPr>
                  <w:sz w:val="20"/>
                  <w:szCs w:val="20"/>
                </w:rPr>
                <w:delText>name</w:delText>
              </w:r>
            </w:del>
            <w:r>
              <w:rPr>
                <w:sz w:val="20"/>
                <w:szCs w:val="20"/>
              </w:rPr>
              <w:t xml:space="preserve"> of the physical dimension</w:t>
            </w:r>
            <w:del w:id="3766"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3767" w:name="_Toc86331073"/>
      <w:r w:rsidRPr="00F53892">
        <w:t>NamedLocation</w:t>
      </w:r>
      <w:bookmarkEnd w:id="3767"/>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768" w:author="Katharina Schleidt" w:date="2021-10-27T12:11:00Z"/>
        </w:rPr>
      </w:pPr>
      <w:del w:id="3769" w:author="Katharina Schleidt" w:date="2021-10-27T12:11:00Z">
        <w:r w:rsidDel="00AC6ECA">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1">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2"/>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770" w:author="Katharina Schleidt" w:date="2021-10-27T12:11:00Z"/>
          <w:b/>
          <w:bCs/>
          <w:sz w:val="20"/>
          <w:szCs w:val="20"/>
        </w:rPr>
      </w:pPr>
      <w:del w:id="3771"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3772" w:name="_Toc86331074"/>
      <w:r w:rsidRPr="004611AB">
        <w:lastRenderedPageBreak/>
        <w:t>StatisticalClassification</w:t>
      </w:r>
      <w:bookmarkEnd w:id="3772"/>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773" w:author="Katharina Schleidt" w:date="2021-10-27T12:11:00Z"/>
        </w:rPr>
      </w:pPr>
      <w:del w:id="3774"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3">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4"/>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775" w:author="Katharina Schleidt" w:date="2021-10-27T12:11:00Z"/>
          <w:b/>
          <w:bCs/>
          <w:sz w:val="20"/>
          <w:szCs w:val="20"/>
        </w:rPr>
      </w:pPr>
      <w:del w:id="3776"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3777"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bookmarkStart w:id="3778" w:name="_Toc450303222"/>
      <w:bookmarkStart w:id="3779" w:name="_Toc9996972"/>
      <w:bookmarkStart w:id="3780" w:name="_Toc438968655"/>
      <w:bookmarkStart w:id="3781" w:name="_Toc443461103"/>
      <w:bookmarkStart w:id="3782" w:name="_Toc353342675"/>
    </w:p>
    <w:p w14:paraId="3C0C05A2" w14:textId="1F1CDCC0" w:rsidR="003E1E46" w:rsidRDefault="003E1E46" w:rsidP="00C40423">
      <w:pPr>
        <w:pStyle w:val="Titre2"/>
      </w:pPr>
      <w:bookmarkStart w:id="3783" w:name="_Toc86331075"/>
      <w:r>
        <w:t>Codelists</w:t>
      </w:r>
      <w:bookmarkEnd w:id="3783"/>
    </w:p>
    <w:p w14:paraId="0036F5A9" w14:textId="1DEAAED0" w:rsidR="003E1E46" w:rsidRDefault="003E1E46" w:rsidP="003E1E46">
      <w:pPr>
        <w:pStyle w:val="Titre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Grilledutableau"/>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Paragraphedeliste"/>
              <w:numPr>
                <w:ilvl w:val="0"/>
                <w:numId w:val="33"/>
              </w:numPr>
              <w:rPr>
                <w:lang w:eastAsia="ja-JP"/>
              </w:rPr>
            </w:pPr>
            <w:r>
              <w:rPr>
                <w:lang w:eastAsia="ja-JP"/>
              </w:rPr>
              <w:t>point: the provided geometry is of type Point.</w:t>
            </w:r>
          </w:p>
          <w:p w14:paraId="11DEF8B0" w14:textId="13EECE60" w:rsidR="00AB00C7" w:rsidRDefault="00AB00C7" w:rsidP="00C40423">
            <w:pPr>
              <w:pStyle w:val="Paragraphedeliste"/>
              <w:numPr>
                <w:ilvl w:val="0"/>
                <w:numId w:val="33"/>
              </w:numPr>
              <w:rPr>
                <w:lang w:eastAsia="ja-JP"/>
              </w:rPr>
            </w:pPr>
            <w:r>
              <w:rPr>
                <w:lang w:eastAsia="ja-JP"/>
              </w:rPr>
              <w:t>curve: the provided geometry is of type Curve.</w:t>
            </w:r>
          </w:p>
          <w:p w14:paraId="31F73D79" w14:textId="1F9FEC4F" w:rsidR="00AB00C7" w:rsidRDefault="00AB00C7" w:rsidP="00C40423">
            <w:pPr>
              <w:pStyle w:val="Paragraphedeliste"/>
              <w:numPr>
                <w:ilvl w:val="0"/>
                <w:numId w:val="33"/>
              </w:numPr>
              <w:rPr>
                <w:lang w:eastAsia="ja-JP"/>
              </w:rPr>
            </w:pPr>
            <w:r>
              <w:rPr>
                <w:lang w:eastAsia="ja-JP"/>
              </w:rPr>
              <w:t>surface: the provided geometry is of type Surface.</w:t>
            </w:r>
          </w:p>
          <w:p w14:paraId="4D0D1757" w14:textId="14B87652" w:rsidR="00AB00C7" w:rsidRDefault="00AB00C7" w:rsidP="00C40423">
            <w:pPr>
              <w:pStyle w:val="Paragraphedeliste"/>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Grilledutableau"/>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Paragraphedeliste"/>
              <w:numPr>
                <w:ilvl w:val="0"/>
                <w:numId w:val="34"/>
              </w:numPr>
            </w:pPr>
            <w:r>
              <w:t>If value "point" is used, the provided geometry shall be of type Point.</w:t>
            </w:r>
          </w:p>
          <w:p w14:paraId="12A2FCE7" w14:textId="16B69AB6" w:rsidR="00AB00C7" w:rsidRDefault="00AB00C7" w:rsidP="00C40423">
            <w:pPr>
              <w:pStyle w:val="Paragraphedeliste"/>
              <w:numPr>
                <w:ilvl w:val="0"/>
                <w:numId w:val="34"/>
              </w:numPr>
            </w:pPr>
            <w:r>
              <w:t>If value "curve" is used, the provided geometry shall be of type Curve.</w:t>
            </w:r>
          </w:p>
          <w:p w14:paraId="11CCD53B" w14:textId="71E3E112" w:rsidR="00AB00C7" w:rsidRDefault="00AB00C7" w:rsidP="00C40423">
            <w:pPr>
              <w:pStyle w:val="Paragraphedeliste"/>
              <w:numPr>
                <w:ilvl w:val="0"/>
                <w:numId w:val="34"/>
              </w:numPr>
            </w:pPr>
            <w:r>
              <w:t>If value "surface" is used, the provided geometry shall be of type Surface.</w:t>
            </w:r>
          </w:p>
          <w:p w14:paraId="518EA6E5" w14:textId="4A1E371E" w:rsidR="00AB00C7" w:rsidRDefault="00AB00C7" w:rsidP="00C40423">
            <w:pPr>
              <w:pStyle w:val="Paragraphedeliste"/>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784" w:name="_Toc86331076"/>
      <w:r w:rsidRPr="00F02BC7">
        <w:rPr>
          <w:b w:val="0"/>
        </w:rPr>
        <w:t>(</w:t>
      </w:r>
      <w:r w:rsidR="00920189">
        <w:rPr>
          <w:b w:val="0"/>
        </w:rPr>
        <w:t>normative</w:t>
      </w:r>
      <w:r w:rsidRPr="00F02BC7">
        <w:rPr>
          <w:b w:val="0"/>
        </w:rPr>
        <w:t>)</w:t>
      </w:r>
      <w:bookmarkEnd w:id="3778"/>
      <w:bookmarkEnd w:id="3779"/>
      <w:bookmarkEnd w:id="3780"/>
      <w:bookmarkEnd w:id="3781"/>
      <w:bookmarkEnd w:id="3782"/>
      <w:r w:rsidRPr="00F02BC7">
        <w:br/>
      </w:r>
      <w:r w:rsidRPr="00F02BC7">
        <w:br/>
      </w:r>
      <w:r w:rsidR="00920189">
        <w:t xml:space="preserve">Abstract </w:t>
      </w:r>
      <w:r w:rsidR="001E635D">
        <w:t>T</w:t>
      </w:r>
      <w:r w:rsidR="00920189">
        <w:t xml:space="preserve">est </w:t>
      </w:r>
      <w:r w:rsidR="001E635D">
        <w:t>S</w:t>
      </w:r>
      <w:r w:rsidR="00920189">
        <w:t>uite</w:t>
      </w:r>
      <w:bookmarkEnd w:id="3784"/>
    </w:p>
    <w:p w14:paraId="0BC1B11F" w14:textId="77777777" w:rsidR="007A1C65" w:rsidRPr="0047527C" w:rsidRDefault="007A1C65" w:rsidP="007A1C65">
      <w:pPr>
        <w:pStyle w:val="a2"/>
      </w:pPr>
      <w:bookmarkStart w:id="3785" w:name="_Toc86331077"/>
      <w:r w:rsidRPr="0047527C">
        <w:t>Abstract tests for Conceptual Observation schema package</w:t>
      </w:r>
      <w:bookmarkEnd w:id="3785"/>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786" w:name="_Toc86331078"/>
      <w:r w:rsidRPr="0047527C">
        <w:t>Abstract tests for Abstract Observation core package</w:t>
      </w:r>
      <w:bookmarkEnd w:id="3786"/>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787" w:name="_Toc86331079"/>
      <w:r w:rsidRPr="002B4EBE">
        <w:t>Abstract tests for Basic Observations package</w:t>
      </w:r>
      <w:bookmarkEnd w:id="3787"/>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788" w:name="_Toc86331080"/>
      <w:r w:rsidRPr="00F264E8">
        <w:t>Abstract tests for Conceptual Sample schema package</w:t>
      </w:r>
      <w:bookmarkEnd w:id="3788"/>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789" w:name="_Toc86331081"/>
      <w:r w:rsidRPr="002423DA">
        <w:t>Abstract tests for Abstract Sample core package</w:t>
      </w:r>
      <w:bookmarkEnd w:id="3789"/>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790" w:name="_Toc86331082"/>
      <w:r w:rsidRPr="002423DA">
        <w:t>Abstract tests for Basic Samples package</w:t>
      </w:r>
      <w:bookmarkEnd w:id="3790"/>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791" w:name="_Toc86331083"/>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791"/>
    </w:p>
    <w:p w14:paraId="15C92B03" w14:textId="4FDB9CCA" w:rsidR="00920189" w:rsidRDefault="00F90523" w:rsidP="002B4EBE">
      <w:pPr>
        <w:pStyle w:val="a2"/>
      </w:pPr>
      <w:bookmarkStart w:id="3792" w:name="_Toc86331084"/>
      <w:r w:rsidRPr="00F90523">
        <w:t>Introduction</w:t>
      </w:r>
      <w:bookmarkEnd w:id="3792"/>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793" w:name="_Toc86331085"/>
      <w:r>
        <w:t>Earth Observations (EO)</w:t>
      </w:r>
      <w:bookmarkEnd w:id="379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794" w:name="_Toc86331086"/>
      <w:r>
        <w:t>Metrology</w:t>
      </w:r>
      <w:bookmarkEnd w:id="379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795" w:name="_Toc86331087"/>
      <w:r w:rsidRPr="00B577B2">
        <w:t>Earth science simulations</w:t>
      </w:r>
      <w:bookmarkEnd w:id="379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796" w:name="_Toc86331088"/>
      <w:r w:rsidRPr="00B577B2">
        <w:t>Assay/Chemistry</w:t>
      </w:r>
      <w:bookmarkEnd w:id="379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797" w:name="_Toc86331089"/>
      <w:r w:rsidRPr="00B577B2">
        <w:t>Geology field observations</w:t>
      </w:r>
      <w:bookmarkEnd w:id="379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798" w:name="_Toc86331090"/>
      <w:r w:rsidRPr="00B577B2">
        <w:t>Geotechnics observations</w:t>
      </w:r>
      <w:bookmarkEnd w:id="379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799" w:name="_Toc86331091"/>
      <w:r w:rsidRPr="00B577B2">
        <w:t>Water quality observations</w:t>
      </w:r>
      <w:bookmarkEnd w:id="379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800" w:name="_Toc86331092"/>
      <w:r w:rsidRPr="00B577B2">
        <w:t>Soil quality observations</w:t>
      </w:r>
      <w:bookmarkEnd w:id="380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801" w:name="_Ref71659104"/>
      <w:bookmarkStart w:id="3802" w:name="_Ref71659115"/>
      <w:bookmarkStart w:id="3803" w:name="_Toc86331093"/>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804"/>
      <w:r w:rsidR="00EC3D8D" w:rsidRPr="00EC3D8D">
        <w:t xml:space="preserve">between </w:t>
      </w:r>
      <w:r w:rsidR="00DB2B9C">
        <w:t xml:space="preserve">ISO 19156:2011, edition 1 </w:t>
      </w:r>
      <w:r w:rsidR="00EC3D8D" w:rsidRPr="00EC3D8D">
        <w:t xml:space="preserve">and </w:t>
      </w:r>
      <w:r w:rsidR="00DB2B9C">
        <w:t>ISO 19156:</w:t>
      </w:r>
      <w:commentRangeStart w:id="3805"/>
      <w:commentRangeStart w:id="3806"/>
      <w:r w:rsidR="00DB2B9C">
        <w:t>2020</w:t>
      </w:r>
      <w:commentRangeEnd w:id="3805"/>
      <w:r w:rsidR="00DB2B9C">
        <w:rPr>
          <w:rStyle w:val="Marquedecommentaire"/>
        </w:rPr>
        <w:commentReference w:id="3805"/>
      </w:r>
      <w:commentRangeEnd w:id="3806"/>
      <w:r w:rsidR="00DB2B9C">
        <w:rPr>
          <w:rStyle w:val="Marquedecommentaire"/>
        </w:rPr>
        <w:commentReference w:id="3806"/>
      </w:r>
      <w:r w:rsidR="00DB2B9C">
        <w:t>, edition 2</w:t>
      </w:r>
      <w:commentRangeEnd w:id="3804"/>
      <w:r w:rsidR="00DB2B9C">
        <w:rPr>
          <w:rStyle w:val="Marquedecommentaire"/>
          <w:rFonts w:eastAsia="Calibri"/>
          <w:b w:val="0"/>
          <w:lang w:eastAsia="en-US"/>
        </w:rPr>
        <w:commentReference w:id="3804"/>
      </w:r>
      <w:bookmarkEnd w:id="3801"/>
      <w:bookmarkEnd w:id="3802"/>
      <w:bookmarkEnd w:id="3803"/>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807" w:author="Katharina Schleidt" w:date="2021-07-05T20:14:00Z">
        <w:r w:rsidR="002F3554" w:rsidDel="00CC3A78">
          <w:rPr>
            <w:lang w:eastAsia="ja-JP"/>
          </w:rPr>
          <w:delText>measurements</w:delText>
        </w:r>
        <w:r w:rsidDel="00CC3A78">
          <w:rPr>
            <w:lang w:eastAsia="ja-JP"/>
          </w:rPr>
          <w:delText xml:space="preserve"> </w:delText>
        </w:r>
      </w:del>
      <w:ins w:id="3808"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809" w:author="Katharina Schleidt" w:date="2021-07-05T20:14:00Z">
        <w:r w:rsidR="002F3554" w:rsidDel="00CC3A78">
          <w:rPr>
            <w:lang w:eastAsia="ja-JP"/>
          </w:rPr>
          <w:delText xml:space="preserve">measurements </w:delText>
        </w:r>
      </w:del>
      <w:ins w:id="3810" w:author="Katharina Schleidt" w:date="2021-07-05T20:14:00Z">
        <w:r w:rsidR="00CC3A78">
          <w:rPr>
            <w:lang w:eastAsia="ja-JP"/>
          </w:rPr>
          <w:t xml:space="preserve">Measurements </w:t>
        </w:r>
      </w:ins>
      <w:r w:rsidR="002F3554">
        <w:rPr>
          <w:lang w:eastAsia="ja-JP"/>
        </w:rPr>
        <w:t xml:space="preserve">and </w:t>
      </w:r>
      <w:del w:id="3811" w:author="Katharina Schleidt" w:date="2021-07-05T20:14:00Z">
        <w:r w:rsidR="002F3554" w:rsidDel="00CC3A78">
          <w:rPr>
            <w:lang w:eastAsia="ja-JP"/>
          </w:rPr>
          <w:delText>samples</w:delText>
        </w:r>
        <w:r w:rsidDel="00CC3A78">
          <w:rPr>
            <w:lang w:eastAsia="ja-JP"/>
          </w:rPr>
          <w:delText xml:space="preserve"> </w:delText>
        </w:r>
      </w:del>
      <w:ins w:id="3812" w:author="Katharina Schleidt" w:date="2021-07-05T20:14:00Z">
        <w:r w:rsidR="00CC3A78">
          <w:rPr>
            <w:lang w:eastAsia="ja-JP"/>
          </w:rPr>
          <w:t xml:space="preserve">Samples </w:t>
        </w:r>
      </w:ins>
      <w:r>
        <w:rPr>
          <w:lang w:eastAsia="ja-JP"/>
        </w:rPr>
        <w:t>v3.0 (ISO 19156:</w:t>
      </w:r>
      <w:commentRangeStart w:id="3813"/>
      <w:commentRangeStart w:id="3814"/>
      <w:r>
        <w:rPr>
          <w:lang w:eastAsia="ja-JP"/>
        </w:rPr>
        <w:t>2020</w:t>
      </w:r>
      <w:commentRangeEnd w:id="3813"/>
      <w:r w:rsidR="00AE5CAB">
        <w:rPr>
          <w:rStyle w:val="Marquedecommentaire"/>
        </w:rPr>
        <w:commentReference w:id="3813"/>
      </w:r>
      <w:commentRangeEnd w:id="3814"/>
      <w:r w:rsidR="00AE5CAB">
        <w:rPr>
          <w:rStyle w:val="Marquedecommentaire"/>
        </w:rPr>
        <w:commentReference w:id="3814"/>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815" w:name="_Toc86331094"/>
      <w:r>
        <w:t>Package and requirements class structure</w:t>
      </w:r>
      <w:bookmarkEnd w:id="3815"/>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3816"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3817" w:author="Katharina Schleidt" w:date="2021-07-06T12:09:00Z">
        <w:r w:rsidR="008B3514">
          <w:rPr>
            <w:lang w:eastAsia="ja-JP"/>
          </w:rPr>
          <w:t>,</w:t>
        </w:r>
      </w:ins>
      <w:r>
        <w:rPr>
          <w:lang w:eastAsia="ja-JP"/>
        </w:rPr>
        <w:t xml:space="preserve"> the number of conformance classes in ISO 19156 Edition 2 (</w:t>
      </w:r>
      <w:commentRangeStart w:id="3818"/>
      <w:commentRangeStart w:id="3819"/>
      <w:r>
        <w:rPr>
          <w:lang w:eastAsia="ja-JP"/>
        </w:rPr>
        <w:t>53</w:t>
      </w:r>
      <w:commentRangeEnd w:id="3818"/>
      <w:r w:rsidR="008B3514">
        <w:rPr>
          <w:rStyle w:val="Marquedecommentaire"/>
        </w:rPr>
        <w:commentReference w:id="3818"/>
      </w:r>
      <w:commentRangeEnd w:id="3819"/>
      <w:r w:rsidR="00316DFC">
        <w:rPr>
          <w:rStyle w:val="Marquedecommentaire"/>
        </w:rPr>
        <w:commentReference w:id="3819"/>
      </w:r>
      <w:r>
        <w:rPr>
          <w:lang w:eastAsia="ja-JP"/>
        </w:rPr>
        <w:t>) is much bigger than in the Edition 1 (</w:t>
      </w:r>
      <w:commentRangeStart w:id="3820"/>
      <w:r>
        <w:rPr>
          <w:lang w:eastAsia="ja-JP"/>
        </w:rPr>
        <w:t>18</w:t>
      </w:r>
      <w:commentRangeEnd w:id="3820"/>
      <w:r w:rsidR="008B3514">
        <w:rPr>
          <w:rStyle w:val="Marquedecommentaire"/>
        </w:rPr>
        <w:commentReference w:id="3820"/>
      </w:r>
      <w:r>
        <w:rPr>
          <w:lang w:eastAsia="ja-JP"/>
        </w:rPr>
        <w:t>). For the complete list of Edition 2 conformance classes see Annex A.</w:t>
      </w:r>
    </w:p>
    <w:p w14:paraId="7B29827B" w14:textId="77777777" w:rsidR="0040049D" w:rsidRDefault="0040049D" w:rsidP="00917C89">
      <w:pPr>
        <w:pStyle w:val="a2"/>
      </w:pPr>
      <w:bookmarkStart w:id="3821" w:name="_Toc86331095"/>
      <w:r>
        <w:t>Interfaces in the conceptual schema packages</w:t>
      </w:r>
      <w:bookmarkEnd w:id="3821"/>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822" w:author="Katharina Schleidt" w:date="2021-07-05T19:38:00Z">
        <w:r w:rsidDel="00116C6C">
          <w:rPr>
            <w:lang w:eastAsia="ja-JP"/>
          </w:rPr>
          <w:delText>Observations, Measurements and Samples</w:delText>
        </w:r>
      </w:del>
      <w:ins w:id="3823"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824" w:author="Katharina Schleidt" w:date="2021-07-06T12:08:00Z">
        <w:r w:rsidDel="008B3514">
          <w:rPr>
            <w:lang w:eastAsia="ja-JP"/>
          </w:rPr>
          <w:delText xml:space="preserve">Schema </w:delText>
        </w:r>
      </w:del>
      <w:ins w:id="3825"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826" w:author="Katharina Schleidt" w:date="2021-07-05T19:39:00Z">
        <w:r w:rsidDel="00116C6C">
          <w:rPr>
            <w:lang w:eastAsia="ja-JP"/>
          </w:rPr>
          <w:delText>Observations, Measurements and Samples</w:delText>
        </w:r>
      </w:del>
      <w:ins w:id="3827"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3828"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3829"/>
      <w:ins w:id="3830"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3829"/>
      <w:r w:rsidR="00874CE2">
        <w:rPr>
          <w:rStyle w:val="Marquedecommentaire"/>
        </w:rPr>
        <w:commentReference w:id="3829"/>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831" w:author="Katharina Schleidt" w:date="2021-07-06T12:08:00Z">
        <w:r w:rsidDel="008B3514">
          <w:rPr>
            <w:lang w:eastAsia="ja-JP"/>
          </w:rPr>
          <w:delText>The s</w:delText>
        </w:r>
      </w:del>
      <w:ins w:id="383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3833"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3834" w:name="_Toc86331096"/>
      <w:r>
        <w:t>Realizations of the conceptual schemas as abstract and concrete feature type classes</w:t>
      </w:r>
      <w:bookmarkEnd w:id="383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835"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3836" w:author="Katharina Schleidt" w:date="2021-07-06T12:13:00Z">
        <w:r w:rsidR="008B3514">
          <w:rPr>
            <w:lang w:eastAsia="ja-JP"/>
          </w:rPr>
          <w:t xml:space="preserve">pertaining to their </w:t>
        </w:r>
      </w:ins>
      <w:r>
        <w:rPr>
          <w:lang w:eastAsia="ja-JP"/>
        </w:rPr>
        <w:t xml:space="preserve">data content </w:t>
      </w:r>
      <w:del w:id="383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83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839" w:author="Katharina Schleidt" w:date="2021-07-05T19:39:00Z">
        <w:r w:rsidDel="00116C6C">
          <w:rPr>
            <w:lang w:eastAsia="ja-JP"/>
          </w:rPr>
          <w:delText>Observations, measurements and Samples</w:delText>
        </w:r>
      </w:del>
      <w:ins w:id="384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841" w:name="_Toc86331097"/>
      <w:r>
        <w:t>Modelling of the Observation concept</w:t>
      </w:r>
      <w:bookmarkEnd w:id="3841"/>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3842"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3843"/>
      <w:commentRangeStart w:id="3844"/>
      <w:ins w:id="3845" w:author="Katharina Schleidt" w:date="2021-07-06T12:14:00Z">
        <w:r>
          <w:rPr>
            <w:lang w:eastAsia="ja-JP"/>
          </w:rPr>
          <w:t>metadata (Metadata): MD_Metadata [0..1]</w:t>
        </w:r>
        <w:commentRangeEnd w:id="3843"/>
        <w:r>
          <w:rPr>
            <w:rStyle w:val="Marquedecommentaire"/>
          </w:rPr>
          <w:commentReference w:id="3843"/>
        </w:r>
      </w:ins>
      <w:commentRangeEnd w:id="3844"/>
      <w:r w:rsidR="00AF148B">
        <w:rPr>
          <w:rStyle w:val="Marquedecommentaire"/>
        </w:rPr>
        <w:commentReference w:id="3844"/>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3846" w:author="Katharina Schleidt" w:date="2021-07-05T13:55:00Z">
        <w:r w:rsidDel="0058722D">
          <w:rPr>
            <w:lang w:eastAsia="ja-JP"/>
          </w:rPr>
          <w:delText>feature of interest</w:delText>
        </w:r>
      </w:del>
      <w:ins w:id="3847" w:author="Katharina Schleidt" w:date="2021-07-05T13:55:00Z">
        <w:r w:rsidR="0058722D">
          <w:rPr>
            <w:lang w:eastAsia="ja-JP"/>
          </w:rPr>
          <w:t>feature-of-</w:t>
        </w:r>
        <w:commentRangeStart w:id="3848"/>
        <w:r w:rsidR="0058722D">
          <w:rPr>
            <w:lang w:eastAsia="ja-JP"/>
          </w:rPr>
          <w:t>interest</w:t>
        </w:r>
      </w:ins>
      <w:commentRangeEnd w:id="3848"/>
      <w:r w:rsidR="00AF148B">
        <w:rPr>
          <w:rStyle w:val="Marquedecommentaire"/>
        </w:rPr>
        <w:commentReference w:id="3848"/>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3849" w:author="Katharina Schleidt" w:date="2021-07-05T13:55:00Z">
        <w:r w:rsidDel="0058722D">
          <w:rPr>
            <w:lang w:eastAsia="ja-JP"/>
          </w:rPr>
          <w:delText>feature of interest</w:delText>
        </w:r>
      </w:del>
      <w:ins w:id="3850" w:author="Katharina Schleidt" w:date="2021-07-05T13:55:00Z">
        <w:r w:rsidR="0058722D">
          <w:rPr>
            <w:lang w:eastAsia="ja-JP"/>
          </w:rPr>
          <w:t>feature-of-</w:t>
        </w:r>
        <w:commentRangeStart w:id="3851"/>
        <w:r w:rsidR="0058722D">
          <w:rPr>
            <w:lang w:eastAsia="ja-JP"/>
          </w:rPr>
          <w:t>interest</w:t>
        </w:r>
      </w:ins>
      <w:commentRangeEnd w:id="3851"/>
      <w:r w:rsidR="00AF148B">
        <w:rPr>
          <w:rStyle w:val="Marquedecommentaire"/>
        </w:rPr>
        <w:commentReference w:id="3851"/>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lastRenderedPageBreak/>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3852" w:author="Katharina Schleidt" w:date="2021-07-06T12:18:00Z">
        <w:r w:rsidDel="00766D13">
          <w:rPr>
            <w:lang w:eastAsia="ja-JP"/>
          </w:rPr>
          <w:delText xml:space="preserve">, </w:delText>
        </w:r>
      </w:del>
      <w:ins w:id="3853" w:author="Katharina Schleidt" w:date="2021-07-06T12:18:00Z">
        <w:r w:rsidR="00766D13">
          <w:rPr>
            <w:lang w:eastAsia="ja-JP"/>
          </w:rPr>
          <w:t xml:space="preserve">. </w:t>
        </w:r>
      </w:ins>
      <w:del w:id="3854" w:author="Katharina Schleidt" w:date="2021-07-06T12:19:00Z">
        <w:r w:rsidDel="00766D13">
          <w:rPr>
            <w:lang w:eastAsia="ja-JP"/>
          </w:rPr>
          <w:delText>and t</w:delText>
        </w:r>
      </w:del>
      <w:ins w:id="3855" w:author="Katharina Schleidt" w:date="2021-07-06T12:19:00Z">
        <w:r w:rsidR="00766D13">
          <w:rPr>
            <w:lang w:eastAsia="ja-JP"/>
          </w:rPr>
          <w:t>T</w:t>
        </w:r>
      </w:ins>
      <w:r>
        <w:rPr>
          <w:lang w:eastAsia="ja-JP"/>
        </w:rPr>
        <w:t>hus</w:t>
      </w:r>
      <w:ins w:id="3856" w:author="Katharina Schleidt" w:date="2021-07-06T12:19:00Z">
        <w:r w:rsidR="00766D13">
          <w:rPr>
            <w:lang w:eastAsia="ja-JP"/>
          </w:rPr>
          <w:t xml:space="preserve">, in addition to serving </w:t>
        </w:r>
      </w:ins>
      <w:del w:id="3857" w:author="Katharina Schleidt" w:date="2021-07-06T12:19:00Z">
        <w:r w:rsidDel="00766D13">
          <w:rPr>
            <w:lang w:eastAsia="ja-JP"/>
          </w:rPr>
          <w:delText xml:space="preserve"> can act </w:delText>
        </w:r>
      </w:del>
      <w:r>
        <w:rPr>
          <w:lang w:eastAsia="ja-JP"/>
        </w:rPr>
        <w:t xml:space="preserve">as the base class for </w:t>
      </w:r>
      <w:del w:id="3858" w:author="Katharina Schleidt" w:date="2021-07-06T12:19:00Z">
        <w:r w:rsidDel="00766D13">
          <w:rPr>
            <w:lang w:eastAsia="ja-JP"/>
          </w:rPr>
          <w:delText xml:space="preserve">both </w:delText>
        </w:r>
      </w:del>
      <w:r>
        <w:rPr>
          <w:lang w:eastAsia="ja-JP"/>
        </w:rPr>
        <w:t>realizations of the Observation interface</w:t>
      </w:r>
      <w:ins w:id="3859" w:author="Katharina Schleidt" w:date="2021-07-06T12:19:00Z">
        <w:r w:rsidR="00766D13">
          <w:rPr>
            <w:lang w:eastAsia="ja-JP"/>
          </w:rPr>
          <w:t xml:space="preserve">, it can also be utilized for the </w:t>
        </w:r>
      </w:ins>
      <w:del w:id="3860" w:author="Katharina Schleidt" w:date="2021-07-06T12:19:00Z">
        <w:r w:rsidDel="00766D13">
          <w:rPr>
            <w:lang w:eastAsia="ja-JP"/>
          </w:rPr>
          <w:delText xml:space="preserve"> as well as </w:delText>
        </w:r>
      </w:del>
      <w:r>
        <w:rPr>
          <w:lang w:eastAsia="ja-JP"/>
        </w:rPr>
        <w:t>description</w:t>
      </w:r>
      <w:del w:id="3861" w:author="Katharina Schleidt" w:date="2021-07-06T12:19:00Z">
        <w:r w:rsidDel="00766D13">
          <w:rPr>
            <w:lang w:eastAsia="ja-JP"/>
          </w:rPr>
          <w:delText>s</w:delText>
        </w:r>
      </w:del>
      <w:r>
        <w:rPr>
          <w:lang w:eastAsia="ja-JP"/>
        </w:rPr>
        <w:t xml:space="preserve"> of sets of related or similar </w:t>
      </w:r>
      <w:ins w:id="3862" w:author="Katharina Schleidt" w:date="2021-07-06T12:16:00Z">
        <w:r w:rsidR="00766D13">
          <w:rPr>
            <w:lang w:eastAsia="ja-JP"/>
          </w:rPr>
          <w:t>Observation</w:t>
        </w:r>
      </w:ins>
      <w:ins w:id="3863" w:author="Katharina Schleidt" w:date="2021-07-06T12:17:00Z">
        <w:r w:rsidR="00766D13">
          <w:rPr>
            <w:lang w:eastAsia="ja-JP"/>
          </w:rPr>
          <w:t>s, as well as describing the observing capabilities of</w:t>
        </w:r>
      </w:ins>
      <w:ins w:id="3864" w:author="Katharina Schleidt" w:date="2021-07-06T12:20:00Z">
        <w:r w:rsidR="00766D13">
          <w:rPr>
            <w:lang w:eastAsia="ja-JP"/>
          </w:rPr>
          <w:t xml:space="preserve"> facilities hosting various observation devices. </w:t>
        </w:r>
      </w:ins>
      <w:del w:id="3865"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866" w:author="Katharina Schleidt" w:date="2021-07-06T12:20:00Z">
        <w:r w:rsidDel="00766D13">
          <w:rPr>
            <w:lang w:eastAsia="ja-JP"/>
          </w:rPr>
          <w:delText xml:space="preserve">the only partially described Observation use cases </w:delText>
        </w:r>
      </w:del>
      <w:ins w:id="3867"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222B856" w:rsidR="00E848A0" w:rsidRDefault="0040049D" w:rsidP="0040049D">
      <w:pPr>
        <w:pStyle w:val="Paragraphedeliste"/>
        <w:numPr>
          <w:ilvl w:val="0"/>
          <w:numId w:val="12"/>
        </w:numPr>
        <w:rPr>
          <w:lang w:eastAsia="ja-JP"/>
        </w:rPr>
      </w:pPr>
      <w:r>
        <w:rPr>
          <w:lang w:eastAsia="ja-JP"/>
        </w:rPr>
        <w:t>observationType: AbstractObservationType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lastRenderedPageBreak/>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66D894EF"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3868" w:author="Katharina Schleidt" w:date="2021-07-06T12:22:00Z">
        <w:r w:rsidDel="00766D13">
          <w:rPr>
            <w:lang w:eastAsia="ja-JP"/>
          </w:rPr>
          <w:delText xml:space="preserve">if </w:delText>
        </w:r>
      </w:del>
      <w:ins w:id="3869" w:author="Katharina Schleidt" w:date="2021-07-06T12:22:00Z">
        <w:r w:rsidR="00766D13">
          <w:rPr>
            <w:lang w:eastAsia="ja-JP"/>
          </w:rPr>
          <w:t xml:space="preserve">whether </w:t>
        </w:r>
      </w:ins>
      <w:r>
        <w:rPr>
          <w:lang w:eastAsia="ja-JP"/>
        </w:rPr>
        <w:t xml:space="preserve">it represents </w:t>
      </w:r>
      <w:del w:id="3870" w:author="Katharina Schleidt" w:date="2021-07-06T12:22:00Z">
        <w:r w:rsidDel="00766D13">
          <w:rPr>
            <w:lang w:eastAsia="ja-JP"/>
          </w:rPr>
          <w:delText xml:space="preserve">the </w:delText>
        </w:r>
      </w:del>
      <w:ins w:id="387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87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3873" w:author="Katharina Schleidt" w:date="2021-07-06T12:23:00Z">
        <w:r w:rsidR="00766D13">
          <w:rPr>
            <w:lang w:eastAsia="ja-JP"/>
          </w:rPr>
          <w:t xml:space="preserve">whether </w:t>
        </w:r>
      </w:ins>
      <w:del w:id="3874" w:author="Katharina Schleidt" w:date="2021-07-06T12:23:00Z">
        <w:r w:rsidDel="00766D13">
          <w:rPr>
            <w:lang w:eastAsia="ja-JP"/>
          </w:rPr>
          <w:delText xml:space="preserve">if </w:delText>
        </w:r>
      </w:del>
      <w:r>
        <w:rPr>
          <w:lang w:eastAsia="ja-JP"/>
        </w:rPr>
        <w:t xml:space="preserve">it describes the kind of the observing procedure (method) or </w:t>
      </w:r>
      <w:ins w:id="387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87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3877"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3878" w:author="Katharina Schleidt" w:date="2021-07-06T12:25:00Z">
        <w:r>
          <w:rPr>
            <w:lang w:eastAsia="ja-JP"/>
          </w:rPr>
          <w:t>OM_Observation.</w:t>
        </w:r>
        <w:commentRangeStart w:id="3879"/>
        <w:commentRangeStart w:id="3880"/>
        <w:r w:rsidR="00766D13">
          <w:rPr>
            <w:lang w:eastAsia="ja-JP"/>
          </w:rPr>
          <w:t>metadata: MD_Metadata [0..1]</w:t>
        </w:r>
        <w:commentRangeEnd w:id="3879"/>
        <w:r w:rsidR="00766D13">
          <w:rPr>
            <w:rStyle w:val="Marquedecommentaire"/>
          </w:rPr>
          <w:commentReference w:id="3879"/>
        </w:r>
      </w:ins>
      <w:commentRangeEnd w:id="3880"/>
      <w:r w:rsidR="00AF148B">
        <w:rPr>
          <w:rStyle w:val="Marquedecommentaire"/>
        </w:rPr>
        <w:commentReference w:id="3880"/>
      </w:r>
      <w:ins w:id="3881" w:author="Katharina Schleidt" w:date="2021-07-06T12:25:00Z">
        <w:r>
          <w:rPr>
            <w:lang w:eastAsia="ja-JP"/>
          </w:rPr>
          <w:t xml:space="preserve"> becomes </w:t>
        </w:r>
      </w:ins>
      <w:commentRangeStart w:id="3882"/>
      <w:ins w:id="3883" w:author="Katharina Schleidt" w:date="2021-07-06T12:24:00Z">
        <w:r w:rsidR="00766D13" w:rsidRPr="008A46C1">
          <w:rPr>
            <w:lang w:eastAsia="ja-JP"/>
          </w:rPr>
          <w:t>Observation</w:t>
        </w:r>
        <w:r w:rsidR="00766D13">
          <w:rPr>
            <w:lang w:eastAsia="ja-JP"/>
          </w:rPr>
          <w:t>.metadata: Any</w:t>
        </w:r>
        <w:commentRangeEnd w:id="3882"/>
        <w:r w:rsidR="00766D13">
          <w:rPr>
            <w:rStyle w:val="Marquedecommentaire"/>
          </w:rPr>
          <w:commentReference w:id="3882"/>
        </w:r>
      </w:ins>
    </w:p>
    <w:p w14:paraId="11ABB6F0" w14:textId="77777777" w:rsidR="003D68CB" w:rsidRDefault="003D68CB">
      <w:pPr>
        <w:ind w:left="360"/>
        <w:rPr>
          <w:ins w:id="3884"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5B544CA5"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885" w:author="Ilkka Rinne" w:date="2021-10-28T16:24:00Z">
        <w:r w:rsidR="00BD2744" w:rsidRPr="00FD5E24">
          <w:rPr>
            <w:b/>
            <w:bCs/>
            <w:sz w:val="20"/>
            <w:szCs w:val="20"/>
          </w:rPr>
          <w:t xml:space="preserve">Table </w:t>
        </w:r>
        <w:r w:rsidR="00BD2744">
          <w:rPr>
            <w:b/>
            <w:bCs/>
            <w:noProof/>
            <w:sz w:val="20"/>
            <w:szCs w:val="20"/>
          </w:rPr>
          <w:t>8</w:t>
        </w:r>
      </w:ins>
      <w:del w:id="3886"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9F60CF8" w:rsidR="00A9570F" w:rsidRPr="00917C89" w:rsidRDefault="00A9570F" w:rsidP="00917C89">
      <w:pPr>
        <w:jc w:val="center"/>
        <w:rPr>
          <w:b/>
          <w:bCs/>
          <w:sz w:val="20"/>
          <w:szCs w:val="20"/>
        </w:rPr>
      </w:pPr>
      <w:bookmarkStart w:id="3887"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BD2744">
        <w:rPr>
          <w:b/>
          <w:bCs/>
          <w:noProof/>
          <w:sz w:val="20"/>
          <w:szCs w:val="20"/>
        </w:rPr>
        <w:t>8</w:t>
      </w:r>
      <w:r>
        <w:rPr>
          <w:b/>
          <w:bCs/>
          <w:sz w:val="20"/>
          <w:szCs w:val="20"/>
        </w:rPr>
        <w:fldChar w:fldCharType="end"/>
      </w:r>
      <w:bookmarkEnd w:id="3887"/>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lastRenderedPageBreak/>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888" w:name="_Toc86331098"/>
      <w:r>
        <w:t>Modelling of the Sample and Sampling concepts</w:t>
      </w:r>
      <w:bookmarkEnd w:id="3888"/>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lastRenderedPageBreak/>
        <w:t>The SF_SpatialSamplingFeature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3889"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3890"/>
      <w:commentRangeStart w:id="3891"/>
      <w:ins w:id="3892" w:author="Katharina Schleidt" w:date="2021-07-06T12:31:00Z">
        <w:r>
          <w:rPr>
            <w:lang w:eastAsia="ja-JP"/>
          </w:rPr>
          <w:t>shape: GM_Object [1]</w:t>
        </w:r>
      </w:ins>
      <w:commentRangeEnd w:id="3890"/>
      <w:r w:rsidR="0047484D">
        <w:rPr>
          <w:rStyle w:val="Marquedecommentaire"/>
        </w:rPr>
        <w:commentReference w:id="3890"/>
      </w:r>
      <w:commentRangeEnd w:id="3891"/>
      <w:r w:rsidR="00316DFC">
        <w:rPr>
          <w:rStyle w:val="Marquedecommentaire"/>
        </w:rPr>
        <w:commentReference w:id="3891"/>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3893" w:author="Ilkka Rinne" w:date="2021-07-27T14:44:00Z">
        <w:r w:rsidR="00755FFB">
          <w:rPr>
            <w:lang w:eastAsia="ja-JP"/>
          </w:rPr>
          <w:t>, but override the shape association to point to GM_Point, GM_Curve, GM</w:t>
        </w:r>
      </w:ins>
      <w:ins w:id="3894"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3895"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6EF9F846" w:rsidR="005D5EE1" w:rsidRDefault="0040049D" w:rsidP="0040049D">
      <w:pPr>
        <w:pStyle w:val="Paragraphedeliste"/>
        <w:numPr>
          <w:ilvl w:val="0"/>
          <w:numId w:val="12"/>
        </w:numPr>
        <w:rPr>
          <w:lang w:eastAsia="ja-JP"/>
        </w:rPr>
      </w:pPr>
      <w:r>
        <w:rPr>
          <w:lang w:eastAsia="ja-JP"/>
        </w:rPr>
        <w:t>sampleType: AbstractSampleType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3896" w:author="Katharina Schleidt" w:date="2021-07-06T12:31:00Z">
        <w:r w:rsidDel="003D68CB">
          <w:rPr>
            <w:lang w:eastAsia="ja-JP"/>
          </w:rPr>
          <w:delText>'</w:delText>
        </w:r>
      </w:del>
      <w:r>
        <w:rPr>
          <w:lang w:eastAsia="ja-JP"/>
        </w:rPr>
        <w:t xml:space="preserve">s sub-classes </w:t>
      </w:r>
      <w:del w:id="3897" w:author="Katharina Schleidt" w:date="2021-07-06T12:32:00Z">
        <w:r w:rsidDel="003D68CB">
          <w:rPr>
            <w:lang w:eastAsia="ja-JP"/>
          </w:rPr>
          <w:delText xml:space="preserve">do </w:delText>
        </w:r>
      </w:del>
      <w:r>
        <w:rPr>
          <w:lang w:eastAsia="ja-JP"/>
        </w:rPr>
        <w:t xml:space="preserve">add specialized properties to </w:t>
      </w:r>
      <w:del w:id="3898"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lastRenderedPageBreak/>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5CEE81CC"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899" w:author="Ilkka Rinne" w:date="2021-10-28T16:24:00Z">
        <w:r w:rsidR="00BD2744" w:rsidRPr="00917C89">
          <w:rPr>
            <w:b/>
            <w:bCs/>
            <w:sz w:val="20"/>
            <w:szCs w:val="20"/>
          </w:rPr>
          <w:t xml:space="preserve">Table </w:t>
        </w:r>
        <w:r w:rsidR="00BD2744">
          <w:rPr>
            <w:b/>
            <w:bCs/>
            <w:noProof/>
            <w:sz w:val="20"/>
            <w:szCs w:val="20"/>
          </w:rPr>
          <w:t>9</w:t>
        </w:r>
      </w:ins>
      <w:del w:id="3900"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4FB23103" w:rsidR="003A07BA" w:rsidRPr="00917C89" w:rsidRDefault="003A07BA" w:rsidP="00917C89">
      <w:pPr>
        <w:ind w:left="360"/>
        <w:jc w:val="center"/>
        <w:rPr>
          <w:b/>
          <w:bCs/>
          <w:sz w:val="20"/>
          <w:szCs w:val="20"/>
        </w:rPr>
      </w:pPr>
      <w:bookmarkStart w:id="3901"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BD2744">
        <w:rPr>
          <w:b/>
          <w:bCs/>
          <w:noProof/>
          <w:sz w:val="20"/>
          <w:szCs w:val="20"/>
        </w:rPr>
        <w:t>9</w:t>
      </w:r>
      <w:r w:rsidRPr="00917C89">
        <w:rPr>
          <w:b/>
          <w:bCs/>
          <w:sz w:val="20"/>
          <w:szCs w:val="20"/>
        </w:rPr>
        <w:fldChar w:fldCharType="end"/>
      </w:r>
      <w:bookmarkEnd w:id="3901"/>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618BE3C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902" w:author="Ilkka Rinne" w:date="2021-10-28T16:24:00Z">
        <w:r w:rsidR="00BD2744" w:rsidRPr="00917C89">
          <w:rPr>
            <w:b/>
            <w:bCs/>
            <w:sz w:val="20"/>
            <w:szCs w:val="20"/>
          </w:rPr>
          <w:t xml:space="preserve">Table </w:t>
        </w:r>
        <w:r w:rsidR="00BD2744">
          <w:rPr>
            <w:b/>
            <w:bCs/>
            <w:noProof/>
            <w:sz w:val="20"/>
            <w:szCs w:val="20"/>
          </w:rPr>
          <w:t>10</w:t>
        </w:r>
      </w:ins>
      <w:del w:id="3903"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5816233D" w:rsidR="00B72CE0" w:rsidRPr="00917C89" w:rsidRDefault="00B72CE0" w:rsidP="00917C89">
      <w:pPr>
        <w:ind w:left="360"/>
        <w:jc w:val="center"/>
        <w:rPr>
          <w:b/>
          <w:bCs/>
          <w:sz w:val="20"/>
          <w:szCs w:val="20"/>
        </w:rPr>
      </w:pPr>
      <w:bookmarkStart w:id="3904"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BD2744">
        <w:rPr>
          <w:b/>
          <w:bCs/>
          <w:noProof/>
          <w:sz w:val="20"/>
          <w:szCs w:val="20"/>
        </w:rPr>
        <w:t>10</w:t>
      </w:r>
      <w:r w:rsidRPr="00917C89">
        <w:rPr>
          <w:b/>
          <w:bCs/>
          <w:sz w:val="20"/>
          <w:szCs w:val="20"/>
        </w:rPr>
        <w:fldChar w:fldCharType="end"/>
      </w:r>
      <w:bookmarkEnd w:id="3904"/>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lastRenderedPageBreak/>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SF_SamplingPoint.shape, SF_SamplingCurve.shape, 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2613A8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905" w:author="Ilkka Rinne" w:date="2021-10-28T16:24:00Z">
        <w:r w:rsidR="00BD2744" w:rsidRPr="00824B4F">
          <w:rPr>
            <w:b/>
            <w:bCs/>
            <w:sz w:val="20"/>
            <w:szCs w:val="20"/>
          </w:rPr>
          <w:t xml:space="preserve">Table </w:t>
        </w:r>
        <w:r w:rsidR="00BD2744">
          <w:rPr>
            <w:b/>
            <w:bCs/>
            <w:noProof/>
            <w:sz w:val="20"/>
            <w:szCs w:val="20"/>
          </w:rPr>
          <w:t>11</w:t>
        </w:r>
      </w:ins>
      <w:del w:id="3906"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72F16682" w:rsidR="00F12AFC" w:rsidRPr="00824B4F" w:rsidRDefault="00F12AFC" w:rsidP="00F12AFC">
      <w:pPr>
        <w:ind w:left="360"/>
        <w:jc w:val="center"/>
        <w:rPr>
          <w:b/>
          <w:bCs/>
          <w:sz w:val="20"/>
          <w:szCs w:val="20"/>
        </w:rPr>
      </w:pPr>
      <w:bookmarkStart w:id="3907"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BD2744">
        <w:rPr>
          <w:b/>
          <w:bCs/>
          <w:noProof/>
          <w:sz w:val="20"/>
          <w:szCs w:val="20"/>
        </w:rPr>
        <w:t>11</w:t>
      </w:r>
      <w:r w:rsidRPr="00824B4F">
        <w:rPr>
          <w:b/>
          <w:bCs/>
          <w:sz w:val="20"/>
          <w:szCs w:val="20"/>
        </w:rPr>
        <w:fldChar w:fldCharType="end"/>
      </w:r>
      <w:bookmarkEnd w:id="3907"/>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908" w:name="_Toc86331099"/>
      <w:r>
        <w:t>Observation and Sample collections</w:t>
      </w:r>
      <w:bookmarkEnd w:id="3908"/>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lastRenderedPageBreak/>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6A609038" w:rsidR="005D5EE1" w:rsidRDefault="0040049D" w:rsidP="0040049D">
      <w:pPr>
        <w:pStyle w:val="Paragraphedeliste"/>
        <w:numPr>
          <w:ilvl w:val="0"/>
          <w:numId w:val="12"/>
        </w:numPr>
        <w:rPr>
          <w:lang w:eastAsia="ja-JP"/>
        </w:rPr>
      </w:pPr>
      <w:r>
        <w:rPr>
          <w:lang w:eastAsia="ja-JP"/>
        </w:rPr>
        <w:t>collectionType: AbstractObservationCollectionType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70AC1E32" w:rsidR="0040049D" w:rsidRDefault="0040049D" w:rsidP="0040049D">
      <w:pPr>
        <w:rPr>
          <w:lang w:eastAsia="ja-JP"/>
        </w:rPr>
      </w:pPr>
      <w:r>
        <w:rPr>
          <w:lang w:eastAsia="ja-JP"/>
        </w:rPr>
        <w:t xml:space="preserve">One concrete specialization of the AbstractObservationCollectionType class is provided in the Basic Observations package: </w:t>
      </w:r>
      <w:ins w:id="3909" w:author="Katharina Schleidt" w:date="2021-10-22T00:06:00Z">
        <w:r w:rsidR="00313615">
          <w:rPr>
            <w:lang w:eastAsia="ja-JP"/>
          </w:rPr>
          <w:t>Observation</w:t>
        </w:r>
      </w:ins>
      <w:r>
        <w:rPr>
          <w:lang w:eastAsia="ja-JP"/>
        </w:rPr>
        <w:t>CollectionType</w:t>
      </w:r>
      <w:del w:id="3910" w:author="Katharina Schleidt" w:date="2021-10-22T00:06:00Z">
        <w:r w:rsidDel="00313615">
          <w:rPr>
            <w:lang w:eastAsia="ja-JP"/>
          </w:rPr>
          <w:delText>ByMemberCharacteristicsSemantic</w:delText>
        </w:r>
        <w:commentRangeStart w:id="3911"/>
        <w:commentRangeStart w:id="3912"/>
        <w:commentRangeStart w:id="3913"/>
        <w:r w:rsidDel="00313615">
          <w:rPr>
            <w:lang w:eastAsia="ja-JP"/>
          </w:rPr>
          <w:delText>s</w:delText>
        </w:r>
      </w:del>
      <w:r w:rsidR="00C634D8">
        <w:rPr>
          <w:rStyle w:val="Appelnotedebasdep"/>
          <w:lang w:eastAsia="ja-JP"/>
        </w:rPr>
        <w:footnoteReference w:id="1"/>
      </w:r>
      <w:r>
        <w:rPr>
          <w:lang w:eastAsia="ja-JP"/>
        </w:rPr>
        <w:t xml:space="preserve"> </w:t>
      </w:r>
      <w:commentRangeEnd w:id="3911"/>
      <w:r w:rsidR="0077641F">
        <w:rPr>
          <w:rStyle w:val="Marquedecommentaire"/>
        </w:rPr>
        <w:commentReference w:id="3911"/>
      </w:r>
      <w:commentRangeEnd w:id="3912"/>
      <w:r w:rsidR="008F5660">
        <w:rPr>
          <w:rStyle w:val="Marquedecommentaire"/>
        </w:rPr>
        <w:commentReference w:id="3912"/>
      </w:r>
      <w:commentRangeEnd w:id="3913"/>
      <w:r w:rsidR="00313615">
        <w:rPr>
          <w:rStyle w:val="Marquedecommentaire"/>
        </w:rPr>
        <w:commentReference w:id="3913"/>
      </w:r>
      <w:r>
        <w:rPr>
          <w:lang w:eastAsia="ja-JP"/>
        </w:rPr>
        <w:t xml:space="preserve">with an initial set of two values: </w:t>
      </w:r>
      <w:ins w:id="3919" w:author="Katharina Schleidt" w:date="2021-07-06T12:37:00Z">
        <w:r w:rsidR="003D68CB">
          <w:rPr>
            <w:lang w:eastAsia="ja-JP"/>
          </w:rPr>
          <w:t>‘</w:t>
        </w:r>
      </w:ins>
      <w:r>
        <w:rPr>
          <w:lang w:eastAsia="ja-JP"/>
        </w:rPr>
        <w:t>homogen</w:t>
      </w:r>
      <w:ins w:id="3920" w:author="Grellet Sylvain" w:date="2021-10-20T21:35:00Z">
        <w:r w:rsidR="00F0627F">
          <w:rPr>
            <w:lang w:eastAsia="ja-JP"/>
          </w:rPr>
          <w:t>e</w:t>
        </w:r>
      </w:ins>
      <w:r>
        <w:rPr>
          <w:lang w:eastAsia="ja-JP"/>
        </w:rPr>
        <w:t>ous</w:t>
      </w:r>
      <w:ins w:id="3921" w:author="Katharina Schleidt" w:date="2021-07-06T12:37:00Z">
        <w:r w:rsidR="003D68CB">
          <w:rPr>
            <w:lang w:eastAsia="ja-JP"/>
          </w:rPr>
          <w:t>’</w:t>
        </w:r>
      </w:ins>
      <w:r>
        <w:rPr>
          <w:lang w:eastAsia="ja-JP"/>
        </w:rPr>
        <w:t xml:space="preserve"> and </w:t>
      </w:r>
      <w:ins w:id="3922" w:author="Katharina Schleidt" w:date="2021-07-06T12:37:00Z">
        <w:r w:rsidR="003D68CB">
          <w:rPr>
            <w:lang w:eastAsia="ja-JP"/>
          </w:rPr>
          <w:t>‘</w:t>
        </w:r>
      </w:ins>
      <w:r>
        <w:rPr>
          <w:lang w:eastAsia="ja-JP"/>
        </w:rPr>
        <w:t>summarizing</w:t>
      </w:r>
      <w:ins w:id="3923"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BD2744"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5F2274A"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924" w:author="Ilkka Rinne" w:date="2021-10-28T16:24:00Z">
        <w:r w:rsidR="00BD2744" w:rsidRPr="00824B4F">
          <w:rPr>
            <w:b/>
            <w:bCs/>
            <w:sz w:val="20"/>
            <w:szCs w:val="20"/>
          </w:rPr>
          <w:t xml:space="preserve">Table </w:t>
        </w:r>
        <w:r w:rsidR="00BD2744">
          <w:rPr>
            <w:b/>
            <w:bCs/>
            <w:noProof/>
            <w:sz w:val="20"/>
            <w:szCs w:val="20"/>
          </w:rPr>
          <w:t>12</w:t>
        </w:r>
      </w:ins>
      <w:del w:id="3925"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2B3BA365" w:rsidR="00CE68F1" w:rsidRPr="00824B4F" w:rsidRDefault="00CE68F1" w:rsidP="00CE68F1">
      <w:pPr>
        <w:ind w:left="360"/>
        <w:jc w:val="center"/>
        <w:rPr>
          <w:b/>
          <w:bCs/>
          <w:sz w:val="20"/>
          <w:szCs w:val="20"/>
        </w:rPr>
      </w:pPr>
      <w:bookmarkStart w:id="3926"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BD2744">
        <w:rPr>
          <w:b/>
          <w:bCs/>
          <w:noProof/>
          <w:sz w:val="20"/>
          <w:szCs w:val="20"/>
        </w:rPr>
        <w:t>12</w:t>
      </w:r>
      <w:r w:rsidRPr="00824B4F">
        <w:rPr>
          <w:b/>
          <w:bCs/>
          <w:sz w:val="20"/>
          <w:szCs w:val="20"/>
        </w:rPr>
        <w:fldChar w:fldCharType="end"/>
      </w:r>
      <w:bookmarkEnd w:id="3926"/>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927" w:name="_Toc86331100"/>
      <w:bookmarkStart w:id="3928" w:name="_Hlk84855850"/>
      <w:r>
        <w:t>Hard-typing vs. soft typing and codelist use</w:t>
      </w:r>
      <w:bookmarkEnd w:id="3927"/>
    </w:p>
    <w:bookmarkEnd w:id="3928"/>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3929" w:author="Katharina Schleidt" w:date="2021-07-06T12:39:00Z">
        <w:r w:rsidDel="0077641F">
          <w:rPr>
            <w:lang w:eastAsia="ja-JP"/>
          </w:rPr>
          <w:delText xml:space="preserve"> </w:delText>
        </w:r>
      </w:del>
      <w:r>
        <w:rPr>
          <w:lang w:eastAsia="ja-JP"/>
        </w:rPr>
        <w:t xml:space="preserve">classification schemes in Edition 2 (AbstractObservationCharacteristics.observationType and </w:t>
      </w:r>
      <w:r>
        <w:rPr>
          <w:lang w:eastAsia="ja-JP"/>
        </w:rPr>
        <w:lastRenderedPageBreak/>
        <w:t>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7C3569A4" w:rsidR="00316DFC" w:rsidRDefault="0040049D" w:rsidP="0040049D">
      <w:pPr>
        <w:rPr>
          <w:lang w:eastAsia="ja-JP"/>
        </w:rPr>
      </w:pPr>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930" w:author="Ilkka Rinne" w:date="2021-10-28T16:24:00Z">
        <w:r w:rsidR="00BD2744">
          <w:t xml:space="preserve">Figure </w:t>
        </w:r>
        <w:r w:rsidR="00BD2744">
          <w:rPr>
            <w:noProof/>
          </w:rPr>
          <w:t>33</w:t>
        </w:r>
      </w:ins>
      <w:del w:id="3931"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5">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1A8CB0FB" w:rsidR="00316DFC" w:rsidRDefault="00316DFC" w:rsidP="00316DFC">
      <w:pPr>
        <w:pStyle w:val="Lgende"/>
      </w:pPr>
      <w:bookmarkStart w:id="3932" w:name="_Ref78897786"/>
      <w:r>
        <w:t xml:space="preserve">Figure </w:t>
      </w:r>
      <w:r>
        <w:fldChar w:fldCharType="begin"/>
      </w:r>
      <w:r>
        <w:instrText xml:space="preserve"> SEQ Figure \* ARABIC </w:instrText>
      </w:r>
      <w:r>
        <w:fldChar w:fldCharType="separate"/>
      </w:r>
      <w:ins w:id="3933" w:author="Ilkka Rinne" w:date="2021-10-28T16:24:00Z">
        <w:r w:rsidR="00BD2744">
          <w:rPr>
            <w:noProof/>
          </w:rPr>
          <w:t>33</w:t>
        </w:r>
      </w:ins>
      <w:del w:id="3934" w:author="Ilkka Rinne" w:date="2021-10-27T14:58:00Z">
        <w:r w:rsidR="0018089C" w:rsidDel="008F1D12">
          <w:rPr>
            <w:noProof/>
          </w:rPr>
          <w:delText>85</w:delText>
        </w:r>
      </w:del>
      <w:r>
        <w:fldChar w:fldCharType="end"/>
      </w:r>
      <w:bookmarkEnd w:id="3932"/>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material by extending the AbstractSampleType codelist.</w:t>
      </w:r>
    </w:p>
    <w:p w14:paraId="78423DC5" w14:textId="515DAF76" w:rsidR="0040049D" w:rsidRDefault="0040049D" w:rsidP="0040049D">
      <w:pPr>
        <w:rPr>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935" w:author="Ilkka Rinne" w:date="2021-10-28T16:24:00Z">
        <w:r w:rsidR="00BD2744">
          <w:t xml:space="preserve">Figure </w:t>
        </w:r>
        <w:r w:rsidR="00BD2744">
          <w:rPr>
            <w:noProof/>
          </w:rPr>
          <w:t>34</w:t>
        </w:r>
      </w:ins>
      <w:del w:id="3936"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6">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0A1D301A" w:rsidR="0018089C" w:rsidRDefault="0018089C" w:rsidP="00D825A9">
      <w:pPr>
        <w:pStyle w:val="Lgende"/>
        <w:rPr>
          <w:lang w:eastAsia="ja-JP"/>
        </w:rPr>
      </w:pPr>
      <w:bookmarkStart w:id="3937" w:name="_Ref78898137"/>
      <w:r>
        <w:t xml:space="preserve">Figure </w:t>
      </w:r>
      <w:r>
        <w:fldChar w:fldCharType="begin"/>
      </w:r>
      <w:r>
        <w:instrText xml:space="preserve"> SEQ Figure \* ARABIC </w:instrText>
      </w:r>
      <w:r>
        <w:fldChar w:fldCharType="separate"/>
      </w:r>
      <w:ins w:id="3938" w:author="Ilkka Rinne" w:date="2021-10-28T16:24:00Z">
        <w:r w:rsidR="00BD2744">
          <w:rPr>
            <w:noProof/>
          </w:rPr>
          <w:t>34</w:t>
        </w:r>
      </w:ins>
      <w:del w:id="3939" w:author="Ilkka Rinne" w:date="2021-10-27T14:58:00Z">
        <w:r w:rsidDel="008F1D12">
          <w:rPr>
            <w:noProof/>
          </w:rPr>
          <w:delText>86</w:delText>
        </w:r>
      </w:del>
      <w:r>
        <w:fldChar w:fldCharType="end"/>
      </w:r>
      <w:bookmarkEnd w:id="3937"/>
      <w:r>
        <w:t xml:space="preserve"> – (Example) </w:t>
      </w:r>
      <w:r w:rsidRPr="0018089C">
        <w:t xml:space="preserve">Mechanism for defining a </w:t>
      </w:r>
      <w:r>
        <w:t xml:space="preserve">generic </w:t>
      </w:r>
      <w:r w:rsidRPr="0018089C">
        <w:t>classification scheme for Sample</w:t>
      </w:r>
      <w:r>
        <w:t>rs</w:t>
      </w:r>
      <w:r w:rsidRPr="0018089C">
        <w:t xml:space="preserve"> by extending the AbstractSample</w:t>
      </w:r>
      <w:r>
        <w:t>r</w:t>
      </w:r>
      <w:r w:rsidRPr="0018089C">
        <w:t>Type codelist.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3940"/>
      <w:commentRangeStart w:id="3941"/>
      <w:r w:rsidR="00242114">
        <w:rPr>
          <w:rStyle w:val="Appelnotedebasdep"/>
          <w:lang w:eastAsia="ja-JP"/>
        </w:rPr>
        <w:footnoteReference w:id="2"/>
      </w:r>
      <w:r>
        <w:rPr>
          <w:lang w:eastAsia="ja-JP"/>
        </w:rPr>
        <w:t>):</w:t>
      </w:r>
      <w:commentRangeEnd w:id="3940"/>
      <w:r w:rsidR="0072232A">
        <w:rPr>
          <w:rStyle w:val="Marquedecommentaire"/>
        </w:rPr>
        <w:commentReference w:id="3940"/>
      </w:r>
      <w:commentRangeEnd w:id="3941"/>
      <w:r w:rsidR="007240E3">
        <w:rPr>
          <w:rStyle w:val="Marquedecommentaire"/>
        </w:rPr>
        <w:commentReference w:id="3941"/>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3957"/>
      <w:commentRangeStart w:id="3958"/>
      <w:r w:rsidR="00242114">
        <w:rPr>
          <w:rStyle w:val="Appelnotedebasdep"/>
          <w:lang w:eastAsia="ja-JP"/>
        </w:rPr>
        <w:footnoteReference w:id="3"/>
      </w:r>
      <w:r>
        <w:rPr>
          <w:lang w:eastAsia="ja-JP"/>
        </w:rPr>
        <w:t>)</w:t>
      </w:r>
      <w:commentRangeEnd w:id="3957"/>
      <w:r w:rsidR="0072232A">
        <w:rPr>
          <w:rStyle w:val="Marquedecommentaire"/>
        </w:rPr>
        <w:commentReference w:id="3957"/>
      </w:r>
      <w:commentRangeEnd w:id="3958"/>
      <w:r w:rsidR="007240E3">
        <w:rPr>
          <w:rStyle w:val="Marquedecommentaire"/>
        </w:rPr>
        <w:commentReference w:id="3958"/>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3976" w:name="_Toc86331101"/>
      <w:r>
        <w:t>Generic metadata associations</w:t>
      </w:r>
      <w:bookmarkEnd w:id="3976"/>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3977" w:name="_Toc86331102"/>
      <w:r>
        <w:t>Discarded concepts</w:t>
      </w:r>
      <w:bookmarkEnd w:id="3977"/>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3978" w:author="Katharina Schleidt" w:date="2021-07-06T13:17:00Z">
        <w:r w:rsidR="0072232A">
          <w:rPr>
            <w:lang w:eastAsia="ja-JP"/>
          </w:rPr>
          <w:t xml:space="preserve">either </w:t>
        </w:r>
      </w:ins>
      <w:r>
        <w:rPr>
          <w:lang w:eastAsia="ja-JP"/>
        </w:rPr>
        <w:t xml:space="preserve">the Observation </w:t>
      </w:r>
      <w:del w:id="3979" w:author="Katharina Schleidt" w:date="2021-07-06T13:17:00Z">
        <w:r w:rsidDel="0072232A">
          <w:rPr>
            <w:lang w:eastAsia="ja-JP"/>
          </w:rPr>
          <w:delText xml:space="preserve">and </w:delText>
        </w:r>
      </w:del>
      <w:ins w:id="3980"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3981" w:author="Katharina Schleidt" w:date="2021-07-05T19:40:00Z">
        <w:r w:rsidR="008212CB" w:rsidRPr="008212CB" w:rsidDel="00116C6C">
          <w:rPr>
            <w:lang w:eastAsia="ja-JP"/>
          </w:rPr>
          <w:delText xml:space="preserve">, </w:delText>
        </w:r>
      </w:del>
      <w:ins w:id="3982" w:author="Katharina Schleidt" w:date="2021-07-05T19:40:00Z">
        <w:r w:rsidR="00116C6C">
          <w:rPr>
            <w:lang w:eastAsia="ja-JP"/>
          </w:rPr>
          <w:t xml:space="preserve"> and</w:t>
        </w:r>
        <w:r w:rsidR="00116C6C" w:rsidRPr="008212CB">
          <w:rPr>
            <w:lang w:eastAsia="ja-JP"/>
          </w:rPr>
          <w:t xml:space="preserve"> </w:t>
        </w:r>
      </w:ins>
      <w:del w:id="3983" w:author="Katharina Schleidt" w:date="2021-07-05T19:40:00Z">
        <w:r w:rsidR="008212CB" w:rsidRPr="008212CB" w:rsidDel="00116C6C">
          <w:rPr>
            <w:lang w:eastAsia="ja-JP"/>
          </w:rPr>
          <w:delText xml:space="preserve">measurements </w:delText>
        </w:r>
      </w:del>
      <w:ins w:id="3984" w:author="Katharina Schleidt" w:date="2021-07-05T19:40:00Z">
        <w:r w:rsidR="00116C6C">
          <w:rPr>
            <w:lang w:eastAsia="ja-JP"/>
          </w:rPr>
          <w:t>M</w:t>
        </w:r>
        <w:r w:rsidR="00116C6C" w:rsidRPr="008212CB">
          <w:rPr>
            <w:lang w:eastAsia="ja-JP"/>
          </w:rPr>
          <w:t>easurements</w:t>
        </w:r>
      </w:ins>
      <w:del w:id="3985" w:author="Katharina Schleidt" w:date="2021-07-05T19:40:00Z">
        <w:r w:rsidR="008212CB" w:rsidRPr="008212CB" w:rsidDel="00116C6C">
          <w:rPr>
            <w:lang w:eastAsia="ja-JP"/>
          </w:rPr>
          <w:delText xml:space="preserve">and </w:delText>
        </w:r>
        <w:commentRangeStart w:id="3986"/>
        <w:commentRangeStart w:id="3987"/>
        <w:commentRangeStart w:id="3988"/>
        <w:r w:rsidR="008212CB" w:rsidRPr="008212CB" w:rsidDel="00116C6C">
          <w:rPr>
            <w:lang w:eastAsia="ja-JP"/>
          </w:rPr>
          <w:delText>samples</w:delText>
        </w:r>
        <w:commentRangeEnd w:id="3986"/>
        <w:r w:rsidR="00D75FE8" w:rsidDel="00116C6C">
          <w:rPr>
            <w:rStyle w:val="Marquedecommentaire"/>
          </w:rPr>
          <w:commentReference w:id="3986"/>
        </w:r>
      </w:del>
      <w:commentRangeEnd w:id="3987"/>
      <w:r w:rsidR="00116C6C">
        <w:rPr>
          <w:rStyle w:val="Marquedecommentaire"/>
        </w:rPr>
        <w:commentReference w:id="3987"/>
      </w:r>
      <w:commentRangeEnd w:id="3988"/>
      <w:r w:rsidR="00116C6C">
        <w:rPr>
          <w:rStyle w:val="Marquedecommentaire"/>
        </w:rPr>
        <w:commentReference w:id="3988"/>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989" w:name="_Toc86331103"/>
      <w:r w:rsidRPr="00F02BC7">
        <w:rPr>
          <w:b w:val="0"/>
        </w:rPr>
        <w:t>(</w:t>
      </w:r>
      <w:r>
        <w:rPr>
          <w:b w:val="0"/>
        </w:rPr>
        <w:t>informative</w:t>
      </w:r>
      <w:r w:rsidRPr="00F02BC7">
        <w:rPr>
          <w:b w:val="0"/>
        </w:rPr>
        <w:t>)</w:t>
      </w:r>
      <w:r w:rsidRPr="00F02BC7">
        <w:br/>
      </w:r>
      <w:r w:rsidRPr="00F02BC7">
        <w:br/>
      </w:r>
      <w:r>
        <w:t>Best practices in use of the Observation and Sampling models</w:t>
      </w:r>
      <w:bookmarkEnd w:id="3989"/>
    </w:p>
    <w:p w14:paraId="310591AF" w14:textId="19FDA2FF" w:rsidR="00491C3C" w:rsidRDefault="00295A39" w:rsidP="002B4EBE">
      <w:pPr>
        <w:pStyle w:val="a2"/>
      </w:pPr>
      <w:bookmarkStart w:id="3990" w:name="_Toc86331104"/>
      <w:r w:rsidRPr="00295A39">
        <w:t>Features, coverages and observations — Different views of information</w:t>
      </w:r>
      <w:bookmarkEnd w:id="3990"/>
    </w:p>
    <w:p w14:paraId="129A17BE" w14:textId="19FA4E65" w:rsidR="00366758" w:rsidRDefault="00366758" w:rsidP="00366758">
      <w:r>
        <w:t>ISO 19109 describes the feature as a “fundamental unit of geographic information”. The “General Feature Model” (GFM) presented in ISO </w:t>
      </w:r>
      <w:commentRangeStart w:id="3991"/>
      <w:r>
        <w:t>19101</w:t>
      </w:r>
      <w:ins w:id="3992" w:author="Grellet Sylvain" w:date="2021-10-21T16:14:00Z">
        <w:r w:rsidR="00F914DA">
          <w:t xml:space="preserve"> </w:t>
        </w:r>
      </w:ins>
      <w:del w:id="3993" w:author="Grellet Sylvain" w:date="2021-10-21T16:14:00Z">
        <w:r w:rsidDel="00F914DA">
          <w:delText xml:space="preserve"> </w:delText>
        </w:r>
      </w:del>
      <w:commentRangeEnd w:id="3991"/>
      <w:r w:rsidR="00621028">
        <w:rPr>
          <w:rStyle w:val="Marquedecommentaire"/>
        </w:rPr>
        <w:commentReference w:id="3991"/>
      </w:r>
      <w:ins w:id="3994" w:author="Grellet Sylvain" w:date="2021-10-21T16:14:00Z">
        <w:r w:rsidR="00F914DA">
          <w:fldChar w:fldCharType="begin"/>
        </w:r>
        <w:r w:rsidR="00F914DA">
          <w:instrText xml:space="preserve"> REF _Ref85725265 \r \h </w:instrText>
        </w:r>
      </w:ins>
      <w:r w:rsidR="00F914DA">
        <w:fldChar w:fldCharType="separate"/>
      </w:r>
      <w:ins w:id="3995" w:author="Ilkka Rinne" w:date="2021-10-28T16:24:00Z">
        <w:r w:rsidR="00BD2744">
          <w:t>[21]</w:t>
        </w:r>
      </w:ins>
      <w:ins w:id="3996"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353D4DC0" w:rsidR="00366758" w:rsidRDefault="00366758" w:rsidP="00366758">
      <w:r>
        <w:t xml:space="preserve">The principal alternative model for geographic information is the coverage, described in </w:t>
      </w:r>
      <w:commentRangeStart w:id="3997"/>
      <w:commentRangeStart w:id="3998"/>
      <w:commentRangeStart w:id="3999"/>
      <w:r>
        <w:t>ISO</w:t>
      </w:r>
      <w:del w:id="4000" w:author="Katharina Schleidt" w:date="2021-10-20T18:28:00Z">
        <w:r w:rsidDel="00CE4088">
          <w:delText> </w:delText>
        </w:r>
      </w:del>
      <w:ins w:id="4001" w:author="Katharina Schleidt" w:date="2021-10-20T18:28:00Z">
        <w:r w:rsidR="00CE4088" w:rsidRPr="00CE4088">
          <w:t>/DIS 19123-1</w:t>
        </w:r>
      </w:ins>
      <w:commentRangeEnd w:id="3997"/>
      <w:r w:rsidR="00621028">
        <w:rPr>
          <w:rStyle w:val="Marquedecommentaire"/>
        </w:rPr>
        <w:commentReference w:id="3997"/>
      </w:r>
      <w:commentRangeEnd w:id="3998"/>
      <w:ins w:id="4002" w:author="Grellet Sylvain" w:date="2021-10-21T16:20:00Z">
        <w:r w:rsidR="008538CF">
          <w:t xml:space="preserve"> </w:t>
        </w:r>
      </w:ins>
      <w:r w:rsidR="0087602B">
        <w:rPr>
          <w:rStyle w:val="Marquedecommentaire"/>
        </w:rPr>
        <w:commentReference w:id="3998"/>
      </w:r>
      <w:commentRangeEnd w:id="3999"/>
      <w:ins w:id="4003" w:author="Grellet Sylvain" w:date="2021-10-21T16:20:00Z">
        <w:r w:rsidR="008538CF">
          <w:fldChar w:fldCharType="begin"/>
        </w:r>
        <w:r w:rsidR="008538CF">
          <w:instrText xml:space="preserve"> REF _Ref85725666 \r \h </w:instrText>
        </w:r>
      </w:ins>
      <w:r w:rsidR="008538CF">
        <w:fldChar w:fldCharType="separate"/>
      </w:r>
      <w:ins w:id="4004" w:author="Ilkka Rinne" w:date="2021-10-28T16:24:00Z">
        <w:r w:rsidR="00BD2744">
          <w:t>[26]</w:t>
        </w:r>
      </w:ins>
      <w:ins w:id="4005" w:author="Grellet Sylvain" w:date="2021-10-21T16:20:00Z">
        <w:r w:rsidR="008538CF">
          <w:fldChar w:fldCharType="end"/>
        </w:r>
        <w:r w:rsidR="008538CF">
          <w:t xml:space="preserve"> </w:t>
        </w:r>
      </w:ins>
      <w:r w:rsidR="00B763AC">
        <w:rPr>
          <w:rStyle w:val="Marquedecommentaire"/>
        </w:rPr>
        <w:commentReference w:id="3999"/>
      </w:r>
      <w:ins w:id="4006" w:author="Grellet Sylvain" w:date="2021-10-21T16:20:00Z">
        <w:r w:rsidR="008538CF">
          <w:fldChar w:fldCharType="begin"/>
        </w:r>
        <w:r w:rsidR="008538CF">
          <w:instrText xml:space="preserve"> REF _Ref85725673 \r \h </w:instrText>
        </w:r>
      </w:ins>
      <w:r w:rsidR="008538CF">
        <w:fldChar w:fldCharType="separate"/>
      </w:r>
      <w:ins w:id="4007" w:author="Ilkka Rinne" w:date="2021-10-28T16:24:00Z">
        <w:r w:rsidR="00BD2744">
          <w:t>[27]</w:t>
        </w:r>
      </w:ins>
      <w:ins w:id="4008"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4009" w:author="Katharina Schleidt" w:date="2021-07-05T20:14:00Z">
        <w:r w:rsidR="00EC3D8D" w:rsidRPr="00020674" w:rsidDel="00CC3A78">
          <w:delText>;</w:delText>
        </w:r>
        <w:r w:rsidR="00020674" w:rsidRPr="00020674" w:rsidDel="00CC3A78">
          <w:delText xml:space="preserve"> </w:delText>
        </w:r>
      </w:del>
      <w:ins w:id="4010" w:author="Katharina Schleidt" w:date="2021-07-05T20:14:00Z">
        <w:r w:rsidR="00CC3A78">
          <w:t>.</w:t>
        </w:r>
        <w:r w:rsidR="00CC3A78" w:rsidRPr="00020674">
          <w:t xml:space="preserve"> </w:t>
        </w:r>
      </w:ins>
      <w:del w:id="4011" w:author="Katharina Schleidt" w:date="2021-07-05T20:14:00Z">
        <w:r w:rsidR="00EC3D8D" w:rsidRPr="00020674" w:rsidDel="00CC3A78">
          <w:delText>therefore</w:delText>
        </w:r>
      </w:del>
      <w:ins w:id="4012"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5C0A8D0F" w:rsidR="00366758" w:rsidRDefault="00366758" w:rsidP="00366758">
      <w:r>
        <w:lastRenderedPageBreak/>
        <w:t>This is illustrated in</w:t>
      </w:r>
      <w:del w:id="4013" w:author="Ilkka Rinne" w:date="2021-10-27T15:35:00Z">
        <w:r w:rsidDel="00F24F0D">
          <w:delText xml:space="preserve"> Figure</w:delText>
        </w:r>
      </w:del>
      <w:r>
        <w:t> </w:t>
      </w:r>
      <w:ins w:id="4014" w:author="Ilkka Rinne" w:date="2021-10-27T15:35:00Z">
        <w:r w:rsidR="00F24F0D">
          <w:fldChar w:fldCharType="begin"/>
        </w:r>
        <w:r w:rsidR="00F24F0D">
          <w:instrText xml:space="preserve"> REF _Ref86241349 \h </w:instrText>
        </w:r>
      </w:ins>
      <w:r w:rsidR="00F24F0D">
        <w:instrText xml:space="preserve"> \* MERGEFORMAT </w:instrText>
      </w:r>
      <w:r w:rsidR="00F24F0D">
        <w:fldChar w:fldCharType="separate"/>
      </w:r>
      <w:ins w:id="4015" w:author="Ilkka Rinne" w:date="2021-10-28T16:24:00Z">
        <w:r w:rsidR="00BD2744" w:rsidRPr="00BD2744">
          <w:rPr>
            <w:b/>
            <w:bCs/>
            <w:color w:val="000000" w:themeColor="text1"/>
            <w:sz w:val="20"/>
            <w:szCs w:val="20"/>
            <w:rPrChange w:id="4016" w:author="Ilkka Rinne" w:date="2021-10-28T16:24:00Z">
              <w:rPr>
                <w:bCs/>
                <w:szCs w:val="20"/>
              </w:rPr>
            </w:rPrChange>
          </w:rPr>
          <w:t xml:space="preserve">Figure </w:t>
        </w:r>
        <w:r w:rsidR="00BD2744">
          <w:rPr>
            <w:bCs/>
            <w:iCs/>
            <w:noProof/>
            <w:szCs w:val="20"/>
          </w:rPr>
          <w:t>35</w:t>
        </w:r>
      </w:ins>
      <w:ins w:id="4017" w:author="Ilkka Rinne" w:date="2021-10-27T15:35:00Z">
        <w:r w:rsidR="00F24F0D">
          <w:fldChar w:fldCharType="end"/>
        </w:r>
      </w:ins>
      <w:del w:id="4018" w:author="Ilkka Rinne" w:date="2021-10-27T15:35:00Z">
        <w:r w:rsidDel="00F24F0D">
          <w:delText>D.1</w:delText>
        </w:r>
      </w:del>
      <w:r>
        <w:t>,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4019"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7"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5C29E814" w:rsidR="00366758" w:rsidRPr="001A0988" w:rsidRDefault="001A0988">
      <w:pPr>
        <w:pStyle w:val="Lgende"/>
        <w:rPr>
          <w:bCs/>
          <w:szCs w:val="20"/>
        </w:rPr>
        <w:pPrChange w:id="4020" w:author="Ilkka Rinne" w:date="2021-10-27T15:17:00Z">
          <w:pPr>
            <w:keepNext/>
            <w:spacing w:line="240" w:lineRule="auto"/>
          </w:pPr>
        </w:pPrChange>
      </w:pPr>
      <w:bookmarkStart w:id="4021" w:name="_Ref86241349"/>
      <w:ins w:id="4022"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23" w:author="Ilkka Rinne" w:date="2021-10-28T16:24:00Z">
        <w:r w:rsidR="00BD2744">
          <w:rPr>
            <w:bCs/>
            <w:iCs w:val="0"/>
            <w:noProof/>
            <w:szCs w:val="20"/>
          </w:rPr>
          <w:t>35</w:t>
        </w:r>
      </w:ins>
      <w:ins w:id="4024" w:author="Ilkka Rinne" w:date="2021-10-27T15:17:00Z">
        <w:r w:rsidRPr="001A0988">
          <w:rPr>
            <w:bCs/>
            <w:iCs w:val="0"/>
            <w:szCs w:val="20"/>
          </w:rPr>
          <w:fldChar w:fldCharType="end"/>
        </w:r>
        <w:bookmarkEnd w:id="4021"/>
        <w:r w:rsidRPr="001A0988">
          <w:rPr>
            <w:bCs/>
            <w:iCs w:val="0"/>
            <w:szCs w:val="20"/>
          </w:rPr>
          <w:t xml:space="preserve"> </w:t>
        </w:r>
      </w:ins>
      <w:ins w:id="4025" w:author="Ilkka Rinne" w:date="2021-10-27T15:31:00Z">
        <w:r w:rsidR="00C45DC0">
          <w:rPr>
            <w:bCs/>
            <w:iCs w:val="0"/>
            <w:szCs w:val="20"/>
          </w:rPr>
          <w:t>—</w:t>
        </w:r>
      </w:ins>
      <w:ins w:id="4026"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4027" w:author="Ilkka Rinne" w:date="2021-10-27T15:19:00Z"/>
          <w:b/>
          <w:bCs/>
          <w:sz w:val="20"/>
          <w:szCs w:val="20"/>
        </w:rPr>
      </w:pPr>
      <w:del w:id="4028" w:author="Ilkka Rinne" w:date="2021-10-27T15:19:00Z">
        <w:r w:rsidRPr="00366758" w:rsidDel="001A0988">
          <w:rPr>
            <w:b/>
            <w:bCs/>
            <w:sz w:val="20"/>
            <w:szCs w:val="20"/>
          </w:rPr>
          <w:delText>Figure</w:delText>
        </w:r>
      </w:del>
      <w:del w:id="4029" w:author="Ilkka Rinne" w:date="2021-10-27T15:13:00Z">
        <w:r w:rsidRPr="00366758" w:rsidDel="001A0988">
          <w:rPr>
            <w:b/>
            <w:bCs/>
            <w:sz w:val="20"/>
            <w:szCs w:val="20"/>
          </w:rPr>
          <w:delText xml:space="preserve"> D.1</w:delText>
        </w:r>
      </w:del>
      <w:del w:id="4030"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4031" w:name="_l7a3n9" w:colFirst="0" w:colLast="0"/>
      <w:bookmarkEnd w:id="4031"/>
    </w:p>
    <w:p w14:paraId="4BD06ECF" w14:textId="5C794931" w:rsidR="00295A39" w:rsidRDefault="00295A39" w:rsidP="00295A39">
      <w:pPr>
        <w:pStyle w:val="a2"/>
      </w:pPr>
      <w:bookmarkStart w:id="4032" w:name="_Toc86331105"/>
      <w:r w:rsidRPr="00295A39">
        <w:lastRenderedPageBreak/>
        <w:t>Observation concerns</w:t>
      </w:r>
      <w:bookmarkEnd w:id="403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F0AF73"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4033" w:author="Ilkka Rinne" w:date="2021-10-28T16:24:00Z">
        <w:r w:rsidR="00BD2744">
          <w:rPr>
            <w:lang w:eastAsia="ja-JP"/>
          </w:rPr>
          <w:t>[10]</w:t>
        </w:r>
      </w:ins>
      <w:ins w:id="4034" w:author="Grellet Sylvain" w:date="2021-10-21T14:47:00Z">
        <w:del w:id="4035" w:author="Ilkka Rinne" w:date="2021-10-27T14:58:00Z">
          <w:r w:rsidR="00901ACF" w:rsidDel="008F1D12">
            <w:rPr>
              <w:lang w:eastAsia="ja-JP"/>
            </w:rPr>
            <w:delText>[10]</w:delText>
          </w:r>
        </w:del>
      </w:ins>
      <w:del w:id="4036"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4037" w:author="Katharina Schleidt" w:date="2021-07-05T19:41:00Z">
        <w:r w:rsidR="000017EB" w:rsidRPr="000017EB" w:rsidDel="00116C6C">
          <w:rPr>
            <w:lang w:eastAsia="ja-JP"/>
          </w:rPr>
          <w:delText>Observations, measurements and samples</w:delText>
        </w:r>
      </w:del>
      <w:ins w:id="4038"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3A92B29"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4039" w:author="Ilkka Rinne" w:date="2021-10-28T16:24:00Z">
        <w:r w:rsidR="00BD2744">
          <w:rPr>
            <w:lang w:eastAsia="ja-JP"/>
          </w:rPr>
          <w:t>[11]</w:t>
        </w:r>
      </w:ins>
      <w:ins w:id="4040" w:author="Grellet Sylvain" w:date="2021-10-21T14:49:00Z">
        <w:del w:id="4041" w:author="Ilkka Rinne" w:date="2021-10-27T14:58:00Z">
          <w:r w:rsidR="00202914" w:rsidDel="008F1D12">
            <w:rPr>
              <w:lang w:eastAsia="ja-JP"/>
            </w:rPr>
            <w:delText>[11]</w:delText>
          </w:r>
        </w:del>
      </w:ins>
      <w:del w:id="4042"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4043" w:author="Ilkka Rinne" w:date="2021-10-28T16:24:00Z">
        <w:r w:rsidR="00BD2744">
          <w:rPr>
            <w:lang w:eastAsia="ja-JP"/>
          </w:rPr>
          <w:t>[12]</w:t>
        </w:r>
      </w:ins>
      <w:ins w:id="4044" w:author="Grellet Sylvain" w:date="2021-10-21T14:51:00Z">
        <w:del w:id="4045" w:author="Ilkka Rinne" w:date="2021-10-27T14:58:00Z">
          <w:r w:rsidR="00307FF9" w:rsidDel="008F1D12">
            <w:rPr>
              <w:lang w:eastAsia="ja-JP"/>
            </w:rPr>
            <w:delText>[12]</w:delText>
          </w:r>
        </w:del>
      </w:ins>
      <w:del w:id="4046"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4047" w:author="Katharina Schleidt" w:date="2021-07-05T19:41:00Z">
        <w:r w:rsidR="001A4204" w:rsidRPr="001A4204" w:rsidDel="00116C6C">
          <w:rPr>
            <w:lang w:eastAsia="ja-JP"/>
          </w:rPr>
          <w:delText>Observations, measurements and samples</w:delText>
        </w:r>
      </w:del>
      <w:ins w:id="4048"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18B1B0DF"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4049" w:author="Ilkka Rinne" w:date="2021-10-28T16:24:00Z">
        <w:r w:rsidR="00BD2744">
          <w:rPr>
            <w:lang w:eastAsia="ja-JP"/>
          </w:rPr>
          <w:t>[11]</w:t>
        </w:r>
      </w:ins>
      <w:ins w:id="4050" w:author="Grellet Sylvain" w:date="2021-10-21T14:49:00Z">
        <w:del w:id="4051" w:author="Ilkka Rinne" w:date="2021-10-27T14:58:00Z">
          <w:r w:rsidR="00202914" w:rsidDel="008F1D12">
            <w:rPr>
              <w:lang w:eastAsia="ja-JP"/>
            </w:rPr>
            <w:delText>[11]</w:delText>
          </w:r>
        </w:del>
      </w:ins>
      <w:del w:id="4052" w:author="Ilkka Rinne" w:date="2021-10-27T14:58:00Z">
        <w:r w:rsidR="00821F18" w:rsidDel="008F1D12">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3A56AE94"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4053" w:author="Ilkka Rinne" w:date="2021-10-28T16:24:00Z">
        <w:r w:rsidR="00BD2744">
          <w:rPr>
            <w:lang w:eastAsia="ja-JP"/>
          </w:rPr>
          <w:t>[3]</w:t>
        </w:r>
      </w:ins>
      <w:ins w:id="4054" w:author="Grellet Sylvain" w:date="2021-10-21T13:37:00Z">
        <w:del w:id="4055" w:author="Ilkka Rinne" w:date="2021-10-27T14:58:00Z">
          <w:r w:rsidR="00FE6441" w:rsidDel="008F1D12">
            <w:rPr>
              <w:lang w:eastAsia="ja-JP"/>
            </w:rPr>
            <w:delText>[3]</w:delText>
          </w:r>
        </w:del>
      </w:ins>
      <w:del w:id="4056"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4057" w:name="_Toc86331106"/>
      <w:r w:rsidRPr="00295A39">
        <w:t>Sample, Sampling concerns</w:t>
      </w:r>
      <w:bookmarkEnd w:id="4057"/>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4058" w:author="Katharina Schleidt" w:date="2021-07-05T19:41:00Z">
        <w:r w:rsidR="001A4204" w:rsidRPr="001A4204" w:rsidDel="00116C6C">
          <w:rPr>
            <w:lang w:eastAsia="ja-JP"/>
          </w:rPr>
          <w:delText>Observations, measurements and samples</w:delText>
        </w:r>
      </w:del>
      <w:ins w:id="4059"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44D45E5D"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BD2744">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4060" w:author="Katharina Schleidt" w:date="2021-07-05T19:41:00Z">
        <w:r w:rsidR="00D763FF" w:rsidRPr="00D763FF" w:rsidDel="00116C6C">
          <w:rPr>
            <w:lang w:eastAsia="ja-JP"/>
          </w:rPr>
          <w:delText>Observations, measurements and samples</w:delText>
        </w:r>
      </w:del>
      <w:ins w:id="4061"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4062" w:name="_Toc86331107"/>
      <w:r w:rsidRPr="00295A39">
        <w:lastRenderedPageBreak/>
        <w:t>Observations and Coverages</w:t>
      </w:r>
      <w:bookmarkEnd w:id="4062"/>
    </w:p>
    <w:p w14:paraId="373E2D31" w14:textId="0CB5A4B2" w:rsidR="00383C9B" w:rsidRDefault="00BD2744" w:rsidP="00746751">
      <w:pPr>
        <w:pStyle w:val="NormalWeb"/>
        <w:jc w:val="both"/>
      </w:pPr>
      <w:r>
        <w:rPr>
          <w:noProof/>
          <w:lang w:val="fr-FR" w:eastAsia="fr-FR"/>
        </w:rPr>
        <mc:AlternateContent>
          <mc:Choice Requires="wpg">
            <w:drawing>
              <wp:anchor distT="0" distB="0" distL="114300" distR="114300" simplePos="0" relativeHeight="251669504" behindDoc="0" locked="0" layoutInCell="1" allowOverlap="1" wp14:anchorId="2F7BEDB3" wp14:editId="007525DE">
                <wp:simplePos x="0" y="0"/>
                <wp:positionH relativeFrom="column">
                  <wp:posOffset>1271270</wp:posOffset>
                </wp:positionH>
                <wp:positionV relativeFrom="paragraph">
                  <wp:posOffset>1861185</wp:posOffset>
                </wp:positionV>
                <wp:extent cx="3526155" cy="2161540"/>
                <wp:effectExtent l="0" t="0" r="4445" b="0"/>
                <wp:wrapTopAndBottom/>
                <wp:docPr id="105" name="Group 105"/>
                <wp:cNvGraphicFramePr/>
                <a:graphic xmlns:a="http://schemas.openxmlformats.org/drawingml/2006/main">
                  <a:graphicData uri="http://schemas.microsoft.com/office/word/2010/wordprocessingGroup">
                    <wpg:wgp>
                      <wpg:cNvGrpSpPr/>
                      <wpg:grpSpPr>
                        <a:xfrm>
                          <a:off x="0" y="0"/>
                          <a:ext cx="3526155" cy="2161540"/>
                          <a:chOff x="0" y="0"/>
                          <a:chExt cx="3526155" cy="2161540"/>
                        </a:xfrm>
                      </wpg:grpSpPr>
                      <pic:pic xmlns:pic="http://schemas.openxmlformats.org/drawingml/2006/picture">
                        <pic:nvPicPr>
                          <pic:cNvPr id="94" name="image11.png" descr="Diagram, timeline&#10;&#10;Description automatically generated"/>
                          <pic:cNvPicPr/>
                        </pic:nvPicPr>
                        <pic:blipFill>
                          <a:blip r:embed="rId178"/>
                          <a:srcRect/>
                          <a:stretch>
                            <a:fillRect/>
                          </a:stretch>
                        </pic:blipFill>
                        <pic:spPr>
                          <a:xfrm>
                            <a:off x="0" y="0"/>
                            <a:ext cx="3507105" cy="1899920"/>
                          </a:xfrm>
                          <a:prstGeom prst="rect">
                            <a:avLst/>
                          </a:prstGeom>
                          <a:ln/>
                        </pic:spPr>
                      </pic:pic>
                      <wps:wsp>
                        <wps:cNvPr id="100" name="Text Box 100"/>
                        <wps:cNvSpPr txBox="1"/>
                        <wps:spPr>
                          <a:xfrm>
                            <a:off x="19050" y="1885950"/>
                            <a:ext cx="3507105" cy="275590"/>
                          </a:xfrm>
                          <a:prstGeom prst="rect">
                            <a:avLst/>
                          </a:prstGeom>
                          <a:solidFill>
                            <a:prstClr val="white"/>
                          </a:solidFill>
                          <a:ln>
                            <a:noFill/>
                          </a:ln>
                        </wps:spPr>
                        <wps:txbx>
                          <w:txbxContent>
                            <w:p w14:paraId="73F728CC" w14:textId="724A1CE6" w:rsidR="00DE4143" w:rsidRPr="0092150B" w:rsidRDefault="00DE4143">
                              <w:pPr>
                                <w:pStyle w:val="Lgende"/>
                                <w:rPr>
                                  <w:bCs/>
                                  <w:noProof/>
                                  <w:szCs w:val="20"/>
                                  <w:lang w:eastAsia="ja-JP"/>
                                </w:rPr>
                                <w:pPrChange w:id="4063" w:author="Ilkka Rinne" w:date="2021-10-27T15:20:00Z">
                                  <w:pPr>
                                    <w:pStyle w:val="NormalWeb"/>
                                    <w:jc w:val="both"/>
                                  </w:pPr>
                                </w:pPrChange>
                              </w:pPr>
                              <w:ins w:id="4064"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65" w:author="Ilkka Rinne" w:date="2021-10-28T16:25:00Z">
                                <w:r>
                                  <w:rPr>
                                    <w:bCs/>
                                    <w:iCs w:val="0"/>
                                    <w:noProof/>
                                    <w:szCs w:val="20"/>
                                  </w:rPr>
                                  <w:t>36</w:t>
                                </w:r>
                              </w:ins>
                              <w:ins w:id="4066" w:author="Ilkka Rinne" w:date="2021-10-27T15:20:00Z">
                                <w:r w:rsidRPr="001A0988">
                                  <w:rPr>
                                    <w:bCs/>
                                    <w:iCs w:val="0"/>
                                    <w:szCs w:val="20"/>
                                  </w:rPr>
                                  <w:fldChar w:fldCharType="end"/>
                                </w:r>
                                <w:r w:rsidRPr="001A0988">
                                  <w:rPr>
                                    <w:bCs/>
                                    <w:iCs w:val="0"/>
                                    <w:szCs w:val="20"/>
                                  </w:rPr>
                                  <w:t xml:space="preserve"> </w:t>
                                </w:r>
                              </w:ins>
                              <w:ins w:id="4067" w:author="Ilkka Rinne" w:date="2021-10-27T15:30:00Z">
                                <w:r>
                                  <w:rPr>
                                    <w:bCs/>
                                    <w:iCs w:val="0"/>
                                    <w:szCs w:val="20"/>
                                  </w:rPr>
                                  <w:t>—</w:t>
                                </w:r>
                              </w:ins>
                              <w:ins w:id="4068"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7BEDB3" id="Group 105" o:spid="_x0000_s1026" style="position:absolute;left:0;text-align:left;margin-left:100.1pt;margin-top:146.55pt;width:277.65pt;height:170.2pt;z-index:251669504" coordsize="35261,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9"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90;top:18859;width:3507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73F728CC" w14:textId="724A1CE6" w:rsidR="00DE4143" w:rsidRPr="0092150B" w:rsidRDefault="00DE4143">
                        <w:pPr>
                          <w:pStyle w:val="Lgende"/>
                          <w:rPr>
                            <w:bCs/>
                            <w:noProof/>
                            <w:szCs w:val="20"/>
                            <w:lang w:eastAsia="ja-JP"/>
                          </w:rPr>
                          <w:pPrChange w:id="4069" w:author="Ilkka Rinne" w:date="2021-10-27T15:20:00Z">
                            <w:pPr>
                              <w:pStyle w:val="NormalWeb"/>
                              <w:jc w:val="both"/>
                            </w:pPr>
                          </w:pPrChange>
                        </w:pPr>
                        <w:ins w:id="4070"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4071" w:author="Ilkka Rinne" w:date="2021-10-28T16:25:00Z">
                          <w:r>
                            <w:rPr>
                              <w:bCs/>
                              <w:iCs w:val="0"/>
                              <w:noProof/>
                              <w:szCs w:val="20"/>
                            </w:rPr>
                            <w:t>36</w:t>
                          </w:r>
                        </w:ins>
                        <w:ins w:id="4072" w:author="Ilkka Rinne" w:date="2021-10-27T15:20:00Z">
                          <w:r w:rsidRPr="001A0988">
                            <w:rPr>
                              <w:bCs/>
                              <w:iCs w:val="0"/>
                              <w:szCs w:val="20"/>
                            </w:rPr>
                            <w:fldChar w:fldCharType="end"/>
                          </w:r>
                          <w:r w:rsidRPr="001A0988">
                            <w:rPr>
                              <w:bCs/>
                              <w:iCs w:val="0"/>
                              <w:szCs w:val="20"/>
                            </w:rPr>
                            <w:t xml:space="preserve"> </w:t>
                          </w:r>
                        </w:ins>
                        <w:ins w:id="4073" w:author="Ilkka Rinne" w:date="2021-10-27T15:30:00Z">
                          <w:r>
                            <w:rPr>
                              <w:bCs/>
                              <w:iCs w:val="0"/>
                              <w:szCs w:val="20"/>
                            </w:rPr>
                            <w:t>—</w:t>
                          </w:r>
                        </w:ins>
                        <w:ins w:id="4074" w:author="Ilkka Rinne" w:date="2021-10-27T15:20:00Z">
                          <w:r w:rsidRPr="001A0988">
                            <w:rPr>
                              <w:bCs/>
                              <w:iCs w:val="0"/>
                              <w:szCs w:val="20"/>
                            </w:rPr>
                            <w:t xml:space="preserve"> OMS model key elements</w:t>
                          </w:r>
                        </w:ins>
                      </w:p>
                    </w:txbxContent>
                  </v:textbox>
                </v:shape>
                <w10:wrap type="topAndBottom"/>
              </v:group>
            </w:pict>
          </mc:Fallback>
        </mc:AlternateContent>
      </w:r>
      <w:del w:id="4075" w:author="Ilkka Rinne" w:date="2021-10-27T15:28:00Z">
        <w:r w:rsidR="001A0988" w:rsidDel="00814BB2">
          <w:rPr>
            <w:noProof/>
            <w:lang w:val="fr-FR" w:eastAsia="fr-FR"/>
          </w:rPr>
          <mc:AlternateContent>
            <mc:Choice Requires="wps">
              <w:drawing>
                <wp:anchor distT="0" distB="0" distL="114300" distR="114300" simplePos="0" relativeHeight="251648000" behindDoc="0" locked="0" layoutInCell="1" allowOverlap="1" wp14:anchorId="2F57536D" wp14:editId="169B0E1B">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DE4143" w:rsidRPr="00821F18" w:rsidRDefault="00DE4143" w:rsidP="00821F18">
                              <w:pPr>
                                <w:jc w:val="center"/>
                                <w:rPr>
                                  <w:b/>
                                  <w:bCs/>
                                  <w:sz w:val="20"/>
                                  <w:szCs w:val="20"/>
                                </w:rPr>
                              </w:pPr>
                              <w:r w:rsidRPr="00821F18">
                                <w:rPr>
                                  <w:b/>
                                  <w:bCs/>
                                  <w:sz w:val="20"/>
                                  <w:szCs w:val="20"/>
                                </w:rPr>
                                <w:t>Figure D.2 — O</w:t>
                              </w:r>
                              <w:del w:id="4076" w:author="Grellet Sylvain" w:date="2021-06-17T17:10:00Z">
                                <w:r w:rsidRPr="00821F18" w:rsidDel="00B63E0B">
                                  <w:rPr>
                                    <w:b/>
                                    <w:bCs/>
                                    <w:sz w:val="20"/>
                                    <w:szCs w:val="20"/>
                                  </w:rPr>
                                  <w:delText>&amp;</w:delText>
                                </w:r>
                              </w:del>
                              <w:r w:rsidRPr="00821F18">
                                <w:rPr>
                                  <w:b/>
                                  <w:bCs/>
                                  <w:sz w:val="20"/>
                                  <w:szCs w:val="20"/>
                                </w:rPr>
                                <w:t>M</w:t>
                              </w:r>
                              <w:ins w:id="4077"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" stroked="f">
                  <v:textbox style="mso-fit-shape-to-text:t" inset="0,0,0,0">
                    <w:txbxContent>
                      <w:p w14:paraId="0C900E75" w14:textId="3B1385E6" w:rsidR="00DE4143" w:rsidRPr="00821F18" w:rsidRDefault="00DE4143" w:rsidP="00821F18">
                        <w:pPr>
                          <w:jc w:val="center"/>
                          <w:rPr>
                            <w:b/>
                            <w:bCs/>
                            <w:sz w:val="20"/>
                            <w:szCs w:val="20"/>
                          </w:rPr>
                        </w:pPr>
                        <w:r w:rsidRPr="00821F18">
                          <w:rPr>
                            <w:b/>
                            <w:bCs/>
                            <w:sz w:val="20"/>
                            <w:szCs w:val="20"/>
                          </w:rPr>
                          <w:t>Figure D.2 — O</w:t>
                        </w:r>
                        <w:del w:id="4078" w:author="Grellet Sylvain" w:date="2021-06-17T17:10:00Z">
                          <w:r w:rsidRPr="00821F18" w:rsidDel="00B63E0B">
                            <w:rPr>
                              <w:b/>
                              <w:bCs/>
                              <w:sz w:val="20"/>
                              <w:szCs w:val="20"/>
                            </w:rPr>
                            <w:delText>&amp;</w:delText>
                          </w:r>
                        </w:del>
                        <w:r w:rsidRPr="00821F18">
                          <w:rPr>
                            <w:b/>
                            <w:bCs/>
                            <w:sz w:val="20"/>
                            <w:szCs w:val="20"/>
                          </w:rPr>
                          <w:t>M</w:t>
                        </w:r>
                        <w:ins w:id="4079"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4080"/>
      <w:commentRangeStart w:id="4081"/>
      <w:commentRangeStart w:id="4082"/>
      <w:r w:rsidR="00621028">
        <w:t>ISO 19123-2:2018</w:t>
      </w:r>
      <w:r w:rsidR="00621028">
        <w:rPr>
          <w:lang w:eastAsia="ja-JP"/>
        </w:rPr>
        <w:t xml:space="preserve"> &amp; </w:t>
      </w:r>
      <w:ins w:id="4083" w:author="Katharina Schleidt" w:date="2021-10-20T18:29:00Z">
        <w:r w:rsidR="00CE4088">
          <w:rPr>
            <w:lang w:eastAsia="ja-JP"/>
          </w:rPr>
          <w:t>ISO</w:t>
        </w:r>
        <w:r w:rsidR="00CE4088" w:rsidRPr="00CE4088">
          <w:rPr>
            <w:lang w:eastAsia="ja-JP"/>
          </w:rPr>
          <w:t>/DIS 19123-1</w:t>
        </w:r>
      </w:ins>
      <w:del w:id="4084" w:author="Katharina Schleidt" w:date="2021-10-20T18:29:00Z">
        <w:r w:rsidR="00621028" w:rsidDel="00CE4088">
          <w:rPr>
            <w:lang w:eastAsia="ja-JP"/>
          </w:rPr>
          <w:delText>ISO 19123-1:</w:delText>
        </w:r>
      </w:del>
      <w:del w:id="4085" w:author="Katharina Schleidt" w:date="2021-10-11T14:26:00Z">
        <w:r w:rsidR="00621028" w:rsidDel="00B763AC">
          <w:rPr>
            <w:lang w:eastAsia="ja-JP"/>
          </w:rPr>
          <w:delText>20xx</w:delText>
        </w:r>
      </w:del>
      <w:commentRangeEnd w:id="4080"/>
      <w:del w:id="4086" w:author="Katharina Schleidt" w:date="2021-10-20T18:29:00Z">
        <w:r w:rsidR="00501289" w:rsidDel="00CE4088">
          <w:rPr>
            <w:rStyle w:val="Marquedecommentaire"/>
          </w:rPr>
          <w:commentReference w:id="4080"/>
        </w:r>
        <w:commentRangeEnd w:id="4081"/>
        <w:r w:rsidR="0087602B" w:rsidDel="00CE4088">
          <w:rPr>
            <w:rStyle w:val="Marquedecommentaire"/>
          </w:rPr>
          <w:commentReference w:id="4081"/>
        </w:r>
        <w:commentRangeEnd w:id="4082"/>
        <w:r w:rsidR="00B763AC" w:rsidDel="00CE4088">
          <w:rPr>
            <w:rStyle w:val="Marquedecommentaire"/>
            <w:rFonts w:ascii="Cambria" w:eastAsia="Calibri" w:hAnsi="Cambria"/>
            <w:lang w:val="en-GB"/>
          </w:rPr>
          <w:commentReference w:id="4082"/>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4087" w:author="Ilkka Rinne" w:date="2021-10-28T16:24:00Z">
        <w:r>
          <w:rPr>
            <w:lang w:eastAsia="ja-JP"/>
          </w:rPr>
          <w:t>[16]</w:t>
        </w:r>
      </w:ins>
      <w:ins w:id="4088" w:author="Grellet Sylvain" w:date="2021-10-21T14:56:00Z">
        <w:del w:id="4089" w:author="Ilkka Rinne" w:date="2021-10-27T14:58:00Z">
          <w:r w:rsidR="000B7BFE" w:rsidDel="008F1D12">
            <w:rPr>
              <w:lang w:eastAsia="ja-JP"/>
            </w:rPr>
            <w:delText>[16]</w:delText>
          </w:r>
        </w:del>
      </w:ins>
      <w:del w:id="4090"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val="fr-FR" w:eastAsia="fr-FR"/>
        </w:rPr>
        <mc:AlternateContent>
          <mc:Choice Requires="wpg">
            <w:drawing>
              <wp:anchor distT="0" distB="0" distL="114300" distR="114300" simplePos="0" relativeHeight="251672576" behindDoc="0" locked="0" layoutInCell="1" allowOverlap="1" wp14:anchorId="75D7176C" wp14:editId="4CEB2A30">
                <wp:simplePos x="0" y="0"/>
                <wp:positionH relativeFrom="column">
                  <wp:posOffset>1198880</wp:posOffset>
                </wp:positionH>
                <wp:positionV relativeFrom="paragraph">
                  <wp:posOffset>3991610</wp:posOffset>
                </wp:positionV>
                <wp:extent cx="3677285" cy="1743075"/>
                <wp:effectExtent l="0" t="0" r="5715" b="0"/>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80"/>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0F848763" w:rsidR="00DE4143" w:rsidRPr="00DA048A" w:rsidRDefault="00DE4143">
                              <w:pPr>
                                <w:pStyle w:val="Lgende"/>
                                <w:rPr>
                                  <w:noProof/>
                                  <w:lang w:eastAsia="ja-JP"/>
                                </w:rPr>
                                <w:pPrChange w:id="4091" w:author="Ilkka Rinne" w:date="2021-10-27T15:22:00Z">
                                  <w:pPr/>
                                </w:pPrChange>
                              </w:pPr>
                              <w:ins w:id="4092" w:author="Ilkka Rinne" w:date="2021-10-27T15:22:00Z">
                                <w:r>
                                  <w:t xml:space="preserve">Figure </w:t>
                                </w:r>
                                <w:r>
                                  <w:fldChar w:fldCharType="begin"/>
                                </w:r>
                                <w:r>
                                  <w:instrText xml:space="preserve"> SEQ Figure \* ARABIC </w:instrText>
                                </w:r>
                              </w:ins>
                              <w:r>
                                <w:fldChar w:fldCharType="separate"/>
                              </w:r>
                              <w:ins w:id="4093" w:author="Ilkka Rinne" w:date="2021-10-28T16:25:00Z">
                                <w:r>
                                  <w:rPr>
                                    <w:noProof/>
                                  </w:rPr>
                                  <w:t>37</w:t>
                                </w:r>
                              </w:ins>
                              <w:ins w:id="4094" w:author="Ilkka Rinne" w:date="2021-10-27T15:22:00Z">
                                <w:r>
                                  <w:fldChar w:fldCharType="end"/>
                                </w:r>
                                <w:r>
                                  <w:t xml:space="preserve"> </w:t>
                                </w:r>
                              </w:ins>
                              <w:ins w:id="4095" w:author="Ilkka Rinne" w:date="2021-10-27T15:30:00Z">
                                <w:r>
                                  <w:t>—</w:t>
                                </w:r>
                              </w:ins>
                              <w:ins w:id="4096"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">
                <v:shape id="image44.png" o:spid="_x0000_s1031"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1"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0F000C4" w14:textId="0F848763" w:rsidR="00DE4143" w:rsidRPr="00DA048A" w:rsidRDefault="00DE4143">
                        <w:pPr>
                          <w:pStyle w:val="Lgende"/>
                          <w:rPr>
                            <w:noProof/>
                            <w:lang w:eastAsia="ja-JP"/>
                          </w:rPr>
                          <w:pPrChange w:id="4097" w:author="Ilkka Rinne" w:date="2021-10-27T15:22:00Z">
                            <w:pPr/>
                          </w:pPrChange>
                        </w:pPr>
                        <w:ins w:id="4098" w:author="Ilkka Rinne" w:date="2021-10-27T15:22:00Z">
                          <w:r>
                            <w:t xml:space="preserve">Figure </w:t>
                          </w:r>
                          <w:r>
                            <w:fldChar w:fldCharType="begin"/>
                          </w:r>
                          <w:r>
                            <w:instrText xml:space="preserve"> SEQ Figure \* ARABIC </w:instrText>
                          </w:r>
                        </w:ins>
                        <w:r>
                          <w:fldChar w:fldCharType="separate"/>
                        </w:r>
                        <w:ins w:id="4099" w:author="Ilkka Rinne" w:date="2021-10-28T16:25:00Z">
                          <w:r>
                            <w:rPr>
                              <w:noProof/>
                            </w:rPr>
                            <w:t>37</w:t>
                          </w:r>
                        </w:ins>
                        <w:ins w:id="4100" w:author="Ilkka Rinne" w:date="2021-10-27T15:22:00Z">
                          <w:r>
                            <w:fldChar w:fldCharType="end"/>
                          </w:r>
                          <w:r>
                            <w:t xml:space="preserve"> </w:t>
                          </w:r>
                        </w:ins>
                        <w:ins w:id="4101" w:author="Ilkka Rinne" w:date="2021-10-27T15:30:00Z">
                          <w:r>
                            <w:t>—</w:t>
                          </w:r>
                        </w:ins>
                        <w:ins w:id="4102" w:author="Ilkka Rinne" w:date="2021-10-27T15:22:00Z">
                          <w:r>
                            <w:t xml:space="preserve"> </w:t>
                          </w:r>
                          <w:r w:rsidRPr="00771DDA">
                            <w:t>CIS model key elements.</w:t>
                          </w:r>
                        </w:ins>
                      </w:p>
                    </w:txbxContent>
                  </v:textbox>
                </v:shape>
                <w10:wrap type="topAndBottom"/>
              </v:group>
            </w:pict>
          </mc:Fallback>
        </mc:AlternateContent>
      </w:r>
      <w:del w:id="4103" w:author="Ilkka Rinne" w:date="2021-10-27T15:27:00Z">
        <w:r w:rsidDel="00814BB2">
          <w:rPr>
            <w:noProof/>
            <w:lang w:val="fr-FR" w:eastAsia="fr-FR"/>
          </w:rPr>
          <mc:AlternateContent>
            <mc:Choice Requires="wps">
              <w:drawing>
                <wp:anchor distT="0" distB="0" distL="114300" distR="114300" simplePos="0" relativeHeight="251653120" behindDoc="0" locked="0" layoutInCell="1" allowOverlap="1" wp14:anchorId="2773C43C" wp14:editId="74BE5A76">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DE4143" w:rsidRPr="00821F18" w:rsidRDefault="00DE4143"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ocMgIAAGkEAAAOAAAAZHJzL2Uyb0RvYy54bWysVMGO2jAQvVfqP1i+l8DSrl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" stroked="f">
                  <v:textbox style="mso-fit-shape-to-text:t" inset="0,0,0,0">
                    <w:txbxContent>
                      <w:p w14:paraId="5F73AC42" w14:textId="021F60A9" w:rsidR="00DE4143" w:rsidRPr="00821F18" w:rsidRDefault="00DE4143"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7F745F01" w:rsidR="007309F0" w:rsidRDefault="001F6C35" w:rsidP="00383C9B">
      <w:pPr>
        <w:rPr>
          <w:lang w:eastAsia="ja-JP"/>
        </w:rPr>
      </w:pPr>
      <w:r>
        <w:rPr>
          <w:noProof/>
          <w:lang w:val="fr-FR" w:eastAsia="fr-FR"/>
        </w:rPr>
        <w:lastRenderedPageBreak/>
        <mc:AlternateContent>
          <mc:Choice Requires="wpg">
            <w:drawing>
              <wp:anchor distT="0" distB="0" distL="114300" distR="114300" simplePos="0" relativeHeight="251678720" behindDoc="0" locked="0" layoutInCell="1" allowOverlap="1" wp14:anchorId="2E6DA226" wp14:editId="45A157B4">
                <wp:simplePos x="0" y="0"/>
                <wp:positionH relativeFrom="column">
                  <wp:posOffset>1118870</wp:posOffset>
                </wp:positionH>
                <wp:positionV relativeFrom="paragraph">
                  <wp:posOffset>83185</wp:posOffset>
                </wp:positionV>
                <wp:extent cx="4174490" cy="3237865"/>
                <wp:effectExtent l="0" t="0" r="381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82"/>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1B0D44F7" w:rsidR="00DE4143" w:rsidRPr="0092150B" w:rsidRDefault="00DE4143">
                              <w:pPr>
                                <w:pStyle w:val="Lgende"/>
                                <w:rPr>
                                  <w:noProof/>
                                  <w:lang w:val="en-US" w:eastAsia="fr-FR"/>
                                  <w:rPrChange w:id="4104" w:author="Grellet Sylvain" w:date="2021-10-27T15:48:00Z">
                                    <w:rPr>
                                      <w:noProof/>
                                      <w:lang w:val="fr-FR" w:eastAsia="fr-FR"/>
                                    </w:rPr>
                                  </w:rPrChange>
                                </w:rPr>
                                <w:pPrChange w:id="4105" w:author="Ilkka Rinne" w:date="2021-10-27T15:23:00Z">
                                  <w:pPr/>
                                </w:pPrChange>
                              </w:pPr>
                              <w:ins w:id="4106" w:author="Ilkka Rinne" w:date="2021-10-27T15:23:00Z">
                                <w:r>
                                  <w:t xml:space="preserve">Figure </w:t>
                                </w:r>
                                <w:r>
                                  <w:fldChar w:fldCharType="begin"/>
                                </w:r>
                                <w:r>
                                  <w:instrText xml:space="preserve"> SEQ Figure \* ARABIC </w:instrText>
                                </w:r>
                              </w:ins>
                              <w:r>
                                <w:fldChar w:fldCharType="separate"/>
                              </w:r>
                              <w:ins w:id="4107" w:author="Ilkka Rinne" w:date="2021-10-28T16:25:00Z">
                                <w:r>
                                  <w:rPr>
                                    <w:noProof/>
                                  </w:rPr>
                                  <w:t>38</w:t>
                                </w:r>
                              </w:ins>
                              <w:ins w:id="4108" w:author="Ilkka Rinne" w:date="2021-10-27T15:23:00Z">
                                <w:r>
                                  <w:fldChar w:fldCharType="end"/>
                                </w:r>
                                <w:r>
                                  <w:t xml:space="preserve"> </w:t>
                                </w:r>
                              </w:ins>
                              <w:ins w:id="4109" w:author="Ilkka Rinne" w:date="2021-10-27T15:30:00Z">
                                <w:r>
                                  <w:t>—</w:t>
                                </w:r>
                              </w:ins>
                              <w:ins w:id="4110"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">
                <v:shape id="image58.png" o:spid="_x0000_s1035"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3"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277F7E79" w14:textId="1B0D44F7" w:rsidR="00DE4143" w:rsidRPr="0092150B" w:rsidRDefault="00DE4143">
                        <w:pPr>
                          <w:pStyle w:val="Lgende"/>
                          <w:rPr>
                            <w:noProof/>
                            <w:lang w:val="en-US" w:eastAsia="fr-FR"/>
                            <w:rPrChange w:id="4111" w:author="Grellet Sylvain" w:date="2021-10-27T15:48:00Z">
                              <w:rPr>
                                <w:noProof/>
                                <w:lang w:val="fr-FR" w:eastAsia="fr-FR"/>
                              </w:rPr>
                            </w:rPrChange>
                          </w:rPr>
                          <w:pPrChange w:id="4112" w:author="Ilkka Rinne" w:date="2021-10-27T15:23:00Z">
                            <w:pPr/>
                          </w:pPrChange>
                        </w:pPr>
                        <w:ins w:id="4113" w:author="Ilkka Rinne" w:date="2021-10-27T15:23:00Z">
                          <w:r>
                            <w:t xml:space="preserve">Figure </w:t>
                          </w:r>
                          <w:r>
                            <w:fldChar w:fldCharType="begin"/>
                          </w:r>
                          <w:r>
                            <w:instrText xml:space="preserve"> SEQ Figure \* ARABIC </w:instrText>
                          </w:r>
                        </w:ins>
                        <w:r>
                          <w:fldChar w:fldCharType="separate"/>
                        </w:r>
                        <w:ins w:id="4114" w:author="Ilkka Rinne" w:date="2021-10-28T16:25:00Z">
                          <w:r>
                            <w:rPr>
                              <w:noProof/>
                            </w:rPr>
                            <w:t>38</w:t>
                          </w:r>
                        </w:ins>
                        <w:ins w:id="4115" w:author="Ilkka Rinne" w:date="2021-10-27T15:23:00Z">
                          <w:r>
                            <w:fldChar w:fldCharType="end"/>
                          </w:r>
                          <w:r>
                            <w:t xml:space="preserve"> </w:t>
                          </w:r>
                        </w:ins>
                        <w:ins w:id="4116" w:author="Ilkka Rinne" w:date="2021-10-27T15:30:00Z">
                          <w:r>
                            <w:t>—</w:t>
                          </w:r>
                        </w:ins>
                        <w:ins w:id="4117" w:author="Ilkka Rinne" w:date="2021-10-27T15:23:00Z">
                          <w:r>
                            <w:t xml:space="preserve"> </w:t>
                          </w:r>
                          <w:r w:rsidRPr="00710E40">
                            <w:t>Coverage as a result of an Observation.</w:t>
                          </w:r>
                        </w:ins>
                      </w:p>
                    </w:txbxContent>
                  </v:textbox>
                </v:shape>
                <w10:wrap type="topAndBottom"/>
              </v:group>
            </w:pict>
          </mc:Fallback>
        </mc:AlternateContent>
      </w:r>
      <w:r w:rsidR="00814BB2">
        <w:rPr>
          <w:noProof/>
          <w:lang w:val="fr-FR" w:eastAsia="fr-FR"/>
        </w:rPr>
        <mc:AlternateContent>
          <mc:Choice Requires="wpg">
            <w:drawing>
              <wp:anchor distT="0" distB="0" distL="114300" distR="114300" simplePos="0" relativeHeight="251681792" behindDoc="0" locked="0" layoutInCell="1" allowOverlap="1" wp14:anchorId="25FD997B" wp14:editId="59AE7186">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84"/>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3478CCAC" w:rsidR="00DE4143" w:rsidRPr="00872B5B" w:rsidRDefault="00DE4143">
                              <w:pPr>
                                <w:pStyle w:val="Lgende"/>
                                <w:rPr>
                                  <w:noProof/>
                                </w:rPr>
                                <w:pPrChange w:id="4118" w:author="Ilkka Rinne" w:date="2021-10-27T15:27:00Z">
                                  <w:pPr/>
                                </w:pPrChange>
                              </w:pPr>
                              <w:ins w:id="4119" w:author="Ilkka Rinne" w:date="2021-10-27T15:27:00Z">
                                <w:r>
                                  <w:t xml:space="preserve">Figure </w:t>
                                </w:r>
                                <w:r>
                                  <w:fldChar w:fldCharType="begin"/>
                                </w:r>
                                <w:r>
                                  <w:instrText xml:space="preserve"> SEQ Figure \* ARABIC </w:instrText>
                                </w:r>
                              </w:ins>
                              <w:r>
                                <w:fldChar w:fldCharType="separate"/>
                              </w:r>
                              <w:ins w:id="4120" w:author="Ilkka Rinne" w:date="2021-10-28T16:25:00Z">
                                <w:r>
                                  <w:rPr>
                                    <w:noProof/>
                                  </w:rPr>
                                  <w:t>39</w:t>
                                </w:r>
                              </w:ins>
                              <w:ins w:id="4121" w:author="Ilkka Rinne" w:date="2021-10-27T15:27:00Z">
                                <w:r>
                                  <w:fldChar w:fldCharType="end"/>
                                </w:r>
                                <w:r>
                                  <w:t xml:space="preserve"> </w:t>
                                </w:r>
                              </w:ins>
                              <w:ins w:id="4122" w:author="Ilkka Rinne" w:date="2021-10-27T15:30:00Z">
                                <w:r>
                                  <w:t>—</w:t>
                                </w:r>
                              </w:ins>
                              <w:ins w:id="4123"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">
                <v:shape id="image65.png" o:spid="_x0000_s1038"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5"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2329551B" w14:textId="3478CCAC" w:rsidR="00DE4143" w:rsidRPr="00872B5B" w:rsidRDefault="00DE4143">
                        <w:pPr>
                          <w:pStyle w:val="Lgende"/>
                          <w:rPr>
                            <w:noProof/>
                          </w:rPr>
                          <w:pPrChange w:id="4124" w:author="Ilkka Rinne" w:date="2021-10-27T15:27:00Z">
                            <w:pPr/>
                          </w:pPrChange>
                        </w:pPr>
                        <w:ins w:id="4125" w:author="Ilkka Rinne" w:date="2021-10-27T15:27:00Z">
                          <w:r>
                            <w:t xml:space="preserve">Figure </w:t>
                          </w:r>
                          <w:r>
                            <w:fldChar w:fldCharType="begin"/>
                          </w:r>
                          <w:r>
                            <w:instrText xml:space="preserve"> SEQ Figure \* ARABIC </w:instrText>
                          </w:r>
                        </w:ins>
                        <w:r>
                          <w:fldChar w:fldCharType="separate"/>
                        </w:r>
                        <w:ins w:id="4126" w:author="Ilkka Rinne" w:date="2021-10-28T16:25:00Z">
                          <w:r>
                            <w:rPr>
                              <w:noProof/>
                            </w:rPr>
                            <w:t>39</w:t>
                          </w:r>
                        </w:ins>
                        <w:ins w:id="4127" w:author="Ilkka Rinne" w:date="2021-10-27T15:27:00Z">
                          <w:r>
                            <w:fldChar w:fldCharType="end"/>
                          </w:r>
                          <w:r>
                            <w:t xml:space="preserve"> </w:t>
                          </w:r>
                        </w:ins>
                        <w:ins w:id="4128" w:author="Ilkka Rinne" w:date="2021-10-27T15:30:00Z">
                          <w:r>
                            <w:t>—</w:t>
                          </w:r>
                        </w:ins>
                        <w:ins w:id="4129" w:author="Ilkka Rinne" w:date="2021-10-27T15:27:00Z">
                          <w:r>
                            <w:t xml:space="preserve"> </w:t>
                          </w:r>
                          <w:r w:rsidRPr="00997B69">
                            <w:t>Observation as metadata of a Coverage.</w:t>
                          </w:r>
                        </w:ins>
                      </w:p>
                    </w:txbxContent>
                  </v:textbox>
                </v:shape>
                <w10:wrap type="topAndBottom"/>
              </v:group>
            </w:pict>
          </mc:Fallback>
        </mc:AlternateContent>
      </w:r>
      <w:del w:id="4130" w:author="Ilkka Rinne" w:date="2021-10-27T15:27:00Z">
        <w:r w:rsidR="001A0988" w:rsidDel="00814BB2">
          <w:rPr>
            <w:noProof/>
            <w:lang w:val="fr-FR" w:eastAsia="fr-FR"/>
          </w:rPr>
          <mc:AlternateContent>
            <mc:Choice Requires="wps">
              <w:drawing>
                <wp:anchor distT="0" distB="0" distL="114300" distR="114300" simplePos="0" relativeHeight="251663360" behindDoc="0" locked="0" layoutInCell="1" allowOverlap="1" wp14:anchorId="028B53BC" wp14:editId="1446196B">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DE4143" w:rsidRPr="00821F18" w:rsidRDefault="00DE4143"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" stroked="f">
                  <v:textbox style="mso-fit-shape-to-text:t" inset="0,0,0,0">
                    <w:txbxContent>
                      <w:p w14:paraId="014DA475" w14:textId="334A36DB" w:rsidR="00DE4143" w:rsidRPr="00821F18" w:rsidRDefault="00DE4143"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4131" w:author="Ilkka Rinne" w:date="2021-10-27T15:23:00Z">
        <w:r w:rsidR="001A0988" w:rsidDel="001A0988">
          <w:rPr>
            <w:noProof/>
            <w:lang w:val="fr-FR" w:eastAsia="fr-FR"/>
          </w:rPr>
          <mc:AlternateContent>
            <mc:Choice Requires="wps">
              <w:drawing>
                <wp:anchor distT="0" distB="0" distL="114300" distR="114300" simplePos="0" relativeHeight="251658240" behindDoc="0" locked="0" layoutInCell="1" allowOverlap="1" wp14:anchorId="1828E87C" wp14:editId="6049DB63">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DE4143" w:rsidRPr="00821F18" w:rsidRDefault="00DE4143"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" stroked="f">
                  <v:textbox style="mso-fit-shape-to-text:t" inset="0,0,0,0">
                    <w:txbxContent>
                      <w:p w14:paraId="75030BA9" w14:textId="1E0424F3" w:rsidR="00DE4143" w:rsidRPr="00821F18" w:rsidRDefault="00DE4143"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4132" w:name="_Toc443470372"/>
      <w:bookmarkStart w:id="4133" w:name="_Toc450303224"/>
      <w:bookmarkStart w:id="4134" w:name="_Toc9996979"/>
      <w:bookmarkStart w:id="4135" w:name="_Toc353342679"/>
      <w:bookmarkStart w:id="4136" w:name="_Toc86331108"/>
      <w:r w:rsidRPr="00F02BC7">
        <w:lastRenderedPageBreak/>
        <w:t>Bibliography</w:t>
      </w:r>
      <w:bookmarkEnd w:id="4132"/>
      <w:bookmarkEnd w:id="4133"/>
      <w:bookmarkEnd w:id="4134"/>
      <w:bookmarkEnd w:id="4135"/>
      <w:bookmarkEnd w:id="4136"/>
    </w:p>
    <w:p w14:paraId="2D5EEB0F" w14:textId="77777777" w:rsidR="000E01BD" w:rsidRPr="000E01BD" w:rsidRDefault="000E01BD" w:rsidP="00220B53">
      <w:pPr>
        <w:numPr>
          <w:ilvl w:val="0"/>
          <w:numId w:val="27"/>
        </w:numPr>
        <w:rPr>
          <w:lang w:val="de"/>
        </w:rPr>
      </w:pPr>
      <w:bookmarkStart w:id="4137" w:name="_Ref52486356"/>
      <w:bookmarkStart w:id="413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4137"/>
    </w:p>
    <w:p w14:paraId="2D6C5F90" w14:textId="51F44629" w:rsidR="000E01BD" w:rsidRPr="001A42F9" w:rsidRDefault="000E01BD" w:rsidP="00220B53">
      <w:pPr>
        <w:numPr>
          <w:ilvl w:val="0"/>
          <w:numId w:val="27"/>
        </w:numPr>
        <w:rPr>
          <w:lang w:val="en-US"/>
        </w:rPr>
      </w:pPr>
      <w:bookmarkStart w:id="413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4139"/>
    </w:p>
    <w:p w14:paraId="319AEB3C" w14:textId="4D58E822" w:rsidR="000E01BD" w:rsidRPr="001A42F9" w:rsidDel="00FE6441" w:rsidRDefault="005C6D04" w:rsidP="00220B53">
      <w:pPr>
        <w:numPr>
          <w:ilvl w:val="0"/>
          <w:numId w:val="27"/>
        </w:numPr>
        <w:rPr>
          <w:del w:id="4140" w:author="Grellet Sylvain" w:date="2021-10-21T13:37:00Z"/>
          <w:lang w:val="en-US"/>
        </w:rPr>
      </w:pPr>
      <w:ins w:id="4141" w:author="Katharina Schleidt" w:date="2021-04-21T15:08:00Z">
        <w:del w:id="4142" w:author="Grellet Sylvain" w:date="2021-10-21T13:37:00Z">
          <w:r w:rsidRPr="005C6D04" w:rsidDel="00FE6441">
            <w:rPr>
              <w:i/>
              <w:lang w:val="en-US"/>
            </w:rPr>
            <w:delText>(removed as no longer relevant)</w:delText>
          </w:r>
        </w:del>
      </w:ins>
      <w:commentRangeStart w:id="4143"/>
      <w:del w:id="4144"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4143"/>
        <w:r w:rsidDel="00FE6441">
          <w:rPr>
            <w:rStyle w:val="Marquedecommentaire"/>
          </w:rPr>
          <w:commentReference w:id="4143"/>
        </w:r>
      </w:del>
    </w:p>
    <w:p w14:paraId="1F3F210F" w14:textId="77777777" w:rsidR="000E01BD" w:rsidRPr="000E01BD" w:rsidRDefault="000E01BD" w:rsidP="00220B53">
      <w:pPr>
        <w:numPr>
          <w:ilvl w:val="0"/>
          <w:numId w:val="27"/>
        </w:numPr>
        <w:rPr>
          <w:lang w:val="de"/>
        </w:rPr>
      </w:pPr>
      <w:bookmarkStart w:id="4145"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4145"/>
    </w:p>
    <w:p w14:paraId="53E40222" w14:textId="77777777" w:rsidR="000E01BD" w:rsidRPr="001A42F9" w:rsidRDefault="000E01BD" w:rsidP="00220B53">
      <w:pPr>
        <w:numPr>
          <w:ilvl w:val="0"/>
          <w:numId w:val="27"/>
        </w:numPr>
        <w:rPr>
          <w:lang w:val="en-US"/>
        </w:rPr>
      </w:pPr>
      <w:bookmarkStart w:id="4146" w:name="_Ref52486369"/>
      <w:r w:rsidRPr="001A42F9">
        <w:rPr>
          <w:i/>
          <w:lang w:val="en-US"/>
        </w:rPr>
        <w:t>VIM3: International vocabulary of metrology – Basic and general concepts and associated terms</w:t>
      </w:r>
      <w:r w:rsidRPr="001A42F9">
        <w:rPr>
          <w:lang w:val="en-US"/>
        </w:rPr>
        <w:t xml:space="preserve"> : BIPM/ISO 2012</w:t>
      </w:r>
      <w:bookmarkEnd w:id="4146"/>
    </w:p>
    <w:p w14:paraId="6D32A957" w14:textId="1AA6E056" w:rsidR="000E01BD" w:rsidRPr="001A42F9" w:rsidDel="006C3505" w:rsidRDefault="005C6D04" w:rsidP="00220B53">
      <w:pPr>
        <w:numPr>
          <w:ilvl w:val="0"/>
          <w:numId w:val="27"/>
        </w:numPr>
        <w:rPr>
          <w:del w:id="4147" w:author="Grellet Sylvain" w:date="2021-10-21T13:43:00Z"/>
          <w:lang w:val="en-US"/>
        </w:rPr>
      </w:pPr>
      <w:ins w:id="4148" w:author="Katharina Schleidt" w:date="2021-04-21T15:08:00Z">
        <w:del w:id="4149" w:author="Grellet Sylvain" w:date="2021-10-21T13:43:00Z">
          <w:r w:rsidRPr="005C6D04" w:rsidDel="006C3505">
            <w:rPr>
              <w:lang w:val="en-US"/>
            </w:rPr>
            <w:delText>(removed as no longer relevant)</w:delText>
          </w:r>
        </w:del>
      </w:ins>
      <w:commentRangeStart w:id="4150"/>
      <w:del w:id="4151"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4150"/>
        <w:r w:rsidDel="006C3505">
          <w:rPr>
            <w:rStyle w:val="Marquedecommentaire"/>
          </w:rPr>
          <w:commentReference w:id="4150"/>
        </w:r>
      </w:del>
    </w:p>
    <w:p w14:paraId="4B976A63" w14:textId="28322221" w:rsidR="000E01BD" w:rsidRPr="001A42F9" w:rsidDel="006C3505" w:rsidRDefault="005C6D04" w:rsidP="00220B53">
      <w:pPr>
        <w:numPr>
          <w:ilvl w:val="0"/>
          <w:numId w:val="27"/>
        </w:numPr>
        <w:rPr>
          <w:del w:id="4152" w:author="Grellet Sylvain" w:date="2021-10-21T13:43:00Z"/>
          <w:lang w:val="en-US"/>
        </w:rPr>
      </w:pPr>
      <w:ins w:id="4153" w:author="Katharina Schleidt" w:date="2021-04-21T15:08:00Z">
        <w:del w:id="4154" w:author="Grellet Sylvain" w:date="2021-10-21T13:43:00Z">
          <w:r w:rsidRPr="005C6D04" w:rsidDel="006C3505">
            <w:rPr>
              <w:lang w:val="en-US"/>
            </w:rPr>
            <w:delText>(removed as no longer relevant)</w:delText>
          </w:r>
        </w:del>
      </w:ins>
      <w:commentRangeStart w:id="4155"/>
      <w:del w:id="4156"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4155"/>
        <w:r w:rsidDel="006C3505">
          <w:rPr>
            <w:rStyle w:val="Marquedecommentaire"/>
          </w:rPr>
          <w:commentReference w:id="4155"/>
        </w:r>
      </w:del>
    </w:p>
    <w:p w14:paraId="0AD93481" w14:textId="04F42AED" w:rsidR="000E01BD" w:rsidRPr="001A42F9" w:rsidDel="006C3505" w:rsidRDefault="00F24D49" w:rsidP="00220B53">
      <w:pPr>
        <w:numPr>
          <w:ilvl w:val="0"/>
          <w:numId w:val="27"/>
        </w:numPr>
        <w:rPr>
          <w:del w:id="4157" w:author="Grellet Sylvain" w:date="2021-10-21T13:43:00Z"/>
          <w:lang w:val="en-US"/>
        </w:rPr>
      </w:pPr>
      <w:del w:id="4158"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4159" w:author="Grellet Sylvain" w:date="2021-10-21T13:43:00Z"/>
          <w:lang w:val="en-US"/>
          <w:rPrChange w:id="4160" w:author="Katharina Schleidt" w:date="2021-04-21T15:08:00Z">
            <w:rPr>
              <w:del w:id="4161" w:author="Grellet Sylvain" w:date="2021-10-21T13:43:00Z"/>
              <w:lang w:val="de"/>
            </w:rPr>
          </w:rPrChange>
        </w:rPr>
      </w:pPr>
      <w:ins w:id="4162" w:author="Katharina Schleidt" w:date="2021-04-21T15:08:00Z">
        <w:del w:id="4163" w:author="Grellet Sylvain" w:date="2021-10-21T13:43:00Z">
          <w:r w:rsidRPr="005C6D04" w:rsidDel="006C3505">
            <w:rPr>
              <w:lang w:val="en-US"/>
              <w:rPrChange w:id="4164" w:author="Katharina Schleidt" w:date="2021-04-21T15:08:00Z">
                <w:rPr>
                  <w:lang w:val="de"/>
                </w:rPr>
              </w:rPrChange>
            </w:rPr>
            <w:delText>(removed as no longer relevant)</w:delText>
          </w:r>
        </w:del>
      </w:ins>
      <w:del w:id="4165" w:author="Grellet Sylvain" w:date="2021-10-21T13:43:00Z">
        <w:r w:rsidR="000E01BD" w:rsidRPr="005C6D04" w:rsidDel="006C3505">
          <w:rPr>
            <w:lang w:val="en-US"/>
            <w:rPrChange w:id="4166" w:author="Katharina Schleidt" w:date="2021-04-21T15:08:00Z">
              <w:rPr>
                <w:lang w:val="de"/>
              </w:rPr>
            </w:rPrChange>
          </w:rPr>
          <w:delText xml:space="preserve">ISO 19143:2010, </w:delText>
        </w:r>
        <w:r w:rsidR="000E01BD" w:rsidRPr="005C6D04" w:rsidDel="006C3505">
          <w:rPr>
            <w:i/>
            <w:lang w:val="en-US"/>
            <w:rPrChange w:id="4167"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4168"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4168"/>
    </w:p>
    <w:p w14:paraId="66D96BEC" w14:textId="77777777" w:rsidR="000E01BD" w:rsidRPr="000E01BD" w:rsidRDefault="000E01BD" w:rsidP="00220B53">
      <w:pPr>
        <w:numPr>
          <w:ilvl w:val="0"/>
          <w:numId w:val="27"/>
        </w:numPr>
        <w:rPr>
          <w:lang w:val="de"/>
        </w:rPr>
      </w:pPr>
      <w:bookmarkStart w:id="4169"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4169"/>
    </w:p>
    <w:p w14:paraId="3E0E2329" w14:textId="1327839A" w:rsidR="000E01BD" w:rsidRPr="001A42F9" w:rsidRDefault="000E01BD" w:rsidP="00220B53">
      <w:pPr>
        <w:numPr>
          <w:ilvl w:val="0"/>
          <w:numId w:val="27"/>
        </w:numPr>
        <w:rPr>
          <w:lang w:val="en-US"/>
        </w:rPr>
      </w:pPr>
      <w:bookmarkStart w:id="4170"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6">
        <w:r w:rsidRPr="001A42F9">
          <w:rPr>
            <w:rStyle w:val="Lienhypertexte"/>
            <w:lang w:val="en-US"/>
          </w:rPr>
          <w:t>http://infoscience.epfl.ch/record/313/files/Nieva01.pdf</w:t>
        </w:r>
      </w:hyperlink>
      <w:bookmarkEnd w:id="4170"/>
      <w:r w:rsidRPr="001A42F9">
        <w:rPr>
          <w:lang w:val="en-US"/>
        </w:rPr>
        <w:t xml:space="preserve"> </w:t>
      </w:r>
    </w:p>
    <w:p w14:paraId="3F67C159" w14:textId="66E90A75" w:rsidR="000E01BD" w:rsidRPr="001B02F3" w:rsidDel="001E7714" w:rsidRDefault="005C6D04" w:rsidP="00220B53">
      <w:pPr>
        <w:numPr>
          <w:ilvl w:val="0"/>
          <w:numId w:val="27"/>
        </w:numPr>
        <w:rPr>
          <w:del w:id="4171" w:author="Grellet Sylvain" w:date="2021-10-21T13:58:00Z"/>
          <w:lang w:val="en-US"/>
          <w:rPrChange w:id="4172" w:author="Katharina Schleidt" w:date="2021-04-18T19:25:00Z">
            <w:rPr>
              <w:del w:id="4173" w:author="Grellet Sylvain" w:date="2021-10-21T13:58:00Z"/>
              <w:lang w:val="de"/>
            </w:rPr>
          </w:rPrChange>
        </w:rPr>
      </w:pPr>
      <w:ins w:id="4174" w:author="Katharina Schleidt" w:date="2021-04-21T15:09:00Z">
        <w:del w:id="4175" w:author="Grellet Sylvain" w:date="2021-10-21T13:58:00Z">
          <w:r w:rsidRPr="005C6D04" w:rsidDel="001E7714">
            <w:rPr>
              <w:i/>
              <w:lang w:val="en-US"/>
            </w:rPr>
            <w:delText>(removed as no longer relevant)</w:delText>
          </w:r>
        </w:del>
      </w:ins>
      <w:del w:id="4176"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4177" w:author="Katharina Schleidt" w:date="2021-04-18T19:25:00Z">
              <w:rPr>
                <w:lang w:val="de"/>
              </w:rPr>
            </w:rPrChange>
          </w:rPr>
          <w:delText>OMG Available Specification formal/06-05-01. Object Management Group, Needham, Mass. USA</w:delText>
        </w:r>
      </w:del>
    </w:p>
    <w:p w14:paraId="2534BCEA" w14:textId="26BF4733" w:rsidR="001E7714" w:rsidRDefault="000E01BD" w:rsidP="001E7714">
      <w:pPr>
        <w:numPr>
          <w:ilvl w:val="0"/>
          <w:numId w:val="27"/>
        </w:numPr>
        <w:rPr>
          <w:ins w:id="4178" w:author="Grellet Sylvain" w:date="2021-10-21T14:03:00Z"/>
          <w:lang w:val="en-US"/>
        </w:rPr>
      </w:pPr>
      <w:bookmarkStart w:id="4179" w:name="_Ref85807743"/>
      <w:commentRangeStart w:id="4180"/>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4181" w:author="Grellet Sylvain" w:date="2021-10-21T14:02:00Z">
        <w:r w:rsidR="001E7714">
          <w:rPr>
            <w:lang w:val="en-US"/>
          </w:rPr>
          <w:t>1</w:t>
        </w:r>
      </w:ins>
      <w:del w:id="4182" w:author="Grellet Sylvain" w:date="2021-10-21T14:02:00Z">
        <w:r w:rsidRPr="001A42F9" w:rsidDel="001E7714">
          <w:rPr>
            <w:lang w:val="en-US"/>
          </w:rPr>
          <w:delText>0</w:delText>
        </w:r>
      </w:del>
      <w:r w:rsidRPr="001A42F9">
        <w:rPr>
          <w:lang w:val="en-US"/>
        </w:rPr>
        <w:t>-</w:t>
      </w:r>
      <w:ins w:id="4183" w:author="Grellet Sylvain" w:date="2021-10-21T14:02:00Z">
        <w:r w:rsidR="001E7714">
          <w:rPr>
            <w:lang w:val="en-US"/>
          </w:rPr>
          <w:t>10</w:t>
        </w:r>
      </w:ins>
      <w:del w:id="4184" w:author="Grellet Sylvain" w:date="2021-10-21T14:02:00Z">
        <w:r w:rsidRPr="001A42F9" w:rsidDel="001E7714">
          <w:rPr>
            <w:lang w:val="en-US"/>
          </w:rPr>
          <w:delText>09</w:delText>
        </w:r>
      </w:del>
      <w:r w:rsidRPr="001A42F9">
        <w:rPr>
          <w:lang w:val="en-US"/>
        </w:rPr>
        <w:t>-2</w:t>
      </w:r>
      <w:ins w:id="4185" w:author="Grellet Sylvain" w:date="2021-10-21T14:02:00Z">
        <w:r w:rsidR="001E7714">
          <w:rPr>
            <w:lang w:val="en-US"/>
          </w:rPr>
          <w:t>1</w:t>
        </w:r>
      </w:ins>
      <w:r w:rsidRPr="001A42F9">
        <w:rPr>
          <w:lang w:val="en-US"/>
        </w:rPr>
        <w:t xml:space="preserve">) at </w:t>
      </w:r>
      <w:ins w:id="4186"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Lienhypertexte"/>
            <w:lang w:val="en-US"/>
          </w:rPr>
          <w:t>https://www.academia.edu/3337298/Measurement_theory_Frequently_asked_questions</w:t>
        </w:r>
        <w:r w:rsidR="001E7714">
          <w:rPr>
            <w:lang w:val="en-US"/>
          </w:rPr>
          <w:fldChar w:fldCharType="end"/>
        </w:r>
        <w:bookmarkEnd w:id="4179"/>
        <w:r w:rsidR="001E7714">
          <w:rPr>
            <w:lang w:val="en-US"/>
          </w:rPr>
          <w:t xml:space="preserve"> </w:t>
        </w:r>
      </w:ins>
    </w:p>
    <w:p w14:paraId="0A714AED" w14:textId="3525B2C4" w:rsidR="000E01BD" w:rsidRPr="001A42F9" w:rsidDel="001E7714" w:rsidRDefault="00A27DE8" w:rsidP="00220B53">
      <w:pPr>
        <w:numPr>
          <w:ilvl w:val="0"/>
          <w:numId w:val="27"/>
        </w:numPr>
        <w:rPr>
          <w:del w:id="4187" w:author="Grellet Sylvain" w:date="2021-10-21T14:03:00Z"/>
          <w:lang w:val="en-US"/>
        </w:rPr>
      </w:pPr>
      <w:del w:id="4188"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Lienhypertexte"/>
            <w:lang w:val="en-US"/>
          </w:rPr>
          <w:delText>ftp://ftp.sas.com/pub/neural/measurement.html</w:delText>
        </w:r>
        <w:r w:rsidDel="001E7714">
          <w:rPr>
            <w:rStyle w:val="Lienhypertexte"/>
            <w:lang w:val="en-US"/>
          </w:rPr>
          <w:fldChar w:fldCharType="end"/>
        </w:r>
        <w:commentRangeEnd w:id="4180"/>
        <w:r w:rsidR="003A68D3" w:rsidDel="001E7714">
          <w:rPr>
            <w:rStyle w:val="Marquedecommentaire"/>
          </w:rPr>
          <w:commentReference w:id="4180"/>
        </w:r>
      </w:del>
    </w:p>
    <w:p w14:paraId="37542689" w14:textId="0F46EC88" w:rsidR="000E01BD" w:rsidRPr="001A42F9" w:rsidRDefault="000E01BD" w:rsidP="00220B53">
      <w:pPr>
        <w:numPr>
          <w:ilvl w:val="0"/>
          <w:numId w:val="27"/>
        </w:numPr>
        <w:rPr>
          <w:lang w:val="en-US"/>
        </w:rPr>
      </w:pPr>
      <w:bookmarkStart w:id="4189" w:name="_Ref8571994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4190" w:author="Katharina Schleidt" w:date="2021-04-18T20:18:00Z">
        <w:r w:rsidR="00032197" w:rsidRPr="00032197">
          <w:t>https://ucum.org/ucum.html</w:t>
        </w:r>
      </w:ins>
      <w:del w:id="4191"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7">
        <w:r w:rsidRPr="001A42F9">
          <w:rPr>
            <w:rStyle w:val="Lienhypertexte"/>
            <w:lang w:val="en-US"/>
          </w:rPr>
          <w:t>http://finto.fi/ucum/en/</w:t>
        </w:r>
      </w:hyperlink>
      <w:r w:rsidRPr="001A42F9">
        <w:rPr>
          <w:lang w:val="en-US"/>
        </w:rPr>
        <w:t xml:space="preserve"> (viewed 2020-09-24) </w:t>
      </w:r>
      <w:bookmarkEnd w:id="4189"/>
    </w:p>
    <w:p w14:paraId="325737B4" w14:textId="54FADB66" w:rsidR="000E01BD" w:rsidRPr="000E01BD" w:rsidRDefault="000E01BD" w:rsidP="00220B53">
      <w:pPr>
        <w:numPr>
          <w:ilvl w:val="0"/>
          <w:numId w:val="27"/>
        </w:numPr>
        <w:rPr>
          <w:lang w:val="de"/>
        </w:rPr>
      </w:pPr>
      <w:bookmarkStart w:id="4192"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8">
        <w:r w:rsidRPr="000E01BD">
          <w:rPr>
            <w:rStyle w:val="Lienhypertexte"/>
            <w:lang w:val="de"/>
          </w:rPr>
          <w:t>http://www.opengeospatial.org/standards/sensorml</w:t>
        </w:r>
      </w:hyperlink>
      <w:bookmarkEnd w:id="4192"/>
    </w:p>
    <w:p w14:paraId="5700B760" w14:textId="77777777" w:rsidR="000E01BD" w:rsidRPr="001A42F9" w:rsidRDefault="000E01BD" w:rsidP="00220B53">
      <w:pPr>
        <w:numPr>
          <w:ilvl w:val="0"/>
          <w:numId w:val="27"/>
        </w:numPr>
        <w:rPr>
          <w:lang w:val="en-US"/>
        </w:rPr>
      </w:pPr>
      <w:bookmarkStart w:id="4193" w:name="_Ref52486124"/>
      <w:r w:rsidRPr="001A42F9">
        <w:rPr>
          <w:i/>
          <w:lang w:val="en-US"/>
        </w:rPr>
        <w:t>Sensor Observation Service</w:t>
      </w:r>
      <w:r w:rsidRPr="001A42F9">
        <w:rPr>
          <w:lang w:val="en-US"/>
        </w:rPr>
        <w:t>, OpenGIS® Implementation Specification OGC document 12-006</w:t>
      </w:r>
      <w:bookmarkEnd w:id="4193"/>
      <w:r w:rsidRPr="001A42F9">
        <w:rPr>
          <w:lang w:val="en-US"/>
        </w:rPr>
        <w:t xml:space="preserve"> </w:t>
      </w:r>
    </w:p>
    <w:p w14:paraId="5187C68D" w14:textId="77777777" w:rsidR="000E01BD" w:rsidRPr="000E01BD" w:rsidRDefault="000E01BD" w:rsidP="00220B53">
      <w:pPr>
        <w:numPr>
          <w:ilvl w:val="0"/>
          <w:numId w:val="27"/>
        </w:numPr>
        <w:rPr>
          <w:lang w:val="de"/>
        </w:rPr>
      </w:pPr>
      <w:bookmarkStart w:id="4194" w:name="_Ref52486101"/>
      <w:r w:rsidRPr="001A42F9">
        <w:rPr>
          <w:lang w:val="en-US"/>
        </w:rPr>
        <w:t xml:space="preserve">The OGC SensorThings API Part 1: Sensing (2016). </w:t>
      </w:r>
      <w:r w:rsidRPr="000E01BD">
        <w:rPr>
          <w:lang w:val="de"/>
        </w:rPr>
        <w:t>OGC Document OGC: 15-078R6,</w:t>
      </w:r>
      <w:bookmarkEnd w:id="4194"/>
      <w:r w:rsidRPr="000E01BD">
        <w:rPr>
          <w:lang w:val="de"/>
        </w:rPr>
        <w:t xml:space="preserve"> </w:t>
      </w:r>
    </w:p>
    <w:p w14:paraId="60D8DF8B" w14:textId="3AD0248B" w:rsidR="000E01BD" w:rsidRPr="009A03C8" w:rsidDel="00A507CB" w:rsidRDefault="009A03C8" w:rsidP="00220B53">
      <w:pPr>
        <w:numPr>
          <w:ilvl w:val="0"/>
          <w:numId w:val="27"/>
        </w:numPr>
        <w:rPr>
          <w:del w:id="4195" w:author="Grellet Sylvain" w:date="2021-10-21T14:52:00Z"/>
          <w:lang w:val="en-US"/>
          <w:rPrChange w:id="4196" w:author="Katharina Schleidt" w:date="2021-04-21T15:44:00Z">
            <w:rPr>
              <w:del w:id="4197" w:author="Grellet Sylvain" w:date="2021-10-21T14:52:00Z"/>
              <w:lang w:val="de"/>
            </w:rPr>
          </w:rPrChange>
        </w:rPr>
      </w:pPr>
      <w:ins w:id="4198" w:author="Katharina Schleidt" w:date="2021-04-21T15:44:00Z">
        <w:del w:id="4199" w:author="Grellet Sylvain" w:date="2021-10-21T14:52:00Z">
          <w:r w:rsidRPr="009A03C8" w:rsidDel="00A507CB">
            <w:rPr>
              <w:lang w:val="en-US"/>
            </w:rPr>
            <w:lastRenderedPageBreak/>
            <w:delText>(removed as no longer relevant)</w:delText>
          </w:r>
        </w:del>
      </w:ins>
      <w:del w:id="4200"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4201" w:author="Katharina Schleidt" w:date="2021-04-21T15:44:00Z">
              <w:rPr>
                <w:i/>
                <w:lang w:val="de"/>
              </w:rPr>
            </w:rPrChange>
          </w:rPr>
          <w:delText>Science</w:delText>
        </w:r>
        <w:r w:rsidR="000E01BD" w:rsidRPr="009A03C8" w:rsidDel="00A507CB">
          <w:rPr>
            <w:lang w:val="en-US"/>
            <w:rPrChange w:id="4202" w:author="Katharina Schleidt" w:date="2021-04-21T15:44:00Z">
              <w:rPr>
                <w:lang w:val="de"/>
              </w:rPr>
            </w:rPrChange>
          </w:rPr>
          <w:delText xml:space="preserve"> 1946, </w:delText>
        </w:r>
        <w:r w:rsidR="000E01BD" w:rsidRPr="009A03C8" w:rsidDel="00A507CB">
          <w:rPr>
            <w:b/>
            <w:lang w:val="en-US"/>
            <w:rPrChange w:id="4203" w:author="Katharina Schleidt" w:date="2021-04-21T15:44:00Z">
              <w:rPr>
                <w:b/>
                <w:lang w:val="de"/>
              </w:rPr>
            </w:rPrChange>
          </w:rPr>
          <w:delText>103</w:delText>
        </w:r>
        <w:r w:rsidR="000E01BD" w:rsidRPr="009A03C8" w:rsidDel="00A507CB">
          <w:rPr>
            <w:lang w:val="en-US"/>
            <w:rPrChange w:id="4204"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4205"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4205"/>
    </w:p>
    <w:p w14:paraId="0235D254" w14:textId="77777777" w:rsidR="000E01BD" w:rsidRPr="001A42F9" w:rsidRDefault="000E01BD" w:rsidP="00220B53">
      <w:pPr>
        <w:numPr>
          <w:ilvl w:val="0"/>
          <w:numId w:val="27"/>
        </w:numPr>
        <w:rPr>
          <w:lang w:val="en-US"/>
        </w:rPr>
      </w:pPr>
      <w:bookmarkStart w:id="4206" w:name="_Ref52486449"/>
      <w:r w:rsidRPr="001A42F9">
        <w:rPr>
          <w:i/>
          <w:lang w:val="en-US"/>
        </w:rPr>
        <w:t>SWE Common Data Model Encoding Standard,</w:t>
      </w:r>
      <w:r w:rsidRPr="001A42F9">
        <w:rPr>
          <w:lang w:val="en-US"/>
        </w:rPr>
        <w:t xml:space="preserve"> OpenGIS® Implementation Standard OGC document 08094r1</w:t>
      </w:r>
      <w:bookmarkEnd w:id="4206"/>
    </w:p>
    <w:p w14:paraId="39D31349" w14:textId="293E13C9" w:rsidR="00F24D49" w:rsidRPr="001A42F9" w:rsidDel="00886ADC" w:rsidRDefault="00F24D49" w:rsidP="00220B53">
      <w:pPr>
        <w:numPr>
          <w:ilvl w:val="0"/>
          <w:numId w:val="27"/>
        </w:numPr>
        <w:rPr>
          <w:del w:id="4207" w:author="Grellet Sylvain" w:date="2021-10-21T14:54:00Z"/>
          <w:lang w:val="en-US"/>
        </w:rPr>
      </w:pPr>
      <w:bookmarkStart w:id="4208" w:name="_3w19e94" w:colFirst="0" w:colLast="0"/>
      <w:bookmarkEnd w:id="4208"/>
      <w:del w:id="4209"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4210" w:author="Grellet Sylvain" w:date="2021-10-21T14:54:00Z"/>
          <w:lang w:val="en-US"/>
          <w:rPrChange w:id="4211" w:author="Katharina Schleidt" w:date="2021-04-21T15:50:00Z">
            <w:rPr>
              <w:del w:id="4212" w:author="Grellet Sylvain" w:date="2021-10-21T14:54:00Z"/>
              <w:lang w:val="de"/>
            </w:rPr>
          </w:rPrChange>
        </w:rPr>
      </w:pPr>
      <w:ins w:id="4213" w:author="Katharina Schleidt" w:date="2021-04-21T15:46:00Z">
        <w:del w:id="4214" w:author="Grellet Sylvain" w:date="2021-10-21T14:54:00Z">
          <w:r w:rsidRPr="009A03C8" w:rsidDel="00886ADC">
            <w:rPr>
              <w:lang w:val="en-US"/>
            </w:rPr>
            <w:delText>(removed as no longer relevant)</w:delText>
          </w:r>
        </w:del>
      </w:ins>
      <w:del w:id="4215"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4216"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Lienhypertexte"/>
            <w:lang w:val="en-US"/>
            <w:rPrChange w:id="4217" w:author="Katharina Schleidt" w:date="2021-04-21T15:50:00Z">
              <w:rPr>
                <w:rStyle w:val="Lienhypertexte"/>
                <w:lang w:val="de"/>
              </w:rPr>
            </w:rPrChange>
          </w:rPr>
          <w:delText>citeseerx.ist.psu.edu</w:delText>
        </w:r>
        <w:r w:rsidR="00B01162" w:rsidDel="00886ADC">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4218" w:name="_ke1jpxfdidr0" w:colFirst="0" w:colLast="0"/>
      <w:bookmarkStart w:id="4219" w:name="_Ref52486267"/>
      <w:bookmarkEnd w:id="4218"/>
      <w:r w:rsidRPr="001A42F9">
        <w:rPr>
          <w:i/>
          <w:lang w:val="en-US"/>
        </w:rPr>
        <w:t xml:space="preserve">OGC: The Specification Model - A Standard for Modular specifications (2009). </w:t>
      </w:r>
      <w:r w:rsidRPr="000E01BD">
        <w:rPr>
          <w:i/>
          <w:lang w:val="de"/>
        </w:rPr>
        <w:t>OGC document 08-131r3,</w:t>
      </w:r>
      <w:bookmarkEnd w:id="4219"/>
      <w:r w:rsidRPr="000E01BD">
        <w:rPr>
          <w:i/>
          <w:lang w:val="de"/>
        </w:rPr>
        <w:t xml:space="preserve"> </w:t>
      </w:r>
    </w:p>
    <w:p w14:paraId="2E6E8FE5" w14:textId="77777777" w:rsidR="000E01BD" w:rsidRPr="001A42F9" w:rsidRDefault="000E01BD" w:rsidP="00220B53">
      <w:pPr>
        <w:numPr>
          <w:ilvl w:val="0"/>
          <w:numId w:val="27"/>
        </w:numPr>
        <w:rPr>
          <w:lang w:val="en-US"/>
        </w:rPr>
      </w:pPr>
      <w:bookmarkStart w:id="4220" w:name="_4zj9roh0nc22" w:colFirst="0" w:colLast="0"/>
      <w:bookmarkStart w:id="4221" w:name="_Ref52486218"/>
      <w:bookmarkEnd w:id="4220"/>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4221"/>
      <w:r w:rsidRPr="001A42F9">
        <w:rPr>
          <w:lang w:val="en-US"/>
        </w:rPr>
        <w:t xml:space="preserve"> </w:t>
      </w:r>
    </w:p>
    <w:p w14:paraId="62931DA7" w14:textId="46EA9BA3" w:rsidR="000E01BD" w:rsidRPr="000E01BD" w:rsidRDefault="000E01BD" w:rsidP="00220B53">
      <w:pPr>
        <w:numPr>
          <w:ilvl w:val="0"/>
          <w:numId w:val="27"/>
        </w:numPr>
        <w:rPr>
          <w:lang w:val="de"/>
        </w:rPr>
      </w:pPr>
      <w:bookmarkStart w:id="4222" w:name="_lrqa8kqa7h6w" w:colFirst="0" w:colLast="0"/>
      <w:bookmarkStart w:id="4223" w:name="_Ref85720765"/>
      <w:bookmarkEnd w:id="4222"/>
      <w:r w:rsidRPr="00DF378C">
        <w:rPr>
          <w:i/>
          <w:lang w:val="fr-FR"/>
          <w:rPrChange w:id="4224" w:author="Grellet Sylvain" w:date="2021-10-21T21:32:00Z">
            <w:rPr>
              <w:i/>
              <w:lang w:val="en-US"/>
            </w:rPr>
          </w:rPrChange>
        </w:rPr>
        <w:t>QUDT - Quantities, Units, Dimensions and Data Types Ontologies</w:t>
      </w:r>
      <w:r w:rsidRPr="00DF378C">
        <w:rPr>
          <w:lang w:val="fr-FR"/>
          <w:rPrChange w:id="4225"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89">
        <w:r w:rsidRPr="000E01BD">
          <w:rPr>
            <w:rStyle w:val="Lienhypertexte"/>
            <w:lang w:val="de"/>
          </w:rPr>
          <w:t>http://www.qudt.org/</w:t>
        </w:r>
      </w:hyperlink>
      <w:r w:rsidRPr="000E01BD">
        <w:rPr>
          <w:lang w:val="de"/>
        </w:rPr>
        <w:t xml:space="preserve"> </w:t>
      </w:r>
      <w:bookmarkEnd w:id="4223"/>
    </w:p>
    <w:p w14:paraId="40E58B3A" w14:textId="75F2D5FE" w:rsidR="000E01BD" w:rsidRPr="001A42F9" w:rsidRDefault="000E01BD" w:rsidP="00220B53">
      <w:pPr>
        <w:numPr>
          <w:ilvl w:val="0"/>
          <w:numId w:val="27"/>
        </w:numPr>
        <w:rPr>
          <w:lang w:val="en-US"/>
        </w:rPr>
      </w:pPr>
      <w:bookmarkStart w:id="4226" w:name="_y20zani37k1u" w:colFirst="0" w:colLast="0"/>
      <w:bookmarkStart w:id="4227" w:name="_Ref85723919"/>
      <w:bookmarkEnd w:id="4226"/>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0">
        <w:r w:rsidRPr="001A42F9">
          <w:rPr>
            <w:rStyle w:val="Lienhypertexte"/>
            <w:lang w:val="en-US"/>
          </w:rPr>
          <w:t>https://www.w3.org/TR/vocab-ssn/</w:t>
        </w:r>
      </w:hyperlink>
      <w:r w:rsidRPr="001A42F9">
        <w:rPr>
          <w:lang w:val="en-US"/>
        </w:rPr>
        <w:t xml:space="preserve"> </w:t>
      </w:r>
      <w:bookmarkEnd w:id="4227"/>
    </w:p>
    <w:p w14:paraId="411AF7B4" w14:textId="231A20A8" w:rsidR="000E01BD" w:rsidRPr="001A42F9" w:rsidRDefault="000E01BD" w:rsidP="00220B53">
      <w:pPr>
        <w:numPr>
          <w:ilvl w:val="0"/>
          <w:numId w:val="27"/>
        </w:numPr>
        <w:rPr>
          <w:lang w:val="en-US"/>
        </w:rPr>
      </w:pPr>
      <w:bookmarkStart w:id="4228" w:name="_eyz613s6s55c" w:colFirst="0" w:colLast="0"/>
      <w:bookmarkEnd w:id="4228"/>
      <w:commentRangeStart w:id="4229"/>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1">
        <w:r w:rsidRPr="001A42F9">
          <w:rPr>
            <w:rStyle w:val="Lienhypertexte"/>
            <w:lang w:val="en-US"/>
          </w:rPr>
          <w:t>https://inspire.ec.europa.eu/id/document/tg/d2.9-o%26m-swe</w:t>
        </w:r>
      </w:hyperlink>
      <w:r w:rsidRPr="001A42F9">
        <w:rPr>
          <w:lang w:val="en-US"/>
        </w:rPr>
        <w:t xml:space="preserve"> </w:t>
      </w:r>
      <w:commentRangeEnd w:id="4229"/>
      <w:r w:rsidR="002E3170">
        <w:rPr>
          <w:rStyle w:val="Marquedecommentaire"/>
        </w:rPr>
        <w:commentReference w:id="4229"/>
      </w:r>
    </w:p>
    <w:p w14:paraId="429D80BE" w14:textId="77777777" w:rsidR="000E01BD" w:rsidRPr="001B02F3" w:rsidRDefault="000E01BD" w:rsidP="00220B53">
      <w:pPr>
        <w:numPr>
          <w:ilvl w:val="0"/>
          <w:numId w:val="27"/>
        </w:numPr>
        <w:rPr>
          <w:lang w:val="en-US"/>
          <w:rPrChange w:id="4230" w:author="Katharina Schleidt" w:date="2021-04-18T19:25:00Z">
            <w:rPr>
              <w:lang w:val="de"/>
            </w:rPr>
          </w:rPrChange>
        </w:rPr>
      </w:pPr>
      <w:bookmarkStart w:id="4231" w:name="_iokycrd6np27" w:colFirst="0" w:colLast="0"/>
      <w:bookmarkEnd w:id="4231"/>
      <w:commentRangeStart w:id="4232"/>
      <w:r w:rsidRPr="001A42F9">
        <w:rPr>
          <w:i/>
          <w:lang w:val="en-US"/>
        </w:rPr>
        <w:t>Ontology for observations and sampling features, with alignments to existing models</w:t>
      </w:r>
      <w:r w:rsidRPr="001A42F9">
        <w:rPr>
          <w:lang w:val="en-US"/>
        </w:rPr>
        <w:t xml:space="preserve">. </w:t>
      </w:r>
      <w:r w:rsidRPr="001B02F3">
        <w:rPr>
          <w:lang w:val="en-US"/>
          <w:rPrChange w:id="4233" w:author="Katharina Schleidt" w:date="2021-04-18T19:25:00Z">
            <w:rPr>
              <w:lang w:val="de"/>
            </w:rPr>
          </w:rPrChange>
        </w:rPr>
        <w:t xml:space="preserve">S.J.D. Cox. Semantic Web. 2017. Available (viewed 2020-09-29) at https://content.iospress.com/articles/semantic-web/sw214 </w:t>
      </w:r>
      <w:commentRangeEnd w:id="4232"/>
      <w:r w:rsidR="002E3170">
        <w:rPr>
          <w:rStyle w:val="Marquedecommentaire"/>
        </w:rPr>
        <w:commentReference w:id="4232"/>
      </w:r>
    </w:p>
    <w:bookmarkEnd w:id="4138"/>
    <w:p w14:paraId="5A7B745D" w14:textId="40149426" w:rsidR="00170D23" w:rsidRDefault="00170D23">
      <w:pPr>
        <w:numPr>
          <w:ilvl w:val="0"/>
          <w:numId w:val="27"/>
        </w:numPr>
        <w:rPr>
          <w:ins w:id="4234" w:author="Grellet Sylvain" w:date="2021-10-21T13:18:00Z"/>
          <w:rFonts w:eastAsia="Times New Roman"/>
          <w:lang w:val="en-US" w:eastAsia="de-AT"/>
        </w:rPr>
        <w:pPrChange w:id="4235" w:author="Grellet Sylvain" w:date="2021-10-21T13:15:00Z">
          <w:pPr>
            <w:tabs>
              <w:tab w:val="clear" w:pos="403"/>
            </w:tabs>
            <w:spacing w:before="100" w:beforeAutospacing="1" w:after="100" w:afterAutospacing="1" w:line="240" w:lineRule="auto"/>
            <w:jc w:val="left"/>
          </w:pPr>
        </w:pPrChange>
      </w:pPr>
      <w:commentRangeStart w:id="4236"/>
      <w:ins w:id="4237" w:author="Katharina Schleidt" w:date="2021-10-20T18:30:00Z">
        <w:del w:id="4238" w:author="Grellet Sylvain" w:date="2021-10-21T13:15:00Z">
          <w:r w:rsidRPr="00170D23" w:rsidDel="00A27DE8">
            <w:rPr>
              <w:rFonts w:eastAsia="Times New Roman"/>
              <w:lang w:val="en-US" w:eastAsia="de-AT"/>
              <w:rPrChange w:id="4239" w:author="Katharina Schleidt" w:date="2021-10-20T18:31:00Z">
                <w:rPr>
                  <w:rFonts w:ascii="Times New Roman" w:eastAsia="Times New Roman" w:hAnsi="Times New Roman"/>
                  <w:sz w:val="24"/>
                  <w:szCs w:val="24"/>
                  <w:lang w:val="de-AT" w:eastAsia="de-AT"/>
                </w:rPr>
              </w:rPrChange>
            </w:rPr>
            <w:delText xml:space="preserve">[30] </w:delText>
          </w:r>
        </w:del>
        <w:bookmarkStart w:id="4240" w:name="_Ref85725265"/>
        <w:r w:rsidRPr="00170D23">
          <w:rPr>
            <w:rFonts w:eastAsia="Times New Roman"/>
            <w:lang w:val="en-US" w:eastAsia="de-AT"/>
            <w:rPrChange w:id="4241"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4242"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4243" w:author="Katharina Schleidt" w:date="2021-10-20T18:31:00Z">
              <w:rPr>
                <w:rFonts w:ascii="Times New Roman" w:eastAsia="Times New Roman" w:hAnsi="Times New Roman"/>
                <w:sz w:val="24"/>
                <w:szCs w:val="24"/>
                <w:lang w:val="de-AT" w:eastAsia="de-AT"/>
              </w:rPr>
            </w:rPrChange>
          </w:rPr>
          <w:t xml:space="preserve"> </w:t>
        </w:r>
      </w:ins>
      <w:commentRangeEnd w:id="4236"/>
      <w:ins w:id="4244" w:author="Katharina Schleidt" w:date="2021-10-20T18:31:00Z">
        <w:r>
          <w:rPr>
            <w:rStyle w:val="Marquedecommentaire"/>
          </w:rPr>
          <w:commentReference w:id="4236"/>
        </w:r>
      </w:ins>
      <w:bookmarkEnd w:id="4240"/>
    </w:p>
    <w:p w14:paraId="7DC22A8D" w14:textId="4BC37BE2" w:rsidR="00A27DE8" w:rsidRDefault="00A27DE8">
      <w:pPr>
        <w:numPr>
          <w:ilvl w:val="0"/>
          <w:numId w:val="27"/>
        </w:numPr>
        <w:rPr>
          <w:ins w:id="4245" w:author="Grellet Sylvain" w:date="2021-10-21T13:20:00Z"/>
          <w:rFonts w:eastAsia="Times New Roman"/>
          <w:lang w:val="en-US" w:eastAsia="de-AT"/>
        </w:rPr>
        <w:pPrChange w:id="4246" w:author="Grellet Sylvain" w:date="2021-10-21T13:19:00Z">
          <w:pPr>
            <w:pStyle w:val="Paragraphedeliste"/>
            <w:numPr>
              <w:numId w:val="27"/>
            </w:numPr>
            <w:tabs>
              <w:tab w:val="clear" w:pos="403"/>
            </w:tabs>
            <w:spacing w:before="100" w:beforeAutospacing="1" w:after="100" w:afterAutospacing="1" w:line="240" w:lineRule="auto"/>
            <w:ind w:left="360" w:hanging="360"/>
          </w:pPr>
        </w:pPrChange>
      </w:pPr>
      <w:ins w:id="4247" w:author="Grellet Sylvain" w:date="2021-10-21T13:18:00Z">
        <w:r w:rsidRPr="00384001">
          <w:rPr>
            <w:rFonts w:eastAsia="Times New Roman"/>
            <w:lang w:val="en-US" w:eastAsia="de-AT"/>
          </w:rPr>
          <w:t>I</w:t>
        </w:r>
      </w:ins>
      <w:ins w:id="4248" w:author="Grellet Sylvain" w:date="2021-10-21T13:19:00Z">
        <w:r w:rsidRPr="00A27DE8">
          <w:rPr>
            <w:rFonts w:eastAsia="Times New Roman"/>
            <w:lang w:val="en-US" w:eastAsia="de-AT"/>
            <w:rPrChange w:id="4249" w:author="Grellet Sylvain" w:date="2021-10-21T13:19:00Z">
              <w:rPr>
                <w:lang w:val="en-US" w:eastAsia="de-AT"/>
              </w:rPr>
            </w:rPrChange>
          </w:rPr>
          <w:t xml:space="preserve">SO 19105:2000 </w:t>
        </w:r>
        <w:r w:rsidRPr="00A27DE8">
          <w:rPr>
            <w:rFonts w:eastAsia="Times New Roman"/>
            <w:i/>
            <w:iCs/>
            <w:lang w:val="en-US" w:eastAsia="de-AT"/>
            <w:rPrChange w:id="4250" w:author="Grellet Sylvain" w:date="2021-10-21T13:19:00Z">
              <w:rPr>
                <w:lang w:val="en-US" w:eastAsia="de-AT"/>
              </w:rPr>
            </w:rPrChange>
          </w:rPr>
          <w:t>Geographic information — Conformance and testing</w:t>
        </w:r>
        <w:r w:rsidRPr="00A27DE8">
          <w:rPr>
            <w:rFonts w:eastAsia="Times New Roman"/>
            <w:lang w:val="en-US" w:eastAsia="de-AT"/>
            <w:rPrChange w:id="4251" w:author="Grellet Sylvain" w:date="2021-10-21T13:19:00Z">
              <w:rPr>
                <w:lang w:val="en-US" w:eastAsia="de-AT"/>
              </w:rPr>
            </w:rPrChange>
          </w:rPr>
          <w:t xml:space="preserve"> </w:t>
        </w:r>
      </w:ins>
    </w:p>
    <w:p w14:paraId="242BC989" w14:textId="23CF374E" w:rsidR="00A27DE8" w:rsidRDefault="00A27DE8">
      <w:pPr>
        <w:numPr>
          <w:ilvl w:val="0"/>
          <w:numId w:val="27"/>
        </w:numPr>
        <w:rPr>
          <w:ins w:id="4252" w:author="Grellet Sylvain" w:date="2021-10-21T13:30:00Z"/>
          <w:rFonts w:eastAsia="Times New Roman"/>
          <w:lang w:val="en-US" w:eastAsia="de-AT"/>
        </w:rPr>
        <w:pPrChange w:id="4253" w:author="Grellet Sylvain" w:date="2021-10-21T13:20:00Z">
          <w:pPr>
            <w:tabs>
              <w:tab w:val="clear" w:pos="403"/>
            </w:tabs>
            <w:spacing w:before="100" w:beforeAutospacing="1" w:after="100" w:afterAutospacing="1" w:line="240" w:lineRule="auto"/>
            <w:jc w:val="left"/>
          </w:pPr>
        </w:pPrChange>
      </w:pPr>
      <w:ins w:id="4254"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4255" w:author="Grellet Sylvain" w:date="2021-10-21T13:30:00Z"/>
          <w:rFonts w:eastAsia="Times New Roman"/>
          <w:lang w:val="en-US" w:eastAsia="de-AT"/>
        </w:rPr>
        <w:pPrChange w:id="4256" w:author="Grellet Sylvain" w:date="2021-10-21T13:30:00Z">
          <w:pPr>
            <w:tabs>
              <w:tab w:val="clear" w:pos="403"/>
            </w:tabs>
            <w:spacing w:before="100" w:beforeAutospacing="1" w:after="100" w:afterAutospacing="1" w:line="240" w:lineRule="auto"/>
            <w:jc w:val="left"/>
          </w:pPr>
        </w:pPrChange>
      </w:pPr>
      <w:bookmarkStart w:id="4257" w:name="_Ref85725453"/>
      <w:ins w:id="4258"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4257"/>
        <w:r w:rsidRPr="00FE6441">
          <w:rPr>
            <w:rFonts w:eastAsia="Times New Roman"/>
            <w:lang w:val="en-US" w:eastAsia="de-AT"/>
          </w:rPr>
          <w:t xml:space="preserve"> </w:t>
        </w:r>
      </w:ins>
    </w:p>
    <w:p w14:paraId="028CF6A4" w14:textId="4FCEC078" w:rsidR="001F4A39" w:rsidRPr="001F4A39" w:rsidRDefault="001F4A39">
      <w:pPr>
        <w:numPr>
          <w:ilvl w:val="0"/>
          <w:numId w:val="27"/>
        </w:numPr>
        <w:rPr>
          <w:ins w:id="4259" w:author="Grellet Sylvain" w:date="2021-10-21T13:30:00Z"/>
          <w:rFonts w:eastAsia="Times New Roman"/>
          <w:lang w:val="en-US" w:eastAsia="de-AT"/>
          <w:rPrChange w:id="4260" w:author="Grellet Sylvain" w:date="2021-10-21T13:30:00Z">
            <w:rPr>
              <w:ins w:id="4261" w:author="Grellet Sylvain" w:date="2021-10-21T13:30:00Z"/>
              <w:lang w:val="en-US" w:eastAsia="de-AT"/>
            </w:rPr>
          </w:rPrChange>
        </w:rPr>
        <w:pPrChange w:id="4262" w:author="Grellet Sylvain" w:date="2021-10-21T13:30:00Z">
          <w:pPr>
            <w:pStyle w:val="Paragraphedeliste"/>
            <w:numPr>
              <w:numId w:val="27"/>
            </w:numPr>
            <w:tabs>
              <w:tab w:val="clear" w:pos="403"/>
            </w:tabs>
            <w:spacing w:before="100" w:beforeAutospacing="1" w:after="100" w:afterAutospacing="1" w:line="240" w:lineRule="auto"/>
            <w:ind w:left="360" w:hanging="360"/>
          </w:pPr>
        </w:pPrChange>
      </w:pPr>
      <w:bookmarkStart w:id="4263" w:name="_Ref85725462"/>
      <w:ins w:id="4264" w:author="Grellet Sylvain" w:date="2021-10-21T13:30:00Z">
        <w:r w:rsidRPr="001F4A39">
          <w:rPr>
            <w:rFonts w:eastAsia="Times New Roman"/>
            <w:lang w:val="en-US" w:eastAsia="de-AT"/>
            <w:rPrChange w:id="4265" w:author="Grellet Sylvain" w:date="2021-10-21T13:30:00Z">
              <w:rPr>
                <w:lang w:val="en-US" w:eastAsia="de-AT"/>
              </w:rPr>
            </w:rPrChange>
          </w:rPr>
          <w:t xml:space="preserve">ISO 19115-1:2014/Amd 2:2020 </w:t>
        </w:r>
        <w:r w:rsidRPr="001F4A39">
          <w:rPr>
            <w:rFonts w:eastAsia="Times New Roman"/>
            <w:i/>
            <w:iCs/>
            <w:lang w:val="en-US" w:eastAsia="de-AT"/>
            <w:rPrChange w:id="4266" w:author="Grellet Sylvain" w:date="2021-10-21T13:30:00Z">
              <w:rPr>
                <w:lang w:val="en-US" w:eastAsia="de-AT"/>
              </w:rPr>
            </w:rPrChange>
          </w:rPr>
          <w:t>Geographic information — Metadata — Part 1: Fundamentals — Amendment 2</w:t>
        </w:r>
        <w:bookmarkEnd w:id="4263"/>
        <w:r w:rsidRPr="001F4A39">
          <w:rPr>
            <w:rFonts w:eastAsia="Times New Roman"/>
            <w:lang w:val="en-US" w:eastAsia="de-AT"/>
            <w:rPrChange w:id="4267"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4268" w:author="Grellet Sylvain" w:date="2021-10-21T13:31:00Z"/>
          <w:rFonts w:eastAsia="Times New Roman"/>
          <w:lang w:val="en-US" w:eastAsia="de-AT"/>
        </w:rPr>
        <w:pPrChange w:id="4269"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4270" w:name="_Ref85725666"/>
      <w:ins w:id="4271"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4270"/>
      </w:ins>
    </w:p>
    <w:p w14:paraId="61A0498E" w14:textId="3BBB6059" w:rsidR="001F4A39" w:rsidRPr="001F4A39" w:rsidRDefault="001F4A39">
      <w:pPr>
        <w:numPr>
          <w:ilvl w:val="0"/>
          <w:numId w:val="27"/>
        </w:numPr>
        <w:rPr>
          <w:ins w:id="4272" w:author="Grellet Sylvain" w:date="2021-10-21T13:31:00Z"/>
          <w:rFonts w:eastAsia="Times New Roman"/>
          <w:lang w:val="en-US" w:eastAsia="de-AT"/>
        </w:rPr>
        <w:pPrChange w:id="4273"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4274" w:name="_Ref85725673"/>
      <w:ins w:id="4275"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4274"/>
        <w:r w:rsidRPr="001F4A39">
          <w:rPr>
            <w:rFonts w:eastAsia="Times New Roman"/>
            <w:lang w:val="en-US" w:eastAsia="de-AT"/>
          </w:rPr>
          <w:t xml:space="preserve"> </w:t>
        </w:r>
      </w:ins>
    </w:p>
    <w:p w14:paraId="62E13DE5" w14:textId="30AD8F6E" w:rsidR="00A27DE8" w:rsidRPr="00170D23" w:rsidRDefault="001F4A39">
      <w:pPr>
        <w:numPr>
          <w:ilvl w:val="0"/>
          <w:numId w:val="27"/>
        </w:numPr>
        <w:rPr>
          <w:ins w:id="4276" w:author="Katharina Schleidt" w:date="2021-10-20T18:30:00Z"/>
          <w:rFonts w:eastAsia="Times New Roman"/>
          <w:lang w:val="en-US" w:eastAsia="de-AT"/>
          <w:rPrChange w:id="4277" w:author="Katharina Schleidt" w:date="2021-10-20T18:31:00Z">
            <w:rPr>
              <w:ins w:id="4278" w:author="Katharina Schleidt" w:date="2021-10-20T18:30:00Z"/>
              <w:rFonts w:ascii="Times New Roman" w:eastAsia="Times New Roman" w:hAnsi="Times New Roman"/>
              <w:sz w:val="24"/>
              <w:szCs w:val="24"/>
              <w:lang w:val="de-AT" w:eastAsia="de-AT"/>
            </w:rPr>
          </w:rPrChange>
        </w:rPr>
        <w:pPrChange w:id="4279" w:author="Grellet Sylvain" w:date="2021-10-21T13:32:00Z">
          <w:pPr>
            <w:tabs>
              <w:tab w:val="clear" w:pos="403"/>
            </w:tabs>
            <w:spacing w:before="100" w:beforeAutospacing="1" w:after="100" w:afterAutospacing="1" w:line="240" w:lineRule="auto"/>
            <w:jc w:val="left"/>
          </w:pPr>
        </w:pPrChange>
      </w:pPr>
      <w:bookmarkStart w:id="4280" w:name="_Ref85744499"/>
      <w:ins w:id="4281" w:author="Grellet Sylvain" w:date="2021-10-21T13:32:00Z">
        <w:r>
          <w:rPr>
            <w:rFonts w:eastAsia="Times New Roman"/>
            <w:lang w:val="en-US" w:eastAsia="de-AT"/>
          </w:rPr>
          <w:lastRenderedPageBreak/>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4280"/>
    </w:p>
    <w:p w14:paraId="55F845D8" w14:textId="5E269981" w:rsidR="001F4A39" w:rsidRDefault="001F4A39">
      <w:pPr>
        <w:numPr>
          <w:ilvl w:val="0"/>
          <w:numId w:val="27"/>
        </w:numPr>
        <w:rPr>
          <w:ins w:id="4282" w:author="Grellet Sylvain" w:date="2021-10-21T13:33:00Z"/>
          <w:rFonts w:eastAsia="Times New Roman"/>
          <w:lang w:val="en-US" w:eastAsia="de-AT"/>
        </w:rPr>
        <w:pPrChange w:id="4283" w:author="Grellet Sylvain" w:date="2021-10-21T13:32:00Z">
          <w:pPr>
            <w:pStyle w:val="Paragraphedeliste"/>
            <w:numPr>
              <w:numId w:val="27"/>
            </w:numPr>
            <w:tabs>
              <w:tab w:val="clear" w:pos="403"/>
            </w:tabs>
            <w:spacing w:before="100" w:beforeAutospacing="1" w:after="100" w:afterAutospacing="1" w:line="240" w:lineRule="auto"/>
            <w:ind w:left="360" w:hanging="360"/>
          </w:pPr>
        </w:pPrChange>
      </w:pPr>
      <w:bookmarkStart w:id="4284" w:name="_Ref85744622"/>
      <w:ins w:id="4285"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4284"/>
        <w:r w:rsidRPr="001F4A39">
          <w:rPr>
            <w:rFonts w:eastAsia="Times New Roman"/>
            <w:lang w:val="en-US" w:eastAsia="de-AT"/>
          </w:rPr>
          <w:t xml:space="preserve"> </w:t>
        </w:r>
      </w:ins>
    </w:p>
    <w:p w14:paraId="20626315" w14:textId="1D5FFC53" w:rsidR="00295C11" w:rsidRDefault="00295C11">
      <w:pPr>
        <w:numPr>
          <w:ilvl w:val="0"/>
          <w:numId w:val="27"/>
        </w:numPr>
        <w:rPr>
          <w:ins w:id="4286" w:author="Grellet Sylvain" w:date="2021-10-21T21:37:00Z"/>
          <w:rFonts w:eastAsia="Times New Roman"/>
          <w:lang w:val="en-US" w:eastAsia="de-AT"/>
        </w:rPr>
        <w:pPrChange w:id="4287" w:author="Grellet Sylvain" w:date="2021-10-21T13:33:00Z">
          <w:pPr>
            <w:tabs>
              <w:tab w:val="clear" w:pos="403"/>
            </w:tabs>
            <w:spacing w:before="100" w:beforeAutospacing="1" w:after="100" w:afterAutospacing="1" w:line="240" w:lineRule="auto"/>
            <w:jc w:val="left"/>
          </w:pPr>
        </w:pPrChange>
      </w:pPr>
      <w:bookmarkStart w:id="4288" w:name="_Ref85744814"/>
      <w:ins w:id="4289"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4288"/>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4290" w:author="Katharina Schleidt" w:date="2021-10-20T18:30:00Z"/>
          <w:del w:id="4291" w:author="Grellet Sylvain" w:date="2021-10-21T13:18:00Z"/>
          <w:rFonts w:eastAsia="Times New Roman"/>
          <w:lang w:val="en-US" w:eastAsia="de-AT"/>
          <w:rPrChange w:id="4292" w:author="Grellet Sylvain" w:date="2021-10-21T21:37:00Z">
            <w:rPr>
              <w:ins w:id="4293" w:author="Katharina Schleidt" w:date="2021-10-20T18:30:00Z"/>
              <w:del w:id="4294" w:author="Grellet Sylvain" w:date="2021-10-21T13:18:00Z"/>
              <w:rFonts w:ascii="Times New Roman" w:eastAsia="Times New Roman" w:hAnsi="Times New Roman"/>
              <w:sz w:val="24"/>
              <w:szCs w:val="24"/>
              <w:lang w:val="de-AT" w:eastAsia="de-AT"/>
            </w:rPr>
          </w:rPrChange>
        </w:rPr>
        <w:pPrChange w:id="4295" w:author="Grellet Sylvain" w:date="2021-10-21T13:33:00Z">
          <w:pPr>
            <w:tabs>
              <w:tab w:val="clear" w:pos="403"/>
            </w:tabs>
            <w:spacing w:before="100" w:beforeAutospacing="1" w:after="100" w:afterAutospacing="1" w:line="240" w:lineRule="auto"/>
            <w:jc w:val="left"/>
          </w:pPr>
        </w:pPrChange>
      </w:pPr>
      <w:ins w:id="4296" w:author="Katharina Schleidt" w:date="2021-10-20T18:30:00Z">
        <w:del w:id="4297" w:author="Grellet Sylvain" w:date="2021-10-21T13:17:00Z">
          <w:r w:rsidRPr="00656929" w:rsidDel="00A27DE8">
            <w:rPr>
              <w:rFonts w:eastAsia="Times New Roman"/>
              <w:lang w:val="en-US" w:eastAsia="de-AT"/>
              <w:rPrChange w:id="4298" w:author="Grellet Sylvain" w:date="2021-10-21T21:37:00Z">
                <w:rPr>
                  <w:rFonts w:ascii="Times New Roman" w:eastAsia="Times New Roman" w:hAnsi="Times New Roman"/>
                  <w:sz w:val="24"/>
                  <w:szCs w:val="24"/>
                  <w:lang w:val="de-AT" w:eastAsia="de-AT"/>
                </w:rPr>
              </w:rPrChange>
            </w:rPr>
            <w:delText xml:space="preserve">[31] </w:delText>
          </w:r>
        </w:del>
        <w:del w:id="4299" w:author="Grellet Sylvain" w:date="2021-10-21T13:18:00Z">
          <w:r w:rsidRPr="00656929" w:rsidDel="00A27DE8">
            <w:rPr>
              <w:rFonts w:eastAsia="Times New Roman"/>
              <w:lang w:val="en-US" w:eastAsia="de-AT"/>
              <w:rPrChange w:id="4300"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4301"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4302"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4303" w:author="Katharina Schleidt" w:date="2021-10-20T18:30:00Z"/>
          <w:del w:id="4304" w:author="Grellet Sylvain" w:date="2021-10-21T13:30:00Z"/>
          <w:rFonts w:eastAsia="Times New Roman"/>
          <w:lang w:val="en-US" w:eastAsia="de-AT"/>
          <w:rPrChange w:id="4305" w:author="Katharina Schleidt" w:date="2021-10-20T18:31:00Z">
            <w:rPr>
              <w:ins w:id="4306" w:author="Katharina Schleidt" w:date="2021-10-20T18:30:00Z"/>
              <w:del w:id="4307" w:author="Grellet Sylvain" w:date="2021-10-21T13:30:00Z"/>
              <w:rFonts w:ascii="Times New Roman" w:eastAsia="Times New Roman" w:hAnsi="Times New Roman"/>
              <w:sz w:val="24"/>
              <w:szCs w:val="24"/>
              <w:lang w:val="de-AT" w:eastAsia="de-AT"/>
            </w:rPr>
          </w:rPrChange>
        </w:rPr>
        <w:pPrChange w:id="4308" w:author="Grellet Sylvain" w:date="2021-10-21T13:33:00Z">
          <w:pPr>
            <w:tabs>
              <w:tab w:val="clear" w:pos="403"/>
            </w:tabs>
            <w:spacing w:before="100" w:beforeAutospacing="1" w:after="100" w:afterAutospacing="1" w:line="240" w:lineRule="auto"/>
            <w:jc w:val="left"/>
          </w:pPr>
        </w:pPrChange>
      </w:pPr>
      <w:ins w:id="4309" w:author="Katharina Schleidt" w:date="2021-10-20T18:30:00Z">
        <w:del w:id="4310" w:author="Grellet Sylvain" w:date="2021-10-21T13:30:00Z">
          <w:r w:rsidRPr="00170D23" w:rsidDel="001F4A39">
            <w:rPr>
              <w:rFonts w:eastAsia="Times New Roman"/>
              <w:lang w:val="en-US" w:eastAsia="de-AT"/>
              <w:rPrChange w:id="4311"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4312"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4313"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4314" w:author="Katharina Schleidt" w:date="2021-10-20T18:30:00Z"/>
          <w:del w:id="4315" w:author="Grellet Sylvain" w:date="2021-10-21T13:30:00Z"/>
          <w:rFonts w:eastAsia="Times New Roman"/>
          <w:lang w:val="en-US" w:eastAsia="de-AT"/>
          <w:rPrChange w:id="4316" w:author="Katharina Schleidt" w:date="2021-10-20T18:31:00Z">
            <w:rPr>
              <w:ins w:id="4317" w:author="Katharina Schleidt" w:date="2021-10-20T18:30:00Z"/>
              <w:del w:id="4318" w:author="Grellet Sylvain" w:date="2021-10-21T13:30:00Z"/>
              <w:rFonts w:ascii="Times New Roman" w:eastAsia="Times New Roman" w:hAnsi="Times New Roman"/>
              <w:sz w:val="24"/>
              <w:szCs w:val="24"/>
              <w:lang w:val="de-AT" w:eastAsia="de-AT"/>
            </w:rPr>
          </w:rPrChange>
        </w:rPr>
        <w:pPrChange w:id="4319" w:author="Grellet Sylvain" w:date="2021-10-21T13:33:00Z">
          <w:pPr>
            <w:tabs>
              <w:tab w:val="clear" w:pos="403"/>
            </w:tabs>
            <w:spacing w:before="100" w:beforeAutospacing="1" w:after="100" w:afterAutospacing="1" w:line="240" w:lineRule="auto"/>
            <w:jc w:val="left"/>
          </w:pPr>
        </w:pPrChange>
      </w:pPr>
      <w:ins w:id="4320" w:author="Katharina Schleidt" w:date="2021-10-20T18:30:00Z">
        <w:del w:id="4321" w:author="Grellet Sylvain" w:date="2021-10-21T13:30:00Z">
          <w:r w:rsidRPr="00170D23" w:rsidDel="001F4A39">
            <w:rPr>
              <w:rFonts w:eastAsia="Times New Roman"/>
              <w:lang w:val="en-US" w:eastAsia="de-AT"/>
              <w:rPrChange w:id="4322"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4323"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4324"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4325" w:author="Katharina Schleidt" w:date="2021-10-20T18:30:00Z"/>
          <w:del w:id="4326" w:author="Grellet Sylvain" w:date="2021-10-21T13:31:00Z"/>
          <w:rFonts w:eastAsia="Times New Roman"/>
          <w:lang w:val="en-US" w:eastAsia="de-AT"/>
          <w:rPrChange w:id="4327" w:author="Katharina Schleidt" w:date="2021-10-20T18:31:00Z">
            <w:rPr>
              <w:ins w:id="4328" w:author="Katharina Schleidt" w:date="2021-10-20T18:30:00Z"/>
              <w:del w:id="4329" w:author="Grellet Sylvain" w:date="2021-10-21T13:31:00Z"/>
              <w:rFonts w:ascii="Times New Roman" w:eastAsia="Times New Roman" w:hAnsi="Times New Roman"/>
              <w:sz w:val="24"/>
              <w:szCs w:val="24"/>
              <w:lang w:val="de-AT" w:eastAsia="de-AT"/>
            </w:rPr>
          </w:rPrChange>
        </w:rPr>
        <w:pPrChange w:id="4330" w:author="Grellet Sylvain" w:date="2021-10-21T13:33:00Z">
          <w:pPr>
            <w:tabs>
              <w:tab w:val="clear" w:pos="403"/>
            </w:tabs>
            <w:spacing w:before="100" w:beforeAutospacing="1" w:after="100" w:afterAutospacing="1" w:line="240" w:lineRule="auto"/>
            <w:jc w:val="left"/>
          </w:pPr>
        </w:pPrChange>
      </w:pPr>
      <w:ins w:id="4331" w:author="Katharina Schleidt" w:date="2021-10-20T18:30:00Z">
        <w:del w:id="4332" w:author="Grellet Sylvain" w:date="2021-10-21T13:31:00Z">
          <w:r w:rsidRPr="00170D23" w:rsidDel="001F4A39">
            <w:rPr>
              <w:rFonts w:eastAsia="Times New Roman"/>
              <w:lang w:val="en-US" w:eastAsia="de-AT"/>
              <w:rPrChange w:id="4333"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4334"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4335"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4336" w:author="Katharina Schleidt" w:date="2021-10-20T18:30:00Z"/>
          <w:del w:id="4337" w:author="Grellet Sylvain" w:date="2021-10-21T13:31:00Z"/>
          <w:rFonts w:eastAsia="Times New Roman"/>
          <w:lang w:val="en-US" w:eastAsia="de-AT"/>
          <w:rPrChange w:id="4338" w:author="Katharina Schleidt" w:date="2021-10-20T18:31:00Z">
            <w:rPr>
              <w:ins w:id="4339" w:author="Katharina Schleidt" w:date="2021-10-20T18:30:00Z"/>
              <w:del w:id="4340" w:author="Grellet Sylvain" w:date="2021-10-21T13:31:00Z"/>
              <w:rFonts w:ascii="Times New Roman" w:eastAsia="Times New Roman" w:hAnsi="Times New Roman"/>
              <w:sz w:val="24"/>
              <w:szCs w:val="24"/>
              <w:lang w:val="de-AT" w:eastAsia="de-AT"/>
            </w:rPr>
          </w:rPrChange>
        </w:rPr>
        <w:pPrChange w:id="4341" w:author="Grellet Sylvain" w:date="2021-10-21T13:33:00Z">
          <w:pPr>
            <w:tabs>
              <w:tab w:val="clear" w:pos="403"/>
            </w:tabs>
            <w:spacing w:before="100" w:beforeAutospacing="1" w:after="100" w:afterAutospacing="1" w:line="240" w:lineRule="auto"/>
            <w:jc w:val="left"/>
          </w:pPr>
        </w:pPrChange>
      </w:pPr>
      <w:ins w:id="4342" w:author="Katharina Schleidt" w:date="2021-10-20T18:30:00Z">
        <w:del w:id="4343" w:author="Grellet Sylvain" w:date="2021-10-21T13:31:00Z">
          <w:r w:rsidRPr="00170D23" w:rsidDel="001F4A39">
            <w:rPr>
              <w:rFonts w:eastAsia="Times New Roman"/>
              <w:lang w:val="en-US" w:eastAsia="de-AT"/>
              <w:rPrChange w:id="4344"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4345"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4346" w:author="Katharina Schleidt" w:date="2021-10-20T18:30:00Z"/>
          <w:del w:id="4347" w:author="Grellet Sylvain" w:date="2021-10-21T13:32:00Z"/>
          <w:rFonts w:eastAsia="Times New Roman"/>
          <w:lang w:val="en-US" w:eastAsia="de-AT"/>
          <w:rPrChange w:id="4348" w:author="Katharina Schleidt" w:date="2021-10-20T18:31:00Z">
            <w:rPr>
              <w:ins w:id="4349" w:author="Katharina Schleidt" w:date="2021-10-20T18:30:00Z"/>
              <w:del w:id="4350" w:author="Grellet Sylvain" w:date="2021-10-21T13:32:00Z"/>
              <w:rFonts w:ascii="Times New Roman" w:eastAsia="Times New Roman" w:hAnsi="Times New Roman"/>
              <w:sz w:val="24"/>
              <w:szCs w:val="24"/>
              <w:lang w:val="de-AT" w:eastAsia="de-AT"/>
            </w:rPr>
          </w:rPrChange>
        </w:rPr>
        <w:pPrChange w:id="4351" w:author="Grellet Sylvain" w:date="2021-10-21T13:33:00Z">
          <w:pPr>
            <w:tabs>
              <w:tab w:val="clear" w:pos="403"/>
            </w:tabs>
            <w:spacing w:before="100" w:beforeAutospacing="1" w:after="100" w:afterAutospacing="1" w:line="240" w:lineRule="auto"/>
            <w:jc w:val="left"/>
          </w:pPr>
        </w:pPrChange>
      </w:pPr>
      <w:ins w:id="4352" w:author="Katharina Schleidt" w:date="2021-10-20T18:30:00Z">
        <w:del w:id="4353" w:author="Grellet Sylvain" w:date="2021-10-21T13:32:00Z">
          <w:r w:rsidRPr="00170D23" w:rsidDel="001F4A39">
            <w:rPr>
              <w:rFonts w:eastAsia="Times New Roman"/>
              <w:lang w:val="en-US" w:eastAsia="de-AT"/>
              <w:rPrChange w:id="4354"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4355"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4356"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4357" w:author="Katharina Schleidt" w:date="2021-10-20T18:30:00Z"/>
          <w:del w:id="4358" w:author="Grellet Sylvain" w:date="2021-10-21T13:32:00Z"/>
          <w:rFonts w:eastAsia="Times New Roman"/>
          <w:lang w:val="en-US" w:eastAsia="de-AT"/>
          <w:rPrChange w:id="4359" w:author="Katharina Schleidt" w:date="2021-10-20T18:31:00Z">
            <w:rPr>
              <w:ins w:id="4360" w:author="Katharina Schleidt" w:date="2021-10-20T18:30:00Z"/>
              <w:del w:id="4361" w:author="Grellet Sylvain" w:date="2021-10-21T13:32:00Z"/>
              <w:rFonts w:ascii="Times New Roman" w:eastAsia="Times New Roman" w:hAnsi="Times New Roman"/>
              <w:sz w:val="24"/>
              <w:szCs w:val="24"/>
              <w:lang w:val="de-AT" w:eastAsia="de-AT"/>
            </w:rPr>
          </w:rPrChange>
        </w:rPr>
        <w:pPrChange w:id="4362" w:author="Grellet Sylvain" w:date="2021-10-21T13:33:00Z">
          <w:pPr>
            <w:tabs>
              <w:tab w:val="clear" w:pos="403"/>
            </w:tabs>
            <w:spacing w:before="100" w:beforeAutospacing="1" w:after="100" w:afterAutospacing="1" w:line="240" w:lineRule="auto"/>
            <w:jc w:val="left"/>
          </w:pPr>
        </w:pPrChange>
      </w:pPr>
      <w:ins w:id="4363" w:author="Katharina Schleidt" w:date="2021-10-20T18:30:00Z">
        <w:del w:id="4364" w:author="Grellet Sylvain" w:date="2021-10-21T13:32:00Z">
          <w:r w:rsidRPr="00170D23" w:rsidDel="001F4A39">
            <w:rPr>
              <w:rFonts w:eastAsia="Times New Roman"/>
              <w:lang w:val="en-US" w:eastAsia="de-AT"/>
              <w:rPrChange w:id="4365"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4366"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4367"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4368" w:author="Katharina Schleidt" w:date="2021-10-20T18:30:00Z"/>
          <w:del w:id="4369" w:author="Grellet Sylvain" w:date="2021-10-21T13:33:00Z"/>
          <w:rFonts w:eastAsia="Times New Roman"/>
          <w:lang w:val="en-US" w:eastAsia="de-AT"/>
          <w:rPrChange w:id="4370" w:author="Katharina Schleidt" w:date="2021-10-20T18:31:00Z">
            <w:rPr>
              <w:ins w:id="4371" w:author="Katharina Schleidt" w:date="2021-10-20T18:30:00Z"/>
              <w:del w:id="4372" w:author="Grellet Sylvain" w:date="2021-10-21T13:33:00Z"/>
              <w:rFonts w:ascii="Times New Roman" w:eastAsia="Times New Roman" w:hAnsi="Times New Roman"/>
              <w:sz w:val="24"/>
              <w:szCs w:val="24"/>
              <w:lang w:val="de-AT" w:eastAsia="de-AT"/>
            </w:rPr>
          </w:rPrChange>
        </w:rPr>
        <w:pPrChange w:id="4373" w:author="Grellet Sylvain" w:date="2021-10-21T13:33:00Z">
          <w:pPr>
            <w:tabs>
              <w:tab w:val="clear" w:pos="403"/>
            </w:tabs>
            <w:spacing w:before="100" w:beforeAutospacing="1" w:after="100" w:afterAutospacing="1" w:line="240" w:lineRule="auto"/>
            <w:jc w:val="left"/>
          </w:pPr>
        </w:pPrChange>
      </w:pPr>
      <w:ins w:id="4374" w:author="Katharina Schleidt" w:date="2021-10-20T18:30:00Z">
        <w:del w:id="4375" w:author="Grellet Sylvain" w:date="2021-10-21T13:33:00Z">
          <w:r w:rsidRPr="00170D23" w:rsidDel="00295C11">
            <w:rPr>
              <w:rFonts w:eastAsia="Times New Roman"/>
              <w:lang w:val="en-US" w:eastAsia="de-AT"/>
              <w:rPrChange w:id="4376"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4377"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4378"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4379" w:author="Katharina Schleidt" w:date="2021-10-20T18:30:00Z"/>
          <w:del w:id="4380" w:author="Grellet Sylvain" w:date="2021-10-21T13:33:00Z"/>
          <w:rFonts w:eastAsia="Times New Roman"/>
          <w:lang w:val="en-US" w:eastAsia="de-AT"/>
          <w:rPrChange w:id="4381" w:author="Katharina Schleidt" w:date="2021-10-20T18:31:00Z">
            <w:rPr>
              <w:ins w:id="4382" w:author="Katharina Schleidt" w:date="2021-10-20T18:30:00Z"/>
              <w:del w:id="4383" w:author="Grellet Sylvain" w:date="2021-10-21T13:33:00Z"/>
              <w:rFonts w:ascii="Times New Roman" w:eastAsia="Times New Roman" w:hAnsi="Times New Roman"/>
              <w:sz w:val="24"/>
              <w:szCs w:val="24"/>
              <w:lang w:val="de-AT" w:eastAsia="de-AT"/>
            </w:rPr>
          </w:rPrChange>
        </w:rPr>
        <w:pPrChange w:id="4384" w:author="Grellet Sylvain" w:date="2021-10-21T13:33:00Z">
          <w:pPr>
            <w:tabs>
              <w:tab w:val="clear" w:pos="403"/>
            </w:tabs>
            <w:spacing w:before="100" w:beforeAutospacing="1" w:after="100" w:afterAutospacing="1" w:line="240" w:lineRule="auto"/>
            <w:jc w:val="left"/>
          </w:pPr>
        </w:pPrChange>
      </w:pPr>
      <w:ins w:id="4385" w:author="Katharina Schleidt" w:date="2021-10-20T18:30:00Z">
        <w:del w:id="4386" w:author="Grellet Sylvain" w:date="2021-10-21T13:33:00Z">
          <w:r w:rsidRPr="00170D23" w:rsidDel="00295C11">
            <w:rPr>
              <w:rFonts w:eastAsia="Times New Roman"/>
              <w:lang w:val="en-US" w:eastAsia="de-AT"/>
              <w:rPrChange w:id="4387"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4388"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4389"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4390" w:author="Katharina Schleidt" w:date="2021-10-20T18:30:00Z"/>
          <w:del w:id="4391" w:author="Grellet Sylvain" w:date="2021-10-21T14:56:00Z"/>
          <w:rFonts w:eastAsia="Times New Roman"/>
          <w:lang w:val="en-US" w:eastAsia="de-AT"/>
          <w:rPrChange w:id="4392" w:author="Katharina Schleidt" w:date="2021-10-20T18:31:00Z">
            <w:rPr>
              <w:ins w:id="4393" w:author="Katharina Schleidt" w:date="2021-10-20T18:30:00Z"/>
              <w:del w:id="4394" w:author="Grellet Sylvain" w:date="2021-10-21T14:56:00Z"/>
              <w:rFonts w:ascii="Times New Roman" w:eastAsia="Times New Roman" w:hAnsi="Times New Roman"/>
              <w:sz w:val="24"/>
              <w:szCs w:val="24"/>
              <w:lang w:val="de-AT" w:eastAsia="de-AT"/>
            </w:rPr>
          </w:rPrChange>
        </w:rPr>
        <w:pPrChange w:id="4395" w:author="Grellet Sylvain" w:date="2021-10-21T13:33:00Z">
          <w:pPr>
            <w:tabs>
              <w:tab w:val="clear" w:pos="403"/>
            </w:tabs>
            <w:spacing w:before="100" w:beforeAutospacing="1" w:after="100" w:afterAutospacing="1" w:line="240" w:lineRule="auto"/>
            <w:jc w:val="left"/>
          </w:pPr>
        </w:pPrChange>
      </w:pPr>
      <w:ins w:id="4396" w:author="Katharina Schleidt" w:date="2021-10-20T18:30:00Z">
        <w:del w:id="4397" w:author="Grellet Sylvain" w:date="2021-10-21T13:33:00Z">
          <w:r w:rsidRPr="00170D23" w:rsidDel="00295C11">
            <w:rPr>
              <w:rFonts w:eastAsia="Times New Roman"/>
              <w:lang w:val="en-US" w:eastAsia="de-AT"/>
              <w:rPrChange w:id="4398" w:author="Katharina Schleidt" w:date="2021-10-20T18:31:00Z">
                <w:rPr>
                  <w:rFonts w:ascii="Times New Roman" w:eastAsia="Times New Roman" w:hAnsi="Times New Roman"/>
                  <w:sz w:val="24"/>
                  <w:szCs w:val="24"/>
                  <w:lang w:val="en-US" w:eastAsia="de-AT"/>
                </w:rPr>
              </w:rPrChange>
            </w:rPr>
            <w:delText xml:space="preserve">[40] </w:delText>
          </w:r>
        </w:del>
        <w:del w:id="4399" w:author="Grellet Sylvain" w:date="2021-10-21T21:37:00Z">
          <w:r w:rsidRPr="00170D23" w:rsidDel="00656929">
            <w:rPr>
              <w:rFonts w:eastAsia="Times New Roman"/>
              <w:lang w:val="en-US" w:eastAsia="de-AT"/>
              <w:rPrChange w:id="4400"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401"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402"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403" w:author="Grellet Sylvain" w:date="2021-10-21T14:56:00Z">
            <w:rPr/>
          </w:rPrChange>
        </w:rPr>
        <w:pPrChange w:id="4404" w:author="Grellet Sylvain" w:date="2021-10-21T14:56:00Z">
          <w:pPr/>
        </w:pPrChange>
      </w:pPr>
      <w:bookmarkStart w:id="4405" w:name="_Ref85744819"/>
      <w:bookmarkEnd w:id="4405"/>
    </w:p>
    <w:sectPr w:rsidR="00621028" w:rsidRPr="002D5A96"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DE4143" w:rsidRDefault="00DE4143">
      <w:pPr>
        <w:pStyle w:val="Commentaire"/>
      </w:pPr>
      <w:r>
        <w:rPr>
          <w:rStyle w:val="Marquedecommentaire"/>
        </w:rPr>
        <w:annotationRef/>
      </w:r>
      <w:r>
        <w:t>As the old version was “Observations and Measurements”, “Sample” should also be capitalized</w:t>
      </w:r>
    </w:p>
  </w:comment>
  <w:comment w:id="1051" w:author="Katharina Schleidt" w:date="2021-04-21T14:03:00Z" w:initials="KS">
    <w:p w14:paraId="7ECF2440" w14:textId="3F97473B" w:rsidR="00DE4143" w:rsidRDefault="00DE4143">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2304" w:author="Katharina Schleidt" w:date="2021-04-21T14:02:00Z" w:initials="KS">
    <w:p w14:paraId="3CDEE08B" w14:textId="53F4628B" w:rsidR="00DE4143" w:rsidRDefault="00DE4143">
      <w:pPr>
        <w:pStyle w:val="Commentaire"/>
      </w:pPr>
      <w:r>
        <w:rPr>
          <w:rStyle w:val="Marquedecommentaire"/>
        </w:rPr>
        <w:annotationRef/>
      </w:r>
      <w:r>
        <w:t>Should be moved up to before 4 Conformance. Will do once the rest has been reviewed, as otherwise will lose all tracked changes</w:t>
      </w:r>
    </w:p>
  </w:comment>
  <w:comment w:id="2305" w:author="Katharina Schleidt" w:date="2021-10-27T12:20:00Z" w:initials="KS">
    <w:p w14:paraId="08CE76A2" w14:textId="7FE066B0" w:rsidR="00DE4143" w:rsidRDefault="00DE4143">
      <w:pPr>
        <w:pStyle w:val="Commentaire"/>
      </w:pPr>
      <w:r>
        <w:rPr>
          <w:rStyle w:val="Marquedecommentaire"/>
        </w:rPr>
        <w:annotationRef/>
      </w:r>
      <w:r>
        <w:t>Switched – DONE!</w:t>
      </w:r>
    </w:p>
  </w:comment>
  <w:comment w:id="2882" w:author="Katharina Schleidt" w:date="2021-04-21T16:15:00Z" w:initials="KS">
    <w:p w14:paraId="7A610B63" w14:textId="77777777" w:rsidR="00DE4143" w:rsidRDefault="00DE4143">
      <w:pPr>
        <w:pStyle w:val="Commentaire"/>
        <w:rPr>
          <w:noProof/>
        </w:rPr>
      </w:pPr>
      <w:r>
        <w:rPr>
          <w:rStyle w:val="Marquedecommentaire"/>
        </w:rPr>
        <w:annotationRef/>
      </w:r>
      <w:r>
        <w:t xml:space="preserve">Add reference to bibliography on </w:t>
      </w:r>
    </w:p>
    <w:p w14:paraId="705D30D5" w14:textId="66984377" w:rsidR="00DE4143" w:rsidRDefault="00DE4143">
      <w:pPr>
        <w:pStyle w:val="Commentaire"/>
      </w:pPr>
      <w:r>
        <w:t>19115</w:t>
      </w:r>
    </w:p>
  </w:comment>
  <w:comment w:id="2888" w:author="Katharina Schleidt" w:date="2021-04-18T19:25:00Z" w:initials="KS">
    <w:p w14:paraId="10039519" w14:textId="6E68A087" w:rsidR="00DE4143" w:rsidRDefault="00DE4143">
      <w:pPr>
        <w:pStyle w:val="Commentaire"/>
      </w:pPr>
      <w:r>
        <w:rPr>
          <w:rStyle w:val="Marquedecommentaire"/>
        </w:rPr>
        <w:annotationRef/>
      </w:r>
      <w:r>
        <w:t>Not sure if this reference still applies as changed phenomenon to characteristic</w:t>
      </w:r>
    </w:p>
  </w:comment>
  <w:comment w:id="2889" w:author="Grellet Sylvain" w:date="2021-10-21T08:56:00Z" w:initials="GS">
    <w:p w14:paraId="635AF07D" w14:textId="16307402" w:rsidR="00DE4143" w:rsidRDefault="00DE4143">
      <w:pPr>
        <w:pStyle w:val="Commentaire"/>
      </w:pPr>
      <w:r>
        <w:rPr>
          <w:rStyle w:val="Marquedecommentaire"/>
        </w:rPr>
        <w:annotationRef/>
      </w:r>
      <w:r>
        <w:t>Kathis is right. I went back to the document referred to. There is indeed a ‘Patient Observation : Domain Model’ ! but with ‘Pnenomenon’</w:t>
      </w:r>
      <w:r>
        <w:br/>
        <w:t>-&gt; removing this reference</w:t>
      </w:r>
    </w:p>
  </w:comment>
  <w:comment w:id="2930" w:author="Katharina Schleidt" w:date="2021-07-05T15:05:00Z" w:initials="KS">
    <w:p w14:paraId="6312FE60" w14:textId="71D65F03" w:rsidR="00DE4143" w:rsidRDefault="00DE4143">
      <w:pPr>
        <w:pStyle w:val="Commentaire"/>
      </w:pPr>
      <w:r>
        <w:rPr>
          <w:rStyle w:val="Marquedecommentaire"/>
        </w:rPr>
        <w:annotationRef/>
      </w:r>
      <w:r>
        <w:t>I added this to clarify as Carl found this bit confusing (and I agree), hope this sentence helps!</w:t>
      </w:r>
    </w:p>
  </w:comment>
  <w:comment w:id="2946" w:author="Katharina Schleidt" w:date="2021-05-31T21:57:00Z" w:initials="KS">
    <w:p w14:paraId="46E063EA" w14:textId="30DEC173" w:rsidR="00DE4143" w:rsidRDefault="00DE4143">
      <w:pPr>
        <w:pStyle w:val="Commentaire"/>
      </w:pPr>
      <w:r>
        <w:rPr>
          <w:rStyle w:val="Marquedecommentaire"/>
        </w:rPr>
        <w:annotationRef/>
      </w:r>
      <w:r>
        <w:t>I rephrased this as I realized that the original was very implementation-phrased while here we’re still being abstract</w:t>
      </w:r>
    </w:p>
  </w:comment>
  <w:comment w:id="2990" w:author="Katharina Schleidt" w:date="2021-05-05T12:16:00Z" w:initials="KS">
    <w:p w14:paraId="5B377FA6" w14:textId="1C89B62C" w:rsidR="00DE4143" w:rsidRDefault="00DE4143">
      <w:pPr>
        <w:pStyle w:val="Commentaire"/>
      </w:pPr>
      <w:r>
        <w:rPr>
          <w:rStyle w:val="Marquedecommentaire"/>
        </w:rPr>
        <w:annotationRef/>
      </w:r>
      <w:r>
        <w:t>General Note: adding this picture moves all further figure numbers down one!!!</w:t>
      </w:r>
    </w:p>
  </w:comment>
  <w:comment w:id="3043" w:author="Ilkka Rinne" w:date="2021-06-21T15:35:00Z" w:initials="IR">
    <w:p w14:paraId="1D0EB65F" w14:textId="77777777" w:rsidR="00DE4143" w:rsidRDefault="00DE4143">
      <w:pPr>
        <w:pStyle w:val="Commentaire"/>
      </w:pPr>
      <w:r>
        <w:rPr>
          <w:rStyle w:val="Marquedecommentaire"/>
        </w:rPr>
        <w:annotationRef/>
      </w:r>
      <w:r>
        <w:t>Definition should also be applicable for pointing to an Observation form other type of objects. Proposal:</w:t>
      </w:r>
    </w:p>
    <w:p w14:paraId="6AD64F47" w14:textId="77777777" w:rsidR="00DE4143" w:rsidRDefault="00DE4143">
      <w:pPr>
        <w:pStyle w:val="Commentaire"/>
      </w:pPr>
    </w:p>
    <w:p w14:paraId="6D26E063" w14:textId="2A189BD0" w:rsidR="00DE4143" w:rsidRDefault="00DE4143">
      <w:pPr>
        <w:pStyle w:val="Commentaire"/>
      </w:pPr>
      <w:r>
        <w:t>“An Observation related to the referring object.”</w:t>
      </w:r>
    </w:p>
  </w:comment>
  <w:comment w:id="3050" w:author="Katharina Schleidt" w:date="2021-04-21T13:57:00Z" w:initials="KS">
    <w:p w14:paraId="1B204B96" w14:textId="6F52A6C8" w:rsidR="00DE4143" w:rsidRDefault="00DE4143">
      <w:pPr>
        <w:pStyle w:val="Commentaire"/>
      </w:pPr>
      <w:r>
        <w:rPr>
          <w:rStyle w:val="Marquedecommentaire"/>
        </w:rPr>
        <w:annotationRef/>
      </w:r>
      <w:r>
        <w:t>Should be linked</w:t>
      </w:r>
    </w:p>
  </w:comment>
  <w:comment w:id="3051" w:author="Grellet Sylvain" w:date="2021-06-04T09:43:00Z" w:initials="GS">
    <w:p w14:paraId="1C20DCBA" w14:textId="22213871" w:rsidR="00DE4143" w:rsidRDefault="00DE4143">
      <w:pPr>
        <w:pStyle w:val="Commentaire"/>
      </w:pPr>
      <w:r>
        <w:rPr>
          <w:rStyle w:val="Marquedecommentaire"/>
        </w:rPr>
        <w:annotationRef/>
      </w:r>
      <w:r>
        <w:t>To do at the end.</w:t>
      </w:r>
    </w:p>
  </w:comment>
  <w:comment w:id="3194" w:author="Ilkka Rinne" w:date="2021-07-27T15:54:00Z" w:initials="IR">
    <w:p w14:paraId="0B40D038" w14:textId="6AA9364C" w:rsidR="00DE4143" w:rsidRDefault="00DE4143">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3301" w:author="Grellet Sylvain" w:date="2021-10-27T16:25:00Z" w:initials="GS">
    <w:p w14:paraId="638F5909" w14:textId="2CE542F1" w:rsidR="00DE4143" w:rsidRDefault="00DE4143">
      <w:pPr>
        <w:pStyle w:val="Commentaire"/>
      </w:pPr>
      <w:r>
        <w:rPr>
          <w:rStyle w:val="Marquedecommentaire"/>
        </w:rPr>
        <w:annotationRef/>
      </w:r>
      <w:r>
        <w:t xml:space="preserve">I cannot resize the table on my laptop. Weird </w:t>
      </w:r>
    </w:p>
  </w:comment>
  <w:comment w:id="3306" w:author="Ilkka Rinne" w:date="2021-08-09T14:05:00Z" w:initials="IR">
    <w:p w14:paraId="40D9C890" w14:textId="02A04465" w:rsidR="00DE4143" w:rsidRDefault="00DE4143">
      <w:pPr>
        <w:pStyle w:val="Commentaire"/>
      </w:pPr>
      <w:r>
        <w:rPr>
          <w:rStyle w:val="Marquedecommentaire"/>
        </w:rPr>
        <w:annotationRef/>
      </w:r>
      <w:r>
        <w:t>Is this too restrictive, collection might contain dissimilar Observations, that have been assembled together for any reason?</w:t>
      </w:r>
    </w:p>
  </w:comment>
  <w:comment w:id="3442" w:author="Grellet Sylvain" w:date="2021-06-04T09:51:00Z" w:initials="GS">
    <w:p w14:paraId="48FF1A73" w14:textId="2B54EBBD" w:rsidR="00DE4143" w:rsidRDefault="00DE4143">
      <w:pPr>
        <w:pStyle w:val="Commentaire"/>
      </w:pPr>
      <w:r>
        <w:rPr>
          <w:rStyle w:val="Marquedecommentaire"/>
        </w:rPr>
        <w:annotationRef/>
      </w:r>
      <w:r>
        <w:t xml:space="preserve">This image requires update as per : </w:t>
      </w:r>
    </w:p>
    <w:p w14:paraId="73E4837B" w14:textId="61DB186F" w:rsidR="00DE4143" w:rsidRDefault="00DE4143">
      <w:pPr>
        <w:pStyle w:val="Commentaire"/>
      </w:pPr>
      <w:r w:rsidRPr="00920952">
        <w:t>https://github.com/opengeospatial/om-swg/issues/124</w:t>
      </w:r>
    </w:p>
  </w:comment>
  <w:comment w:id="3665" w:author="Ilkka Rinne" w:date="2021-08-09T15:34:00Z" w:initials="IR">
    <w:p w14:paraId="6762DB43" w14:textId="0FD35B23" w:rsidR="00DE4143" w:rsidRDefault="00DE4143">
      <w:pPr>
        <w:pStyle w:val="Commentaire"/>
      </w:pPr>
      <w:r>
        <w:t>Change into “</w:t>
      </w:r>
      <w:r>
        <w:rPr>
          <w:rStyle w:val="Marquedecommentaire"/>
        </w:rPr>
        <w:annotationRef/>
      </w:r>
      <w:r>
        <w:t>MaterialSample”?</w:t>
      </w:r>
    </w:p>
  </w:comment>
  <w:comment w:id="3666" w:author="Ilkka Rinne" w:date="2021-08-09T15:37:00Z" w:initials="IR">
    <w:p w14:paraId="47D92B90" w14:textId="31124F26" w:rsidR="00DE4143" w:rsidRDefault="00DE4143">
      <w:pPr>
        <w:pStyle w:val="Commentaire"/>
      </w:pPr>
      <w:r>
        <w:rPr>
          <w:rStyle w:val="Marquedecommentaire"/>
        </w:rPr>
        <w:annotationRef/>
      </w:r>
      <w:r>
        <w:t>MaterialSample?</w:t>
      </w:r>
    </w:p>
  </w:comment>
  <w:comment w:id="3667" w:author="Ilkka Rinne" w:date="2021-08-09T15:46:00Z" w:initials="IR">
    <w:p w14:paraId="31A0462B" w14:textId="6FDA2337" w:rsidR="00DE4143" w:rsidRDefault="00DE4143">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3677" w:author="Grellet Sylvain" w:date="2021-10-22T15:47:00Z" w:initials="GS">
    <w:p w14:paraId="138376EF" w14:textId="05CE3DB5" w:rsidR="00DE4143" w:rsidRDefault="00DE4143">
      <w:pPr>
        <w:pStyle w:val="Commentaire"/>
      </w:pPr>
      <w:r>
        <w:rPr>
          <w:rStyle w:val="Marquedecommentaire"/>
        </w:rPr>
        <w:annotationRef/>
      </w:r>
      <w:r>
        <w:t>Don’t get why only this one refers to UML</w:t>
      </w:r>
    </w:p>
  </w:comment>
  <w:comment w:id="3694" w:author="Grellet Sylvain" w:date="2021-10-22T16:09:00Z" w:initials="GS">
    <w:p w14:paraId="43BA3BC8" w14:textId="716E78E3" w:rsidR="00DE4143" w:rsidRDefault="00DE4143">
      <w:pPr>
        <w:pStyle w:val="Commentaire"/>
      </w:pPr>
      <w:r>
        <w:rPr>
          <w:rStyle w:val="Marquedecommentaire"/>
        </w:rPr>
        <w:annotationRef/>
      </w:r>
      <w:r>
        <w:t>TODO : add missing schema</w:t>
      </w:r>
    </w:p>
  </w:comment>
  <w:comment w:id="3711" w:author="Grellet Sylvain" w:date="2021-10-22T16:10:00Z" w:initials="GS">
    <w:p w14:paraId="3A7E929A" w14:textId="03D24569" w:rsidR="00DE4143" w:rsidRDefault="00DE4143">
      <w:pPr>
        <w:pStyle w:val="Commentaire"/>
      </w:pPr>
      <w:r>
        <w:rPr>
          <w:rStyle w:val="Marquedecommentaire"/>
        </w:rPr>
        <w:annotationRef/>
      </w:r>
      <w:r>
        <w:t>TODO : add missing schema</w:t>
      </w:r>
    </w:p>
  </w:comment>
  <w:comment w:id="3730" w:author="Grellet Sylvain" w:date="2021-10-22T16:10:00Z" w:initials="GS">
    <w:p w14:paraId="08C3452A" w14:textId="65B13D49" w:rsidR="00DE4143" w:rsidRDefault="00DE4143">
      <w:pPr>
        <w:pStyle w:val="Commentaire"/>
      </w:pPr>
      <w:r>
        <w:rPr>
          <w:rStyle w:val="Marquedecommentaire"/>
        </w:rPr>
        <w:annotationRef/>
      </w:r>
      <w:r>
        <w:rPr>
          <w:rStyle w:val="Marquedecommentaire"/>
        </w:rPr>
        <w:annotationRef/>
      </w:r>
      <w:r>
        <w:t>TODO : add missing schema</w:t>
      </w:r>
    </w:p>
  </w:comment>
  <w:comment w:id="3757" w:author="Ilkka Rinne" w:date="2021-08-09T16:01:00Z" w:initials="IR">
    <w:p w14:paraId="32B24ABE" w14:textId="1BC4C498" w:rsidR="00DE4143" w:rsidRPr="00F972D4" w:rsidRDefault="00DE4143">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3805" w:author="Grellet Sylvain" w:date="2021-06-17T16:14:00Z" w:initials="GS">
    <w:p w14:paraId="4A21BDCF" w14:textId="77777777" w:rsidR="00DE4143" w:rsidRDefault="00DE4143" w:rsidP="00DB2B9C">
      <w:pPr>
        <w:pStyle w:val="Commentaire"/>
      </w:pPr>
      <w:r>
        <w:rPr>
          <w:rStyle w:val="Marquedecommentaire"/>
        </w:rPr>
        <w:annotationRef/>
      </w:r>
      <w:r>
        <w:rPr>
          <w:noProof/>
        </w:rPr>
        <w:t xml:space="preserve">are </w:t>
      </w:r>
    </w:p>
  </w:comment>
  <w:comment w:id="3806" w:author="Grellet Sylvain" w:date="2021-06-17T16:14:00Z" w:initials="GS">
    <w:p w14:paraId="0B7B8EDC" w14:textId="77777777" w:rsidR="00DE4143" w:rsidRDefault="00DE4143" w:rsidP="00DB2B9C">
      <w:pPr>
        <w:pStyle w:val="Commentaire"/>
      </w:pPr>
      <w:r>
        <w:rPr>
          <w:rStyle w:val="Marquedecommentaire"/>
        </w:rPr>
        <w:annotationRef/>
      </w:r>
      <w:r>
        <w:rPr>
          <w:noProof/>
        </w:rPr>
        <w:t>are we sure of the '2020' here ?</w:t>
      </w:r>
    </w:p>
  </w:comment>
  <w:comment w:id="3804" w:author="Grellet Sylvain" w:date="2021-06-17T16:16:00Z" w:initials="GS">
    <w:p w14:paraId="2F91CB9A" w14:textId="073CA119" w:rsidR="00DE4143" w:rsidRDefault="00DE4143">
      <w:pPr>
        <w:pStyle w:val="Commentaire"/>
      </w:pPr>
      <w:r>
        <w:rPr>
          <w:rStyle w:val="Marquedecommentaire"/>
        </w:rPr>
        <w:annotationRef/>
      </w:r>
      <w:r>
        <w:rPr>
          <w:noProof/>
        </w:rPr>
        <w:t>I prefer this otherwise we'll loose people between version of the OGC standard and version of the ISO one</w:t>
      </w:r>
    </w:p>
  </w:comment>
  <w:comment w:id="3813" w:author="Grellet Sylvain" w:date="2021-06-17T16:14:00Z" w:initials="GS">
    <w:p w14:paraId="2D033F43" w14:textId="709EAA8E" w:rsidR="00DE4143" w:rsidRDefault="00DE4143">
      <w:pPr>
        <w:pStyle w:val="Commentaire"/>
      </w:pPr>
      <w:r>
        <w:rPr>
          <w:rStyle w:val="Marquedecommentaire"/>
        </w:rPr>
        <w:annotationRef/>
      </w:r>
      <w:r>
        <w:rPr>
          <w:noProof/>
        </w:rPr>
        <w:t xml:space="preserve">are </w:t>
      </w:r>
    </w:p>
  </w:comment>
  <w:comment w:id="3814" w:author="Grellet Sylvain" w:date="2021-06-17T16:14:00Z" w:initials="GS">
    <w:p w14:paraId="5E1AD639" w14:textId="46992A30" w:rsidR="00DE4143" w:rsidRDefault="00DE4143">
      <w:pPr>
        <w:pStyle w:val="Commentaire"/>
      </w:pPr>
      <w:r>
        <w:rPr>
          <w:rStyle w:val="Marquedecommentaire"/>
        </w:rPr>
        <w:annotationRef/>
      </w:r>
      <w:r>
        <w:rPr>
          <w:noProof/>
        </w:rPr>
        <w:t>are we sure of the '2020' here ?</w:t>
      </w:r>
    </w:p>
  </w:comment>
  <w:comment w:id="3818" w:author="Katharina Schleidt" w:date="2021-07-06T12:07:00Z" w:initials="KS">
    <w:p w14:paraId="7577F497" w14:textId="0D83820F" w:rsidR="00DE4143" w:rsidRDefault="00DE4143">
      <w:pPr>
        <w:pStyle w:val="Commentaire"/>
      </w:pPr>
      <w:r>
        <w:rPr>
          <w:rStyle w:val="Marquedecommentaire"/>
        </w:rPr>
        <w:annotationRef/>
      </w:r>
      <w:r>
        <w:t>Cross check reference</w:t>
      </w:r>
    </w:p>
  </w:comment>
  <w:comment w:id="3819" w:author="Ilkka Rinne" w:date="2021-08-03T15:32:00Z" w:initials="IR">
    <w:p w14:paraId="4ECD407A" w14:textId="3DF22BC4" w:rsidR="00DE4143" w:rsidRDefault="00DE4143">
      <w:pPr>
        <w:pStyle w:val="Commentaire"/>
      </w:pPr>
      <w:r>
        <w:rPr>
          <w:rStyle w:val="Marquedecommentaire"/>
        </w:rPr>
        <w:annotationRef/>
      </w:r>
      <w:r>
        <w:t>This is not a x-ref, but a plain number (53 classes instead of 18 classes), should be expressed more clearly</w:t>
      </w:r>
    </w:p>
  </w:comment>
  <w:comment w:id="3820" w:author="Katharina Schleidt" w:date="2021-07-06T12:07:00Z" w:initials="KS">
    <w:p w14:paraId="005A0ABE" w14:textId="394C8CDF" w:rsidR="00DE4143" w:rsidRDefault="00DE4143">
      <w:pPr>
        <w:pStyle w:val="Commentaire"/>
      </w:pPr>
      <w:r>
        <w:rPr>
          <w:rStyle w:val="Marquedecommentaire"/>
        </w:rPr>
        <w:annotationRef/>
      </w:r>
      <w:r>
        <w:t>Cross check reference</w:t>
      </w:r>
    </w:p>
  </w:comment>
  <w:comment w:id="3829" w:author="Ilkka Rinne" w:date="2021-07-27T14:14:00Z" w:initials="IR">
    <w:p w14:paraId="44DBD84B" w14:textId="56143D7E" w:rsidR="00DE4143" w:rsidRDefault="00DE4143">
      <w:pPr>
        <w:pStyle w:val="Commentaire"/>
      </w:pPr>
      <w:r>
        <w:rPr>
          <w:rStyle w:val="Marquedecommentaire"/>
        </w:rPr>
        <w:annotationRef/>
      </w:r>
      <w:r>
        <w:t>These are not in the Conceptual schema, thus mentioned separately below</w:t>
      </w:r>
    </w:p>
  </w:comment>
  <w:comment w:id="3843" w:author="Grellet Sylvain" w:date="2021-07-05T17:12:00Z" w:initials="GS">
    <w:p w14:paraId="7360CDD7" w14:textId="77777777" w:rsidR="00DE4143" w:rsidRDefault="00DE4143" w:rsidP="008B3514">
      <w:pPr>
        <w:pStyle w:val="Commentaire"/>
      </w:pPr>
      <w:r>
        <w:rPr>
          <w:rStyle w:val="Marquedecommentaire"/>
        </w:rPr>
        <w:annotationRef/>
      </w:r>
      <w:r>
        <w:t>was that skipped on purpose ?</w:t>
      </w:r>
    </w:p>
  </w:comment>
  <w:comment w:id="3844" w:author="Ilkka Rinne" w:date="2021-07-27T14:33:00Z" w:initials="IR">
    <w:p w14:paraId="1E6B4F76" w14:textId="64AF8608" w:rsidR="00DE4143" w:rsidRDefault="00DE4143">
      <w:pPr>
        <w:pStyle w:val="Commentaire"/>
      </w:pPr>
      <w:r>
        <w:rPr>
          <w:rStyle w:val="Marquedecommentaire"/>
        </w:rPr>
        <w:annotationRef/>
      </w:r>
      <w:r>
        <w:t>No, good catch. Stranglely it or not shown in the UML model diagrams in the TC 211 repo (!?), thus I missed it here</w:t>
      </w:r>
    </w:p>
  </w:comment>
  <w:comment w:id="3848" w:author="Ilkka Rinne" w:date="2021-07-27T14:34:00Z" w:initials="IR">
    <w:p w14:paraId="3CB5BC65" w14:textId="502650AC" w:rsidR="00DE4143" w:rsidRDefault="00DE4143">
      <w:pPr>
        <w:pStyle w:val="Commentaire"/>
      </w:pPr>
      <w:r>
        <w:rPr>
          <w:rStyle w:val="Marquedecommentaire"/>
        </w:rPr>
        <w:annotationRef/>
      </w:r>
      <w:r>
        <w:t>This was copy-paste from the model, we shuld keep the original formatting, yes?</w:t>
      </w:r>
    </w:p>
  </w:comment>
  <w:comment w:id="3851" w:author="Ilkka Rinne" w:date="2021-07-27T14:35:00Z" w:initials="IR">
    <w:p w14:paraId="68F1BE2F" w14:textId="2A05F993" w:rsidR="00DE4143" w:rsidRDefault="00DE4143">
      <w:pPr>
        <w:pStyle w:val="Commentaire"/>
      </w:pPr>
      <w:r>
        <w:rPr>
          <w:rStyle w:val="Marquedecommentaire"/>
        </w:rPr>
        <w:annotationRef/>
      </w:r>
      <w:r>
        <w:t>Copy-paste from the v2.0, keep the formatting</w:t>
      </w:r>
    </w:p>
  </w:comment>
  <w:comment w:id="3879" w:author="Grellet Sylvain" w:date="2021-07-05T17:12:00Z" w:initials="GS">
    <w:p w14:paraId="2E0B3C33" w14:textId="77777777" w:rsidR="00DE4143" w:rsidRDefault="00DE4143" w:rsidP="00766D13">
      <w:pPr>
        <w:pStyle w:val="Commentaire"/>
      </w:pPr>
      <w:r>
        <w:rPr>
          <w:rStyle w:val="Marquedecommentaire"/>
        </w:rPr>
        <w:annotationRef/>
      </w:r>
      <w:r>
        <w:t>was that skipped on purpose ?</w:t>
      </w:r>
    </w:p>
  </w:comment>
  <w:comment w:id="3880" w:author="Ilkka Rinne" w:date="2021-07-27T14:36:00Z" w:initials="IR">
    <w:p w14:paraId="424453FE" w14:textId="109F2026" w:rsidR="00DE4143" w:rsidRDefault="00DE4143">
      <w:pPr>
        <w:pStyle w:val="Commentaire"/>
      </w:pPr>
      <w:r>
        <w:rPr>
          <w:rStyle w:val="Marquedecommentaire"/>
        </w:rPr>
        <w:annotationRef/>
      </w:r>
      <w:r>
        <w:t>no, good catch</w:t>
      </w:r>
    </w:p>
  </w:comment>
  <w:comment w:id="3882" w:author="Grellet Sylvain" w:date="2021-07-05T17:28:00Z" w:initials="GS">
    <w:p w14:paraId="770CC32A" w14:textId="77777777" w:rsidR="00DE4143" w:rsidRDefault="00DE4143" w:rsidP="00766D13">
      <w:pPr>
        <w:pStyle w:val="Commentaire"/>
      </w:pPr>
      <w:r>
        <w:rPr>
          <w:rStyle w:val="Marquedecommentaire"/>
        </w:rPr>
        <w:annotationRef/>
      </w:r>
      <w:r>
        <w:t>I hope I’m good on this</w:t>
      </w:r>
    </w:p>
  </w:comment>
  <w:comment w:id="3890" w:author="Ilkka Rinne" w:date="2021-07-27T14:37:00Z" w:initials="IR">
    <w:p w14:paraId="04BA7D57" w14:textId="2AD62F8F" w:rsidR="00DE4143" w:rsidRDefault="00DE4143">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3891" w:author="Ilkka Rinne" w:date="2021-08-03T15:34:00Z" w:initials="IR">
    <w:p w14:paraId="0E85C3AA" w14:textId="636277C9" w:rsidR="00DE4143" w:rsidRDefault="00DE4143">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3911" w:author="Katharina Schleidt" w:date="2021-07-06T12:38:00Z" w:initials="KS">
    <w:p w14:paraId="472B9358" w14:textId="0BE28FA6" w:rsidR="00DE4143" w:rsidRDefault="00DE4143">
      <w:pPr>
        <w:pStyle w:val="Commentaire"/>
      </w:pPr>
      <w:r>
        <w:rPr>
          <w:rStyle w:val="Marquedecommentaire"/>
        </w:rPr>
        <w:annotationRef/>
      </w:r>
      <w:r>
        <w:t>Why do we provide the requirement as a footnote here, otherwise don’t?</w:t>
      </w:r>
    </w:p>
  </w:comment>
  <w:comment w:id="3912" w:author="Grellet Sylvain" w:date="2021-10-21T22:21:00Z" w:initials="GS">
    <w:p w14:paraId="39F12B3C" w14:textId="0B854953" w:rsidR="00DE4143" w:rsidRDefault="00DE4143">
      <w:pPr>
        <w:pStyle w:val="Commentaire"/>
      </w:pPr>
      <w:r>
        <w:rPr>
          <w:rStyle w:val="Marquedecommentaire"/>
        </w:rPr>
        <w:annotationRef/>
      </w:r>
      <w:r>
        <w:t>No clue at all.. I agree, this is not coherent</w:t>
      </w:r>
    </w:p>
  </w:comment>
  <w:comment w:id="3913" w:author="Katharina Schleidt" w:date="2021-10-22T00:08:00Z" w:initials="KS">
    <w:p w14:paraId="6CE84AAF" w14:textId="0F56E996" w:rsidR="00DE4143" w:rsidRDefault="00DE4143">
      <w:pPr>
        <w:pStyle w:val="Commentaire"/>
      </w:pPr>
      <w:r>
        <w:rPr>
          <w:rStyle w:val="Marquedecommentaire"/>
        </w:rPr>
        <w:annotationRef/>
      </w:r>
      <w:r>
        <w:t>OK, think the footnote is because there’s a reference to the (maybe) OGC URLs</w:t>
      </w:r>
    </w:p>
  </w:comment>
  <w:comment w:id="3940" w:author="Katharina Schleidt" w:date="2021-07-06T13:15:00Z" w:initials="KS">
    <w:p w14:paraId="50BC33B8" w14:textId="278AFFF6" w:rsidR="00DE4143" w:rsidRDefault="00DE4143">
      <w:pPr>
        <w:pStyle w:val="Commentaire"/>
      </w:pPr>
      <w:r>
        <w:rPr>
          <w:rStyle w:val="Marquedecommentaire"/>
        </w:rPr>
        <w:annotationRef/>
      </w:r>
      <w:r>
        <w:t>URL in footnote must be revisited</w:t>
      </w:r>
    </w:p>
  </w:comment>
  <w:comment w:id="3941" w:author="Ilkka Rinne" w:date="2021-07-27T14:50:00Z" w:initials="IR">
    <w:p w14:paraId="7FD7FF8E" w14:textId="7646A605" w:rsidR="00DE4143" w:rsidRDefault="00DE4143">
      <w:pPr>
        <w:pStyle w:val="Commentaire"/>
      </w:pPr>
      <w:r>
        <w:rPr>
          <w:rStyle w:val="Marquedecommentaire"/>
        </w:rPr>
        <w:annotationRef/>
      </w:r>
      <w:r>
        <w:t>Why, these are the IDs proposed to the NA?</w:t>
      </w:r>
    </w:p>
  </w:comment>
  <w:comment w:id="3957" w:author="Katharina Schleidt" w:date="2021-07-06T13:16:00Z" w:initials="KS">
    <w:p w14:paraId="44BFA273" w14:textId="6EC58309" w:rsidR="00DE4143" w:rsidRDefault="00DE4143">
      <w:pPr>
        <w:pStyle w:val="Commentaire"/>
      </w:pPr>
      <w:r>
        <w:rPr>
          <w:rStyle w:val="Marquedecommentaire"/>
        </w:rPr>
        <w:annotationRef/>
      </w:r>
      <w:r>
        <w:t>URL in footnote must be revisited</w:t>
      </w:r>
    </w:p>
  </w:comment>
  <w:comment w:id="3958" w:author="Ilkka Rinne" w:date="2021-07-27T14:51:00Z" w:initials="IR">
    <w:p w14:paraId="0F5C1152" w14:textId="406A26A5" w:rsidR="00DE4143" w:rsidRDefault="00DE4143">
      <w:pPr>
        <w:pStyle w:val="Commentaire"/>
      </w:pPr>
      <w:r>
        <w:rPr>
          <w:rStyle w:val="Marquedecommentaire"/>
        </w:rPr>
        <w:annotationRef/>
      </w:r>
      <w:r>
        <w:t>Same as above, what is wrong?</w:t>
      </w:r>
    </w:p>
  </w:comment>
  <w:comment w:id="3986" w:author="Ilkka Rinne" w:date="2021-06-22T17:01:00Z" w:initials="IR">
    <w:p w14:paraId="01B9CE88" w14:textId="6D18EF13" w:rsidR="00DE4143" w:rsidRDefault="00DE4143">
      <w:pPr>
        <w:pStyle w:val="Commentaire"/>
      </w:pPr>
      <w:r>
        <w:rPr>
          <w:rStyle w:val="Marquedecommentaire"/>
        </w:rPr>
        <w:annotationRef/>
      </w:r>
      <w:r>
        <w:t>This should not be changed, it’s the name of the 15-043r3</w:t>
      </w:r>
    </w:p>
  </w:comment>
  <w:comment w:id="3987" w:author="Katharina Schleidt" w:date="2021-07-05T19:41:00Z" w:initials="KS">
    <w:p w14:paraId="177EAF64" w14:textId="77777777" w:rsidR="00DE4143" w:rsidRDefault="00DE4143">
      <w:pPr>
        <w:pStyle w:val="Commentaire"/>
      </w:pPr>
      <w:r>
        <w:rPr>
          <w:rStyle w:val="Marquedecommentaire"/>
        </w:rPr>
        <w:annotationRef/>
      </w:r>
      <w:r>
        <w:t>Agreed, thus changed back!</w:t>
      </w:r>
    </w:p>
    <w:p w14:paraId="32B5CE8D" w14:textId="77777777" w:rsidR="00DE4143" w:rsidRDefault="00DE4143">
      <w:pPr>
        <w:pStyle w:val="Commentaire"/>
      </w:pPr>
      <w:r>
        <w:t>Also noticed that Measurements is capital, thus should actually name the new version:</w:t>
      </w:r>
    </w:p>
    <w:p w14:paraId="170AB167" w14:textId="57B55318" w:rsidR="00DE4143" w:rsidRDefault="00DE4143">
      <w:pPr>
        <w:pStyle w:val="Commentaire"/>
      </w:pPr>
      <w:r>
        <w:t>Observations, Measurements and Samples</w:t>
      </w:r>
    </w:p>
  </w:comment>
  <w:comment w:id="3988" w:author="Katharina Schleidt" w:date="2021-07-05T19:41:00Z" w:initials="KS">
    <w:p w14:paraId="11F319AC" w14:textId="362C8346" w:rsidR="00DE4143" w:rsidRDefault="00DE4143">
      <w:pPr>
        <w:pStyle w:val="Commentaire"/>
      </w:pPr>
      <w:r>
        <w:rPr>
          <w:rStyle w:val="Marquedecommentaire"/>
        </w:rPr>
        <w:annotationRef/>
      </w:r>
    </w:p>
  </w:comment>
  <w:comment w:id="3991" w:author="Katharina Schleidt" w:date="2021-04-21T16:17:00Z" w:initials="KS">
    <w:p w14:paraId="450F829E" w14:textId="27DA4AAC" w:rsidR="00DE4143" w:rsidRDefault="00DE4143">
      <w:pPr>
        <w:pStyle w:val="Commentaire"/>
      </w:pPr>
      <w:r>
        <w:rPr>
          <w:rStyle w:val="Marquedecommentaire"/>
        </w:rPr>
        <w:annotationRef/>
      </w:r>
      <w:r>
        <w:t>Should be referenced in bibliography</w:t>
      </w:r>
    </w:p>
  </w:comment>
  <w:comment w:id="3997" w:author="Katharina Schleidt" w:date="2021-04-21T16:19:00Z" w:initials="KS">
    <w:p w14:paraId="59EC3B05" w14:textId="2E4EFD77" w:rsidR="00DE4143" w:rsidRDefault="00DE4143">
      <w:pPr>
        <w:pStyle w:val="Commentaire"/>
      </w:pPr>
      <w:r>
        <w:rPr>
          <w:rStyle w:val="Marquedecommentaire"/>
        </w:rPr>
        <w:annotationRef/>
      </w:r>
      <w:r>
        <w:t>Add reference to bibliography</w:t>
      </w:r>
    </w:p>
  </w:comment>
  <w:comment w:id="3998" w:author="Grellet Sylvain" w:date="2021-06-04T10:05:00Z" w:initials="GS">
    <w:p w14:paraId="5AA9D27D" w14:textId="124E8FB5" w:rsidR="00DE4143" w:rsidRDefault="00DE4143">
      <w:pPr>
        <w:pStyle w:val="Commentaire"/>
      </w:pPr>
      <w:r>
        <w:rPr>
          <w:rStyle w:val="Marquedecommentaire"/>
        </w:rPr>
        <w:annotationRef/>
      </w:r>
      <w:r>
        <w:t xml:space="preserve">In was 19123:20xx with footnote ‘to be published’. Is that still the case </w:t>
      </w:r>
    </w:p>
  </w:comment>
  <w:comment w:id="3999" w:author="Katharina Schleidt" w:date="2021-10-11T14:27:00Z" w:initials="KS">
    <w:p w14:paraId="2343ABD5" w14:textId="60CA6AFF" w:rsidR="00DE4143" w:rsidRDefault="00DE4143">
      <w:pPr>
        <w:pStyle w:val="Commentaire"/>
      </w:pPr>
      <w:r>
        <w:rPr>
          <w:rStyle w:val="Marquedecommentaire"/>
        </w:rPr>
        <w:annotationRef/>
      </w:r>
      <w:r>
        <w:t>Devolving down to the 2005 version as the other one is lost in committee</w:t>
      </w:r>
    </w:p>
  </w:comment>
  <w:comment w:id="4080" w:author="Katharina Schleidt" w:date="2021-04-21T16:29:00Z" w:initials="KS">
    <w:p w14:paraId="5058F449" w14:textId="16013ED5" w:rsidR="00DE4143" w:rsidRDefault="00DE4143">
      <w:pPr>
        <w:pStyle w:val="Commentaire"/>
      </w:pPr>
      <w:r>
        <w:rPr>
          <w:rStyle w:val="Marquedecommentaire"/>
        </w:rPr>
        <w:annotationRef/>
      </w:r>
      <w:r>
        <w:t>Add reference to bibliography</w:t>
      </w:r>
    </w:p>
  </w:comment>
  <w:comment w:id="4081" w:author="Grellet Sylvain" w:date="2021-06-04T10:06:00Z" w:initials="GS">
    <w:p w14:paraId="7BEE595E" w14:textId="77777777" w:rsidR="00DE4143" w:rsidRDefault="00DE4143"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DE4143" w:rsidRDefault="00DE4143">
      <w:pPr>
        <w:pStyle w:val="Commentaire"/>
      </w:pPr>
    </w:p>
  </w:comment>
  <w:comment w:id="4082" w:author="Katharina Schleidt" w:date="2021-10-11T14:26:00Z" w:initials="KS">
    <w:p w14:paraId="34C2AC47" w14:textId="1B78C5CE" w:rsidR="00DE4143" w:rsidRDefault="00DE4143">
      <w:pPr>
        <w:pStyle w:val="Commentaire"/>
      </w:pPr>
      <w:r>
        <w:rPr>
          <w:rStyle w:val="Marquedecommentaire"/>
        </w:rPr>
        <w:annotationRef/>
      </w:r>
      <w:r>
        <w:t>Devolving down to the 2005 version as the other one is lost in committee</w:t>
      </w:r>
    </w:p>
  </w:comment>
  <w:comment w:id="4143" w:author="Katharina Schleidt" w:date="2021-04-21T15:06:00Z" w:initials="KS">
    <w:p w14:paraId="2D14E09D" w14:textId="43E8A5F7" w:rsidR="00DE4143" w:rsidRDefault="00DE4143">
      <w:pPr>
        <w:pStyle w:val="Commentaire"/>
      </w:pPr>
      <w:r>
        <w:rPr>
          <w:rStyle w:val="Marquedecommentaire"/>
        </w:rPr>
        <w:annotationRef/>
      </w:r>
      <w:r>
        <w:t>Not cited</w:t>
      </w:r>
    </w:p>
  </w:comment>
  <w:comment w:id="4150" w:author="Katharina Schleidt" w:date="2021-04-21T15:07:00Z" w:initials="KS">
    <w:p w14:paraId="4F33C594" w14:textId="2A95E1FC" w:rsidR="00DE4143" w:rsidRDefault="00DE4143">
      <w:pPr>
        <w:pStyle w:val="Commentaire"/>
      </w:pPr>
      <w:r>
        <w:rPr>
          <w:rStyle w:val="Marquedecommentaire"/>
        </w:rPr>
        <w:annotationRef/>
      </w:r>
      <w:r>
        <w:t>Not cited</w:t>
      </w:r>
    </w:p>
  </w:comment>
  <w:comment w:id="4155" w:author="Katharina Schleidt" w:date="2021-04-21T15:07:00Z" w:initials="KS">
    <w:p w14:paraId="530B4661" w14:textId="7076506A" w:rsidR="00DE4143" w:rsidRDefault="00DE4143">
      <w:pPr>
        <w:pStyle w:val="Commentaire"/>
      </w:pPr>
      <w:r>
        <w:rPr>
          <w:rStyle w:val="Marquedecommentaire"/>
        </w:rPr>
        <w:annotationRef/>
      </w:r>
      <w:r>
        <w:t>Not cited</w:t>
      </w:r>
    </w:p>
  </w:comment>
  <w:comment w:id="4180" w:author="Katharina Schleidt" w:date="2021-04-21T15:18:00Z" w:initials="KS">
    <w:p w14:paraId="77B63496" w14:textId="61B41E88" w:rsidR="00DE4143" w:rsidRDefault="00DE4143">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4229" w:author="Katharina Schleidt" w:date="2021-04-21T15:51:00Z" w:initials="KS">
    <w:p w14:paraId="31EBBEF5" w14:textId="77777777" w:rsidR="00DE4143" w:rsidRDefault="00DE4143" w:rsidP="002E3170">
      <w:pPr>
        <w:pStyle w:val="Commentaire"/>
      </w:pPr>
      <w:r>
        <w:rPr>
          <w:rStyle w:val="Marquedecommentaire"/>
        </w:rPr>
        <w:annotationRef/>
      </w:r>
      <w:r>
        <w:t>Not referenced, but to my view relevant, text should be updatea´d</w:t>
      </w:r>
    </w:p>
    <w:p w14:paraId="74B6D37D" w14:textId="3C09962B" w:rsidR="00DE4143" w:rsidRDefault="00DE4143">
      <w:pPr>
        <w:pStyle w:val="Commentaire"/>
      </w:pPr>
    </w:p>
  </w:comment>
  <w:comment w:id="4232" w:author="Katharina Schleidt" w:date="2021-04-21T15:54:00Z" w:initials="KS">
    <w:p w14:paraId="01B75C61" w14:textId="77777777" w:rsidR="00DE4143" w:rsidRDefault="00DE4143">
      <w:pPr>
        <w:pStyle w:val="Commentaire"/>
      </w:pPr>
      <w:r>
        <w:rPr>
          <w:rStyle w:val="Marquedecommentaire"/>
        </w:rPr>
        <w:annotationRef/>
      </w:r>
      <w:r>
        <w:t>Not references, should be added to text</w:t>
      </w:r>
    </w:p>
    <w:p w14:paraId="56D2CF4E" w14:textId="4FE0E4D3" w:rsidR="00DE4143" w:rsidRDefault="00DE4143">
      <w:pPr>
        <w:pStyle w:val="Commentaire"/>
      </w:pPr>
    </w:p>
  </w:comment>
  <w:comment w:id="4236" w:author="Katharina Schleidt" w:date="2021-10-20T18:31:00Z" w:initials="KS">
    <w:p w14:paraId="06F697A5" w14:textId="08687C93" w:rsidR="00DE4143" w:rsidRDefault="00DE4143">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8F5909" w15:done="0"/>
  <w15:commentEx w15:paraId="40D9C890"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638F5909" w16cid:durableId="252549B6"/>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79E5E3" w14:textId="77777777" w:rsidR="0019396D" w:rsidRDefault="0019396D">
      <w:pPr>
        <w:spacing w:after="0" w:line="240" w:lineRule="auto"/>
      </w:pPr>
      <w:r>
        <w:separator/>
      </w:r>
    </w:p>
  </w:endnote>
  <w:endnote w:type="continuationSeparator" w:id="0">
    <w:p w14:paraId="52EF4602" w14:textId="77777777" w:rsidR="0019396D" w:rsidRDefault="0019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1ADFD2EC" w:rsidR="00DE4143" w:rsidRPr="00BA1CC8" w:rsidRDefault="00DE4143"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4D18D7">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DE4143" w:rsidRDefault="00DE4143"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6C596CFC" w:rsidR="00DE4143" w:rsidRPr="00BA1CC8" w:rsidRDefault="00DE4143"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4D18D7">
      <w:rPr>
        <w:noProof/>
      </w:rPr>
      <w:t>x</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61A2F82C" w:rsidR="00DE4143" w:rsidRPr="00BA1CC8" w:rsidRDefault="00DE4143"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4D18D7">
      <w:rPr>
        <w:noProof/>
      </w:rPr>
      <w:t>ix</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63022381" w:rsidR="00DE4143" w:rsidRPr="00BA1CC8" w:rsidRDefault="00DE4143"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4D18D7">
      <w:rPr>
        <w:b/>
        <w:noProof/>
      </w:rPr>
      <w:t>14</w:t>
    </w:r>
    <w:r w:rsidRPr="008A6D64">
      <w:rPr>
        <w:b/>
      </w:rPr>
      <w:fldChar w:fldCharType="end"/>
    </w:r>
    <w:r w:rsidRPr="00BA1CC8">
      <w:rPr>
        <w:sz w:val="20"/>
      </w:rPr>
      <w:tab/>
    </w:r>
    <w:r w:rsidRPr="008A6D64">
      <w:rPr>
        <w:sz w:val="18"/>
        <w:szCs w:val="18"/>
      </w:rPr>
      <w:t xml:space="preserve">© </w:t>
    </w:r>
    <w:ins w:id="4406" w:author="Ilkka Rinne" w:date="2021-05-24T16:39:00Z">
      <w:r>
        <w:rPr>
          <w:sz w:val="18"/>
          <w:szCs w:val="18"/>
        </w:rPr>
        <w:t xml:space="preserve">OGC and </w:t>
      </w:r>
    </w:ins>
    <w:r w:rsidRPr="008A6D64">
      <w:rPr>
        <w:sz w:val="18"/>
        <w:szCs w:val="18"/>
      </w:rPr>
      <w:t>ISO</w:t>
    </w:r>
    <w:ins w:id="4407" w:author="Ilkka Rinne" w:date="2021-05-24T16:39:00Z">
      <w:r>
        <w:rPr>
          <w:sz w:val="18"/>
          <w:szCs w:val="18"/>
        </w:rPr>
        <w:t xml:space="preserve"> 2020</w:t>
      </w:r>
    </w:ins>
    <w:del w:id="4408"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47A18E23" w:rsidR="00DE4143" w:rsidRPr="00BA1CC8" w:rsidRDefault="00DE4143"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11858">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E02F53" w14:textId="77777777" w:rsidR="0019396D" w:rsidRDefault="0019396D">
      <w:pPr>
        <w:spacing w:after="0" w:line="240" w:lineRule="auto"/>
      </w:pPr>
      <w:r>
        <w:separator/>
      </w:r>
    </w:p>
  </w:footnote>
  <w:footnote w:type="continuationSeparator" w:id="0">
    <w:p w14:paraId="01748800" w14:textId="77777777" w:rsidR="0019396D" w:rsidRDefault="0019396D">
      <w:pPr>
        <w:spacing w:after="0" w:line="240" w:lineRule="auto"/>
      </w:pPr>
      <w:r>
        <w:continuationSeparator/>
      </w:r>
    </w:p>
  </w:footnote>
  <w:footnote w:id="1">
    <w:p w14:paraId="15556EBD" w14:textId="6C9866FD" w:rsidR="00DE4143" w:rsidRPr="00C634D8" w:rsidRDefault="00DE4143">
      <w:pPr>
        <w:pStyle w:val="Notedebasdepage"/>
        <w:rPr>
          <w:lang w:val="fi-FI"/>
          <w:rPrChange w:id="3914" w:author="Ilkka Rinne" w:date="2021-06-22T16:52:00Z">
            <w:rPr/>
          </w:rPrChange>
        </w:rPr>
      </w:pPr>
      <w:ins w:id="3915" w:author="Ilkka Rinne" w:date="2021-06-22T16:52:00Z">
        <w:r>
          <w:rPr>
            <w:rStyle w:val="Appelnotedebasdep"/>
          </w:rPr>
          <w:footnoteRef/>
        </w:r>
        <w:r>
          <w:t xml:space="preserve"> </w:t>
        </w:r>
        <w:r w:rsidRPr="00C634D8">
          <w:t>http://www.opengis.net/def/</w:t>
        </w:r>
      </w:ins>
      <w:ins w:id="3916" w:author="Ilkka Rinne" w:date="2021-06-22T16:53:00Z">
        <w:r>
          <w:t>observation-</w:t>
        </w:r>
      </w:ins>
      <w:ins w:id="3917" w:author="Ilkka Rinne" w:date="2021-06-22T16:52:00Z">
        <w:r>
          <w:t>collection</w:t>
        </w:r>
        <w:r w:rsidRPr="00C634D8">
          <w:t>-type/OGC/0/by-</w:t>
        </w:r>
      </w:ins>
      <w:ins w:id="3918" w:author="Ilkka Rinne" w:date="2021-06-22T16:53:00Z">
        <w:r>
          <w:t>member-characteristics-semantics</w:t>
        </w:r>
      </w:ins>
    </w:p>
  </w:footnote>
  <w:footnote w:id="2">
    <w:p w14:paraId="482F1345" w14:textId="71ECD348" w:rsidR="00DE4143" w:rsidRPr="00242114" w:rsidRDefault="00DE4143">
      <w:pPr>
        <w:pStyle w:val="Notedebasdepage"/>
        <w:rPr>
          <w:lang w:val="fi-FI"/>
          <w:rPrChange w:id="3942" w:author="Ilkka Rinne" w:date="2021-06-11T10:13:00Z">
            <w:rPr/>
          </w:rPrChange>
        </w:rPr>
      </w:pPr>
      <w:ins w:id="3943" w:author="Ilkka Rinne" w:date="2021-06-11T10:13:00Z">
        <w:r>
          <w:rPr>
            <w:rStyle w:val="Appelnotedebasdep"/>
          </w:rPr>
          <w:footnoteRef/>
        </w:r>
        <w:r w:rsidRPr="00726B65">
          <w:rPr>
            <w:lang w:val="fi-FI"/>
            <w:rPrChange w:id="3944" w:author="Grellet Sylvain" w:date="2021-06-17T15:42:00Z">
              <w:rPr/>
            </w:rPrChange>
          </w:rPr>
          <w:t xml:space="preserve"> http://www.opengis.net/def/</w:t>
        </w:r>
      </w:ins>
      <w:ins w:id="3945" w:author="Ilkka Rinne" w:date="2021-06-22T16:46:00Z">
        <w:r>
          <w:rPr>
            <w:lang w:val="fi-FI"/>
          </w:rPr>
          <w:t>observation-type</w:t>
        </w:r>
      </w:ins>
      <w:ins w:id="3946" w:author="Ilkka Rinne" w:date="2021-06-11T10:13:00Z">
        <w:r w:rsidRPr="00726B65">
          <w:rPr>
            <w:lang w:val="fi-FI"/>
            <w:rPrChange w:id="3947" w:author="Grellet Sylvain" w:date="2021-06-17T15:42:00Z">
              <w:rPr/>
            </w:rPrChange>
          </w:rPr>
          <w:t>/OGC/0/</w:t>
        </w:r>
      </w:ins>
      <w:ins w:id="3948" w:author="Ilkka Rinne" w:date="2021-06-22T16:46:00Z">
        <w:r>
          <w:rPr>
            <w:lang w:val="fi-FI"/>
          </w:rPr>
          <w:t>b</w:t>
        </w:r>
      </w:ins>
      <w:ins w:id="3949" w:author="Ilkka Rinne" w:date="2021-06-11T10:14:00Z">
        <w:r w:rsidRPr="00726B65">
          <w:rPr>
            <w:lang w:val="fi-FI"/>
            <w:rPrChange w:id="3950" w:author="Grellet Sylvain" w:date="2021-06-17T15:42:00Z">
              <w:rPr/>
            </w:rPrChange>
          </w:rPr>
          <w:t>y</w:t>
        </w:r>
      </w:ins>
      <w:ins w:id="3951" w:author="Ilkka Rinne" w:date="2021-06-22T16:47:00Z">
        <w:r>
          <w:rPr>
            <w:lang w:val="fi-FI"/>
          </w:rPr>
          <w:t>-r</w:t>
        </w:r>
      </w:ins>
      <w:ins w:id="3952" w:author="Ilkka Rinne" w:date="2021-06-11T10:14:00Z">
        <w:r w:rsidRPr="00726B65">
          <w:rPr>
            <w:lang w:val="fi-FI"/>
            <w:rPrChange w:id="3953" w:author="Grellet Sylvain" w:date="2021-06-17T15:42:00Z">
              <w:rPr/>
            </w:rPrChange>
          </w:rPr>
          <w:t>esult</w:t>
        </w:r>
      </w:ins>
      <w:ins w:id="3954" w:author="Ilkka Rinne" w:date="2021-06-22T16:47:00Z">
        <w:r>
          <w:rPr>
            <w:lang w:val="fi-FI"/>
          </w:rPr>
          <w:t>-t</w:t>
        </w:r>
      </w:ins>
      <w:ins w:id="3955" w:author="Ilkka Rinne" w:date="2021-06-11T10:14:00Z">
        <w:r w:rsidRPr="00726B65">
          <w:rPr>
            <w:lang w:val="fi-FI"/>
            <w:rPrChange w:id="3956" w:author="Grellet Sylvain" w:date="2021-06-17T15:42:00Z">
              <w:rPr/>
            </w:rPrChange>
          </w:rPr>
          <w:t>ype</w:t>
        </w:r>
      </w:ins>
    </w:p>
  </w:footnote>
  <w:footnote w:id="3">
    <w:p w14:paraId="6C295466" w14:textId="5ED9AA23" w:rsidR="00DE4143" w:rsidRPr="00242114" w:rsidRDefault="00DE4143">
      <w:pPr>
        <w:pStyle w:val="Notedebasdepage"/>
        <w:rPr>
          <w:lang w:val="fi-FI"/>
          <w:rPrChange w:id="3959" w:author="Ilkka Rinne" w:date="2021-06-11T10:14:00Z">
            <w:rPr/>
          </w:rPrChange>
        </w:rPr>
      </w:pPr>
      <w:ins w:id="3960" w:author="Ilkka Rinne" w:date="2021-06-11T10:14:00Z">
        <w:r>
          <w:rPr>
            <w:rStyle w:val="Appelnotedebasdep"/>
          </w:rPr>
          <w:footnoteRef/>
        </w:r>
        <w:r w:rsidRPr="00726B65">
          <w:rPr>
            <w:lang w:val="fi-FI"/>
            <w:rPrChange w:id="3961" w:author="Grellet Sylvain" w:date="2021-06-17T15:42:00Z">
              <w:rPr/>
            </w:rPrChange>
          </w:rPr>
          <w:t xml:space="preserve"> </w:t>
        </w:r>
      </w:ins>
      <w:ins w:id="3962" w:author="Ilkka Rinne" w:date="2021-06-11T10:15:00Z">
        <w:r w:rsidRPr="00726B65">
          <w:rPr>
            <w:lang w:val="fi-FI"/>
            <w:rPrChange w:id="3963" w:author="Grellet Sylvain" w:date="2021-06-17T15:42:00Z">
              <w:rPr/>
            </w:rPrChange>
          </w:rPr>
          <w:t>http://www.opengis.net/def/</w:t>
        </w:r>
      </w:ins>
      <w:ins w:id="3964" w:author="Ilkka Rinne" w:date="2021-06-22T16:47:00Z">
        <w:r>
          <w:rPr>
            <w:lang w:val="fi-FI"/>
          </w:rPr>
          <w:t>sample-type</w:t>
        </w:r>
      </w:ins>
      <w:ins w:id="3965" w:author="Ilkka Rinne" w:date="2021-06-11T10:15:00Z">
        <w:r w:rsidRPr="00726B65">
          <w:rPr>
            <w:lang w:val="fi-FI"/>
            <w:rPrChange w:id="3966" w:author="Grellet Sylvain" w:date="2021-06-17T15:42:00Z">
              <w:rPr/>
            </w:rPrChange>
          </w:rPr>
          <w:t>/OGC/0/</w:t>
        </w:r>
      </w:ins>
      <w:ins w:id="3967" w:author="Ilkka Rinne" w:date="2021-06-22T16:47:00Z">
        <w:r>
          <w:rPr>
            <w:lang w:val="fi-FI"/>
          </w:rPr>
          <w:t>b</w:t>
        </w:r>
      </w:ins>
      <w:ins w:id="3968" w:author="Ilkka Rinne" w:date="2021-06-11T10:15:00Z">
        <w:r w:rsidRPr="00726B65">
          <w:rPr>
            <w:lang w:val="fi-FI"/>
            <w:rPrChange w:id="3969" w:author="Grellet Sylvain" w:date="2021-06-17T15:42:00Z">
              <w:rPr/>
            </w:rPrChange>
          </w:rPr>
          <w:t>y</w:t>
        </w:r>
      </w:ins>
      <w:ins w:id="3970" w:author="Ilkka Rinne" w:date="2021-06-22T16:47:00Z">
        <w:r>
          <w:rPr>
            <w:lang w:val="fi-FI"/>
          </w:rPr>
          <w:t>-g</w:t>
        </w:r>
      </w:ins>
      <w:ins w:id="3971" w:author="Ilkka Rinne" w:date="2021-06-11T10:15:00Z">
        <w:r w:rsidRPr="00726B65">
          <w:rPr>
            <w:lang w:val="fi-FI"/>
            <w:rPrChange w:id="3972" w:author="Grellet Sylvain" w:date="2021-06-17T15:42:00Z">
              <w:rPr/>
            </w:rPrChange>
          </w:rPr>
          <w:t>eometry</w:t>
        </w:r>
      </w:ins>
      <w:ins w:id="3973" w:author="Ilkka Rinne" w:date="2021-06-22T16:47:00Z">
        <w:r>
          <w:rPr>
            <w:lang w:val="fi-FI"/>
          </w:rPr>
          <w:t>-t</w:t>
        </w:r>
      </w:ins>
      <w:ins w:id="3974" w:author="Ilkka Rinne" w:date="2021-06-11T10:15:00Z">
        <w:r w:rsidRPr="00726B65">
          <w:rPr>
            <w:lang w:val="fi-FI"/>
            <w:rPrChange w:id="3975"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DE4143" w:rsidRPr="00151316" w:rsidRDefault="00DE4143"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DE4143" w:rsidRPr="005322A0" w:rsidRDefault="00DE4143"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DE4143" w:rsidRPr="004D16C0" w:rsidRDefault="00DE4143"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DE4143" w:rsidRPr="004D16C0" w:rsidRDefault="00DE4143"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86F5C"/>
    <w:rsid w:val="0019396D"/>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0201"/>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0A0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5C74"/>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18D7"/>
    <w:rsid w:val="004D3810"/>
    <w:rsid w:val="004D5F28"/>
    <w:rsid w:val="004D5F35"/>
    <w:rsid w:val="004D6E49"/>
    <w:rsid w:val="004E4666"/>
    <w:rsid w:val="004E4A84"/>
    <w:rsid w:val="004E6E8E"/>
    <w:rsid w:val="004F5B04"/>
    <w:rsid w:val="004F7204"/>
    <w:rsid w:val="004F74A0"/>
    <w:rsid w:val="00501289"/>
    <w:rsid w:val="005036B2"/>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1EEF"/>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36A72"/>
    <w:rsid w:val="0064114F"/>
    <w:rsid w:val="00646EAE"/>
    <w:rsid w:val="006472F1"/>
    <w:rsid w:val="00650B87"/>
    <w:rsid w:val="0065218A"/>
    <w:rsid w:val="0065246E"/>
    <w:rsid w:val="006528F9"/>
    <w:rsid w:val="00653A0F"/>
    <w:rsid w:val="00653FD1"/>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858"/>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2522"/>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150B"/>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744"/>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60C"/>
    <w:rsid w:val="00D94AF2"/>
    <w:rsid w:val="00DA7447"/>
    <w:rsid w:val="00DB07B5"/>
    <w:rsid w:val="00DB2B9C"/>
    <w:rsid w:val="00DB4A09"/>
    <w:rsid w:val="00DB4CC3"/>
    <w:rsid w:val="00DC40B3"/>
    <w:rsid w:val="00DC436E"/>
    <w:rsid w:val="00DC71B0"/>
    <w:rsid w:val="00DD1BA4"/>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415D"/>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4F0D"/>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4F0D"/>
    <w:rsid w:val="00F85048"/>
    <w:rsid w:val="00F902C0"/>
    <w:rsid w:val="00F90523"/>
    <w:rsid w:val="00F90564"/>
    <w:rsid w:val="00F90683"/>
    <w:rsid w:val="00F914DA"/>
    <w:rsid w:val="00F92CE9"/>
    <w:rsid w:val="00F9317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
    <w:name w:val="Unresolved Mention"/>
    <w:basedOn w:val="Policepardfaut"/>
    <w:uiPriority w:val="99"/>
    <w:semiHidden/>
    <w:unhideWhenUsed/>
    <w:rsid w:val="00E941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https://www.iso.org/members.html" TargetMode="External"/><Relationship Id="rId42" Type="http://schemas.openxmlformats.org/officeDocument/2006/relationships/image" Target="media/image6.emf"/><Relationship Id="rId47" Type="http://schemas.openxmlformats.org/officeDocument/2006/relationships/image" Target="media/image11.emf"/><Relationship Id="rId63" Type="http://schemas.openxmlformats.org/officeDocument/2006/relationships/image" Target="media/image29.svg"/><Relationship Id="rId68" Type="http://schemas.openxmlformats.org/officeDocument/2006/relationships/image" Target="media/image22.emf"/><Relationship Id="rId84" Type="http://schemas.openxmlformats.org/officeDocument/2006/relationships/image" Target="media/image50.svg"/><Relationship Id="rId89" Type="http://schemas.openxmlformats.org/officeDocument/2006/relationships/image" Target="media/image35.png"/><Relationship Id="rId112" Type="http://schemas.openxmlformats.org/officeDocument/2006/relationships/image" Target="media/image78.svg"/><Relationship Id="rId133" Type="http://schemas.openxmlformats.org/officeDocument/2006/relationships/image" Target="media/image61.png"/><Relationship Id="rId138" Type="http://schemas.openxmlformats.org/officeDocument/2006/relationships/image" Target="media/image64.emf"/><Relationship Id="rId154" Type="http://schemas.openxmlformats.org/officeDocument/2006/relationships/image" Target="media/image74.png"/><Relationship Id="rId159" Type="http://schemas.openxmlformats.org/officeDocument/2006/relationships/image" Target="media/image125.svg"/><Relationship Id="rId175" Type="http://schemas.openxmlformats.org/officeDocument/2006/relationships/image" Target="media/image86.emf"/><Relationship Id="rId170" Type="http://schemas.openxmlformats.org/officeDocument/2006/relationships/image" Target="media/image136.svg"/><Relationship Id="rId191" Type="http://schemas.openxmlformats.org/officeDocument/2006/relationships/hyperlink" Target="https://inspire.ec.europa.eu/id/document/tg/d2.9-o%26m-swe" TargetMode="External"/><Relationship Id="rId196" Type="http://schemas.openxmlformats.org/officeDocument/2006/relationships/theme" Target="theme/theme1.xml"/><Relationship Id="rId16" Type="http://schemas.openxmlformats.org/officeDocument/2006/relationships/footer" Target="footer1.xml"/><Relationship Id="rId107" Type="http://schemas.openxmlformats.org/officeDocument/2006/relationships/image" Target="media/image46.emf"/><Relationship Id="rId11" Type="http://schemas.openxmlformats.org/officeDocument/2006/relationships/endnotes" Target="endnotes.xml"/><Relationship Id="rId32" Type="http://schemas.openxmlformats.org/officeDocument/2006/relationships/image" Target="media/image4.svg"/><Relationship Id="rId37" Type="http://schemas.openxmlformats.org/officeDocument/2006/relationships/hyperlink" Target="https://iddata.eaufrance.fr/id/WatercourseLinkSequence/A0080300" TargetMode="External"/><Relationship Id="rId53" Type="http://schemas.openxmlformats.org/officeDocument/2006/relationships/image" Target="media/image19.svg"/><Relationship Id="rId58" Type="http://schemas.openxmlformats.org/officeDocument/2006/relationships/image" Target="media/image17.png"/><Relationship Id="rId74" Type="http://schemas.openxmlformats.org/officeDocument/2006/relationships/image" Target="media/image26.png"/><Relationship Id="rId79" Type="http://schemas.openxmlformats.org/officeDocument/2006/relationships/image" Target="media/image29.emf"/><Relationship Id="rId102" Type="http://schemas.openxmlformats.org/officeDocument/2006/relationships/image" Target="media/image43.png"/><Relationship Id="rId123" Type="http://schemas.openxmlformats.org/officeDocument/2006/relationships/image" Target="media/image56.png"/><Relationship Id="rId128" Type="http://schemas.openxmlformats.org/officeDocument/2006/relationships/image" Target="media/image94.svg"/><Relationship Id="rId144" Type="http://schemas.openxmlformats.org/officeDocument/2006/relationships/image" Target="media/image68.emf"/><Relationship Id="rId149" Type="http://schemas.openxmlformats.org/officeDocument/2006/relationships/image" Target="media/image71.png"/><Relationship Id="rId5" Type="http://schemas.openxmlformats.org/officeDocument/2006/relationships/customXml" Target="../customXml/item4.xml"/><Relationship Id="rId90" Type="http://schemas.openxmlformats.org/officeDocument/2006/relationships/image" Target="media/image56.svg"/><Relationship Id="rId95" Type="http://schemas.openxmlformats.org/officeDocument/2006/relationships/image" Target="media/image61.svg"/><Relationship Id="rId160" Type="http://schemas.openxmlformats.org/officeDocument/2006/relationships/image" Target="media/image77.png"/><Relationship Id="rId165" Type="http://schemas.openxmlformats.org/officeDocument/2006/relationships/image" Target="media/image80.emf"/><Relationship Id="rId181" Type="http://schemas.openxmlformats.org/officeDocument/2006/relationships/image" Target="media/image92.png"/><Relationship Id="rId186" Type="http://schemas.openxmlformats.org/officeDocument/2006/relationships/hyperlink" Target="http://infoscience.epfl.ch/record/313/files/Nieva01.pdf" TargetMode="External"/><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7.emf"/><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3.png"/><Relationship Id="rId113" Type="http://schemas.openxmlformats.org/officeDocument/2006/relationships/image" Target="media/image50.png"/><Relationship Id="rId118" Type="http://schemas.openxmlformats.org/officeDocument/2006/relationships/image" Target="media/image84.svg"/><Relationship Id="rId134" Type="http://schemas.openxmlformats.org/officeDocument/2006/relationships/image" Target="media/image100.svg"/><Relationship Id="rId139" Type="http://schemas.openxmlformats.org/officeDocument/2006/relationships/image" Target="media/image65.png"/><Relationship Id="rId80" Type="http://schemas.openxmlformats.org/officeDocument/2006/relationships/image" Target="media/image30.png"/><Relationship Id="rId85" Type="http://schemas.openxmlformats.org/officeDocument/2006/relationships/image" Target="media/image33.png"/><Relationship Id="rId150" Type="http://schemas.openxmlformats.org/officeDocument/2006/relationships/image" Target="media/image116.svg"/><Relationship Id="rId155" Type="http://schemas.openxmlformats.org/officeDocument/2006/relationships/image" Target="media/image121.svg"/><Relationship Id="rId171" Type="http://schemas.openxmlformats.org/officeDocument/2006/relationships/image" Target="media/image84.png"/><Relationship Id="rId176" Type="http://schemas.openxmlformats.org/officeDocument/2006/relationships/image" Target="media/image87.emf"/><Relationship Id="rId192" Type="http://schemas.openxmlformats.org/officeDocument/2006/relationships/footer" Target="footer5.xml"/><Relationship Id="rId197" Type="http://schemas.microsoft.com/office/2016/09/relationships/commentsIds" Target="commentsIds.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3.emf"/><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svg"/><Relationship Id="rId108" Type="http://schemas.openxmlformats.org/officeDocument/2006/relationships/image" Target="media/image47.png"/><Relationship Id="rId124" Type="http://schemas.openxmlformats.org/officeDocument/2006/relationships/image" Target="media/image90.svg"/><Relationship Id="rId129" Type="http://schemas.openxmlformats.org/officeDocument/2006/relationships/image" Target="media/image59.png"/><Relationship Id="rId54" Type="http://schemas.openxmlformats.org/officeDocument/2006/relationships/image" Target="media/image15.png"/><Relationship Id="rId70" Type="http://schemas.openxmlformats.org/officeDocument/2006/relationships/image" Target="media/image36.svg"/><Relationship Id="rId75" Type="http://schemas.openxmlformats.org/officeDocument/2006/relationships/image" Target="media/image41.svg"/><Relationship Id="rId91" Type="http://schemas.openxmlformats.org/officeDocument/2006/relationships/image" Target="media/image36.emf"/><Relationship Id="rId96" Type="http://schemas.openxmlformats.org/officeDocument/2006/relationships/image" Target="media/image39.png"/><Relationship Id="rId140" Type="http://schemas.openxmlformats.org/officeDocument/2006/relationships/image" Target="media/image106.svg"/><Relationship Id="rId145" Type="http://schemas.openxmlformats.org/officeDocument/2006/relationships/image" Target="media/image69.png"/><Relationship Id="rId161" Type="http://schemas.openxmlformats.org/officeDocument/2006/relationships/image" Target="media/image127.svg"/><Relationship Id="rId166" Type="http://schemas.openxmlformats.org/officeDocument/2006/relationships/image" Target="media/image81.png"/><Relationship Id="rId182" Type="http://schemas.openxmlformats.org/officeDocument/2006/relationships/image" Target="media/image93.png"/><Relationship Id="rId187" Type="http://schemas.openxmlformats.org/officeDocument/2006/relationships/hyperlink" Target="http://finto.fi/ucum/en/"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5.svg"/><Relationship Id="rId114" Type="http://schemas.openxmlformats.org/officeDocument/2006/relationships/image" Target="media/image80.svg"/><Relationship Id="rId119" Type="http://schemas.openxmlformats.org/officeDocument/2006/relationships/image" Target="media/image54.png"/><Relationship Id="rId44" Type="http://schemas.openxmlformats.org/officeDocument/2006/relationships/image" Target="media/image8.emf"/><Relationship Id="rId60" Type="http://schemas.openxmlformats.org/officeDocument/2006/relationships/image" Target="media/image18.png"/><Relationship Id="rId65" Type="http://schemas.openxmlformats.org/officeDocument/2006/relationships/image" Target="media/image31.svg"/><Relationship Id="rId81" Type="http://schemas.openxmlformats.org/officeDocument/2006/relationships/image" Target="media/image47.svg"/><Relationship Id="rId86" Type="http://schemas.openxmlformats.org/officeDocument/2006/relationships/image" Target="media/image52.svg"/><Relationship Id="rId130" Type="http://schemas.openxmlformats.org/officeDocument/2006/relationships/image" Target="media/image96.svg"/><Relationship Id="rId135" Type="http://schemas.openxmlformats.org/officeDocument/2006/relationships/image" Target="media/image62.emf"/><Relationship Id="rId151" Type="http://schemas.openxmlformats.org/officeDocument/2006/relationships/image" Target="media/image72.png"/><Relationship Id="rId156" Type="http://schemas.openxmlformats.org/officeDocument/2006/relationships/image" Target="media/image75.png"/><Relationship Id="rId177" Type="http://schemas.openxmlformats.org/officeDocument/2006/relationships/image" Target="media/image88.png"/><Relationship Id="rId198" Type="http://schemas.microsoft.com/office/2018/08/relationships/commentsExtensible" Target="commentsExtensible.xml"/><Relationship Id="rId172" Type="http://schemas.openxmlformats.org/officeDocument/2006/relationships/image" Target="media/image138.svg"/><Relationship Id="rId193" Type="http://schemas.openxmlformats.org/officeDocument/2006/relationships/footer" Target="footer6.xm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48.png"/><Relationship Id="rId34" Type="http://schemas.openxmlformats.org/officeDocument/2006/relationships/hyperlink" Target="https://lubw-frost.docker01.ilt-dmz.iosb.fraunhofer.de/v1.1/Locations(269)" TargetMode="External"/><Relationship Id="rId50" Type="http://schemas.openxmlformats.org/officeDocument/2006/relationships/image" Target="media/image13.png"/><Relationship Id="rId55" Type="http://schemas.openxmlformats.org/officeDocument/2006/relationships/image" Target="media/image21.svg"/><Relationship Id="rId76" Type="http://schemas.openxmlformats.org/officeDocument/2006/relationships/image" Target="media/image27.emf"/><Relationship Id="rId97" Type="http://schemas.openxmlformats.org/officeDocument/2006/relationships/image" Target="media/image63.svg"/><Relationship Id="rId104" Type="http://schemas.openxmlformats.org/officeDocument/2006/relationships/image" Target="media/image44.emf"/><Relationship Id="rId120" Type="http://schemas.openxmlformats.org/officeDocument/2006/relationships/image" Target="media/image86.svg"/><Relationship Id="rId125" Type="http://schemas.openxmlformats.org/officeDocument/2006/relationships/image" Target="media/image57.png"/><Relationship Id="rId141" Type="http://schemas.openxmlformats.org/officeDocument/2006/relationships/image" Target="media/image66.emf"/><Relationship Id="rId146" Type="http://schemas.openxmlformats.org/officeDocument/2006/relationships/image" Target="media/image112.svg"/><Relationship Id="rId167" Type="http://schemas.openxmlformats.org/officeDocument/2006/relationships/image" Target="media/image133.sv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24.png"/><Relationship Id="rId92" Type="http://schemas.openxmlformats.org/officeDocument/2006/relationships/image" Target="media/image37.png"/><Relationship Id="rId162" Type="http://schemas.openxmlformats.org/officeDocument/2006/relationships/image" Target="media/image78.emf"/><Relationship Id="rId183" Type="http://schemas.openxmlformats.org/officeDocument/2006/relationships/image" Target="media/image94.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image" Target="media/image4.png"/><Relationship Id="rId45" Type="http://schemas.openxmlformats.org/officeDocument/2006/relationships/image" Target="media/image9.emf"/><Relationship Id="rId66" Type="http://schemas.openxmlformats.org/officeDocument/2006/relationships/image" Target="media/image21.png"/><Relationship Id="rId87" Type="http://schemas.openxmlformats.org/officeDocument/2006/relationships/image" Target="media/image34.png"/><Relationship Id="rId110" Type="http://schemas.openxmlformats.org/officeDocument/2006/relationships/image" Target="media/image76.svg"/><Relationship Id="rId115" Type="http://schemas.openxmlformats.org/officeDocument/2006/relationships/image" Target="media/image51.emf"/><Relationship Id="rId131" Type="http://schemas.openxmlformats.org/officeDocument/2006/relationships/image" Target="media/image60.png"/><Relationship Id="rId136" Type="http://schemas.openxmlformats.org/officeDocument/2006/relationships/image" Target="media/image63.png"/><Relationship Id="rId157" Type="http://schemas.openxmlformats.org/officeDocument/2006/relationships/image" Target="media/image123.svg"/><Relationship Id="rId178" Type="http://schemas.openxmlformats.org/officeDocument/2006/relationships/image" Target="media/image89.png"/><Relationship Id="rId61" Type="http://schemas.openxmlformats.org/officeDocument/2006/relationships/image" Target="media/image27.svg"/><Relationship Id="rId82" Type="http://schemas.openxmlformats.org/officeDocument/2006/relationships/image" Target="media/image31.emf"/><Relationship Id="rId152" Type="http://schemas.openxmlformats.org/officeDocument/2006/relationships/image" Target="media/image118.svg"/><Relationship Id="rId173" Type="http://schemas.openxmlformats.org/officeDocument/2006/relationships/image" Target="media/image85.png"/><Relationship Id="rId194" Type="http://schemas.openxmlformats.org/officeDocument/2006/relationships/fontTable" Target="fontTable.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openxmlformats.org/officeDocument/2006/relationships/image" Target="media/image2.svg"/><Relationship Id="rId35" Type="http://schemas.openxmlformats.org/officeDocument/2006/relationships/hyperlink" Target="https://data.geoscience.fr/id/borehole/BSS001REWW" TargetMode="External"/><Relationship Id="rId56" Type="http://schemas.openxmlformats.org/officeDocument/2006/relationships/image" Target="media/image16.png"/><Relationship Id="rId77" Type="http://schemas.openxmlformats.org/officeDocument/2006/relationships/image" Target="media/image28.png"/><Relationship Id="rId100" Type="http://schemas.openxmlformats.org/officeDocument/2006/relationships/image" Target="media/image66.svg"/><Relationship Id="rId105" Type="http://schemas.openxmlformats.org/officeDocument/2006/relationships/image" Target="media/image45.png"/><Relationship Id="rId126" Type="http://schemas.openxmlformats.org/officeDocument/2006/relationships/image" Target="media/image92.svg"/><Relationship Id="rId147" Type="http://schemas.openxmlformats.org/officeDocument/2006/relationships/image" Target="media/image70.png"/><Relationship Id="rId168" Type="http://schemas.openxmlformats.org/officeDocument/2006/relationships/image" Target="media/image82.emf"/><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svg"/><Relationship Id="rId93" Type="http://schemas.openxmlformats.org/officeDocument/2006/relationships/image" Target="media/image59.svg"/><Relationship Id="rId98" Type="http://schemas.openxmlformats.org/officeDocument/2006/relationships/image" Target="media/image40.emf"/><Relationship Id="rId121" Type="http://schemas.openxmlformats.org/officeDocument/2006/relationships/image" Target="media/image55.png"/><Relationship Id="rId142" Type="http://schemas.openxmlformats.org/officeDocument/2006/relationships/image" Target="media/image67.png"/><Relationship Id="rId163" Type="http://schemas.openxmlformats.org/officeDocument/2006/relationships/image" Target="media/image79.png"/><Relationship Id="rId184" Type="http://schemas.openxmlformats.org/officeDocument/2006/relationships/image" Target="media/image95.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10.emf"/><Relationship Id="rId67" Type="http://schemas.openxmlformats.org/officeDocument/2006/relationships/image" Target="media/image33.svg"/><Relationship Id="rId116" Type="http://schemas.openxmlformats.org/officeDocument/2006/relationships/image" Target="media/image52.emf"/><Relationship Id="rId137" Type="http://schemas.openxmlformats.org/officeDocument/2006/relationships/image" Target="media/image103.svg"/><Relationship Id="rId158" Type="http://schemas.openxmlformats.org/officeDocument/2006/relationships/image" Target="media/image76.png"/><Relationship Id="rId20" Type="http://schemas.openxmlformats.org/officeDocument/2006/relationships/hyperlink" Target="https://www.iso.org/foreword-supplementary-information.html" TargetMode="External"/><Relationship Id="rId41" Type="http://schemas.openxmlformats.org/officeDocument/2006/relationships/image" Target="media/image5.emf"/><Relationship Id="rId62" Type="http://schemas.openxmlformats.org/officeDocument/2006/relationships/image" Target="media/image19.png"/><Relationship Id="rId83" Type="http://schemas.openxmlformats.org/officeDocument/2006/relationships/image" Target="media/image32.png"/><Relationship Id="rId88" Type="http://schemas.openxmlformats.org/officeDocument/2006/relationships/image" Target="media/image54.svg"/><Relationship Id="rId111" Type="http://schemas.openxmlformats.org/officeDocument/2006/relationships/image" Target="media/image49.png"/><Relationship Id="rId132" Type="http://schemas.openxmlformats.org/officeDocument/2006/relationships/image" Target="media/image98.svg"/><Relationship Id="rId153" Type="http://schemas.openxmlformats.org/officeDocument/2006/relationships/image" Target="media/image73.emf"/><Relationship Id="rId174" Type="http://schemas.openxmlformats.org/officeDocument/2006/relationships/image" Target="media/image140.svg"/><Relationship Id="rId179" Type="http://schemas.openxmlformats.org/officeDocument/2006/relationships/image" Target="media/image90.png"/><Relationship Id="rId195" Type="http://schemas.microsoft.com/office/2011/relationships/people" Target="people.xml"/><Relationship Id="rId190" Type="http://schemas.openxmlformats.org/officeDocument/2006/relationships/hyperlink" Target="https://www.w3.org/TR/vocab-ssn/" TargetMode="External"/><Relationship Id="rId15" Type="http://schemas.openxmlformats.org/officeDocument/2006/relationships/header" Target="head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svg"/><Relationship Id="rId127" Type="http://schemas.openxmlformats.org/officeDocument/2006/relationships/image" Target="media/image58.png"/><Relationship Id="rId10" Type="http://schemas.openxmlformats.org/officeDocument/2006/relationships/footnotes" Target="footnotes.xml"/><Relationship Id="rId31" Type="http://schemas.openxmlformats.org/officeDocument/2006/relationships/image" Target="media/image2.png"/><Relationship Id="rId52" Type="http://schemas.openxmlformats.org/officeDocument/2006/relationships/image" Target="media/image14.png"/><Relationship Id="rId73" Type="http://schemas.openxmlformats.org/officeDocument/2006/relationships/image" Target="media/image25.emf"/><Relationship Id="rId78" Type="http://schemas.openxmlformats.org/officeDocument/2006/relationships/image" Target="media/image44.svg"/><Relationship Id="rId94" Type="http://schemas.openxmlformats.org/officeDocument/2006/relationships/image" Target="media/image38.png"/><Relationship Id="rId99" Type="http://schemas.openxmlformats.org/officeDocument/2006/relationships/image" Target="media/image41.png"/><Relationship Id="rId101" Type="http://schemas.openxmlformats.org/officeDocument/2006/relationships/image" Target="media/image42.emf"/><Relationship Id="rId122" Type="http://schemas.openxmlformats.org/officeDocument/2006/relationships/image" Target="media/image88.svg"/><Relationship Id="rId143" Type="http://schemas.openxmlformats.org/officeDocument/2006/relationships/image" Target="media/image109.svg"/><Relationship Id="rId148" Type="http://schemas.openxmlformats.org/officeDocument/2006/relationships/image" Target="media/image114.svg"/><Relationship Id="rId164" Type="http://schemas.openxmlformats.org/officeDocument/2006/relationships/image" Target="media/image130.svg"/><Relationship Id="rId169" Type="http://schemas.openxmlformats.org/officeDocument/2006/relationships/image" Target="media/image83.png"/><Relationship Id="rId185" Type="http://schemas.openxmlformats.org/officeDocument/2006/relationships/image" Target="media/image9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9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F34241-6A1E-45CA-9210-2F8FCD3E8A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44992</Words>
  <Characters>247461</Characters>
  <Application>Microsoft Office Word</Application>
  <DocSecurity>0</DocSecurity>
  <Lines>2062</Lines>
  <Paragraphs>583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291870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32</cp:revision>
  <cp:lastPrinted>2020-10-01T18:44:00Z</cp:lastPrinted>
  <dcterms:created xsi:type="dcterms:W3CDTF">2021-10-27T09:41:00Z</dcterms:created>
  <dcterms:modified xsi:type="dcterms:W3CDTF">2021-10-28T20:25:00Z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