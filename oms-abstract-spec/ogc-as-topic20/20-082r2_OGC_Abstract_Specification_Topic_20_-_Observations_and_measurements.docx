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EF2851">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EF2851">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EF2851">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EF2851">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EF2851">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EF2851">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EF2851">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EF2851">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EF2851">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EF2851">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EF2851">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EF2851">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EF2851">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EF2851">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EF2851">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EF2851">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EF2851">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EF2851">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EF2851">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EF2851">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EF2851">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EF2851">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EF2851">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EF2851">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EF2851">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EF2851">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EF2851">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EF2851">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EF2851">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EF2851">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EF2851">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EF2851">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EF2851">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EF2851">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EF2851">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EF2851">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EF2851">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EF2851">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EF2851">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EF2851">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EF2851">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EF2851">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EF2851">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EF2851">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EF2851">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EF2851">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EF2851">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EF2851">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EF2851">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EF2851">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EF2851">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EF2851">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EF2851">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EF2851">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EF2851">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EF2851">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EF2851">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EF2851">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EF2851">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EF2851">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EF2851">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EF2851">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EF2851">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EF2851">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EF2851">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EF2851">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EF2851">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EF2851">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EF2851">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EF2851">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EF2851">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EF2851">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EF2851">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EF2851">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EF2851">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EF2851">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EF2851">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EF2851">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EF2851">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EF2851">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EF2851">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EF2851">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EF2851">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EF2851">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EF2851">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EF2851">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EF2851">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EF2851">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EF2851">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EF2851">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EF2851">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EF2851">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EF2851">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EF2851">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EF2851">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EF2851">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EF2851">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EF2851">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EF2851">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EF2851">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EF2851">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EF2851">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EF2851">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EF2851">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EF2851">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EF2851">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EF2851">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EF2851">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EF2851">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EF2851">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EF2851">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EF2851">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EF2851">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EF2851">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EF2851">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EF2851">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EF2851">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EF2851">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SensorThings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lastRenderedPageBreak/>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lastRenderedPageBreak/>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4A5B4F09"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69B650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680C88DD"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5CB71C0D"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55579A">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4EB4E671"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44A98DF1"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5734D6A"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33841D8"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D3DB912"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66D7D8AF"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6" w:name="_Ref52486606"/>
      <w:r w:rsidRPr="00DA7447">
        <w:t xml:space="preserve">Attribute </w:t>
      </w:r>
      <w:proofErr w:type="spellStart"/>
      <w:r w:rsidRPr="00DA7447">
        <w:t>resultTime</w:t>
      </w:r>
      <w:bookmarkEnd w:id="25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7"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58"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59" w:name="_Toc72768868"/>
      <w:proofErr w:type="spellStart"/>
      <w:r w:rsidRPr="000C435F">
        <w:t>ObservableProperty</w:t>
      </w:r>
      <w:bookmarkEnd w:id="259"/>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6CE3F664"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0" w:author="Katharina Schleidt" w:date="2021-07-05T13:55:00Z">
              <w:r w:rsidR="00DE7F9E" w:rsidRPr="00DE7F9E" w:rsidDel="0058722D">
                <w:rPr>
                  <w:b/>
                  <w:sz w:val="20"/>
                  <w:szCs w:val="20"/>
                </w:rPr>
                <w:delText>feature of interest</w:delText>
              </w:r>
            </w:del>
            <w:ins w:id="261"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2" w:author="Katharina Schleidt" w:date="2021-07-05T19:49:00Z">
        <w:r w:rsidDel="0082047C">
          <w:rPr>
            <w:lang w:eastAsia="ja-JP"/>
          </w:rPr>
          <w:delText xml:space="preserve">we </w:delText>
        </w:r>
      </w:del>
      <w:ins w:id="263"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64" w:author="Katharina Schleidt" w:date="2021-07-05T19:49:00Z">
        <w:r w:rsidDel="0082047C">
          <w:rPr>
            <w:lang w:eastAsia="ja-JP"/>
          </w:rPr>
          <w:delText xml:space="preserve">monitor </w:delText>
        </w:r>
      </w:del>
      <w:ins w:id="265"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66" w:author="Katharina Schleidt" w:date="2021-07-05T19:49:00Z">
        <w:r w:rsidDel="0082047C">
          <w:rPr>
            <w:lang w:eastAsia="ja-JP"/>
          </w:rPr>
          <w:delText xml:space="preserve">with </w:delText>
        </w:r>
      </w:del>
      <w:ins w:id="267"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68"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69" w:author="Katharina Schleidt" w:date="2021-07-05T19:49:00Z">
        <w:r w:rsidDel="0082047C">
          <w:rPr>
            <w:lang w:eastAsia="ja-JP"/>
          </w:rPr>
          <w:delText xml:space="preserve">measure </w:delText>
        </w:r>
      </w:del>
      <w:ins w:id="270" w:author="Katharina Schleidt" w:date="2021-07-05T19:49:00Z">
        <w:r w:rsidR="0082047C">
          <w:rPr>
            <w:lang w:eastAsia="ja-JP"/>
          </w:rPr>
          <w:t xml:space="preserve">Measure </w:t>
        </w:r>
      </w:ins>
      <w:r>
        <w:rPr>
          <w:lang w:eastAsia="ja-JP"/>
        </w:rPr>
        <w:t>the Groundwater Level (still the same observable property as above)</w:t>
      </w:r>
      <w:ins w:id="271"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2" w:author="Katharina Schleidt" w:date="2021-07-05T19:49:00Z">
        <w:r w:rsidDel="0082047C">
          <w:rPr>
            <w:lang w:eastAsia="ja-JP"/>
          </w:rPr>
          <w:delText>but w</w:delText>
        </w:r>
      </w:del>
      <w:ins w:id="273"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74" w:author="Katharina Schleidt" w:date="2021-07-05T19:50:00Z">
        <w:r w:rsidDel="0082047C">
          <w:rPr>
            <w:lang w:eastAsia="ja-JP"/>
          </w:rPr>
          <w:delText xml:space="preserve">to </w:delText>
        </w:r>
      </w:del>
      <w:ins w:id="275" w:author="Katharina Schleidt" w:date="2021-07-05T19:50:00Z">
        <w:r w:rsidR="0082047C">
          <w:rPr>
            <w:lang w:eastAsia="ja-JP"/>
          </w:rPr>
          <w:t xml:space="preserve">for </w:t>
        </w:r>
      </w:ins>
      <w:r>
        <w:rPr>
          <w:lang w:eastAsia="ja-JP"/>
        </w:rPr>
        <w:t>check</w:t>
      </w:r>
      <w:ins w:id="276"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77" w:name="_Toc72768869"/>
      <w:r w:rsidRPr="00A02312">
        <w:t>Procedure</w:t>
      </w:r>
      <w:bookmarkEnd w:id="277"/>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788BA392"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78" w:author="Katharina Schleidt" w:date="2021-07-05T19:50:00Z">
        <w:r w:rsidDel="0082047C">
          <w:rPr>
            <w:lang w:eastAsia="ja-JP"/>
          </w:rPr>
          <w:delText xml:space="preserve">has been </w:delText>
        </w:r>
      </w:del>
      <w:ins w:id="279"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0" w:name="_Toc72768870"/>
      <w:proofErr w:type="spellStart"/>
      <w:r w:rsidRPr="00344888">
        <w:t>ObservingProcedure</w:t>
      </w:r>
      <w:bookmarkEnd w:id="280"/>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36DB0EC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1" w:author="Katharina Schleidt" w:date="2021-07-05T19:51:00Z">
        <w:r w:rsidDel="0082047C">
          <w:rPr>
            <w:lang w:eastAsia="ja-JP"/>
          </w:rPr>
          <w:delText xml:space="preserve">the </w:delText>
        </w:r>
      </w:del>
      <w:ins w:id="282"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3" w:author="Katharina Schleidt" w:date="2021-07-05T19:51:00Z">
        <w:r w:rsidR="0082047C">
          <w:rPr>
            <w:lang w:eastAsia="ja-JP"/>
          </w:rPr>
          <w:t>Procedure</w:t>
        </w:r>
      </w:ins>
      <w:del w:id="284"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85" w:name="_Toc72768871"/>
      <w:r w:rsidRPr="00721E6C">
        <w:t>Observer</w:t>
      </w:r>
      <w:bookmarkEnd w:id="285"/>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5A6F5099"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86" w:author="Katharina Schleidt" w:date="2021-07-05T19:51:00Z">
        <w:r w:rsidR="0082047C">
          <w:rPr>
            <w:lang w:eastAsia="ja-JP"/>
          </w:rPr>
          <w:t>,</w:t>
        </w:r>
      </w:ins>
      <w:r>
        <w:rPr>
          <w:lang w:eastAsia="ja-JP"/>
        </w:rPr>
        <w:t xml:space="preserve">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87" w:name="_Toc72768872"/>
      <w:r w:rsidRPr="009C397F">
        <w:t>Host</w:t>
      </w:r>
      <w:bookmarkEnd w:id="28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FDE1949"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8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8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290" w:author="Katharina Schleidt" w:date="2021-07-05T19:52:00Z">
        <w:r w:rsidDel="00D80ABB">
          <w:rPr>
            <w:lang w:eastAsia="ja-JP"/>
          </w:rPr>
          <w:delText xml:space="preserve">; </w:delText>
        </w:r>
      </w:del>
      <w:ins w:id="291" w:author="Katharina Schleidt" w:date="2021-07-05T19:52:00Z">
        <w:r w:rsidR="00D80ABB">
          <w:rPr>
            <w:lang w:eastAsia="ja-JP"/>
          </w:rPr>
          <w:t xml:space="preserve">. </w:t>
        </w:r>
      </w:ins>
      <w:del w:id="292" w:author="Katharina Schleidt" w:date="2021-07-05T19:52:00Z">
        <w:r w:rsidDel="00D80ABB">
          <w:rPr>
            <w:lang w:eastAsia="ja-JP"/>
          </w:rPr>
          <w:delText xml:space="preserve">in </w:delText>
        </w:r>
      </w:del>
      <w:ins w:id="29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94" w:name="_Toc72768873"/>
      <w:r w:rsidRPr="008534CB">
        <w:lastRenderedPageBreak/>
        <w:t>Deployment</w:t>
      </w:r>
      <w:bookmarkEnd w:id="29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404D8FDC"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295" w:author="Katharina Schleidt" w:date="2021-07-05T19:53:00Z">
        <w:r w:rsidDel="00D80ABB">
          <w:rPr>
            <w:lang w:eastAsia="ja-JP"/>
          </w:rPr>
          <w:delText xml:space="preserve">information </w:delText>
        </w:r>
      </w:del>
      <w:ins w:id="296" w:author="Katharina Schleidt" w:date="2021-07-05T19:53:00Z">
        <w:r w:rsidR="00D80ABB">
          <w:rPr>
            <w:lang w:eastAsia="ja-JP"/>
          </w:rPr>
          <w:t xml:space="preserve">Information </w:t>
        </w:r>
      </w:ins>
      <w:r>
        <w:rPr>
          <w:lang w:eastAsia="ja-JP"/>
        </w:rPr>
        <w:t>regarding a sensor being attached to a pole</w:t>
      </w:r>
      <w:ins w:id="29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298" w:author="Katharina Schleidt" w:date="2021-07-05T19:53:00Z">
        <w:r w:rsidDel="00D80ABB">
          <w:rPr>
            <w:lang w:eastAsia="ja-JP"/>
          </w:rPr>
          <w:delText xml:space="preserve">the </w:delText>
        </w:r>
      </w:del>
      <w:ins w:id="299" w:author="Katharina Schleidt" w:date="2021-07-05T19:53:00Z">
        <w:r w:rsidR="00D80ABB">
          <w:rPr>
            <w:lang w:eastAsia="ja-JP"/>
          </w:rPr>
          <w:t xml:space="preserve">The </w:t>
        </w:r>
      </w:ins>
      <w:r>
        <w:rPr>
          <w:lang w:eastAsia="ja-JP"/>
        </w:rPr>
        <w:t>monitoring facilities pertaining to an environmental monitoring network</w:t>
      </w:r>
      <w:ins w:id="30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01" w:author="Katharina Schleidt" w:date="2021-07-05T19:53:00Z">
        <w:r w:rsidRPr="00C94F90" w:rsidDel="00D80ABB">
          <w:rPr>
            <w:lang w:eastAsia="ja-JP"/>
          </w:rPr>
          <w:delText xml:space="preserve">the </w:delText>
        </w:r>
      </w:del>
      <w:ins w:id="30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0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04" w:author="Katharina Schleidt" w:date="2021-07-05T19:53:00Z">
        <w:r w:rsidDel="00D80ABB">
          <w:rPr>
            <w:lang w:eastAsia="ja-JP"/>
          </w:rPr>
          <w:delText xml:space="preserve">the </w:delText>
        </w:r>
      </w:del>
      <w:ins w:id="30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06" w:name="_Toc72768874"/>
      <w:r w:rsidRPr="00920189">
        <w:t>Abstract Observation Core</w:t>
      </w:r>
      <w:bookmarkEnd w:id="306"/>
    </w:p>
    <w:p w14:paraId="4C3BA03E" w14:textId="556C1697" w:rsidR="00CE109A" w:rsidRDefault="002C1F08" w:rsidP="002C1F08">
      <w:pPr>
        <w:pStyle w:val="Heading2"/>
      </w:pPr>
      <w:bookmarkStart w:id="307" w:name="_Toc72768875"/>
      <w:r w:rsidRPr="002C1F08">
        <w:t>General</w:t>
      </w:r>
      <w:bookmarkEnd w:id="30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07D35F9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08" w:name="_Toc72768876"/>
      <w:proofErr w:type="spellStart"/>
      <w:r w:rsidRPr="00F102C2">
        <w:t>AbstractObservationCharacteristics</w:t>
      </w:r>
      <w:bookmarkEnd w:id="30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76DBA88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E448E5E"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09" w:author="Katharina Schleidt" w:date="2021-07-05T19:53:00Z">
        <w:r w:rsidDel="00B32239">
          <w:rPr>
            <w:lang w:eastAsia="ja-JP"/>
          </w:rPr>
          <w:delText>e.g.</w:delText>
        </w:r>
      </w:del>
      <w:ins w:id="31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1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12"/>
      <w:commentRangeStart w:id="313"/>
      <w:r>
        <w:rPr>
          <w:lang w:eastAsia="ja-JP"/>
        </w:rPr>
        <w:t>To avoid ambiguity, there shall be no more than one parameter with the same name.</w:t>
      </w:r>
      <w:commentRangeEnd w:id="312"/>
      <w:r w:rsidR="00FD1995">
        <w:rPr>
          <w:rStyle w:val="CommentReference"/>
        </w:rPr>
        <w:commentReference w:id="312"/>
      </w:r>
      <w:commentRangeEnd w:id="313"/>
      <w:r w:rsidR="00B32239">
        <w:rPr>
          <w:rStyle w:val="CommentReference"/>
        </w:rPr>
        <w:commentReference w:id="31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14" w:author="Katharina Schleidt" w:date="2021-07-05T13:55:00Z">
        <w:r w:rsidRPr="00CA1C0E" w:rsidDel="0058722D">
          <w:rPr>
            <w:lang w:eastAsia="ja-JP"/>
          </w:rPr>
          <w:delText>feature of interest</w:delText>
        </w:r>
      </w:del>
      <w:ins w:id="315"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16" w:author="Katharina Schleidt" w:date="2021-07-05T13:55:00Z">
        <w:r w:rsidDel="0058722D">
          <w:rPr>
            <w:lang w:eastAsia="ja-JP"/>
          </w:rPr>
          <w:delText>feature of interest</w:delText>
        </w:r>
      </w:del>
      <w:ins w:id="317"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lastRenderedPageBreak/>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18" w:author="Katharina Schleidt" w:date="2021-07-05T13:55:00Z">
        <w:r w:rsidDel="0058722D">
          <w:rPr>
            <w:lang w:eastAsia="ja-JP"/>
          </w:rPr>
          <w:delText>feature of interest</w:delText>
        </w:r>
      </w:del>
      <w:ins w:id="319"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20" w:author="Katharina Schleidt" w:date="2021-07-05T19:58:00Z">
        <w:r w:rsidDel="00B32239">
          <w:rPr>
            <w:lang w:eastAsia="ja-JP"/>
          </w:rPr>
          <w:delText xml:space="preserve">a </w:delText>
        </w:r>
      </w:del>
      <w:ins w:id="321"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22" w:name="_Toc72768877"/>
      <w:proofErr w:type="spellStart"/>
      <w:r w:rsidRPr="001E1837">
        <w:t>AbstractObservation</w:t>
      </w:r>
      <w:bookmarkEnd w:id="322"/>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45966300"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23" w:name="_Toc72768878"/>
      <w:proofErr w:type="spellStart"/>
      <w:r w:rsidRPr="00A86F83">
        <w:t>AbstractObservableProperty</w:t>
      </w:r>
      <w:bookmarkEnd w:id="323"/>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07E0E2DD"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21E816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24" w:name="_Toc72768879"/>
      <w:proofErr w:type="spellStart"/>
      <w:r w:rsidRPr="008123FB">
        <w:t>AbstractObservingProcedure</w:t>
      </w:r>
      <w:bookmarkEnd w:id="324"/>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88D5AF6"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A4E5AFF"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25" w:name="_Toc72768880"/>
      <w:proofErr w:type="spellStart"/>
      <w:r w:rsidRPr="00B95291">
        <w:t>AbstractObserver</w:t>
      </w:r>
      <w:bookmarkEnd w:id="325"/>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9851374"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C292CE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26" w:name="_Toc72768881"/>
      <w:proofErr w:type="spellStart"/>
      <w:r w:rsidRPr="006050F3">
        <w:t>AbstractHost</w:t>
      </w:r>
      <w:bookmarkEnd w:id="326"/>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19FD2A0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08CCA47"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27" w:name="_Toc72768882"/>
      <w:proofErr w:type="spellStart"/>
      <w:r w:rsidRPr="00E12BD6">
        <w:t>AbstractDeployment</w:t>
      </w:r>
      <w:bookmarkEnd w:id="327"/>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17B53D6"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28"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29" w:name="_Toc72768883"/>
      <w:proofErr w:type="spellStart"/>
      <w:r w:rsidRPr="00F448D2">
        <w:t>NamedValue</w:t>
      </w:r>
      <w:bookmarkEnd w:id="329"/>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3DEDB172"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30" w:name="_Toc72768884"/>
      <w:r w:rsidRPr="00920189">
        <w:t>Basic Observations</w:t>
      </w:r>
      <w:bookmarkEnd w:id="330"/>
    </w:p>
    <w:p w14:paraId="7D03C338" w14:textId="4F7FA4C7" w:rsidR="00CE109A" w:rsidRDefault="00037B3B" w:rsidP="00037B3B">
      <w:pPr>
        <w:pStyle w:val="Heading2"/>
      </w:pPr>
      <w:bookmarkStart w:id="331" w:name="_Toc72768885"/>
      <w:r w:rsidRPr="00037B3B">
        <w:t>General</w:t>
      </w:r>
      <w:bookmarkEnd w:id="331"/>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155CBBD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32" w:name="_Toc72768886"/>
      <w:r w:rsidRPr="0089033E">
        <w:lastRenderedPageBreak/>
        <w:t>Observation</w:t>
      </w:r>
      <w:bookmarkEnd w:id="332"/>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67924F0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0178632E"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55579A">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33" w:name="_Toc72768887"/>
      <w:proofErr w:type="spellStart"/>
      <w:r w:rsidRPr="002B39BE">
        <w:t>ObservationCharacteristics</w:t>
      </w:r>
      <w:bookmarkEnd w:id="333"/>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72433A1"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34" w:name="_Toc72768888"/>
      <w:proofErr w:type="spellStart"/>
      <w:r w:rsidRPr="003C293C">
        <w:t>ObservationCollection</w:t>
      </w:r>
      <w:bookmarkEnd w:id="334"/>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400F46"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35" w:name="_Ref72766580"/>
      <w:r w:rsidRPr="003C74B7">
        <w:t xml:space="preserve">Attribute </w:t>
      </w:r>
      <w:proofErr w:type="spellStart"/>
      <w:r w:rsidRPr="003C74B7">
        <w:t>collectionType</w:t>
      </w:r>
      <w:bookmarkEnd w:id="33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36" w:author="Katharina Schleidt" w:date="2021-07-05T20:01:00Z">
        <w:r w:rsidDel="00B32239">
          <w:rPr>
            <w:lang w:eastAsia="ja-JP"/>
          </w:rPr>
          <w:delText xml:space="preserve">the </w:delText>
        </w:r>
      </w:del>
      <w:ins w:id="337"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38" w:author="Katharina Schleidt" w:date="2021-07-05T20:01:00Z">
        <w:r w:rsidDel="00B32239">
          <w:rPr>
            <w:lang w:eastAsia="ja-JP"/>
          </w:rPr>
          <w:delText>),</w:delText>
        </w:r>
      </w:del>
      <w:ins w:id="339"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40" w:author="Katharina Schleidt" w:date="2021-07-05T20:01:00Z">
        <w:r w:rsidDel="00B32239">
          <w:rPr>
            <w:lang w:eastAsia="ja-JP"/>
          </w:rPr>
          <w:delText xml:space="preserve">none </w:delText>
        </w:r>
      </w:del>
      <w:ins w:id="341" w:author="Katharina Schleidt" w:date="2021-07-05T20:01:00Z">
        <w:r w:rsidR="00B32239">
          <w:rPr>
            <w:lang w:eastAsia="ja-JP"/>
          </w:rPr>
          <w:t xml:space="preserve">None </w:t>
        </w:r>
      </w:ins>
      <w:r>
        <w:rPr>
          <w:lang w:eastAsia="ja-JP"/>
        </w:rPr>
        <w:t>of the Observations in the collection have a (reference to a) deployment</w:t>
      </w:r>
      <w:del w:id="342" w:author="Katharina Schleidt" w:date="2021-07-05T20:01:00Z">
        <w:r w:rsidDel="00B32239">
          <w:rPr>
            <w:lang w:eastAsia="ja-JP"/>
          </w:rPr>
          <w:delText>,</w:delText>
        </w:r>
      </w:del>
      <w:ins w:id="343"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44" w:author="Katharina Schleidt" w:date="2021-07-05T20:01:00Z">
        <w:r w:rsidDel="00B32239">
          <w:rPr>
            <w:lang w:eastAsia="ja-JP"/>
          </w:rPr>
          <w:delText xml:space="preserve">all </w:delText>
        </w:r>
      </w:del>
      <w:ins w:id="345"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46" w:name="_Toc72768889"/>
      <w:proofErr w:type="spellStart"/>
      <w:r w:rsidRPr="00301203">
        <w:lastRenderedPageBreak/>
        <w:t>ObservingCapability</w:t>
      </w:r>
      <w:bookmarkEnd w:id="346"/>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112D30A"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6D5B447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47" w:author="Katharina Schleidt" w:date="2021-07-05T20:03:00Z"/>
          <w:lang w:eastAsia="ja-JP"/>
        </w:rPr>
      </w:pPr>
      <w:del w:id="348" w:author="Katharina Schleidt" w:date="2021-07-05T20:02:00Z">
        <w:r w:rsidDel="00B32239">
          <w:rPr>
            <w:lang w:eastAsia="ja-JP"/>
          </w:rPr>
          <w:delText xml:space="preserve">some </w:delText>
        </w:r>
      </w:del>
      <w:ins w:id="349"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50" w:author="Katharina Schleidt" w:date="2021-07-05T20:03:00Z">
        <w:r w:rsidDel="00B32239">
          <w:rPr>
            <w:lang w:eastAsia="ja-JP"/>
          </w:rPr>
          <w:delText xml:space="preserve">: </w:delText>
        </w:r>
      </w:del>
      <w:ins w:id="351"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52" w:author="Katharina Schleidt" w:date="2021-07-05T20:06:00Z"/>
          <w:lang w:eastAsia="ja-JP"/>
        </w:rPr>
      </w:pPr>
      <w:proofErr w:type="spellStart"/>
      <w:ins w:id="353" w:author="Katharina Schleidt" w:date="2021-07-05T20:06:00Z">
        <w:r>
          <w:rPr>
            <w:lang w:eastAsia="ja-JP"/>
          </w:rPr>
          <w:t>ObservingCapability</w:t>
        </w:r>
      </w:ins>
      <w:proofErr w:type="spellEnd"/>
      <w:ins w:id="354" w:author="Katharina Schleidt" w:date="2021-07-05T20:07:00Z">
        <w:r>
          <w:rPr>
            <w:lang w:eastAsia="ja-JP"/>
          </w:rPr>
          <w:t>:</w:t>
        </w:r>
      </w:ins>
    </w:p>
    <w:p w14:paraId="1FB10621" w14:textId="77777777" w:rsidR="005671B8" w:rsidRDefault="009F640C" w:rsidP="005671B8">
      <w:pPr>
        <w:pStyle w:val="ListParagraph"/>
        <w:numPr>
          <w:ilvl w:val="2"/>
          <w:numId w:val="21"/>
        </w:numPr>
        <w:rPr>
          <w:ins w:id="355" w:author="Katharina Schleidt" w:date="2021-07-05T20:06:00Z"/>
          <w:lang w:eastAsia="ja-JP"/>
        </w:rPr>
      </w:pPr>
      <w:proofErr w:type="spellStart"/>
      <w:r>
        <w:rPr>
          <w:lang w:eastAsia="ja-JP"/>
        </w:rPr>
        <w:t>ultimateFeatureOfInterest</w:t>
      </w:r>
      <w:proofErr w:type="spellEnd"/>
      <w:r>
        <w:rPr>
          <w:lang w:eastAsia="ja-JP"/>
        </w:rPr>
        <w:t>:</w:t>
      </w:r>
      <w:ins w:id="356"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57"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58"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59"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60" w:author="Katharina Schleidt" w:date="2021-07-05T20:02:00Z">
        <w:r w:rsidDel="00B32239">
          <w:rPr>
            <w:lang w:eastAsia="ja-JP"/>
          </w:rPr>
          <w:delText xml:space="preserve">some </w:delText>
        </w:r>
      </w:del>
      <w:ins w:id="361"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62" w:author="Katharina Schleidt" w:date="2021-07-05T20:06:00Z"/>
          <w:lang w:eastAsia="ja-JP"/>
        </w:rPr>
      </w:pPr>
      <w:proofErr w:type="spellStart"/>
      <w:ins w:id="363"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64"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65"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66"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67"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68" w:author="Katharina Schleidt" w:date="2021-07-05T20:07:00Z"/>
          <w:lang w:eastAsia="ja-JP"/>
        </w:rPr>
      </w:pPr>
      <w:proofErr w:type="spellStart"/>
      <w:ins w:id="369"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70"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71"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72"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73"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74" w:author="Katharina Schleidt" w:date="2021-07-05T20:07:00Z"/>
          <w:lang w:eastAsia="ja-JP"/>
        </w:rPr>
      </w:pPr>
      <w:proofErr w:type="spellStart"/>
      <w:ins w:id="375"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76"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77"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78"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7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80" w:name="_Toc72768890"/>
      <w:proofErr w:type="spellStart"/>
      <w:r w:rsidRPr="00272D78">
        <w:t>ObservableProperty</w:t>
      </w:r>
      <w:bookmarkEnd w:id="380"/>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4D452F97"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A08183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81" w:name="_Toc72768891"/>
      <w:proofErr w:type="spellStart"/>
      <w:r w:rsidRPr="00A10F3F">
        <w:t>ObservingProcedure</w:t>
      </w:r>
      <w:bookmarkEnd w:id="381"/>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21555156"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E400088"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82" w:name="_Toc72768892"/>
      <w:r w:rsidRPr="00397804">
        <w:t>Observer</w:t>
      </w:r>
      <w:bookmarkEnd w:id="382"/>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4FD9A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1A212F4A"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83" w:name="_Toc72768893"/>
      <w:r w:rsidRPr="008E22C4">
        <w:t>Host</w:t>
      </w:r>
      <w:bookmarkEnd w:id="383"/>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4669B8F4"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84" w:name="_Toc72768894"/>
      <w:r w:rsidRPr="00C06E23">
        <w:t>Deployment</w:t>
      </w:r>
      <w:bookmarkEnd w:id="384"/>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B458CA6"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385" w:name="_Toc72768895"/>
      <w:proofErr w:type="spellStart"/>
      <w:r w:rsidRPr="000778C3">
        <w:t>GenericDomainFeature</w:t>
      </w:r>
      <w:bookmarkEnd w:id="385"/>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020A520"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61D8BDC"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86" w:name="_Toc72768896"/>
      <w:proofErr w:type="spellStart"/>
      <w:r w:rsidRPr="00752CFD">
        <w:t>Codelists</w:t>
      </w:r>
      <w:bookmarkEnd w:id="386"/>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387" w:name="_Ref52485755"/>
      <w:bookmarkStart w:id="388" w:name="_Toc72768897"/>
      <w:r w:rsidRPr="00920189">
        <w:t>Conceptual Sample schema</w:t>
      </w:r>
      <w:bookmarkEnd w:id="387"/>
      <w:bookmarkEnd w:id="388"/>
    </w:p>
    <w:p w14:paraId="09C16629" w14:textId="60CA37B2" w:rsidR="00CE109A" w:rsidRDefault="00786563" w:rsidP="00786563">
      <w:pPr>
        <w:pStyle w:val="Heading2"/>
      </w:pPr>
      <w:bookmarkStart w:id="389" w:name="_Toc72768898"/>
      <w:r w:rsidRPr="00786563">
        <w:t>General</w:t>
      </w:r>
      <w:bookmarkEnd w:id="389"/>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B3E26DA" w:rsidR="00DD55AE" w:rsidRPr="00DD55AE" w:rsidRDefault="00DD55AE" w:rsidP="00DD55AE">
      <w:pPr>
        <w:jc w:val="center"/>
        <w:rPr>
          <w:b/>
          <w:bCs/>
          <w:sz w:val="20"/>
          <w:szCs w:val="20"/>
        </w:rPr>
      </w:pPr>
      <w:bookmarkStart w:id="390" w:name="_Ref52745913"/>
      <w:commentRangeStart w:id="391"/>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51</w:t>
      </w:r>
      <w:r w:rsidR="00D471BA">
        <w:rPr>
          <w:b/>
          <w:bCs/>
          <w:sz w:val="20"/>
          <w:szCs w:val="20"/>
        </w:rPr>
        <w:fldChar w:fldCharType="end"/>
      </w:r>
      <w:bookmarkEnd w:id="390"/>
      <w:r w:rsidRPr="00DD55AE">
        <w:rPr>
          <w:b/>
          <w:bCs/>
          <w:sz w:val="20"/>
          <w:szCs w:val="20"/>
        </w:rPr>
        <w:t xml:space="preserve"> – Conceptual Sample schema overview.</w:t>
      </w:r>
      <w:commentRangeEnd w:id="391"/>
      <w:r w:rsidR="00920952">
        <w:rPr>
          <w:rStyle w:val="CommentReference"/>
        </w:rPr>
        <w:commentReference w:id="391"/>
      </w:r>
    </w:p>
    <w:p w14:paraId="1A3FA59E" w14:textId="6DA66AF3" w:rsidR="00786563" w:rsidRDefault="00786563" w:rsidP="00786563">
      <w:pPr>
        <w:pStyle w:val="Heading3"/>
      </w:pPr>
      <w:bookmarkStart w:id="392" w:name="_Ref52745963"/>
      <w:r w:rsidRPr="00786563">
        <w:lastRenderedPageBreak/>
        <w:t>Conceptual Sample Schema Package Requirements Class</w:t>
      </w:r>
      <w:bookmarkEnd w:id="3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285BF10D"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393" w:name="_Toc72768899"/>
      <w:r w:rsidRPr="00CF52E2">
        <w:t>Sample</w:t>
      </w:r>
      <w:bookmarkEnd w:id="393"/>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0AFCB7F6"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394" w:author="Katharina Schleidt" w:date="2021-07-05T20:09:00Z">
        <w:r w:rsidDel="00E73CAA">
          <w:rPr>
            <w:lang w:eastAsia="ja-JP"/>
          </w:rPr>
          <w:delText xml:space="preserve">have </w:delText>
        </w:r>
      </w:del>
      <w:r>
        <w:rPr>
          <w:lang w:eastAsia="ja-JP"/>
        </w:rPr>
        <w:t xml:space="preserve">often </w:t>
      </w:r>
      <w:ins w:id="395"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96" w:name="_Toc72768900"/>
      <w:r w:rsidRPr="00D50D2A">
        <w:t>Sampling</w:t>
      </w:r>
      <w:bookmarkEnd w:id="396"/>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04DA9ADC"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97" w:name="_Toc72768901"/>
      <w:r w:rsidRPr="002B6928">
        <w:t>Sampler</w:t>
      </w:r>
      <w:bookmarkEnd w:id="397"/>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2286CA0C"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98" w:name="_Toc72768902"/>
      <w:proofErr w:type="spellStart"/>
      <w:r w:rsidRPr="000A140B">
        <w:t>PreparationStep</w:t>
      </w:r>
      <w:bookmarkEnd w:id="398"/>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0350BF2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99" w:name="_Toc72768903"/>
      <w:proofErr w:type="spellStart"/>
      <w:r w:rsidRPr="00A84954">
        <w:t>PreparationProcedure</w:t>
      </w:r>
      <w:bookmarkEnd w:id="399"/>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56F07ED0"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00" w:name="_Toc72768904"/>
      <w:proofErr w:type="spellStart"/>
      <w:r w:rsidRPr="00760C94">
        <w:t>SamplingProcedure</w:t>
      </w:r>
      <w:bookmarkEnd w:id="400"/>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7E4C092D"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01" w:name="_Toc72768905"/>
      <w:r w:rsidRPr="00920189">
        <w:t>Abstract Sample Core</w:t>
      </w:r>
      <w:bookmarkEnd w:id="401"/>
    </w:p>
    <w:p w14:paraId="487838B1" w14:textId="6E167612" w:rsidR="00CE109A" w:rsidRDefault="001B0D6E" w:rsidP="001B0D6E">
      <w:pPr>
        <w:pStyle w:val="Heading2"/>
      </w:pPr>
      <w:bookmarkStart w:id="402" w:name="_Toc72768906"/>
      <w:r w:rsidRPr="001B0D6E">
        <w:t>General</w:t>
      </w:r>
      <w:bookmarkEnd w:id="402"/>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19DD509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03" w:name="_Toc72768907"/>
      <w:proofErr w:type="spellStart"/>
      <w:r w:rsidRPr="00C356AB">
        <w:t>AbstractSample</w:t>
      </w:r>
      <w:bookmarkEnd w:id="403"/>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6BB8896D"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0AA69C4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04" w:name="_Toc72768908"/>
      <w:proofErr w:type="spellStart"/>
      <w:r w:rsidRPr="006762B7">
        <w:t>AbstractSampling</w:t>
      </w:r>
      <w:bookmarkEnd w:id="404"/>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56680C6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ADA713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05" w:name="_Toc72768909"/>
      <w:proofErr w:type="spellStart"/>
      <w:r w:rsidRPr="004864AE">
        <w:t>AbstractSampler</w:t>
      </w:r>
      <w:bookmarkEnd w:id="405"/>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0BCE7D18"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8A860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06"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07" w:author="Katharina Schleidt" w:date="2021-07-05T20:12:00Z">
        <w:r w:rsidDel="00E73CAA">
          <w:rPr>
            <w:lang w:eastAsia="ja-JP"/>
          </w:rPr>
          <w:delText xml:space="preserve">a </w:delText>
        </w:r>
      </w:del>
      <w:ins w:id="408"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09" w:name="_Toc72768910"/>
      <w:proofErr w:type="spellStart"/>
      <w:r w:rsidRPr="003E77E7">
        <w:t>AbstractSamplingProcedure</w:t>
      </w:r>
      <w:bookmarkEnd w:id="409"/>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3E9700F8"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D8B511A"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10" w:name="_Toc72768911"/>
      <w:proofErr w:type="spellStart"/>
      <w:r w:rsidRPr="00863761">
        <w:t>AbstractPreparationProcedure</w:t>
      </w:r>
      <w:bookmarkEnd w:id="410"/>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52B55E2F"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11" w:name="_Toc72768912"/>
      <w:proofErr w:type="spellStart"/>
      <w:r w:rsidRPr="007A5CB7">
        <w:t>AbstractPreparationStep</w:t>
      </w:r>
      <w:bookmarkEnd w:id="411"/>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2C90ED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12" w:name="_Toc72768913"/>
      <w:r w:rsidRPr="00920189">
        <w:t>Basic Samples</w:t>
      </w:r>
      <w:bookmarkEnd w:id="412"/>
    </w:p>
    <w:p w14:paraId="45FDC231" w14:textId="7D4AD515" w:rsidR="00CA3726" w:rsidRDefault="00CA3726" w:rsidP="00CA3726">
      <w:pPr>
        <w:pStyle w:val="Heading2"/>
      </w:pPr>
      <w:bookmarkStart w:id="413" w:name="_Toc72768914"/>
      <w:r w:rsidRPr="00CA3726">
        <w:t>General</w:t>
      </w:r>
      <w:bookmarkEnd w:id="413"/>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6196D7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14" w:name="_Toc72768915"/>
      <w:r w:rsidRPr="00EE582C">
        <w:t>Sample</w:t>
      </w:r>
      <w:bookmarkEnd w:id="414"/>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FE9CE03"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51221FFE"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15" w:name="_Toc72768916"/>
      <w:proofErr w:type="spellStart"/>
      <w:r w:rsidRPr="004B13B4">
        <w:t>SpatialSample</w:t>
      </w:r>
      <w:bookmarkEnd w:id="415"/>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685A6A53"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16" w:name="_Toc72768917"/>
      <w:proofErr w:type="spellStart"/>
      <w:r w:rsidRPr="001A5B74">
        <w:t>MaterialSample</w:t>
      </w:r>
      <w:bookmarkEnd w:id="416"/>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87D33E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17" w:author="Katharina Schleidt" w:date="2021-07-05T20:13:00Z">
        <w:r w:rsidR="000C6285" w:rsidDel="00E73CAA">
          <w:rPr>
            <w:lang w:eastAsia="ja-JP"/>
          </w:rPr>
          <w:delText>it</w:delText>
        </w:r>
      </w:del>
      <w:ins w:id="418"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19" w:name="_Toc72768918"/>
      <w:proofErr w:type="spellStart"/>
      <w:r w:rsidRPr="00FB34BB">
        <w:t>StatisticalSample</w:t>
      </w:r>
      <w:bookmarkEnd w:id="419"/>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633D6E1C"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20" w:name="_Toc72768919"/>
      <w:r w:rsidRPr="00860411">
        <w:t>Sampling</w:t>
      </w:r>
      <w:bookmarkEnd w:id="420"/>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0271387"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64D981B0"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21" w:name="_Toc72768920"/>
      <w:r w:rsidRPr="00D07D75">
        <w:t>Sampler</w:t>
      </w:r>
      <w:bookmarkEnd w:id="421"/>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28EA5D09"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01224751"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22" w:name="_Toc72768921"/>
      <w:proofErr w:type="spellStart"/>
      <w:r w:rsidRPr="00711727">
        <w:lastRenderedPageBreak/>
        <w:t>SampleCollection</w:t>
      </w:r>
      <w:bookmarkEnd w:id="422"/>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60B6AD7F"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7B38869"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23" w:name="_Toc72768922"/>
      <w:proofErr w:type="spellStart"/>
      <w:r w:rsidRPr="001D410B">
        <w:lastRenderedPageBreak/>
        <w:t>PhysicalDimension</w:t>
      </w:r>
      <w:bookmarkEnd w:id="423"/>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40FFE26A"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24" w:name="_Toc72768923"/>
      <w:proofErr w:type="spellStart"/>
      <w:r w:rsidRPr="00F53892">
        <w:t>NamedLocation</w:t>
      </w:r>
      <w:bookmarkEnd w:id="424"/>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510D4E7A"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25" w:name="_Toc72768924"/>
      <w:proofErr w:type="spellStart"/>
      <w:r w:rsidRPr="004611AB">
        <w:lastRenderedPageBreak/>
        <w:t>StatisticalClassification</w:t>
      </w:r>
      <w:bookmarkEnd w:id="425"/>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2C052AD0"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26" w:name="_Toc450303222"/>
      <w:bookmarkStart w:id="427" w:name="_Toc9996972"/>
      <w:bookmarkStart w:id="428" w:name="_Toc438968655"/>
      <w:bookmarkStart w:id="429" w:name="_Toc443461103"/>
      <w:bookmarkStart w:id="430" w:name="_Toc353342675"/>
      <w:r w:rsidRPr="00F02BC7">
        <w:lastRenderedPageBreak/>
        <w:br/>
      </w:r>
      <w:bookmarkStart w:id="431" w:name="_Toc72768925"/>
      <w:r w:rsidRPr="00F02BC7">
        <w:rPr>
          <w:b w:val="0"/>
        </w:rPr>
        <w:t>(</w:t>
      </w:r>
      <w:r w:rsidR="00920189">
        <w:rPr>
          <w:b w:val="0"/>
        </w:rPr>
        <w:t>normative</w:t>
      </w:r>
      <w:r w:rsidRPr="00F02BC7">
        <w:rPr>
          <w:b w:val="0"/>
        </w:rPr>
        <w:t>)</w:t>
      </w:r>
      <w:bookmarkEnd w:id="426"/>
      <w:bookmarkEnd w:id="427"/>
      <w:bookmarkEnd w:id="428"/>
      <w:bookmarkEnd w:id="429"/>
      <w:bookmarkEnd w:id="430"/>
      <w:r w:rsidRPr="00F02BC7">
        <w:br/>
      </w:r>
      <w:r w:rsidRPr="00F02BC7">
        <w:br/>
      </w:r>
      <w:r w:rsidR="00920189">
        <w:t xml:space="preserve">Abstract </w:t>
      </w:r>
      <w:r w:rsidR="001E635D">
        <w:t>T</w:t>
      </w:r>
      <w:r w:rsidR="00920189">
        <w:t xml:space="preserve">est </w:t>
      </w:r>
      <w:r w:rsidR="001E635D">
        <w:t>S</w:t>
      </w:r>
      <w:r w:rsidR="00920189">
        <w:t>uite</w:t>
      </w:r>
      <w:bookmarkEnd w:id="431"/>
    </w:p>
    <w:p w14:paraId="0BC1B11F" w14:textId="77777777" w:rsidR="007A1C65" w:rsidRPr="0047527C" w:rsidRDefault="007A1C65" w:rsidP="007A1C65">
      <w:pPr>
        <w:pStyle w:val="a2"/>
      </w:pPr>
      <w:bookmarkStart w:id="432" w:name="_Toc72768926"/>
      <w:r w:rsidRPr="0047527C">
        <w:t>Abstract tests for Conceptual Observation schema package</w:t>
      </w:r>
      <w:bookmarkEnd w:id="432"/>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33" w:name="_Toc72768927"/>
      <w:r w:rsidRPr="0047527C">
        <w:t>Abstract tests for Abstract Observation core package</w:t>
      </w:r>
      <w:bookmarkEnd w:id="433"/>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34" w:name="_Toc72768928"/>
      <w:r w:rsidRPr="002B4EBE">
        <w:t>Abstract tests for Basic Observations package</w:t>
      </w:r>
      <w:bookmarkEnd w:id="434"/>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35" w:name="_Toc72768929"/>
      <w:r w:rsidRPr="00F264E8">
        <w:t>Abstract tests for Conceptual Sample schema package</w:t>
      </w:r>
      <w:bookmarkEnd w:id="435"/>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36" w:name="_Toc72768930"/>
      <w:r w:rsidRPr="002423DA">
        <w:t>Abstract tests for Abstract Sample core package</w:t>
      </w:r>
      <w:bookmarkEnd w:id="436"/>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37" w:name="_Toc72768931"/>
      <w:r w:rsidRPr="002423DA">
        <w:t>Abstract tests for Basic Samples package</w:t>
      </w:r>
      <w:bookmarkEnd w:id="437"/>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38"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38"/>
    </w:p>
    <w:p w14:paraId="15C92B03" w14:textId="4FDB9CCA" w:rsidR="00920189" w:rsidRDefault="00F90523" w:rsidP="002B4EBE">
      <w:pPr>
        <w:pStyle w:val="a2"/>
      </w:pPr>
      <w:bookmarkStart w:id="439" w:name="_Toc72768933"/>
      <w:r w:rsidRPr="00F90523">
        <w:t>Introduction</w:t>
      </w:r>
      <w:bookmarkEnd w:id="439"/>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40" w:name="_Toc72768934"/>
      <w:r>
        <w:t>Earth Observations (EO)</w:t>
      </w:r>
      <w:bookmarkEnd w:id="440"/>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41" w:name="_Toc72768935"/>
      <w:r>
        <w:t>Metrology</w:t>
      </w:r>
      <w:bookmarkEnd w:id="441"/>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42" w:name="_Toc72768936"/>
      <w:r w:rsidRPr="00B577B2">
        <w:t>Earth science simulations</w:t>
      </w:r>
      <w:bookmarkEnd w:id="442"/>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43" w:name="_Toc72768937"/>
      <w:r w:rsidRPr="00B577B2">
        <w:t>Assay/Chemistry</w:t>
      </w:r>
      <w:bookmarkEnd w:id="443"/>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44" w:name="_Toc72768938"/>
      <w:r w:rsidRPr="00B577B2">
        <w:t>Geology field observations</w:t>
      </w:r>
      <w:bookmarkEnd w:id="444"/>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45" w:name="_Toc72768939"/>
      <w:r w:rsidRPr="00B577B2">
        <w:t>Geotechnics observations</w:t>
      </w:r>
      <w:bookmarkEnd w:id="445"/>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46" w:name="_Toc72768940"/>
      <w:r w:rsidRPr="00B577B2">
        <w:t>Water quality observations</w:t>
      </w:r>
      <w:bookmarkEnd w:id="446"/>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47" w:name="_Toc72768941"/>
      <w:r w:rsidRPr="00B577B2">
        <w:t>Soil quality observations</w:t>
      </w:r>
      <w:bookmarkEnd w:id="447"/>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48" w:name="_Toc72768942"/>
      <w:bookmarkStart w:id="449" w:name="_Ref71659104"/>
      <w:bookmarkStart w:id="450"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51"/>
      <w:r w:rsidR="00EC3D8D" w:rsidRPr="00EC3D8D">
        <w:t xml:space="preserve">between </w:t>
      </w:r>
      <w:r w:rsidR="00DB2B9C">
        <w:t xml:space="preserve">ISO 19156:2011, edition 1 </w:t>
      </w:r>
      <w:r w:rsidR="00EC3D8D" w:rsidRPr="00EC3D8D">
        <w:t xml:space="preserve">and </w:t>
      </w:r>
      <w:r w:rsidR="00DB2B9C">
        <w:t>ISO 19156:</w:t>
      </w:r>
      <w:commentRangeStart w:id="452"/>
      <w:commentRangeStart w:id="453"/>
      <w:r w:rsidR="00DB2B9C">
        <w:t>2020</w:t>
      </w:r>
      <w:commentRangeEnd w:id="452"/>
      <w:r w:rsidR="00DB2B9C">
        <w:rPr>
          <w:rStyle w:val="CommentReference"/>
        </w:rPr>
        <w:commentReference w:id="452"/>
      </w:r>
      <w:commentRangeEnd w:id="453"/>
      <w:r w:rsidR="00DB2B9C">
        <w:rPr>
          <w:rStyle w:val="CommentReference"/>
        </w:rPr>
        <w:commentReference w:id="453"/>
      </w:r>
      <w:r w:rsidR="00DB2B9C">
        <w:t>, edition 2</w:t>
      </w:r>
      <w:commentRangeEnd w:id="451"/>
      <w:r w:rsidR="00DB2B9C">
        <w:rPr>
          <w:rStyle w:val="CommentReference"/>
          <w:rFonts w:eastAsia="Calibri"/>
          <w:b w:val="0"/>
          <w:lang w:eastAsia="en-US"/>
        </w:rPr>
        <w:commentReference w:id="451"/>
      </w:r>
      <w:bookmarkEnd w:id="448"/>
      <w:bookmarkEnd w:id="449"/>
      <w:bookmarkEnd w:id="450"/>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54" w:author="Katharina Schleidt" w:date="2021-07-05T20:14:00Z">
        <w:r w:rsidR="002F3554" w:rsidDel="00CC3A78">
          <w:rPr>
            <w:lang w:eastAsia="ja-JP"/>
          </w:rPr>
          <w:delText>measurements</w:delText>
        </w:r>
        <w:r w:rsidDel="00CC3A78">
          <w:rPr>
            <w:lang w:eastAsia="ja-JP"/>
          </w:rPr>
          <w:delText xml:space="preserve"> </w:delText>
        </w:r>
      </w:del>
      <w:ins w:id="455"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456" w:author="Katharina Schleidt" w:date="2021-07-05T20:14:00Z">
        <w:r w:rsidR="002F3554" w:rsidDel="00CC3A78">
          <w:rPr>
            <w:lang w:eastAsia="ja-JP"/>
          </w:rPr>
          <w:delText xml:space="preserve">measurements </w:delText>
        </w:r>
      </w:del>
      <w:ins w:id="457" w:author="Katharina Schleidt" w:date="2021-07-05T20:14:00Z">
        <w:r w:rsidR="00CC3A78">
          <w:rPr>
            <w:lang w:eastAsia="ja-JP"/>
          </w:rPr>
          <w:t xml:space="preserve">Measurements </w:t>
        </w:r>
      </w:ins>
      <w:r w:rsidR="002F3554">
        <w:rPr>
          <w:lang w:eastAsia="ja-JP"/>
        </w:rPr>
        <w:t xml:space="preserve">and </w:t>
      </w:r>
      <w:del w:id="458" w:author="Katharina Schleidt" w:date="2021-07-05T20:14:00Z">
        <w:r w:rsidR="002F3554" w:rsidDel="00CC3A78">
          <w:rPr>
            <w:lang w:eastAsia="ja-JP"/>
          </w:rPr>
          <w:delText>samples</w:delText>
        </w:r>
        <w:r w:rsidDel="00CC3A78">
          <w:rPr>
            <w:lang w:eastAsia="ja-JP"/>
          </w:rPr>
          <w:delText xml:space="preserve"> </w:delText>
        </w:r>
      </w:del>
      <w:ins w:id="459" w:author="Katharina Schleidt" w:date="2021-07-05T20:14:00Z">
        <w:r w:rsidR="00CC3A78">
          <w:rPr>
            <w:lang w:eastAsia="ja-JP"/>
          </w:rPr>
          <w:t xml:space="preserve">Samples </w:t>
        </w:r>
      </w:ins>
      <w:r>
        <w:rPr>
          <w:lang w:eastAsia="ja-JP"/>
        </w:rPr>
        <w:t>v3.0 (ISO 19156:</w:t>
      </w:r>
      <w:commentRangeStart w:id="460"/>
      <w:commentRangeStart w:id="461"/>
      <w:r>
        <w:rPr>
          <w:lang w:eastAsia="ja-JP"/>
        </w:rPr>
        <w:t>2020</w:t>
      </w:r>
      <w:commentRangeEnd w:id="460"/>
      <w:r w:rsidR="00AE5CAB">
        <w:rPr>
          <w:rStyle w:val="CommentReference"/>
        </w:rPr>
        <w:commentReference w:id="460"/>
      </w:r>
      <w:commentRangeEnd w:id="461"/>
      <w:r w:rsidR="00AE5CAB">
        <w:rPr>
          <w:rStyle w:val="CommentReference"/>
        </w:rPr>
        <w:commentReference w:id="461"/>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62" w:name="_Toc72768943"/>
      <w:r>
        <w:t>Package and requirements class structure</w:t>
      </w:r>
      <w:bookmarkEnd w:id="462"/>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463"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464" w:author="Katharina Schleidt" w:date="2021-07-06T12:09:00Z">
        <w:r w:rsidR="008B3514">
          <w:rPr>
            <w:lang w:eastAsia="ja-JP"/>
          </w:rPr>
          <w:t>,</w:t>
        </w:r>
      </w:ins>
      <w:r>
        <w:rPr>
          <w:lang w:eastAsia="ja-JP"/>
        </w:rPr>
        <w:t xml:space="preserve"> the number of conformance classes in ISO 19156 Edition 2 (</w:t>
      </w:r>
      <w:commentRangeStart w:id="465"/>
      <w:r>
        <w:rPr>
          <w:lang w:eastAsia="ja-JP"/>
        </w:rPr>
        <w:t>53</w:t>
      </w:r>
      <w:commentRangeEnd w:id="465"/>
      <w:r w:rsidR="008B3514">
        <w:rPr>
          <w:rStyle w:val="CommentReference"/>
        </w:rPr>
        <w:commentReference w:id="465"/>
      </w:r>
      <w:r>
        <w:rPr>
          <w:lang w:eastAsia="ja-JP"/>
        </w:rPr>
        <w:t>) is much bigger than in the Edition 1 (</w:t>
      </w:r>
      <w:commentRangeStart w:id="466"/>
      <w:r>
        <w:rPr>
          <w:lang w:eastAsia="ja-JP"/>
        </w:rPr>
        <w:t>18</w:t>
      </w:r>
      <w:commentRangeEnd w:id="466"/>
      <w:r w:rsidR="008B3514">
        <w:rPr>
          <w:rStyle w:val="CommentReference"/>
        </w:rPr>
        <w:commentReference w:id="466"/>
      </w:r>
      <w:r>
        <w:rPr>
          <w:lang w:eastAsia="ja-JP"/>
        </w:rPr>
        <w:t>). For the complete list of Edition 2 conformance classes see Annex A.</w:t>
      </w:r>
    </w:p>
    <w:p w14:paraId="7B29827B" w14:textId="77777777" w:rsidR="0040049D" w:rsidRDefault="0040049D" w:rsidP="00917C89">
      <w:pPr>
        <w:pStyle w:val="a2"/>
      </w:pPr>
      <w:bookmarkStart w:id="467" w:name="_Toc72768944"/>
      <w:r>
        <w:t>Interfaces in the conceptual schema packages</w:t>
      </w:r>
      <w:bookmarkEnd w:id="467"/>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68" w:author="Katharina Schleidt" w:date="2021-07-05T19:38:00Z">
        <w:r w:rsidDel="00116C6C">
          <w:rPr>
            <w:lang w:eastAsia="ja-JP"/>
          </w:rPr>
          <w:delText>Observations, Measurements and Samples</w:delText>
        </w:r>
      </w:del>
      <w:ins w:id="469"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470" w:author="Katharina Schleidt" w:date="2021-07-06T12:08:00Z">
        <w:r w:rsidDel="008B3514">
          <w:rPr>
            <w:lang w:eastAsia="ja-JP"/>
          </w:rPr>
          <w:delText xml:space="preserve">Schema </w:delText>
        </w:r>
      </w:del>
      <w:ins w:id="471" w:author="Katharina Schleidt" w:date="2021-07-06T12:08:00Z">
        <w:r w:rsidR="008B3514">
          <w:rPr>
            <w:lang w:eastAsia="ja-JP"/>
          </w:rPr>
          <w:t>s</w:t>
        </w:r>
        <w:r w:rsidR="008B3514">
          <w:rPr>
            <w:lang w:eastAsia="ja-JP"/>
          </w:rPr>
          <w:t xml:space="preserve">chema </w:t>
        </w:r>
      </w:ins>
      <w:r>
        <w:rPr>
          <w:lang w:eastAsia="ja-JP"/>
        </w:rPr>
        <w:t xml:space="preserve">consist of only interfaces with the attributes and associations of the essential concepts defined in the </w:t>
      </w:r>
      <w:del w:id="472" w:author="Katharina Schleidt" w:date="2021-07-05T19:39:00Z">
        <w:r w:rsidDel="00116C6C">
          <w:rPr>
            <w:lang w:eastAsia="ja-JP"/>
          </w:rPr>
          <w:delText>Observations, Measurements and Samples</w:delText>
        </w:r>
      </w:del>
      <w:ins w:id="473"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474"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proofErr w:type="spellStart"/>
      <w:ins w:id="475"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p>
    <w:p w14:paraId="4BEE5BA1" w14:textId="77777777" w:rsidR="0040049D" w:rsidRDefault="0040049D" w:rsidP="0040049D">
      <w:pPr>
        <w:rPr>
          <w:lang w:eastAsia="ja-JP"/>
        </w:rPr>
      </w:pPr>
    </w:p>
    <w:p w14:paraId="123E0F40" w14:textId="6ADBF625" w:rsidR="0040049D" w:rsidRDefault="0040049D" w:rsidP="0040049D">
      <w:pPr>
        <w:rPr>
          <w:lang w:eastAsia="ja-JP"/>
        </w:rPr>
      </w:pPr>
      <w:del w:id="476" w:author="Katharina Schleidt" w:date="2021-07-06T12:08:00Z">
        <w:r w:rsidDel="008B3514">
          <w:rPr>
            <w:lang w:eastAsia="ja-JP"/>
          </w:rPr>
          <w:delText>The s</w:delText>
        </w:r>
      </w:del>
      <w:ins w:id="477"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478"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479" w:name="_Toc72768945"/>
      <w:r>
        <w:t>Realizations of the conceptual schemas as abstract and concrete feature type classes</w:t>
      </w:r>
      <w:bookmarkEnd w:id="479"/>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480"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481" w:author="Katharina Schleidt" w:date="2021-07-06T12:13:00Z">
        <w:r w:rsidR="008B3514">
          <w:rPr>
            <w:lang w:eastAsia="ja-JP"/>
          </w:rPr>
          <w:t xml:space="preserve">pertaining to their </w:t>
        </w:r>
      </w:ins>
      <w:r>
        <w:rPr>
          <w:lang w:eastAsia="ja-JP"/>
        </w:rPr>
        <w:t xml:space="preserve">data content </w:t>
      </w:r>
      <w:del w:id="482"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483"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484" w:author="Katharina Schleidt" w:date="2021-07-05T19:39:00Z">
        <w:r w:rsidDel="00116C6C">
          <w:rPr>
            <w:lang w:eastAsia="ja-JP"/>
          </w:rPr>
          <w:delText>Observations, measurements and Samples</w:delText>
        </w:r>
      </w:del>
      <w:ins w:id="485"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486" w:name="_Toc72768946"/>
      <w:r>
        <w:t>Modelling of the Observation concept</w:t>
      </w:r>
      <w:bookmarkEnd w:id="486"/>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487"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488"/>
      <w:ins w:id="489"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488"/>
        <w:r>
          <w:rPr>
            <w:rStyle w:val="CommentReference"/>
          </w:rPr>
          <w:commentReference w:id="488"/>
        </w:r>
      </w:ins>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490" w:author="Katharina Schleidt" w:date="2021-07-05T13:55:00Z">
        <w:r w:rsidDel="0058722D">
          <w:rPr>
            <w:lang w:eastAsia="ja-JP"/>
          </w:rPr>
          <w:delText>feature of interest</w:delText>
        </w:r>
      </w:del>
      <w:ins w:id="491" w:author="Katharina Schleidt" w:date="2021-07-05T13:55:00Z">
        <w:r w:rsidR="0058722D">
          <w:rPr>
            <w:lang w:eastAsia="ja-JP"/>
          </w:rPr>
          <w:t>feature-of-interest</w:t>
        </w:r>
      </w:ins>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492" w:author="Katharina Schleidt" w:date="2021-07-05T13:55:00Z">
        <w:r w:rsidDel="0058722D">
          <w:rPr>
            <w:lang w:eastAsia="ja-JP"/>
          </w:rPr>
          <w:delText>feature of interest</w:delText>
        </w:r>
      </w:del>
      <w:ins w:id="493" w:author="Katharina Schleidt" w:date="2021-07-05T13:55:00Z">
        <w:r w:rsidR="0058722D">
          <w:rPr>
            <w:lang w:eastAsia="ja-JP"/>
          </w:rPr>
          <w:t>feature-of-interest</w:t>
        </w:r>
      </w:ins>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lastRenderedPageBreak/>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494" w:author="Katharina Schleidt" w:date="2021-07-06T12:18:00Z">
        <w:r w:rsidDel="00766D13">
          <w:rPr>
            <w:lang w:eastAsia="ja-JP"/>
          </w:rPr>
          <w:delText xml:space="preserve">, </w:delText>
        </w:r>
      </w:del>
      <w:ins w:id="495" w:author="Katharina Schleidt" w:date="2021-07-06T12:18:00Z">
        <w:r w:rsidR="00766D13">
          <w:rPr>
            <w:lang w:eastAsia="ja-JP"/>
          </w:rPr>
          <w:t>.</w:t>
        </w:r>
        <w:r w:rsidR="00766D13">
          <w:rPr>
            <w:lang w:eastAsia="ja-JP"/>
          </w:rPr>
          <w:t xml:space="preserve"> </w:t>
        </w:r>
      </w:ins>
      <w:del w:id="496" w:author="Katharina Schleidt" w:date="2021-07-06T12:19:00Z">
        <w:r w:rsidDel="00766D13">
          <w:rPr>
            <w:lang w:eastAsia="ja-JP"/>
          </w:rPr>
          <w:delText>and t</w:delText>
        </w:r>
      </w:del>
      <w:ins w:id="497" w:author="Katharina Schleidt" w:date="2021-07-06T12:19:00Z">
        <w:r w:rsidR="00766D13">
          <w:rPr>
            <w:lang w:eastAsia="ja-JP"/>
          </w:rPr>
          <w:t>T</w:t>
        </w:r>
      </w:ins>
      <w:r>
        <w:rPr>
          <w:lang w:eastAsia="ja-JP"/>
        </w:rPr>
        <w:t>hus</w:t>
      </w:r>
      <w:ins w:id="498" w:author="Katharina Schleidt" w:date="2021-07-06T12:19:00Z">
        <w:r w:rsidR="00766D13">
          <w:rPr>
            <w:lang w:eastAsia="ja-JP"/>
          </w:rPr>
          <w:t xml:space="preserve">, in addition to serving </w:t>
        </w:r>
      </w:ins>
      <w:del w:id="499" w:author="Katharina Schleidt" w:date="2021-07-06T12:19:00Z">
        <w:r w:rsidDel="00766D13">
          <w:rPr>
            <w:lang w:eastAsia="ja-JP"/>
          </w:rPr>
          <w:delText xml:space="preserve"> can act </w:delText>
        </w:r>
      </w:del>
      <w:r>
        <w:rPr>
          <w:lang w:eastAsia="ja-JP"/>
        </w:rPr>
        <w:t xml:space="preserve">as the base class for </w:t>
      </w:r>
      <w:del w:id="500" w:author="Katharina Schleidt" w:date="2021-07-06T12:19:00Z">
        <w:r w:rsidDel="00766D13">
          <w:rPr>
            <w:lang w:eastAsia="ja-JP"/>
          </w:rPr>
          <w:delText xml:space="preserve">both </w:delText>
        </w:r>
      </w:del>
      <w:r>
        <w:rPr>
          <w:lang w:eastAsia="ja-JP"/>
        </w:rPr>
        <w:t>realizations of the Observation interface</w:t>
      </w:r>
      <w:ins w:id="501" w:author="Katharina Schleidt" w:date="2021-07-06T12:19:00Z">
        <w:r w:rsidR="00766D13">
          <w:rPr>
            <w:lang w:eastAsia="ja-JP"/>
          </w:rPr>
          <w:t xml:space="preserve">, it can also be utilized for the </w:t>
        </w:r>
      </w:ins>
      <w:del w:id="502" w:author="Katharina Schleidt" w:date="2021-07-06T12:19:00Z">
        <w:r w:rsidDel="00766D13">
          <w:rPr>
            <w:lang w:eastAsia="ja-JP"/>
          </w:rPr>
          <w:delText xml:space="preserve"> as well as </w:delText>
        </w:r>
      </w:del>
      <w:r>
        <w:rPr>
          <w:lang w:eastAsia="ja-JP"/>
        </w:rPr>
        <w:t>description</w:t>
      </w:r>
      <w:del w:id="503" w:author="Katharina Schleidt" w:date="2021-07-06T12:19:00Z">
        <w:r w:rsidDel="00766D13">
          <w:rPr>
            <w:lang w:eastAsia="ja-JP"/>
          </w:rPr>
          <w:delText>s</w:delText>
        </w:r>
      </w:del>
      <w:r>
        <w:rPr>
          <w:lang w:eastAsia="ja-JP"/>
        </w:rPr>
        <w:t xml:space="preserve"> of sets of related or similar </w:t>
      </w:r>
      <w:ins w:id="504" w:author="Katharina Schleidt" w:date="2021-07-06T12:16:00Z">
        <w:r w:rsidR="00766D13">
          <w:rPr>
            <w:lang w:eastAsia="ja-JP"/>
          </w:rPr>
          <w:t>Observation</w:t>
        </w:r>
      </w:ins>
      <w:ins w:id="505" w:author="Katharina Schleidt" w:date="2021-07-06T12:17:00Z">
        <w:r w:rsidR="00766D13">
          <w:rPr>
            <w:lang w:eastAsia="ja-JP"/>
          </w:rPr>
          <w:t>s, as well as describing the observing capabilities of</w:t>
        </w:r>
      </w:ins>
      <w:ins w:id="506" w:author="Katharina Schleidt" w:date="2021-07-06T12:20:00Z">
        <w:r w:rsidR="00766D13">
          <w:rPr>
            <w:lang w:eastAsia="ja-JP"/>
          </w:rPr>
          <w:t xml:space="preserve"> facilities hosting various observation devices. </w:t>
        </w:r>
      </w:ins>
      <w:del w:id="507"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08" w:author="Katharina Schleidt" w:date="2021-07-06T12:20:00Z">
        <w:r w:rsidDel="00766D13">
          <w:rPr>
            <w:lang w:eastAsia="ja-JP"/>
          </w:rPr>
          <w:delText xml:space="preserve">the only partially described Observation use cases </w:delText>
        </w:r>
      </w:del>
      <w:ins w:id="509"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lastRenderedPageBreak/>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10" w:author="Katharina Schleidt" w:date="2021-07-06T12:22:00Z">
        <w:r w:rsidDel="00766D13">
          <w:rPr>
            <w:lang w:eastAsia="ja-JP"/>
          </w:rPr>
          <w:delText xml:space="preserve">if </w:delText>
        </w:r>
      </w:del>
      <w:ins w:id="511" w:author="Katharina Schleidt" w:date="2021-07-06T12:22:00Z">
        <w:r w:rsidR="00766D13">
          <w:rPr>
            <w:lang w:eastAsia="ja-JP"/>
          </w:rPr>
          <w:t>whether</w:t>
        </w:r>
        <w:r w:rsidR="00766D13">
          <w:rPr>
            <w:lang w:eastAsia="ja-JP"/>
          </w:rPr>
          <w:t xml:space="preserve"> </w:t>
        </w:r>
      </w:ins>
      <w:r>
        <w:rPr>
          <w:lang w:eastAsia="ja-JP"/>
        </w:rPr>
        <w:t xml:space="preserve">it represents </w:t>
      </w:r>
      <w:del w:id="512" w:author="Katharina Schleidt" w:date="2021-07-06T12:22:00Z">
        <w:r w:rsidDel="00766D13">
          <w:rPr>
            <w:lang w:eastAsia="ja-JP"/>
          </w:rPr>
          <w:delText xml:space="preserve">the </w:delText>
        </w:r>
      </w:del>
      <w:ins w:id="513"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14"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15" w:author="Katharina Schleidt" w:date="2021-07-06T12:23:00Z">
        <w:r w:rsidR="00766D13">
          <w:rPr>
            <w:lang w:eastAsia="ja-JP"/>
          </w:rPr>
          <w:t>whether</w:t>
        </w:r>
        <w:r w:rsidR="00766D13">
          <w:rPr>
            <w:lang w:eastAsia="ja-JP"/>
          </w:rPr>
          <w:t xml:space="preserve"> </w:t>
        </w:r>
      </w:ins>
      <w:del w:id="516" w:author="Katharina Schleidt" w:date="2021-07-06T12:23:00Z">
        <w:r w:rsidDel="00766D13">
          <w:rPr>
            <w:lang w:eastAsia="ja-JP"/>
          </w:rPr>
          <w:delText xml:space="preserve">if </w:delText>
        </w:r>
      </w:del>
      <w:r>
        <w:rPr>
          <w:lang w:eastAsia="ja-JP"/>
        </w:rPr>
        <w:t xml:space="preserve">it describes the kind of the observing procedure (method) or </w:t>
      </w:r>
      <w:ins w:id="517"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18"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19"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20" w:author="Katharina Schleidt" w:date="2021-07-06T12:25:00Z">
        <w:r>
          <w:rPr>
            <w:lang w:eastAsia="ja-JP"/>
          </w:rPr>
          <w:t>OM_Observation.</w:t>
        </w:r>
        <w:commentRangeStart w:id="521"/>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21"/>
        <w:r w:rsidR="00766D13">
          <w:rPr>
            <w:rStyle w:val="CommentReference"/>
          </w:rPr>
          <w:commentReference w:id="521"/>
        </w:r>
        <w:r>
          <w:rPr>
            <w:lang w:eastAsia="ja-JP"/>
          </w:rPr>
          <w:t xml:space="preserve"> becomes </w:t>
        </w:r>
      </w:ins>
      <w:commentRangeStart w:id="522"/>
      <w:proofErr w:type="spellStart"/>
      <w:ins w:id="523"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22"/>
        <w:r w:rsidR="00766D13">
          <w:rPr>
            <w:rStyle w:val="CommentReference"/>
          </w:rPr>
          <w:commentReference w:id="522"/>
        </w:r>
      </w:ins>
    </w:p>
    <w:p w14:paraId="11ABB6F0" w14:textId="77777777" w:rsidR="003D68CB" w:rsidRDefault="003D68CB">
      <w:pPr>
        <w:ind w:left="360"/>
        <w:rPr>
          <w:ins w:id="524"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25"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25"/>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lastRenderedPageBreak/>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26" w:name="_Toc72768947"/>
      <w:r>
        <w:t>Modelling of the Sample and Sampling concepts</w:t>
      </w:r>
      <w:bookmarkEnd w:id="526"/>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lastRenderedPageBreak/>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27"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ins w:id="528" w:author="Katharina Schleidt" w:date="2021-07-06T12:31:00Z">
        <w:r>
          <w:rPr>
            <w:lang w:eastAsia="ja-JP"/>
          </w:rPr>
          <w:t xml:space="preserve">shape: </w:t>
        </w:r>
        <w:proofErr w:type="spellStart"/>
        <w:r>
          <w:rPr>
            <w:lang w:eastAsia="ja-JP"/>
          </w:rPr>
          <w:t>GM_Object</w:t>
        </w:r>
        <w:proofErr w:type="spellEnd"/>
        <w:r>
          <w:rPr>
            <w:lang w:eastAsia="ja-JP"/>
          </w:rPr>
          <w:t xml:space="preserve"> [1]</w:t>
        </w:r>
      </w:ins>
    </w:p>
    <w:p w14:paraId="1AFF3C92" w14:textId="6226325E"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29"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30" w:author="Katharina Schleidt" w:date="2021-07-06T12:31:00Z">
        <w:r w:rsidDel="003D68CB">
          <w:rPr>
            <w:lang w:eastAsia="ja-JP"/>
          </w:rPr>
          <w:delText>'</w:delText>
        </w:r>
      </w:del>
      <w:r>
        <w:rPr>
          <w:lang w:eastAsia="ja-JP"/>
        </w:rPr>
        <w:t xml:space="preserve">s sub-classes </w:t>
      </w:r>
      <w:del w:id="531" w:author="Katharina Schleidt" w:date="2021-07-06T12:32:00Z">
        <w:r w:rsidDel="003D68CB">
          <w:rPr>
            <w:lang w:eastAsia="ja-JP"/>
          </w:rPr>
          <w:delText xml:space="preserve">do </w:delText>
        </w:r>
      </w:del>
      <w:r>
        <w:rPr>
          <w:lang w:eastAsia="ja-JP"/>
        </w:rPr>
        <w:t xml:space="preserve">add specialized properties to </w:t>
      </w:r>
      <w:del w:id="532"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lastRenderedPageBreak/>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33"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33"/>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534"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534"/>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535"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535"/>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536" w:name="_Toc72768948"/>
      <w:r>
        <w:t>Observation and Sample collections</w:t>
      </w:r>
      <w:bookmarkEnd w:id="536"/>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537"/>
      <w:r>
        <w:rPr>
          <w:lang w:eastAsia="ja-JP"/>
        </w:rPr>
        <w:t>s</w:t>
      </w:r>
      <w:proofErr w:type="spellEnd"/>
      <w:r w:rsidR="00C634D8">
        <w:rPr>
          <w:rStyle w:val="FootnoteReference"/>
          <w:lang w:eastAsia="ja-JP"/>
        </w:rPr>
        <w:footnoteReference w:id="1"/>
      </w:r>
      <w:r>
        <w:rPr>
          <w:lang w:eastAsia="ja-JP"/>
        </w:rPr>
        <w:t xml:space="preserve"> </w:t>
      </w:r>
      <w:commentRangeEnd w:id="537"/>
      <w:r w:rsidR="0077641F">
        <w:rPr>
          <w:rStyle w:val="CommentReference"/>
        </w:rPr>
        <w:commentReference w:id="537"/>
      </w:r>
      <w:r>
        <w:rPr>
          <w:lang w:eastAsia="ja-JP"/>
        </w:rPr>
        <w:t xml:space="preserve">with an initial set of two values: </w:t>
      </w:r>
      <w:ins w:id="543" w:author="Katharina Schleidt" w:date="2021-07-06T12:37:00Z">
        <w:r w:rsidR="003D68CB">
          <w:rPr>
            <w:lang w:eastAsia="ja-JP"/>
          </w:rPr>
          <w:t>‘</w:t>
        </w:r>
      </w:ins>
      <w:r>
        <w:rPr>
          <w:lang w:eastAsia="ja-JP"/>
        </w:rPr>
        <w:t>homogenous</w:t>
      </w:r>
      <w:ins w:id="544" w:author="Katharina Schleidt" w:date="2021-07-06T12:37:00Z">
        <w:r w:rsidR="003D68CB">
          <w:rPr>
            <w:lang w:eastAsia="ja-JP"/>
          </w:rPr>
          <w:t>’</w:t>
        </w:r>
      </w:ins>
      <w:r>
        <w:rPr>
          <w:lang w:eastAsia="ja-JP"/>
        </w:rPr>
        <w:t xml:space="preserve"> and </w:t>
      </w:r>
      <w:ins w:id="545" w:author="Katharina Schleidt" w:date="2021-07-06T12:37:00Z">
        <w:r w:rsidR="003D68CB">
          <w:rPr>
            <w:lang w:eastAsia="ja-JP"/>
          </w:rPr>
          <w:t>‘</w:t>
        </w:r>
      </w:ins>
      <w:r>
        <w:rPr>
          <w:lang w:eastAsia="ja-JP"/>
        </w:rPr>
        <w:t>summarizing</w:t>
      </w:r>
      <w:ins w:id="546"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547"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547"/>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548" w:name="_Toc72768949"/>
      <w:r>
        <w:t xml:space="preserve">Hard-typing vs. soft typing and </w:t>
      </w:r>
      <w:proofErr w:type="spellStart"/>
      <w:r>
        <w:t>codelist</w:t>
      </w:r>
      <w:proofErr w:type="spellEnd"/>
      <w:r>
        <w:t xml:space="preserve"> use</w:t>
      </w:r>
      <w:bookmarkEnd w:id="548"/>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549"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A48DB75" w14:textId="42C9D4AE" w:rsidR="0040049D" w:rsidRDefault="0040049D" w:rsidP="0040049D">
      <w:pPr>
        <w:rPr>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w:t>
      </w:r>
      <w:commentRangeStart w:id="550"/>
      <w:r>
        <w:rPr>
          <w:lang w:eastAsia="ja-JP"/>
        </w:rPr>
        <w:t xml:space="preserve">is provided in the informative </w:t>
      </w:r>
      <w:proofErr w:type="spellStart"/>
      <w:r>
        <w:rPr>
          <w:lang w:eastAsia="ja-JP"/>
        </w:rPr>
        <w:t>Codelist</w:t>
      </w:r>
      <w:proofErr w:type="spellEnd"/>
      <w:r>
        <w:rPr>
          <w:lang w:eastAsia="ja-JP"/>
        </w:rPr>
        <w:t xml:space="preserve"> realizations package as an example of using this mechanism.</w:t>
      </w:r>
      <w:commentRangeEnd w:id="550"/>
      <w:r w:rsidR="0072232A">
        <w:rPr>
          <w:rStyle w:val="CommentReference"/>
        </w:rPr>
        <w:commentReference w:id="550"/>
      </w:r>
    </w:p>
    <w:p w14:paraId="78423DC5" w14:textId="53F10129"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551"/>
      <w:r w:rsidR="00242114">
        <w:rPr>
          <w:rStyle w:val="FootnoteReference"/>
          <w:lang w:eastAsia="ja-JP"/>
        </w:rPr>
        <w:footnoteReference w:id="2"/>
      </w:r>
      <w:r>
        <w:rPr>
          <w:lang w:eastAsia="ja-JP"/>
        </w:rPr>
        <w:t>):</w:t>
      </w:r>
      <w:commentRangeEnd w:id="551"/>
      <w:r w:rsidR="0072232A">
        <w:rPr>
          <w:rStyle w:val="CommentReference"/>
        </w:rPr>
        <w:commentReference w:id="551"/>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567"/>
      <w:r w:rsidR="00242114">
        <w:rPr>
          <w:rStyle w:val="FootnoteReference"/>
          <w:lang w:eastAsia="ja-JP"/>
        </w:rPr>
        <w:footnoteReference w:id="3"/>
      </w:r>
      <w:r>
        <w:rPr>
          <w:lang w:eastAsia="ja-JP"/>
        </w:rPr>
        <w:t>)</w:t>
      </w:r>
      <w:commentRangeEnd w:id="567"/>
      <w:r w:rsidR="0072232A">
        <w:rPr>
          <w:rStyle w:val="CommentReference"/>
        </w:rPr>
        <w:commentReference w:id="567"/>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585" w:name="_Toc72768950"/>
      <w:r>
        <w:t>Generic metadata associations</w:t>
      </w:r>
      <w:bookmarkEnd w:id="585"/>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w:t>
      </w:r>
      <w:r>
        <w:rPr>
          <w:lang w:eastAsia="ja-JP"/>
        </w:rPr>
        <w:lastRenderedPageBreak/>
        <w:t>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586" w:name="_Toc72768951"/>
      <w:r>
        <w:t>Discarded concepts</w:t>
      </w:r>
      <w:bookmarkEnd w:id="586"/>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587" w:author="Katharina Schleidt" w:date="2021-07-06T13:17:00Z">
        <w:r w:rsidR="0072232A">
          <w:rPr>
            <w:lang w:eastAsia="ja-JP"/>
          </w:rPr>
          <w:t xml:space="preserve">either </w:t>
        </w:r>
      </w:ins>
      <w:r>
        <w:rPr>
          <w:lang w:eastAsia="ja-JP"/>
        </w:rPr>
        <w:t xml:space="preserve">the Observation </w:t>
      </w:r>
      <w:del w:id="588" w:author="Katharina Schleidt" w:date="2021-07-06T13:17:00Z">
        <w:r w:rsidDel="0072232A">
          <w:rPr>
            <w:lang w:eastAsia="ja-JP"/>
          </w:rPr>
          <w:delText xml:space="preserve">and </w:delText>
        </w:r>
      </w:del>
      <w:ins w:id="589"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590" w:author="Katharina Schleidt" w:date="2021-07-05T19:40:00Z">
        <w:r w:rsidR="008212CB" w:rsidRPr="008212CB" w:rsidDel="00116C6C">
          <w:rPr>
            <w:lang w:eastAsia="ja-JP"/>
          </w:rPr>
          <w:delText xml:space="preserve">, </w:delText>
        </w:r>
      </w:del>
      <w:ins w:id="591" w:author="Katharina Schleidt" w:date="2021-07-05T19:40:00Z">
        <w:r w:rsidR="00116C6C">
          <w:rPr>
            <w:lang w:eastAsia="ja-JP"/>
          </w:rPr>
          <w:t xml:space="preserve"> and</w:t>
        </w:r>
        <w:r w:rsidR="00116C6C" w:rsidRPr="008212CB">
          <w:rPr>
            <w:lang w:eastAsia="ja-JP"/>
          </w:rPr>
          <w:t xml:space="preserve"> </w:t>
        </w:r>
      </w:ins>
      <w:del w:id="592" w:author="Katharina Schleidt" w:date="2021-07-05T19:40:00Z">
        <w:r w:rsidR="008212CB" w:rsidRPr="008212CB" w:rsidDel="00116C6C">
          <w:rPr>
            <w:lang w:eastAsia="ja-JP"/>
          </w:rPr>
          <w:delText xml:space="preserve">measurements </w:delText>
        </w:r>
      </w:del>
      <w:ins w:id="593" w:author="Katharina Schleidt" w:date="2021-07-05T19:40:00Z">
        <w:r w:rsidR="00116C6C">
          <w:rPr>
            <w:lang w:eastAsia="ja-JP"/>
          </w:rPr>
          <w:t>M</w:t>
        </w:r>
        <w:r w:rsidR="00116C6C" w:rsidRPr="008212CB">
          <w:rPr>
            <w:lang w:eastAsia="ja-JP"/>
          </w:rPr>
          <w:t>easurements</w:t>
        </w:r>
      </w:ins>
      <w:del w:id="594" w:author="Katharina Schleidt" w:date="2021-07-05T19:40:00Z">
        <w:r w:rsidR="008212CB" w:rsidRPr="008212CB" w:rsidDel="00116C6C">
          <w:rPr>
            <w:lang w:eastAsia="ja-JP"/>
          </w:rPr>
          <w:delText xml:space="preserve">and </w:delText>
        </w:r>
        <w:commentRangeStart w:id="595"/>
        <w:commentRangeStart w:id="596"/>
        <w:commentRangeStart w:id="597"/>
        <w:r w:rsidR="008212CB" w:rsidRPr="008212CB" w:rsidDel="00116C6C">
          <w:rPr>
            <w:lang w:eastAsia="ja-JP"/>
          </w:rPr>
          <w:delText>samples</w:delText>
        </w:r>
        <w:commentRangeEnd w:id="595"/>
        <w:r w:rsidR="00D75FE8" w:rsidDel="00116C6C">
          <w:rPr>
            <w:rStyle w:val="CommentReference"/>
          </w:rPr>
          <w:commentReference w:id="595"/>
        </w:r>
      </w:del>
      <w:commentRangeEnd w:id="596"/>
      <w:r w:rsidR="00116C6C">
        <w:rPr>
          <w:rStyle w:val="CommentReference"/>
        </w:rPr>
        <w:commentReference w:id="596"/>
      </w:r>
      <w:commentRangeEnd w:id="597"/>
      <w:r w:rsidR="00116C6C">
        <w:rPr>
          <w:rStyle w:val="CommentReference"/>
        </w:rPr>
        <w:commentReference w:id="597"/>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598"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598"/>
    </w:p>
    <w:p w14:paraId="310591AF" w14:textId="19FDA2FF" w:rsidR="00491C3C" w:rsidRDefault="00295A39" w:rsidP="002B4EBE">
      <w:pPr>
        <w:pStyle w:val="a2"/>
      </w:pPr>
      <w:bookmarkStart w:id="599" w:name="_Toc72768953"/>
      <w:r w:rsidRPr="00295A39">
        <w:t>Features, coverages and observations — Different views of information</w:t>
      </w:r>
      <w:bookmarkEnd w:id="599"/>
    </w:p>
    <w:p w14:paraId="129A17BE" w14:textId="77777777" w:rsidR="00366758" w:rsidRDefault="00366758" w:rsidP="00366758">
      <w:r>
        <w:t>ISO 19109 describes the feature as a “fundamental unit of geographic information”. The “General Feature Model” (GFM) presented in ISO </w:t>
      </w:r>
      <w:commentRangeStart w:id="600"/>
      <w:r>
        <w:t xml:space="preserve">19101 </w:t>
      </w:r>
      <w:commentRangeEnd w:id="600"/>
      <w:r w:rsidR="00621028">
        <w:rPr>
          <w:rStyle w:val="CommentReference"/>
        </w:rPr>
        <w:commentReference w:id="600"/>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601"/>
      <w:commentRangeStart w:id="602"/>
      <w:r>
        <w:t>ISO 19123</w:t>
      </w:r>
      <w:ins w:id="603" w:author="Katharina Schleidt" w:date="2021-04-21T16:19:00Z">
        <w:r w:rsidR="00621028">
          <w:t>-1</w:t>
        </w:r>
        <w:commentRangeEnd w:id="601"/>
        <w:r w:rsidR="00621028">
          <w:rPr>
            <w:rStyle w:val="CommentReference"/>
          </w:rPr>
          <w:commentReference w:id="601"/>
        </w:r>
      </w:ins>
      <w:commentRangeEnd w:id="602"/>
      <w:r w:rsidR="0087602B">
        <w:rPr>
          <w:rStyle w:val="CommentReference"/>
        </w:rPr>
        <w:commentReference w:id="602"/>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604" w:author="Katharina Schleidt" w:date="2021-07-05T20:14:00Z">
        <w:r w:rsidR="00EC3D8D" w:rsidRPr="00020674" w:rsidDel="00CC3A78">
          <w:delText>;</w:delText>
        </w:r>
        <w:r w:rsidR="00020674" w:rsidRPr="00020674" w:rsidDel="00CC3A78">
          <w:delText xml:space="preserve"> </w:delText>
        </w:r>
      </w:del>
      <w:ins w:id="605" w:author="Katharina Schleidt" w:date="2021-07-05T20:14:00Z">
        <w:r w:rsidR="00CC3A78">
          <w:t>.</w:t>
        </w:r>
        <w:r w:rsidR="00CC3A78" w:rsidRPr="00020674">
          <w:t xml:space="preserve"> </w:t>
        </w:r>
      </w:ins>
      <w:del w:id="606" w:author="Katharina Schleidt" w:date="2021-07-05T20:14:00Z">
        <w:r w:rsidR="00EC3D8D" w:rsidRPr="00020674" w:rsidDel="00CC3A78">
          <w:delText>therefore</w:delText>
        </w:r>
      </w:del>
      <w:ins w:id="607"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608" w:name="_l7a3n9" w:colFirst="0" w:colLast="0"/>
      <w:bookmarkEnd w:id="608"/>
    </w:p>
    <w:p w14:paraId="4BD06ECF" w14:textId="5C794931" w:rsidR="00295A39" w:rsidRDefault="00295A39" w:rsidP="00295A39">
      <w:pPr>
        <w:pStyle w:val="a2"/>
      </w:pPr>
      <w:bookmarkStart w:id="609" w:name="_Toc72768954"/>
      <w:r w:rsidRPr="00295A39">
        <w:lastRenderedPageBreak/>
        <w:t>Observation concerns</w:t>
      </w:r>
      <w:bookmarkEnd w:id="609"/>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610" w:author="Katharina Schleidt" w:date="2021-07-05T19:41:00Z">
        <w:r w:rsidR="000017EB" w:rsidRPr="000017EB" w:rsidDel="00116C6C">
          <w:rPr>
            <w:lang w:eastAsia="ja-JP"/>
          </w:rPr>
          <w:delText>Observations, measurements and samples</w:delText>
        </w:r>
      </w:del>
      <w:ins w:id="611"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612" w:author="Katharina Schleidt" w:date="2021-07-05T19:41:00Z">
        <w:r w:rsidR="001A4204" w:rsidRPr="001A4204" w:rsidDel="00116C6C">
          <w:rPr>
            <w:lang w:eastAsia="ja-JP"/>
          </w:rPr>
          <w:delText>Observations, measurements and samples</w:delText>
        </w:r>
      </w:del>
      <w:ins w:id="613"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614" w:name="_Toc72768955"/>
      <w:r w:rsidRPr="00295A39">
        <w:t>Sample, Sampling concerns</w:t>
      </w:r>
      <w:bookmarkEnd w:id="614"/>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615" w:author="Katharina Schleidt" w:date="2021-07-05T19:41:00Z">
        <w:r w:rsidR="001A4204" w:rsidRPr="001A4204" w:rsidDel="00116C6C">
          <w:rPr>
            <w:lang w:eastAsia="ja-JP"/>
          </w:rPr>
          <w:delText>Observations, measurements and samples</w:delText>
        </w:r>
      </w:del>
      <w:ins w:id="616"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617" w:author="Katharina Schleidt" w:date="2021-07-05T19:41:00Z">
        <w:r w:rsidR="00D763FF" w:rsidRPr="00D763FF" w:rsidDel="00116C6C">
          <w:rPr>
            <w:lang w:eastAsia="ja-JP"/>
          </w:rPr>
          <w:delText>Observations, measurements and samples</w:delText>
        </w:r>
      </w:del>
      <w:ins w:id="618"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619" w:name="_Toc72768956"/>
      <w:r w:rsidRPr="00295A39">
        <w:lastRenderedPageBreak/>
        <w:t>Observations and Coverages</w:t>
      </w:r>
      <w:bookmarkEnd w:id="619"/>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20" w:author="Grellet Sylvain" w:date="2021-06-17T17:10:00Z">
                                <w:r w:rsidRPr="00821F18" w:rsidDel="00B63E0B">
                                  <w:rPr>
                                    <w:b/>
                                    <w:bCs/>
                                    <w:sz w:val="20"/>
                                    <w:szCs w:val="20"/>
                                  </w:rPr>
                                  <w:delText>&amp;</w:delText>
                                </w:r>
                              </w:del>
                              <w:r w:rsidRPr="00821F18">
                                <w:rPr>
                                  <w:b/>
                                  <w:bCs/>
                                  <w:sz w:val="20"/>
                                  <w:szCs w:val="20"/>
                                </w:rPr>
                                <w:t>M</w:t>
                              </w:r>
                              <w:ins w:id="621"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551" w:author="Grellet Sylvain" w:date="2021-06-17T17:10:00Z">
                          <w:r w:rsidRPr="00821F18" w:rsidDel="00B63E0B">
                            <w:rPr>
                              <w:b/>
                              <w:bCs/>
                              <w:sz w:val="20"/>
                              <w:szCs w:val="20"/>
                            </w:rPr>
                            <w:delText>&amp;</w:delText>
                          </w:r>
                        </w:del>
                        <w:r w:rsidRPr="00821F18">
                          <w:rPr>
                            <w:b/>
                            <w:bCs/>
                            <w:sz w:val="20"/>
                            <w:szCs w:val="20"/>
                          </w:rPr>
                          <w:t>M</w:t>
                        </w:r>
                        <w:ins w:id="552"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622"/>
      <w:commentRangeStart w:id="623"/>
      <w:r w:rsidR="00621028">
        <w:t>ISO 19123-2:2018</w:t>
      </w:r>
      <w:r w:rsidR="00621028">
        <w:rPr>
          <w:lang w:eastAsia="ja-JP"/>
        </w:rPr>
        <w:t xml:space="preserve"> &amp; ISO 19123-1:20xx</w:t>
      </w:r>
      <w:commentRangeEnd w:id="622"/>
      <w:r w:rsidR="00501289">
        <w:rPr>
          <w:rStyle w:val="CommentReference"/>
        </w:rPr>
        <w:commentReference w:id="622"/>
      </w:r>
      <w:commentRangeEnd w:id="623"/>
      <w:r w:rsidR="0087602B">
        <w:rPr>
          <w:rStyle w:val="CommentReference"/>
        </w:rPr>
        <w:commentReference w:id="623"/>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624" w:name="_Toc443470372"/>
      <w:bookmarkStart w:id="625" w:name="_Toc450303224"/>
      <w:bookmarkStart w:id="626" w:name="_Toc9996979"/>
      <w:bookmarkStart w:id="627" w:name="_Toc353342679"/>
      <w:bookmarkStart w:id="628" w:name="_Toc72768957"/>
      <w:r w:rsidRPr="00F02BC7">
        <w:lastRenderedPageBreak/>
        <w:t>Bibliography</w:t>
      </w:r>
      <w:bookmarkEnd w:id="624"/>
      <w:bookmarkEnd w:id="625"/>
      <w:bookmarkEnd w:id="626"/>
      <w:bookmarkEnd w:id="627"/>
      <w:bookmarkEnd w:id="628"/>
    </w:p>
    <w:p w14:paraId="2D5EEB0F" w14:textId="77777777" w:rsidR="000E01BD" w:rsidRPr="000E01BD" w:rsidRDefault="000E01BD" w:rsidP="00220B53">
      <w:pPr>
        <w:numPr>
          <w:ilvl w:val="0"/>
          <w:numId w:val="27"/>
        </w:numPr>
        <w:rPr>
          <w:lang w:val="de"/>
        </w:rPr>
      </w:pPr>
      <w:bookmarkStart w:id="629" w:name="_Ref52486356"/>
      <w:bookmarkStart w:id="630"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629"/>
    </w:p>
    <w:p w14:paraId="2D6C5F90" w14:textId="77777777" w:rsidR="000E01BD" w:rsidRPr="001A42F9" w:rsidRDefault="000E01BD" w:rsidP="00220B53">
      <w:pPr>
        <w:numPr>
          <w:ilvl w:val="0"/>
          <w:numId w:val="27"/>
        </w:numPr>
        <w:rPr>
          <w:lang w:val="en-US"/>
        </w:rPr>
      </w:pPr>
      <w:bookmarkStart w:id="631"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631"/>
    </w:p>
    <w:p w14:paraId="319AEB3C" w14:textId="1B331C74" w:rsidR="000E01BD" w:rsidRPr="001A42F9" w:rsidRDefault="005C6D04" w:rsidP="00220B53">
      <w:pPr>
        <w:numPr>
          <w:ilvl w:val="0"/>
          <w:numId w:val="27"/>
        </w:numPr>
        <w:rPr>
          <w:lang w:val="en-US"/>
        </w:rPr>
      </w:pPr>
      <w:ins w:id="632" w:author="Katharina Schleidt" w:date="2021-04-21T15:08:00Z">
        <w:r w:rsidRPr="005C6D04">
          <w:rPr>
            <w:i/>
            <w:lang w:val="en-US"/>
          </w:rPr>
          <w:t>(removed as no longer relevant)</w:t>
        </w:r>
      </w:ins>
      <w:commentRangeStart w:id="633"/>
      <w:del w:id="634"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633"/>
        <w:r w:rsidDel="005C6D04">
          <w:rPr>
            <w:rStyle w:val="CommentReference"/>
          </w:rPr>
          <w:commentReference w:id="633"/>
        </w:r>
      </w:del>
    </w:p>
    <w:p w14:paraId="1F3F210F" w14:textId="77777777" w:rsidR="000E01BD" w:rsidRPr="000E01BD" w:rsidRDefault="000E01BD" w:rsidP="00220B53">
      <w:pPr>
        <w:numPr>
          <w:ilvl w:val="0"/>
          <w:numId w:val="27"/>
        </w:numPr>
        <w:rPr>
          <w:lang w:val="de"/>
        </w:rPr>
      </w:pPr>
      <w:bookmarkStart w:id="635"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635"/>
    </w:p>
    <w:p w14:paraId="53E40222" w14:textId="77777777" w:rsidR="000E01BD" w:rsidRPr="001A42F9" w:rsidRDefault="000E01BD" w:rsidP="00220B53">
      <w:pPr>
        <w:numPr>
          <w:ilvl w:val="0"/>
          <w:numId w:val="27"/>
        </w:numPr>
        <w:rPr>
          <w:lang w:val="en-US"/>
        </w:rPr>
      </w:pPr>
      <w:bookmarkStart w:id="636" w:name="_Ref52486369"/>
      <w:r w:rsidRPr="001A42F9">
        <w:rPr>
          <w:i/>
          <w:lang w:val="en-US"/>
        </w:rPr>
        <w:t>VIM3: International vocabulary of metrology – Basic and general concepts and associated terms</w:t>
      </w:r>
      <w:r w:rsidRPr="001A42F9">
        <w:rPr>
          <w:lang w:val="en-US"/>
        </w:rPr>
        <w:t xml:space="preserve"> : BIPM/ISO 2012</w:t>
      </w:r>
      <w:bookmarkEnd w:id="636"/>
    </w:p>
    <w:p w14:paraId="6D32A957" w14:textId="0E2B41DC" w:rsidR="000E01BD" w:rsidRPr="001A42F9" w:rsidRDefault="005C6D04" w:rsidP="00220B53">
      <w:pPr>
        <w:numPr>
          <w:ilvl w:val="0"/>
          <w:numId w:val="27"/>
        </w:numPr>
        <w:rPr>
          <w:lang w:val="en-US"/>
        </w:rPr>
      </w:pPr>
      <w:ins w:id="637" w:author="Katharina Schleidt" w:date="2021-04-21T15:08:00Z">
        <w:r w:rsidRPr="005C6D04">
          <w:rPr>
            <w:lang w:val="en-US"/>
          </w:rPr>
          <w:t>(removed as no longer relevant)</w:t>
        </w:r>
      </w:ins>
      <w:commentRangeStart w:id="638"/>
      <w:del w:id="639"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638"/>
        <w:r w:rsidDel="005C6D04">
          <w:rPr>
            <w:rStyle w:val="CommentReference"/>
          </w:rPr>
          <w:commentReference w:id="638"/>
        </w:r>
      </w:del>
    </w:p>
    <w:p w14:paraId="4B976A63" w14:textId="0D690D2B" w:rsidR="000E01BD" w:rsidRPr="001A42F9" w:rsidRDefault="005C6D04" w:rsidP="00220B53">
      <w:pPr>
        <w:numPr>
          <w:ilvl w:val="0"/>
          <w:numId w:val="27"/>
        </w:numPr>
        <w:rPr>
          <w:lang w:val="en-US"/>
        </w:rPr>
      </w:pPr>
      <w:ins w:id="640" w:author="Katharina Schleidt" w:date="2021-04-21T15:08:00Z">
        <w:r w:rsidRPr="005C6D04">
          <w:rPr>
            <w:lang w:val="en-US"/>
          </w:rPr>
          <w:t>(removed as no longer relevant)</w:t>
        </w:r>
      </w:ins>
      <w:commentRangeStart w:id="641"/>
      <w:del w:id="642"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641"/>
        <w:r w:rsidDel="005C6D04">
          <w:rPr>
            <w:rStyle w:val="CommentReference"/>
          </w:rPr>
          <w:commentReference w:id="641"/>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643" w:author="Katharina Schleidt" w:date="2021-04-21T15:08:00Z">
            <w:rPr>
              <w:lang w:val="de"/>
            </w:rPr>
          </w:rPrChange>
        </w:rPr>
      </w:pPr>
      <w:ins w:id="644" w:author="Katharina Schleidt" w:date="2021-04-21T15:08:00Z">
        <w:r w:rsidRPr="005C6D04">
          <w:rPr>
            <w:lang w:val="en-US"/>
            <w:rPrChange w:id="645" w:author="Katharina Schleidt" w:date="2021-04-21T15:08:00Z">
              <w:rPr>
                <w:lang w:val="de"/>
              </w:rPr>
            </w:rPrChange>
          </w:rPr>
          <w:t>(removed as no longer relevant)</w:t>
        </w:r>
      </w:ins>
      <w:del w:id="646" w:author="Katharina Schleidt" w:date="2021-04-21T15:08:00Z">
        <w:r w:rsidR="000E01BD" w:rsidRPr="005C6D04" w:rsidDel="005C6D04">
          <w:rPr>
            <w:lang w:val="en-US"/>
            <w:rPrChange w:id="647" w:author="Katharina Schleidt" w:date="2021-04-21T15:08:00Z">
              <w:rPr>
                <w:lang w:val="de"/>
              </w:rPr>
            </w:rPrChange>
          </w:rPr>
          <w:delText xml:space="preserve">ISO 19143:2010, </w:delText>
        </w:r>
        <w:r w:rsidR="000E01BD" w:rsidRPr="005C6D04" w:rsidDel="005C6D04">
          <w:rPr>
            <w:i/>
            <w:lang w:val="en-US"/>
            <w:rPrChange w:id="648"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649"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649"/>
    </w:p>
    <w:p w14:paraId="66D96BEC" w14:textId="77777777" w:rsidR="000E01BD" w:rsidRPr="000E01BD" w:rsidRDefault="000E01BD" w:rsidP="00220B53">
      <w:pPr>
        <w:numPr>
          <w:ilvl w:val="0"/>
          <w:numId w:val="27"/>
        </w:numPr>
        <w:rPr>
          <w:lang w:val="de"/>
        </w:rPr>
      </w:pPr>
      <w:bookmarkStart w:id="650"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650"/>
    </w:p>
    <w:p w14:paraId="3E0E2329" w14:textId="376DE00D" w:rsidR="000E01BD" w:rsidRPr="001A42F9" w:rsidRDefault="000E01BD" w:rsidP="00220B53">
      <w:pPr>
        <w:numPr>
          <w:ilvl w:val="0"/>
          <w:numId w:val="27"/>
        </w:numPr>
        <w:rPr>
          <w:lang w:val="en-US"/>
        </w:rPr>
      </w:pPr>
      <w:bookmarkStart w:id="651"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651"/>
      <w:r w:rsidRPr="001A42F9">
        <w:rPr>
          <w:lang w:val="en-US"/>
        </w:rPr>
        <w:t xml:space="preserve"> </w:t>
      </w:r>
    </w:p>
    <w:p w14:paraId="3F67C159" w14:textId="2014AB64" w:rsidR="000E01BD" w:rsidRPr="001B02F3" w:rsidRDefault="005C6D04" w:rsidP="00220B53">
      <w:pPr>
        <w:numPr>
          <w:ilvl w:val="0"/>
          <w:numId w:val="27"/>
        </w:numPr>
        <w:rPr>
          <w:lang w:val="en-US"/>
          <w:rPrChange w:id="652" w:author="Katharina Schleidt" w:date="2021-04-18T19:25:00Z">
            <w:rPr>
              <w:lang w:val="de"/>
            </w:rPr>
          </w:rPrChange>
        </w:rPr>
      </w:pPr>
      <w:ins w:id="653" w:author="Katharina Schleidt" w:date="2021-04-21T15:09:00Z">
        <w:r w:rsidRPr="005C6D04">
          <w:rPr>
            <w:i/>
            <w:lang w:val="en-US"/>
          </w:rPr>
          <w:t>(removed as no longer relevant)</w:t>
        </w:r>
      </w:ins>
      <w:del w:id="654"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655"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656"/>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656"/>
      <w:r w:rsidR="003A68D3">
        <w:rPr>
          <w:rStyle w:val="CommentReference"/>
        </w:rPr>
        <w:commentReference w:id="656"/>
      </w:r>
    </w:p>
    <w:p w14:paraId="37542689" w14:textId="25B8126B" w:rsidR="000E01BD" w:rsidRPr="001A42F9" w:rsidRDefault="000E01BD" w:rsidP="00220B53">
      <w:pPr>
        <w:numPr>
          <w:ilvl w:val="0"/>
          <w:numId w:val="27"/>
        </w:numPr>
        <w:rPr>
          <w:lang w:val="en-US"/>
        </w:rPr>
      </w:pPr>
      <w:commentRangeStart w:id="657"/>
      <w:commentRangeStart w:id="658"/>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659" w:author="Katharina Schleidt" w:date="2021-04-18T20:18:00Z">
        <w:r w:rsidR="00032197" w:rsidRPr="00032197">
          <w:t>https://ucum.org/ucum.html</w:t>
        </w:r>
      </w:ins>
      <w:del w:id="660"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657"/>
      <w:r w:rsidR="009A03C8">
        <w:rPr>
          <w:rStyle w:val="CommentReference"/>
        </w:rPr>
        <w:commentReference w:id="657"/>
      </w:r>
      <w:commentRangeEnd w:id="658"/>
      <w:r w:rsidR="009A03C8">
        <w:rPr>
          <w:rStyle w:val="CommentReference"/>
        </w:rPr>
        <w:commentReference w:id="658"/>
      </w:r>
    </w:p>
    <w:p w14:paraId="325737B4" w14:textId="0C1E8927" w:rsidR="000E01BD" w:rsidRPr="000E01BD" w:rsidRDefault="000E01BD" w:rsidP="00220B53">
      <w:pPr>
        <w:numPr>
          <w:ilvl w:val="0"/>
          <w:numId w:val="27"/>
        </w:numPr>
        <w:rPr>
          <w:lang w:val="de"/>
        </w:rPr>
      </w:pPr>
      <w:bookmarkStart w:id="661"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661"/>
    </w:p>
    <w:p w14:paraId="5700B760" w14:textId="77777777" w:rsidR="000E01BD" w:rsidRPr="001A42F9" w:rsidRDefault="000E01BD" w:rsidP="00220B53">
      <w:pPr>
        <w:numPr>
          <w:ilvl w:val="0"/>
          <w:numId w:val="27"/>
        </w:numPr>
        <w:rPr>
          <w:lang w:val="en-US"/>
        </w:rPr>
      </w:pPr>
      <w:bookmarkStart w:id="662"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662"/>
      <w:r w:rsidRPr="001A42F9">
        <w:rPr>
          <w:lang w:val="en-US"/>
        </w:rPr>
        <w:t xml:space="preserve"> </w:t>
      </w:r>
    </w:p>
    <w:p w14:paraId="5187C68D" w14:textId="77777777" w:rsidR="000E01BD" w:rsidRPr="000E01BD" w:rsidRDefault="000E01BD" w:rsidP="00220B53">
      <w:pPr>
        <w:numPr>
          <w:ilvl w:val="0"/>
          <w:numId w:val="27"/>
        </w:numPr>
        <w:rPr>
          <w:lang w:val="de"/>
        </w:rPr>
      </w:pPr>
      <w:bookmarkStart w:id="663"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663"/>
      <w:r w:rsidRPr="000E01BD">
        <w:rPr>
          <w:lang w:val="de"/>
        </w:rPr>
        <w:t xml:space="preserve"> </w:t>
      </w:r>
    </w:p>
    <w:p w14:paraId="60D8DF8B" w14:textId="26A2A79D" w:rsidR="000E01BD" w:rsidRPr="009A03C8" w:rsidRDefault="009A03C8" w:rsidP="00220B53">
      <w:pPr>
        <w:numPr>
          <w:ilvl w:val="0"/>
          <w:numId w:val="27"/>
        </w:numPr>
        <w:rPr>
          <w:lang w:val="en-US"/>
          <w:rPrChange w:id="664" w:author="Katharina Schleidt" w:date="2021-04-21T15:44:00Z">
            <w:rPr>
              <w:lang w:val="de"/>
            </w:rPr>
          </w:rPrChange>
        </w:rPr>
      </w:pPr>
      <w:ins w:id="665" w:author="Katharina Schleidt" w:date="2021-04-21T15:44:00Z">
        <w:r w:rsidRPr="009A03C8">
          <w:rPr>
            <w:lang w:val="en-US"/>
          </w:rPr>
          <w:t>(removed as no longer relevant)</w:t>
        </w:r>
      </w:ins>
      <w:del w:id="666"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667" w:author="Katharina Schleidt" w:date="2021-04-21T15:44:00Z">
              <w:rPr>
                <w:i/>
                <w:lang w:val="de"/>
              </w:rPr>
            </w:rPrChange>
          </w:rPr>
          <w:delText>Science</w:delText>
        </w:r>
        <w:r w:rsidR="000E01BD" w:rsidRPr="009A03C8" w:rsidDel="009A03C8">
          <w:rPr>
            <w:lang w:val="en-US"/>
            <w:rPrChange w:id="668" w:author="Katharina Schleidt" w:date="2021-04-21T15:44:00Z">
              <w:rPr>
                <w:lang w:val="de"/>
              </w:rPr>
            </w:rPrChange>
          </w:rPr>
          <w:delText xml:space="preserve"> 1946, </w:delText>
        </w:r>
        <w:r w:rsidR="000E01BD" w:rsidRPr="009A03C8" w:rsidDel="009A03C8">
          <w:rPr>
            <w:b/>
            <w:lang w:val="en-US"/>
            <w:rPrChange w:id="669" w:author="Katharina Schleidt" w:date="2021-04-21T15:44:00Z">
              <w:rPr>
                <w:b/>
                <w:lang w:val="de"/>
              </w:rPr>
            </w:rPrChange>
          </w:rPr>
          <w:delText>103</w:delText>
        </w:r>
        <w:r w:rsidR="000E01BD" w:rsidRPr="009A03C8" w:rsidDel="009A03C8">
          <w:rPr>
            <w:lang w:val="en-US"/>
            <w:rPrChange w:id="670"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671" w:name="_Ref52486403"/>
      <w:proofErr w:type="spellStart"/>
      <w:r w:rsidRPr="001A42F9">
        <w:rPr>
          <w:lang w:val="en-US"/>
        </w:rPr>
        <w:lastRenderedPageBreak/>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71"/>
    </w:p>
    <w:p w14:paraId="0235D254" w14:textId="77777777" w:rsidR="000E01BD" w:rsidRPr="001A42F9" w:rsidRDefault="000E01BD" w:rsidP="00220B53">
      <w:pPr>
        <w:numPr>
          <w:ilvl w:val="0"/>
          <w:numId w:val="27"/>
        </w:numPr>
        <w:rPr>
          <w:lang w:val="en-US"/>
        </w:rPr>
      </w:pPr>
      <w:bookmarkStart w:id="672"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672"/>
    </w:p>
    <w:p w14:paraId="39D31349" w14:textId="631A2C7D" w:rsidR="00F24D49" w:rsidRPr="001A42F9" w:rsidRDefault="00F24D49" w:rsidP="00220B53">
      <w:pPr>
        <w:numPr>
          <w:ilvl w:val="0"/>
          <w:numId w:val="27"/>
        </w:numPr>
        <w:rPr>
          <w:lang w:val="en-US"/>
        </w:rPr>
      </w:pPr>
      <w:bookmarkStart w:id="673" w:name="_3w19e94" w:colFirst="0" w:colLast="0"/>
      <w:bookmarkEnd w:id="673"/>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674" w:author="Katharina Schleidt" w:date="2021-04-21T15:50:00Z">
            <w:rPr>
              <w:lang w:val="de"/>
            </w:rPr>
          </w:rPrChange>
        </w:rPr>
      </w:pPr>
      <w:ins w:id="675" w:author="Katharina Schleidt" w:date="2021-04-21T15:46:00Z">
        <w:r w:rsidRPr="009A03C8">
          <w:rPr>
            <w:lang w:val="en-US"/>
          </w:rPr>
          <w:t>(removed as no longer relevant)</w:t>
        </w:r>
      </w:ins>
      <w:del w:id="676"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677"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678"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679" w:name="_ke1jpxfdidr0" w:colFirst="0" w:colLast="0"/>
      <w:bookmarkStart w:id="680" w:name="_Ref52486267"/>
      <w:bookmarkEnd w:id="679"/>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680"/>
      <w:r w:rsidRPr="000E01BD">
        <w:rPr>
          <w:i/>
          <w:lang w:val="de"/>
        </w:rPr>
        <w:t xml:space="preserve"> </w:t>
      </w:r>
    </w:p>
    <w:p w14:paraId="2E6E8FE5" w14:textId="77777777" w:rsidR="000E01BD" w:rsidRPr="001A42F9" w:rsidRDefault="000E01BD" w:rsidP="00220B53">
      <w:pPr>
        <w:numPr>
          <w:ilvl w:val="0"/>
          <w:numId w:val="27"/>
        </w:numPr>
        <w:rPr>
          <w:lang w:val="en-US"/>
        </w:rPr>
      </w:pPr>
      <w:bookmarkStart w:id="681" w:name="_4zj9roh0nc22" w:colFirst="0" w:colLast="0"/>
      <w:bookmarkStart w:id="682" w:name="_Ref52486218"/>
      <w:bookmarkEnd w:id="681"/>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682"/>
      <w:r w:rsidRPr="001A42F9">
        <w:rPr>
          <w:lang w:val="en-US"/>
        </w:rPr>
        <w:t xml:space="preserve"> </w:t>
      </w:r>
    </w:p>
    <w:p w14:paraId="62931DA7" w14:textId="01B70E74" w:rsidR="000E01BD" w:rsidRPr="000E01BD" w:rsidRDefault="000E01BD" w:rsidP="00220B53">
      <w:pPr>
        <w:numPr>
          <w:ilvl w:val="0"/>
          <w:numId w:val="27"/>
        </w:numPr>
        <w:rPr>
          <w:lang w:val="de"/>
        </w:rPr>
      </w:pPr>
      <w:bookmarkStart w:id="683" w:name="_lrqa8kqa7h6w" w:colFirst="0" w:colLast="0"/>
      <w:bookmarkEnd w:id="683"/>
      <w:commentRangeStart w:id="684"/>
      <w:r w:rsidRPr="00C35DAC">
        <w:rPr>
          <w:i/>
          <w:lang w:val="fr-FR"/>
          <w:rPrChange w:id="685" w:author="Grellet Sylvain" w:date="2021-06-03T09:08:00Z">
            <w:rPr>
              <w:i/>
              <w:lang w:val="en-US"/>
            </w:rPr>
          </w:rPrChange>
        </w:rPr>
        <w:t xml:space="preserve">QUDT - </w:t>
      </w:r>
      <w:proofErr w:type="spellStart"/>
      <w:r w:rsidRPr="00C35DAC">
        <w:rPr>
          <w:i/>
          <w:lang w:val="fr-FR"/>
          <w:rPrChange w:id="686" w:author="Grellet Sylvain" w:date="2021-06-03T09:08:00Z">
            <w:rPr>
              <w:i/>
              <w:lang w:val="en-US"/>
            </w:rPr>
          </w:rPrChange>
        </w:rPr>
        <w:t>Quantities</w:t>
      </w:r>
      <w:proofErr w:type="spellEnd"/>
      <w:r w:rsidRPr="00C35DAC">
        <w:rPr>
          <w:i/>
          <w:lang w:val="fr-FR"/>
          <w:rPrChange w:id="687" w:author="Grellet Sylvain" w:date="2021-06-03T09:08:00Z">
            <w:rPr>
              <w:i/>
              <w:lang w:val="en-US"/>
            </w:rPr>
          </w:rPrChange>
        </w:rPr>
        <w:t xml:space="preserve">, </w:t>
      </w:r>
      <w:proofErr w:type="spellStart"/>
      <w:r w:rsidRPr="00C35DAC">
        <w:rPr>
          <w:i/>
          <w:lang w:val="fr-FR"/>
          <w:rPrChange w:id="688" w:author="Grellet Sylvain" w:date="2021-06-03T09:08:00Z">
            <w:rPr>
              <w:i/>
              <w:lang w:val="en-US"/>
            </w:rPr>
          </w:rPrChange>
        </w:rPr>
        <w:t>Units</w:t>
      </w:r>
      <w:proofErr w:type="spellEnd"/>
      <w:r w:rsidRPr="00C35DAC">
        <w:rPr>
          <w:i/>
          <w:lang w:val="fr-FR"/>
          <w:rPrChange w:id="689" w:author="Grellet Sylvain" w:date="2021-06-03T09:08:00Z">
            <w:rPr>
              <w:i/>
              <w:lang w:val="en-US"/>
            </w:rPr>
          </w:rPrChange>
        </w:rPr>
        <w:t>, Dimensions and Data Types Ontologies</w:t>
      </w:r>
      <w:r w:rsidRPr="00C35DAC">
        <w:rPr>
          <w:lang w:val="fr-FR"/>
          <w:rPrChange w:id="690"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684"/>
      <w:r w:rsidR="009A03C8">
        <w:rPr>
          <w:rStyle w:val="CommentReference"/>
        </w:rPr>
        <w:commentReference w:id="684"/>
      </w:r>
    </w:p>
    <w:p w14:paraId="40E58B3A" w14:textId="66B23AFA" w:rsidR="000E01BD" w:rsidRPr="001A42F9" w:rsidRDefault="000E01BD" w:rsidP="00220B53">
      <w:pPr>
        <w:numPr>
          <w:ilvl w:val="0"/>
          <w:numId w:val="27"/>
        </w:numPr>
        <w:rPr>
          <w:lang w:val="en-US"/>
        </w:rPr>
      </w:pPr>
      <w:bookmarkStart w:id="691" w:name="_y20zani37k1u" w:colFirst="0" w:colLast="0"/>
      <w:bookmarkEnd w:id="691"/>
      <w:commentRangeStart w:id="692"/>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692"/>
      <w:r w:rsidR="002E3170">
        <w:rPr>
          <w:rStyle w:val="CommentReference"/>
        </w:rPr>
        <w:commentReference w:id="692"/>
      </w:r>
    </w:p>
    <w:p w14:paraId="411AF7B4" w14:textId="5E8D638F" w:rsidR="000E01BD" w:rsidRPr="001A42F9" w:rsidRDefault="000E01BD" w:rsidP="00220B53">
      <w:pPr>
        <w:numPr>
          <w:ilvl w:val="0"/>
          <w:numId w:val="27"/>
        </w:numPr>
        <w:rPr>
          <w:lang w:val="en-US"/>
        </w:rPr>
      </w:pPr>
      <w:bookmarkStart w:id="693" w:name="_eyz613s6s55c" w:colFirst="0" w:colLast="0"/>
      <w:bookmarkEnd w:id="693"/>
      <w:commentRangeStart w:id="694"/>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694"/>
      <w:r w:rsidR="002E3170">
        <w:rPr>
          <w:rStyle w:val="CommentReference"/>
        </w:rPr>
        <w:commentReference w:id="694"/>
      </w:r>
    </w:p>
    <w:p w14:paraId="429D80BE" w14:textId="77777777" w:rsidR="000E01BD" w:rsidRPr="001B02F3" w:rsidRDefault="000E01BD" w:rsidP="00220B53">
      <w:pPr>
        <w:numPr>
          <w:ilvl w:val="0"/>
          <w:numId w:val="27"/>
        </w:numPr>
        <w:rPr>
          <w:lang w:val="en-US"/>
          <w:rPrChange w:id="695" w:author="Katharina Schleidt" w:date="2021-04-18T19:25:00Z">
            <w:rPr>
              <w:lang w:val="de"/>
            </w:rPr>
          </w:rPrChange>
        </w:rPr>
      </w:pPr>
      <w:bookmarkStart w:id="696" w:name="_iokycrd6np27" w:colFirst="0" w:colLast="0"/>
      <w:bookmarkEnd w:id="696"/>
      <w:commentRangeStart w:id="697"/>
      <w:r w:rsidRPr="001A42F9">
        <w:rPr>
          <w:i/>
          <w:lang w:val="en-US"/>
        </w:rPr>
        <w:t>Ontology for observations and sampling features, with alignments to existing models</w:t>
      </w:r>
      <w:r w:rsidRPr="001A42F9">
        <w:rPr>
          <w:lang w:val="en-US"/>
        </w:rPr>
        <w:t xml:space="preserve">. </w:t>
      </w:r>
      <w:r w:rsidRPr="001B02F3">
        <w:rPr>
          <w:lang w:val="en-US"/>
          <w:rPrChange w:id="698" w:author="Katharina Schleidt" w:date="2021-04-18T19:25:00Z">
            <w:rPr>
              <w:lang w:val="de"/>
            </w:rPr>
          </w:rPrChange>
        </w:rPr>
        <w:t xml:space="preserve">S.J.D. Cox. Semantic Web. 2017. Available (viewed 2020-09-29) at https://content.iospress.com/articles/semantic-web/sw214 </w:t>
      </w:r>
      <w:commentRangeEnd w:id="697"/>
      <w:r w:rsidR="002E3170">
        <w:rPr>
          <w:rStyle w:val="CommentReference"/>
        </w:rPr>
        <w:commentReference w:id="697"/>
      </w:r>
    </w:p>
    <w:bookmarkEnd w:id="630"/>
    <w:p w14:paraId="0E5333B5" w14:textId="06E86334" w:rsidR="001A33D0" w:rsidRDefault="001A33D0">
      <w:pPr>
        <w:rPr>
          <w:ins w:id="699" w:author="Katharina Schleidt" w:date="2021-04-21T16:14:00Z"/>
        </w:rPr>
      </w:pPr>
    </w:p>
    <w:p w14:paraId="1C3265B5" w14:textId="5474A3D9" w:rsidR="00621028" w:rsidRDefault="00621028">
      <w:pPr>
        <w:rPr>
          <w:ins w:id="700"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701" w:author="Katharina Schleidt" w:date="2021-05-11T19:08:00Z"/>
          <w:rFonts w:ascii="Times New Roman" w:eastAsia="Times New Roman" w:hAnsi="Times New Roman"/>
          <w:sz w:val="24"/>
          <w:szCs w:val="24"/>
          <w:lang w:val="en-US" w:eastAsia="de-AT"/>
          <w:rPrChange w:id="702" w:author="Katharina Schleidt" w:date="2021-05-11T19:08:00Z">
            <w:rPr>
              <w:ins w:id="703" w:author="Katharina Schleidt" w:date="2021-05-11T19:08:00Z"/>
            </w:rPr>
          </w:rPrChange>
        </w:rPr>
      </w:pPr>
      <w:ins w:id="704"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705" w:author="Katharina Schleidt" w:date="2021-04-21T16:17:00Z"/>
          <w:rFonts w:ascii="Times New Roman" w:eastAsia="Times New Roman" w:hAnsi="Times New Roman"/>
          <w:sz w:val="24"/>
          <w:szCs w:val="24"/>
          <w:lang w:val="en-US" w:eastAsia="de-AT"/>
          <w:rPrChange w:id="706" w:author="Katharina Schleidt" w:date="2021-04-21T16:17:00Z">
            <w:rPr>
              <w:ins w:id="707" w:author="Katharina Schleidt" w:date="2021-04-21T16:17:00Z"/>
              <w:rFonts w:ascii="Times New Roman" w:eastAsia="Times New Roman" w:hAnsi="Times New Roman"/>
              <w:sz w:val="24"/>
              <w:szCs w:val="24"/>
              <w:lang w:val="de-AT" w:eastAsia="de-AT"/>
            </w:rPr>
          </w:rPrChange>
        </w:rPr>
      </w:pPr>
      <w:ins w:id="708"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709" w:author="Katharina Schleidt" w:date="2021-04-21T16:14:00Z"/>
          <w:rFonts w:ascii="Times New Roman" w:eastAsia="Times New Roman" w:hAnsi="Times New Roman"/>
          <w:sz w:val="24"/>
          <w:szCs w:val="24"/>
          <w:lang w:val="de-AT" w:eastAsia="de-AT"/>
        </w:rPr>
      </w:pPr>
      <w:ins w:id="710" w:author="Katharina Schleidt" w:date="2021-04-21T16:14:00Z">
        <w:r w:rsidRPr="00621028">
          <w:rPr>
            <w:rFonts w:ascii="Times New Roman" w:eastAsia="Times New Roman" w:hAnsi="Times New Roman"/>
            <w:sz w:val="24"/>
            <w:szCs w:val="24"/>
            <w:lang w:val="de-AT" w:eastAsia="de-AT"/>
          </w:rPr>
          <w:t xml:space="preserve">ISO 19115-1:2014,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11" w:author="Katharina Schleidt" w:date="2021-04-21T16:14:00Z"/>
          <w:rFonts w:ascii="Times New Roman" w:eastAsia="Times New Roman" w:hAnsi="Times New Roman"/>
          <w:sz w:val="24"/>
          <w:szCs w:val="24"/>
          <w:lang w:val="en-US" w:eastAsia="de-AT"/>
          <w:rPrChange w:id="712" w:author="Katharina Schleidt" w:date="2021-04-21T16:14:00Z">
            <w:rPr>
              <w:ins w:id="713" w:author="Katharina Schleidt" w:date="2021-04-21T16:14:00Z"/>
              <w:rFonts w:ascii="Times New Roman" w:eastAsia="Times New Roman" w:hAnsi="Times New Roman"/>
              <w:sz w:val="24"/>
              <w:szCs w:val="24"/>
              <w:lang w:val="de-AT" w:eastAsia="de-AT"/>
            </w:rPr>
          </w:rPrChange>
        </w:rPr>
      </w:pPr>
      <w:ins w:id="714" w:author="Katharina Schleidt" w:date="2021-04-21T16:14:00Z">
        <w:r w:rsidRPr="00621028">
          <w:rPr>
            <w:rFonts w:ascii="Times New Roman" w:eastAsia="Times New Roman" w:hAnsi="Times New Roman"/>
            <w:sz w:val="24"/>
            <w:szCs w:val="24"/>
            <w:lang w:val="en-US" w:eastAsia="de-AT"/>
            <w:rPrChange w:id="715"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16" w:author="Katharina Schleidt" w:date="2021-04-21T16:14:00Z"/>
          <w:rFonts w:ascii="Times New Roman" w:eastAsia="Times New Roman" w:hAnsi="Times New Roman"/>
          <w:sz w:val="24"/>
          <w:szCs w:val="24"/>
          <w:lang w:val="en-US" w:eastAsia="de-AT"/>
          <w:rPrChange w:id="717" w:author="Katharina Schleidt" w:date="2021-04-21T16:14:00Z">
            <w:rPr>
              <w:ins w:id="718" w:author="Katharina Schleidt" w:date="2021-04-21T16:14:00Z"/>
              <w:rFonts w:ascii="Times New Roman" w:eastAsia="Times New Roman" w:hAnsi="Times New Roman"/>
              <w:sz w:val="24"/>
              <w:szCs w:val="24"/>
              <w:lang w:val="de-AT" w:eastAsia="de-AT"/>
            </w:rPr>
          </w:rPrChange>
        </w:rPr>
      </w:pPr>
      <w:ins w:id="719" w:author="Katharina Schleidt" w:date="2021-04-21T16:14:00Z">
        <w:r w:rsidRPr="00621028">
          <w:rPr>
            <w:rFonts w:ascii="Times New Roman" w:eastAsia="Times New Roman" w:hAnsi="Times New Roman"/>
            <w:sz w:val="24"/>
            <w:szCs w:val="24"/>
            <w:lang w:val="en-US" w:eastAsia="de-AT"/>
            <w:rPrChange w:id="720"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21" w:author="Katharina Schleidt" w:date="2021-04-21T16:14:00Z"/>
          <w:rFonts w:ascii="Times New Roman" w:eastAsia="Times New Roman" w:hAnsi="Times New Roman"/>
          <w:sz w:val="24"/>
          <w:szCs w:val="24"/>
          <w:lang w:val="en-US" w:eastAsia="de-AT"/>
          <w:rPrChange w:id="722" w:author="Katharina Schleidt" w:date="2021-04-21T16:14:00Z">
            <w:rPr>
              <w:ins w:id="723" w:author="Katharina Schleidt" w:date="2021-04-21T16:14:00Z"/>
              <w:rFonts w:ascii="Times New Roman" w:eastAsia="Times New Roman" w:hAnsi="Times New Roman"/>
              <w:sz w:val="24"/>
              <w:szCs w:val="24"/>
              <w:lang w:val="de-AT" w:eastAsia="de-AT"/>
            </w:rPr>
          </w:rPrChange>
        </w:rPr>
      </w:pPr>
      <w:ins w:id="724" w:author="Katharina Schleidt" w:date="2021-04-21T16:14:00Z">
        <w:r w:rsidRPr="00621028">
          <w:rPr>
            <w:rFonts w:ascii="Times New Roman" w:eastAsia="Times New Roman" w:hAnsi="Times New Roman"/>
            <w:sz w:val="24"/>
            <w:szCs w:val="24"/>
            <w:lang w:val="en-US" w:eastAsia="de-AT"/>
            <w:rPrChange w:id="725"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26" w:author="Katharina Schleidt" w:date="2021-04-21T16:14:00Z"/>
          <w:rFonts w:ascii="Times New Roman" w:eastAsia="Times New Roman" w:hAnsi="Times New Roman"/>
          <w:sz w:val="24"/>
          <w:szCs w:val="24"/>
          <w:lang w:val="de-AT" w:eastAsia="de-AT"/>
        </w:rPr>
      </w:pPr>
      <w:ins w:id="727"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1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1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91"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52"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453"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451"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460"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461"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465"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466"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488"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21"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22"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37"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550"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551"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567"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595"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596"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597" w:author="Katharina Schleidt" w:date="2021-07-05T19:41:00Z" w:initials="KS">
    <w:p w14:paraId="11F319AC" w14:textId="362C8346" w:rsidR="00116C6C" w:rsidRDefault="00116C6C">
      <w:pPr>
        <w:pStyle w:val="CommentText"/>
      </w:pPr>
      <w:r>
        <w:rPr>
          <w:rStyle w:val="CommentReference"/>
        </w:rPr>
        <w:annotationRef/>
      </w:r>
    </w:p>
  </w:comment>
  <w:comment w:id="600"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601"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602"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622"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623"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633" w:author="Katharina Schleidt" w:date="2021-04-21T15:06:00Z" w:initials="KS">
    <w:p w14:paraId="2D14E09D" w14:textId="43E8A5F7" w:rsidR="00C35DAC" w:rsidRDefault="00C35DAC">
      <w:pPr>
        <w:pStyle w:val="CommentText"/>
      </w:pPr>
      <w:r>
        <w:rPr>
          <w:rStyle w:val="CommentReference"/>
        </w:rPr>
        <w:annotationRef/>
      </w:r>
      <w:r>
        <w:t>Not cited</w:t>
      </w:r>
    </w:p>
  </w:comment>
  <w:comment w:id="638" w:author="Katharina Schleidt" w:date="2021-04-21T15:07:00Z" w:initials="KS">
    <w:p w14:paraId="4F33C594" w14:textId="2A95E1FC" w:rsidR="00C35DAC" w:rsidRDefault="00C35DAC">
      <w:pPr>
        <w:pStyle w:val="CommentText"/>
      </w:pPr>
      <w:r>
        <w:rPr>
          <w:rStyle w:val="CommentReference"/>
        </w:rPr>
        <w:annotationRef/>
      </w:r>
      <w:r>
        <w:t>Not cited</w:t>
      </w:r>
    </w:p>
  </w:comment>
  <w:comment w:id="641" w:author="Katharina Schleidt" w:date="2021-04-21T15:07:00Z" w:initials="KS">
    <w:p w14:paraId="530B4661" w14:textId="7076506A" w:rsidR="00C35DAC" w:rsidRDefault="00C35DAC">
      <w:pPr>
        <w:pStyle w:val="CommentText"/>
      </w:pPr>
      <w:r>
        <w:rPr>
          <w:rStyle w:val="CommentReference"/>
        </w:rPr>
        <w:annotationRef/>
      </w:r>
      <w:r>
        <w:t>Not cited</w:t>
      </w:r>
    </w:p>
  </w:comment>
  <w:comment w:id="656"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657"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658"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684"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692"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694"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697"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3E4837B" w15:done="0"/>
  <w15:commentEx w15:paraId="4A21BDCF" w15:done="0"/>
  <w15:commentEx w15:paraId="0B7B8EDC" w15:done="0"/>
  <w15:commentEx w15:paraId="2F91CB9A" w15:done="0"/>
  <w15:commentEx w15:paraId="2D033F43" w15:done="0"/>
  <w15:commentEx w15:paraId="5E1AD639" w15:done="0"/>
  <w15:commentEx w15:paraId="7577F497" w15:done="0"/>
  <w15:commentEx w15:paraId="005A0ABE" w15:done="0"/>
  <w15:commentEx w15:paraId="7360CDD7" w15:done="0"/>
  <w15:commentEx w15:paraId="2E0B3C33" w15:done="0"/>
  <w15:commentEx w15:paraId="770CC32A" w15:done="0"/>
  <w15:commentEx w15:paraId="472B9358" w15:done="0"/>
  <w15:commentEx w15:paraId="716B3C31" w15:done="0"/>
  <w15:commentEx w15:paraId="50BC33B8" w15:done="0"/>
  <w15:commentEx w15:paraId="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8EC5FF" w16cex:dateUtc="2021-07-06T10:07:00Z"/>
  <w16cex:commentExtensible w16cex:durableId="248EC60E" w16cex:dateUtc="2021-07-06T10:07:00Z"/>
  <w16cex:commentExtensible w16cex:durableId="248ECD45" w16cex:dateUtc="2021-07-06T10:38:00Z"/>
  <w16cex:commentExtensible w16cex:durableId="248ED5D9" w16cex:dateUtc="2021-07-06T11:15:00Z"/>
  <w16cex:commentExtensible w16cex:durableId="248ED603" w16cex:dateUtc="2021-07-06T11:15:00Z"/>
  <w16cex:commentExtensible w16cex:durableId="248ED610" w16cex:dateUtc="2021-07-06T11:16: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005A0ABE" w16cid:durableId="248EC60E"/>
  <w16cid:commentId w16cid:paraId="7360CDD7" w16cid:durableId="248EC55D"/>
  <w16cid:commentId w16cid:paraId="2E0B3C33" w16cid:durableId="248ECA2A"/>
  <w16cid:commentId w16cid:paraId="770CC32A" w16cid:durableId="248EC55E"/>
  <w16cid:commentId w16cid:paraId="472B9358" w16cid:durableId="248ECD45"/>
  <w16cid:commentId w16cid:paraId="716B3C31" w16cid:durableId="248ED5D9"/>
  <w16cid:commentId w16cid:paraId="50BC33B8" w16cid:durableId="248ED603"/>
  <w16cid:commentId w16cid:paraId="44BFA273" w16cid:durableId="248ED610"/>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96329" w14:textId="77777777" w:rsidR="00EF2851" w:rsidRDefault="00EF2851">
      <w:pPr>
        <w:spacing w:after="0" w:line="240" w:lineRule="auto"/>
      </w:pPr>
      <w:r>
        <w:separator/>
      </w:r>
    </w:p>
  </w:endnote>
  <w:endnote w:type="continuationSeparator" w:id="0">
    <w:p w14:paraId="24687830" w14:textId="77777777" w:rsidR="00EF2851" w:rsidRDefault="00EF2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728" w:author="Ilkka Rinne" w:date="2021-05-24T16:39:00Z">
      <w:r>
        <w:rPr>
          <w:sz w:val="18"/>
          <w:szCs w:val="18"/>
        </w:rPr>
        <w:t xml:space="preserve">OGC and </w:t>
      </w:r>
    </w:ins>
    <w:r w:rsidRPr="008A6D64">
      <w:rPr>
        <w:sz w:val="18"/>
        <w:szCs w:val="18"/>
      </w:rPr>
      <w:t>ISO</w:t>
    </w:r>
    <w:ins w:id="729" w:author="Ilkka Rinne" w:date="2021-05-24T16:39:00Z">
      <w:r>
        <w:rPr>
          <w:sz w:val="18"/>
          <w:szCs w:val="18"/>
        </w:rPr>
        <w:t xml:space="preserve"> 2020</w:t>
      </w:r>
    </w:ins>
    <w:del w:id="730"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F2FFF" w14:textId="77777777" w:rsidR="00EF2851" w:rsidRDefault="00EF2851">
      <w:pPr>
        <w:spacing w:after="0" w:line="240" w:lineRule="auto"/>
      </w:pPr>
      <w:r>
        <w:separator/>
      </w:r>
    </w:p>
  </w:footnote>
  <w:footnote w:type="continuationSeparator" w:id="0">
    <w:p w14:paraId="0EC07A08" w14:textId="77777777" w:rsidR="00EF2851" w:rsidRDefault="00EF2851">
      <w:pPr>
        <w:spacing w:after="0" w:line="240" w:lineRule="auto"/>
      </w:pPr>
      <w:r>
        <w:continuationSeparator/>
      </w:r>
    </w:p>
  </w:footnote>
  <w:footnote w:id="1">
    <w:p w14:paraId="15556EBD" w14:textId="6C9866FD" w:rsidR="00C634D8" w:rsidRPr="00C634D8" w:rsidRDefault="00C634D8">
      <w:pPr>
        <w:pStyle w:val="FootnoteText"/>
        <w:rPr>
          <w:lang w:val="fi-FI"/>
          <w:rPrChange w:id="538" w:author="Ilkka Rinne" w:date="2021-06-22T16:52:00Z">
            <w:rPr/>
          </w:rPrChange>
        </w:rPr>
      </w:pPr>
      <w:ins w:id="539" w:author="Ilkka Rinne" w:date="2021-06-22T16:52:00Z">
        <w:r>
          <w:rPr>
            <w:rStyle w:val="FootnoteReference"/>
          </w:rPr>
          <w:footnoteRef/>
        </w:r>
        <w:r>
          <w:t xml:space="preserve"> </w:t>
        </w:r>
        <w:r w:rsidRPr="00C634D8">
          <w:t>http://www.opengis.net/def/</w:t>
        </w:r>
      </w:ins>
      <w:ins w:id="540" w:author="Ilkka Rinne" w:date="2021-06-22T16:53:00Z">
        <w:r>
          <w:t>observation-</w:t>
        </w:r>
      </w:ins>
      <w:ins w:id="541" w:author="Ilkka Rinne" w:date="2021-06-22T16:52:00Z">
        <w:r>
          <w:t>collection</w:t>
        </w:r>
        <w:r w:rsidRPr="00C634D8">
          <w:t>-type/OGC/0/by-</w:t>
        </w:r>
      </w:ins>
      <w:ins w:id="542" w:author="Ilkka Rinne" w:date="2021-06-22T16:53:00Z">
        <w:r>
          <w:t>member-characteristics-semantics</w:t>
        </w:r>
      </w:ins>
    </w:p>
  </w:footnote>
  <w:footnote w:id="2">
    <w:p w14:paraId="482F1345" w14:textId="71ECD348" w:rsidR="00242114" w:rsidRPr="00242114" w:rsidRDefault="00242114">
      <w:pPr>
        <w:pStyle w:val="FootnoteText"/>
        <w:rPr>
          <w:lang w:val="fi-FI"/>
          <w:rPrChange w:id="552" w:author="Ilkka Rinne" w:date="2021-06-11T10:13:00Z">
            <w:rPr/>
          </w:rPrChange>
        </w:rPr>
      </w:pPr>
      <w:ins w:id="553" w:author="Ilkka Rinne" w:date="2021-06-11T10:13:00Z">
        <w:r>
          <w:rPr>
            <w:rStyle w:val="FootnoteReference"/>
          </w:rPr>
          <w:footnoteRef/>
        </w:r>
        <w:r w:rsidRPr="00726B65">
          <w:rPr>
            <w:lang w:val="fi-FI"/>
            <w:rPrChange w:id="554" w:author="Grellet Sylvain" w:date="2021-06-17T15:42:00Z">
              <w:rPr/>
            </w:rPrChange>
          </w:rPr>
          <w:t xml:space="preserve"> http://www.opengis.net/def/</w:t>
        </w:r>
      </w:ins>
      <w:ins w:id="555" w:author="Ilkka Rinne" w:date="2021-06-22T16:46:00Z">
        <w:r w:rsidR="00C634D8">
          <w:rPr>
            <w:lang w:val="fi-FI"/>
          </w:rPr>
          <w:t>observation-type</w:t>
        </w:r>
      </w:ins>
      <w:ins w:id="556" w:author="Ilkka Rinne" w:date="2021-06-11T10:13:00Z">
        <w:r w:rsidRPr="00726B65">
          <w:rPr>
            <w:lang w:val="fi-FI"/>
            <w:rPrChange w:id="557" w:author="Grellet Sylvain" w:date="2021-06-17T15:42:00Z">
              <w:rPr/>
            </w:rPrChange>
          </w:rPr>
          <w:t>/OGC/0/</w:t>
        </w:r>
      </w:ins>
      <w:ins w:id="558" w:author="Ilkka Rinne" w:date="2021-06-22T16:46:00Z">
        <w:r w:rsidR="00C634D8">
          <w:rPr>
            <w:lang w:val="fi-FI"/>
          </w:rPr>
          <w:t>b</w:t>
        </w:r>
      </w:ins>
      <w:ins w:id="559" w:author="Ilkka Rinne" w:date="2021-06-11T10:14:00Z">
        <w:r w:rsidRPr="00726B65">
          <w:rPr>
            <w:lang w:val="fi-FI"/>
            <w:rPrChange w:id="560" w:author="Grellet Sylvain" w:date="2021-06-17T15:42:00Z">
              <w:rPr/>
            </w:rPrChange>
          </w:rPr>
          <w:t>y</w:t>
        </w:r>
      </w:ins>
      <w:ins w:id="561" w:author="Ilkka Rinne" w:date="2021-06-22T16:47:00Z">
        <w:r w:rsidR="00C634D8">
          <w:rPr>
            <w:lang w:val="fi-FI"/>
          </w:rPr>
          <w:t>-r</w:t>
        </w:r>
      </w:ins>
      <w:ins w:id="562" w:author="Ilkka Rinne" w:date="2021-06-11T10:14:00Z">
        <w:r w:rsidRPr="00726B65">
          <w:rPr>
            <w:lang w:val="fi-FI"/>
            <w:rPrChange w:id="563" w:author="Grellet Sylvain" w:date="2021-06-17T15:42:00Z">
              <w:rPr/>
            </w:rPrChange>
          </w:rPr>
          <w:t>esult</w:t>
        </w:r>
      </w:ins>
      <w:ins w:id="564" w:author="Ilkka Rinne" w:date="2021-06-22T16:47:00Z">
        <w:r w:rsidR="00C634D8">
          <w:rPr>
            <w:lang w:val="fi-FI"/>
          </w:rPr>
          <w:t>-t</w:t>
        </w:r>
      </w:ins>
      <w:ins w:id="565" w:author="Ilkka Rinne" w:date="2021-06-11T10:14:00Z">
        <w:r w:rsidRPr="00726B65">
          <w:rPr>
            <w:lang w:val="fi-FI"/>
            <w:rPrChange w:id="566" w:author="Grellet Sylvain" w:date="2021-06-17T15:42:00Z">
              <w:rPr/>
            </w:rPrChange>
          </w:rPr>
          <w:t>ype</w:t>
        </w:r>
      </w:ins>
    </w:p>
  </w:footnote>
  <w:footnote w:id="3">
    <w:p w14:paraId="6C295466" w14:textId="5ED9AA23" w:rsidR="00242114" w:rsidRPr="00242114" w:rsidRDefault="00242114">
      <w:pPr>
        <w:pStyle w:val="FootnoteText"/>
        <w:rPr>
          <w:lang w:val="fi-FI"/>
          <w:rPrChange w:id="568" w:author="Ilkka Rinne" w:date="2021-06-11T10:14:00Z">
            <w:rPr/>
          </w:rPrChange>
        </w:rPr>
      </w:pPr>
      <w:ins w:id="569" w:author="Ilkka Rinne" w:date="2021-06-11T10:14:00Z">
        <w:r>
          <w:rPr>
            <w:rStyle w:val="FootnoteReference"/>
          </w:rPr>
          <w:footnoteRef/>
        </w:r>
        <w:r w:rsidRPr="00726B65">
          <w:rPr>
            <w:lang w:val="fi-FI"/>
            <w:rPrChange w:id="570" w:author="Grellet Sylvain" w:date="2021-06-17T15:42:00Z">
              <w:rPr/>
            </w:rPrChange>
          </w:rPr>
          <w:t xml:space="preserve"> </w:t>
        </w:r>
      </w:ins>
      <w:ins w:id="571" w:author="Ilkka Rinne" w:date="2021-06-11T10:15:00Z">
        <w:r w:rsidRPr="00726B65">
          <w:rPr>
            <w:lang w:val="fi-FI"/>
            <w:rPrChange w:id="572" w:author="Grellet Sylvain" w:date="2021-06-17T15:42:00Z">
              <w:rPr/>
            </w:rPrChange>
          </w:rPr>
          <w:t>http://www.opengis.net/def/</w:t>
        </w:r>
      </w:ins>
      <w:ins w:id="573" w:author="Ilkka Rinne" w:date="2021-06-22T16:47:00Z">
        <w:r w:rsidR="00C634D8">
          <w:rPr>
            <w:lang w:val="fi-FI"/>
          </w:rPr>
          <w:t>sample-type</w:t>
        </w:r>
      </w:ins>
      <w:ins w:id="574" w:author="Ilkka Rinne" w:date="2021-06-11T10:15:00Z">
        <w:r w:rsidRPr="00726B65">
          <w:rPr>
            <w:lang w:val="fi-FI"/>
            <w:rPrChange w:id="575" w:author="Grellet Sylvain" w:date="2021-06-17T15:42:00Z">
              <w:rPr/>
            </w:rPrChange>
          </w:rPr>
          <w:t>/OGC/0/</w:t>
        </w:r>
      </w:ins>
      <w:ins w:id="576" w:author="Ilkka Rinne" w:date="2021-06-22T16:47:00Z">
        <w:r w:rsidR="00C634D8">
          <w:rPr>
            <w:lang w:val="fi-FI"/>
          </w:rPr>
          <w:t>b</w:t>
        </w:r>
      </w:ins>
      <w:ins w:id="577" w:author="Ilkka Rinne" w:date="2021-06-11T10:15:00Z">
        <w:r w:rsidRPr="00726B65">
          <w:rPr>
            <w:lang w:val="fi-FI"/>
            <w:rPrChange w:id="578" w:author="Grellet Sylvain" w:date="2021-06-17T15:42:00Z">
              <w:rPr/>
            </w:rPrChange>
          </w:rPr>
          <w:t>y</w:t>
        </w:r>
      </w:ins>
      <w:ins w:id="579" w:author="Ilkka Rinne" w:date="2021-06-22T16:47:00Z">
        <w:r w:rsidR="00C634D8">
          <w:rPr>
            <w:lang w:val="fi-FI"/>
          </w:rPr>
          <w:t>-g</w:t>
        </w:r>
      </w:ins>
      <w:ins w:id="580" w:author="Ilkka Rinne" w:date="2021-06-11T10:15:00Z">
        <w:r w:rsidRPr="00726B65">
          <w:rPr>
            <w:lang w:val="fi-FI"/>
            <w:rPrChange w:id="581" w:author="Grellet Sylvain" w:date="2021-06-17T15:42:00Z">
              <w:rPr/>
            </w:rPrChange>
          </w:rPr>
          <w:t>eometry</w:t>
        </w:r>
      </w:ins>
      <w:ins w:id="582" w:author="Ilkka Rinne" w:date="2021-06-22T16:47:00Z">
        <w:r w:rsidR="00C634D8">
          <w:rPr>
            <w:lang w:val="fi-FI"/>
          </w:rPr>
          <w:t>-t</w:t>
        </w:r>
      </w:ins>
      <w:ins w:id="583" w:author="Ilkka Rinne" w:date="2021-06-11T10:15:00Z">
        <w:r w:rsidRPr="00726B65">
          <w:rPr>
            <w:lang w:val="fi-FI"/>
            <w:rPrChange w:id="584"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5C5"/>
    <w:rsid w:val="00726B65"/>
    <w:rsid w:val="00727EBF"/>
    <w:rsid w:val="007309F0"/>
    <w:rsid w:val="00730D8D"/>
    <w:rsid w:val="00731373"/>
    <w:rsid w:val="007343C0"/>
    <w:rsid w:val="00736AE9"/>
    <w:rsid w:val="00740AD6"/>
    <w:rsid w:val="00744C55"/>
    <w:rsid w:val="00746751"/>
    <w:rsid w:val="00751940"/>
    <w:rsid w:val="00752CFD"/>
    <w:rsid w:val="00753DA3"/>
    <w:rsid w:val="00754999"/>
    <w:rsid w:val="00755923"/>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192</Pages>
  <Words>36567</Words>
  <Characters>230373</Characters>
  <Application>Microsoft Office Word</Application>
  <DocSecurity>0</DocSecurity>
  <Lines>1919</Lines>
  <Paragraphs>532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266408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11</cp:revision>
  <cp:lastPrinted>2020-10-01T18:44:00Z</cp:lastPrinted>
  <dcterms:created xsi:type="dcterms:W3CDTF">2021-07-02T16:40:00Z</dcterms:created>
  <dcterms:modified xsi:type="dcterms:W3CDTF">2021-07-06T12:15:00Z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