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proofErr w:type="gramStart"/>
      <w:r w:rsidRPr="004D3810">
        <w:rPr>
          <w:sz w:val="20"/>
          <w:szCs w:val="20"/>
          <w:vertAlign w:val="superscript"/>
        </w:rPr>
        <w:t>®</w:t>
      </w:r>
      <w:r w:rsidRPr="004D3810">
        <w:rPr>
          <w:sz w:val="20"/>
          <w:szCs w:val="20"/>
        </w:rPr>
        <w:t xml:space="preserve">  Abstract</w:t>
      </w:r>
      <w:proofErr w:type="gramEnd"/>
      <w:r w:rsidRPr="004D3810">
        <w:rPr>
          <w:sz w:val="20"/>
          <w:szCs w:val="20"/>
        </w:rPr>
        <w:t xml:space="preserve">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proofErr w:type="spellStart"/>
      <w:r w:rsidR="004D3810" w:rsidRPr="00A81E15">
        <w:rPr>
          <w:sz w:val="20"/>
          <w:szCs w:val="20"/>
        </w:rPr>
        <w:t>Ilkka</w:t>
      </w:r>
      <w:proofErr w:type="spellEnd"/>
      <w:r w:rsidR="004D3810" w:rsidRPr="00A81E15">
        <w:rPr>
          <w:sz w:val="20"/>
          <w:szCs w:val="20"/>
        </w:rPr>
        <w:t xml:space="preserve">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CommentReferenc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3"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 xml:space="preserve">Document </w:t>
      </w:r>
      <w:proofErr w:type="gramStart"/>
      <w:r w:rsidRPr="00C35DAC">
        <w:rPr>
          <w:b w:val="0"/>
          <w:color w:val="auto"/>
          <w:sz w:val="20"/>
          <w:lang w:val="fr-FR"/>
          <w:rPrChange w:id="16" w:author="Grellet Sylvain" w:date="2021-06-03T09:06:00Z">
            <w:rPr>
              <w:b w:val="0"/>
              <w:color w:val="auto"/>
              <w:sz w:val="20"/>
            </w:rPr>
          </w:rPrChange>
        </w:rPr>
        <w:t>type:</w:t>
      </w:r>
      <w:proofErr w:type="gramEnd"/>
      <w:r w:rsidRPr="00C35DAC">
        <w:rPr>
          <w:b w:val="0"/>
          <w:color w:val="auto"/>
          <w:sz w:val="20"/>
          <w:lang w:val="fr-FR"/>
          <w:rPrChange w:id="17" w:author="Grellet Sylvain" w:date="2021-06-03T09:06:00Z">
            <w:rPr>
              <w:b w:val="0"/>
              <w:color w:val="auto"/>
              <w:sz w:val="20"/>
            </w:rPr>
          </w:rPrChange>
        </w:rPr>
        <w:t>   </w:t>
      </w:r>
      <w:r w:rsidRPr="00C35DAC">
        <w:rPr>
          <w:b w:val="0"/>
          <w:color w:val="auto"/>
          <w:sz w:val="20"/>
          <w:lang w:val="fr-FR"/>
          <w:rPrChange w:id="18" w:author="Grellet Sylvain" w:date="2021-06-03T09:06:00Z">
            <w:rPr>
              <w:b w:val="0"/>
              <w:color w:val="auto"/>
              <w:sz w:val="20"/>
            </w:rPr>
          </w:rPrChange>
        </w:rPr>
        <w:tab/>
        <w:t>OGC</w:t>
      </w:r>
      <w:r w:rsidRPr="00C35DAC">
        <w:rPr>
          <w:b w:val="0"/>
          <w:color w:val="auto"/>
          <w:sz w:val="20"/>
          <w:vertAlign w:val="superscript"/>
          <w:lang w:val="fr-FR"/>
          <w:rPrChange w:id="19" w:author="Grellet Sylvain" w:date="2021-06-03T09:06:00Z">
            <w:rPr>
              <w:b w:val="0"/>
              <w:color w:val="auto"/>
              <w:sz w:val="20"/>
              <w:vertAlign w:val="superscript"/>
            </w:rPr>
          </w:rPrChange>
        </w:rPr>
        <w:t>®</w:t>
      </w:r>
      <w:r w:rsidRPr="00C35DAC">
        <w:rPr>
          <w:b w:val="0"/>
          <w:color w:val="auto"/>
          <w:sz w:val="20"/>
          <w:lang w:val="fr-FR"/>
          <w:rPrChange w:id="20" w:author="Grellet Sylvain" w:date="2021-06-03T09:06:00Z">
            <w:rPr>
              <w:b w:val="0"/>
              <w:color w:val="auto"/>
              <w:sz w:val="20"/>
            </w:rPr>
          </w:rPrChange>
        </w:rPr>
        <w:t xml:space="preserve"> Abstract </w:t>
      </w:r>
      <w:proofErr w:type="spellStart"/>
      <w:r w:rsidRPr="00C35DAC">
        <w:rPr>
          <w:b w:val="0"/>
          <w:color w:val="auto"/>
          <w:sz w:val="20"/>
          <w:lang w:val="fr-FR"/>
          <w:rPrChange w:id="21"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2" w:author="Grellet Sylvain" w:date="2021-06-03T09:06:00Z">
            <w:rPr>
              <w:b w:val="0"/>
              <w:color w:val="auto"/>
              <w:sz w:val="20"/>
            </w:rPr>
          </w:rPrChange>
        </w:rPr>
      </w:pPr>
      <w:r w:rsidRPr="00C35DAC">
        <w:rPr>
          <w:b w:val="0"/>
          <w:color w:val="auto"/>
          <w:sz w:val="20"/>
          <w:lang w:val="fr-FR"/>
          <w:rPrChange w:id="23" w:author="Grellet Sylvain" w:date="2021-06-03T09:06:00Z">
            <w:rPr>
              <w:b w:val="0"/>
              <w:color w:val="auto"/>
              <w:sz w:val="20"/>
            </w:rPr>
          </w:rPrChange>
        </w:rPr>
        <w:t xml:space="preserve">Document </w:t>
      </w:r>
      <w:proofErr w:type="spellStart"/>
      <w:proofErr w:type="gramStart"/>
      <w:r w:rsidRPr="00C35DAC">
        <w:rPr>
          <w:b w:val="0"/>
          <w:color w:val="auto"/>
          <w:sz w:val="20"/>
          <w:lang w:val="fr-FR"/>
          <w:rPrChange w:id="24" w:author="Grellet Sylvain" w:date="2021-06-03T09:06:00Z">
            <w:rPr>
              <w:b w:val="0"/>
              <w:color w:val="auto"/>
              <w:sz w:val="20"/>
            </w:rPr>
          </w:rPrChange>
        </w:rPr>
        <w:t>subtype</w:t>
      </w:r>
      <w:proofErr w:type="spellEnd"/>
      <w:r w:rsidRPr="00C35DAC">
        <w:rPr>
          <w:b w:val="0"/>
          <w:color w:val="auto"/>
          <w:sz w:val="20"/>
          <w:lang w:val="fr-FR"/>
          <w:rPrChange w:id="25" w:author="Grellet Sylvain" w:date="2021-06-03T09:06:00Z">
            <w:rPr>
              <w:b w:val="0"/>
              <w:color w:val="auto"/>
              <w:sz w:val="20"/>
            </w:rPr>
          </w:rPrChange>
        </w:rPr>
        <w:t>:</w:t>
      </w:r>
      <w:proofErr w:type="gramEnd"/>
      <w:r w:rsidRPr="00C35DAC">
        <w:rPr>
          <w:b w:val="0"/>
          <w:color w:val="auto"/>
          <w:sz w:val="20"/>
          <w:lang w:val="fr-FR"/>
          <w:rPrChange w:id="26" w:author="Grellet Sylvain" w:date="2021-06-03T09:06:00Z">
            <w:rPr>
              <w:b w:val="0"/>
              <w:color w:val="auto"/>
              <w:sz w:val="20"/>
            </w:rPr>
          </w:rPrChange>
        </w:rPr>
        <w:t>   </w:t>
      </w:r>
      <w:r w:rsidRPr="00C35DAC">
        <w:rPr>
          <w:b w:val="0"/>
          <w:color w:val="auto"/>
          <w:sz w:val="20"/>
          <w:lang w:val="fr-FR"/>
          <w:rPrChange w:id="27"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 xml:space="preserve">THE INTELLECTUAL PROPERTY IS PROVIDED "AS IS", WITHOUT WARRANTY OF ANY KIND, EXPRESS OR IMPLIED, INCLUDING BUT NOT LIMITED TO THE WARRANTIES OF MERCHANTABILITY, FITNESS FOR A PARTICULAR PURPOSE, AND NONINFRINGEMENT OF </w:t>
      </w:r>
      <w:proofErr w:type="gramStart"/>
      <w:r w:rsidRPr="000B65F0">
        <w:rPr>
          <w:sz w:val="16"/>
          <w:szCs w:val="16"/>
        </w:rPr>
        <w:t>THIRD PARTY</w:t>
      </w:r>
      <w:proofErr w:type="gramEnd"/>
      <w:r w:rsidRPr="000B65F0">
        <w:rPr>
          <w:sz w:val="16"/>
          <w:szCs w:val="16"/>
        </w:rPr>
        <w:t xml:space="preserve">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 xml:space="preserve">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w:t>
      </w:r>
      <w:proofErr w:type="gramStart"/>
      <w:r w:rsidRPr="000B65F0">
        <w:rPr>
          <w:sz w:val="16"/>
          <w:szCs w:val="16"/>
        </w:rPr>
        <w:t>third party</w:t>
      </w:r>
      <w:proofErr w:type="gramEnd"/>
      <w:r w:rsidRPr="000B65F0">
        <w:rPr>
          <w:sz w:val="16"/>
          <w:szCs w:val="16"/>
        </w:rPr>
        <w:t xml:space="preserve">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8" w:name="_Toc165888230"/>
      <w:r>
        <w:br w:type="page"/>
      </w:r>
    </w:p>
    <w:p w14:paraId="5BA7A722" w14:textId="235CF879" w:rsidR="00A81E15" w:rsidRDefault="00BC4EF9" w:rsidP="00BC4EF9">
      <w:pPr>
        <w:pStyle w:val="introelements"/>
        <w:numPr>
          <w:ilvl w:val="0"/>
          <w:numId w:val="0"/>
        </w:numPr>
      </w:pPr>
      <w:r>
        <w:lastRenderedPageBreak/>
        <w:t>Submi</w:t>
      </w:r>
      <w:bookmarkEnd w:id="28"/>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9" w:name="CVP_Secretariat_Loca"/>
      <w:r w:rsidRPr="00F02BC7">
        <w:t>Secretariat</w:t>
      </w:r>
      <w:bookmarkEnd w:id="29"/>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30" w:author="Ilkka Rinne" w:date="2021-05-24T16:42:00Z">
        <w:r w:rsidR="00D72BCD">
          <w:rPr>
            <w:sz w:val="32"/>
            <w:szCs w:val="32"/>
          </w:rPr>
          <w:t xml:space="preserve">, </w:t>
        </w:r>
      </w:ins>
      <w:del w:id="31" w:author="Ilkka Rinne" w:date="2021-05-24T16:42:00Z">
        <w:r w:rsidRPr="00F02BC7" w:rsidDel="00D72BCD">
          <w:rPr>
            <w:sz w:val="32"/>
            <w:szCs w:val="32"/>
          </w:rPr>
          <w:delText xml:space="preserve"> and </w:delText>
        </w:r>
      </w:del>
      <w:r w:rsidRPr="00F02BC7">
        <w:rPr>
          <w:sz w:val="32"/>
          <w:szCs w:val="32"/>
        </w:rPr>
        <w:t>measurements</w:t>
      </w:r>
      <w:ins w:id="32"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6900D9">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6900D9">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6900D9">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6900D9">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6900D9">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6900D9">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6900D9">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6900D9">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6900D9">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6900D9">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6900D9">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6900D9">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6900D9">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6900D9">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6900D9">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6900D9">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6900D9">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6900D9">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6900D9">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6900D9">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6900D9">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6900D9">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6900D9">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6900D9">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6900D9">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6900D9">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6900D9">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6900D9">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6900D9">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6900D9">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6900D9">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6900D9">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6900D9">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6900D9">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6900D9">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6900D9">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6900D9">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6900D9">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6900D9">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6900D9">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6900D9">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6900D9">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6900D9">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6900D9">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6900D9">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6900D9">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6900D9">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6900D9">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6900D9">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6900D9">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6900D9">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6900D9">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6900D9">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6900D9">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6900D9">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6900D9">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6900D9">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6900D9">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6900D9">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6900D9">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6900D9">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6900D9">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6900D9">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6900D9">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6900D9">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6900D9">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6900D9">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6900D9">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6900D9">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6900D9">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6900D9">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6900D9">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6900D9">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6900D9">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6900D9">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6900D9">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6900D9">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6900D9">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6900D9">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6900D9">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6900D9">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6900D9">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6900D9">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6900D9">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6900D9">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6900D9">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6900D9">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6900D9">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6900D9">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6900D9">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6900D9">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6900D9">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6900D9">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6900D9">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6900D9">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6900D9">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6900D9">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6900D9">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6900D9">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6900D9">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6900D9">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6900D9">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6900D9">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6900D9">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6900D9">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6900D9">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6900D9">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6900D9">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6900D9">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6900D9">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6900D9">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6900D9">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6900D9">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6900D9">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6900D9">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6900D9">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6900D9">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6900D9">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3" w:name="_Toc353342667"/>
      <w:bookmarkStart w:id="34" w:name="_Toc72768815"/>
      <w:r w:rsidRPr="00F02BC7">
        <w:lastRenderedPageBreak/>
        <w:t>Foreword</w:t>
      </w:r>
      <w:bookmarkEnd w:id="33"/>
      <w:bookmarkEnd w:id="34"/>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0"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1"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2"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w:t>
      </w:r>
      <w:proofErr w:type="gramStart"/>
      <w:r w:rsidR="00672B45" w:rsidRPr="00F02BC7">
        <w:rPr>
          <w:i/>
        </w:rPr>
        <w:t>Geomatics</w:t>
      </w:r>
      <w:r w:rsidR="00672B45" w:rsidRPr="00F02BC7">
        <w:rPr>
          <w:b/>
          <w:bCs/>
          <w:i/>
        </w:rPr>
        <w:t xml:space="preserve">, </w:t>
      </w:r>
      <w:r w:rsidR="001A33D0" w:rsidRPr="00F02BC7">
        <w:t xml:space="preserve"> </w:t>
      </w:r>
      <w:r w:rsidR="00672B45" w:rsidRPr="00F02BC7">
        <w:t>Working</w:t>
      </w:r>
      <w:proofErr w:type="gramEnd"/>
      <w:r w:rsidR="00672B45" w:rsidRPr="00F02BC7">
        <w:t xml:space="preserve">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35" w:author="Katharina Schleidt" w:date="2021-07-02T19:13:00Z">
        <w:r w:rsidR="00175203" w:rsidDel="005D62C6">
          <w:delText>important reuse</w:delText>
        </w:r>
        <w:r w:rsidR="000C11E2" w:rsidDel="005D62C6">
          <w:delText xml:space="preserve"> </w:delText>
        </w:r>
      </w:del>
      <w:ins w:id="36" w:author="Katharina Schleidt" w:date="2021-07-02T19:13:00Z">
        <w:r w:rsidR="005D62C6">
          <w:t xml:space="preserve">integral nature </w:t>
        </w:r>
      </w:ins>
      <w:r w:rsidR="000C11E2">
        <w:t>of the Sample</w:t>
      </w:r>
      <w:r w:rsidR="00175203">
        <w:t xml:space="preserve"> model</w:t>
      </w:r>
      <w:ins w:id="37" w:author="Katharina Schleidt" w:date="2021-07-02T19:13:00Z">
        <w:r w:rsidR="005D62C6">
          <w:t>,</w:t>
        </w:r>
      </w:ins>
      <w:r w:rsidR="00175203">
        <w:t xml:space="preserve"> is has been decided to </w:t>
      </w:r>
      <w:del w:id="38" w:author="Katharina Schleidt" w:date="2021-07-02T19:13:00Z">
        <w:r w:rsidR="00175203" w:rsidDel="005D62C6">
          <w:delText xml:space="preserve">also make </w:delText>
        </w:r>
      </w:del>
      <w:ins w:id="39" w:author="Katharina Schleidt" w:date="2021-07-02T19:13:00Z">
        <w:r w:rsidR="005D62C6">
          <w:t xml:space="preserve">include </w:t>
        </w:r>
      </w:ins>
      <w:r w:rsidR="00175203">
        <w:t xml:space="preserve">that term </w:t>
      </w:r>
      <w:del w:id="40"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3"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41" w:name="_Toc353342668"/>
      <w:bookmarkStart w:id="42" w:name="_Toc72768816"/>
      <w:r w:rsidRPr="00F02BC7">
        <w:lastRenderedPageBreak/>
        <w:t>Introduction</w:t>
      </w:r>
      <w:bookmarkEnd w:id="41"/>
      <w:bookmarkEnd w:id="42"/>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43"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511B64F" w:rsidR="00672B45" w:rsidRPr="00F02BC7" w:rsidRDefault="00672B45" w:rsidP="00672B45">
      <w:r w:rsidRPr="00F02BC7">
        <w:t xml:space="preserve">A new generation of geospatial standards is now emerging, based on general Web standards, architecture, and current practice, as described in </w:t>
      </w:r>
      <w:hyperlink r:id="rId24" w:history="1">
        <w:r w:rsidRPr="00F02BC7">
          <w:rPr>
            <w:rStyle w:val="Hyperlink"/>
            <w:lang w:val="en-GB"/>
          </w:rPr>
          <w:t>https://www.w3.org/TR/sdw-bp/</w:t>
        </w:r>
      </w:hyperlink>
      <w:r w:rsidRPr="00F02BC7">
        <w:t xml:space="preserve">. This includes several new standards for describing and publishing sensors and observations, such as </w:t>
      </w:r>
      <w:ins w:id="44" w:author="Katharina Schleidt" w:date="2021-07-05T13:53:00Z">
        <w:r w:rsidR="0058722D">
          <w:t xml:space="preserve">the </w:t>
        </w:r>
      </w:ins>
      <w:r w:rsidRPr="00F02BC7">
        <w:t xml:space="preserve">OGC SensorThings API and </w:t>
      </w:r>
      <w:ins w:id="45" w:author="Katharina Schleidt" w:date="2021-07-05T13:53:00Z">
        <w:r w:rsidR="0058722D">
          <w:t xml:space="preserve">the </w:t>
        </w:r>
      </w:ins>
      <w:r w:rsidRPr="00F02BC7">
        <w:t xml:space="preserve">W3C/OGC Semantic Sensor Network Ontology. This new version of the Observations and Measurements Standard </w:t>
      </w:r>
      <w:r w:rsidR="00175203">
        <w:t>(now named “</w:t>
      </w:r>
      <w:r w:rsidR="00175203" w:rsidRPr="00175203">
        <w:t xml:space="preserve">Observations, </w:t>
      </w:r>
      <w:del w:id="46" w:author="Katharina Schleidt" w:date="2021-07-05T19:42:00Z">
        <w:r w:rsidR="00175203" w:rsidRPr="00175203" w:rsidDel="00116C6C">
          <w:delText xml:space="preserve">measurements </w:delText>
        </w:r>
      </w:del>
      <w:ins w:id="47" w:author="Katharina Schleidt" w:date="2021-07-05T19:42:00Z">
        <w:r w:rsidR="00116C6C">
          <w:t>M</w:t>
        </w:r>
        <w:r w:rsidR="00116C6C" w:rsidRPr="00175203">
          <w:t xml:space="preserve">easurements </w:t>
        </w:r>
      </w:ins>
      <w:r w:rsidR="00175203" w:rsidRPr="00175203">
        <w:t xml:space="preserve">and </w:t>
      </w:r>
      <w:del w:id="48" w:author="Katharina Schleidt" w:date="2021-07-05T19:42:00Z">
        <w:r w:rsidR="00175203" w:rsidRPr="00175203" w:rsidDel="00116C6C">
          <w:delText>samples</w:delText>
        </w:r>
      </w:del>
      <w:ins w:id="49" w:author="Katharina Schleidt" w:date="2021-07-05T19:42:00Z">
        <w:r w:rsidR="00116C6C">
          <w:t>S</w:t>
        </w:r>
        <w:r w:rsidR="00116C6C" w:rsidRPr="00175203">
          <w:t>amples</w:t>
        </w:r>
      </w:ins>
      <w:r w:rsidR="00175203">
        <w:t>”</w:t>
      </w:r>
      <w:ins w:id="50" w:author="Katharina Schleidt" w:date="2021-07-05T13:53:00Z">
        <w:r w:rsidR="0058722D">
          <w:t>, OMS for short</w:t>
        </w:r>
      </w:ins>
      <w:r w:rsidR="00175203">
        <w:t xml:space="preserve">) </w:t>
      </w:r>
      <w:r w:rsidRPr="00F02BC7">
        <w:t>is informed by these recent developments</w:t>
      </w:r>
      <w:ins w:id="51" w:author="Katharina Schleidt" w:date="2021-07-05T13:54:00Z">
        <w:r w:rsidR="0058722D">
          <w:t>. The focus of this revision</w:t>
        </w:r>
        <w:r w:rsidR="0058722D" w:rsidRPr="00F02BC7">
          <w:t xml:space="preserve"> </w:t>
        </w:r>
      </w:ins>
      <w:del w:id="52"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5"/>
          <w:headerReference w:type="default" r:id="rId26"/>
          <w:footerReference w:type="even" r:id="rId27"/>
          <w:footerReference w:type="default" r:id="rId28"/>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53"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4"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55" w:author="Katharina Schleidt" w:date="2021-07-05T19:42:00Z">
        <w:r w:rsidR="00A212C5" w:rsidDel="00116C6C">
          <w:rPr>
            <w:color w:val="auto"/>
            <w:szCs w:val="32"/>
          </w:rPr>
          <w:delText>samples</w:delText>
        </w:r>
      </w:del>
      <w:ins w:id="56"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57" w:name="_Toc353342669"/>
      <w:bookmarkStart w:id="58" w:name="_Toc72768817"/>
      <w:r w:rsidRPr="00F02BC7">
        <w:t>Scope</w:t>
      </w:r>
      <w:bookmarkEnd w:id="57"/>
      <w:bookmarkEnd w:id="58"/>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59"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60" w:name="_Toc353342670"/>
      <w:bookmarkStart w:id="61" w:name="_Toc72768818"/>
      <w:r w:rsidRPr="00F02BC7">
        <w:t>Normative references</w:t>
      </w:r>
      <w:bookmarkEnd w:id="60"/>
      <w:bookmarkEnd w:id="61"/>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Geographic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Geographic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62" w:name="_Toc72768819"/>
      <w:bookmarkStart w:id="63" w:name="_Toc72768820"/>
      <w:bookmarkStart w:id="64" w:name="_Toc72768821"/>
      <w:bookmarkStart w:id="65" w:name="_Toc72768822"/>
      <w:bookmarkStart w:id="66" w:name="_Toc72768823"/>
      <w:bookmarkStart w:id="67" w:name="_Toc72768824"/>
      <w:bookmarkStart w:id="68" w:name="_Toc72768825"/>
      <w:bookmarkStart w:id="69" w:name="_Toc72768826"/>
      <w:bookmarkStart w:id="70" w:name="_Toc72768827"/>
      <w:bookmarkStart w:id="71" w:name="_Toc72768828"/>
      <w:bookmarkStart w:id="72" w:name="_Toc72768829"/>
      <w:bookmarkEnd w:id="62"/>
      <w:bookmarkEnd w:id="63"/>
      <w:bookmarkEnd w:id="64"/>
      <w:bookmarkEnd w:id="65"/>
      <w:bookmarkEnd w:id="66"/>
      <w:bookmarkEnd w:id="67"/>
      <w:bookmarkEnd w:id="68"/>
      <w:bookmarkEnd w:id="69"/>
      <w:bookmarkEnd w:id="70"/>
      <w:bookmarkEnd w:id="71"/>
      <w:r w:rsidRPr="00F02BC7">
        <w:t>Terms and definitions</w:t>
      </w:r>
      <w:bookmarkEnd w:id="72"/>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9"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30"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pPr>
      <w:bookmarkStart w:id="73" w:name="_Toc72768830"/>
      <w:r>
        <w:t xml:space="preserve">External </w:t>
      </w:r>
      <w:r w:rsidRPr="00F02BC7">
        <w:t>Terms and definitions</w:t>
      </w:r>
      <w:bookmarkEnd w:id="73"/>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2B3A755E" w14:textId="77777777" w:rsidR="00317E5D" w:rsidRDefault="00317E5D">
      <w:pPr>
        <w:pStyle w:val="TermNum"/>
        <w:rPr>
          <w:ins w:id="74" w:author="Katharina Schleidt" w:date="2021-10-10T18:45:00Z"/>
          <w:b w:val="0"/>
          <w:bCs/>
        </w:rPr>
      </w:pPr>
      <w:ins w:id="75" w:author="Katharina Schleidt" w:date="2021-10-10T18:45:00Z">
        <w:r w:rsidRPr="00317E5D">
          <w:rPr>
            <w:b w:val="0"/>
            <w:bCs/>
          </w:rPr>
          <w:t>feature that acts as a function to return values from its range for any direct position within its spatial, temporal or spatiotemporal domain</w:t>
        </w:r>
      </w:ins>
    </w:p>
    <w:p w14:paraId="46FCF9F6" w14:textId="2A84298B" w:rsidR="00F02BC7" w:rsidRPr="00F02BC7" w:rsidDel="00317E5D" w:rsidRDefault="00F02BC7">
      <w:pPr>
        <w:pStyle w:val="TermNum"/>
        <w:rPr>
          <w:del w:id="76" w:author="Katharina Schleidt" w:date="2021-10-10T18:45:00Z"/>
          <w:b w:val="0"/>
          <w:bCs/>
        </w:rPr>
      </w:pPr>
      <w:del w:id="77" w:author="Katharina Schleidt" w:date="2021-10-10T18:45:00Z">
        <w:r w:rsidRPr="00F02BC7" w:rsidDel="00317E5D">
          <w:rPr>
            <w:b w:val="0"/>
            <w:bCs/>
          </w:rPr>
          <w:delText>feature that acts as a function to return values from its range for any direct position within its domain</w:delText>
        </w:r>
      </w:del>
    </w:p>
    <w:p w14:paraId="4636C76B" w14:textId="77777777" w:rsidR="00F02BC7" w:rsidRDefault="00F02BC7">
      <w:pPr>
        <w:pStyle w:val="TermNum"/>
        <w:rPr>
          <w:b w:val="0"/>
          <w:bCs/>
        </w:rPr>
      </w:pPr>
    </w:p>
    <w:p w14:paraId="720E3F16" w14:textId="3168F59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19123-1:</w:t>
      </w:r>
      <w:del w:id="78" w:author="Katharina Schleidt" w:date="2021-10-10T18:45:00Z">
        <w:r w:rsidRPr="00F02BC7" w:rsidDel="00317E5D">
          <w:rPr>
            <w:b w:val="0"/>
            <w:bCs/>
          </w:rPr>
          <w:delText>20XX</w:delText>
        </w:r>
      </w:del>
      <w:ins w:id="79" w:author="Katharina Schleidt" w:date="2021-10-10T18:45:00Z">
        <w:r w:rsidR="00317E5D" w:rsidRPr="00F02BC7">
          <w:rPr>
            <w:b w:val="0"/>
            <w:bCs/>
          </w:rPr>
          <w:t>20</w:t>
        </w:r>
        <w:r w:rsidR="00317E5D">
          <w:rPr>
            <w:b w:val="0"/>
            <w:bCs/>
          </w:rPr>
          <w:t>05</w:t>
        </w:r>
      </w:ins>
      <w:r w:rsidRPr="00F02BC7">
        <w:rPr>
          <w:b w:val="0"/>
          <w:bCs/>
        </w:rPr>
        <w:t>,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pPr>
        <w:pStyle w:val="Terms"/>
        <w:rPr>
          <w:bCs/>
        </w:rPr>
        <w:pPrChange w:id="80" w:author="Katharina Schleidt" w:date="2021-07-02T19:29:00Z">
          <w:pPr>
            <w:pStyle w:val="Definition"/>
          </w:pPr>
        </w:pPrChange>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2585DAB3" w:rsidR="00F02BC7" w:rsidDel="00AF64CF" w:rsidRDefault="00F02BC7">
      <w:pPr>
        <w:pStyle w:val="TermNum"/>
        <w:rPr>
          <w:del w:id="81" w:author="Katharina Schleidt" w:date="2021-10-10T19:04:00Z"/>
          <w:b w:val="0"/>
          <w:bCs/>
        </w:rPr>
      </w:pPr>
    </w:p>
    <w:p w14:paraId="7FECE27D" w14:textId="643F2E1A" w:rsidR="00F02BC7" w:rsidDel="00AF64CF" w:rsidRDefault="00F02BC7">
      <w:pPr>
        <w:pStyle w:val="TermNum"/>
        <w:rPr>
          <w:del w:id="82" w:author="Katharina Schleidt" w:date="2021-10-10T19:04:00Z"/>
          <w:b w:val="0"/>
          <w:bCs/>
        </w:rPr>
      </w:pPr>
      <w:del w:id="83" w:author="Katharina Schleidt" w:date="2021-10-10T19:04:00Z">
        <w:r w:rsidRPr="00F02BC7" w:rsidDel="00AF64CF">
          <w:rPr>
            <w:b w:val="0"/>
            <w:bCs/>
          </w:rPr>
          <w:delText>NOTE:</w:delText>
        </w:r>
        <w:r w:rsidRPr="00F02BC7" w:rsidDel="00AF64CF">
          <w:rPr>
            <w:b w:val="0"/>
            <w:bCs/>
          </w:rPr>
          <w:tab/>
          <w:delText>All elements within a domain (set) are of a given type</w:delText>
        </w:r>
        <w:r w:rsidDel="00AF64CF">
          <w:rPr>
            <w:b w:val="0"/>
            <w:bCs/>
          </w:rPr>
          <w:delText>.</w:delText>
        </w:r>
      </w:del>
    </w:p>
    <w:p w14:paraId="2022805E" w14:textId="66D87DC0" w:rsidR="00294669" w:rsidDel="00AF64CF" w:rsidRDefault="00294669">
      <w:pPr>
        <w:pStyle w:val="Terms"/>
        <w:rPr>
          <w:del w:id="84" w:author="Katharina Schleidt" w:date="2021-10-10T19:04:00Z"/>
        </w:rPr>
      </w:pPr>
    </w:p>
    <w:p w14:paraId="230F9C7F" w14:textId="73A0E796" w:rsidR="00294669" w:rsidRPr="005B21D1" w:rsidDel="00AF64CF" w:rsidRDefault="00294669">
      <w:pPr>
        <w:pStyle w:val="TermNum"/>
        <w:rPr>
          <w:del w:id="85" w:author="Katharina Schleidt" w:date="2021-10-10T19:04:00Z"/>
          <w:b w:val="0"/>
          <w:bCs/>
        </w:rPr>
      </w:pPr>
      <w:del w:id="86" w:author="Katharina Schleidt" w:date="2021-10-10T19:04:00Z">
        <w:r w:rsidRPr="00F02BC7" w:rsidDel="00AF64CF">
          <w:rPr>
            <w:b w:val="0"/>
            <w:bCs/>
          </w:rPr>
          <w:delText>[</w:delText>
        </w:r>
        <w:r w:rsidR="0009594E" w:rsidRPr="0009594E" w:rsidDel="00AF64CF">
          <w:rPr>
            <w:b w:val="0"/>
            <w:bCs/>
          </w:rPr>
          <w:delText xml:space="preserve">SOURCE: </w:delText>
        </w:r>
        <w:r w:rsidRPr="00F02BC7" w:rsidDel="00AF64CF">
          <w:rPr>
            <w:b w:val="0"/>
            <w:bCs/>
          </w:rPr>
          <w:delText>ISO 19123-1:20XX, 4.1.</w:delText>
        </w:r>
        <w:r w:rsidDel="00AF64CF">
          <w:rPr>
            <w:b w:val="0"/>
            <w:bCs/>
          </w:rPr>
          <w:delText>16</w:delText>
        </w:r>
        <w:r w:rsidRPr="00F02BC7" w:rsidDel="00AF64CF">
          <w:rPr>
            <w:b w:val="0"/>
            <w:bCs/>
          </w:rPr>
          <w:delText>]</w:delText>
        </w:r>
      </w:del>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lastRenderedPageBreak/>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xml:space="preserve">” </w:t>
      </w:r>
      <w:proofErr w:type="gramStart"/>
      <w:r w:rsidR="00784D28">
        <w:rPr>
          <w:b w:val="0"/>
          <w:bCs/>
        </w:rPr>
        <w:t>and ”</w:t>
      </w:r>
      <w:r>
        <w:rPr>
          <w:b w:val="0"/>
          <w:bCs/>
        </w:rPr>
        <w:t>on</w:t>
      </w:r>
      <w:proofErr w:type="gramEnd"/>
      <w:r>
        <w:rPr>
          <w:b w:val="0"/>
          <w:bCs/>
        </w:rPr>
        <w:t>-site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lastRenderedPageBreak/>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3EC0A0EC" w:rsidR="00F02BC7" w:rsidRDefault="00F02BC7">
      <w:pPr>
        <w:pStyle w:val="TermNum"/>
        <w:rPr>
          <w:ins w:id="87" w:author="Katharina Schleidt" w:date="2021-10-10T18:59:00Z"/>
          <w:b w:val="0"/>
          <w:bCs/>
        </w:rPr>
      </w:pPr>
    </w:p>
    <w:p w14:paraId="3B04F6D8" w14:textId="487E98A1" w:rsidR="00C23CE5" w:rsidRPr="00C23CE5" w:rsidRDefault="00C23CE5" w:rsidP="00C23CE5">
      <w:pPr>
        <w:pStyle w:val="Terms"/>
        <w:rPr>
          <w:b w:val="0"/>
          <w:bCs/>
          <w:rPrChange w:id="88" w:author="Katharina Schleidt" w:date="2021-10-10T18:59:00Z">
            <w:rPr/>
          </w:rPrChange>
        </w:rPr>
        <w:pPrChange w:id="89" w:author="Katharina Schleidt" w:date="2021-10-10T18:59:00Z">
          <w:pPr>
            <w:pStyle w:val="TermNum"/>
          </w:pPr>
        </w:pPrChange>
      </w:pPr>
      <w:ins w:id="90" w:author="Katharina Schleidt" w:date="2021-10-10T18:59:00Z">
        <w:r w:rsidRPr="00C23CE5">
          <w:rPr>
            <w:b w:val="0"/>
            <w:bCs/>
            <w:rPrChange w:id="91" w:author="Katharina Schleidt" w:date="2021-10-10T18:59:00Z">
              <w:rPr/>
            </w:rPrChange>
          </w:rPr>
          <w:lastRenderedPageBreak/>
          <w:t xml:space="preserve">[SOURCE: </w:t>
        </w:r>
        <w:r w:rsidRPr="00C23CE5">
          <w:rPr>
            <w:b w:val="0"/>
            <w:bCs/>
          </w:rPr>
          <w:t xml:space="preserve">Adapted </w:t>
        </w:r>
        <w:r w:rsidRPr="00C23CE5">
          <w:rPr>
            <w:b w:val="0"/>
            <w:bCs/>
            <w:rPrChange w:id="92" w:author="Katharina Schleidt" w:date="2021-10-10T18:59:00Z">
              <w:rPr>
                <w:b w:val="0"/>
                <w:bCs/>
              </w:rPr>
            </w:rPrChange>
          </w:rPr>
          <w:t>from ISO 19109:2005</w:t>
        </w:r>
        <w:r w:rsidRPr="00C23CE5">
          <w:rPr>
            <w:b w:val="0"/>
            <w:bCs/>
            <w:rPrChange w:id="93" w:author="Katharina Schleidt" w:date="2021-10-10T18:59:00Z">
              <w:rPr/>
            </w:rPrChange>
          </w:rPr>
          <w:t>]</w:t>
        </w:r>
      </w:ins>
    </w:p>
    <w:p w14:paraId="40A8B683" w14:textId="77777777" w:rsidR="00C23CE5" w:rsidRPr="00C23CE5" w:rsidRDefault="00C23CE5">
      <w:pPr>
        <w:pStyle w:val="TermNum"/>
        <w:rPr>
          <w:ins w:id="94" w:author="Katharina Schleidt" w:date="2021-10-10T18:59:00Z"/>
          <w:b w:val="0"/>
          <w:bCs/>
          <w:rPrChange w:id="95" w:author="Katharina Schleidt" w:date="2021-10-10T18:59:00Z">
            <w:rPr>
              <w:ins w:id="96" w:author="Katharina Schleidt" w:date="2021-10-10T18:59:00Z"/>
            </w:rPr>
          </w:rPrChange>
        </w:rPr>
      </w:pPr>
    </w:p>
    <w:p w14:paraId="7E849F11" w14:textId="3BB2425D" w:rsidR="00F02BC7" w:rsidRDefault="00D43E04">
      <w:pPr>
        <w:pStyle w:val="TermNum"/>
      </w:pPr>
      <w:r>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6C5724DC" w:rsidR="00F02BC7" w:rsidRDefault="00F02BC7">
      <w:pPr>
        <w:pStyle w:val="TermNum"/>
      </w:pPr>
      <w:r w:rsidRPr="00F02BC7">
        <w:rPr>
          <w:b w:val="0"/>
          <w:bCs/>
        </w:rPr>
        <w:t>[</w:t>
      </w:r>
      <w:r w:rsidR="0009594E" w:rsidRPr="0009594E">
        <w:rPr>
          <w:b w:val="0"/>
          <w:bCs/>
        </w:rPr>
        <w:t xml:space="preserve">SOURCE: </w:t>
      </w:r>
      <w:r w:rsidRPr="00F02BC7">
        <w:rPr>
          <w:b w:val="0"/>
          <w:bCs/>
        </w:rPr>
        <w:t>ISO 19123-1:20XX,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Heading2"/>
      </w:pPr>
      <w:bookmarkStart w:id="97" w:name="_Toc72768831"/>
      <w:bookmarkStart w:id="98" w:name="_Toc72768832"/>
      <w:bookmarkStart w:id="99" w:name="_Toc72768833"/>
      <w:bookmarkStart w:id="100" w:name="_Toc72768834"/>
      <w:bookmarkStart w:id="101" w:name="_Toc72768835"/>
      <w:bookmarkStart w:id="102" w:name="_Toc72768836"/>
      <w:bookmarkStart w:id="103" w:name="_Toc72768837"/>
      <w:bookmarkStart w:id="104" w:name="_Toc72768838"/>
      <w:bookmarkStart w:id="105" w:name="_Toc72768839"/>
      <w:bookmarkStart w:id="106" w:name="_Toc72768840"/>
      <w:bookmarkStart w:id="107" w:name="_Toc72768841"/>
      <w:bookmarkStart w:id="108" w:name="_Toc72768842"/>
      <w:bookmarkStart w:id="109" w:name="_Toc72768843"/>
      <w:bookmarkStart w:id="110" w:name="_Toc72768844"/>
      <w:bookmarkStart w:id="111" w:name="_Toc72768845"/>
      <w:bookmarkEnd w:id="97"/>
      <w:bookmarkEnd w:id="98"/>
      <w:bookmarkEnd w:id="99"/>
      <w:bookmarkEnd w:id="100"/>
      <w:bookmarkEnd w:id="101"/>
      <w:bookmarkEnd w:id="102"/>
      <w:bookmarkEnd w:id="103"/>
      <w:bookmarkEnd w:id="104"/>
      <w:bookmarkEnd w:id="105"/>
      <w:bookmarkEnd w:id="106"/>
      <w:bookmarkEnd w:id="107"/>
      <w:bookmarkEnd w:id="108"/>
      <w:bookmarkEnd w:id="109"/>
      <w:bookmarkEnd w:id="110"/>
      <w:r>
        <w:t xml:space="preserve">Internal </w:t>
      </w:r>
      <w:r w:rsidRPr="00F02BC7">
        <w:t>Terms and definitions</w:t>
      </w:r>
      <w:bookmarkEnd w:id="111"/>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112"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113"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03891C92" w:rsidR="00F902C0" w:rsidRPr="005B21D1" w:rsidRDefault="00D11429" w:rsidP="005B21D1">
      <w:pPr>
        <w:pStyle w:val="Definition"/>
        <w:rPr>
          <w:b/>
        </w:rPr>
      </w:pPr>
      <w:r>
        <w:t>NOTE</w:t>
      </w:r>
      <w:r w:rsidR="00F902C0">
        <w:t xml:space="preserve">: </w:t>
      </w:r>
      <w:ins w:id="114" w:author="Katharina Schleidt" w:date="2021-10-10T18:36:00Z">
        <w:r w:rsidR="00466170">
          <w:t>An</w:t>
        </w:r>
        <w:r w:rsidR="00466170">
          <w:t xml:space="preserve"> </w:t>
        </w:r>
        <w:r w:rsidR="00466170">
          <w:t>o</w:t>
        </w:r>
        <w:r w:rsidR="00466170">
          <w:t>bserver is an instance of a sensor, instrument, implementation of an algorithm or a being such as a person.</w:t>
        </w:r>
      </w:ins>
      <w:del w:id="115" w:author="Katharina Schleidt" w:date="2021-10-10T18:36:00Z">
        <w:r w:rsidR="00F902C0" w:rsidDel="00466170">
          <w:delText>a sensor is a type of observer</w:delText>
        </w:r>
      </w:del>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116" w:name="_Toc72768846"/>
      <w:commentRangeStart w:id="117"/>
      <w:r>
        <w:lastRenderedPageBreak/>
        <w:t>Conformance</w:t>
      </w:r>
      <w:commentRangeEnd w:id="117"/>
      <w:r w:rsidR="009940F8">
        <w:rPr>
          <w:rStyle w:val="CommentReference"/>
          <w:rFonts w:eastAsia="Calibri"/>
          <w:b w:val="0"/>
          <w:lang w:eastAsia="en-US"/>
        </w:rPr>
        <w:commentReference w:id="117"/>
      </w:r>
      <w:bookmarkEnd w:id="116"/>
    </w:p>
    <w:p w14:paraId="252F3B6A" w14:textId="63D5F16C" w:rsidR="009F2BE1" w:rsidRDefault="009F2BE1" w:rsidP="009F2BE1">
      <w:pPr>
        <w:pStyle w:val="Heading2"/>
      </w:pPr>
      <w:bookmarkStart w:id="118" w:name="_Toc72768847"/>
      <w:r>
        <w:t>Overview</w:t>
      </w:r>
      <w:bookmarkEnd w:id="118"/>
    </w:p>
    <w:p w14:paraId="19E5BC18" w14:textId="22A03D45"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w:t>
      </w:r>
      <w:ins w:id="119"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120" w:author="Katharina Schleidt" w:date="2021-07-05T13:57:00Z">
        <w:r w:rsidDel="0058722D">
          <w:rPr>
            <w:lang w:eastAsia="ja-JP"/>
          </w:rPr>
          <w:delText xml:space="preserve">; </w:delText>
        </w:r>
      </w:del>
      <w:ins w:id="121" w:author="Katharina Schleidt" w:date="2021-07-05T13:57:00Z">
        <w:r w:rsidR="0058722D">
          <w:rPr>
            <w:lang w:eastAsia="ja-JP"/>
          </w:rPr>
          <w:t xml:space="preserve">. </w:t>
        </w:r>
      </w:ins>
      <w:del w:id="122" w:author="Katharina Schleidt" w:date="2021-07-05T13:57:00Z">
        <w:r w:rsidDel="0058722D">
          <w:rPr>
            <w:lang w:eastAsia="ja-JP"/>
          </w:rPr>
          <w:delText xml:space="preserve">various </w:delText>
        </w:r>
      </w:del>
      <w:ins w:id="123" w:author="Katharina Schleidt" w:date="2021-07-05T13:57:00Z">
        <w:r w:rsidR="0058722D">
          <w:rPr>
            <w:lang w:eastAsia="ja-JP"/>
          </w:rPr>
          <w:t xml:space="preserve">Various </w:t>
        </w:r>
      </w:ins>
      <w:r>
        <w:rPr>
          <w:lang w:eastAsia="ja-JP"/>
        </w:rPr>
        <w:t xml:space="preserve">software systems define implementation classes or data structures. All of </w:t>
      </w:r>
      <w:proofErr w:type="gramStart"/>
      <w:r>
        <w:rPr>
          <w:lang w:eastAsia="ja-JP"/>
        </w:rPr>
        <w:t>these reference</w:t>
      </w:r>
      <w:proofErr w:type="gramEnd"/>
      <w:r>
        <w:rPr>
          <w:lang w:eastAsia="ja-JP"/>
        </w:rPr>
        <w:t xml:space="preserv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Heading2"/>
      </w:pPr>
      <w:bookmarkStart w:id="124" w:name="_Toc72768848"/>
      <w:r w:rsidRPr="009F2BE1">
        <w:t xml:space="preserve">Conformance classes related to </w:t>
      </w:r>
      <w:r>
        <w:t>m</w:t>
      </w:r>
      <w:r w:rsidRPr="009F2BE1">
        <w:t xml:space="preserve">odels including </w:t>
      </w:r>
      <w:r w:rsidR="00020E72" w:rsidRPr="00020E72">
        <w:t xml:space="preserve">Observations, </w:t>
      </w:r>
      <w:del w:id="125" w:author="Katharina Schleidt" w:date="2021-07-05T19:42:00Z">
        <w:r w:rsidR="00020E72" w:rsidRPr="00020E72" w:rsidDel="00116C6C">
          <w:delText xml:space="preserve">measurements </w:delText>
        </w:r>
      </w:del>
      <w:ins w:id="126" w:author="Katharina Schleidt" w:date="2021-07-05T19:42:00Z">
        <w:r w:rsidR="00116C6C">
          <w:t>M</w:t>
        </w:r>
        <w:r w:rsidR="00116C6C" w:rsidRPr="00020E72">
          <w:t xml:space="preserve">easurements </w:t>
        </w:r>
      </w:ins>
      <w:r w:rsidR="00020E72" w:rsidRPr="00020E72">
        <w:t xml:space="preserve">and </w:t>
      </w:r>
      <w:del w:id="127" w:author="Katharina Schleidt" w:date="2021-07-05T19:42:00Z">
        <w:r w:rsidR="00020E72" w:rsidRPr="00020E72" w:rsidDel="00116C6C">
          <w:delText>samples</w:delText>
        </w:r>
      </w:del>
      <w:bookmarkEnd w:id="124"/>
      <w:ins w:id="128"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29" w:author="Katharina Schleidt" w:date="2021-07-05T13:57:00Z">
        <w:r w:rsidR="00020E72" w:rsidRPr="00020E72" w:rsidDel="0058722D">
          <w:rPr>
            <w:lang w:eastAsia="ja-JP"/>
          </w:rPr>
          <w:delText xml:space="preserve">measurements </w:delText>
        </w:r>
      </w:del>
      <w:ins w:id="130"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31" w:author="Katharina Schleidt" w:date="2021-07-05T13:57:00Z">
        <w:r w:rsidR="00020E72" w:rsidRPr="00020E72" w:rsidDel="0058722D">
          <w:rPr>
            <w:lang w:eastAsia="ja-JP"/>
          </w:rPr>
          <w:delText>samples</w:delText>
        </w:r>
        <w:r w:rsidR="00020E72" w:rsidDel="0058722D">
          <w:rPr>
            <w:lang w:eastAsia="ja-JP"/>
          </w:rPr>
          <w:delText xml:space="preserve"> </w:delText>
        </w:r>
      </w:del>
      <w:ins w:id="132"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33" w:name="_Ref52471713"/>
      <w:bookmarkStart w:id="134" w:name="_Ref53002413"/>
      <w:r w:rsidRPr="00740AD6">
        <w:rPr>
          <w:b/>
          <w:bCs/>
          <w:sz w:val="20"/>
          <w:szCs w:val="20"/>
        </w:rPr>
        <w:t xml:space="preserve">Table </w:t>
      </w:r>
      <w:bookmarkEnd w:id="133"/>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34"/>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proofErr w:type="spellStart"/>
            <w:r w:rsidR="005C46DD">
              <w:rPr>
                <w:sz w:val="20"/>
                <w:szCs w:val="20"/>
              </w:rPr>
              <w:t>obs-cpt</w:t>
            </w:r>
            <w:proofErr w:type="spellEnd"/>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lastRenderedPageBreak/>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35"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35"/>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36"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36"/>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lastRenderedPageBreak/>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37"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37"/>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38"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38"/>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39"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39"/>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40" w:name="_Toc72768849"/>
      <w:commentRangeStart w:id="141"/>
      <w:r>
        <w:t>Document conventions</w:t>
      </w:r>
      <w:commentRangeEnd w:id="141"/>
      <w:r w:rsidR="009940F8">
        <w:rPr>
          <w:rStyle w:val="CommentReference"/>
          <w:rFonts w:eastAsia="Calibri"/>
          <w:b w:val="0"/>
          <w:lang w:eastAsia="en-US"/>
        </w:rPr>
        <w:commentReference w:id="141"/>
      </w:r>
      <w:bookmarkEnd w:id="140"/>
    </w:p>
    <w:p w14:paraId="59BB259F" w14:textId="1AF78D38" w:rsidR="00CE109A" w:rsidRDefault="00247DE8" w:rsidP="00CE109A">
      <w:pPr>
        <w:pStyle w:val="Heading2"/>
      </w:pPr>
      <w:bookmarkStart w:id="142" w:name="_Toc72768850"/>
      <w:r w:rsidRPr="00247DE8">
        <w:t>Abbreviated terms and acronyms</w:t>
      </w:r>
      <w:bookmarkEnd w:id="142"/>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43" w:author="Katharina Schleidt" w:date="2021-07-05T19:42:00Z">
        <w:r w:rsidRPr="00020E72" w:rsidDel="00116C6C">
          <w:rPr>
            <w:lang w:eastAsia="ja-JP"/>
          </w:rPr>
          <w:delText xml:space="preserve">measurements </w:delText>
        </w:r>
      </w:del>
      <w:ins w:id="144"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45" w:author="Katharina Schleidt" w:date="2021-07-05T19:42:00Z">
        <w:r w:rsidRPr="00020E72" w:rsidDel="00116C6C">
          <w:rPr>
            <w:lang w:eastAsia="ja-JP"/>
          </w:rPr>
          <w:delText>samples</w:delText>
        </w:r>
        <w:r w:rsidDel="00116C6C">
          <w:rPr>
            <w:lang w:eastAsia="ja-JP"/>
          </w:rPr>
          <w:delText xml:space="preserve"> </w:delText>
        </w:r>
      </w:del>
      <w:ins w:id="146"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lastRenderedPageBreak/>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47" w:name="_Toc72768851"/>
      <w:r>
        <w:t>Schema language</w:t>
      </w:r>
      <w:bookmarkEnd w:id="147"/>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11C4705"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Annex E. Use of this restricted idiom supports direct transformation into a GML Application Schema. ISO 19136 introduces some additional stereotypes. In particular «FeatureType»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148" w:name="_Toc72768852"/>
      <w:r>
        <w:t>Model element names</w:t>
      </w:r>
      <w:bookmarkEnd w:id="148"/>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49" w:name="_Toc72768853"/>
      <w:r>
        <w:t>Requirements and recommendations</w:t>
      </w:r>
      <w:bookmarkEnd w:id="149"/>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lastRenderedPageBreak/>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xml:space="preserve">: The semantic definition of the concept, together with the naming of the attribute or association role. Except for cases where concepts are mandatory within all packages, these statements are phrased to be cardinality neutral, e.g. they also apply to cardinality </w:t>
      </w:r>
      <w:proofErr w:type="gramStart"/>
      <w:r w:rsidRPr="00FF42B7">
        <w:t>0..</w:t>
      </w:r>
      <w:proofErr w:type="gramEnd"/>
      <w:r w:rsidRPr="00FF42B7">
        <w:t>*;</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50" w:author="Katharina Schleidt" w:date="2021-07-06T14:14:00Z">
              <w:r w:rsidRPr="00FF42B7" w:rsidDel="00FC2372">
                <w:rPr>
                  <w:b/>
                  <w:bCs/>
                </w:rPr>
                <w:delText>q</w:delText>
              </w:r>
            </w:del>
            <w:ins w:id="151" w:author="Katharina Schleidt" w:date="2021-07-06T14:14:00Z">
              <w:r w:rsidR="00FC2372">
                <w:rPr>
                  <w:b/>
                  <w:bCs/>
                </w:rPr>
                <w:t>c</w:t>
              </w:r>
            </w:ins>
            <w:del w:id="152" w:author="Katharina Schleidt" w:date="2021-07-06T14:15:00Z">
              <w:r w:rsidRPr="00FF42B7" w:rsidDel="00FC2372">
                <w:rPr>
                  <w:b/>
                  <w:bCs/>
                </w:rPr>
                <w:delText>N</w:delText>
              </w:r>
            </w:del>
            <w:ins w:id="153"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54" w:author="Katharina Schleidt" w:date="2021-07-06T14:14:00Z">
        <w:r w:rsidRPr="00FF42B7" w:rsidDel="00FC2372">
          <w:rPr>
            <w:b/>
            <w:bCs/>
          </w:rPr>
          <w:delText>q</w:delText>
        </w:r>
      </w:del>
      <w:ins w:id="155" w:author="Katharina Schleidt" w:date="2021-07-06T14:14:00Z">
        <w:r w:rsidR="00FC2372">
          <w:rPr>
            <w:b/>
            <w:bCs/>
          </w:rPr>
          <w:t>c</w:t>
        </w:r>
      </w:ins>
      <w:del w:id="156" w:author="Katharina Schleidt" w:date="2021-07-06T14:14:00Z">
        <w:r w:rsidRPr="00FF42B7" w:rsidDel="00FC2372">
          <w:rPr>
            <w:b/>
            <w:bCs/>
          </w:rPr>
          <w:delText>N</w:delText>
        </w:r>
      </w:del>
      <w:ins w:id="157"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58" w:name="_Toc72768854"/>
      <w:r>
        <w:lastRenderedPageBreak/>
        <w:t>Requirements classes</w:t>
      </w:r>
      <w:bookmarkEnd w:id="158"/>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59" w:name="_Toc72768855"/>
      <w:r>
        <w:t>Conformance classes</w:t>
      </w:r>
      <w:bookmarkEnd w:id="159"/>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lastRenderedPageBreak/>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60" w:name="_Ref52472430"/>
      <w:bookmarkStart w:id="161" w:name="_Toc72768856"/>
      <w:r>
        <w:t>Identifiers</w:t>
      </w:r>
      <w:bookmarkEnd w:id="160"/>
      <w:bookmarkEnd w:id="161"/>
    </w:p>
    <w:p w14:paraId="4DA35143" w14:textId="3102C4F5" w:rsidR="002E57C8" w:rsidRPr="002E57C8" w:rsidRDefault="002E57C8" w:rsidP="002E57C8">
      <w:r w:rsidRPr="002E57C8">
        <w:t xml:space="preserve">Each requirements class, requirement and recommendation </w:t>
      </w:r>
      <w:proofErr w:type="gramStart"/>
      <w:r w:rsidRPr="002E57C8">
        <w:t>is</w:t>
      </w:r>
      <w:proofErr w:type="gramEnd"/>
      <w:r w:rsidRPr="002E57C8">
        <w:t xml:space="preserve">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pPr>
      <w:bookmarkStart w:id="162" w:name="_Toc353798250"/>
      <w:bookmarkStart w:id="163" w:name="_Toc72768857"/>
      <w:r w:rsidRPr="00247DE8">
        <w:t xml:space="preserve">Packaging, </w:t>
      </w:r>
      <w:r>
        <w:t>r</w:t>
      </w:r>
      <w:r w:rsidRPr="00247DE8">
        <w:t xml:space="preserve">equirements and </w:t>
      </w:r>
      <w:r>
        <w:t>d</w:t>
      </w:r>
      <w:r w:rsidRPr="00247DE8">
        <w:t>ependencies</w:t>
      </w:r>
      <w:bookmarkEnd w:id="162"/>
      <w:bookmarkEnd w:id="163"/>
    </w:p>
    <w:p w14:paraId="4E2829B4" w14:textId="36D3559C" w:rsidR="00393BE0" w:rsidRPr="00393BE0" w:rsidRDefault="00393BE0" w:rsidP="00EF48D9">
      <w:pPr>
        <w:pStyle w:val="Heading2"/>
      </w:pPr>
      <w:bookmarkStart w:id="164" w:name="_Toc72768858"/>
      <w:r>
        <w:t>Requirements</w:t>
      </w:r>
      <w:bookmarkEnd w:id="164"/>
    </w:p>
    <w:p w14:paraId="6E81DB35" w14:textId="40C676D3" w:rsidR="001A33D0" w:rsidRDefault="00247DE8" w:rsidP="00EF48D9">
      <w:pPr>
        <w:pStyle w:val="Heading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65" w:author="Katharina Schleidt" w:date="2021-07-05T13:58:00Z">
        <w:r w:rsidR="0058722D">
          <w:rPr>
            <w:lang w:eastAsia="ja-JP"/>
          </w:rPr>
          <w:t xml:space="preserve">This </w:t>
        </w:r>
        <w:proofErr w:type="spellStart"/>
        <w:r w:rsidR="0058722D">
          <w:rPr>
            <w:lang w:eastAsia="ja-JP"/>
          </w:rPr>
          <w:t>structure</w:t>
        </w:r>
      </w:ins>
      <w:del w:id="166"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lastRenderedPageBreak/>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t xml:space="preserve">For this purpose, a </w:t>
      </w:r>
      <w:proofErr w:type="gramStart"/>
      <w:r>
        <w:rPr>
          <w:lang w:eastAsia="ja-JP"/>
        </w:rPr>
        <w:t>fine grained</w:t>
      </w:r>
      <w:proofErr w:type="gramEnd"/>
      <w:r>
        <w:rPr>
          <w:lang w:eastAsia="ja-JP"/>
        </w:rPr>
        <w:t xml:space="preserve">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67" w:author="Katharina Schleidt" w:date="2021-07-05T13:59:00Z">
        <w:r w:rsidR="002E57C8" w:rsidDel="0058722D">
          <w:rPr>
            <w:lang w:eastAsia="ja-JP"/>
          </w:rPr>
          <w:delText xml:space="preserve">it becomes increasingly difficult to </w:delText>
        </w:r>
      </w:del>
      <w:r w:rsidR="002E57C8">
        <w:rPr>
          <w:lang w:eastAsia="ja-JP"/>
        </w:rPr>
        <w:t>stipulat</w:t>
      </w:r>
      <w:ins w:id="168" w:author="Katharina Schleidt" w:date="2021-07-05T13:59:00Z">
        <w:r w:rsidR="0058722D">
          <w:rPr>
            <w:lang w:eastAsia="ja-JP"/>
          </w:rPr>
          <w:t>ing</w:t>
        </w:r>
      </w:ins>
      <w:del w:id="169"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70"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71" w:author="Katharina Schleidt" w:date="2021-07-05T14:00:00Z">
        <w:r w:rsidR="0058722D">
          <w:rPr>
            <w:lang w:eastAsia="ja-JP"/>
          </w:rPr>
          <w:t xml:space="preserve">the observable properties </w:t>
        </w:r>
      </w:ins>
      <w:del w:id="172"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featureType</w:t>
      </w:r>
      <w:ins w:id="173" w:author="Katharina Schleidt" w:date="2021-07-05T14:00:00Z">
        <w:r w:rsidR="0058722D">
          <w:rPr>
            <w:lang w:eastAsia="ja-JP"/>
          </w:rPr>
          <w:t>. This is because</w:t>
        </w:r>
      </w:ins>
      <w:del w:id="174"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75" w:author="Katharina Schleidt" w:date="2021-07-05T14:00:00Z">
        <w:r w:rsidR="0058722D">
          <w:rPr>
            <w:lang w:eastAsia="ja-JP"/>
          </w:rPr>
          <w:t>,</w:t>
        </w:r>
      </w:ins>
      <w:r>
        <w:rPr>
          <w:lang w:eastAsia="ja-JP"/>
        </w:rPr>
        <w:t xml:space="preserve"> such as the Research Data Alliance (RDA)</w:t>
      </w:r>
      <w:ins w:id="176"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w:t>
      </w:r>
      <w:proofErr w:type="gramStart"/>
      <w:r>
        <w:rPr>
          <w:lang w:eastAsia="ja-JP"/>
        </w:rPr>
        <w:t>fine grained</w:t>
      </w:r>
      <w:proofErr w:type="gramEnd"/>
      <w:r>
        <w:rPr>
          <w:lang w:eastAsia="ja-JP"/>
        </w:rPr>
        <w:t xml:space="preserve"> hierarchical requirements class structure </w:t>
      </w:r>
      <w:del w:id="177" w:author="Katharina Schleidt" w:date="2021-07-05T14:01:00Z">
        <w:r w:rsidDel="0058722D">
          <w:rPr>
            <w:lang w:eastAsia="ja-JP"/>
          </w:rPr>
          <w:delText xml:space="preserve">has been </w:delText>
        </w:r>
      </w:del>
      <w:ins w:id="178"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0A4942CD" w:rsidR="002A2967" w:rsidRPr="00C63000" w:rsidRDefault="00D40B05" w:rsidP="00D40B05">
      <w:pPr>
        <w:jc w:val="center"/>
        <w:rPr>
          <w:b/>
          <w:bCs/>
          <w:sz w:val="20"/>
          <w:szCs w:val="20"/>
        </w:rPr>
      </w:pPr>
      <w:bookmarkStart w:id="179"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w:t>
      </w:r>
      <w:r w:rsidR="00D471BA">
        <w:rPr>
          <w:b/>
          <w:bCs/>
          <w:sz w:val="20"/>
          <w:szCs w:val="20"/>
        </w:rPr>
        <w:fldChar w:fldCharType="end"/>
      </w:r>
      <w:bookmarkEnd w:id="179"/>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2109C15" w:rsidR="002A2967" w:rsidRPr="00C63000" w:rsidRDefault="002A2967" w:rsidP="002A2967">
      <w:pPr>
        <w:jc w:val="center"/>
        <w:rPr>
          <w:b/>
          <w:bCs/>
          <w:sz w:val="20"/>
          <w:szCs w:val="20"/>
        </w:rPr>
      </w:pPr>
      <w:bookmarkStart w:id="180"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w:t>
      </w:r>
      <w:r w:rsidR="00D471BA">
        <w:rPr>
          <w:b/>
          <w:bCs/>
          <w:sz w:val="20"/>
          <w:szCs w:val="20"/>
        </w:rPr>
        <w:fldChar w:fldCharType="end"/>
      </w:r>
      <w:bookmarkEnd w:id="180"/>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181" w:name="_Toc72768859"/>
      <w:r>
        <w:t>UML</w:t>
      </w:r>
      <w:bookmarkEnd w:id="181"/>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82" w:author="Katharina Schleidt" w:date="2021-07-05T14:01:00Z">
        <w:r w:rsidDel="0058722D">
          <w:rPr>
            <w:lang w:eastAsia="ja-JP"/>
          </w:rPr>
          <w:delText xml:space="preserve">have been </w:delText>
        </w:r>
      </w:del>
      <w:ins w:id="183" w:author="Katharina Schleidt" w:date="2021-07-05T14:01:00Z">
        <w:r w:rsidR="0058722D">
          <w:rPr>
            <w:lang w:eastAsia="ja-JP"/>
          </w:rPr>
          <w:t xml:space="preserve">are </w:t>
        </w:r>
      </w:ins>
      <w:r>
        <w:rPr>
          <w:lang w:eastAsia="ja-JP"/>
        </w:rPr>
        <w:t xml:space="preserve">provided. These models provide a very abstract view </w:t>
      </w:r>
      <w:del w:id="184" w:author="Katharina Schleidt" w:date="2021-07-05T14:01:00Z">
        <w:r w:rsidDel="0058722D">
          <w:rPr>
            <w:lang w:eastAsia="ja-JP"/>
          </w:rPr>
          <w:delText xml:space="preserve">on </w:delText>
        </w:r>
      </w:del>
      <w:ins w:id="185"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86" w:author="Katharina Schleidt" w:date="2021-07-05T14:02:00Z">
        <w:r w:rsidR="00C44FEC" w:rsidRPr="00C44FEC" w:rsidDel="0058722D">
          <w:rPr>
            <w:lang w:eastAsia="ja-JP"/>
          </w:rPr>
          <w:delText xml:space="preserve">measurements </w:delText>
        </w:r>
      </w:del>
      <w:ins w:id="187"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188" w:author="Katharina Schleidt" w:date="2021-07-05T14:02:00Z">
        <w:r w:rsidR="00C44FEC" w:rsidRPr="00C44FEC" w:rsidDel="0058722D">
          <w:rPr>
            <w:lang w:eastAsia="ja-JP"/>
          </w:rPr>
          <w:delText>samples</w:delText>
        </w:r>
        <w:r w:rsidR="00C44FEC" w:rsidDel="0058722D">
          <w:rPr>
            <w:lang w:eastAsia="ja-JP"/>
          </w:rPr>
          <w:delText xml:space="preserve"> </w:delText>
        </w:r>
      </w:del>
      <w:ins w:id="189"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190"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191" w:author="Katharina Schleidt" w:date="2021-07-05T14:02:00Z">
        <w:r w:rsidDel="0058722D">
          <w:rPr>
            <w:lang w:eastAsia="ja-JP"/>
          </w:rPr>
          <w:delText xml:space="preserve">have been </w:delText>
        </w:r>
      </w:del>
      <w:ins w:id="192"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193" w:author="Katharina Schleidt" w:date="2021-07-05T14:03:00Z">
        <w:r w:rsidR="00953EFA" w:rsidRPr="00953EFA" w:rsidDel="00BC3B35">
          <w:rPr>
            <w:lang w:eastAsia="ja-JP"/>
          </w:rPr>
          <w:delText xml:space="preserve">has been </w:delText>
        </w:r>
      </w:del>
      <w:ins w:id="194"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195" w:author="Katharina Schleidt" w:date="2021-07-05T19:38:00Z">
        <w:r w:rsidR="00174114" w:rsidRPr="00174114" w:rsidDel="00116C6C">
          <w:rPr>
            <w:lang w:eastAsia="ja-JP"/>
          </w:rPr>
          <w:delText>Observations, measurements and samples</w:delText>
        </w:r>
      </w:del>
      <w:ins w:id="196"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97"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97"/>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1E27C8E" w:rsidR="00767B2F" w:rsidRPr="00C63000" w:rsidRDefault="00767B2F" w:rsidP="00767B2F">
      <w:pPr>
        <w:jc w:val="center"/>
        <w:rPr>
          <w:b/>
          <w:bCs/>
          <w:sz w:val="20"/>
          <w:szCs w:val="20"/>
        </w:rPr>
      </w:pPr>
      <w:bookmarkStart w:id="198"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w:t>
      </w:r>
      <w:r w:rsidR="00D471BA">
        <w:rPr>
          <w:b/>
          <w:bCs/>
          <w:sz w:val="20"/>
          <w:szCs w:val="20"/>
        </w:rPr>
        <w:fldChar w:fldCharType="end"/>
      </w:r>
      <w:bookmarkEnd w:id="198"/>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199" w:name="_Toc72768860"/>
      <w:r>
        <w:t>Note o</w:t>
      </w:r>
      <w:r w:rsidR="00AF32F1">
        <w:t>n</w:t>
      </w:r>
      <w:r>
        <w:t xml:space="preserve"> the u</w:t>
      </w:r>
      <w:r w:rsidR="00247DE8">
        <w:t>se of Any</w:t>
      </w:r>
      <w:bookmarkEnd w:id="199"/>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w:t>
      </w:r>
      <w:proofErr w:type="gramStart"/>
      <w:r w:rsidR="001B2AFB">
        <w:rPr>
          <w:lang w:eastAsia="ja-JP"/>
        </w:rPr>
        <w:t>an</w:t>
      </w:r>
      <w:proofErr w:type="gramEnd"/>
      <w:r w:rsidR="001B2AFB">
        <w:rPr>
          <w:lang w:eastAsia="ja-JP"/>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proofErr w:type="gramStart"/>
      <w:r>
        <w:rPr>
          <w:lang w:eastAsia="ja-JP"/>
        </w:rPr>
        <w:t>owl:Thing</w:t>
      </w:r>
      <w:proofErr w:type="spellEnd"/>
      <w:proofErr w:type="gramEnd"/>
      <w:r>
        <w:rPr>
          <w:lang w:eastAsia="ja-JP"/>
        </w:rPr>
        <w:t xml:space="preserve">, featureType,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SensorThings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200"/>
      <w:r>
        <w:rPr>
          <w:lang w:eastAsia="ja-JP"/>
        </w:rPr>
        <w:t>Metadata</w:t>
      </w:r>
      <w:commentRangeEnd w:id="200"/>
      <w:r w:rsidR="00621028">
        <w:rPr>
          <w:rStyle w:val="CommentReference"/>
        </w:rPr>
        <w:commentReference w:id="200"/>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w:t>
      </w:r>
      <w:proofErr w:type="gramStart"/>
      <w:r>
        <w:rPr>
          <w:lang w:eastAsia="ja-JP"/>
        </w:rPr>
        <w:t>Borehole :</w:t>
      </w:r>
      <w:proofErr w:type="gramEnd"/>
      <w:r>
        <w:rPr>
          <w:lang w:eastAsia="ja-JP"/>
        </w:rPr>
        <w:t xml:space="preserve">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w:t>
      </w:r>
      <w:proofErr w:type="gramStart"/>
      <w:r>
        <w:rPr>
          <w:lang w:eastAsia="ja-JP"/>
        </w:rPr>
        <w:t>station :</w:t>
      </w:r>
      <w:proofErr w:type="gramEnd"/>
      <w:r>
        <w:rPr>
          <w:lang w:eastAsia="ja-JP"/>
        </w:rPr>
        <w:t xml:space="preserve">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w:t>
      </w:r>
      <w:proofErr w:type="gramStart"/>
      <w:r>
        <w:rPr>
          <w:lang w:eastAsia="ja-JP"/>
        </w:rPr>
        <w:t>segment :</w:t>
      </w:r>
      <w:proofErr w:type="gramEnd"/>
      <w:r>
        <w:rPr>
          <w:lang w:eastAsia="ja-JP"/>
        </w:rPr>
        <w:t xml:space="preserve">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w:t>
      </w:r>
      <w:proofErr w:type="gramStart"/>
      <w:r>
        <w:rPr>
          <w:lang w:eastAsia="ja-JP"/>
        </w:rPr>
        <w:t>sample :</w:t>
      </w:r>
      <w:proofErr w:type="gramEnd"/>
      <w:r>
        <w:rPr>
          <w:lang w:eastAsia="ja-JP"/>
        </w:rPr>
        <w:t xml:space="preserve">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201" w:name="_Toc353798251"/>
      <w:bookmarkStart w:id="202" w:name="_Toc72768861"/>
      <w:r w:rsidRPr="00920189">
        <w:t>Fundamental characteristics of observations and samples (informative)</w:t>
      </w:r>
      <w:bookmarkEnd w:id="201"/>
      <w:bookmarkEnd w:id="202"/>
    </w:p>
    <w:p w14:paraId="4359B34D" w14:textId="62C77FAD" w:rsidR="00CE109A" w:rsidRDefault="00B125A5" w:rsidP="00114E5B">
      <w:pPr>
        <w:pStyle w:val="Heading2"/>
      </w:pPr>
      <w:bookmarkStart w:id="203" w:name="_Toc72768862"/>
      <w:r>
        <w:t>Observation schema</w:t>
      </w:r>
      <w:bookmarkEnd w:id="203"/>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5CD19B6"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r w:rsidRPr="00F24D49">
        <w:rPr>
          <w:lang w:eastAsia="ja-JP"/>
        </w:rPr>
        <w:t xml:space="preserve"> </w:t>
      </w:r>
      <w:commentRangeStart w:id="204"/>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204"/>
      <w:r w:rsidR="001B02F3">
        <w:rPr>
          <w:rStyle w:val="CommentReference"/>
        </w:rPr>
        <w:commentReference w:id="204"/>
      </w:r>
      <w:r w:rsidRPr="00F24D49">
        <w:rPr>
          <w:lang w:eastAsia="ja-JP"/>
        </w:rPr>
        <w:t xml:space="preserve">. </w:t>
      </w:r>
      <w:del w:id="205" w:author="Katharina Schleidt" w:date="2021-07-05T14:03:00Z">
        <w:r w:rsidRPr="00F24D49" w:rsidDel="00BC3B35">
          <w:rPr>
            <w:lang w:eastAsia="ja-JP"/>
          </w:rPr>
          <w:delText xml:space="preserve">It </w:delText>
        </w:r>
      </w:del>
      <w:ins w:id="206" w:author="Katharina Schleidt" w:date="2021-07-05T14:03:00Z">
        <w:r w:rsidR="00BC3B35">
          <w:rPr>
            <w:lang w:eastAsia="ja-JP"/>
          </w:rPr>
          <w:t>This ac</w:t>
        </w:r>
      </w:ins>
      <w:ins w:id="207" w:author="Katharina Schleidt" w:date="2021-07-05T14:04:00Z">
        <w:r w:rsidR="00BC3B35">
          <w:rPr>
            <w:lang w:eastAsia="ja-JP"/>
          </w:rPr>
          <w:t>t</w:t>
        </w:r>
      </w:ins>
      <w:ins w:id="208"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w:t>
      </w:r>
      <w:proofErr w:type="gramStart"/>
      <w:r>
        <w:rPr>
          <w:lang w:eastAsia="ja-JP"/>
        </w:rPr>
        <w:t>e.g.</w:t>
      </w:r>
      <w:proofErr w:type="gramEnd"/>
      <w:r>
        <w:rPr>
          <w:lang w:eastAsia="ja-JP"/>
        </w:rPr>
        <w:t xml:space="preserve">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689870E7"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sidR="0018089C">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209" w:author="Katharina Schleidt" w:date="2021-07-05T14:47:00Z">
        <w:r w:rsidDel="009C3FA8">
          <w:rPr>
            <w:lang w:eastAsia="ja-JP"/>
          </w:rPr>
          <w:delText xml:space="preserve">; </w:delText>
        </w:r>
      </w:del>
      <w:ins w:id="210" w:author="Katharina Schleidt" w:date="2021-07-05T14:47:00Z">
        <w:r w:rsidR="009C3FA8">
          <w:rPr>
            <w:lang w:eastAsia="ja-JP"/>
          </w:rPr>
          <w:t xml:space="preserve">. </w:t>
        </w:r>
      </w:ins>
      <w:del w:id="211" w:author="Katharina Schleidt" w:date="2021-07-05T14:47:00Z">
        <w:r w:rsidDel="009C3FA8">
          <w:rPr>
            <w:lang w:eastAsia="ja-JP"/>
          </w:rPr>
          <w:delText xml:space="preserve">in </w:delText>
        </w:r>
      </w:del>
      <w:ins w:id="212"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213"/>
      <w:r>
        <w:rPr>
          <w:lang w:eastAsia="ja-JP"/>
        </w:rPr>
        <w:t>.</w:t>
      </w:r>
      <w:ins w:id="214" w:author="Katharina Schleidt" w:date="2021-07-05T14:49:00Z">
        <w:r w:rsidR="009C3FA8">
          <w:rPr>
            <w:lang w:eastAsia="ja-JP"/>
          </w:rPr>
          <w:t xml:space="preserve"> The proximate </w:t>
        </w:r>
      </w:ins>
      <w:ins w:id="215" w:author="Katharina Schleidt" w:date="2021-07-05T14:50:00Z">
        <w:r w:rsidR="009C3FA8">
          <w:rPr>
            <w:lang w:eastAsia="ja-JP"/>
          </w:rPr>
          <w:t>feature-of-interest</w:t>
        </w:r>
      </w:ins>
      <w:ins w:id="216"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217" w:author="Katharina Schleidt" w:date="2021-07-05T15:05:00Z">
        <w:r w:rsidR="00F95F63">
          <w:rPr>
            <w:lang w:eastAsia="ja-JP"/>
          </w:rPr>
          <w:t>f.</w:t>
        </w:r>
        <w:commentRangeEnd w:id="213"/>
        <w:r w:rsidR="00F95F63">
          <w:rPr>
            <w:rStyle w:val="CommentReference"/>
          </w:rPr>
          <w:commentReference w:id="213"/>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218" w:author="Katharina Schleidt" w:date="2021-07-05T14:47:00Z">
        <w:r w:rsidDel="009C3FA8">
          <w:rPr>
            <w:lang w:eastAsia="ja-JP"/>
          </w:rPr>
          <w:delText xml:space="preserve">like </w:delText>
        </w:r>
      </w:del>
      <w:ins w:id="219" w:author="Katharina Schleidt" w:date="2021-07-05T14:47:00Z">
        <w:r w:rsidR="009C3FA8">
          <w:rPr>
            <w:lang w:eastAsia="ja-JP"/>
          </w:rPr>
          <w:t xml:space="preserve">such as </w:t>
        </w:r>
      </w:ins>
      <w:r>
        <w:rPr>
          <w:lang w:eastAsia="ja-JP"/>
        </w:rPr>
        <w:t xml:space="preserve">in remote sensing, or where specimens are removed from their sampling location </w:t>
      </w:r>
      <w:r>
        <w:rPr>
          <w:lang w:eastAsia="ja-JP"/>
        </w:rPr>
        <w:lastRenderedPageBreak/>
        <w:t>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w:t>
      </w:r>
      <w:proofErr w:type="gramStart"/>
      <w:r>
        <w:rPr>
          <w:lang w:eastAsia="ja-JP"/>
        </w:rPr>
        <w:t>e.g.</w:t>
      </w:r>
      <w:proofErr w:type="gramEnd"/>
      <w:r>
        <w:rPr>
          <w:lang w:eastAsia="ja-JP"/>
        </w:rPr>
        <w:t xml:space="preserve">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220"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53628BEE"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could be considered to carry “property-level” instance metadata, complementing the dataset-level and feature-level metadata that have been conventionally considered (</w:t>
      </w:r>
      <w:proofErr w:type="gramStart"/>
      <w:r w:rsidR="00755923">
        <w:rPr>
          <w:lang w:eastAsia="ja-JP"/>
        </w:rPr>
        <w:t>e.g.</w:t>
      </w:r>
      <w:proofErr w:type="gramEnd"/>
      <w:r w:rsidR="00755923">
        <w:rPr>
          <w:lang w:eastAsia="ja-JP"/>
        </w:rPr>
        <w:t xml:space="preserve"> ISO </w:t>
      </w:r>
      <w:r w:rsidR="00393BE0" w:rsidRPr="00393BE0">
        <w:rPr>
          <w:lang w:eastAsia="ja-JP"/>
        </w:rPr>
        <w:t>19115-1:2014</w:t>
      </w:r>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221" w:name="_Toc72768863"/>
      <w:r>
        <w:t>Sample schema</w:t>
      </w:r>
      <w:bookmarkEnd w:id="221"/>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222"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223"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224"/>
      <w:r w:rsidR="003E224E">
        <w:rPr>
          <w:lang w:eastAsia="ja-JP"/>
        </w:rPr>
        <w:t>both those being made directly on the sample as well as observations on other samples</w:t>
      </w:r>
      <w:r w:rsidRPr="00755923">
        <w:rPr>
          <w:lang w:eastAsia="ja-JP"/>
        </w:rPr>
        <w:t>.</w:t>
      </w:r>
      <w:commentRangeEnd w:id="224"/>
      <w:r w:rsidR="003E224E">
        <w:rPr>
          <w:rStyle w:val="CommentReference"/>
        </w:rPr>
        <w:commentReference w:id="224"/>
      </w:r>
    </w:p>
    <w:p w14:paraId="6DDAEB1F" w14:textId="2D48A11B" w:rsidR="00114E5B" w:rsidRDefault="00114E5B" w:rsidP="00114E5B">
      <w:pPr>
        <w:pStyle w:val="Heading3"/>
      </w:pPr>
      <w:bookmarkStart w:id="225" w:name="_Ref52396733"/>
      <w:r w:rsidRPr="00114E5B">
        <w:lastRenderedPageBreak/>
        <w:t>Proximate vs. ultimate feature-of-interest</w:t>
      </w:r>
      <w:bookmarkEnd w:id="225"/>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226" w:author="Katharina Schleidt" w:date="2021-07-05T15:07:00Z">
        <w:r w:rsidDel="00F95F63">
          <w:rPr>
            <w:lang w:eastAsia="ja-JP"/>
          </w:rPr>
          <w:delText xml:space="preserve">the </w:delText>
        </w:r>
      </w:del>
      <w:ins w:id="227"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228" w:author="Katharina Schleidt" w:date="2021-07-05T15:07:00Z">
        <w:r w:rsidDel="00F95F63">
          <w:rPr>
            <w:lang w:eastAsia="ja-JP"/>
          </w:rPr>
          <w:delText xml:space="preserve">the </w:delText>
        </w:r>
      </w:del>
      <w:ins w:id="229"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230" w:author="Katharina Schleidt" w:date="2021-07-05T15:07:00Z">
        <w:r w:rsidDel="00F95F63">
          <w:rPr>
            <w:lang w:eastAsia="ja-JP"/>
          </w:rPr>
          <w:delText xml:space="preserve">the </w:delText>
        </w:r>
      </w:del>
      <w:ins w:id="231"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232" w:name="_Ref52423377"/>
      <w:r w:rsidRPr="00114E5B">
        <w:t>Proximate feature-of-interest embodies a sample design</w:t>
      </w:r>
      <w:bookmarkEnd w:id="232"/>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5F46B9D4" w:rsidR="00755923" w:rsidRDefault="00755923" w:rsidP="00755923">
      <w:pPr>
        <w:rPr>
          <w:lang w:eastAsia="ja-JP"/>
        </w:rPr>
      </w:pPr>
      <w:r>
        <w:rPr>
          <w:lang w:eastAsia="ja-JP"/>
        </w:rPr>
        <w:t>EXAMPLE 2</w:t>
      </w:r>
      <w:r>
        <w:rPr>
          <w:lang w:eastAsia="ja-JP"/>
        </w:rPr>
        <w:tab/>
        <w:t>The magnetic field of the earth is sampled at positions along a flight-line.</w:t>
      </w:r>
      <w:ins w:id="233" w:author="Katharina Schleidt" w:date="2021-10-10T18:29:00Z">
        <w:r w:rsidR="00466170">
          <w:rPr>
            <w:lang w:eastAsia="ja-JP"/>
          </w:rPr>
          <w:t xml:space="preserve"> In contrast to the well in the example above, the flight-line does not represent a real-world object.</w:t>
        </w:r>
      </w:ins>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0AD2DDFB"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ins w:id="234" w:author="Katharina Schleidt" w:date="2021-10-10T18:31:00Z">
        <w:r w:rsidR="00466170">
          <w:rPr>
            <w:lang w:eastAsia="ja-JP"/>
          </w:rPr>
          <w:t xml:space="preserve"> Again, a virtual feature serves as </w:t>
        </w:r>
      </w:ins>
      <w:ins w:id="235" w:author="Katharina Schleidt" w:date="2021-10-10T18:32:00Z">
        <w:r w:rsidR="00466170">
          <w:rPr>
            <w:lang w:eastAsia="ja-JP"/>
          </w:rPr>
          <w:t>proximate feature-of-interest.</w:t>
        </w:r>
      </w:ins>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w:t>
      </w:r>
      <w:proofErr w:type="gramStart"/>
      <w:r>
        <w:rPr>
          <w:lang w:eastAsia="ja-JP"/>
        </w:rPr>
        <w:t>ex :</w:t>
      </w:r>
      <w:proofErr w:type="gramEnd"/>
      <w:r>
        <w:rPr>
          <w:lang w:eastAsia="ja-JP"/>
        </w:rPr>
        <w:t xml:space="preserve">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w:t>
      </w:r>
      <w:proofErr w:type="gramStart"/>
      <w:r>
        <w:rPr>
          <w:lang w:eastAsia="ja-JP"/>
        </w:rPr>
        <w:t>e.g.</w:t>
      </w:r>
      <w:proofErr w:type="gramEnd"/>
      <w:r>
        <w:rPr>
          <w:lang w:eastAsia="ja-JP"/>
        </w:rPr>
        <w:t xml:space="preserve"> copper), in a specimen of gravel collected from a stream that drains part of the region. The gravel samples the rocks in the catchment of the stream, </w:t>
      </w:r>
      <w:proofErr w:type="gramStart"/>
      <w:r>
        <w:rPr>
          <w:lang w:eastAsia="ja-JP"/>
        </w:rPr>
        <w:t>i.e.</w:t>
      </w:r>
      <w:proofErr w:type="gramEnd"/>
      <w:r>
        <w:rPr>
          <w:lang w:eastAsia="ja-JP"/>
        </w:rPr>
        <w:t xml:space="preserv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36" w:author="Katharina Schleidt" w:date="2021-07-05T15:08:00Z">
        <w:r w:rsidR="00F95F63">
          <w:rPr>
            <w:lang w:eastAsia="ja-JP"/>
          </w:rPr>
          <w:t xml:space="preserve"> </w:t>
        </w:r>
      </w:ins>
      <w:r>
        <w:rPr>
          <w:lang w:eastAsia="ja-JP"/>
        </w:rPr>
        <w:t>...) has been established, sensors</w:t>
      </w:r>
      <w:ins w:id="237"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38"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39" w:author="Katharina Schleidt" w:date="2021-07-05T15:09:00Z">
        <w:r w:rsidDel="00F95F63">
          <w:rPr>
            <w:lang w:eastAsia="ja-JP"/>
          </w:rPr>
          <w:delText>etc,</w:delText>
        </w:r>
      </w:del>
      <w:ins w:id="240"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41" w:author="Katharina Schleidt" w:date="2021-07-05T15:09:00Z">
        <w:r w:rsidR="00F95F63">
          <w:rPr>
            <w:lang w:eastAsia="ja-JP"/>
          </w:rPr>
          <w:t>. Examples are</w:t>
        </w:r>
      </w:ins>
      <w:r>
        <w:rPr>
          <w:lang w:eastAsia="ja-JP"/>
        </w:rPr>
        <w:t xml:space="preserve"> </w:t>
      </w:r>
      <w:del w:id="242" w:author="Katharina Schleidt" w:date="2021-07-05T15:09:00Z">
        <w:r w:rsidDel="00F95F63">
          <w:rPr>
            <w:lang w:eastAsia="ja-JP"/>
          </w:rPr>
          <w:delText xml:space="preserve">(ex : </w:delText>
        </w:r>
      </w:del>
      <w:r>
        <w:rPr>
          <w:lang w:eastAsia="ja-JP"/>
        </w:rPr>
        <w:t xml:space="preserve">biodiversity studies, crop seed preservation, </w:t>
      </w:r>
      <w:del w:id="243" w:author="Katharina Schleidt" w:date="2021-07-05T15:09:00Z">
        <w:r w:rsidDel="00F95F63">
          <w:rPr>
            <w:lang w:eastAsia="ja-JP"/>
          </w:rPr>
          <w:delText xml:space="preserve">…). </w:delText>
        </w:r>
      </w:del>
      <w:ins w:id="244"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45" w:author="Katharina Schleidt" w:date="2021-07-05T15:32:00Z">
        <w:r w:rsidR="00FA2553" w:rsidDel="00266DCF">
          <w:rPr>
            <w:lang w:eastAsia="ja-JP"/>
          </w:rPr>
          <w:delText>)</w:delText>
        </w:r>
        <w:r w:rsidDel="00266DCF">
          <w:rPr>
            <w:lang w:eastAsia="ja-JP"/>
          </w:rPr>
          <w:delText xml:space="preserve">; </w:delText>
        </w:r>
      </w:del>
      <w:ins w:id="246" w:author="Katharina Schleidt" w:date="2021-07-05T15:32:00Z">
        <w:r w:rsidR="00266DCF">
          <w:rPr>
            <w:lang w:eastAsia="ja-JP"/>
          </w:rPr>
          <w:t xml:space="preserve">). </w:t>
        </w:r>
      </w:ins>
      <w:del w:id="247" w:author="Katharina Schleidt" w:date="2021-07-05T15:32:00Z">
        <w:r w:rsidDel="00266DCF">
          <w:rPr>
            <w:lang w:eastAsia="ja-JP"/>
          </w:rPr>
          <w:delText xml:space="preserve">different </w:delText>
        </w:r>
      </w:del>
      <w:ins w:id="248"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49" w:author="Katharina Schleidt" w:date="2021-07-05T15:35:00Z">
        <w:r w:rsidDel="00266DCF">
          <w:rPr>
            <w:lang w:eastAsia="ja-JP"/>
          </w:rPr>
          <w:delText xml:space="preserve">In </w:delText>
        </w:r>
      </w:del>
      <w:ins w:id="250"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251"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51"/>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w:t>
      </w:r>
      <w:proofErr w:type="gramStart"/>
      <w:r w:rsidRPr="001501CE">
        <w:rPr>
          <w:lang w:eastAsia="ja-JP"/>
        </w:rPr>
        <w:t>e.g.</w:t>
      </w:r>
      <w:proofErr w:type="gramEnd"/>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085A0A5B" w:rsidR="00FA0795" w:rsidRPr="00C63000" w:rsidRDefault="00FA0795" w:rsidP="00FA0795">
      <w:pPr>
        <w:jc w:val="center"/>
        <w:rPr>
          <w:b/>
          <w:bCs/>
          <w:sz w:val="20"/>
          <w:szCs w:val="20"/>
        </w:rPr>
      </w:pPr>
      <w:bookmarkStart w:id="252"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w:t>
      </w:r>
      <w:r w:rsidR="00D471BA">
        <w:rPr>
          <w:b/>
          <w:bCs/>
          <w:sz w:val="20"/>
          <w:szCs w:val="20"/>
        </w:rPr>
        <w:fldChar w:fldCharType="end"/>
      </w:r>
      <w:bookmarkEnd w:id="252"/>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53" w:author="Katharina Schleidt" w:date="2021-07-05T19:38:00Z">
        <w:r w:rsidR="00C44FEC" w:rsidDel="00116C6C">
          <w:delText>Observations, measurements and samples</w:delText>
        </w:r>
      </w:del>
      <w:ins w:id="254"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710EC88F" w:rsidR="00FA0795" w:rsidRPr="00C63000" w:rsidRDefault="001501CE" w:rsidP="001501CE">
      <w:pPr>
        <w:jc w:val="center"/>
        <w:rPr>
          <w:b/>
          <w:bCs/>
          <w:sz w:val="20"/>
          <w:szCs w:val="20"/>
        </w:rPr>
      </w:pPr>
      <w:bookmarkStart w:id="255"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w:t>
      </w:r>
      <w:r w:rsidR="00D471BA">
        <w:rPr>
          <w:b/>
          <w:bCs/>
          <w:sz w:val="20"/>
          <w:szCs w:val="20"/>
        </w:rPr>
        <w:fldChar w:fldCharType="end"/>
      </w:r>
      <w:bookmarkEnd w:id="255"/>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23CD3B90" w:rsidR="00C0258F" w:rsidRPr="00917C89" w:rsidRDefault="00A214B2" w:rsidP="00917C89">
      <w:pPr>
        <w:jc w:val="center"/>
        <w:rPr>
          <w:b/>
          <w:bCs/>
          <w:sz w:val="20"/>
          <w:szCs w:val="20"/>
        </w:rPr>
      </w:pPr>
      <w:commentRangeStart w:id="256"/>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18089C">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56"/>
      <w:r>
        <w:rPr>
          <w:rStyle w:val="CommentReference"/>
        </w:rPr>
        <w:commentReference w:id="256"/>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917C89" w:rsidRDefault="00181B85" w:rsidP="00917C89">
      <w:pPr>
        <w:pStyle w:val="NormalWeb"/>
        <w:jc w:val="both"/>
        <w:rPr>
          <w:lang w:val="fr-FR"/>
        </w:rPr>
      </w:pPr>
      <w:del w:id="257" w:author="Katharina Schleidt" w:date="2021-07-05T19:33:00Z">
        <w:r w:rsidDel="00116C6C">
          <w:delText>It is a modelling choice to decide, b</w:delText>
        </w:r>
      </w:del>
      <w:ins w:id="258" w:author="Katharina Schleidt" w:date="2021-07-05T19:33:00Z">
        <w:r w:rsidR="00116C6C">
          <w:t>B</w:t>
        </w:r>
      </w:ins>
      <w:r>
        <w:t xml:space="preserve">ased on the use case, </w:t>
      </w:r>
      <w:ins w:id="259"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260" w:author="Katharina Schleidt" w:date="2021-07-05T19:34:00Z">
        <w:r w:rsidR="00C44FEC" w:rsidDel="00116C6C">
          <w:delText>Observations, measurements and samples</w:delText>
        </w:r>
      </w:del>
      <w:ins w:id="261"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8F6A82F" w:rsidR="00E22F4E" w:rsidRPr="00C63000" w:rsidRDefault="00E22F4E" w:rsidP="00E22F4E">
      <w:pPr>
        <w:jc w:val="center"/>
        <w:rPr>
          <w:b/>
          <w:bCs/>
          <w:sz w:val="20"/>
          <w:szCs w:val="20"/>
        </w:rPr>
      </w:pPr>
      <w:bookmarkStart w:id="262"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w:t>
      </w:r>
      <w:r w:rsidR="00D471BA">
        <w:rPr>
          <w:b/>
          <w:bCs/>
          <w:sz w:val="20"/>
          <w:szCs w:val="20"/>
        </w:rPr>
        <w:fldChar w:fldCharType="end"/>
      </w:r>
      <w:bookmarkEnd w:id="262"/>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263" w:author="Katharina Schleidt" w:date="2021-07-05T19:35:00Z">
        <w:r w:rsidR="00C44FEC" w:rsidRPr="00C44FEC" w:rsidDel="00116C6C">
          <w:delText>Observations, measurements and samples</w:delText>
        </w:r>
      </w:del>
      <w:ins w:id="264"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t>
      </w:r>
      <w:proofErr w:type="gramStart"/>
      <w:r>
        <w:t>Well</w:t>
      </w:r>
      <w:proofErr w:type="gramEnd"/>
      <w:r>
        <w:t xml:space="preserve">, Aquifer and </w:t>
      </w:r>
      <w:proofErr w:type="spellStart"/>
      <w:r>
        <w:t>FluidBody</w:t>
      </w:r>
      <w:proofErr w:type="spellEnd"/>
      <w:r>
        <w:t xml:space="preserve"> are </w:t>
      </w:r>
      <w:r w:rsidR="00953EFA">
        <w:t xml:space="preserve">modelled </w:t>
      </w:r>
      <w:r>
        <w:t xml:space="preserve">outside the </w:t>
      </w:r>
      <w:del w:id="265" w:author="Katharina Schleidt" w:date="2021-07-05T19:38:00Z">
        <w:r w:rsidR="004262EC" w:rsidRPr="004262EC" w:rsidDel="00116C6C">
          <w:delText>Observations, measurements and samples</w:delText>
        </w:r>
      </w:del>
      <w:ins w:id="266" w:author="Katharina Schleidt" w:date="2021-07-05T19:38:00Z">
        <w:r w:rsidR="00116C6C">
          <w:t>OMS</w:t>
        </w:r>
      </w:ins>
      <w:r w:rsidR="004262EC">
        <w:t xml:space="preserve"> </w:t>
      </w:r>
      <w:r>
        <w:t>model but</w:t>
      </w:r>
      <w:ins w:id="267"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268"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269" w:author="Katharina Schleidt" w:date="2021-07-05T19:44:00Z">
        <w:r w:rsidR="0082047C">
          <w:t>The Well</w:t>
        </w:r>
      </w:ins>
      <w:del w:id="270"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271"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2820729B" w:rsidR="00350089" w:rsidRPr="00C63000" w:rsidRDefault="00350089" w:rsidP="00350089">
      <w:pPr>
        <w:jc w:val="center"/>
        <w:rPr>
          <w:b/>
          <w:bCs/>
          <w:sz w:val="20"/>
          <w:szCs w:val="20"/>
        </w:rPr>
      </w:pPr>
      <w:bookmarkStart w:id="272"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9</w:t>
      </w:r>
      <w:r w:rsidR="00D471BA">
        <w:rPr>
          <w:b/>
          <w:bCs/>
          <w:sz w:val="20"/>
          <w:szCs w:val="20"/>
        </w:rPr>
        <w:fldChar w:fldCharType="end"/>
      </w:r>
      <w:bookmarkEnd w:id="272"/>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28B393C" w:rsidR="00624A6C" w:rsidRPr="00C63000" w:rsidRDefault="00624A6C" w:rsidP="00CF28F7">
      <w:pPr>
        <w:jc w:val="center"/>
        <w:rPr>
          <w:b/>
          <w:bCs/>
          <w:sz w:val="20"/>
          <w:szCs w:val="20"/>
        </w:rPr>
      </w:pPr>
      <w:bookmarkStart w:id="273"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10</w:t>
      </w:r>
      <w:r w:rsidR="00D471BA">
        <w:rPr>
          <w:b/>
          <w:bCs/>
          <w:sz w:val="20"/>
          <w:szCs w:val="20"/>
        </w:rPr>
        <w:fldChar w:fldCharType="end"/>
      </w:r>
      <w:bookmarkEnd w:id="273"/>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74" w:name="_Toc72768865"/>
      <w:r w:rsidRPr="00920189">
        <w:t>Conceptual Observation schema</w:t>
      </w:r>
      <w:bookmarkEnd w:id="274"/>
    </w:p>
    <w:p w14:paraId="393A6024" w14:textId="3277BA06" w:rsidR="00CE109A" w:rsidRDefault="00AC59F3" w:rsidP="00AC59F3">
      <w:pPr>
        <w:pStyle w:val="Heading2"/>
      </w:pPr>
      <w:bookmarkStart w:id="275" w:name="_Toc72768866"/>
      <w:r>
        <w:t>General</w:t>
      </w:r>
      <w:bookmarkEnd w:id="275"/>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276"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277" w:author="Katharina Schleidt" w:date="2021-07-05T19:47:00Z">
        <w:r w:rsidRPr="00AC59F3" w:rsidDel="0082047C">
          <w:rPr>
            <w:lang w:eastAsia="ja-JP"/>
          </w:rPr>
          <w:delText xml:space="preserve">It </w:delText>
        </w:r>
      </w:del>
      <w:ins w:id="278"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01E6B40B" w:rsidR="00AC59F3" w:rsidRPr="00C63000" w:rsidRDefault="00AC59F3" w:rsidP="00AC59F3">
      <w:pPr>
        <w:jc w:val="center"/>
        <w:rPr>
          <w:b/>
          <w:bCs/>
          <w:sz w:val="20"/>
          <w:szCs w:val="20"/>
        </w:rPr>
      </w:pPr>
      <w:bookmarkStart w:id="279"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11</w:t>
      </w:r>
      <w:r w:rsidR="00D471BA">
        <w:rPr>
          <w:b/>
          <w:bCs/>
          <w:sz w:val="20"/>
          <w:szCs w:val="20"/>
        </w:rPr>
        <w:fldChar w:fldCharType="end"/>
      </w:r>
      <w:bookmarkEnd w:id="279"/>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280" w:name="_Ref52388743"/>
      <w:r w:rsidRPr="00AC59F3">
        <w:t>Conceptual Observation schema package Requirements Class</w:t>
      </w:r>
      <w:bookmarkEnd w:id="280"/>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18E9E77E"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81"/>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81"/>
            <w:r w:rsidR="001C49AC">
              <w:rPr>
                <w:rStyle w:val="CommentReference"/>
              </w:rPr>
              <w:commentReference w:id="281"/>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proofErr w:type="gramStart"/>
            <w:r w:rsidRPr="00815246">
              <w:rPr>
                <w:b/>
                <w:bCs/>
                <w:sz w:val="20"/>
                <w:szCs w:val="20"/>
              </w:rPr>
              <w:t>context:GenericName</w:t>
            </w:r>
            <w:proofErr w:type="spellEnd"/>
            <w:proofErr w:type="gram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282" w:name="_Toc72768867"/>
      <w:r w:rsidRPr="00F64967">
        <w:t>Observation</w:t>
      </w:r>
      <w:bookmarkEnd w:id="282"/>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7EBA8EAC"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83"/>
      <w:commentRangeStart w:id="284"/>
      <w:r w:rsidR="006B6B2B">
        <w:rPr>
          <w:lang w:eastAsia="ja-JP"/>
        </w:rPr>
        <w:t>Clause 7</w:t>
      </w:r>
      <w:commentRangeEnd w:id="283"/>
      <w:r w:rsidR="006B6B2B">
        <w:rPr>
          <w:rStyle w:val="CommentReference"/>
        </w:rPr>
        <w:commentReference w:id="283"/>
      </w:r>
      <w:commentRangeEnd w:id="284"/>
      <w:r w:rsidR="00BE79BC">
        <w:rPr>
          <w:rStyle w:val="CommentReference"/>
        </w:rPr>
        <w:commentReference w:id="284"/>
      </w:r>
      <w:r>
        <w:rPr>
          <w:lang w:eastAsia="ja-JP"/>
        </w:rPr>
        <w:t>.</w:t>
      </w:r>
    </w:p>
    <w:p w14:paraId="6BE5B04B" w14:textId="1DA2E47E" w:rsidR="00452AE7" w:rsidRDefault="00452AE7" w:rsidP="00452AE7">
      <w:pPr>
        <w:pStyle w:val="Heading3"/>
      </w:pPr>
      <w:bookmarkStart w:id="285" w:name="_Ref52486584"/>
      <w:r w:rsidRPr="00452AE7">
        <w:t xml:space="preserve">Attribute </w:t>
      </w:r>
      <w:proofErr w:type="spellStart"/>
      <w:r w:rsidRPr="00452AE7">
        <w:t>phenomenonTime</w:t>
      </w:r>
      <w:bookmarkEnd w:id="28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286" w:author="Ilkka Rinne" w:date="2021-07-27T16:08:00Z">
              <w:r w:rsidR="00626BFF">
                <w:rPr>
                  <w:b/>
                  <w:sz w:val="20"/>
                  <w:szCs w:val="20"/>
                </w:rPr>
                <w:t>r</w:t>
              </w:r>
            </w:ins>
            <w:del w:id="287"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288" w:name="_Ref52486606"/>
      <w:r w:rsidRPr="00DA7447">
        <w:t xml:space="preserve">Attribute </w:t>
      </w:r>
      <w:proofErr w:type="spellStart"/>
      <w:r w:rsidRPr="00DA7447">
        <w:t>resultTime</w:t>
      </w:r>
      <w:bookmarkEnd w:id="28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289"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290"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291" w:author="Ilkka Rinne" w:date="2021-07-27T16:08:00Z">
              <w:r w:rsidR="00626BFF">
                <w:rPr>
                  <w:b/>
                  <w:sz w:val="20"/>
                  <w:szCs w:val="20"/>
                </w:rPr>
                <w:t>r</w:t>
              </w:r>
            </w:ins>
            <w:del w:id="292"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gramStart"/>
            <w:r w:rsidRPr="00815246">
              <w:rPr>
                <w:b/>
                <w:sz w:val="20"/>
                <w:szCs w:val="20"/>
              </w:rPr>
              <w:t xml:space="preserve">result </w:t>
            </w:r>
            <w:r w:rsidRPr="00815246">
              <w:rPr>
                <w:sz w:val="20"/>
                <w:szCs w:val="20"/>
              </w:rPr>
              <w:t>.</w:t>
            </w:r>
            <w:proofErr w:type="gramEnd"/>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ins w:id="293" w:author="Ilkka Rinne" w:date="2021-07-27T16:16:00Z">
              <w:r w:rsidR="00813150">
                <w:rPr>
                  <w:b/>
                  <w:sz w:val="20"/>
                  <w:szCs w:val="20"/>
                </w:rPr>
                <w:t>r</w:t>
              </w:r>
            </w:ins>
            <w:del w:id="294"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lastRenderedPageBreak/>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295" w:name="_Toc72768868"/>
      <w:proofErr w:type="spellStart"/>
      <w:r w:rsidRPr="000C435F">
        <w:t>ObservableProperty</w:t>
      </w:r>
      <w:bookmarkEnd w:id="295"/>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2B2586F7"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lastRenderedPageBreak/>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296" w:author="Katharina Schleidt" w:date="2021-07-05T13:55:00Z">
              <w:r w:rsidR="00DE7F9E" w:rsidRPr="00DE7F9E" w:rsidDel="0058722D">
                <w:rPr>
                  <w:b/>
                  <w:sz w:val="20"/>
                  <w:szCs w:val="20"/>
                </w:rPr>
                <w:delText>feature of interest</w:delText>
              </w:r>
            </w:del>
            <w:ins w:id="297"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298" w:author="Katharina Schleidt" w:date="2021-07-05T19:49:00Z">
        <w:r w:rsidDel="0082047C">
          <w:rPr>
            <w:lang w:eastAsia="ja-JP"/>
          </w:rPr>
          <w:delText xml:space="preserve">we </w:delText>
        </w:r>
      </w:del>
      <w:ins w:id="299"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300" w:author="Katharina Schleidt" w:date="2021-07-05T19:49:00Z">
        <w:r w:rsidDel="0082047C">
          <w:rPr>
            <w:lang w:eastAsia="ja-JP"/>
          </w:rPr>
          <w:delText xml:space="preserve">monitor </w:delText>
        </w:r>
      </w:del>
      <w:ins w:id="301"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302" w:author="Katharina Schleidt" w:date="2021-07-05T19:49:00Z">
        <w:r w:rsidDel="0082047C">
          <w:rPr>
            <w:lang w:eastAsia="ja-JP"/>
          </w:rPr>
          <w:delText xml:space="preserve">with </w:delText>
        </w:r>
      </w:del>
      <w:ins w:id="303"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304"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305" w:author="Katharina Schleidt" w:date="2021-07-05T19:49:00Z">
        <w:r w:rsidDel="0082047C">
          <w:rPr>
            <w:lang w:eastAsia="ja-JP"/>
          </w:rPr>
          <w:delText xml:space="preserve">measure </w:delText>
        </w:r>
      </w:del>
      <w:ins w:id="306" w:author="Katharina Schleidt" w:date="2021-07-05T19:49:00Z">
        <w:r w:rsidR="0082047C">
          <w:rPr>
            <w:lang w:eastAsia="ja-JP"/>
          </w:rPr>
          <w:t xml:space="preserve">Measure </w:t>
        </w:r>
      </w:ins>
      <w:r>
        <w:rPr>
          <w:lang w:eastAsia="ja-JP"/>
        </w:rPr>
        <w:t>the Groundwater Level (still the same observable property as above)</w:t>
      </w:r>
      <w:ins w:id="307"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308" w:author="Katharina Schleidt" w:date="2021-07-05T19:49:00Z">
        <w:r w:rsidDel="0082047C">
          <w:rPr>
            <w:lang w:eastAsia="ja-JP"/>
          </w:rPr>
          <w:delText>but w</w:delText>
        </w:r>
      </w:del>
      <w:ins w:id="309"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310" w:author="Katharina Schleidt" w:date="2021-07-05T19:50:00Z">
        <w:r w:rsidDel="0082047C">
          <w:rPr>
            <w:lang w:eastAsia="ja-JP"/>
          </w:rPr>
          <w:delText xml:space="preserve">to </w:delText>
        </w:r>
      </w:del>
      <w:ins w:id="311" w:author="Katharina Schleidt" w:date="2021-07-05T19:50:00Z">
        <w:r w:rsidR="0082047C">
          <w:rPr>
            <w:lang w:eastAsia="ja-JP"/>
          </w:rPr>
          <w:t xml:space="preserve">for </w:t>
        </w:r>
      </w:ins>
      <w:r>
        <w:rPr>
          <w:lang w:eastAsia="ja-JP"/>
        </w:rPr>
        <w:t>check</w:t>
      </w:r>
      <w:ins w:id="312"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313" w:name="_Toc72768869"/>
      <w:r w:rsidRPr="00A02312">
        <w:t>Procedure</w:t>
      </w:r>
      <w:bookmarkEnd w:id="313"/>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 xml:space="preserve">ISO 19103:2015 Geographic information – Conceptual schema language, UML2 </w:t>
            </w:r>
            <w:r>
              <w:rPr>
                <w:sz w:val="20"/>
                <w:szCs w:val="20"/>
              </w:rPr>
              <w:lastRenderedPageBreak/>
              <w:t>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0582389C"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314" w:author="Katharina Schleidt" w:date="2021-07-05T19:50:00Z">
        <w:r w:rsidDel="0082047C">
          <w:rPr>
            <w:lang w:eastAsia="ja-JP"/>
          </w:rPr>
          <w:delText xml:space="preserve">has been </w:delText>
        </w:r>
      </w:del>
      <w:ins w:id="315" w:author="Katharina Schleidt" w:date="2021-07-05T19:50:00Z">
        <w:r w:rsidR="0082047C">
          <w:rPr>
            <w:lang w:eastAsia="ja-JP"/>
          </w:rPr>
          <w:t xml:space="preserve">was </w:t>
        </w:r>
      </w:ins>
      <w:r>
        <w:rPr>
          <w:lang w:eastAsia="ja-JP"/>
        </w:rPr>
        <w:t xml:space="preserve">purposely dropped in this version to avoid unnecessary confusion between the </w:t>
      </w:r>
      <w:proofErr w:type="gramStart"/>
      <w:r>
        <w:rPr>
          <w:lang w:eastAsia="ja-JP"/>
        </w:rPr>
        <w:t>terms</w:t>
      </w:r>
      <w:proofErr w:type="gramEnd"/>
      <w:r>
        <w:rPr>
          <w:lang w:eastAsia="ja-JP"/>
        </w:rPr>
        <w:t xml:space="preserve"> procedure and process.</w:t>
      </w:r>
    </w:p>
    <w:p w14:paraId="0BC608C0" w14:textId="75E0F838" w:rsidR="00344888" w:rsidRDefault="00344888" w:rsidP="00344888">
      <w:pPr>
        <w:pStyle w:val="Heading2"/>
      </w:pPr>
      <w:bookmarkStart w:id="316" w:name="_Toc72768870"/>
      <w:proofErr w:type="spellStart"/>
      <w:r w:rsidRPr="00344888">
        <w:t>ObservingProcedure</w:t>
      </w:r>
      <w:bookmarkEnd w:id="316"/>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2493A4F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317" w:author="Katharina Schleidt" w:date="2021-07-05T19:51:00Z">
        <w:r w:rsidDel="0082047C">
          <w:rPr>
            <w:lang w:eastAsia="ja-JP"/>
          </w:rPr>
          <w:delText xml:space="preserve">the </w:delText>
        </w:r>
      </w:del>
      <w:ins w:id="318"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 xml:space="preserve">he term process that was used in ISO 19156:2011 has been purposely dropped in this version to avoid unnecessary confusion between the </w:t>
      </w:r>
      <w:proofErr w:type="gramStart"/>
      <w:r w:rsidR="00031EDF">
        <w:rPr>
          <w:lang w:eastAsia="ja-JP"/>
        </w:rPr>
        <w:t>terms</w:t>
      </w:r>
      <w:proofErr w:type="gramEnd"/>
      <w:r w:rsidR="00031EDF">
        <w:rPr>
          <w:lang w:eastAsia="ja-JP"/>
        </w:rPr>
        <w:t xml:space="preserve">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319" w:author="Katharina Schleidt" w:date="2021-07-05T19:51:00Z">
        <w:r w:rsidR="0082047C">
          <w:rPr>
            <w:lang w:eastAsia="ja-JP"/>
          </w:rPr>
          <w:t>Procedure</w:t>
        </w:r>
      </w:ins>
      <w:del w:id="320"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lastRenderedPageBreak/>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321" w:name="_Toc72768871"/>
      <w:r w:rsidRPr="00721E6C">
        <w:t>Observer</w:t>
      </w:r>
      <w:bookmarkEnd w:id="321"/>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lastRenderedPageBreak/>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6E84979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322"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323" w:author="Ilkka Rinne" w:date="2021-07-27T16:09:00Z">
        <w:r w:rsidR="00626BFF">
          <w:rPr>
            <w:lang w:eastAsia="ja-JP"/>
          </w:rPr>
          <w:t>r</w:t>
        </w:r>
      </w:ins>
      <w:del w:id="324" w:author="Ilkka Rinne" w:date="2021-07-27T16:09:00Z">
        <w:r w:rsidDel="00626BFF">
          <w:rPr>
            <w:lang w:eastAsia="ja-JP"/>
          </w:rPr>
          <w:delText>R</w:delText>
        </w:r>
      </w:del>
      <w:r>
        <w:rPr>
          <w:lang w:eastAsia="ja-JP"/>
        </w:rPr>
        <w:t xml:space="preserve">esults of prior Observations, and generates a </w:t>
      </w:r>
      <w:ins w:id="325" w:author="Ilkka Rinne" w:date="2021-07-27T16:09:00Z">
        <w:r w:rsidR="00626BFF">
          <w:rPr>
            <w:lang w:eastAsia="ja-JP"/>
          </w:rPr>
          <w:t>r</w:t>
        </w:r>
      </w:ins>
      <w:del w:id="326"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lastRenderedPageBreak/>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327" w:name="_Toc72768872"/>
      <w:r w:rsidRPr="009C397F">
        <w:t>Host</w:t>
      </w:r>
      <w:bookmarkEnd w:id="327"/>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lastRenderedPageBreak/>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30F0C012"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328"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329"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330" w:author="Katharina Schleidt" w:date="2021-07-05T19:52:00Z">
        <w:r w:rsidDel="00D80ABB">
          <w:rPr>
            <w:lang w:eastAsia="ja-JP"/>
          </w:rPr>
          <w:delText xml:space="preserve">; </w:delText>
        </w:r>
      </w:del>
      <w:ins w:id="331" w:author="Katharina Schleidt" w:date="2021-07-05T19:52:00Z">
        <w:r w:rsidR="00D80ABB">
          <w:rPr>
            <w:lang w:eastAsia="ja-JP"/>
          </w:rPr>
          <w:t xml:space="preserve">. </w:t>
        </w:r>
      </w:ins>
      <w:del w:id="332" w:author="Katharina Schleidt" w:date="2021-07-05T19:52:00Z">
        <w:r w:rsidDel="00D80ABB">
          <w:rPr>
            <w:lang w:eastAsia="ja-JP"/>
          </w:rPr>
          <w:delText xml:space="preserve">in </w:delText>
        </w:r>
      </w:del>
      <w:ins w:id="333"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334" w:name="_Toc72768873"/>
      <w:r w:rsidRPr="008534CB">
        <w:lastRenderedPageBreak/>
        <w:t>Deployment</w:t>
      </w:r>
      <w:bookmarkEnd w:id="334"/>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5DCBD748"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335" w:author="Katharina Schleidt" w:date="2021-07-05T19:53:00Z">
        <w:r w:rsidDel="00D80ABB">
          <w:rPr>
            <w:lang w:eastAsia="ja-JP"/>
          </w:rPr>
          <w:delText xml:space="preserve">information </w:delText>
        </w:r>
      </w:del>
      <w:ins w:id="336" w:author="Katharina Schleidt" w:date="2021-07-05T19:53:00Z">
        <w:r w:rsidR="00D80ABB">
          <w:rPr>
            <w:lang w:eastAsia="ja-JP"/>
          </w:rPr>
          <w:t xml:space="preserve">Information </w:t>
        </w:r>
      </w:ins>
      <w:r>
        <w:rPr>
          <w:lang w:eastAsia="ja-JP"/>
        </w:rPr>
        <w:t>regarding a sensor being attached to a pole</w:t>
      </w:r>
      <w:ins w:id="337"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338" w:author="Katharina Schleidt" w:date="2021-07-05T19:53:00Z">
        <w:r w:rsidDel="00D80ABB">
          <w:rPr>
            <w:lang w:eastAsia="ja-JP"/>
          </w:rPr>
          <w:delText xml:space="preserve">the </w:delText>
        </w:r>
      </w:del>
      <w:ins w:id="339" w:author="Katharina Schleidt" w:date="2021-07-05T19:53:00Z">
        <w:r w:rsidR="00D80ABB">
          <w:rPr>
            <w:lang w:eastAsia="ja-JP"/>
          </w:rPr>
          <w:t xml:space="preserve">The </w:t>
        </w:r>
      </w:ins>
      <w:r>
        <w:rPr>
          <w:lang w:eastAsia="ja-JP"/>
        </w:rPr>
        <w:t>monitoring facilities pertaining to an environmental monitoring network</w:t>
      </w:r>
      <w:ins w:id="340"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341" w:author="Katharina Schleidt" w:date="2021-07-05T19:53:00Z">
        <w:r w:rsidRPr="00C94F90" w:rsidDel="00D80ABB">
          <w:rPr>
            <w:lang w:eastAsia="ja-JP"/>
          </w:rPr>
          <w:delText xml:space="preserve">the </w:delText>
        </w:r>
      </w:del>
      <w:ins w:id="342"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343"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344" w:author="Katharina Schleidt" w:date="2021-07-05T19:53:00Z">
        <w:r w:rsidDel="00D80ABB">
          <w:rPr>
            <w:lang w:eastAsia="ja-JP"/>
          </w:rPr>
          <w:delText xml:space="preserve">the </w:delText>
        </w:r>
      </w:del>
      <w:ins w:id="345"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lastRenderedPageBreak/>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346" w:name="_Toc72768874"/>
      <w:r w:rsidRPr="00920189">
        <w:t>Abstract Observation Core</w:t>
      </w:r>
      <w:bookmarkEnd w:id="346"/>
    </w:p>
    <w:p w14:paraId="4C3BA03E" w14:textId="556C1697" w:rsidR="00CE109A" w:rsidRDefault="002C1F08" w:rsidP="002C1F08">
      <w:pPr>
        <w:pStyle w:val="Heading2"/>
      </w:pPr>
      <w:bookmarkStart w:id="347" w:name="_Toc72768875"/>
      <w:r w:rsidRPr="002C1F08">
        <w:t>General</w:t>
      </w:r>
      <w:bookmarkEnd w:id="347"/>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lastRenderedPageBreak/>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7108268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348" w:name="_Toc72768876"/>
      <w:proofErr w:type="spellStart"/>
      <w:r w:rsidRPr="00F102C2">
        <w:t>AbstractObservationCharacteristics</w:t>
      </w:r>
      <w:bookmarkEnd w:id="348"/>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9E4931">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5F1D4E8B"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2900EFE1"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proofErr w:type="gramStart"/>
            <w:r w:rsidRPr="00562CBB">
              <w:rPr>
                <w:b/>
                <w:sz w:val="20"/>
                <w:szCs w:val="20"/>
              </w:rPr>
              <w:t>observationType:AbstractObservationTypeCodeListValue</w:t>
            </w:r>
            <w:proofErr w:type="spellEnd"/>
            <w:proofErr w:type="gram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349" w:author="Katharina Schleidt" w:date="2021-07-05T19:53:00Z">
        <w:r w:rsidDel="00B32239">
          <w:rPr>
            <w:lang w:eastAsia="ja-JP"/>
          </w:rPr>
          <w:delText>e.g.</w:delText>
        </w:r>
      </w:del>
      <w:ins w:id="350"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351"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proofErr w:type="gramStart"/>
            <w:r w:rsidRPr="00562CBB">
              <w:rPr>
                <w:b/>
                <w:sz w:val="20"/>
                <w:szCs w:val="20"/>
              </w:rPr>
              <w:t>parameter:NamedValue</w:t>
            </w:r>
            <w:proofErr w:type="spellEnd"/>
            <w:proofErr w:type="gram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77777777"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commentRangeStart w:id="352"/>
      <w:commentRangeStart w:id="353"/>
      <w:r>
        <w:rPr>
          <w:lang w:eastAsia="ja-JP"/>
        </w:rPr>
        <w:t>To avoid ambiguity, there shall be no more than one parameter with the same name.</w:t>
      </w:r>
      <w:commentRangeEnd w:id="352"/>
      <w:r w:rsidR="00FD1995">
        <w:rPr>
          <w:rStyle w:val="CommentReference"/>
        </w:rPr>
        <w:commentReference w:id="352"/>
      </w:r>
      <w:commentRangeEnd w:id="353"/>
      <w:r w:rsidR="00B32239">
        <w:rPr>
          <w:rStyle w:val="CommentReference"/>
        </w:rPr>
        <w:commentReference w:id="353"/>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lastRenderedPageBreak/>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ins w:id="354" w:author="Ilkka Rinne" w:date="2021-07-27T16:10:00Z">
              <w:r w:rsidR="00626BFF">
                <w:rPr>
                  <w:b/>
                  <w:sz w:val="20"/>
                  <w:szCs w:val="20"/>
                </w:rPr>
                <w:t>r</w:t>
              </w:r>
            </w:ins>
            <w:del w:id="355" w:author="Ilkka Rinne" w:date="2021-07-27T16:10:00Z">
              <w:r w:rsidRPr="00562CBB" w:rsidDel="00626BFF">
                <w:rPr>
                  <w:b/>
                  <w:sz w:val="20"/>
                  <w:szCs w:val="20"/>
                </w:rPr>
                <w:delText>R</w:delText>
              </w:r>
            </w:del>
            <w:r w:rsidRPr="00562CBB">
              <w:rPr>
                <w:b/>
                <w:sz w:val="20"/>
                <w:szCs w:val="20"/>
              </w:rPr>
              <w:t>esult</w:t>
            </w:r>
            <w:del w:id="356"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proofErr w:type="gramStart"/>
            <w:r w:rsidRPr="00562CBB">
              <w:rPr>
                <w:b/>
                <w:sz w:val="20"/>
                <w:szCs w:val="20"/>
              </w:rPr>
              <w:t>resultQuality:Any</w:t>
            </w:r>
            <w:proofErr w:type="spellEnd"/>
            <w:proofErr w:type="gram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357" w:author="Katharina Schleidt" w:date="2021-07-05T13:55:00Z">
        <w:r w:rsidRPr="00CA1C0E" w:rsidDel="0058722D">
          <w:rPr>
            <w:lang w:eastAsia="ja-JP"/>
          </w:rPr>
          <w:delText>feature of interest</w:delText>
        </w:r>
      </w:del>
      <w:ins w:id="358"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359" w:author="Katharina Schleidt" w:date="2021-07-05T13:55:00Z">
        <w:r w:rsidDel="0058722D">
          <w:rPr>
            <w:lang w:eastAsia="ja-JP"/>
          </w:rPr>
          <w:delText>feature of interest</w:delText>
        </w:r>
      </w:del>
      <w:ins w:id="360"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lastRenderedPageBreak/>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361" w:author="Katharina Schleidt" w:date="2021-07-05T13:55:00Z">
        <w:r w:rsidDel="0058722D">
          <w:rPr>
            <w:lang w:eastAsia="ja-JP"/>
          </w:rPr>
          <w:delText>feature of interest</w:delText>
        </w:r>
      </w:del>
      <w:ins w:id="362"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363" w:author="Katharina Schleidt" w:date="2021-07-05T19:58:00Z">
        <w:r w:rsidDel="00B32239">
          <w:rPr>
            <w:lang w:eastAsia="ja-JP"/>
          </w:rPr>
          <w:delText xml:space="preserve">a </w:delText>
        </w:r>
      </w:del>
      <w:ins w:id="364"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proofErr w:type="gramStart"/>
      <w:r>
        <w:rPr>
          <w:lang w:eastAsia="ja-JP"/>
        </w:rPr>
        <w:t>proximateFeatureOfInterest</w:t>
      </w:r>
      <w:proofErr w:type="spellEnd"/>
      <w:r>
        <w:rPr>
          <w:lang w:eastAsia="ja-JP"/>
        </w:rPr>
        <w:t xml:space="preserve"> .</w:t>
      </w:r>
      <w:proofErr w:type="gramEnd"/>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365"/>
      <w:r>
        <w:rPr>
          <w:lang w:eastAsia="ja-JP"/>
        </w:rPr>
        <w:t>clause</w:t>
      </w:r>
      <w:commentRangeEnd w:id="365"/>
      <w:r w:rsidR="005F790E">
        <w:rPr>
          <w:rStyle w:val="CommentReference"/>
        </w:rPr>
        <w:commentReference w:id="365"/>
      </w:r>
      <w:r>
        <w:rPr>
          <w:lang w:eastAsia="ja-JP"/>
        </w:rPr>
        <w:t xml:space="preserv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366" w:name="_Toc72768877"/>
      <w:proofErr w:type="spellStart"/>
      <w:r w:rsidRPr="001E1837">
        <w:t>AbstractObservation</w:t>
      </w:r>
      <w:bookmarkEnd w:id="366"/>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30142786"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367" w:name="_Toc72768878"/>
      <w:proofErr w:type="spellStart"/>
      <w:r w:rsidRPr="00A86F83">
        <w:t>AbstractObservableProperty</w:t>
      </w:r>
      <w:bookmarkEnd w:id="367"/>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1CC842C7"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5CA9E9D2"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368" w:name="_Toc72768879"/>
      <w:proofErr w:type="spellStart"/>
      <w:r w:rsidRPr="008123FB">
        <w:t>AbstractObservingProcedure</w:t>
      </w:r>
      <w:bookmarkEnd w:id="368"/>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3BAE7C0A"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F4031F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369" w:name="_Toc72768880"/>
      <w:proofErr w:type="spellStart"/>
      <w:r w:rsidRPr="00B95291">
        <w:t>AbstractObserver</w:t>
      </w:r>
      <w:bookmarkEnd w:id="369"/>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62FDE267"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3214E47B"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370" w:name="_Toc72768881"/>
      <w:proofErr w:type="spellStart"/>
      <w:r w:rsidRPr="006050F3">
        <w:t>AbstractHost</w:t>
      </w:r>
      <w:bookmarkEnd w:id="370"/>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626BE5F5"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2F1CAF04"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371" w:name="_Toc72768882"/>
      <w:proofErr w:type="spellStart"/>
      <w:r w:rsidRPr="00E12BD6">
        <w:t>AbstractDeployment</w:t>
      </w:r>
      <w:bookmarkEnd w:id="371"/>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175C78EE"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proofErr w:type="gramStart"/>
            <w:r>
              <w:rPr>
                <w:b/>
                <w:i/>
                <w:sz w:val="20"/>
                <w:szCs w:val="20"/>
              </w:rPr>
              <w:t>deploymentReason:CharacterString</w:t>
            </w:r>
            <w:proofErr w:type="spellEnd"/>
            <w:proofErr w:type="gram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372"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373" w:name="_Toc72768883"/>
      <w:proofErr w:type="spellStart"/>
      <w:r w:rsidRPr="00F448D2">
        <w:t>NamedValue</w:t>
      </w:r>
      <w:bookmarkEnd w:id="373"/>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4FDD8C88"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name:GenericName</w:t>
            </w:r>
            <w:proofErr w:type="spellEnd"/>
            <w:proofErr w:type="gram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proofErr w:type="gramStart"/>
      <w:r w:rsidRPr="00086042">
        <w:rPr>
          <w:lang w:eastAsia="ja-JP"/>
        </w:rPr>
        <w:t>Observation:parameter</w:t>
      </w:r>
      <w:proofErr w:type="spellEnd"/>
      <w:proofErr w:type="gram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value:Any</w:t>
            </w:r>
            <w:proofErr w:type="spellEnd"/>
            <w:proofErr w:type="gram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2A89FB" w:rsidR="006E3F0F" w:rsidRPr="007A1B4F" w:rsidRDefault="006E3F0F" w:rsidP="007A1B4F">
      <w:pPr>
        <w:rPr>
          <w:lang w:eastAsia="ja-JP"/>
        </w:rPr>
      </w:pPr>
      <w:proofErr w:type="spellStart"/>
      <w:r>
        <w:t>Codelists</w:t>
      </w:r>
      <w:proofErr w:type="spellEnd"/>
    </w:p>
    <w:p w14:paraId="686CC320" w14:textId="267F4EEE" w:rsidR="00920189" w:rsidRDefault="00920189" w:rsidP="00920189">
      <w:pPr>
        <w:pStyle w:val="Heading1"/>
      </w:pPr>
      <w:bookmarkStart w:id="374" w:name="_Toc72768884"/>
      <w:r w:rsidRPr="00920189">
        <w:t>Basic Observations</w:t>
      </w:r>
      <w:bookmarkEnd w:id="374"/>
    </w:p>
    <w:p w14:paraId="7D03C338" w14:textId="4F7FA4C7" w:rsidR="00CE109A" w:rsidRDefault="00037B3B" w:rsidP="00037B3B">
      <w:pPr>
        <w:pStyle w:val="Heading2"/>
      </w:pPr>
      <w:bookmarkStart w:id="375" w:name="_Toc72768885"/>
      <w:r w:rsidRPr="00037B3B">
        <w:t>General</w:t>
      </w:r>
      <w:bookmarkEnd w:id="375"/>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0947445E"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proofErr w:type="gramStart"/>
            <w:r>
              <w:rPr>
                <w:b/>
                <w:sz w:val="20"/>
                <w:szCs w:val="20"/>
              </w:rPr>
              <w:t>link:URI</w:t>
            </w:r>
            <w:proofErr w:type="spellEnd"/>
            <w:proofErr w:type="gram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proofErr w:type="gramStart"/>
            <w:r>
              <w:rPr>
                <w:b/>
                <w:sz w:val="20"/>
                <w:szCs w:val="20"/>
              </w:rPr>
              <w:t>location:Geometry</w:t>
            </w:r>
            <w:proofErr w:type="spellEnd"/>
            <w:proofErr w:type="gram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376" w:name="_Toc72768886"/>
      <w:r w:rsidRPr="0089033E">
        <w:lastRenderedPageBreak/>
        <w:t>Observation</w:t>
      </w:r>
      <w:bookmarkEnd w:id="376"/>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38D73F2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550A8E9C"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18089C">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377" w:name="_Toc72768887"/>
      <w:proofErr w:type="spellStart"/>
      <w:r w:rsidRPr="002B39BE">
        <w:t>ObservationCharacteristics</w:t>
      </w:r>
      <w:bookmarkEnd w:id="377"/>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1F9AD7A8"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378" w:name="_Toc72768888"/>
      <w:proofErr w:type="spellStart"/>
      <w:r w:rsidRPr="003C293C">
        <w:t>ObservationCollection</w:t>
      </w:r>
      <w:bookmarkEnd w:id="378"/>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5D58E882" w:rsidR="003C293C" w:rsidRDefault="003C293C" w:rsidP="001A5B74">
            <w:pPr>
              <w:widowControl w:val="0"/>
              <w:spacing w:line="240" w:lineRule="auto"/>
              <w:rPr>
                <w:sz w:val="20"/>
                <w:szCs w:val="20"/>
              </w:rPr>
            </w:pPr>
            <w:r>
              <w:rPr>
                <w:sz w:val="20"/>
                <w:szCs w:val="20"/>
              </w:rPr>
              <w:t>/req/obs-basic/</w:t>
            </w:r>
            <w:r w:rsidR="00FF4349">
              <w:rPr>
                <w:sz w:val="20"/>
                <w:szCs w:val="20"/>
              </w:rPr>
              <w:t>ObservationCollection</w:t>
            </w:r>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74B1E350"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379"/>
            <w:r>
              <w:rPr>
                <w:sz w:val="20"/>
                <w:szCs w:val="20"/>
              </w:rPr>
              <w:t>similar</w:t>
            </w:r>
            <w:commentRangeEnd w:id="379"/>
            <w:r w:rsidR="00B40528">
              <w:rPr>
                <w:rStyle w:val="CommentReference"/>
              </w:rPr>
              <w:commentReference w:id="379"/>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380" w:name="_Ref72766580"/>
      <w:r w:rsidRPr="003C74B7">
        <w:t xml:space="preserve">Attribute </w:t>
      </w:r>
      <w:proofErr w:type="spellStart"/>
      <w:r w:rsidRPr="003C74B7">
        <w:t>collectionType</w:t>
      </w:r>
      <w:bookmarkEnd w:id="380"/>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proofErr w:type="gramStart"/>
            <w:r>
              <w:rPr>
                <w:b/>
                <w:sz w:val="20"/>
                <w:szCs w:val="20"/>
              </w:rPr>
              <w:t>collectionType:AbstractObservationCollectionTypeCo</w:t>
            </w:r>
            <w:r>
              <w:rPr>
                <w:b/>
                <w:sz w:val="20"/>
                <w:szCs w:val="20"/>
              </w:rPr>
              <w:lastRenderedPageBreak/>
              <w:t>deListValue</w:t>
            </w:r>
            <w:proofErr w:type="spellEnd"/>
            <w:proofErr w:type="gram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25079F3"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r w:rsidR="00953EFA">
              <w:rPr>
                <w:sz w:val="20"/>
                <w:szCs w:val="20"/>
              </w:rPr>
              <w:t xml:space="preserve">as </w:t>
            </w:r>
            <w:proofErr w:type="spellStart"/>
            <w:r w:rsidRPr="00730D8D">
              <w:rPr>
                <w:sz w:val="20"/>
                <w:szCs w:val="20"/>
              </w:rPr>
              <w:t>homogenousObservationCollection</w:t>
            </w:r>
            <w:proofErr w:type="spellEnd"/>
            <w:r>
              <w:rPr>
                <w:sz w:val="20"/>
                <w:szCs w:val="20"/>
              </w:rPr>
              <w:t xml:space="preserve">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78535F91" w:rsidR="00134DF7" w:rsidRDefault="00134DF7" w:rsidP="00220B5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r w:rsidR="00CA068B">
        <w:rPr>
          <w:lang w:eastAsia="ja-JP"/>
        </w:rPr>
        <w:br/>
        <w:t>Note: [empty/NIL/null] is a placeholder for the encoding specific representation of the absence of information.</w:t>
      </w:r>
    </w:p>
    <w:p w14:paraId="65C0DB7E" w14:textId="7CEA9A13" w:rsidR="00134DF7" w:rsidRDefault="00134DF7" w:rsidP="00220B5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lastRenderedPageBreak/>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w:t>
      </w:r>
      <w:proofErr w:type="gramStart"/>
      <w:r>
        <w:rPr>
          <w:lang w:eastAsia="ja-JP"/>
        </w:rPr>
        <w:t>i.e.</w:t>
      </w:r>
      <w:proofErr w:type="gramEnd"/>
      <w:r>
        <w:rPr>
          <w:lang w:eastAsia="ja-JP"/>
        </w:rPr>
        <w:t xml:space="preserv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w:t>
      </w:r>
      <w:proofErr w:type="gramStart"/>
      <w:r>
        <w:rPr>
          <w:lang w:eastAsia="ja-JP"/>
        </w:rPr>
        <w:t>=[</w:t>
      </w:r>
      <w:proofErr w:type="gramEnd"/>
      <w:r>
        <w:rPr>
          <w:lang w:eastAsia="ja-JP"/>
        </w:rPr>
        <w:t>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345528EB" w:rsidR="00134DF7" w:rsidRDefault="00134DF7" w:rsidP="00220B53">
      <w:pPr>
        <w:pStyle w:val="ListParagraph"/>
        <w:numPr>
          <w:ilvl w:val="0"/>
          <w:numId w:val="21"/>
        </w:numPr>
        <w:rPr>
          <w:lang w:eastAsia="ja-JP"/>
        </w:rPr>
      </w:pPr>
      <w:del w:id="381" w:author="Katharina Schleidt" w:date="2021-07-05T20:01:00Z">
        <w:r w:rsidDel="00B32239">
          <w:rPr>
            <w:lang w:eastAsia="ja-JP"/>
          </w:rPr>
          <w:delText xml:space="preserve">the </w:delText>
        </w:r>
      </w:del>
      <w:ins w:id="382" w:author="Katharina Schleidt" w:date="2021-07-05T20:01:00Z">
        <w:r w:rsidR="00B32239">
          <w:rPr>
            <w:lang w:eastAsia="ja-JP"/>
          </w:rPr>
          <w:t xml:space="preserve">The </w:t>
        </w:r>
      </w:ins>
      <w:r>
        <w:rPr>
          <w:lang w:eastAsia="ja-JP"/>
        </w:rPr>
        <w:t xml:space="preserve">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del w:id="383" w:author="Katharina Schleidt" w:date="2021-07-05T20:01:00Z">
        <w:r w:rsidDel="00B32239">
          <w:rPr>
            <w:lang w:eastAsia="ja-JP"/>
          </w:rPr>
          <w:delText>),</w:delText>
        </w:r>
      </w:del>
      <w:ins w:id="384" w:author="Katharina Schleidt" w:date="2021-07-05T20:01:00Z">
        <w:r w:rsidR="00B32239">
          <w:rPr>
            <w:lang w:eastAsia="ja-JP"/>
          </w:rPr>
          <w:t>).</w:t>
        </w:r>
      </w:ins>
    </w:p>
    <w:p w14:paraId="2839E750" w14:textId="510F7655" w:rsidR="00134DF7" w:rsidRDefault="00134DF7" w:rsidP="00220B53">
      <w:pPr>
        <w:pStyle w:val="ListParagraph"/>
        <w:numPr>
          <w:ilvl w:val="0"/>
          <w:numId w:val="21"/>
        </w:numPr>
        <w:rPr>
          <w:lang w:eastAsia="ja-JP"/>
        </w:rPr>
      </w:pPr>
      <w:del w:id="385" w:author="Katharina Schleidt" w:date="2021-07-05T20:01:00Z">
        <w:r w:rsidDel="00B32239">
          <w:rPr>
            <w:lang w:eastAsia="ja-JP"/>
          </w:rPr>
          <w:delText xml:space="preserve">none </w:delText>
        </w:r>
      </w:del>
      <w:ins w:id="386" w:author="Katharina Schleidt" w:date="2021-07-05T20:01:00Z">
        <w:r w:rsidR="00B32239">
          <w:rPr>
            <w:lang w:eastAsia="ja-JP"/>
          </w:rPr>
          <w:t xml:space="preserve">None </w:t>
        </w:r>
      </w:ins>
      <w:r>
        <w:rPr>
          <w:lang w:eastAsia="ja-JP"/>
        </w:rPr>
        <w:t>of the Observations in the collection have a (reference to a) deployment</w:t>
      </w:r>
      <w:del w:id="387" w:author="Katharina Schleidt" w:date="2021-07-05T20:01:00Z">
        <w:r w:rsidDel="00B32239">
          <w:rPr>
            <w:lang w:eastAsia="ja-JP"/>
          </w:rPr>
          <w:delText>,</w:delText>
        </w:r>
      </w:del>
      <w:ins w:id="388" w:author="Katharina Schleidt" w:date="2021-07-05T20:01:00Z">
        <w:r w:rsidR="00B32239">
          <w:rPr>
            <w:lang w:eastAsia="ja-JP"/>
          </w:rPr>
          <w:t>.</w:t>
        </w:r>
      </w:ins>
    </w:p>
    <w:p w14:paraId="506BA1FB" w14:textId="1FF171A8" w:rsidR="00134DF7" w:rsidRDefault="00134DF7" w:rsidP="00220B53">
      <w:pPr>
        <w:pStyle w:val="ListParagraph"/>
        <w:numPr>
          <w:ilvl w:val="0"/>
          <w:numId w:val="21"/>
        </w:numPr>
        <w:rPr>
          <w:lang w:eastAsia="ja-JP"/>
        </w:rPr>
      </w:pPr>
      <w:del w:id="389" w:author="Katharina Schleidt" w:date="2021-07-05T20:01:00Z">
        <w:r w:rsidDel="00B32239">
          <w:rPr>
            <w:lang w:eastAsia="ja-JP"/>
          </w:rPr>
          <w:delText xml:space="preserve">all </w:delText>
        </w:r>
      </w:del>
      <w:ins w:id="390" w:author="Katharina Schleidt" w:date="2021-07-05T20:01:00Z">
        <w:r w:rsidR="00B32239">
          <w:rPr>
            <w:lang w:eastAsia="ja-JP"/>
          </w:rPr>
          <w:t xml:space="preserve">All </w:t>
        </w:r>
      </w:ins>
      <w:r>
        <w:rPr>
          <w:lang w:eastAsia="ja-JP"/>
        </w:rPr>
        <w:t>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391" w:name="_Toc72768889"/>
      <w:proofErr w:type="spellStart"/>
      <w:r w:rsidRPr="00301203">
        <w:lastRenderedPageBreak/>
        <w:t>ObservingCapability</w:t>
      </w:r>
      <w:bookmarkEnd w:id="391"/>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551CACB1"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101C65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40</w:t>
      </w:r>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w:t>
      </w:r>
      <w:proofErr w:type="gramStart"/>
      <w:r>
        <w:rPr>
          <w:lang w:eastAsia="ja-JP"/>
        </w:rPr>
        <w:t>example</w:t>
      </w:r>
      <w:proofErr w:type="gramEnd"/>
      <w:r>
        <w:rPr>
          <w:lang w:eastAsia="ja-JP"/>
        </w:rPr>
        <w:t xml:space="preserv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392" w:author="Katharina Schleidt" w:date="2021-07-05T20:03:00Z"/>
          <w:lang w:eastAsia="ja-JP"/>
        </w:rPr>
      </w:pPr>
      <w:del w:id="393" w:author="Katharina Schleidt" w:date="2021-07-05T20:02:00Z">
        <w:r w:rsidDel="00B32239">
          <w:rPr>
            <w:lang w:eastAsia="ja-JP"/>
          </w:rPr>
          <w:delText xml:space="preserve">some </w:delText>
        </w:r>
      </w:del>
      <w:ins w:id="394"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395" w:author="Katharina Schleidt" w:date="2021-07-05T20:03:00Z">
        <w:r w:rsidDel="00B32239">
          <w:rPr>
            <w:lang w:eastAsia="ja-JP"/>
          </w:rPr>
          <w:delText xml:space="preserve">: </w:delText>
        </w:r>
      </w:del>
      <w:ins w:id="396"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397" w:author="Katharina Schleidt" w:date="2021-07-05T20:06:00Z"/>
          <w:lang w:eastAsia="ja-JP"/>
        </w:rPr>
      </w:pPr>
      <w:proofErr w:type="spellStart"/>
      <w:ins w:id="398" w:author="Katharina Schleidt" w:date="2021-07-05T20:06:00Z">
        <w:r>
          <w:rPr>
            <w:lang w:eastAsia="ja-JP"/>
          </w:rPr>
          <w:t>ObservingCapability</w:t>
        </w:r>
      </w:ins>
      <w:proofErr w:type="spellEnd"/>
      <w:ins w:id="399" w:author="Katharina Schleidt" w:date="2021-07-05T20:07:00Z">
        <w:r>
          <w:rPr>
            <w:lang w:eastAsia="ja-JP"/>
          </w:rPr>
          <w:t>:</w:t>
        </w:r>
      </w:ins>
    </w:p>
    <w:p w14:paraId="1FB10621" w14:textId="77777777" w:rsidR="005671B8" w:rsidRDefault="009F640C" w:rsidP="005671B8">
      <w:pPr>
        <w:pStyle w:val="ListParagraph"/>
        <w:numPr>
          <w:ilvl w:val="2"/>
          <w:numId w:val="21"/>
        </w:numPr>
        <w:rPr>
          <w:ins w:id="400" w:author="Katharina Schleidt" w:date="2021-07-05T20:06:00Z"/>
          <w:lang w:eastAsia="ja-JP"/>
        </w:rPr>
      </w:pPr>
      <w:proofErr w:type="spellStart"/>
      <w:r>
        <w:rPr>
          <w:lang w:eastAsia="ja-JP"/>
        </w:rPr>
        <w:t>ultimateFeatureOfInterest</w:t>
      </w:r>
      <w:proofErr w:type="spellEnd"/>
      <w:r>
        <w:rPr>
          <w:lang w:eastAsia="ja-JP"/>
        </w:rPr>
        <w:t>:</w:t>
      </w:r>
      <w:ins w:id="401"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402"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403"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404"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405" w:author="Katharina Schleidt" w:date="2021-07-05T20:02:00Z">
        <w:r w:rsidDel="00B32239">
          <w:rPr>
            <w:lang w:eastAsia="ja-JP"/>
          </w:rPr>
          <w:delText xml:space="preserve">some </w:delText>
        </w:r>
      </w:del>
      <w:ins w:id="406"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407" w:author="Katharina Schleidt" w:date="2021-07-05T20:06:00Z"/>
          <w:lang w:eastAsia="ja-JP"/>
        </w:rPr>
      </w:pPr>
      <w:proofErr w:type="spellStart"/>
      <w:ins w:id="408"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409"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Default="009F640C" w:rsidP="005671B8">
      <w:pPr>
        <w:pStyle w:val="ListParagraph"/>
        <w:numPr>
          <w:ilvl w:val="2"/>
          <w:numId w:val="21"/>
        </w:numPr>
        <w:rPr>
          <w:ins w:id="410"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6ACB4A05" w14:textId="77777777" w:rsidR="005671B8" w:rsidRDefault="009F640C" w:rsidP="005671B8">
      <w:pPr>
        <w:pStyle w:val="ListParagraph"/>
        <w:numPr>
          <w:ilvl w:val="2"/>
          <w:numId w:val="21"/>
        </w:numPr>
        <w:rPr>
          <w:ins w:id="411"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412"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413" w:author="Katharina Schleidt" w:date="2021-07-05T20:07:00Z"/>
          <w:lang w:eastAsia="ja-JP"/>
        </w:rPr>
      </w:pPr>
      <w:proofErr w:type="spellStart"/>
      <w:ins w:id="414" w:author="Katharina Schleidt" w:date="2021-07-05T20:07:00Z">
        <w:r>
          <w:rPr>
            <w:lang w:eastAsia="ja-JP"/>
          </w:rPr>
          <w:lastRenderedPageBreak/>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415"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Default="009F640C" w:rsidP="005671B8">
      <w:pPr>
        <w:pStyle w:val="ListParagraph"/>
        <w:numPr>
          <w:ilvl w:val="2"/>
          <w:numId w:val="21"/>
        </w:numPr>
        <w:rPr>
          <w:ins w:id="416"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1D296FC9" w14:textId="77777777" w:rsidR="005671B8" w:rsidRDefault="009F640C" w:rsidP="005671B8">
      <w:pPr>
        <w:pStyle w:val="ListParagraph"/>
        <w:numPr>
          <w:ilvl w:val="2"/>
          <w:numId w:val="21"/>
        </w:numPr>
        <w:rPr>
          <w:ins w:id="417"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418"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419" w:author="Katharina Schleidt" w:date="2021-07-05T20:07:00Z"/>
          <w:lang w:eastAsia="ja-JP"/>
        </w:rPr>
      </w:pPr>
      <w:proofErr w:type="spellStart"/>
      <w:ins w:id="420"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421"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Default="009F640C" w:rsidP="005671B8">
      <w:pPr>
        <w:pStyle w:val="ListParagraph"/>
        <w:numPr>
          <w:ilvl w:val="2"/>
          <w:numId w:val="21"/>
        </w:numPr>
        <w:rPr>
          <w:ins w:id="422"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585F75F6" w14:textId="77777777" w:rsidR="005671B8" w:rsidRDefault="009F640C" w:rsidP="005671B8">
      <w:pPr>
        <w:pStyle w:val="ListParagraph"/>
        <w:numPr>
          <w:ilvl w:val="2"/>
          <w:numId w:val="21"/>
        </w:numPr>
        <w:rPr>
          <w:ins w:id="423"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424"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425" w:name="_Toc72768890"/>
      <w:proofErr w:type="spellStart"/>
      <w:r w:rsidRPr="00272D78">
        <w:t>ObservableProperty</w:t>
      </w:r>
      <w:bookmarkEnd w:id="425"/>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259C7A1E"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3F6FA80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42</w:t>
      </w:r>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426" w:name="_Toc72768891"/>
      <w:proofErr w:type="spellStart"/>
      <w:r w:rsidRPr="00A10F3F">
        <w:t>ObservingProcedure</w:t>
      </w:r>
      <w:bookmarkEnd w:id="426"/>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183F4A42"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475B7956"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44</w:t>
      </w:r>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427" w:name="_Toc72768892"/>
      <w:r w:rsidRPr="00397804">
        <w:t>Observer</w:t>
      </w:r>
      <w:bookmarkEnd w:id="427"/>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3277592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BE36AE7"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428" w:name="_Toc72768893"/>
      <w:r w:rsidRPr="008E22C4">
        <w:t>Host</w:t>
      </w:r>
      <w:bookmarkEnd w:id="428"/>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759107D5"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429" w:name="_Toc72768894"/>
      <w:r w:rsidRPr="00C06E23">
        <w:t>Deployment</w:t>
      </w:r>
      <w:bookmarkEnd w:id="429"/>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1B43AF2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430" w:name="_Toc72768895"/>
      <w:proofErr w:type="spellStart"/>
      <w:r w:rsidRPr="000778C3">
        <w:t>GenericDomainFeature</w:t>
      </w:r>
      <w:bookmarkEnd w:id="430"/>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1DA44D9A"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7F4B898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431" w:name="_Toc72768896"/>
      <w:proofErr w:type="spellStart"/>
      <w:r w:rsidRPr="00752CFD">
        <w:t>Codelists</w:t>
      </w:r>
      <w:bookmarkEnd w:id="431"/>
      <w:proofErr w:type="spellEnd"/>
    </w:p>
    <w:p w14:paraId="3672D539" w14:textId="5E3945B7" w:rsidR="00FF4349" w:rsidRDefault="00FF4349" w:rsidP="00FF4349">
      <w:pPr>
        <w:pStyle w:val="Heading3"/>
      </w:pPr>
      <w:proofErr w:type="spellStart"/>
      <w:r w:rsidRPr="00FF4349">
        <w:t>AbstractObservationCollectionTypeCodeListValue</w:t>
      </w:r>
      <w:proofErr w:type="spellEnd"/>
    </w:p>
    <w:p w14:paraId="2868B663" w14:textId="792D0EFD"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AbstractObservationCollectionTypeCodeListValue</w:t>
      </w:r>
      <w:proofErr w:type="spellEnd"/>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r w:rsidRPr="00F41D3D">
        <w:rPr>
          <w:lang w:eastAsia="ja-JP"/>
        </w:rPr>
        <w:t>CollectionTypeByMemberCharacteristicsSemantics</w:t>
      </w:r>
      <w:proofErr w:type="spellEnd"/>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C35DAC">
        <w:tc>
          <w:tcPr>
            <w:tcW w:w="4526" w:type="dxa"/>
            <w:shd w:val="clear" w:color="auto" w:fill="auto"/>
            <w:tcMar>
              <w:top w:w="100" w:type="dxa"/>
              <w:left w:w="100" w:type="dxa"/>
              <w:bottom w:w="100" w:type="dxa"/>
              <w:right w:w="100" w:type="dxa"/>
            </w:tcMar>
          </w:tcPr>
          <w:p w14:paraId="125CEFB2" w14:textId="51C6E229" w:rsidR="00FF4349" w:rsidRDefault="00FF4349" w:rsidP="00C35DAC">
            <w:pPr>
              <w:widowControl w:val="0"/>
              <w:spacing w:line="240" w:lineRule="auto"/>
              <w:rPr>
                <w:sz w:val="20"/>
                <w:szCs w:val="20"/>
              </w:rPr>
            </w:pPr>
            <w:r>
              <w:rPr>
                <w:b/>
                <w:sz w:val="20"/>
                <w:szCs w:val="20"/>
              </w:rPr>
              <w:t>Requirement</w:t>
            </w:r>
            <w:r>
              <w:rPr>
                <w:sz w:val="20"/>
                <w:szCs w:val="20"/>
              </w:rPr>
              <w:br/>
              <w:t>/req/obs-basic/ObservationCollection/</w:t>
            </w:r>
            <w:r w:rsidRPr="00FF4349">
              <w:rPr>
                <w:sz w:val="20"/>
                <w:szCs w:val="20"/>
              </w:rPr>
              <w:t>AbstractObservationCollectionTypeCodeListValue</w:t>
            </w:r>
            <w:r>
              <w:rPr>
                <w:sz w:val="20"/>
                <w:szCs w:val="20"/>
              </w:rPr>
              <w:t>-sem</w:t>
            </w:r>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 xml:space="preserve">A </w:t>
            </w:r>
            <w:proofErr w:type="spellStart"/>
            <w:r>
              <w:rPr>
                <w:sz w:val="20"/>
                <w:szCs w:val="20"/>
              </w:rPr>
              <w:t>codelist</w:t>
            </w:r>
            <w:proofErr w:type="spellEnd"/>
            <w:r>
              <w:rPr>
                <w:sz w:val="20"/>
                <w:szCs w:val="20"/>
              </w:rPr>
              <w:t xml:space="preserve"> detailing the semantics of collection types</w:t>
            </w:r>
            <w:r w:rsidR="007E3A01">
              <w:rPr>
                <w:sz w:val="20"/>
                <w:szCs w:val="20"/>
              </w:rPr>
              <w:t>. A concrete realization must be created for the application.</w:t>
            </w:r>
          </w:p>
        </w:tc>
      </w:tr>
    </w:tbl>
    <w:p w14:paraId="2522786E" w14:textId="77777777" w:rsidR="00FF4349" w:rsidRPr="00ED1BF8" w:rsidRDefault="00FF4349" w:rsidP="00917C89"/>
    <w:p w14:paraId="3B70BBB1" w14:textId="2ADE66C7" w:rsidR="00752CFD" w:rsidRDefault="00752CFD" w:rsidP="00752CFD">
      <w:pPr>
        <w:pStyle w:val="Heading3"/>
      </w:pPr>
      <w:proofErr w:type="spellStart"/>
      <w:r w:rsidRPr="00752CFD">
        <w:lastRenderedPageBreak/>
        <w:t>CollectionTypeByMemberCharacteristicsSemantics</w:t>
      </w:r>
      <w:proofErr w:type="spellEnd"/>
    </w:p>
    <w:p w14:paraId="3119A6BA" w14:textId="5397359A" w:rsidR="00752CFD" w:rsidRDefault="00F41D3D" w:rsidP="00752CFD">
      <w:pPr>
        <w:rPr>
          <w:lang w:eastAsia="ja-JP"/>
        </w:rPr>
      </w:pPr>
      <w:r w:rsidRPr="00F41D3D">
        <w:rPr>
          <w:lang w:eastAsia="ja-JP"/>
        </w:rPr>
        <w:t xml:space="preserve">The code list </w:t>
      </w:r>
      <w:proofErr w:type="spellStart"/>
      <w:r w:rsidRPr="00F41D3D">
        <w:rPr>
          <w:lang w:eastAsia="ja-JP"/>
        </w:rPr>
        <w:t>CollectionTypeByMemberCharacteristicsSemantics</w:t>
      </w:r>
      <w:proofErr w:type="spellEnd"/>
      <w:r w:rsidR="00752CFD" w:rsidRPr="00752CFD">
        <w:rPr>
          <w:lang w:eastAsia="ja-JP"/>
        </w:rPr>
        <w:t xml:space="preserve"> has the following values </w:t>
      </w:r>
      <w:r w:rsidR="00472D05">
        <w:rPr>
          <w:lang w:eastAsia="ja-JP"/>
        </w:rPr>
        <w:t>defined in this International Standard</w:t>
      </w:r>
      <w:r w:rsidR="00752CFD" w:rsidRPr="00752CFD">
        <w:rPr>
          <w:lang w:eastAsia="ja-JP"/>
        </w:rPr>
        <w:t>: "</w:t>
      </w:r>
      <w:proofErr w:type="spellStart"/>
      <w:r w:rsidR="00752CFD" w:rsidRPr="00752CFD">
        <w:rPr>
          <w:lang w:eastAsia="ja-JP"/>
        </w:rPr>
        <w:t>homogenousObservationCollection</w:t>
      </w:r>
      <w:proofErr w:type="spellEnd"/>
      <w:r w:rsidR="00752CFD" w:rsidRPr="00752CFD">
        <w:rPr>
          <w:lang w:eastAsia="ja-JP"/>
        </w:rPr>
        <w:t>" and "</w:t>
      </w:r>
      <w:proofErr w:type="spellStart"/>
      <w:r w:rsidR="00752CFD" w:rsidRPr="00752CFD">
        <w:rPr>
          <w:lang w:eastAsia="ja-JP"/>
        </w:rPr>
        <w:t>summarizingObservationCollection</w:t>
      </w:r>
      <w:proofErr w:type="spellEnd"/>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18AE5540" w:rsidR="00182C3E" w:rsidRDefault="00182C3E" w:rsidP="001A5B74">
            <w:pPr>
              <w:widowControl w:val="0"/>
              <w:spacing w:line="240" w:lineRule="auto"/>
              <w:rPr>
                <w:sz w:val="20"/>
                <w:szCs w:val="20"/>
              </w:rPr>
            </w:pPr>
            <w:r>
              <w:rPr>
                <w:b/>
                <w:sz w:val="20"/>
                <w:szCs w:val="20"/>
              </w:rPr>
              <w:t>Requirement</w:t>
            </w:r>
            <w:r>
              <w:rPr>
                <w:sz w:val="20"/>
                <w:szCs w:val="20"/>
              </w:rPr>
              <w:br/>
              <w:t>/req/obs-basic/</w:t>
            </w:r>
            <w:r w:rsidR="00FF4349">
              <w:rPr>
                <w:sz w:val="20"/>
                <w:szCs w:val="20"/>
              </w:rPr>
              <w:t>ObservationCollection</w:t>
            </w:r>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34181952"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432" w:name="_Ref52485755"/>
      <w:bookmarkStart w:id="433" w:name="_Toc72768897"/>
      <w:r w:rsidRPr="00920189">
        <w:t>Conceptual Sample schema</w:t>
      </w:r>
      <w:bookmarkEnd w:id="432"/>
      <w:bookmarkEnd w:id="433"/>
    </w:p>
    <w:p w14:paraId="09C16629" w14:textId="60CA37B2" w:rsidR="00CE109A" w:rsidRDefault="00786563" w:rsidP="00786563">
      <w:pPr>
        <w:pStyle w:val="Heading2"/>
      </w:pPr>
      <w:bookmarkStart w:id="434" w:name="_Toc72768898"/>
      <w:r w:rsidRPr="00786563">
        <w:t>General</w:t>
      </w:r>
      <w:bookmarkEnd w:id="434"/>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87BF5CD" w:rsidR="00DD55AE" w:rsidRPr="00DD55AE" w:rsidRDefault="00DD55AE" w:rsidP="00DD55AE">
      <w:pPr>
        <w:jc w:val="center"/>
        <w:rPr>
          <w:b/>
          <w:bCs/>
          <w:sz w:val="20"/>
          <w:szCs w:val="20"/>
        </w:rPr>
      </w:pPr>
      <w:bookmarkStart w:id="435" w:name="_Ref52745913"/>
      <w:commentRangeStart w:id="436"/>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51</w:t>
      </w:r>
      <w:r w:rsidR="00D471BA">
        <w:rPr>
          <w:b/>
          <w:bCs/>
          <w:sz w:val="20"/>
          <w:szCs w:val="20"/>
        </w:rPr>
        <w:fldChar w:fldCharType="end"/>
      </w:r>
      <w:bookmarkEnd w:id="435"/>
      <w:r w:rsidRPr="00DD55AE">
        <w:rPr>
          <w:b/>
          <w:bCs/>
          <w:sz w:val="20"/>
          <w:szCs w:val="20"/>
        </w:rPr>
        <w:t xml:space="preserve"> – Conceptual Sample schema overview.</w:t>
      </w:r>
      <w:commentRangeEnd w:id="436"/>
      <w:r w:rsidR="00920952">
        <w:rPr>
          <w:rStyle w:val="CommentReference"/>
        </w:rPr>
        <w:commentReference w:id="436"/>
      </w:r>
    </w:p>
    <w:p w14:paraId="1A3FA59E" w14:textId="6DA66AF3" w:rsidR="00786563" w:rsidRDefault="00786563" w:rsidP="00786563">
      <w:pPr>
        <w:pStyle w:val="Heading3"/>
      </w:pPr>
      <w:bookmarkStart w:id="437" w:name="_Ref52745963"/>
      <w:r w:rsidRPr="00786563">
        <w:lastRenderedPageBreak/>
        <w:t>Conceptual Sample Schema Package Requirements Class</w:t>
      </w:r>
      <w:bookmarkEnd w:id="43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0D3B4D9F"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438" w:name="_Toc72768899"/>
      <w:r w:rsidRPr="00CF52E2">
        <w:t>Sample</w:t>
      </w:r>
      <w:bookmarkEnd w:id="438"/>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39716748"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w:t>
      </w:r>
      <w:r w:rsidR="005A7051">
        <w:rPr>
          <w:lang w:eastAsia="ja-JP"/>
        </w:rPr>
        <w:t>s</w:t>
      </w:r>
      <w:r>
        <w:rPr>
          <w:lang w:eastAsia="ja-JP"/>
        </w:rPr>
        <w:t xml:space="preserve"> are often artefacts of an observational strategy, and </w:t>
      </w:r>
      <w:del w:id="439" w:author="Katharina Schleidt" w:date="2021-07-05T20:09:00Z">
        <w:r w:rsidDel="00E73CAA">
          <w:rPr>
            <w:lang w:eastAsia="ja-JP"/>
          </w:rPr>
          <w:delText xml:space="preserve">have </w:delText>
        </w:r>
      </w:del>
      <w:r>
        <w:rPr>
          <w:lang w:eastAsia="ja-JP"/>
        </w:rPr>
        <w:t xml:space="preserve">often </w:t>
      </w:r>
      <w:ins w:id="440"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441" w:name="_Toc72768900"/>
      <w:r w:rsidRPr="00D50D2A">
        <w:t>Sampling</w:t>
      </w:r>
      <w:bookmarkEnd w:id="441"/>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5FADB743"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442" w:name="_Toc72768901"/>
      <w:r w:rsidRPr="002B6928">
        <w:t>Sampler</w:t>
      </w:r>
      <w:bookmarkEnd w:id="442"/>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1E77BB5F"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917C89" w:rsidRDefault="00E01F9E" w:rsidP="00220B53">
      <w:pPr>
        <w:pStyle w:val="ListParagraph"/>
        <w:numPr>
          <w:ilvl w:val="0"/>
          <w:numId w:val="21"/>
        </w:numPr>
        <w:rPr>
          <w:lang w:eastAsia="ja-JP"/>
        </w:rPr>
      </w:pPr>
      <w:r w:rsidRPr="00917C89">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443" w:name="_Toc72768902"/>
      <w:proofErr w:type="spellStart"/>
      <w:r w:rsidRPr="000A140B">
        <w:t>PreparationStep</w:t>
      </w:r>
      <w:bookmarkEnd w:id="443"/>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31E360A5"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444" w:name="_Toc72768903"/>
      <w:proofErr w:type="spellStart"/>
      <w:r w:rsidRPr="00A84954">
        <w:t>PreparationProcedure</w:t>
      </w:r>
      <w:bookmarkEnd w:id="444"/>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2EBFC018"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w:t>
            </w:r>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445" w:name="_Toc72768904"/>
      <w:proofErr w:type="spellStart"/>
      <w:r w:rsidRPr="00760C94">
        <w:t>SamplingProcedure</w:t>
      </w:r>
      <w:bookmarkEnd w:id="445"/>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36701259"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lastRenderedPageBreak/>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446" w:name="_Toc72768905"/>
      <w:r w:rsidRPr="00920189">
        <w:t>Abstract Sample Core</w:t>
      </w:r>
      <w:bookmarkEnd w:id="446"/>
    </w:p>
    <w:p w14:paraId="487838B1" w14:textId="6E167612" w:rsidR="00CE109A" w:rsidRDefault="001B0D6E" w:rsidP="001B0D6E">
      <w:pPr>
        <w:pStyle w:val="Heading2"/>
      </w:pPr>
      <w:bookmarkStart w:id="447" w:name="_Toc72768906"/>
      <w:r w:rsidRPr="001B0D6E">
        <w:t>General</w:t>
      </w:r>
      <w:bookmarkEnd w:id="447"/>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0BFEC1AC"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448" w:name="_Toc72768907"/>
      <w:proofErr w:type="spellStart"/>
      <w:r w:rsidRPr="00C356AB">
        <w:t>AbstractSample</w:t>
      </w:r>
      <w:bookmarkEnd w:id="448"/>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34ED1BF0"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9FA452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61</w:t>
      </w:r>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sampleType:AbstractSampleTypeCodeListValue</w:t>
            </w:r>
            <w:proofErr w:type="spellEnd"/>
            <w:proofErr w:type="gram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50156D88" w14:textId="6B7819E1" w:rsidR="00FE3E22" w:rsidRDefault="00FE3E22" w:rsidP="00FE3E22">
      <w:pPr>
        <w:rPr>
          <w:lang w:eastAsia="ja-JP"/>
        </w:rPr>
      </w:pPr>
    </w:p>
    <w:p w14:paraId="0DF0F5B0" w14:textId="5E4A870F" w:rsidR="008E2BBE" w:rsidRDefault="008E2BBE" w:rsidP="008E2BBE">
      <w:pPr>
        <w:rPr>
          <w:lang w:eastAsia="ja-JP"/>
        </w:rPr>
      </w:pPr>
      <w:r>
        <w:rPr>
          <w:lang w:eastAsia="ja-JP"/>
        </w:rPr>
        <w:lastRenderedPageBreak/>
        <w:t xml:space="preserve">EXAMPLE </w:t>
      </w:r>
      <w:r>
        <w:rPr>
          <w:lang w:eastAsia="ja-JP"/>
        </w:rPr>
        <w:tab/>
      </w:r>
      <w:ins w:id="449" w:author="Katharina Schleidt" w:date="2021-10-10T18:17:00Z">
        <w:r w:rsidR="00E37EA9" w:rsidRPr="00E37EA9">
          <w:rPr>
            <w:lang w:eastAsia="ja-JP"/>
          </w:rPr>
          <w:t>When taking water samples, the sampling procedure specifies the amount of time that must pass to allow sediments to settle. As reality is rarely as exact as plans, the actual waiting time applied to a specific sample can be stored in the parameter.</w:t>
        </w:r>
      </w:ins>
      <w:del w:id="450" w:author="Katharina Schleidt" w:date="2021-10-10T18:17:00Z">
        <w:r w:rsidR="00EA68E6" w:rsidDel="00E37EA9">
          <w:rPr>
            <w:lang w:eastAsia="ja-JP"/>
          </w:rPr>
          <w:delText>W</w:delText>
        </w:r>
        <w:r w:rsidDel="00E37EA9">
          <w:rPr>
            <w:lang w:eastAsia="ja-JP"/>
          </w:rPr>
          <w:delText>hen taking water samples, the sampling procedure specifies that an amount of time must pass to allow sediments to settle. The exact waiting time for a specific sample can be stored in the parameter.</w:delText>
        </w:r>
      </w:del>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451" w:name="_Toc72768908"/>
      <w:proofErr w:type="spellStart"/>
      <w:r w:rsidRPr="006762B7">
        <w:t>AbstractSampling</w:t>
      </w:r>
      <w:bookmarkEnd w:id="451"/>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45B7382F"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7725B00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63</w:t>
      </w:r>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proofErr w:type="gramStart"/>
            <w:r>
              <w:rPr>
                <w:b/>
                <w:sz w:val="20"/>
                <w:szCs w:val="20"/>
              </w:rPr>
              <w:t>samplingLocation:Geometry</w:t>
            </w:r>
            <w:proofErr w:type="spellEnd"/>
            <w:proofErr w:type="gram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452" w:name="_Toc72768909"/>
      <w:proofErr w:type="spellStart"/>
      <w:r w:rsidRPr="004864AE">
        <w:t>AbstractSampler</w:t>
      </w:r>
      <w:bookmarkEnd w:id="452"/>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7289D1DC"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1EEB8520"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65</w:t>
      </w:r>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w:t>
            </w:r>
            <w:r>
              <w:rPr>
                <w:sz w:val="20"/>
                <w:szCs w:val="20"/>
              </w:rPr>
              <w:lastRenderedPageBreak/>
              <w:t xml:space="preserve">the attribute </w:t>
            </w:r>
            <w:proofErr w:type="spellStart"/>
            <w:proofErr w:type="gramStart"/>
            <w:r>
              <w:rPr>
                <w:b/>
                <w:sz w:val="20"/>
                <w:szCs w:val="20"/>
              </w:rPr>
              <w:t>samplerType:AbstractSamplerTypeCodeListValue</w:t>
            </w:r>
            <w:proofErr w:type="spellEnd"/>
            <w:proofErr w:type="gram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453"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454" w:author="Katharina Schleidt" w:date="2021-07-05T20:12:00Z">
        <w:r w:rsidDel="00E73CAA">
          <w:rPr>
            <w:lang w:eastAsia="ja-JP"/>
          </w:rPr>
          <w:delText xml:space="preserve">a </w:delText>
        </w:r>
      </w:del>
      <w:ins w:id="455"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456" w:name="_Toc72768910"/>
      <w:proofErr w:type="spellStart"/>
      <w:r w:rsidRPr="003E77E7">
        <w:t>AbstractSamplingProcedure</w:t>
      </w:r>
      <w:bookmarkEnd w:id="456"/>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0DDD692E"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2C0A683D"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67</w:t>
      </w:r>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457" w:name="_Toc72768911"/>
      <w:proofErr w:type="spellStart"/>
      <w:r w:rsidRPr="00863761">
        <w:t>AbstractPreparationProcedure</w:t>
      </w:r>
      <w:bookmarkEnd w:id="457"/>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176E7720"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458" w:name="_Toc72768912"/>
      <w:proofErr w:type="spellStart"/>
      <w:r w:rsidRPr="007A5CB7">
        <w:t>AbstractPreparationStep</w:t>
      </w:r>
      <w:bookmarkEnd w:id="458"/>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12BD901F"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proofErr w:type="gramStart"/>
            <w:r>
              <w:rPr>
                <w:b/>
                <w:sz w:val="20"/>
                <w:szCs w:val="20"/>
              </w:rPr>
              <w:t>description:CharacterString</w:t>
            </w:r>
            <w:proofErr w:type="spellEnd"/>
            <w:proofErr w:type="gram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459" w:name="_Toc72768913"/>
      <w:r w:rsidRPr="00920189">
        <w:t>Basic Samples</w:t>
      </w:r>
      <w:bookmarkEnd w:id="459"/>
    </w:p>
    <w:p w14:paraId="45FDC231" w14:textId="7D4AD515" w:rsidR="00CA3726" w:rsidRDefault="00CA3726" w:rsidP="00CA3726">
      <w:pPr>
        <w:pStyle w:val="Heading2"/>
      </w:pPr>
      <w:bookmarkStart w:id="460" w:name="_Toc72768914"/>
      <w:r w:rsidRPr="00CA3726">
        <w:t>General</w:t>
      </w:r>
      <w:bookmarkEnd w:id="460"/>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478C2C0C"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461" w:name="_Toc72768915"/>
      <w:r w:rsidRPr="00EE582C">
        <w:t>Sample</w:t>
      </w:r>
      <w:bookmarkEnd w:id="461"/>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29FB8924"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B64589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72</w:t>
      </w:r>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462" w:name="_Toc72768916"/>
      <w:proofErr w:type="spellStart"/>
      <w:r w:rsidRPr="004B13B4">
        <w:t>SpatialSample</w:t>
      </w:r>
      <w:bookmarkEnd w:id="462"/>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73BA6238"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proofErr w:type="gramStart"/>
      <w:r>
        <w:rPr>
          <w:lang w:eastAsia="ja-JP"/>
        </w:rPr>
        <w:lastRenderedPageBreak/>
        <w:t>Typically</w:t>
      </w:r>
      <w:proofErr w:type="gramEnd"/>
      <w:r>
        <w:rPr>
          <w:lang w:eastAsia="ja-JP"/>
        </w:rPr>
        <w:t xml:space="preserve">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shape:Geometry</w:t>
            </w:r>
            <w:proofErr w:type="spellEnd"/>
            <w:proofErr w:type="gram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463" w:author="Ilkka Rinne" w:date="2021-08-09T15:25:00Z">
              <w:r w:rsidR="00736C6A">
                <w:rPr>
                  <w:bCs/>
                  <w:sz w:val="20"/>
                  <w:szCs w:val="20"/>
                </w:rPr>
                <w:t>p</w:t>
              </w:r>
            </w:ins>
            <w:del w:id="464" w:author="Ilkka Rinne" w:date="2021-08-09T15:25:00Z">
              <w:r w:rsidRPr="00736C6A" w:rsidDel="00736C6A">
                <w:rPr>
                  <w:bCs/>
                  <w:sz w:val="20"/>
                  <w:szCs w:val="20"/>
                  <w:rPrChange w:id="465" w:author="Ilkka Rinne" w:date="2021-08-09T15:25:00Z">
                    <w:rPr>
                      <w:b/>
                      <w:sz w:val="20"/>
                      <w:szCs w:val="20"/>
                    </w:rPr>
                  </w:rPrChange>
                </w:rPr>
                <w:delText>P</w:delText>
              </w:r>
            </w:del>
            <w:r w:rsidRPr="00736C6A">
              <w:rPr>
                <w:bCs/>
                <w:sz w:val="20"/>
                <w:szCs w:val="20"/>
                <w:rPrChange w:id="466" w:author="Ilkka Rinne" w:date="2021-08-09T15:25:00Z">
                  <w:rPr>
                    <w:b/>
                    <w:sz w:val="20"/>
                    <w:szCs w:val="20"/>
                  </w:rPr>
                </w:rPrChange>
              </w:rPr>
              <w:t>ositional</w:t>
            </w:r>
            <w:ins w:id="467" w:author="Ilkka Rinne" w:date="2021-08-09T15:25:00Z">
              <w:r w:rsidR="00736C6A">
                <w:rPr>
                  <w:bCs/>
                  <w:sz w:val="20"/>
                  <w:szCs w:val="20"/>
                </w:rPr>
                <w:t xml:space="preserve"> a</w:t>
              </w:r>
            </w:ins>
            <w:del w:id="468" w:author="Ilkka Rinne" w:date="2021-08-09T15:25:00Z">
              <w:r w:rsidRPr="00736C6A" w:rsidDel="00736C6A">
                <w:rPr>
                  <w:bCs/>
                  <w:sz w:val="20"/>
                  <w:szCs w:val="20"/>
                  <w:rPrChange w:id="469" w:author="Ilkka Rinne" w:date="2021-08-09T15:25:00Z">
                    <w:rPr>
                      <w:b/>
                      <w:sz w:val="20"/>
                      <w:szCs w:val="20"/>
                    </w:rPr>
                  </w:rPrChange>
                </w:rPr>
                <w:delText>A</w:delText>
              </w:r>
            </w:del>
            <w:r w:rsidRPr="00736C6A">
              <w:rPr>
                <w:bCs/>
                <w:sz w:val="20"/>
                <w:szCs w:val="20"/>
                <w:rPrChange w:id="470"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471" w:author="Ilkka Rinne" w:date="2021-08-09T15:26:00Z">
              <w:r w:rsidR="00736C6A" w:rsidRPr="00736C6A">
                <w:rPr>
                  <w:bCs/>
                  <w:sz w:val="20"/>
                  <w:szCs w:val="20"/>
                  <w:rPrChange w:id="472" w:author="Ilkka Rinne" w:date="2021-08-09T15:26:00Z">
                    <w:rPr>
                      <w:b/>
                      <w:sz w:val="20"/>
                      <w:szCs w:val="20"/>
                    </w:rPr>
                  </w:rPrChange>
                </w:rPr>
                <w:t>p</w:t>
              </w:r>
            </w:ins>
            <w:del w:id="473" w:author="Ilkka Rinne" w:date="2021-08-09T15:26:00Z">
              <w:r w:rsidRPr="00736C6A" w:rsidDel="00736C6A">
                <w:rPr>
                  <w:bCs/>
                  <w:sz w:val="20"/>
                  <w:szCs w:val="20"/>
                  <w:rPrChange w:id="474" w:author="Ilkka Rinne" w:date="2021-08-09T15:26:00Z">
                    <w:rPr>
                      <w:b/>
                      <w:sz w:val="20"/>
                      <w:szCs w:val="20"/>
                    </w:rPr>
                  </w:rPrChange>
                </w:rPr>
                <w:delText>P</w:delText>
              </w:r>
            </w:del>
            <w:r w:rsidRPr="00736C6A">
              <w:rPr>
                <w:bCs/>
                <w:sz w:val="20"/>
                <w:szCs w:val="20"/>
                <w:rPrChange w:id="475" w:author="Ilkka Rinne" w:date="2021-08-09T15:26:00Z">
                  <w:rPr>
                    <w:b/>
                    <w:sz w:val="20"/>
                    <w:szCs w:val="20"/>
                  </w:rPr>
                </w:rPrChange>
              </w:rPr>
              <w:t>ositional</w:t>
            </w:r>
            <w:ins w:id="476" w:author="Ilkka Rinne" w:date="2021-08-09T15:26:00Z">
              <w:r w:rsidR="00736C6A" w:rsidRPr="00736C6A">
                <w:rPr>
                  <w:bCs/>
                  <w:sz w:val="20"/>
                  <w:szCs w:val="20"/>
                  <w:rPrChange w:id="477" w:author="Ilkka Rinne" w:date="2021-08-09T15:26:00Z">
                    <w:rPr>
                      <w:b/>
                      <w:sz w:val="20"/>
                      <w:szCs w:val="20"/>
                    </w:rPr>
                  </w:rPrChange>
                </w:rPr>
                <w:t xml:space="preserve"> a</w:t>
              </w:r>
            </w:ins>
            <w:del w:id="478" w:author="Ilkka Rinne" w:date="2021-08-09T15:26:00Z">
              <w:r w:rsidRPr="00736C6A" w:rsidDel="00736C6A">
                <w:rPr>
                  <w:bCs/>
                  <w:sz w:val="20"/>
                  <w:szCs w:val="20"/>
                  <w:rPrChange w:id="479" w:author="Ilkka Rinne" w:date="2021-08-09T15:26:00Z">
                    <w:rPr>
                      <w:b/>
                      <w:sz w:val="20"/>
                      <w:szCs w:val="20"/>
                    </w:rPr>
                  </w:rPrChange>
                </w:rPr>
                <w:delText>A</w:delText>
              </w:r>
            </w:del>
            <w:r w:rsidRPr="00736C6A">
              <w:rPr>
                <w:bCs/>
                <w:sz w:val="20"/>
                <w:szCs w:val="20"/>
                <w:rPrChange w:id="480"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horizontalPositionalAccuracy:Any</w:t>
            </w:r>
            <w:proofErr w:type="spellEnd"/>
            <w:proofErr w:type="gram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481" w:author="Ilkka Rinne" w:date="2021-08-09T15:26:00Z">
              <w:r w:rsidR="00736C6A" w:rsidRPr="00736C6A">
                <w:rPr>
                  <w:bCs/>
                  <w:sz w:val="20"/>
                  <w:szCs w:val="20"/>
                  <w:rPrChange w:id="482" w:author="Ilkka Rinne" w:date="2021-08-09T15:26:00Z">
                    <w:rPr>
                      <w:b/>
                      <w:sz w:val="20"/>
                      <w:szCs w:val="20"/>
                    </w:rPr>
                  </w:rPrChange>
                </w:rPr>
                <w:t>p</w:t>
              </w:r>
            </w:ins>
            <w:del w:id="483" w:author="Ilkka Rinne" w:date="2021-08-09T15:26:00Z">
              <w:r w:rsidRPr="00736C6A" w:rsidDel="00736C6A">
                <w:rPr>
                  <w:bCs/>
                  <w:sz w:val="20"/>
                  <w:szCs w:val="20"/>
                  <w:rPrChange w:id="484" w:author="Ilkka Rinne" w:date="2021-08-09T15:26:00Z">
                    <w:rPr>
                      <w:b/>
                      <w:sz w:val="20"/>
                      <w:szCs w:val="20"/>
                    </w:rPr>
                  </w:rPrChange>
                </w:rPr>
                <w:delText>P</w:delText>
              </w:r>
            </w:del>
            <w:r w:rsidRPr="00736C6A">
              <w:rPr>
                <w:bCs/>
                <w:sz w:val="20"/>
                <w:szCs w:val="20"/>
                <w:rPrChange w:id="485" w:author="Ilkka Rinne" w:date="2021-08-09T15:26:00Z">
                  <w:rPr>
                    <w:b/>
                    <w:sz w:val="20"/>
                    <w:szCs w:val="20"/>
                  </w:rPr>
                </w:rPrChange>
              </w:rPr>
              <w:t>ositional</w:t>
            </w:r>
            <w:ins w:id="486" w:author="Ilkka Rinne" w:date="2021-08-09T15:26:00Z">
              <w:r w:rsidR="00736C6A" w:rsidRPr="00736C6A">
                <w:rPr>
                  <w:bCs/>
                  <w:sz w:val="20"/>
                  <w:szCs w:val="20"/>
                  <w:rPrChange w:id="487" w:author="Ilkka Rinne" w:date="2021-08-09T15:26:00Z">
                    <w:rPr>
                      <w:b/>
                      <w:sz w:val="20"/>
                      <w:szCs w:val="20"/>
                    </w:rPr>
                  </w:rPrChange>
                </w:rPr>
                <w:t xml:space="preserve"> a</w:t>
              </w:r>
            </w:ins>
            <w:del w:id="488" w:author="Ilkka Rinne" w:date="2021-08-09T15:26:00Z">
              <w:r w:rsidRPr="00736C6A" w:rsidDel="00736C6A">
                <w:rPr>
                  <w:bCs/>
                  <w:sz w:val="20"/>
                  <w:szCs w:val="20"/>
                  <w:rPrChange w:id="489" w:author="Ilkka Rinne" w:date="2021-08-09T15:26:00Z">
                    <w:rPr>
                      <w:b/>
                      <w:sz w:val="20"/>
                      <w:szCs w:val="20"/>
                    </w:rPr>
                  </w:rPrChange>
                </w:rPr>
                <w:delText>A</w:delText>
              </w:r>
            </w:del>
            <w:r w:rsidRPr="00736C6A">
              <w:rPr>
                <w:bCs/>
                <w:sz w:val="20"/>
                <w:szCs w:val="20"/>
                <w:rPrChange w:id="490"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491" w:author="Ilkka Rinne" w:date="2021-08-09T15:26:00Z">
              <w:r w:rsidR="00736C6A" w:rsidRPr="00736C6A">
                <w:rPr>
                  <w:bCs/>
                  <w:sz w:val="20"/>
                  <w:szCs w:val="20"/>
                  <w:rPrChange w:id="492" w:author="Ilkka Rinne" w:date="2021-08-09T15:26:00Z">
                    <w:rPr>
                      <w:b/>
                      <w:sz w:val="20"/>
                      <w:szCs w:val="20"/>
                    </w:rPr>
                  </w:rPrChange>
                </w:rPr>
                <w:t>p</w:t>
              </w:r>
            </w:ins>
            <w:del w:id="493" w:author="Ilkka Rinne" w:date="2021-08-09T15:26:00Z">
              <w:r w:rsidRPr="00736C6A" w:rsidDel="00736C6A">
                <w:rPr>
                  <w:bCs/>
                  <w:sz w:val="20"/>
                  <w:szCs w:val="20"/>
                  <w:rPrChange w:id="494" w:author="Ilkka Rinne" w:date="2021-08-09T15:26:00Z">
                    <w:rPr>
                      <w:b/>
                      <w:sz w:val="20"/>
                      <w:szCs w:val="20"/>
                    </w:rPr>
                  </w:rPrChange>
                </w:rPr>
                <w:delText>P</w:delText>
              </w:r>
            </w:del>
            <w:r w:rsidRPr="00736C6A">
              <w:rPr>
                <w:bCs/>
                <w:sz w:val="20"/>
                <w:szCs w:val="20"/>
                <w:rPrChange w:id="495" w:author="Ilkka Rinne" w:date="2021-08-09T15:26:00Z">
                  <w:rPr>
                    <w:b/>
                    <w:sz w:val="20"/>
                    <w:szCs w:val="20"/>
                  </w:rPr>
                </w:rPrChange>
              </w:rPr>
              <w:t>ositional</w:t>
            </w:r>
            <w:ins w:id="496" w:author="Ilkka Rinne" w:date="2021-08-09T15:26:00Z">
              <w:r w:rsidR="00736C6A" w:rsidRPr="00736C6A">
                <w:rPr>
                  <w:bCs/>
                  <w:sz w:val="20"/>
                  <w:szCs w:val="20"/>
                  <w:rPrChange w:id="497" w:author="Ilkka Rinne" w:date="2021-08-09T15:26:00Z">
                    <w:rPr>
                      <w:b/>
                      <w:sz w:val="20"/>
                      <w:szCs w:val="20"/>
                    </w:rPr>
                  </w:rPrChange>
                </w:rPr>
                <w:t xml:space="preserve"> a</w:t>
              </w:r>
            </w:ins>
            <w:del w:id="498" w:author="Ilkka Rinne" w:date="2021-08-09T15:26:00Z">
              <w:r w:rsidRPr="00736C6A" w:rsidDel="00736C6A">
                <w:rPr>
                  <w:bCs/>
                  <w:sz w:val="20"/>
                  <w:szCs w:val="20"/>
                  <w:rPrChange w:id="499" w:author="Ilkka Rinne" w:date="2021-08-09T15:26:00Z">
                    <w:rPr>
                      <w:b/>
                      <w:sz w:val="20"/>
                      <w:szCs w:val="20"/>
                    </w:rPr>
                  </w:rPrChange>
                </w:rPr>
                <w:delText>A</w:delText>
              </w:r>
            </w:del>
            <w:r w:rsidRPr="00736C6A">
              <w:rPr>
                <w:bCs/>
                <w:sz w:val="20"/>
                <w:szCs w:val="20"/>
                <w:rPrChange w:id="500"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verticalPositionalAccuracy:Any</w:t>
            </w:r>
            <w:proofErr w:type="spellEnd"/>
            <w:proofErr w:type="gram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501" w:name="_Toc72768917"/>
      <w:proofErr w:type="spellStart"/>
      <w:r w:rsidRPr="001A5B74">
        <w:t>MaterialSample</w:t>
      </w:r>
      <w:bookmarkEnd w:id="501"/>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37EFB05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502"/>
            <w:r>
              <w:rPr>
                <w:sz w:val="20"/>
                <w:szCs w:val="20"/>
              </w:rPr>
              <w:t>specimen</w:t>
            </w:r>
            <w:commentRangeEnd w:id="502"/>
            <w:r w:rsidR="0085134E">
              <w:rPr>
                <w:rStyle w:val="CommentReference"/>
              </w:rPr>
              <w:commentReference w:id="502"/>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size:PhysicalDimension</w:t>
            </w:r>
            <w:proofErr w:type="spellEnd"/>
            <w:proofErr w:type="gram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503"/>
      <w:r w:rsidRPr="00C47793">
        <w:rPr>
          <w:lang w:eastAsia="ja-JP"/>
        </w:rPr>
        <w:t>specimen</w:t>
      </w:r>
      <w:commentRangeEnd w:id="503"/>
      <w:r w:rsidR="007467A4">
        <w:rPr>
          <w:rStyle w:val="CommentReference"/>
        </w:rPr>
        <w:commentReference w:id="503"/>
      </w:r>
      <w:r w:rsidRPr="00C47793">
        <w:rPr>
          <w:lang w:eastAsia="ja-JP"/>
        </w:rPr>
        <w:t xml:space="preserve">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storageLocation:NamedLocation</w:t>
            </w:r>
            <w:proofErr w:type="spellEnd"/>
            <w:proofErr w:type="gram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sourceLocation:Geometry</w:t>
            </w:r>
            <w:proofErr w:type="spellEnd"/>
            <w:proofErr w:type="gram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w:t>
      </w:r>
      <w:commentRangeStart w:id="504"/>
      <w:r w:rsidRPr="007F0BF0">
        <w:rPr>
          <w:lang w:eastAsia="ja-JP"/>
        </w:rPr>
        <w:t xml:space="preserve">a </w:t>
      </w:r>
      <w:proofErr w:type="spellStart"/>
      <w:r w:rsidRPr="007F0BF0">
        <w:rPr>
          <w:lang w:eastAsia="ja-JP"/>
        </w:rPr>
        <w:t>relatedSample</w:t>
      </w:r>
      <w:proofErr w:type="spellEnd"/>
      <w:r w:rsidRPr="007F0BF0">
        <w:rPr>
          <w:lang w:eastAsia="ja-JP"/>
        </w:rPr>
        <w:t xml:space="preserve"> whose location provides an unambiguous location</w:t>
      </w:r>
      <w:commentRangeEnd w:id="504"/>
      <w:r w:rsidR="00D23171">
        <w:rPr>
          <w:rStyle w:val="CommentReference"/>
        </w:rPr>
        <w:commentReference w:id="504"/>
      </w:r>
      <w:r w:rsidRPr="007F0BF0">
        <w:rPr>
          <w:lang w:eastAsia="ja-JP"/>
        </w:rPr>
        <w:t xml:space="preserve">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505" w:author="Katharina Schleidt" w:date="2021-07-05T20:13:00Z">
        <w:r w:rsidR="000C6285" w:rsidDel="00E73CAA">
          <w:rPr>
            <w:lang w:eastAsia="ja-JP"/>
          </w:rPr>
          <w:delText>it</w:delText>
        </w:r>
      </w:del>
      <w:ins w:id="506"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507" w:name="_Toc72768918"/>
      <w:proofErr w:type="spellStart"/>
      <w:r w:rsidRPr="00FB34BB">
        <w:t>StatisticalSample</w:t>
      </w:r>
      <w:bookmarkEnd w:id="507"/>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5F31AC13"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proofErr w:type="gramStart"/>
            <w:r>
              <w:rPr>
                <w:b/>
                <w:sz w:val="20"/>
                <w:szCs w:val="20"/>
              </w:rPr>
              <w:t>classification:StatisticalClassification</w:t>
            </w:r>
            <w:proofErr w:type="spellEnd"/>
            <w:proofErr w:type="gram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508" w:name="_Toc72768919"/>
      <w:r w:rsidRPr="00860411">
        <w:t>Sampling</w:t>
      </w:r>
      <w:bookmarkEnd w:id="508"/>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03888EF6"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4936E72A"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509" w:name="_Toc72768920"/>
      <w:r w:rsidRPr="00D07D75">
        <w:t>Sampler</w:t>
      </w:r>
      <w:bookmarkEnd w:id="509"/>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5A0C7483"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5DEF367F"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510" w:name="_Toc72768921"/>
      <w:proofErr w:type="spellStart"/>
      <w:r w:rsidRPr="00711727">
        <w:lastRenderedPageBreak/>
        <w:t>SampleCollection</w:t>
      </w:r>
      <w:bookmarkEnd w:id="510"/>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1994E4B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33C16CB"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81</w:t>
      </w:r>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511"/>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commentRangeEnd w:id="511"/>
            <w:proofErr w:type="spellEnd"/>
            <w:r w:rsidR="00F972D4">
              <w:rPr>
                <w:rStyle w:val="CommentReference"/>
              </w:rPr>
              <w:commentReference w:id="511"/>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proofErr w:type="gramStart"/>
            <w:r w:rsidRPr="0019426E">
              <w:rPr>
                <w:b/>
                <w:sz w:val="20"/>
                <w:szCs w:val="20"/>
              </w:rPr>
              <w:t>context:GenericName</w:t>
            </w:r>
            <w:proofErr w:type="spellEnd"/>
            <w:proofErr w:type="gram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512" w:name="_Toc72768922"/>
      <w:proofErr w:type="spellStart"/>
      <w:r w:rsidRPr="001D410B">
        <w:lastRenderedPageBreak/>
        <w:t>PhysicalDimension</w:t>
      </w:r>
      <w:bookmarkEnd w:id="512"/>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631EF89B"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2478E515" w:rsidR="008147D3" w:rsidRDefault="008147D3" w:rsidP="007A1C65">
            <w:pPr>
              <w:widowControl w:val="0"/>
              <w:spacing w:line="240" w:lineRule="auto"/>
              <w:rPr>
                <w:sz w:val="20"/>
                <w:szCs w:val="20"/>
              </w:rPr>
            </w:pPr>
            <w:r>
              <w:rPr>
                <w:sz w:val="20"/>
                <w:szCs w:val="20"/>
              </w:rPr>
              <w:lastRenderedPageBreak/>
              <w:t xml:space="preserve">The </w:t>
            </w:r>
            <w:ins w:id="513" w:author="Ilkka Rinne" w:date="2021-08-09T16:09:00Z">
              <w:r w:rsidR="00CB5B21">
                <w:rPr>
                  <w:sz w:val="20"/>
                  <w:szCs w:val="20"/>
                </w:rPr>
                <w:t xml:space="preserve">name of the </w:t>
              </w:r>
            </w:ins>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w:t>
            </w:r>
            <w:r>
              <w:rPr>
                <w:sz w:val="20"/>
                <w:szCs w:val="20"/>
              </w:rPr>
              <w:lastRenderedPageBreak/>
              <w:t>is provided.</w:t>
            </w:r>
          </w:p>
          <w:p w14:paraId="590E233B" w14:textId="4272027A" w:rsidR="008147D3" w:rsidRDefault="008147D3" w:rsidP="007A1C65">
            <w:pPr>
              <w:widowControl w:val="0"/>
              <w:spacing w:line="240" w:lineRule="auto"/>
              <w:rPr>
                <w:b/>
                <w:sz w:val="20"/>
                <w:szCs w:val="20"/>
              </w:rPr>
            </w:pPr>
            <w:r>
              <w:rPr>
                <w:sz w:val="20"/>
                <w:szCs w:val="20"/>
              </w:rPr>
              <w:t xml:space="preserve">The </w:t>
            </w:r>
            <w:ins w:id="514" w:author="Ilkka Rinne" w:date="2021-08-09T16:12:00Z">
              <w:r w:rsidR="00854564">
                <w:rPr>
                  <w:sz w:val="20"/>
                  <w:szCs w:val="20"/>
                </w:rPr>
                <w:t>identifier</w:t>
              </w:r>
            </w:ins>
            <w:del w:id="515" w:author="Ilkka Rinne" w:date="2021-08-09T16:12:00Z">
              <w:r w:rsidDel="00854564">
                <w:rPr>
                  <w:sz w:val="20"/>
                  <w:szCs w:val="20"/>
                </w:rPr>
                <w:delText>name</w:delText>
              </w:r>
            </w:del>
            <w:r>
              <w:rPr>
                <w:sz w:val="20"/>
                <w:szCs w:val="20"/>
              </w:rPr>
              <w:t xml:space="preserve"> of the physical dimension</w:t>
            </w:r>
            <w:del w:id="516" w:author="Ilkka Rinne" w:date="2021-08-09T16:11:00Z">
              <w:r w:rsidDel="008E396C">
                <w:rPr>
                  <w:sz w:val="20"/>
                  <w:szCs w:val="20"/>
                </w:rPr>
                <w:delText>, the quantity being provided in the value</w:delText>
              </w:r>
            </w:del>
            <w:r>
              <w:rPr>
                <w:sz w:val="20"/>
                <w:szCs w:val="20"/>
              </w:rPr>
              <w:t xml:space="preserve"> SHALL be provided in the attribute </w:t>
            </w:r>
            <w:proofErr w:type="spellStart"/>
            <w:proofErr w:type="gramStart"/>
            <w:r>
              <w:rPr>
                <w:b/>
                <w:sz w:val="20"/>
                <w:szCs w:val="20"/>
              </w:rPr>
              <w:t>dimension:URI</w:t>
            </w:r>
            <w:proofErr w:type="spellEnd"/>
            <w:proofErr w:type="gram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proofErr w:type="gramStart"/>
            <w:r>
              <w:rPr>
                <w:b/>
                <w:sz w:val="20"/>
                <w:szCs w:val="20"/>
              </w:rPr>
              <w:t>value:Measure</w:t>
            </w:r>
            <w:proofErr w:type="spellEnd"/>
            <w:proofErr w:type="gram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517" w:name="_Toc72768923"/>
      <w:proofErr w:type="spellStart"/>
      <w:r w:rsidRPr="00F53892">
        <w:t>NamedLocation</w:t>
      </w:r>
      <w:bookmarkEnd w:id="517"/>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3A54B5C8"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proofErr w:type="gramStart"/>
            <w:r>
              <w:rPr>
                <w:b/>
                <w:sz w:val="20"/>
                <w:szCs w:val="20"/>
              </w:rPr>
              <w:t>address:Any</w:t>
            </w:r>
            <w:proofErr w:type="spellEnd"/>
            <w:proofErr w:type="gram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proofErr w:type="gramStart"/>
            <w:r>
              <w:rPr>
                <w:b/>
                <w:sz w:val="20"/>
                <w:szCs w:val="20"/>
              </w:rPr>
              <w:t>name:GenericName</w:t>
            </w:r>
            <w:proofErr w:type="spellEnd"/>
            <w:proofErr w:type="gram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proofErr w:type="gramStart"/>
            <w:r>
              <w:rPr>
                <w:b/>
                <w:sz w:val="20"/>
                <w:szCs w:val="20"/>
              </w:rPr>
              <w:t>representativeGeometry:Geometry</w:t>
            </w:r>
            <w:proofErr w:type="spellEnd"/>
            <w:proofErr w:type="gram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518" w:name="_Toc72768924"/>
      <w:proofErr w:type="spellStart"/>
      <w:r w:rsidRPr="004611AB">
        <w:lastRenderedPageBreak/>
        <w:t>StatisticalClassification</w:t>
      </w:r>
      <w:bookmarkEnd w:id="518"/>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66653239"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proofErr w:type="gramStart"/>
            <w:r>
              <w:rPr>
                <w:b/>
                <w:sz w:val="20"/>
                <w:szCs w:val="20"/>
              </w:rPr>
              <w:t>concept:URI</w:t>
            </w:r>
            <w:proofErr w:type="spellEnd"/>
            <w:proofErr w:type="gram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del w:id="519" w:author="Ilkka Rinne" w:date="2021-08-09T16:20:00Z">
              <w:r w:rsidDel="00AD0D49">
                <w:rPr>
                  <w:b/>
                  <w:sz w:val="20"/>
                  <w:szCs w:val="20"/>
                </w:rPr>
                <w:delText xml:space="preserve"> </w:delText>
              </w:r>
            </w:del>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proofErr w:type="gramStart"/>
            <w:r>
              <w:rPr>
                <w:b/>
                <w:sz w:val="20"/>
                <w:szCs w:val="20"/>
              </w:rPr>
              <w:t>classification:URI</w:t>
            </w:r>
            <w:proofErr w:type="spellEnd"/>
            <w:proofErr w:type="gram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520" w:name="_Toc450303222"/>
      <w:bookmarkStart w:id="521" w:name="_Toc9996972"/>
      <w:bookmarkStart w:id="522" w:name="_Toc438968655"/>
      <w:bookmarkStart w:id="523" w:name="_Toc443461103"/>
      <w:bookmarkStart w:id="524" w:name="_Toc353342675"/>
      <w:r w:rsidRPr="00F02BC7">
        <w:lastRenderedPageBreak/>
        <w:br/>
      </w:r>
      <w:bookmarkStart w:id="525" w:name="_Toc72768925"/>
      <w:r w:rsidRPr="00F02BC7">
        <w:rPr>
          <w:b w:val="0"/>
        </w:rPr>
        <w:t>(</w:t>
      </w:r>
      <w:r w:rsidR="00920189">
        <w:rPr>
          <w:b w:val="0"/>
        </w:rPr>
        <w:t>normative</w:t>
      </w:r>
      <w:r w:rsidRPr="00F02BC7">
        <w:rPr>
          <w:b w:val="0"/>
        </w:rPr>
        <w:t>)</w:t>
      </w:r>
      <w:bookmarkEnd w:id="520"/>
      <w:bookmarkEnd w:id="521"/>
      <w:bookmarkEnd w:id="522"/>
      <w:bookmarkEnd w:id="523"/>
      <w:bookmarkEnd w:id="524"/>
      <w:r w:rsidRPr="00F02BC7">
        <w:br/>
      </w:r>
      <w:r w:rsidRPr="00F02BC7">
        <w:br/>
      </w:r>
      <w:r w:rsidR="00920189">
        <w:t xml:space="preserve">Abstract </w:t>
      </w:r>
      <w:r w:rsidR="001E635D">
        <w:t>T</w:t>
      </w:r>
      <w:r w:rsidR="00920189">
        <w:t xml:space="preserve">est </w:t>
      </w:r>
      <w:r w:rsidR="001E635D">
        <w:t>S</w:t>
      </w:r>
      <w:r w:rsidR="00920189">
        <w:t>uite</w:t>
      </w:r>
      <w:bookmarkEnd w:id="525"/>
    </w:p>
    <w:p w14:paraId="0BC1B11F" w14:textId="77777777" w:rsidR="007A1C65" w:rsidRPr="0047527C" w:rsidRDefault="007A1C65" w:rsidP="007A1C65">
      <w:pPr>
        <w:pStyle w:val="a2"/>
      </w:pPr>
      <w:bookmarkStart w:id="526" w:name="_Toc72768926"/>
      <w:r w:rsidRPr="0047527C">
        <w:t>Abstract tests for Conceptual Observation schema package</w:t>
      </w:r>
      <w:bookmarkEnd w:id="526"/>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527" w:name="_Toc72768927"/>
      <w:r w:rsidRPr="0047527C">
        <w:t>Abstract tests for Abstract Observation core package</w:t>
      </w:r>
      <w:bookmarkEnd w:id="527"/>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528" w:name="_Toc72768928"/>
      <w:r w:rsidRPr="002B4EBE">
        <w:t>Abstract tests for Basic Observations package</w:t>
      </w:r>
      <w:bookmarkEnd w:id="528"/>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529" w:name="_Toc72768929"/>
      <w:r w:rsidRPr="00F264E8">
        <w:t>Abstract tests for Conceptual Sample schema package</w:t>
      </w:r>
      <w:bookmarkEnd w:id="529"/>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530" w:name="_Toc72768930"/>
      <w:r w:rsidRPr="002423DA">
        <w:t>Abstract tests for Abstract Sample core package</w:t>
      </w:r>
      <w:bookmarkEnd w:id="530"/>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531" w:name="_Toc72768931"/>
      <w:r w:rsidRPr="002423DA">
        <w:t>Abstract tests for Basic Samples package</w:t>
      </w:r>
      <w:bookmarkEnd w:id="531"/>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532"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532"/>
    </w:p>
    <w:p w14:paraId="15C92B03" w14:textId="4FDB9CCA" w:rsidR="00920189" w:rsidRDefault="00F90523" w:rsidP="002B4EBE">
      <w:pPr>
        <w:pStyle w:val="a2"/>
      </w:pPr>
      <w:bookmarkStart w:id="533" w:name="_Toc72768933"/>
      <w:r w:rsidRPr="00F90523">
        <w:t>Introduction</w:t>
      </w:r>
      <w:bookmarkEnd w:id="533"/>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534" w:name="_Toc72768934"/>
      <w:r>
        <w:t>Earth Observations (EO)</w:t>
      </w:r>
      <w:bookmarkEnd w:id="534"/>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proofErr w:type="gramStart"/>
            <w:r w:rsidRPr="006328C0">
              <w:t>Observation::</w:t>
            </w:r>
            <w:proofErr w:type="gramEnd"/>
            <w:r w:rsidRPr="006328C0">
              <w:t>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proofErr w:type="gramStart"/>
            <w:r w:rsidRPr="006328C0">
              <w:t>Observation::</w:t>
            </w:r>
            <w:proofErr w:type="gramEnd"/>
            <w:r w:rsidRPr="006328C0">
              <w:t>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proofErr w:type="gramStart"/>
            <w:r w:rsidRPr="006328C0">
              <w:t>Observation::</w:t>
            </w:r>
            <w:proofErr w:type="spellStart"/>
            <w:proofErr w:type="gramEnd"/>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proofErr w:type="gramStart"/>
            <w:r w:rsidRPr="006328C0">
              <w:t>SpatialSample:sampledFeature</w:t>
            </w:r>
            <w:proofErr w:type="spellEnd"/>
            <w:proofErr w:type="gram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proofErr w:type="gramStart"/>
            <w:r w:rsidRPr="006328C0">
              <w:t>Observation::</w:t>
            </w:r>
            <w:proofErr w:type="spellStart"/>
            <w:proofErr w:type="gramEnd"/>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proofErr w:type="gramStart"/>
            <w:r w:rsidRPr="006328C0">
              <w:t>SpatialSample</w:t>
            </w:r>
            <w:proofErr w:type="spellEnd"/>
            <w:r w:rsidRPr="006328C0">
              <w:t>::</w:t>
            </w:r>
            <w:proofErr w:type="spellStart"/>
            <w:proofErr w:type="gramEnd"/>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proofErr w:type="gramStart"/>
            <w:r w:rsidRPr="006328C0">
              <w:lastRenderedPageBreak/>
              <w:t>Observation::</w:t>
            </w:r>
            <w:proofErr w:type="spellStart"/>
            <w:proofErr w:type="gramEnd"/>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535" w:name="_Toc72768935"/>
      <w:r>
        <w:t>Metrology</w:t>
      </w:r>
      <w:bookmarkEnd w:id="535"/>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proofErr w:type="gramStart"/>
            <w:r w:rsidRPr="0050774B">
              <w:t>Observation::</w:t>
            </w:r>
            <w:proofErr w:type="gramEnd"/>
            <w:r w:rsidRPr="0050774B">
              <w:t>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proofErr w:type="gramStart"/>
            <w:r w:rsidRPr="0050774B">
              <w:t>Observation::</w:t>
            </w:r>
            <w:proofErr w:type="gramEnd"/>
            <w:r w:rsidRPr="0050774B">
              <w:t>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536" w:name="_Toc72768936"/>
      <w:r w:rsidRPr="00B577B2">
        <w:t>Earth science simulations</w:t>
      </w:r>
      <w:bookmarkEnd w:id="536"/>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proofErr w:type="gramStart"/>
            <w:r w:rsidRPr="0050774B">
              <w:t>Observation::</w:t>
            </w:r>
            <w:proofErr w:type="gramEnd"/>
            <w:r w:rsidRPr="0050774B">
              <w:t>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proofErr w:type="gramStart"/>
            <w:r w:rsidRPr="0050774B">
              <w:t>Observation::</w:t>
            </w:r>
            <w:proofErr w:type="spellStart"/>
            <w:proofErr w:type="gramEnd"/>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proofErr w:type="gramStart"/>
            <w:r w:rsidRPr="0050774B">
              <w:t>Observation::</w:t>
            </w:r>
            <w:proofErr w:type="gramEnd"/>
            <w:r w:rsidRPr="0050774B">
              <w:t xml:space="preserve">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proofErr w:type="gramStart"/>
            <w:r w:rsidRPr="0050774B">
              <w:t>Observation::</w:t>
            </w:r>
            <w:proofErr w:type="spellStart"/>
            <w:proofErr w:type="gramEnd"/>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proofErr w:type="gramStart"/>
            <w:r w:rsidRPr="0050774B">
              <w:t>Observation::</w:t>
            </w:r>
            <w:proofErr w:type="gramEnd"/>
            <w:r w:rsidRPr="0050774B">
              <w:t>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proofErr w:type="gramStart"/>
            <w:r w:rsidRPr="0050774B">
              <w:t>Observation::</w:t>
            </w:r>
            <w:proofErr w:type="spellStart"/>
            <w:proofErr w:type="gramEnd"/>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proofErr w:type="gramStart"/>
            <w:r w:rsidRPr="0050774B">
              <w:t>Observation::</w:t>
            </w:r>
            <w:proofErr w:type="spellStart"/>
            <w:proofErr w:type="gramEnd"/>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proofErr w:type="gramStart"/>
            <w:r w:rsidRPr="0050774B">
              <w:t>Observation::</w:t>
            </w:r>
            <w:proofErr w:type="spellStart"/>
            <w:proofErr w:type="gramEnd"/>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537" w:name="_Toc72768937"/>
      <w:r w:rsidRPr="00B577B2">
        <w:t>Assay/Chemistry</w:t>
      </w:r>
      <w:bookmarkEnd w:id="537"/>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proofErr w:type="gramStart"/>
            <w:r w:rsidRPr="0050774B">
              <w:t>Observation::</w:t>
            </w:r>
            <w:proofErr w:type="spellStart"/>
            <w:proofErr w:type="gramEnd"/>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proofErr w:type="gramStart"/>
            <w:r w:rsidRPr="0050774B">
              <w:t>MaterialSample</w:t>
            </w:r>
            <w:proofErr w:type="spellEnd"/>
            <w:r w:rsidRPr="0050774B">
              <w:t>::</w:t>
            </w:r>
            <w:proofErr w:type="gram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proofErr w:type="gramStart"/>
            <w:r w:rsidRPr="0050774B">
              <w:t>Observation::</w:t>
            </w:r>
            <w:proofErr w:type="spellStart"/>
            <w:proofErr w:type="gramEnd"/>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proofErr w:type="gramStart"/>
            <w:r w:rsidRPr="0050774B">
              <w:t>Observation::</w:t>
            </w:r>
            <w:proofErr w:type="spellStart"/>
            <w:proofErr w:type="gramEnd"/>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proofErr w:type="gramStart"/>
            <w:r w:rsidRPr="0050774B">
              <w:t>Observation::</w:t>
            </w:r>
            <w:proofErr w:type="gramEnd"/>
            <w:r w:rsidRPr="0050774B">
              <w:t>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proofErr w:type="gramStart"/>
            <w:r w:rsidRPr="0050774B">
              <w:t>Observation::</w:t>
            </w:r>
            <w:proofErr w:type="spellStart"/>
            <w:proofErr w:type="gramEnd"/>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proofErr w:type="gramStart"/>
            <w:r w:rsidRPr="0050774B">
              <w:t>Observation::</w:t>
            </w:r>
            <w:proofErr w:type="gramEnd"/>
            <w:r w:rsidRPr="0050774B">
              <w:t>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538" w:name="_Toc72768938"/>
      <w:r w:rsidRPr="00B577B2">
        <w:t>Geology field observations</w:t>
      </w:r>
      <w:bookmarkEnd w:id="538"/>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proofErr w:type="gramStart"/>
            <w:r w:rsidRPr="0050774B">
              <w:t>Observation::</w:t>
            </w:r>
            <w:proofErr w:type="spellStart"/>
            <w:proofErr w:type="gramEnd"/>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proofErr w:type="gramStart"/>
            <w:r w:rsidRPr="0050774B">
              <w:lastRenderedPageBreak/>
              <w:t>Observation::</w:t>
            </w:r>
            <w:proofErr w:type="spellStart"/>
            <w:proofErr w:type="gramEnd"/>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539" w:name="_Toc72768939"/>
      <w:r w:rsidRPr="00B577B2">
        <w:t>Geotechnics observations</w:t>
      </w:r>
      <w:bookmarkEnd w:id="539"/>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proofErr w:type="gramStart"/>
            <w:r w:rsidRPr="0050774B">
              <w:t>Observation::</w:t>
            </w:r>
            <w:proofErr w:type="gramEnd"/>
            <w:r w:rsidRPr="0050774B">
              <w:t>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proofErr w:type="gramStart"/>
            <w:r w:rsidRPr="0050774B">
              <w:t>Observation::</w:t>
            </w:r>
            <w:proofErr w:type="spellStart"/>
            <w:proofErr w:type="gramEnd"/>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proofErr w:type="gramStart"/>
            <w:r w:rsidRPr="0050774B">
              <w:t>Observation::</w:t>
            </w:r>
            <w:proofErr w:type="gramEnd"/>
            <w:r w:rsidRPr="0050774B">
              <w:t>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proofErr w:type="gramStart"/>
            <w:r w:rsidRPr="0050774B">
              <w:t>Observation::</w:t>
            </w:r>
            <w:proofErr w:type="spellStart"/>
            <w:proofErr w:type="gramEnd"/>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proofErr w:type="gramStart"/>
            <w:r w:rsidRPr="0050774B">
              <w:t>Observation::</w:t>
            </w:r>
            <w:proofErr w:type="gramEnd"/>
            <w:r w:rsidRPr="0050774B">
              <w:t>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proofErr w:type="gramStart"/>
            <w:r w:rsidRPr="0050774B">
              <w:t>Observation::</w:t>
            </w:r>
            <w:proofErr w:type="spellStart"/>
            <w:proofErr w:type="gramEnd"/>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540" w:name="_Toc72768940"/>
      <w:r w:rsidRPr="00B577B2">
        <w:t>Water quality observations</w:t>
      </w:r>
      <w:bookmarkEnd w:id="540"/>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proofErr w:type="gramStart"/>
            <w:r w:rsidRPr="0050774B">
              <w:t>MaterialSample</w:t>
            </w:r>
            <w:proofErr w:type="spellEnd"/>
            <w:r w:rsidRPr="0050774B">
              <w:t>::</w:t>
            </w:r>
            <w:proofErr w:type="gram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proofErr w:type="gramStart"/>
            <w:r w:rsidRPr="0050774B">
              <w:t>Observation::</w:t>
            </w:r>
            <w:proofErr w:type="gramEnd"/>
            <w:r w:rsidRPr="0050774B">
              <w:t>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proofErr w:type="gramStart"/>
            <w:r w:rsidRPr="0050774B">
              <w:lastRenderedPageBreak/>
              <w:t>Observation::</w:t>
            </w:r>
            <w:proofErr w:type="spellStart"/>
            <w:proofErr w:type="gramEnd"/>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proofErr w:type="gramStart"/>
            <w:r w:rsidRPr="0050774B">
              <w:t>Observation::</w:t>
            </w:r>
            <w:proofErr w:type="gramEnd"/>
            <w:r w:rsidRPr="0050774B">
              <w:t>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w:t>
            </w:r>
            <w:proofErr w:type="gramStart"/>
            <w:r w:rsidRPr="0050774B">
              <w:t>e.g.</w:t>
            </w:r>
            <w:proofErr w:type="gramEnd"/>
            <w:r w:rsidRPr="0050774B">
              <w:t xml:space="preserve">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541" w:name="_Toc72768941"/>
      <w:r w:rsidRPr="00B577B2">
        <w:t>Soil quality observations</w:t>
      </w:r>
      <w:bookmarkEnd w:id="541"/>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proofErr w:type="gramStart"/>
            <w:r w:rsidRPr="006328C0">
              <w:t>Observation::</w:t>
            </w:r>
            <w:proofErr w:type="spellStart"/>
            <w:proofErr w:type="gramEnd"/>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proofErr w:type="gramStart"/>
            <w:r w:rsidRPr="006328C0">
              <w:t>MaterialSample:relatedSample</w:t>
            </w:r>
            <w:proofErr w:type="gramEnd"/>
            <w:r w:rsidRPr="006328C0">
              <w:t>:SpatialSample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proofErr w:type="gramStart"/>
            <w:r w:rsidRPr="006328C0">
              <w:t>Observation::</w:t>
            </w:r>
            <w:proofErr w:type="spellStart"/>
            <w:proofErr w:type="gramEnd"/>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proofErr w:type="gramStart"/>
            <w:r w:rsidRPr="006328C0">
              <w:t>Observation::</w:t>
            </w:r>
            <w:proofErr w:type="spellStart"/>
            <w:proofErr w:type="gramEnd"/>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proofErr w:type="gramStart"/>
            <w:r w:rsidRPr="006328C0">
              <w:t>Observation::</w:t>
            </w:r>
            <w:proofErr w:type="spellStart"/>
            <w:proofErr w:type="gramEnd"/>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proofErr w:type="gramStart"/>
            <w:r w:rsidRPr="006328C0">
              <w:t>Observation::</w:t>
            </w:r>
            <w:proofErr w:type="gramEnd"/>
            <w:r w:rsidRPr="006328C0">
              <w:t>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proofErr w:type="gramStart"/>
            <w:r w:rsidRPr="006328C0">
              <w:lastRenderedPageBreak/>
              <w:t>Observation::</w:t>
            </w:r>
            <w:proofErr w:type="spellStart"/>
            <w:proofErr w:type="gramEnd"/>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proofErr w:type="gramStart"/>
            <w:r w:rsidRPr="006328C0">
              <w:t>Observation::</w:t>
            </w:r>
            <w:proofErr w:type="gramEnd"/>
            <w:r w:rsidRPr="006328C0">
              <w:t>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542" w:name="_Toc72768942"/>
      <w:bookmarkStart w:id="543" w:name="_Ref71659104"/>
      <w:bookmarkStart w:id="544"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545"/>
      <w:r w:rsidR="00EC3D8D" w:rsidRPr="00EC3D8D">
        <w:t xml:space="preserve">between </w:t>
      </w:r>
      <w:r w:rsidR="00DB2B9C">
        <w:t xml:space="preserve">ISO 19156:2011, edition 1 </w:t>
      </w:r>
      <w:r w:rsidR="00EC3D8D" w:rsidRPr="00EC3D8D">
        <w:t xml:space="preserve">and </w:t>
      </w:r>
      <w:r w:rsidR="00DB2B9C">
        <w:t>ISO 19156:</w:t>
      </w:r>
      <w:commentRangeStart w:id="546"/>
      <w:commentRangeStart w:id="547"/>
      <w:r w:rsidR="00DB2B9C">
        <w:t>2020</w:t>
      </w:r>
      <w:commentRangeEnd w:id="546"/>
      <w:r w:rsidR="00DB2B9C">
        <w:rPr>
          <w:rStyle w:val="CommentReference"/>
        </w:rPr>
        <w:commentReference w:id="546"/>
      </w:r>
      <w:commentRangeEnd w:id="547"/>
      <w:r w:rsidR="00DB2B9C">
        <w:rPr>
          <w:rStyle w:val="CommentReference"/>
        </w:rPr>
        <w:commentReference w:id="547"/>
      </w:r>
      <w:r w:rsidR="00DB2B9C">
        <w:t>, edition 2</w:t>
      </w:r>
      <w:commentRangeEnd w:id="545"/>
      <w:r w:rsidR="00DB2B9C">
        <w:rPr>
          <w:rStyle w:val="CommentReference"/>
          <w:rFonts w:eastAsia="Calibri"/>
          <w:b w:val="0"/>
          <w:lang w:eastAsia="en-US"/>
        </w:rPr>
        <w:commentReference w:id="545"/>
      </w:r>
      <w:bookmarkEnd w:id="542"/>
      <w:bookmarkEnd w:id="543"/>
      <w:bookmarkEnd w:id="544"/>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548" w:author="Katharina Schleidt" w:date="2021-07-05T20:14:00Z">
        <w:r w:rsidR="002F3554" w:rsidDel="00CC3A78">
          <w:rPr>
            <w:lang w:eastAsia="ja-JP"/>
          </w:rPr>
          <w:delText>measurements</w:delText>
        </w:r>
        <w:r w:rsidDel="00CC3A78">
          <w:rPr>
            <w:lang w:eastAsia="ja-JP"/>
          </w:rPr>
          <w:delText xml:space="preserve"> </w:delText>
        </w:r>
      </w:del>
      <w:ins w:id="549"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550" w:author="Katharina Schleidt" w:date="2021-07-05T20:14:00Z">
        <w:r w:rsidR="002F3554" w:rsidDel="00CC3A78">
          <w:rPr>
            <w:lang w:eastAsia="ja-JP"/>
          </w:rPr>
          <w:delText xml:space="preserve">measurements </w:delText>
        </w:r>
      </w:del>
      <w:ins w:id="551" w:author="Katharina Schleidt" w:date="2021-07-05T20:14:00Z">
        <w:r w:rsidR="00CC3A78">
          <w:rPr>
            <w:lang w:eastAsia="ja-JP"/>
          </w:rPr>
          <w:t xml:space="preserve">Measurements </w:t>
        </w:r>
      </w:ins>
      <w:r w:rsidR="002F3554">
        <w:rPr>
          <w:lang w:eastAsia="ja-JP"/>
        </w:rPr>
        <w:t xml:space="preserve">and </w:t>
      </w:r>
      <w:del w:id="552" w:author="Katharina Schleidt" w:date="2021-07-05T20:14:00Z">
        <w:r w:rsidR="002F3554" w:rsidDel="00CC3A78">
          <w:rPr>
            <w:lang w:eastAsia="ja-JP"/>
          </w:rPr>
          <w:delText>samples</w:delText>
        </w:r>
        <w:r w:rsidDel="00CC3A78">
          <w:rPr>
            <w:lang w:eastAsia="ja-JP"/>
          </w:rPr>
          <w:delText xml:space="preserve"> </w:delText>
        </w:r>
      </w:del>
      <w:ins w:id="553" w:author="Katharina Schleidt" w:date="2021-07-05T20:14:00Z">
        <w:r w:rsidR="00CC3A78">
          <w:rPr>
            <w:lang w:eastAsia="ja-JP"/>
          </w:rPr>
          <w:t xml:space="preserve">Samples </w:t>
        </w:r>
      </w:ins>
      <w:r>
        <w:rPr>
          <w:lang w:eastAsia="ja-JP"/>
        </w:rPr>
        <w:t>v3.0 (ISO 19156:</w:t>
      </w:r>
      <w:commentRangeStart w:id="554"/>
      <w:commentRangeStart w:id="555"/>
      <w:r>
        <w:rPr>
          <w:lang w:eastAsia="ja-JP"/>
        </w:rPr>
        <w:t>2020</w:t>
      </w:r>
      <w:commentRangeEnd w:id="554"/>
      <w:r w:rsidR="00AE5CAB">
        <w:rPr>
          <w:rStyle w:val="CommentReference"/>
        </w:rPr>
        <w:commentReference w:id="554"/>
      </w:r>
      <w:commentRangeEnd w:id="555"/>
      <w:r w:rsidR="00AE5CAB">
        <w:rPr>
          <w:rStyle w:val="CommentReference"/>
        </w:rPr>
        <w:commentReference w:id="555"/>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556" w:name="_Toc72768943"/>
      <w:r>
        <w:t>Package and requirements class structure</w:t>
      </w:r>
      <w:bookmarkEnd w:id="556"/>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 xml:space="preserve">The requirements classes of the ISO 19156 Edition 2 are much more fine-grained than in the conformance classes in Edition 1: There are several </w:t>
      </w:r>
      <w:proofErr w:type="gramStart"/>
      <w:r>
        <w:rPr>
          <w:lang w:eastAsia="ja-JP"/>
        </w:rPr>
        <w:t>requirements</w:t>
      </w:r>
      <w:proofErr w:type="gramEnd"/>
      <w:r>
        <w:rPr>
          <w:lang w:eastAsia="ja-JP"/>
        </w:rPr>
        <w:t xml:space="preserve"> classes considering the class or interface classifiers defined in each package, each capturing an atomic part of the package, typically a single class with its attributes and associations. Additionally</w:t>
      </w:r>
      <w:ins w:id="557"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w:t>
      </w:r>
      <w:proofErr w:type="gramStart"/>
      <w:r>
        <w:rPr>
          <w:lang w:eastAsia="ja-JP"/>
        </w:rPr>
        <w:t>requirements</w:t>
      </w:r>
      <w:proofErr w:type="gramEnd"/>
      <w:r>
        <w:rPr>
          <w:lang w:eastAsia="ja-JP"/>
        </w:rPr>
        <w:t xml:space="preserve"> class there is a corresponding conformance class that a system may declare conformance to. Thus</w:t>
      </w:r>
      <w:ins w:id="558" w:author="Katharina Schleidt" w:date="2021-07-06T12:09:00Z">
        <w:r w:rsidR="008B3514">
          <w:rPr>
            <w:lang w:eastAsia="ja-JP"/>
          </w:rPr>
          <w:t>,</w:t>
        </w:r>
      </w:ins>
      <w:r>
        <w:rPr>
          <w:lang w:eastAsia="ja-JP"/>
        </w:rPr>
        <w:t xml:space="preserve"> the number of conformance classes in ISO 19156 Edition 2 (</w:t>
      </w:r>
      <w:commentRangeStart w:id="559"/>
      <w:commentRangeStart w:id="560"/>
      <w:r>
        <w:rPr>
          <w:lang w:eastAsia="ja-JP"/>
        </w:rPr>
        <w:t>53</w:t>
      </w:r>
      <w:commentRangeEnd w:id="559"/>
      <w:r w:rsidR="008B3514">
        <w:rPr>
          <w:rStyle w:val="CommentReference"/>
        </w:rPr>
        <w:commentReference w:id="559"/>
      </w:r>
      <w:commentRangeEnd w:id="560"/>
      <w:r w:rsidR="00316DFC">
        <w:rPr>
          <w:rStyle w:val="CommentReference"/>
        </w:rPr>
        <w:commentReference w:id="560"/>
      </w:r>
      <w:r>
        <w:rPr>
          <w:lang w:eastAsia="ja-JP"/>
        </w:rPr>
        <w:t>) is much bigger than in the Edition 1 (</w:t>
      </w:r>
      <w:commentRangeStart w:id="561"/>
      <w:r>
        <w:rPr>
          <w:lang w:eastAsia="ja-JP"/>
        </w:rPr>
        <w:t>18</w:t>
      </w:r>
      <w:commentRangeEnd w:id="561"/>
      <w:r w:rsidR="008B3514">
        <w:rPr>
          <w:rStyle w:val="CommentReference"/>
        </w:rPr>
        <w:commentReference w:id="561"/>
      </w:r>
      <w:r>
        <w:rPr>
          <w:lang w:eastAsia="ja-JP"/>
        </w:rPr>
        <w:t>). For the complete list of Edition 2 conformance classes see Annex A.</w:t>
      </w:r>
    </w:p>
    <w:p w14:paraId="7B29827B" w14:textId="77777777" w:rsidR="0040049D" w:rsidRDefault="0040049D" w:rsidP="00917C89">
      <w:pPr>
        <w:pStyle w:val="a2"/>
      </w:pPr>
      <w:bookmarkStart w:id="562" w:name="_Toc72768944"/>
      <w:r>
        <w:t>Interfaces in the conceptual schema packages</w:t>
      </w:r>
      <w:bookmarkEnd w:id="562"/>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563" w:author="Katharina Schleidt" w:date="2021-07-05T19:38:00Z">
        <w:r w:rsidDel="00116C6C">
          <w:rPr>
            <w:lang w:eastAsia="ja-JP"/>
          </w:rPr>
          <w:delText>Observations, Measurements and Samples</w:delText>
        </w:r>
      </w:del>
      <w:ins w:id="564"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565" w:author="Katharina Schleidt" w:date="2021-07-06T12:08:00Z">
        <w:r w:rsidDel="008B3514">
          <w:rPr>
            <w:lang w:eastAsia="ja-JP"/>
          </w:rPr>
          <w:delText xml:space="preserve">Schema </w:delText>
        </w:r>
      </w:del>
      <w:ins w:id="566"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567" w:author="Katharina Schleidt" w:date="2021-07-05T19:39:00Z">
        <w:r w:rsidDel="00116C6C">
          <w:rPr>
            <w:lang w:eastAsia="ja-JP"/>
          </w:rPr>
          <w:delText>Observations, Measurements and Samples</w:delText>
        </w:r>
      </w:del>
      <w:ins w:id="568"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569"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570"/>
      <w:proofErr w:type="spellStart"/>
      <w:ins w:id="571"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commentRangeEnd w:id="570"/>
      <w:r w:rsidR="00874CE2">
        <w:rPr>
          <w:rStyle w:val="CommentReference"/>
        </w:rPr>
        <w:commentReference w:id="570"/>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572" w:author="Katharina Schleidt" w:date="2021-07-06T12:08:00Z">
        <w:r w:rsidDel="008B3514">
          <w:rPr>
            <w:lang w:eastAsia="ja-JP"/>
          </w:rPr>
          <w:delText>The s</w:delText>
        </w:r>
      </w:del>
      <w:ins w:id="573"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574"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575" w:name="_Toc72768945"/>
      <w:r>
        <w:t>Realizations of the conceptual schemas as abstract and concrete feature type classes</w:t>
      </w:r>
      <w:bookmarkEnd w:id="575"/>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576" w:author="Katharina Schleidt" w:date="2021-07-06T12:13:00Z">
        <w:r w:rsidDel="008B3514">
          <w:rPr>
            <w:lang w:eastAsia="ja-JP"/>
          </w:rPr>
          <w:delText xml:space="preserve">as </w:delText>
        </w:r>
      </w:del>
      <w:r>
        <w:rPr>
          <w:lang w:eastAsia="ja-JP"/>
        </w:rPr>
        <w:t xml:space="preserve">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w:t>
      </w:r>
      <w:ins w:id="577" w:author="Katharina Schleidt" w:date="2021-07-06T12:13:00Z">
        <w:r w:rsidR="008B3514">
          <w:rPr>
            <w:lang w:eastAsia="ja-JP"/>
          </w:rPr>
          <w:t xml:space="preserve">pertaining to their </w:t>
        </w:r>
      </w:ins>
      <w:r>
        <w:rPr>
          <w:lang w:eastAsia="ja-JP"/>
        </w:rPr>
        <w:t xml:space="preserve">data content </w:t>
      </w:r>
      <w:del w:id="578"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579"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580" w:author="Katharina Schleidt" w:date="2021-07-05T19:39:00Z">
        <w:r w:rsidDel="00116C6C">
          <w:rPr>
            <w:lang w:eastAsia="ja-JP"/>
          </w:rPr>
          <w:delText>Observations, measurements and Samples</w:delText>
        </w:r>
      </w:del>
      <w:ins w:id="581"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582" w:name="_Toc72768946"/>
      <w:r>
        <w:t>Modelling of the Observation concept</w:t>
      </w:r>
      <w:bookmarkEnd w:id="582"/>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w:t>
      </w:r>
      <w:proofErr w:type="gramStart"/>
      <w:r>
        <w:rPr>
          <w:lang w:eastAsia="ja-JP"/>
        </w:rPr>
        <w:t>0..</w:t>
      </w:r>
      <w:proofErr w:type="gramEnd"/>
      <w:r>
        <w:rPr>
          <w:lang w:eastAsia="ja-JP"/>
        </w:rPr>
        <w:t>*]</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1]</w:t>
      </w:r>
    </w:p>
    <w:p w14:paraId="49B4618E" w14:textId="77777777" w:rsidR="008B3514" w:rsidRDefault="0040049D" w:rsidP="008B3514">
      <w:pPr>
        <w:pStyle w:val="ListParagraph"/>
        <w:numPr>
          <w:ilvl w:val="0"/>
          <w:numId w:val="12"/>
        </w:numPr>
        <w:rPr>
          <w:ins w:id="583"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p>
    <w:p w14:paraId="619BF5E0" w14:textId="280F70A2" w:rsidR="0040049D" w:rsidRDefault="008B3514" w:rsidP="008B3514">
      <w:pPr>
        <w:pStyle w:val="ListParagraph"/>
        <w:numPr>
          <w:ilvl w:val="0"/>
          <w:numId w:val="12"/>
        </w:numPr>
        <w:rPr>
          <w:lang w:eastAsia="ja-JP"/>
        </w:rPr>
      </w:pPr>
      <w:commentRangeStart w:id="584"/>
      <w:commentRangeStart w:id="585"/>
      <w:ins w:id="586"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w:t>
        </w:r>
        <w:proofErr w:type="gramStart"/>
        <w:r>
          <w:rPr>
            <w:lang w:eastAsia="ja-JP"/>
          </w:rPr>
          <w:t>0..</w:t>
        </w:r>
        <w:proofErr w:type="gramEnd"/>
        <w:r>
          <w:rPr>
            <w:lang w:eastAsia="ja-JP"/>
          </w:rPr>
          <w:t>1]</w:t>
        </w:r>
        <w:commentRangeEnd w:id="584"/>
        <w:r>
          <w:rPr>
            <w:rStyle w:val="CommentReference"/>
          </w:rPr>
          <w:commentReference w:id="584"/>
        </w:r>
      </w:ins>
      <w:commentRangeEnd w:id="585"/>
      <w:r w:rsidR="00AF148B">
        <w:rPr>
          <w:rStyle w:val="CommentReference"/>
        </w:rPr>
        <w:commentReference w:id="585"/>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587" w:author="Katharina Schleidt" w:date="2021-07-05T13:55:00Z">
        <w:r w:rsidDel="0058722D">
          <w:rPr>
            <w:lang w:eastAsia="ja-JP"/>
          </w:rPr>
          <w:delText>feature of interest</w:delText>
        </w:r>
      </w:del>
      <w:ins w:id="588" w:author="Katharina Schleidt" w:date="2021-07-05T13:55:00Z">
        <w:r w:rsidR="0058722D">
          <w:rPr>
            <w:lang w:eastAsia="ja-JP"/>
          </w:rPr>
          <w:t>feature-of-</w:t>
        </w:r>
        <w:commentRangeStart w:id="589"/>
        <w:r w:rsidR="0058722D">
          <w:rPr>
            <w:lang w:eastAsia="ja-JP"/>
          </w:rPr>
          <w:t>interest</w:t>
        </w:r>
      </w:ins>
      <w:commentRangeEnd w:id="589"/>
      <w:r w:rsidR="00AF148B">
        <w:rPr>
          <w:rStyle w:val="CommentReference"/>
        </w:rPr>
        <w:commentReference w:id="589"/>
      </w:r>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w:t>
      </w:r>
      <w:proofErr w:type="gramStart"/>
      <w:r>
        <w:rPr>
          <w:lang w:eastAsia="ja-JP"/>
        </w:rPr>
        <w:t>an</w:t>
      </w:r>
      <w:proofErr w:type="gramEnd"/>
      <w:r>
        <w:rPr>
          <w:lang w:eastAsia="ja-JP"/>
        </w:rPr>
        <w:t xml:space="preserve"> act carried out by an observer to determine the value of an observable property of an object (</w:t>
      </w:r>
      <w:del w:id="590" w:author="Katharina Schleidt" w:date="2021-07-05T13:55:00Z">
        <w:r w:rsidDel="0058722D">
          <w:rPr>
            <w:lang w:eastAsia="ja-JP"/>
          </w:rPr>
          <w:delText>feature of interest</w:delText>
        </w:r>
      </w:del>
      <w:ins w:id="591" w:author="Katharina Schleidt" w:date="2021-07-05T13:55:00Z">
        <w:r w:rsidR="0058722D">
          <w:rPr>
            <w:lang w:eastAsia="ja-JP"/>
          </w:rPr>
          <w:t>feature-of-</w:t>
        </w:r>
        <w:commentRangeStart w:id="592"/>
        <w:r w:rsidR="0058722D">
          <w:rPr>
            <w:lang w:eastAsia="ja-JP"/>
          </w:rPr>
          <w:t>interest</w:t>
        </w:r>
      </w:ins>
      <w:commentRangeEnd w:id="592"/>
      <w:r w:rsidR="00AF148B">
        <w:rPr>
          <w:rStyle w:val="CommentReference"/>
        </w:rPr>
        <w:commentReference w:id="592"/>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w:t>
      </w:r>
      <w:proofErr w:type="gramStart"/>
      <w:r>
        <w:rPr>
          <w:lang w:eastAsia="ja-JP"/>
        </w:rPr>
        <w:t>1..</w:t>
      </w:r>
      <w:proofErr w:type="gramEnd"/>
      <w:r>
        <w:rPr>
          <w:lang w:eastAsia="ja-JP"/>
        </w:rPr>
        <w:t>*]</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w:t>
      </w:r>
      <w:proofErr w:type="gramStart"/>
      <w:r>
        <w:rPr>
          <w:lang w:eastAsia="ja-JP"/>
        </w:rPr>
        <w:t>0..</w:t>
      </w:r>
      <w:proofErr w:type="gramEnd"/>
      <w:r>
        <w:rPr>
          <w:lang w:eastAsia="ja-JP"/>
        </w:rPr>
        <w:t>*]</w:t>
      </w:r>
    </w:p>
    <w:p w14:paraId="17108D99" w14:textId="77777777" w:rsidR="00E848A0" w:rsidRDefault="0040049D" w:rsidP="0040049D">
      <w:pPr>
        <w:pStyle w:val="ListParagraph"/>
        <w:numPr>
          <w:ilvl w:val="0"/>
          <w:numId w:val="12"/>
        </w:numPr>
        <w:rPr>
          <w:lang w:eastAsia="ja-JP"/>
        </w:rPr>
      </w:pPr>
      <w:r>
        <w:rPr>
          <w:lang w:eastAsia="ja-JP"/>
        </w:rPr>
        <w:t>host: Host [</w:t>
      </w:r>
      <w:proofErr w:type="gramStart"/>
      <w:r>
        <w:rPr>
          <w:lang w:eastAsia="ja-JP"/>
        </w:rPr>
        <w:t>0..</w:t>
      </w:r>
      <w:proofErr w:type="gramEnd"/>
      <w:r>
        <w:rPr>
          <w:lang w:eastAsia="ja-JP"/>
        </w:rPr>
        <w:t>*]</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w:t>
      </w:r>
      <w:proofErr w:type="gramStart"/>
      <w:r>
        <w:rPr>
          <w:lang w:eastAsia="ja-JP"/>
        </w:rPr>
        <w:t>0..</w:t>
      </w:r>
      <w:proofErr w:type="gramEnd"/>
      <w:r>
        <w:rPr>
          <w:lang w:eastAsia="ja-JP"/>
        </w:rPr>
        <w:t>*]</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lastRenderedPageBreak/>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593" w:author="Katharina Schleidt" w:date="2021-07-06T12:18:00Z">
        <w:r w:rsidDel="00766D13">
          <w:rPr>
            <w:lang w:eastAsia="ja-JP"/>
          </w:rPr>
          <w:delText xml:space="preserve">, </w:delText>
        </w:r>
      </w:del>
      <w:ins w:id="594" w:author="Katharina Schleidt" w:date="2021-07-06T12:18:00Z">
        <w:r w:rsidR="00766D13">
          <w:rPr>
            <w:lang w:eastAsia="ja-JP"/>
          </w:rPr>
          <w:t xml:space="preserve">. </w:t>
        </w:r>
      </w:ins>
      <w:del w:id="595" w:author="Katharina Schleidt" w:date="2021-07-06T12:19:00Z">
        <w:r w:rsidDel="00766D13">
          <w:rPr>
            <w:lang w:eastAsia="ja-JP"/>
          </w:rPr>
          <w:delText>and t</w:delText>
        </w:r>
      </w:del>
      <w:ins w:id="596" w:author="Katharina Schleidt" w:date="2021-07-06T12:19:00Z">
        <w:r w:rsidR="00766D13">
          <w:rPr>
            <w:lang w:eastAsia="ja-JP"/>
          </w:rPr>
          <w:t>T</w:t>
        </w:r>
      </w:ins>
      <w:r>
        <w:rPr>
          <w:lang w:eastAsia="ja-JP"/>
        </w:rPr>
        <w:t>hus</w:t>
      </w:r>
      <w:ins w:id="597" w:author="Katharina Schleidt" w:date="2021-07-06T12:19:00Z">
        <w:r w:rsidR="00766D13">
          <w:rPr>
            <w:lang w:eastAsia="ja-JP"/>
          </w:rPr>
          <w:t xml:space="preserve">, in addition to serving </w:t>
        </w:r>
      </w:ins>
      <w:del w:id="598" w:author="Katharina Schleidt" w:date="2021-07-06T12:19:00Z">
        <w:r w:rsidDel="00766D13">
          <w:rPr>
            <w:lang w:eastAsia="ja-JP"/>
          </w:rPr>
          <w:delText xml:space="preserve"> can act </w:delText>
        </w:r>
      </w:del>
      <w:r>
        <w:rPr>
          <w:lang w:eastAsia="ja-JP"/>
        </w:rPr>
        <w:t xml:space="preserve">as the base class for </w:t>
      </w:r>
      <w:del w:id="599" w:author="Katharina Schleidt" w:date="2021-07-06T12:19:00Z">
        <w:r w:rsidDel="00766D13">
          <w:rPr>
            <w:lang w:eastAsia="ja-JP"/>
          </w:rPr>
          <w:delText xml:space="preserve">both </w:delText>
        </w:r>
      </w:del>
      <w:r>
        <w:rPr>
          <w:lang w:eastAsia="ja-JP"/>
        </w:rPr>
        <w:t>realizations of the Observation interface</w:t>
      </w:r>
      <w:ins w:id="600" w:author="Katharina Schleidt" w:date="2021-07-06T12:19:00Z">
        <w:r w:rsidR="00766D13">
          <w:rPr>
            <w:lang w:eastAsia="ja-JP"/>
          </w:rPr>
          <w:t xml:space="preserve">, it can also be utilized for the </w:t>
        </w:r>
      </w:ins>
      <w:del w:id="601" w:author="Katharina Schleidt" w:date="2021-07-06T12:19:00Z">
        <w:r w:rsidDel="00766D13">
          <w:rPr>
            <w:lang w:eastAsia="ja-JP"/>
          </w:rPr>
          <w:delText xml:space="preserve"> as well as </w:delText>
        </w:r>
      </w:del>
      <w:r>
        <w:rPr>
          <w:lang w:eastAsia="ja-JP"/>
        </w:rPr>
        <w:t>description</w:t>
      </w:r>
      <w:del w:id="602" w:author="Katharina Schleidt" w:date="2021-07-06T12:19:00Z">
        <w:r w:rsidDel="00766D13">
          <w:rPr>
            <w:lang w:eastAsia="ja-JP"/>
          </w:rPr>
          <w:delText>s</w:delText>
        </w:r>
      </w:del>
      <w:r>
        <w:rPr>
          <w:lang w:eastAsia="ja-JP"/>
        </w:rPr>
        <w:t xml:space="preserve"> of sets of related or similar </w:t>
      </w:r>
      <w:ins w:id="603" w:author="Katharina Schleidt" w:date="2021-07-06T12:16:00Z">
        <w:r w:rsidR="00766D13">
          <w:rPr>
            <w:lang w:eastAsia="ja-JP"/>
          </w:rPr>
          <w:t>Observation</w:t>
        </w:r>
      </w:ins>
      <w:ins w:id="604" w:author="Katharina Schleidt" w:date="2021-07-06T12:17:00Z">
        <w:r w:rsidR="00766D13">
          <w:rPr>
            <w:lang w:eastAsia="ja-JP"/>
          </w:rPr>
          <w:t>s, as well as describing the observing capabilities of</w:t>
        </w:r>
      </w:ins>
      <w:ins w:id="605" w:author="Katharina Schleidt" w:date="2021-07-06T12:20:00Z">
        <w:r w:rsidR="00766D13">
          <w:rPr>
            <w:lang w:eastAsia="ja-JP"/>
          </w:rPr>
          <w:t xml:space="preserve"> facilities hosting various observation devices. </w:t>
        </w:r>
      </w:ins>
      <w:del w:id="606"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607" w:author="Katharina Schleidt" w:date="2021-07-06T12:20:00Z">
        <w:r w:rsidDel="00766D13">
          <w:rPr>
            <w:lang w:eastAsia="ja-JP"/>
          </w:rPr>
          <w:delText xml:space="preserve">the only partially described Observation use cases </w:delText>
        </w:r>
      </w:del>
      <w:ins w:id="608"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w:t>
      </w:r>
      <w:proofErr w:type="gramStart"/>
      <w:r>
        <w:rPr>
          <w:lang w:eastAsia="ja-JP"/>
        </w:rPr>
        <w:t>0..</w:t>
      </w:r>
      <w:proofErr w:type="gramEnd"/>
      <w:r>
        <w:rPr>
          <w:lang w:eastAsia="ja-JP"/>
        </w:rPr>
        <w:t xml:space="preserve">*.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w:t>
      </w:r>
      <w:proofErr w:type="gramStart"/>
      <w:r>
        <w:rPr>
          <w:lang w:eastAsia="ja-JP"/>
        </w:rPr>
        <w:t>0..</w:t>
      </w:r>
      <w:proofErr w:type="gramEnd"/>
      <w:r>
        <w:rPr>
          <w:lang w:eastAsia="ja-JP"/>
        </w:rPr>
        <w:t>*]</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w:t>
      </w:r>
      <w:proofErr w:type="gramStart"/>
      <w:r>
        <w:rPr>
          <w:lang w:eastAsia="ja-JP"/>
        </w:rPr>
        <w:t>0..</w:t>
      </w:r>
      <w:proofErr w:type="gramEnd"/>
      <w:r>
        <w:rPr>
          <w:lang w:eastAsia="ja-JP"/>
        </w:rPr>
        <w:t>*]</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w:t>
      </w:r>
      <w:proofErr w:type="gramStart"/>
      <w:r>
        <w:rPr>
          <w:lang w:eastAsia="ja-JP"/>
        </w:rPr>
        <w:t>0..</w:t>
      </w:r>
      <w:proofErr w:type="gramEnd"/>
      <w:r>
        <w:rPr>
          <w:lang w:eastAsia="ja-JP"/>
        </w:rPr>
        <w:t>*]</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w:t>
      </w:r>
      <w:proofErr w:type="gramStart"/>
      <w:r>
        <w:rPr>
          <w:lang w:eastAsia="ja-JP"/>
        </w:rPr>
        <w:t>0..</w:t>
      </w:r>
      <w:proofErr w:type="gramEnd"/>
      <w:r>
        <w:rPr>
          <w:lang w:eastAsia="ja-JP"/>
        </w:rPr>
        <w:t>*]</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w:t>
      </w:r>
      <w:proofErr w:type="gramStart"/>
      <w:r>
        <w:rPr>
          <w:lang w:eastAsia="ja-JP"/>
        </w:rPr>
        <w:t>0..</w:t>
      </w:r>
      <w:proofErr w:type="gramEnd"/>
      <w:r>
        <w:rPr>
          <w:lang w:eastAsia="ja-JP"/>
        </w:rPr>
        <w:t>*]</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w:t>
      </w:r>
      <w:proofErr w:type="gramStart"/>
      <w:r>
        <w:rPr>
          <w:lang w:eastAsia="ja-JP"/>
        </w:rPr>
        <w:t>0..</w:t>
      </w:r>
      <w:proofErr w:type="gramEnd"/>
      <w:r>
        <w:rPr>
          <w:lang w:eastAsia="ja-JP"/>
        </w:rPr>
        <w:t>*]</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4E7C01DA" w14:textId="77777777" w:rsidR="00E848A0" w:rsidRDefault="0040049D" w:rsidP="0040049D">
      <w:pPr>
        <w:pStyle w:val="ListParagraph"/>
        <w:numPr>
          <w:ilvl w:val="0"/>
          <w:numId w:val="12"/>
        </w:numPr>
        <w:rPr>
          <w:lang w:eastAsia="ja-JP"/>
        </w:rPr>
      </w:pPr>
      <w:r>
        <w:rPr>
          <w:lang w:eastAsia="ja-JP"/>
        </w:rPr>
        <w:t>result (Range): Any [</w:t>
      </w:r>
      <w:proofErr w:type="gramStart"/>
      <w:r>
        <w:rPr>
          <w:lang w:eastAsia="ja-JP"/>
        </w:rPr>
        <w:t>0..</w:t>
      </w:r>
      <w:proofErr w:type="gramEnd"/>
      <w:r>
        <w:rPr>
          <w:lang w:eastAsia="ja-JP"/>
        </w:rPr>
        <w:t>*]</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w:t>
      </w:r>
      <w:proofErr w:type="gramStart"/>
      <w:r>
        <w:rPr>
          <w:lang w:eastAsia="ja-JP"/>
        </w:rPr>
        <w:t>0..</w:t>
      </w:r>
      <w:proofErr w:type="gramEnd"/>
      <w:r>
        <w:rPr>
          <w:lang w:eastAsia="ja-JP"/>
        </w:rPr>
        <w:t>*]</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036D6396" w14:textId="77777777"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AbstractObservationTypeCodeListValue</w:t>
      </w:r>
      <w:proofErr w:type="spellEnd"/>
      <w:r>
        <w:rPr>
          <w:lang w:eastAsia="ja-JP"/>
        </w:rPr>
        <w:t xml:space="preserve"> [</w:t>
      </w:r>
      <w:proofErr w:type="gramStart"/>
      <w:r>
        <w:rPr>
          <w:lang w:eastAsia="ja-JP"/>
        </w:rPr>
        <w:t>0..</w:t>
      </w:r>
      <w:proofErr w:type="gramEnd"/>
      <w:r>
        <w:rPr>
          <w:lang w:eastAsia="ja-JP"/>
        </w:rPr>
        <w:t>*]</w:t>
      </w:r>
    </w:p>
    <w:p w14:paraId="29A7DCFD" w14:textId="27F55053"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Any [</w:t>
      </w:r>
      <w:proofErr w:type="gramStart"/>
      <w:r w:rsidRPr="00917C89">
        <w:rPr>
          <w:b/>
          <w:bCs/>
          <w:lang w:eastAsia="ja-JP"/>
        </w:rPr>
        <w:t>0..</w:t>
      </w:r>
      <w:proofErr w:type="gramEnd"/>
      <w:r w:rsidRPr="00917C89">
        <w:rPr>
          <w:b/>
          <w:bCs/>
          <w:lang w:eastAsia="ja-JP"/>
        </w:rPr>
        <w:t xml:space="preserve">*]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lastRenderedPageBreak/>
        <w:t>proximateFeatureOfInterest</w:t>
      </w:r>
      <w:proofErr w:type="spellEnd"/>
      <w:r w:rsidRPr="00917C89">
        <w:rPr>
          <w:b/>
          <w:bCs/>
          <w:lang w:eastAsia="ja-JP"/>
        </w:rPr>
        <w:t>: Any [</w:t>
      </w:r>
      <w:proofErr w:type="gramStart"/>
      <w:r w:rsidRPr="00917C89">
        <w:rPr>
          <w:b/>
          <w:bCs/>
          <w:lang w:eastAsia="ja-JP"/>
        </w:rPr>
        <w:t>0..</w:t>
      </w:r>
      <w:proofErr w:type="gramEnd"/>
      <w:r w:rsidRPr="00917C89">
        <w:rPr>
          <w:b/>
          <w:bCs/>
          <w:lang w:eastAsia="ja-JP"/>
        </w:rPr>
        <w:t xml:space="preserve">*]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w:t>
      </w:r>
      <w:proofErr w:type="gramStart"/>
      <w:r w:rsidRPr="00917C89">
        <w:rPr>
          <w:b/>
          <w:bCs/>
          <w:lang w:eastAsia="ja-JP"/>
        </w:rPr>
        <w:t>0..</w:t>
      </w:r>
      <w:proofErr w:type="gramEnd"/>
      <w:r w:rsidRPr="00917C89">
        <w:rPr>
          <w:b/>
          <w:bCs/>
          <w:lang w:eastAsia="ja-JP"/>
        </w:rPr>
        <w:t>*]</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w:t>
      </w:r>
      <w:proofErr w:type="gramStart"/>
      <w:r w:rsidRPr="00917C89">
        <w:rPr>
          <w:b/>
          <w:bCs/>
          <w:lang w:eastAsia="ja-JP"/>
        </w:rPr>
        <w:t>0..</w:t>
      </w:r>
      <w:proofErr w:type="gramEnd"/>
      <w:r w:rsidRPr="00917C89">
        <w:rPr>
          <w:b/>
          <w:bCs/>
          <w:lang w:eastAsia="ja-JP"/>
        </w:rPr>
        <w:t>*]</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w:t>
      </w:r>
      <w:proofErr w:type="gramStart"/>
      <w:r>
        <w:rPr>
          <w:lang w:eastAsia="ja-JP"/>
        </w:rPr>
        <w:t>0..</w:t>
      </w:r>
      <w:proofErr w:type="gramEnd"/>
      <w:r>
        <w:rPr>
          <w:lang w:eastAsia="ja-JP"/>
        </w:rPr>
        <w:t>*]</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p>
    <w:p w14:paraId="5FC93970"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AbstractObservationTypeCodeListValue</w:t>
      </w:r>
      <w:proofErr w:type="spellEnd"/>
      <w:r w:rsidRPr="00917C89">
        <w:rPr>
          <w:b/>
          <w:bCs/>
          <w:lang w:eastAsia="ja-JP"/>
        </w:rPr>
        <w:t xml:space="preserve"> [</w:t>
      </w:r>
      <w:proofErr w:type="gramStart"/>
      <w:r w:rsidRPr="00917C89">
        <w:rPr>
          <w:b/>
          <w:bCs/>
          <w:lang w:eastAsia="ja-JP"/>
        </w:rPr>
        <w:t>0..</w:t>
      </w:r>
      <w:proofErr w:type="gramEnd"/>
      <w:r w:rsidRPr="00917C89">
        <w:rPr>
          <w:b/>
          <w:bCs/>
          <w:lang w:eastAsia="ja-JP"/>
        </w:rPr>
        <w:t>*]</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w:t>
      </w:r>
      <w:proofErr w:type="gramStart"/>
      <w:r w:rsidRPr="00917C89">
        <w:rPr>
          <w:b/>
          <w:bCs/>
          <w:lang w:eastAsia="ja-JP"/>
        </w:rPr>
        <w:t>0..</w:t>
      </w:r>
      <w:proofErr w:type="gramEnd"/>
      <w:r w:rsidRPr="00917C89">
        <w:rPr>
          <w:b/>
          <w:bCs/>
          <w:lang w:eastAsia="ja-JP"/>
        </w:rPr>
        <w:t>*]</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609" w:author="Katharina Schleidt" w:date="2021-07-06T12:22:00Z">
        <w:r w:rsidDel="00766D13">
          <w:rPr>
            <w:lang w:eastAsia="ja-JP"/>
          </w:rPr>
          <w:delText xml:space="preserve">if </w:delText>
        </w:r>
      </w:del>
      <w:ins w:id="610" w:author="Katharina Schleidt" w:date="2021-07-06T12:22:00Z">
        <w:r w:rsidR="00766D13">
          <w:rPr>
            <w:lang w:eastAsia="ja-JP"/>
          </w:rPr>
          <w:t xml:space="preserve">whether </w:t>
        </w:r>
      </w:ins>
      <w:r>
        <w:rPr>
          <w:lang w:eastAsia="ja-JP"/>
        </w:rPr>
        <w:t xml:space="preserve">it represents </w:t>
      </w:r>
      <w:del w:id="611" w:author="Katharina Schleidt" w:date="2021-07-06T12:22:00Z">
        <w:r w:rsidDel="00766D13">
          <w:rPr>
            <w:lang w:eastAsia="ja-JP"/>
          </w:rPr>
          <w:delText xml:space="preserve">the </w:delText>
        </w:r>
      </w:del>
      <w:ins w:id="612"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613"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614" w:author="Katharina Schleidt" w:date="2021-07-06T12:23:00Z">
        <w:r w:rsidR="00766D13">
          <w:rPr>
            <w:lang w:eastAsia="ja-JP"/>
          </w:rPr>
          <w:t xml:space="preserve">whether </w:t>
        </w:r>
      </w:ins>
      <w:del w:id="615" w:author="Katharina Schleidt" w:date="2021-07-06T12:23:00Z">
        <w:r w:rsidDel="00766D13">
          <w:rPr>
            <w:lang w:eastAsia="ja-JP"/>
          </w:rPr>
          <w:delText xml:space="preserve">if </w:delText>
        </w:r>
      </w:del>
      <w:r>
        <w:rPr>
          <w:lang w:eastAsia="ja-JP"/>
        </w:rPr>
        <w:t xml:space="preserve">it describes the kind of the observing procedure (method) or </w:t>
      </w:r>
      <w:ins w:id="616"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617"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618"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619" w:author="Katharina Schleidt" w:date="2021-07-06T12:25:00Z">
        <w:r>
          <w:rPr>
            <w:lang w:eastAsia="ja-JP"/>
          </w:rPr>
          <w:t>OM_Observation.</w:t>
        </w:r>
        <w:commentRangeStart w:id="620"/>
        <w:commentRangeStart w:id="621"/>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w:t>
        </w:r>
        <w:proofErr w:type="gramStart"/>
        <w:r w:rsidR="00766D13">
          <w:rPr>
            <w:lang w:eastAsia="ja-JP"/>
          </w:rPr>
          <w:t>0..</w:t>
        </w:r>
        <w:proofErr w:type="gramEnd"/>
        <w:r w:rsidR="00766D13">
          <w:rPr>
            <w:lang w:eastAsia="ja-JP"/>
          </w:rPr>
          <w:t>1]</w:t>
        </w:r>
        <w:commentRangeEnd w:id="620"/>
        <w:r w:rsidR="00766D13">
          <w:rPr>
            <w:rStyle w:val="CommentReference"/>
          </w:rPr>
          <w:commentReference w:id="620"/>
        </w:r>
      </w:ins>
      <w:commentRangeEnd w:id="621"/>
      <w:r w:rsidR="00AF148B">
        <w:rPr>
          <w:rStyle w:val="CommentReference"/>
        </w:rPr>
        <w:commentReference w:id="621"/>
      </w:r>
      <w:ins w:id="622" w:author="Katharina Schleidt" w:date="2021-07-06T12:25:00Z">
        <w:r>
          <w:rPr>
            <w:lang w:eastAsia="ja-JP"/>
          </w:rPr>
          <w:t xml:space="preserve"> becomes </w:t>
        </w:r>
      </w:ins>
      <w:commentRangeStart w:id="623"/>
      <w:proofErr w:type="spellStart"/>
      <w:ins w:id="624"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623"/>
        <w:r w:rsidR="00766D13">
          <w:rPr>
            <w:rStyle w:val="CommentReference"/>
          </w:rPr>
          <w:commentReference w:id="623"/>
        </w:r>
      </w:ins>
    </w:p>
    <w:p w14:paraId="11ABB6F0" w14:textId="77777777" w:rsidR="003D68CB" w:rsidRDefault="003D68CB">
      <w:pPr>
        <w:ind w:left="360"/>
        <w:rPr>
          <w:ins w:id="625"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w:t>
      </w:r>
      <w:proofErr w:type="gramStart"/>
      <w:r>
        <w:rPr>
          <w:lang w:eastAsia="ja-JP"/>
        </w:rPr>
        <w:t>Edition</w:t>
      </w:r>
      <w:proofErr w:type="gramEnd"/>
      <w:r>
        <w:rPr>
          <w:lang w:eastAsia="ja-JP"/>
        </w:rPr>
        <w:t xml:space="preserve"> 1 see the "Hard-typing vs. soft typing and </w:t>
      </w:r>
      <w:proofErr w:type="spellStart"/>
      <w:r>
        <w:rPr>
          <w:lang w:eastAsia="ja-JP"/>
        </w:rPr>
        <w:t>codelist</w:t>
      </w:r>
      <w:proofErr w:type="spellEnd"/>
      <w:r>
        <w:rPr>
          <w:lang w:eastAsia="ja-JP"/>
        </w:rPr>
        <w:t xml:space="preserve">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626"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626"/>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lastRenderedPageBreak/>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824B4F">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824B4F">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824B4F">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824B4F">
            <w:pPr>
              <w:jc w:val="left"/>
            </w:pPr>
            <w:proofErr w:type="spellStart"/>
            <w:r w:rsidRPr="006E753C">
              <w:t>OM_Process</w:t>
            </w:r>
            <w:proofErr w:type="spellEnd"/>
          </w:p>
        </w:tc>
      </w:tr>
      <w:tr w:rsidR="007E4DBA" w:rsidRPr="006E753C" w14:paraId="37A578A9" w14:textId="77777777" w:rsidTr="00824B4F">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lastRenderedPageBreak/>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824B4F">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w:t>
            </w:r>
            <w:proofErr w:type="gramStart"/>
            <w:r>
              <w:t>no</w:t>
            </w:r>
            <w:proofErr w:type="gramEnd"/>
            <w:r>
              <w:t xml:space="preserve"> match)</w:t>
            </w:r>
          </w:p>
        </w:tc>
      </w:tr>
      <w:tr w:rsidR="007E4DBA" w14:paraId="15DE6AAC" w14:textId="77777777" w:rsidTr="00824B4F">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w:t>
            </w:r>
            <w:proofErr w:type="gramStart"/>
            <w:r>
              <w:t>no</w:t>
            </w:r>
            <w:proofErr w:type="gramEnd"/>
            <w:r>
              <w:t xml:space="preserve"> match)</w:t>
            </w:r>
          </w:p>
        </w:tc>
      </w:tr>
      <w:tr w:rsidR="007E4DBA" w14:paraId="291D502A" w14:textId="77777777" w:rsidTr="00824B4F">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w:t>
            </w:r>
            <w:proofErr w:type="gramStart"/>
            <w:r>
              <w:t>no</w:t>
            </w:r>
            <w:proofErr w:type="gramEnd"/>
            <w:r>
              <w:t xml:space="preserve">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627" w:name="_Toc72768947"/>
      <w:r>
        <w:t>Modelling of the Sample and Sampling concepts</w:t>
      </w:r>
      <w:bookmarkEnd w:id="627"/>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w:t>
      </w:r>
      <w:proofErr w:type="gramStart"/>
      <w:r>
        <w:rPr>
          <w:lang w:eastAsia="ja-JP"/>
        </w:rPr>
        <w:t>1..</w:t>
      </w:r>
      <w:proofErr w:type="gramEnd"/>
      <w:r>
        <w:rPr>
          <w:lang w:eastAsia="ja-JP"/>
        </w:rPr>
        <w:t>*]</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w:t>
      </w:r>
      <w:proofErr w:type="gramStart"/>
      <w:r>
        <w:rPr>
          <w:lang w:eastAsia="ja-JP"/>
        </w:rPr>
        <w:t>0..</w:t>
      </w:r>
      <w:proofErr w:type="gramEnd"/>
      <w:r>
        <w:rPr>
          <w:lang w:eastAsia="ja-JP"/>
        </w:rPr>
        <w:t>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w:t>
      </w:r>
      <w:proofErr w:type="gramStart"/>
      <w:r>
        <w:rPr>
          <w:lang w:eastAsia="ja-JP"/>
        </w:rPr>
        <w:t>0..</w:t>
      </w:r>
      <w:proofErr w:type="gramEnd"/>
      <w:r>
        <w:rPr>
          <w:lang w:eastAsia="ja-JP"/>
        </w:rPr>
        <w:t>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w:t>
      </w:r>
      <w:proofErr w:type="gramStart"/>
      <w:r>
        <w:rPr>
          <w:lang w:eastAsia="ja-JP"/>
        </w:rPr>
        <w:t>0..</w:t>
      </w:r>
      <w:proofErr w:type="gramEnd"/>
      <w:r>
        <w:rPr>
          <w:lang w:eastAsia="ja-JP"/>
        </w:rPr>
        <w:t>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w:t>
      </w:r>
      <w:proofErr w:type="gramStart"/>
      <w:r>
        <w:rPr>
          <w:lang w:eastAsia="ja-JP"/>
        </w:rPr>
        <w:t>0..</w:t>
      </w:r>
      <w:proofErr w:type="gramEnd"/>
      <w:r>
        <w:rPr>
          <w:lang w:eastAsia="ja-JP"/>
        </w:rPr>
        <w:t>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w:t>
      </w:r>
      <w:proofErr w:type="gramStart"/>
      <w:r>
        <w:rPr>
          <w:lang w:eastAsia="ja-JP"/>
        </w:rPr>
        <w:t>0..</w:t>
      </w:r>
      <w:proofErr w:type="gramEnd"/>
      <w:r>
        <w:rPr>
          <w:lang w:eastAsia="ja-JP"/>
        </w:rPr>
        <w:t>1]</w:t>
      </w:r>
    </w:p>
    <w:p w14:paraId="01E12230" w14:textId="77777777" w:rsidR="0040049D" w:rsidRDefault="0040049D" w:rsidP="0040049D">
      <w:pPr>
        <w:rPr>
          <w:lang w:eastAsia="ja-JP"/>
        </w:rPr>
      </w:pPr>
      <w:r>
        <w:rPr>
          <w:lang w:eastAsia="ja-JP"/>
        </w:rPr>
        <w:lastRenderedPageBreak/>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w:t>
      </w:r>
      <w:proofErr w:type="gramStart"/>
      <w:r>
        <w:rPr>
          <w:lang w:eastAsia="ja-JP"/>
        </w:rPr>
        <w:t>0..</w:t>
      </w:r>
      <w:proofErr w:type="gramEnd"/>
      <w:r>
        <w:rPr>
          <w:lang w:eastAsia="ja-JP"/>
        </w:rPr>
        <w:t>*]</w:t>
      </w:r>
    </w:p>
    <w:p w14:paraId="517284BB" w14:textId="77777777" w:rsidR="003D68CB" w:rsidRDefault="0040049D" w:rsidP="003D68CB">
      <w:pPr>
        <w:pStyle w:val="ListParagraph"/>
        <w:numPr>
          <w:ilvl w:val="0"/>
          <w:numId w:val="12"/>
        </w:numPr>
        <w:rPr>
          <w:ins w:id="628"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w:t>
      </w:r>
      <w:proofErr w:type="gramStart"/>
      <w:r>
        <w:rPr>
          <w:lang w:eastAsia="ja-JP"/>
        </w:rPr>
        <w:t>0..</w:t>
      </w:r>
      <w:proofErr w:type="gramEnd"/>
      <w:r>
        <w:rPr>
          <w:lang w:eastAsia="ja-JP"/>
        </w:rPr>
        <w:t>2]</w:t>
      </w:r>
    </w:p>
    <w:p w14:paraId="7D1D173D" w14:textId="315ADD24" w:rsidR="0040049D" w:rsidRDefault="003D68CB" w:rsidP="003D68CB">
      <w:pPr>
        <w:pStyle w:val="ListParagraph"/>
        <w:numPr>
          <w:ilvl w:val="0"/>
          <w:numId w:val="12"/>
        </w:numPr>
        <w:rPr>
          <w:lang w:eastAsia="ja-JP"/>
        </w:rPr>
      </w:pPr>
      <w:commentRangeStart w:id="629"/>
      <w:commentRangeStart w:id="630"/>
      <w:ins w:id="631" w:author="Katharina Schleidt" w:date="2021-07-06T12:31:00Z">
        <w:r>
          <w:rPr>
            <w:lang w:eastAsia="ja-JP"/>
          </w:rPr>
          <w:t xml:space="preserve">shape: </w:t>
        </w:r>
        <w:proofErr w:type="spellStart"/>
        <w:r>
          <w:rPr>
            <w:lang w:eastAsia="ja-JP"/>
          </w:rPr>
          <w:t>GM_Object</w:t>
        </w:r>
        <w:proofErr w:type="spellEnd"/>
        <w:r>
          <w:rPr>
            <w:lang w:eastAsia="ja-JP"/>
          </w:rPr>
          <w:t xml:space="preserve"> [1]</w:t>
        </w:r>
      </w:ins>
      <w:commentRangeEnd w:id="629"/>
      <w:r w:rsidR="0047484D">
        <w:rPr>
          <w:rStyle w:val="CommentReference"/>
        </w:rPr>
        <w:commentReference w:id="629"/>
      </w:r>
      <w:commentRangeEnd w:id="630"/>
      <w:r w:rsidR="00316DFC">
        <w:rPr>
          <w:rStyle w:val="CommentReference"/>
        </w:rPr>
        <w:commentReference w:id="630"/>
      </w:r>
    </w:p>
    <w:p w14:paraId="1AFF3C92" w14:textId="159AC53D"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id="632" w:author="Ilkka Rinne" w:date="2021-07-27T14:44:00Z">
        <w:r w:rsidR="00755FFB">
          <w:rPr>
            <w:lang w:eastAsia="ja-JP"/>
          </w:rPr>
          <w:t xml:space="preserve">, but override the shape association to point to </w:t>
        </w:r>
        <w:proofErr w:type="spellStart"/>
        <w:r w:rsidR="00755FFB">
          <w:rPr>
            <w:lang w:eastAsia="ja-JP"/>
          </w:rPr>
          <w:t>GM_Point</w:t>
        </w:r>
        <w:proofErr w:type="spellEnd"/>
        <w:r w:rsidR="00755FFB">
          <w:rPr>
            <w:lang w:eastAsia="ja-JP"/>
          </w:rPr>
          <w:t xml:space="preserve">, </w:t>
        </w:r>
        <w:proofErr w:type="spellStart"/>
        <w:r w:rsidR="00755FFB">
          <w:rPr>
            <w:lang w:eastAsia="ja-JP"/>
          </w:rPr>
          <w:t>GM_Curve</w:t>
        </w:r>
        <w:proofErr w:type="spellEnd"/>
        <w:r w:rsidR="00755FFB">
          <w:rPr>
            <w:lang w:eastAsia="ja-JP"/>
          </w:rPr>
          <w:t xml:space="preserve">, </w:t>
        </w:r>
        <w:proofErr w:type="spellStart"/>
        <w:r w:rsidR="00755FFB">
          <w:rPr>
            <w:lang w:eastAsia="ja-JP"/>
          </w:rPr>
          <w:t>GM</w:t>
        </w:r>
      </w:ins>
      <w:ins w:id="633" w:author="Ilkka Rinne" w:date="2021-07-27T14:45:00Z">
        <w:r w:rsidR="00755FFB">
          <w:rPr>
            <w:lang w:eastAsia="ja-JP"/>
          </w:rPr>
          <w:t>_Surface</w:t>
        </w:r>
        <w:proofErr w:type="spellEnd"/>
        <w:r w:rsidR="00755FFB">
          <w:rPr>
            <w:lang w:eastAsia="ja-JP"/>
          </w:rPr>
          <w:t xml:space="preserve"> and </w:t>
        </w:r>
        <w:proofErr w:type="spellStart"/>
        <w:r w:rsidR="00755FFB">
          <w:rPr>
            <w:lang w:eastAsia="ja-JP"/>
          </w:rPr>
          <w:t>GM_Solid</w:t>
        </w:r>
        <w:proofErr w:type="spellEnd"/>
        <w:r w:rsidR="00755FFB">
          <w:rPr>
            <w:lang w:eastAsia="ja-JP"/>
          </w:rPr>
          <w:t xml:space="preserve"> respectively</w:t>
        </w:r>
      </w:ins>
      <w:r>
        <w:rPr>
          <w:lang w:eastAsia="ja-JP"/>
        </w:rPr>
        <w:t>.</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634"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w:t>
      </w:r>
      <w:proofErr w:type="gramStart"/>
      <w:r>
        <w:rPr>
          <w:lang w:eastAsia="ja-JP"/>
        </w:rPr>
        <w:t>an</w:t>
      </w:r>
      <w:proofErr w:type="gramEnd"/>
      <w:r>
        <w:rPr>
          <w:lang w:eastAsia="ja-JP"/>
        </w:rPr>
        <w:t xml:space="preserve">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w:t>
      </w:r>
      <w:proofErr w:type="gramStart"/>
      <w:r>
        <w:rPr>
          <w:lang w:eastAsia="ja-JP"/>
        </w:rPr>
        <w:t>1..</w:t>
      </w:r>
      <w:proofErr w:type="gramEnd"/>
      <w:r>
        <w:rPr>
          <w:lang w:eastAsia="ja-JP"/>
        </w:rPr>
        <w:t>*]</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p>
    <w:p w14:paraId="05200F68" w14:textId="77777777" w:rsidR="005D5EE1" w:rsidRDefault="0040049D" w:rsidP="0040049D">
      <w:pPr>
        <w:pStyle w:val="ListParagraph"/>
        <w:numPr>
          <w:ilvl w:val="0"/>
          <w:numId w:val="12"/>
        </w:numPr>
        <w:rPr>
          <w:lang w:eastAsia="ja-JP"/>
        </w:rPr>
      </w:pPr>
      <w:r>
        <w:rPr>
          <w:lang w:eastAsia="ja-JP"/>
        </w:rPr>
        <w:t>sampling: Sampling [</w:t>
      </w:r>
      <w:proofErr w:type="gramStart"/>
      <w:r>
        <w:rPr>
          <w:lang w:eastAsia="ja-JP"/>
        </w:rPr>
        <w:t>0..</w:t>
      </w:r>
      <w:proofErr w:type="gramEnd"/>
      <w:r>
        <w:rPr>
          <w:lang w:eastAsia="ja-JP"/>
        </w:rPr>
        <w:t>*]</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w:t>
      </w:r>
      <w:proofErr w:type="gramStart"/>
      <w:r>
        <w:rPr>
          <w:lang w:eastAsia="ja-JP"/>
        </w:rPr>
        <w:t>0..</w:t>
      </w:r>
      <w:proofErr w:type="gramEnd"/>
      <w:r>
        <w:rPr>
          <w:lang w:eastAsia="ja-JP"/>
        </w:rPr>
        <w:t>*]</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w:t>
      </w:r>
      <w:proofErr w:type="gramStart"/>
      <w:r>
        <w:rPr>
          <w:lang w:eastAsia="ja-JP"/>
        </w:rPr>
        <w:t>1..</w:t>
      </w:r>
      <w:proofErr w:type="gramEnd"/>
      <w:r>
        <w:rPr>
          <w:lang w:eastAsia="ja-JP"/>
        </w:rPr>
        <w:t>*]</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w:t>
      </w:r>
      <w:proofErr w:type="gramStart"/>
      <w:r>
        <w:rPr>
          <w:lang w:eastAsia="ja-JP"/>
        </w:rPr>
        <w:t>0..</w:t>
      </w:r>
      <w:proofErr w:type="gramEnd"/>
      <w:r>
        <w:rPr>
          <w:lang w:eastAsia="ja-JP"/>
        </w:rPr>
        <w:t>*]</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w:t>
      </w:r>
      <w:proofErr w:type="gramStart"/>
      <w:r>
        <w:rPr>
          <w:lang w:eastAsia="ja-JP"/>
        </w:rPr>
        <w:t>0..</w:t>
      </w:r>
      <w:proofErr w:type="gramEnd"/>
      <w:r>
        <w:rPr>
          <w:lang w:eastAsia="ja-JP"/>
        </w:rPr>
        <w:t>*]</w:t>
      </w:r>
    </w:p>
    <w:p w14:paraId="7C9AE6D6" w14:textId="77777777"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AbstractSampleTypeCodeListValue</w:t>
      </w:r>
      <w:proofErr w:type="spellEnd"/>
      <w:r>
        <w:rPr>
          <w:lang w:eastAsia="ja-JP"/>
        </w:rPr>
        <w:t xml:space="preserve"> [</w:t>
      </w:r>
      <w:proofErr w:type="gramStart"/>
      <w:r>
        <w:rPr>
          <w:lang w:eastAsia="ja-JP"/>
        </w:rPr>
        <w:t>0..</w:t>
      </w:r>
      <w:proofErr w:type="gramEnd"/>
      <w:r>
        <w:rPr>
          <w:lang w:eastAsia="ja-JP"/>
        </w:rPr>
        <w:t>*]</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54775F08" w14:textId="77F43DD2"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635" w:author="Katharina Schleidt" w:date="2021-07-06T12:31:00Z">
        <w:r w:rsidDel="003D68CB">
          <w:rPr>
            <w:lang w:eastAsia="ja-JP"/>
          </w:rPr>
          <w:delText>'</w:delText>
        </w:r>
      </w:del>
      <w:r>
        <w:rPr>
          <w:lang w:eastAsia="ja-JP"/>
        </w:rPr>
        <w:t xml:space="preserve">s sub-classes </w:t>
      </w:r>
      <w:del w:id="636" w:author="Katharina Schleidt" w:date="2021-07-06T12:32:00Z">
        <w:r w:rsidDel="003D68CB">
          <w:rPr>
            <w:lang w:eastAsia="ja-JP"/>
          </w:rPr>
          <w:delText xml:space="preserve">do </w:delText>
        </w:r>
      </w:del>
      <w:r>
        <w:rPr>
          <w:lang w:eastAsia="ja-JP"/>
        </w:rPr>
        <w:t xml:space="preserve">add specialized properties to </w:t>
      </w:r>
      <w:del w:id="637"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lastRenderedPageBreak/>
        <w:t>shape: Geometry [</w:t>
      </w:r>
      <w:proofErr w:type="gramStart"/>
      <w:r>
        <w:rPr>
          <w:lang w:eastAsia="ja-JP"/>
        </w:rPr>
        <w:t>0..</w:t>
      </w:r>
      <w:proofErr w:type="gramEnd"/>
      <w:r>
        <w:rPr>
          <w:lang w:eastAsia="ja-JP"/>
        </w:rPr>
        <w:t>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w:t>
      </w:r>
      <w:proofErr w:type="gramStart"/>
      <w:r>
        <w:rPr>
          <w:lang w:eastAsia="ja-JP"/>
        </w:rPr>
        <w:t>0..</w:t>
      </w:r>
      <w:proofErr w:type="gramEnd"/>
      <w:r>
        <w:rPr>
          <w:lang w:eastAsia="ja-JP"/>
        </w:rPr>
        <w:t>1]</w:t>
      </w:r>
    </w:p>
    <w:p w14:paraId="28676DB8" w14:textId="77777777" w:rsidR="005D5EE1" w:rsidRDefault="0040049D" w:rsidP="0040049D">
      <w:pPr>
        <w:pStyle w:val="ListParagraph"/>
        <w:numPr>
          <w:ilvl w:val="1"/>
          <w:numId w:val="12"/>
        </w:numPr>
        <w:rPr>
          <w:lang w:eastAsia="ja-JP"/>
        </w:rPr>
      </w:pPr>
      <w:proofErr w:type="spellStart"/>
      <w:r>
        <w:rPr>
          <w:lang w:eastAsia="ja-JP"/>
        </w:rPr>
        <w:t>verticalPositionalAccuracy</w:t>
      </w:r>
      <w:proofErr w:type="spellEnd"/>
      <w:r>
        <w:rPr>
          <w:lang w:eastAsia="ja-JP"/>
        </w:rPr>
        <w:t>: Any [</w:t>
      </w:r>
      <w:proofErr w:type="gramStart"/>
      <w:r>
        <w:rPr>
          <w:lang w:eastAsia="ja-JP"/>
        </w:rPr>
        <w:t>0..</w:t>
      </w:r>
      <w:proofErr w:type="gramEnd"/>
      <w:r>
        <w:rPr>
          <w:lang w:eastAsia="ja-JP"/>
        </w:rPr>
        <w:t>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w:t>
      </w:r>
      <w:proofErr w:type="gramStart"/>
      <w:r>
        <w:rPr>
          <w:lang w:eastAsia="ja-JP"/>
        </w:rPr>
        <w:t>0..</w:t>
      </w:r>
      <w:proofErr w:type="gramEnd"/>
      <w:r>
        <w:rPr>
          <w:lang w:eastAsia="ja-JP"/>
        </w:rPr>
        <w:t>*]</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w:t>
      </w:r>
      <w:proofErr w:type="gramStart"/>
      <w:r>
        <w:rPr>
          <w:lang w:eastAsia="ja-JP"/>
        </w:rPr>
        <w:t>0..</w:t>
      </w:r>
      <w:proofErr w:type="gramEnd"/>
      <w:r>
        <w:rPr>
          <w:lang w:eastAsia="ja-JP"/>
        </w:rPr>
        <w:t>*]</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w:t>
      </w:r>
      <w:proofErr w:type="gramStart"/>
      <w:r>
        <w:rPr>
          <w:lang w:eastAsia="ja-JP"/>
        </w:rPr>
        <w:t>0..</w:t>
      </w:r>
      <w:proofErr w:type="gramEnd"/>
      <w:r>
        <w:rPr>
          <w:lang w:eastAsia="ja-JP"/>
        </w:rPr>
        <w:t>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w:t>
      </w:r>
      <w:proofErr w:type="gramStart"/>
      <w:r>
        <w:rPr>
          <w:lang w:eastAsia="ja-JP"/>
        </w:rPr>
        <w:t>0..</w:t>
      </w:r>
      <w:proofErr w:type="gramEnd"/>
      <w:r>
        <w:rPr>
          <w:lang w:eastAsia="ja-JP"/>
        </w:rPr>
        <w:t>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w:t>
      </w:r>
      <w:proofErr w:type="gramStart"/>
      <w:r>
        <w:rPr>
          <w:lang w:eastAsia="ja-JP"/>
        </w:rPr>
        <w:t>Instead</w:t>
      </w:r>
      <w:proofErr w:type="gramEnd"/>
      <w:r>
        <w:rPr>
          <w:lang w:eastAsia="ja-JP"/>
        </w:rPr>
        <w:t xml:space="preserve">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proofErr w:type="gramStart"/>
      <w:r>
        <w:rPr>
          <w:lang w:eastAsia="ja-JP"/>
        </w:rPr>
        <w:t>role:GenericName</w:t>
      </w:r>
      <w:proofErr w:type="spellEnd"/>
      <w:proofErr w:type="gram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638" w:name="_Ref74222353"/>
      <w:r w:rsidRPr="00917C89">
        <w:rPr>
          <w:b/>
          <w:bCs/>
          <w:sz w:val="20"/>
          <w:szCs w:val="20"/>
        </w:rPr>
        <w:lastRenderedPageBreak/>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638"/>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824B4F">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824B4F">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824B4F">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824B4F">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824B4F">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824B4F">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824B4F">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824B4F">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824B4F">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824B4F">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824B4F">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824B4F">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w:t>
            </w:r>
            <w:proofErr w:type="gramStart"/>
            <w:r>
              <w:t>no</w:t>
            </w:r>
            <w:proofErr w:type="gramEnd"/>
            <w:r>
              <w:t xml:space="preserve"> match)</w:t>
            </w:r>
          </w:p>
        </w:tc>
      </w:tr>
      <w:tr w:rsidR="005E1D3A" w:rsidRPr="006E753C" w14:paraId="122F0BBD" w14:textId="77777777" w:rsidTr="00824B4F">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w:t>
            </w:r>
            <w:proofErr w:type="gramStart"/>
            <w:r>
              <w:t>no</w:t>
            </w:r>
            <w:proofErr w:type="gramEnd"/>
            <w:r>
              <w:t xml:space="preserve">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lastRenderedPageBreak/>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6B2791C9" w:rsidR="00B72CE0" w:rsidRPr="00917C89" w:rsidRDefault="00B72CE0" w:rsidP="00917C89">
      <w:pPr>
        <w:ind w:left="360"/>
        <w:jc w:val="center"/>
        <w:rPr>
          <w:b/>
          <w:bCs/>
          <w:sz w:val="20"/>
          <w:szCs w:val="20"/>
        </w:rPr>
      </w:pPr>
      <w:bookmarkStart w:id="639"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639"/>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824B4F">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824B4F">
            <w:pPr>
              <w:jc w:val="left"/>
              <w:rPr>
                <w:b/>
                <w:bCs/>
              </w:rPr>
            </w:pPr>
            <w:r w:rsidRPr="00824B4F">
              <w:rPr>
                <w:b/>
                <w:bCs/>
              </w:rPr>
              <w:t>Edition 1 class / property</w:t>
            </w:r>
          </w:p>
        </w:tc>
      </w:tr>
      <w:tr w:rsidR="00B72CE0" w:rsidRPr="006E753C" w14:paraId="7D6EF33E" w14:textId="77777777" w:rsidTr="00824B4F">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824B4F">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824B4F">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824B4F">
            <w:pPr>
              <w:jc w:val="left"/>
            </w:pPr>
            <w:proofErr w:type="spellStart"/>
            <w:r>
              <w:t>SF_SpatialSamplingFeature</w:t>
            </w:r>
            <w:proofErr w:type="spellEnd"/>
          </w:p>
        </w:tc>
      </w:tr>
      <w:tr w:rsidR="00B72CE0" w:rsidRPr="006E753C" w14:paraId="2B09021C" w14:textId="77777777" w:rsidTr="00824B4F">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824B4F">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824B4F">
            <w:pPr>
              <w:jc w:val="left"/>
            </w:pPr>
            <w:proofErr w:type="spellStart"/>
            <w:r w:rsidRPr="006E753C">
              <w:t>SF_</w:t>
            </w:r>
            <w:r>
              <w:t>Spatial</w:t>
            </w:r>
            <w:r w:rsidRPr="006E753C">
              <w:t>SamplingFeature.sampledFeature</w:t>
            </w:r>
            <w:proofErr w:type="spellEnd"/>
          </w:p>
        </w:tc>
      </w:tr>
      <w:tr w:rsidR="00B72CE0" w:rsidRPr="006E753C" w14:paraId="064C6F2C" w14:textId="77777777" w:rsidTr="00824B4F">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824B4F">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824B4F">
            <w:pPr>
              <w:jc w:val="left"/>
            </w:pPr>
            <w:proofErr w:type="spellStart"/>
            <w:r w:rsidRPr="006E753C">
              <w:t>SF_</w:t>
            </w:r>
            <w:r>
              <w:t>Spatial</w:t>
            </w:r>
            <w:r w:rsidRPr="006E753C">
              <w:t>SamplingFeature.relatedObservation</w:t>
            </w:r>
            <w:proofErr w:type="spellEnd"/>
          </w:p>
        </w:tc>
      </w:tr>
      <w:tr w:rsidR="00B72CE0" w:rsidRPr="006E753C" w14:paraId="2EF27701" w14:textId="77777777" w:rsidTr="00824B4F">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824B4F">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824B4F">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824B4F">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824B4F">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824B4F">
            <w:pPr>
              <w:jc w:val="left"/>
            </w:pPr>
            <w:proofErr w:type="spellStart"/>
            <w:r w:rsidRPr="006E753C">
              <w:t>SF_</w:t>
            </w:r>
            <w:r>
              <w:t>Spatial</w:t>
            </w:r>
            <w:r w:rsidRPr="006E753C">
              <w:t>SamplingFeature.lineage</w:t>
            </w:r>
            <w:proofErr w:type="spellEnd"/>
          </w:p>
        </w:tc>
      </w:tr>
      <w:tr w:rsidR="00B72CE0" w:rsidRPr="006E753C" w14:paraId="711587BF" w14:textId="77777777" w:rsidTr="00824B4F">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824B4F">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824B4F">
            <w:pPr>
              <w:jc w:val="left"/>
            </w:pPr>
            <w:proofErr w:type="spellStart"/>
            <w:r w:rsidRPr="006E753C">
              <w:t>SF_SamplingFeature.parameter</w:t>
            </w:r>
            <w:proofErr w:type="spellEnd"/>
          </w:p>
        </w:tc>
      </w:tr>
      <w:tr w:rsidR="005E1D3A" w:rsidRPr="006E753C" w14:paraId="5F3C349B" w14:textId="77777777" w:rsidTr="00824B4F">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824B4F">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lastRenderedPageBreak/>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824B4F">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t>SF_SamplingSurface.shape</w:t>
            </w:r>
            <w:proofErr w:type="spellEnd"/>
            <w:r>
              <w:t xml:space="preserve">, </w:t>
            </w:r>
            <w:proofErr w:type="spellStart"/>
            <w:r>
              <w:t>SF_SamplingSolid.shape</w:t>
            </w:r>
            <w:proofErr w:type="spellEnd"/>
          </w:p>
        </w:tc>
      </w:tr>
      <w:tr w:rsidR="00967379" w:rsidRPr="006E753C" w14:paraId="074546C9" w14:textId="77777777" w:rsidTr="00824B4F">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824B4F">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AFCEC73" w:rsidR="00F12AFC" w:rsidRPr="00824B4F" w:rsidRDefault="00F12AFC" w:rsidP="00F12AFC">
      <w:pPr>
        <w:ind w:left="360"/>
        <w:jc w:val="center"/>
        <w:rPr>
          <w:b/>
          <w:bCs/>
          <w:sz w:val="20"/>
          <w:szCs w:val="20"/>
        </w:rPr>
      </w:pPr>
      <w:bookmarkStart w:id="640" w:name="_Ref74295842"/>
      <w:r w:rsidRPr="00824B4F">
        <w:rPr>
          <w:b/>
          <w:bCs/>
          <w:sz w:val="20"/>
          <w:szCs w:val="20"/>
        </w:rPr>
        <w:lastRenderedPageBreak/>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640"/>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824B4F">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824B4F">
            <w:pPr>
              <w:jc w:val="left"/>
              <w:rPr>
                <w:b/>
                <w:bCs/>
              </w:rPr>
            </w:pPr>
            <w:r w:rsidRPr="00824B4F">
              <w:rPr>
                <w:b/>
                <w:bCs/>
              </w:rPr>
              <w:t>Edition 1 class / property</w:t>
            </w:r>
          </w:p>
        </w:tc>
      </w:tr>
      <w:tr w:rsidR="00F12AFC" w:rsidRPr="006E753C" w14:paraId="2DC8A179" w14:textId="77777777" w:rsidTr="00824B4F">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824B4F">
            <w:pPr>
              <w:jc w:val="left"/>
            </w:pPr>
            <w:proofErr w:type="spellStart"/>
            <w:r>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824B4F">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824B4F">
            <w:pPr>
              <w:jc w:val="left"/>
            </w:pPr>
            <w:proofErr w:type="spellStart"/>
            <w:r>
              <w:t>SF_Specimen</w:t>
            </w:r>
            <w:proofErr w:type="spellEnd"/>
          </w:p>
        </w:tc>
      </w:tr>
      <w:tr w:rsidR="00F12AFC" w:rsidRPr="006E753C" w14:paraId="156E3AD0" w14:textId="77777777" w:rsidTr="00824B4F">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824B4F">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824B4F">
            <w:pPr>
              <w:jc w:val="left"/>
            </w:pPr>
            <w:proofErr w:type="spellStart"/>
            <w:r w:rsidRPr="006E753C">
              <w:t>SF_</w:t>
            </w:r>
            <w:r w:rsidR="002A7B9F">
              <w:t>Specimen</w:t>
            </w:r>
            <w:r w:rsidRPr="006E753C">
              <w:t>.sampledFeature</w:t>
            </w:r>
            <w:proofErr w:type="spellEnd"/>
          </w:p>
        </w:tc>
      </w:tr>
      <w:tr w:rsidR="00F12AFC" w:rsidRPr="006E753C" w14:paraId="48587C22" w14:textId="77777777" w:rsidTr="00824B4F">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824B4F">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824B4F">
            <w:pPr>
              <w:jc w:val="left"/>
            </w:pPr>
            <w:proofErr w:type="spellStart"/>
            <w:r w:rsidRPr="006E753C">
              <w:t>SF_</w:t>
            </w:r>
            <w:r w:rsidR="002A7B9F">
              <w:t>Specimen</w:t>
            </w:r>
            <w:r w:rsidRPr="006E753C">
              <w:t>.relatedObservation</w:t>
            </w:r>
            <w:proofErr w:type="spellEnd"/>
          </w:p>
        </w:tc>
      </w:tr>
      <w:tr w:rsidR="00F12AFC" w:rsidRPr="006E753C" w14:paraId="63EC9895" w14:textId="77777777" w:rsidTr="00824B4F">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824B4F">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824B4F">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824B4F">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824B4F">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824B4F">
            <w:pPr>
              <w:jc w:val="left"/>
            </w:pPr>
            <w:proofErr w:type="spellStart"/>
            <w:r w:rsidRPr="006E753C">
              <w:t>SF_</w:t>
            </w:r>
            <w:r w:rsidR="002A7B9F">
              <w:t>Specimen</w:t>
            </w:r>
            <w:r w:rsidRPr="006E753C">
              <w:t>.lineage</w:t>
            </w:r>
            <w:proofErr w:type="spellEnd"/>
          </w:p>
        </w:tc>
      </w:tr>
      <w:tr w:rsidR="00F12AFC" w:rsidRPr="006E753C" w14:paraId="48F9FE74" w14:textId="77777777" w:rsidTr="00824B4F">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824B4F">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824B4F">
            <w:pPr>
              <w:jc w:val="left"/>
            </w:pPr>
            <w:proofErr w:type="spellStart"/>
            <w:r w:rsidRPr="006E753C">
              <w:t>SF_</w:t>
            </w:r>
            <w:r w:rsidR="002A7B9F">
              <w:t>Specimen</w:t>
            </w:r>
            <w:r w:rsidRPr="006E753C">
              <w:t>.parameter</w:t>
            </w:r>
            <w:proofErr w:type="spellEnd"/>
          </w:p>
        </w:tc>
      </w:tr>
      <w:tr w:rsidR="005E1D3A" w:rsidRPr="006E753C" w14:paraId="29D0576A" w14:textId="77777777" w:rsidTr="00824B4F">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824B4F">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824B4F">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824B4F">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824B4F">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641" w:name="_Toc72768948"/>
      <w:r>
        <w:t>Observation and Sample collections</w:t>
      </w:r>
      <w:bookmarkEnd w:id="641"/>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lastRenderedPageBreak/>
        <w:t>member: Conceptual Observation schema: Observation [</w:t>
      </w:r>
      <w:proofErr w:type="gramStart"/>
      <w:r>
        <w:rPr>
          <w:lang w:eastAsia="ja-JP"/>
        </w:rPr>
        <w:t>0..</w:t>
      </w:r>
      <w:proofErr w:type="gramEnd"/>
      <w:r>
        <w:rPr>
          <w:lang w:eastAsia="ja-JP"/>
        </w:rPr>
        <w:t>*]</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w:t>
      </w:r>
      <w:proofErr w:type="gramStart"/>
      <w:r>
        <w:rPr>
          <w:lang w:eastAsia="ja-JP"/>
        </w:rPr>
        <w:t>0..</w:t>
      </w:r>
      <w:proofErr w:type="gramEnd"/>
      <w:r>
        <w:rPr>
          <w:lang w:eastAsia="ja-JP"/>
        </w:rPr>
        <w:t>1]</w:t>
      </w:r>
    </w:p>
    <w:p w14:paraId="69BB48DB" w14:textId="77777777"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AbstractObservationCollectionTypeCodeListValue</w:t>
      </w:r>
      <w:proofErr w:type="spellEnd"/>
      <w:r>
        <w:rPr>
          <w:lang w:eastAsia="ja-JP"/>
        </w:rPr>
        <w:t xml:space="preserve"> [</w:t>
      </w:r>
      <w:proofErr w:type="gramStart"/>
      <w:r>
        <w:rPr>
          <w:lang w:eastAsia="ja-JP"/>
        </w:rPr>
        <w:t>0..</w:t>
      </w:r>
      <w:proofErr w:type="gramEnd"/>
      <w:r>
        <w:rPr>
          <w:lang w:eastAsia="ja-JP"/>
        </w:rPr>
        <w:t>*]</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w:t>
      </w:r>
      <w:proofErr w:type="gramStart"/>
      <w:r>
        <w:rPr>
          <w:lang w:eastAsia="ja-JP"/>
        </w:rPr>
        <w:t>0..</w:t>
      </w:r>
      <w:proofErr w:type="gramEnd"/>
      <w:r>
        <w:rPr>
          <w:lang w:eastAsia="ja-JP"/>
        </w:rPr>
        <w:t>*]</w:t>
      </w:r>
    </w:p>
    <w:p w14:paraId="5C008763" w14:textId="58EECC39"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6C70FE2A" w14:textId="2BCDCEB2" w:rsidR="0040049D" w:rsidRDefault="0040049D" w:rsidP="0040049D">
      <w:pPr>
        <w:rPr>
          <w:lang w:eastAsia="ja-JP"/>
        </w:rPr>
      </w:pPr>
      <w:r>
        <w:rPr>
          <w:lang w:eastAsia="ja-JP"/>
        </w:rPr>
        <w:t xml:space="preserve">One concrete specialization of the </w:t>
      </w:r>
      <w:proofErr w:type="spellStart"/>
      <w:r>
        <w:rPr>
          <w:lang w:eastAsia="ja-JP"/>
        </w:rPr>
        <w:t>AbstractObservationCollectionTypeCodeListValue</w:t>
      </w:r>
      <w:proofErr w:type="spellEnd"/>
      <w:r>
        <w:rPr>
          <w:lang w:eastAsia="ja-JP"/>
        </w:rPr>
        <w:t xml:space="preserve"> class is provided in the Basic Observations package: </w:t>
      </w:r>
      <w:proofErr w:type="spellStart"/>
      <w:r>
        <w:rPr>
          <w:lang w:eastAsia="ja-JP"/>
        </w:rPr>
        <w:t>CollectionTypeByMemberCharacteristicsSemantic</w:t>
      </w:r>
      <w:commentRangeStart w:id="642"/>
      <w:r>
        <w:rPr>
          <w:lang w:eastAsia="ja-JP"/>
        </w:rPr>
        <w:t>s</w:t>
      </w:r>
      <w:proofErr w:type="spellEnd"/>
      <w:r w:rsidR="00C634D8">
        <w:rPr>
          <w:rStyle w:val="FootnoteReference"/>
          <w:lang w:eastAsia="ja-JP"/>
        </w:rPr>
        <w:footnoteReference w:id="1"/>
      </w:r>
      <w:r>
        <w:rPr>
          <w:lang w:eastAsia="ja-JP"/>
        </w:rPr>
        <w:t xml:space="preserve"> </w:t>
      </w:r>
      <w:commentRangeEnd w:id="642"/>
      <w:r w:rsidR="0077641F">
        <w:rPr>
          <w:rStyle w:val="CommentReference"/>
        </w:rPr>
        <w:commentReference w:id="642"/>
      </w:r>
      <w:r>
        <w:rPr>
          <w:lang w:eastAsia="ja-JP"/>
        </w:rPr>
        <w:t xml:space="preserve">with an initial set of two values: </w:t>
      </w:r>
      <w:ins w:id="648" w:author="Katharina Schleidt" w:date="2021-07-06T12:37:00Z">
        <w:r w:rsidR="003D68CB">
          <w:rPr>
            <w:lang w:eastAsia="ja-JP"/>
          </w:rPr>
          <w:t>‘</w:t>
        </w:r>
      </w:ins>
      <w:r>
        <w:rPr>
          <w:lang w:eastAsia="ja-JP"/>
        </w:rPr>
        <w:t>homogenous</w:t>
      </w:r>
      <w:ins w:id="649" w:author="Katharina Schleidt" w:date="2021-07-06T12:37:00Z">
        <w:r w:rsidR="003D68CB">
          <w:rPr>
            <w:lang w:eastAsia="ja-JP"/>
          </w:rPr>
          <w:t>’</w:t>
        </w:r>
      </w:ins>
      <w:r>
        <w:rPr>
          <w:lang w:eastAsia="ja-JP"/>
        </w:rPr>
        <w:t xml:space="preserve"> and </w:t>
      </w:r>
      <w:ins w:id="650" w:author="Katharina Schleidt" w:date="2021-07-06T12:37:00Z">
        <w:r w:rsidR="003D68CB">
          <w:rPr>
            <w:lang w:eastAsia="ja-JP"/>
          </w:rPr>
          <w:t>‘</w:t>
        </w:r>
      </w:ins>
      <w:r>
        <w:rPr>
          <w:lang w:eastAsia="ja-JP"/>
        </w:rPr>
        <w:t>summarizing</w:t>
      </w:r>
      <w:ins w:id="651"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 xml:space="preserve">Attribute </w:t>
      </w:r>
      <w:proofErr w:type="spellStart"/>
      <w:r w:rsidR="005D5EE1"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AbstractObservationCollectionTypeCodeListValue</w:t>
      </w:r>
      <w:proofErr w:type="spellEnd"/>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w:t>
      </w:r>
      <w:proofErr w:type="gramStart"/>
      <w:r>
        <w:rPr>
          <w:lang w:eastAsia="ja-JP"/>
        </w:rPr>
        <w:t>0..</w:t>
      </w:r>
      <w:proofErr w:type="gramEnd"/>
      <w:r>
        <w:rPr>
          <w:lang w:eastAsia="ja-JP"/>
        </w:rPr>
        <w:t>*]</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w:t>
      </w:r>
      <w:proofErr w:type="gramStart"/>
      <w:r>
        <w:rPr>
          <w:lang w:eastAsia="ja-JP"/>
        </w:rPr>
        <w:t>0..</w:t>
      </w:r>
      <w:proofErr w:type="gramEnd"/>
      <w:r>
        <w:rPr>
          <w:lang w:eastAsia="ja-JP"/>
        </w:rPr>
        <w:t>*]</w:t>
      </w:r>
    </w:p>
    <w:p w14:paraId="2478322C" w14:textId="59739938"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652"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652"/>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824B4F">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824B4F">
            <w:pPr>
              <w:jc w:val="left"/>
              <w:rPr>
                <w:b/>
                <w:bCs/>
              </w:rPr>
            </w:pPr>
            <w:r w:rsidRPr="00824B4F">
              <w:rPr>
                <w:b/>
                <w:bCs/>
              </w:rPr>
              <w:t>Edition 1 class / property</w:t>
            </w:r>
          </w:p>
        </w:tc>
      </w:tr>
      <w:tr w:rsidR="00CE68F1" w:rsidRPr="006E753C" w14:paraId="4AD2C4FB" w14:textId="77777777" w:rsidTr="00824B4F">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824B4F">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824B4F">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824B4F">
            <w:pPr>
              <w:jc w:val="left"/>
            </w:pPr>
            <w:proofErr w:type="spellStart"/>
            <w:r>
              <w:t>SF_SamplingFeatureCollection</w:t>
            </w:r>
            <w:proofErr w:type="spellEnd"/>
          </w:p>
        </w:tc>
      </w:tr>
      <w:tr w:rsidR="00022AAF" w:rsidRPr="006E753C" w14:paraId="4CE306B1" w14:textId="77777777" w:rsidTr="00824B4F">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824B4F">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824B4F">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824B4F">
            <w:pPr>
              <w:jc w:val="left"/>
            </w:pPr>
            <w:proofErr w:type="spellStart"/>
            <w:r>
              <w:t>SF_samplingFeatureCollection.member</w:t>
            </w:r>
            <w:proofErr w:type="spellEnd"/>
          </w:p>
        </w:tc>
      </w:tr>
      <w:tr w:rsidR="00CE68F1" w:rsidRPr="006E753C" w14:paraId="149302BD" w14:textId="77777777" w:rsidTr="00824B4F">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824B4F">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824B4F">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824B4F">
            <w:pPr>
              <w:jc w:val="left"/>
            </w:pPr>
            <w:r>
              <w:t>(</w:t>
            </w:r>
            <w:proofErr w:type="gramStart"/>
            <w:r>
              <w:t>no</w:t>
            </w:r>
            <w:proofErr w:type="gramEnd"/>
            <w:r>
              <w:t xml:space="preserve">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653" w:name="_Toc72768949"/>
      <w:r>
        <w:t xml:space="preserve">Hard-typing vs. soft typing and </w:t>
      </w:r>
      <w:proofErr w:type="spellStart"/>
      <w:r>
        <w:t>codelist</w:t>
      </w:r>
      <w:proofErr w:type="spellEnd"/>
      <w:r>
        <w:t xml:space="preserve"> use</w:t>
      </w:r>
      <w:bookmarkEnd w:id="653"/>
    </w:p>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654"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lastRenderedPageBreak/>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1716946B" w:rsidR="00316DFC" w:rsidRDefault="0040049D" w:rsidP="0040049D">
      <w:pPr>
        <w:rPr>
          <w:ins w:id="655" w:author="Ilkka Rinne" w:date="2021-08-03T15:37:00Z"/>
          <w:lang w:eastAsia="ja-JP"/>
        </w:rPr>
      </w:pPr>
      <w:r>
        <w:rPr>
          <w:lang w:eastAsia="ja-JP"/>
        </w:rPr>
        <w:t xml:space="preserve">Concrete </w:t>
      </w:r>
      <w:proofErr w:type="spellStart"/>
      <w:r>
        <w:rPr>
          <w:lang w:eastAsia="ja-JP"/>
        </w:rPr>
        <w:t>codelists</w:t>
      </w:r>
      <w:proofErr w:type="spellEnd"/>
      <w:r>
        <w:rPr>
          <w:lang w:eastAsia="ja-JP"/>
        </w:rPr>
        <w:t xml:space="preserve"> are provided for both the result </w:t>
      </w:r>
      <w:proofErr w:type="gramStart"/>
      <w:r>
        <w:rPr>
          <w:lang w:eastAsia="ja-JP"/>
        </w:rPr>
        <w:t>type based</w:t>
      </w:r>
      <w:proofErr w:type="gramEnd"/>
      <w:r>
        <w:rPr>
          <w:lang w:eastAsia="ja-JP"/>
        </w:rPr>
        <w:t xml:space="preserve">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AbstractObservationTypeCodeListValue</w:t>
      </w:r>
      <w:proofErr w:type="spellEnd"/>
      <w:r>
        <w:rPr>
          <w:lang w:eastAsia="ja-JP"/>
        </w:rPr>
        <w:t xml:space="preserve"> and </w:t>
      </w:r>
      <w:proofErr w:type="spellStart"/>
      <w:r>
        <w:rPr>
          <w:lang w:eastAsia="ja-JP"/>
        </w:rPr>
        <w:t>AbstractSampleTypeCodeListValue</w:t>
      </w:r>
      <w:proofErr w:type="spellEnd"/>
      <w:r>
        <w:rPr>
          <w:lang w:eastAsia="ja-JP"/>
        </w:rPr>
        <w:t xml:space="preserve"> classes</w:t>
      </w:r>
      <w:ins w:id="656" w:author="Ilkka Rinne" w:date="2021-08-03T15:37:00Z">
        <w:r w:rsidR="00316DFC">
          <w:rPr>
            <w:lang w:eastAsia="ja-JP"/>
          </w:rPr>
          <w:t xml:space="preserve">, as illustrated </w:t>
        </w:r>
      </w:ins>
      <w:ins w:id="657" w:author="Ilkka Rinne" w:date="2021-08-03T15:44:00Z">
        <w:r w:rsidR="0018089C">
          <w:rPr>
            <w:lang w:eastAsia="ja-JP"/>
          </w:rPr>
          <w:t xml:space="preserve">for classification of Samples </w:t>
        </w:r>
      </w:ins>
      <w:ins w:id="658" w:author="Ilkka Rinne" w:date="2021-08-03T15:37:00Z">
        <w:r w:rsidR="00316DFC">
          <w:rPr>
            <w:lang w:eastAsia="ja-JP"/>
          </w:rPr>
          <w:t xml:space="preserve">in </w:t>
        </w:r>
      </w:ins>
      <w:ins w:id="659" w:author="Ilkka Rinne" w:date="2021-08-03T15:42:00Z">
        <w:r w:rsidR="0018089C">
          <w:rPr>
            <w:lang w:eastAsia="ja-JP"/>
          </w:rPr>
          <w:fldChar w:fldCharType="begin"/>
        </w:r>
        <w:r w:rsidR="0018089C">
          <w:rPr>
            <w:lang w:eastAsia="ja-JP"/>
          </w:rPr>
          <w:instrText xml:space="preserve"> REF _Ref78897786 \h </w:instrText>
        </w:r>
      </w:ins>
      <w:r w:rsidR="0018089C">
        <w:rPr>
          <w:lang w:eastAsia="ja-JP"/>
        </w:rPr>
      </w:r>
      <w:r w:rsidR="0018089C">
        <w:rPr>
          <w:lang w:eastAsia="ja-JP"/>
        </w:rPr>
        <w:fldChar w:fldCharType="separate"/>
      </w:r>
      <w:ins w:id="660" w:author="Ilkka Rinne" w:date="2021-08-03T15:42:00Z">
        <w:r w:rsidR="0018089C">
          <w:t xml:space="preserve">Figure </w:t>
        </w:r>
        <w:r w:rsidR="0018089C">
          <w:rPr>
            <w:noProof/>
          </w:rPr>
          <w:t>85</w:t>
        </w:r>
        <w:r w:rsidR="0018089C">
          <w:rPr>
            <w:lang w:eastAsia="ja-JP"/>
          </w:rPr>
          <w:fldChar w:fldCharType="end"/>
        </w:r>
      </w:ins>
      <w:r>
        <w:rPr>
          <w:lang w:eastAsia="ja-JP"/>
        </w:rPr>
        <w:t>.</w:t>
      </w:r>
    </w:p>
    <w:p w14:paraId="134437F5" w14:textId="77777777" w:rsidR="00316DFC" w:rsidRDefault="00316DFC">
      <w:pPr>
        <w:keepNext/>
        <w:rPr>
          <w:ins w:id="661" w:author="Ilkka Rinne" w:date="2021-08-03T15:40:00Z"/>
        </w:rPr>
        <w:pPrChange w:id="662" w:author="Ilkka Rinne" w:date="2021-08-03T15:40:00Z">
          <w:pPr/>
        </w:pPrChange>
      </w:pPr>
      <w:ins w:id="663" w:author="Ilkka Rinne" w:date="2021-08-03T15:38:00Z">
        <w:r>
          <w:rPr>
            <w:noProof/>
            <w:lang w:eastAsia="ja-JP"/>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6">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ins>
    </w:p>
    <w:p w14:paraId="3B236E9F" w14:textId="3234A5FA" w:rsidR="00316DFC" w:rsidRDefault="00316DFC" w:rsidP="00316DFC">
      <w:pPr>
        <w:pStyle w:val="Caption"/>
        <w:rPr>
          <w:ins w:id="664" w:author="Ilkka Rinne" w:date="2021-08-03T15:40:00Z"/>
        </w:rPr>
      </w:pPr>
      <w:bookmarkStart w:id="665" w:name="_Ref78897786"/>
      <w:ins w:id="666" w:author="Ilkka Rinne" w:date="2021-08-03T15:40:00Z">
        <w:r>
          <w:t xml:space="preserve">Figure </w:t>
        </w:r>
        <w:r>
          <w:fldChar w:fldCharType="begin"/>
        </w:r>
        <w:r>
          <w:instrText xml:space="preserve"> SEQ Figure \* ARABIC </w:instrText>
        </w:r>
      </w:ins>
      <w:r>
        <w:fldChar w:fldCharType="separate"/>
      </w:r>
      <w:ins w:id="667" w:author="Ilkka Rinne" w:date="2021-08-03T15:47:00Z">
        <w:r w:rsidR="0018089C">
          <w:rPr>
            <w:noProof/>
          </w:rPr>
          <w:t>85</w:t>
        </w:r>
      </w:ins>
      <w:ins w:id="668" w:author="Ilkka Rinne" w:date="2021-08-03T15:40:00Z">
        <w:r>
          <w:fldChar w:fldCharType="end"/>
        </w:r>
        <w:bookmarkEnd w:id="665"/>
        <w:r>
          <w:t xml:space="preserve"> </w:t>
        </w:r>
      </w:ins>
      <w:ins w:id="669" w:author="Ilkka Rinne" w:date="2021-08-03T15:41:00Z">
        <w:r>
          <w:softHyphen/>
          <w:t>–</w:t>
        </w:r>
      </w:ins>
      <w:ins w:id="670" w:author="Ilkka Rinne" w:date="2021-08-03T15:40:00Z">
        <w:r>
          <w:t xml:space="preserve"> </w:t>
        </w:r>
      </w:ins>
      <w:ins w:id="671" w:author="Ilkka Rinne" w:date="2021-08-03T15:42:00Z">
        <w:r w:rsidR="0018089C">
          <w:t>(</w:t>
        </w:r>
      </w:ins>
      <w:ins w:id="672" w:author="Ilkka Rinne" w:date="2021-08-03T15:40:00Z">
        <w:r>
          <w:t>Example</w:t>
        </w:r>
      </w:ins>
      <w:ins w:id="673" w:author="Ilkka Rinne" w:date="2021-08-03T15:43:00Z">
        <w:r w:rsidR="0018089C">
          <w:t>)</w:t>
        </w:r>
      </w:ins>
      <w:ins w:id="674" w:author="Ilkka Rinne" w:date="2021-08-03T15:40:00Z">
        <w:r>
          <w:t xml:space="preserve"> </w:t>
        </w:r>
      </w:ins>
      <w:ins w:id="675" w:author="Ilkka Rinne" w:date="2021-08-03T15:43:00Z">
        <w:r w:rsidR="0018089C">
          <w:t>Mechanism for d</w:t>
        </w:r>
      </w:ins>
      <w:ins w:id="676" w:author="Ilkka Rinne" w:date="2021-08-03T15:40:00Z">
        <w:r>
          <w:t xml:space="preserve">efining a classification scheme for Samples </w:t>
        </w:r>
      </w:ins>
      <w:ins w:id="677" w:author="Ilkka Rinne" w:date="2021-08-03T15:43:00Z">
        <w:r w:rsidR="0018089C">
          <w:t>based on</w:t>
        </w:r>
      </w:ins>
      <w:ins w:id="678" w:author="Ilkka Rinne" w:date="2021-08-03T15:40:00Z">
        <w:r>
          <w:t xml:space="preserve"> </w:t>
        </w:r>
      </w:ins>
      <w:ins w:id="679" w:author="Ilkka Rinne" w:date="2021-08-03T15:43:00Z">
        <w:r w:rsidR="0018089C">
          <w:t xml:space="preserve">the type of the sample </w:t>
        </w:r>
      </w:ins>
      <w:ins w:id="680" w:author="Ilkka Rinne" w:date="2021-08-03T15:40:00Z">
        <w:r>
          <w:t>material</w:t>
        </w:r>
      </w:ins>
      <w:ins w:id="681" w:author="Ilkka Rinne" w:date="2021-08-03T15:41:00Z">
        <w:r>
          <w:t xml:space="preserve"> by extending the </w:t>
        </w:r>
        <w:proofErr w:type="spellStart"/>
        <w:r>
          <w:t>AbstractSample</w:t>
        </w:r>
      </w:ins>
      <w:ins w:id="682" w:author="Ilkka Rinne" w:date="2021-08-03T15:42:00Z">
        <w:r>
          <w:t>Type</w:t>
        </w:r>
        <w:proofErr w:type="spellEnd"/>
        <w:r>
          <w:t xml:space="preserve"> </w:t>
        </w:r>
        <w:proofErr w:type="spellStart"/>
        <w:r>
          <w:t>codelist</w:t>
        </w:r>
      </w:ins>
      <w:proofErr w:type="spellEnd"/>
      <w:ins w:id="683" w:author="Ilkka Rinne" w:date="2021-08-03T15:41:00Z">
        <w:r>
          <w:t>.</w:t>
        </w:r>
      </w:ins>
    </w:p>
    <w:p w14:paraId="4A48DB75" w14:textId="37B2276B" w:rsidR="0040049D" w:rsidDel="0018089C" w:rsidRDefault="0040049D" w:rsidP="0040049D">
      <w:pPr>
        <w:rPr>
          <w:del w:id="684" w:author="Ilkka Rinne" w:date="2021-08-03T15:45:00Z"/>
          <w:lang w:eastAsia="ja-JP"/>
        </w:rPr>
      </w:pPr>
      <w:del w:id="685" w:author="Ilkka Rinne" w:date="2021-08-03T15:45:00Z">
        <w:r w:rsidDel="0018089C">
          <w:rPr>
            <w:lang w:eastAsia="ja-JP"/>
          </w:rPr>
          <w:delText xml:space="preserve"> The SampleTypeByMaterialClass class (without any specific values) </w:delText>
        </w:r>
        <w:commentRangeStart w:id="686"/>
        <w:commentRangeStart w:id="687"/>
        <w:r w:rsidDel="0018089C">
          <w:rPr>
            <w:lang w:eastAsia="ja-JP"/>
          </w:rPr>
          <w:delText>is provided in the informative Codelist realizations package as an example of using this mechanism.</w:delText>
        </w:r>
        <w:commentRangeEnd w:id="686"/>
        <w:r w:rsidR="0072232A" w:rsidDel="0018089C">
          <w:rPr>
            <w:rStyle w:val="CommentReference"/>
          </w:rPr>
          <w:commentReference w:id="686"/>
        </w:r>
        <w:commentRangeEnd w:id="687"/>
        <w:r w:rsidR="002852F4" w:rsidDel="0018089C">
          <w:rPr>
            <w:rStyle w:val="CommentReference"/>
          </w:rPr>
          <w:commentReference w:id="687"/>
        </w:r>
      </w:del>
    </w:p>
    <w:p w14:paraId="78423DC5" w14:textId="0A49E255" w:rsidR="0040049D" w:rsidRDefault="0040049D" w:rsidP="0040049D">
      <w:pPr>
        <w:rPr>
          <w:ins w:id="688" w:author="Ilkka Rinne" w:date="2021-08-03T15:46:00Z"/>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AbstractSamplerTypeCodeListValue</w:t>
      </w:r>
      <w:proofErr w:type="spellEnd"/>
      <w:r>
        <w:rPr>
          <w:lang w:eastAsia="ja-JP"/>
        </w:rPr>
        <w:t xml:space="preserve"> class.</w:t>
      </w:r>
      <w:ins w:id="689" w:author="Ilkka Rinne" w:date="2021-08-03T15:45:00Z">
        <w:r w:rsidR="0018089C">
          <w:rPr>
            <w:lang w:eastAsia="ja-JP"/>
          </w:rPr>
          <w:t xml:space="preserve"> An example of this mechanism is ill</w:t>
        </w:r>
      </w:ins>
      <w:ins w:id="690" w:author="Ilkka Rinne" w:date="2021-08-03T15:46:00Z">
        <w:r w:rsidR="0018089C">
          <w:rPr>
            <w:lang w:eastAsia="ja-JP"/>
          </w:rPr>
          <w:t xml:space="preserve">ustrated as </w:t>
        </w:r>
      </w:ins>
      <w:ins w:id="691" w:author="Ilkka Rinne" w:date="2021-08-03T15:48:00Z">
        <w:r w:rsidR="0018089C">
          <w:rPr>
            <w:lang w:eastAsia="ja-JP"/>
          </w:rPr>
          <w:fldChar w:fldCharType="begin"/>
        </w:r>
        <w:r w:rsidR="0018089C">
          <w:rPr>
            <w:lang w:eastAsia="ja-JP"/>
          </w:rPr>
          <w:instrText xml:space="preserve"> REF _Ref78898137 \h </w:instrText>
        </w:r>
      </w:ins>
      <w:r w:rsidR="0018089C">
        <w:rPr>
          <w:lang w:eastAsia="ja-JP"/>
        </w:rPr>
      </w:r>
      <w:r w:rsidR="0018089C">
        <w:rPr>
          <w:lang w:eastAsia="ja-JP"/>
        </w:rPr>
        <w:fldChar w:fldCharType="separate"/>
      </w:r>
      <w:ins w:id="692" w:author="Ilkka Rinne" w:date="2021-08-03T15:48:00Z">
        <w:r w:rsidR="0018089C">
          <w:t xml:space="preserve">Figure </w:t>
        </w:r>
        <w:r w:rsidR="0018089C">
          <w:rPr>
            <w:noProof/>
          </w:rPr>
          <w:t>86</w:t>
        </w:r>
        <w:r w:rsidR="0018089C">
          <w:rPr>
            <w:lang w:eastAsia="ja-JP"/>
          </w:rPr>
          <w:fldChar w:fldCharType="end"/>
        </w:r>
      </w:ins>
      <w:ins w:id="693" w:author="Ilkka Rinne" w:date="2021-08-03T15:46:00Z">
        <w:r w:rsidR="0018089C">
          <w:rPr>
            <w:lang w:eastAsia="ja-JP"/>
          </w:rPr>
          <w:t>.</w:t>
        </w:r>
      </w:ins>
    </w:p>
    <w:p w14:paraId="721B685E" w14:textId="77777777" w:rsidR="0018089C" w:rsidRDefault="0018089C">
      <w:pPr>
        <w:keepNext/>
        <w:rPr>
          <w:ins w:id="694" w:author="Ilkka Rinne" w:date="2021-08-03T15:47:00Z"/>
        </w:rPr>
        <w:pPrChange w:id="695" w:author="Ilkka Rinne" w:date="2021-08-03T15:47:00Z">
          <w:pPr/>
        </w:pPrChange>
      </w:pPr>
      <w:ins w:id="696" w:author="Ilkka Rinne" w:date="2021-08-03T15:46:00Z">
        <w:r>
          <w:rPr>
            <w:noProof/>
            <w:lang w:eastAsia="ja-JP"/>
          </w:rPr>
          <w:lastRenderedPageBreak/>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7">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ins>
    </w:p>
    <w:p w14:paraId="7AAAC227" w14:textId="43672D59" w:rsidR="0018089C" w:rsidRDefault="0018089C">
      <w:pPr>
        <w:pStyle w:val="Caption"/>
        <w:rPr>
          <w:lang w:eastAsia="ja-JP"/>
        </w:rPr>
        <w:pPrChange w:id="697" w:author="Ilkka Rinne" w:date="2021-08-03T15:47:00Z">
          <w:pPr/>
        </w:pPrChange>
      </w:pPr>
      <w:bookmarkStart w:id="698" w:name="_Ref78898137"/>
      <w:ins w:id="699" w:author="Ilkka Rinne" w:date="2021-08-03T15:47:00Z">
        <w:r>
          <w:t xml:space="preserve">Figure </w:t>
        </w:r>
        <w:r>
          <w:fldChar w:fldCharType="begin"/>
        </w:r>
        <w:r>
          <w:instrText xml:space="preserve"> SEQ Figure \* ARABIC </w:instrText>
        </w:r>
      </w:ins>
      <w:r>
        <w:fldChar w:fldCharType="separate"/>
      </w:r>
      <w:ins w:id="700" w:author="Ilkka Rinne" w:date="2021-08-03T15:47:00Z">
        <w:r>
          <w:rPr>
            <w:noProof/>
          </w:rPr>
          <w:t>86</w:t>
        </w:r>
        <w:r>
          <w:fldChar w:fldCharType="end"/>
        </w:r>
        <w:bookmarkEnd w:id="698"/>
        <w:r>
          <w:t xml:space="preserve"> – (Example) </w:t>
        </w:r>
        <w:r w:rsidRPr="0018089C">
          <w:t xml:space="preserve">Mechanism for defining a </w:t>
        </w:r>
      </w:ins>
      <w:ins w:id="701" w:author="Ilkka Rinne" w:date="2021-08-03T15:48:00Z">
        <w:r>
          <w:t xml:space="preserve">generic </w:t>
        </w:r>
      </w:ins>
      <w:ins w:id="702" w:author="Ilkka Rinne" w:date="2021-08-03T15:47:00Z">
        <w:r w:rsidRPr="0018089C">
          <w:t>classification scheme for Sample</w:t>
        </w:r>
        <w:r>
          <w:t>rs</w:t>
        </w:r>
        <w:r w:rsidRPr="0018089C">
          <w:t xml:space="preserve"> by extending the </w:t>
        </w:r>
        <w:proofErr w:type="spellStart"/>
        <w:r w:rsidRPr="0018089C">
          <w:t>AbstractSample</w:t>
        </w:r>
      </w:ins>
      <w:ins w:id="703" w:author="Ilkka Rinne" w:date="2021-08-03T15:48:00Z">
        <w:r>
          <w:t>r</w:t>
        </w:r>
      </w:ins>
      <w:ins w:id="704" w:author="Ilkka Rinne" w:date="2021-08-03T15:47:00Z">
        <w:r w:rsidRPr="0018089C">
          <w:t>Type</w:t>
        </w:r>
        <w:proofErr w:type="spellEnd"/>
        <w:r w:rsidRPr="0018089C">
          <w:t xml:space="preserve"> </w:t>
        </w:r>
        <w:proofErr w:type="spellStart"/>
        <w:r w:rsidRPr="0018089C">
          <w:t>codelist</w:t>
        </w:r>
        <w:proofErr w:type="spellEnd"/>
        <w:r w:rsidRPr="0018089C">
          <w:t>.</w:t>
        </w:r>
      </w:ins>
    </w:p>
    <w:p w14:paraId="20489DC3" w14:textId="77777777" w:rsidR="0040049D" w:rsidRDefault="0040049D" w:rsidP="00917C89">
      <w:pPr>
        <w:pStyle w:val="a3"/>
      </w:pPr>
      <w:r>
        <w:t xml:space="preserve">Migration of result </w:t>
      </w:r>
      <w:proofErr w:type="gramStart"/>
      <w:r>
        <w:t>type based</w:t>
      </w:r>
      <w:proofErr w:type="gramEnd"/>
      <w:r>
        <w:t xml:space="preserve">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705"/>
      <w:commentRangeStart w:id="706"/>
      <w:r w:rsidR="00242114">
        <w:rPr>
          <w:rStyle w:val="FootnoteReference"/>
          <w:lang w:eastAsia="ja-JP"/>
        </w:rPr>
        <w:footnoteReference w:id="2"/>
      </w:r>
      <w:r>
        <w:rPr>
          <w:lang w:eastAsia="ja-JP"/>
        </w:rPr>
        <w:t>):</w:t>
      </w:r>
      <w:commentRangeEnd w:id="705"/>
      <w:r w:rsidR="0072232A">
        <w:rPr>
          <w:rStyle w:val="CommentReference"/>
        </w:rPr>
        <w:commentReference w:id="705"/>
      </w:r>
      <w:commentRangeEnd w:id="706"/>
      <w:r w:rsidR="007240E3">
        <w:rPr>
          <w:rStyle w:val="CommentReference"/>
        </w:rPr>
        <w:commentReference w:id="706"/>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w:t>
      </w:r>
      <w:proofErr w:type="gramStart"/>
      <w:r>
        <w:t>geometry based</w:t>
      </w:r>
      <w:proofErr w:type="gramEnd"/>
      <w:r>
        <w:t xml:space="preserve">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w:t>
      </w:r>
      <w:r>
        <w:rPr>
          <w:lang w:eastAsia="ja-JP"/>
        </w:rPr>
        <w:lastRenderedPageBreak/>
        <w:t>here for readability, the corresponding URIs for the entries should be used as specified in the code list vocabulary</w:t>
      </w:r>
      <w:commentRangeStart w:id="722"/>
      <w:commentRangeStart w:id="723"/>
      <w:r w:rsidR="00242114">
        <w:rPr>
          <w:rStyle w:val="FootnoteReference"/>
          <w:lang w:eastAsia="ja-JP"/>
        </w:rPr>
        <w:footnoteReference w:id="3"/>
      </w:r>
      <w:r>
        <w:rPr>
          <w:lang w:eastAsia="ja-JP"/>
        </w:rPr>
        <w:t>)</w:t>
      </w:r>
      <w:commentRangeEnd w:id="722"/>
      <w:r w:rsidR="0072232A">
        <w:rPr>
          <w:rStyle w:val="CommentReference"/>
        </w:rPr>
        <w:commentReference w:id="722"/>
      </w:r>
      <w:commentRangeEnd w:id="723"/>
      <w:r w:rsidR="007240E3">
        <w:rPr>
          <w:rStyle w:val="CommentReference"/>
        </w:rPr>
        <w:commentReference w:id="723"/>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741" w:name="_Toc72768950"/>
      <w:r>
        <w:t>Generic metadata associations</w:t>
      </w:r>
      <w:bookmarkEnd w:id="741"/>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w:t>
      </w:r>
      <w:proofErr w:type="gramStart"/>
      <w:r>
        <w:rPr>
          <w:lang w:eastAsia="ja-JP"/>
        </w:rPr>
        <w:t>0..</w:t>
      </w:r>
      <w:proofErr w:type="gramEnd"/>
      <w:r>
        <w:rPr>
          <w:lang w:eastAsia="ja-JP"/>
        </w:rPr>
        <w:t>1. The ISO 19156 Edition 2 allows 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w:t>
      </w:r>
      <w:proofErr w:type="gramStart"/>
      <w:r>
        <w:rPr>
          <w:lang w:eastAsia="ja-JP"/>
        </w:rPr>
        <w:t>0..</w:t>
      </w:r>
      <w:proofErr w:type="gramEnd"/>
      <w:r>
        <w:rPr>
          <w:lang w:eastAsia="ja-JP"/>
        </w:rPr>
        <w:t xml:space="preserve">*.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742" w:name="_Toc72768951"/>
      <w:r>
        <w:t>Discarded concepts</w:t>
      </w:r>
      <w:bookmarkEnd w:id="742"/>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lastRenderedPageBreak/>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743" w:author="Katharina Schleidt" w:date="2021-07-06T13:17:00Z">
        <w:r w:rsidR="0072232A">
          <w:rPr>
            <w:lang w:eastAsia="ja-JP"/>
          </w:rPr>
          <w:t xml:space="preserve">either </w:t>
        </w:r>
      </w:ins>
      <w:r>
        <w:rPr>
          <w:lang w:eastAsia="ja-JP"/>
        </w:rPr>
        <w:t xml:space="preserve">the Observation </w:t>
      </w:r>
      <w:del w:id="744" w:author="Katharina Schleidt" w:date="2021-07-06T13:17:00Z">
        <w:r w:rsidDel="0072232A">
          <w:rPr>
            <w:lang w:eastAsia="ja-JP"/>
          </w:rPr>
          <w:delText xml:space="preserve">and </w:delText>
        </w:r>
      </w:del>
      <w:ins w:id="745"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746" w:author="Katharina Schleidt" w:date="2021-07-05T19:40:00Z">
        <w:r w:rsidR="008212CB" w:rsidRPr="008212CB" w:rsidDel="00116C6C">
          <w:rPr>
            <w:lang w:eastAsia="ja-JP"/>
          </w:rPr>
          <w:delText xml:space="preserve">, </w:delText>
        </w:r>
      </w:del>
      <w:ins w:id="747" w:author="Katharina Schleidt" w:date="2021-07-05T19:40:00Z">
        <w:r w:rsidR="00116C6C">
          <w:rPr>
            <w:lang w:eastAsia="ja-JP"/>
          </w:rPr>
          <w:t xml:space="preserve"> and</w:t>
        </w:r>
        <w:r w:rsidR="00116C6C" w:rsidRPr="008212CB">
          <w:rPr>
            <w:lang w:eastAsia="ja-JP"/>
          </w:rPr>
          <w:t xml:space="preserve"> </w:t>
        </w:r>
      </w:ins>
      <w:del w:id="748" w:author="Katharina Schleidt" w:date="2021-07-05T19:40:00Z">
        <w:r w:rsidR="008212CB" w:rsidRPr="008212CB" w:rsidDel="00116C6C">
          <w:rPr>
            <w:lang w:eastAsia="ja-JP"/>
          </w:rPr>
          <w:delText xml:space="preserve">measurements </w:delText>
        </w:r>
      </w:del>
      <w:ins w:id="749" w:author="Katharina Schleidt" w:date="2021-07-05T19:40:00Z">
        <w:r w:rsidR="00116C6C">
          <w:rPr>
            <w:lang w:eastAsia="ja-JP"/>
          </w:rPr>
          <w:t>M</w:t>
        </w:r>
        <w:r w:rsidR="00116C6C" w:rsidRPr="008212CB">
          <w:rPr>
            <w:lang w:eastAsia="ja-JP"/>
          </w:rPr>
          <w:t>easurements</w:t>
        </w:r>
      </w:ins>
      <w:del w:id="750" w:author="Katharina Schleidt" w:date="2021-07-05T19:40:00Z">
        <w:r w:rsidR="008212CB" w:rsidRPr="008212CB" w:rsidDel="00116C6C">
          <w:rPr>
            <w:lang w:eastAsia="ja-JP"/>
          </w:rPr>
          <w:delText xml:space="preserve">and </w:delText>
        </w:r>
        <w:commentRangeStart w:id="751"/>
        <w:commentRangeStart w:id="752"/>
        <w:commentRangeStart w:id="753"/>
        <w:r w:rsidR="008212CB" w:rsidRPr="008212CB" w:rsidDel="00116C6C">
          <w:rPr>
            <w:lang w:eastAsia="ja-JP"/>
          </w:rPr>
          <w:delText>samples</w:delText>
        </w:r>
        <w:commentRangeEnd w:id="751"/>
        <w:r w:rsidR="00D75FE8" w:rsidDel="00116C6C">
          <w:rPr>
            <w:rStyle w:val="CommentReference"/>
          </w:rPr>
          <w:commentReference w:id="751"/>
        </w:r>
      </w:del>
      <w:commentRangeEnd w:id="752"/>
      <w:r w:rsidR="00116C6C">
        <w:rPr>
          <w:rStyle w:val="CommentReference"/>
        </w:rPr>
        <w:commentReference w:id="752"/>
      </w:r>
      <w:commentRangeEnd w:id="753"/>
      <w:r w:rsidR="00116C6C">
        <w:rPr>
          <w:rStyle w:val="CommentReference"/>
        </w:rPr>
        <w:commentReference w:id="753"/>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754"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754"/>
    </w:p>
    <w:p w14:paraId="310591AF" w14:textId="19FDA2FF" w:rsidR="00491C3C" w:rsidRDefault="00295A39" w:rsidP="002B4EBE">
      <w:pPr>
        <w:pStyle w:val="a2"/>
      </w:pPr>
      <w:bookmarkStart w:id="755" w:name="_Toc72768953"/>
      <w:r w:rsidRPr="00295A39">
        <w:t>Features, coverages and observations — Different views of information</w:t>
      </w:r>
      <w:bookmarkEnd w:id="755"/>
    </w:p>
    <w:p w14:paraId="129A17BE" w14:textId="77777777" w:rsidR="00366758" w:rsidRDefault="00366758" w:rsidP="00366758">
      <w:r>
        <w:t>ISO 19109 describes the feature as a “fundamental unit of geographic information”. The “General Feature Model” (GFM) presented in ISO </w:t>
      </w:r>
      <w:commentRangeStart w:id="756"/>
      <w:r>
        <w:t xml:space="preserve">19101 </w:t>
      </w:r>
      <w:commentRangeEnd w:id="756"/>
      <w:r w:rsidR="00621028">
        <w:rPr>
          <w:rStyle w:val="CommentReference"/>
        </w:rPr>
        <w:commentReference w:id="756"/>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757"/>
      <w:commentRangeStart w:id="758"/>
      <w:r>
        <w:t>ISO 19123</w:t>
      </w:r>
      <w:ins w:id="759" w:author="Katharina Schleidt" w:date="2021-04-21T16:19:00Z">
        <w:r w:rsidR="00621028">
          <w:t>-1</w:t>
        </w:r>
        <w:commentRangeEnd w:id="757"/>
        <w:r w:rsidR="00621028">
          <w:rPr>
            <w:rStyle w:val="CommentReference"/>
          </w:rPr>
          <w:commentReference w:id="757"/>
        </w:r>
      </w:ins>
      <w:commentRangeEnd w:id="758"/>
      <w:r w:rsidR="0087602B">
        <w:rPr>
          <w:rStyle w:val="CommentReference"/>
        </w:rPr>
        <w:commentReference w:id="758"/>
      </w:r>
      <w:r w:rsidR="00501289">
        <w:t>:20xx</w:t>
      </w:r>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w:t>
      </w:r>
      <w:proofErr w:type="gramStart"/>
      <w:r>
        <w:t>e.g.</w:t>
      </w:r>
      <w:proofErr w:type="gramEnd"/>
      <w:r>
        <w:t xml:space="preserve"> an ore-body from a distribution of assay values). Also, for some feature types, the value of one or more properties might vary across the feature, in which case the shape of the feature provides the coverage domain (</w:t>
      </w:r>
      <w:proofErr w:type="gramStart"/>
      <w:r>
        <w:t>e.g.</w:t>
      </w:r>
      <w:proofErr w:type="gramEnd"/>
      <w:r>
        <w:t xml:space="preserve">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 xml:space="preserve">In particular, </w:t>
      </w:r>
      <w:proofErr w:type="gramStart"/>
      <w:r>
        <w:t>Observations</w:t>
      </w:r>
      <w:proofErr w:type="gramEnd"/>
      <w:r>
        <w:t xml:space="preserve"> concern properties (e.g. shape, colour) whose values are determined using an identifiable procedure, in which there is a finite uncertainty in the result. This can be contrasted with properties whose values are specified by assertion (</w:t>
      </w:r>
      <w:proofErr w:type="gramStart"/>
      <w:r>
        <w:t>e.g.</w:t>
      </w:r>
      <w:proofErr w:type="gramEnd"/>
      <w:r>
        <w:t xml:space="preserve">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760" w:author="Katharina Schleidt" w:date="2021-07-05T20:14:00Z">
        <w:r w:rsidR="00EC3D8D" w:rsidRPr="00020674" w:rsidDel="00CC3A78">
          <w:delText>;</w:delText>
        </w:r>
        <w:r w:rsidR="00020674" w:rsidRPr="00020674" w:rsidDel="00CC3A78">
          <w:delText xml:space="preserve"> </w:delText>
        </w:r>
      </w:del>
      <w:ins w:id="761" w:author="Katharina Schleidt" w:date="2021-07-05T20:14:00Z">
        <w:r w:rsidR="00CC3A78">
          <w:t>.</w:t>
        </w:r>
        <w:r w:rsidR="00CC3A78" w:rsidRPr="00020674">
          <w:t xml:space="preserve"> </w:t>
        </w:r>
      </w:ins>
      <w:del w:id="762" w:author="Katharina Schleidt" w:date="2021-07-05T20:14:00Z">
        <w:r w:rsidR="00EC3D8D" w:rsidRPr="00020674" w:rsidDel="00CC3A78">
          <w:delText>therefore</w:delText>
        </w:r>
      </w:del>
      <w:ins w:id="763"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 xml:space="preserve">Observations, Coverage and Feature representations are also often interlinked. Just as an Observation references the Feature it provides property information </w:t>
      </w:r>
      <w:proofErr w:type="gramStart"/>
      <w:r>
        <w:t>for,</w:t>
      </w:r>
      <w:proofErr w:type="gramEnd"/>
      <w:r>
        <w:t xml:space="preserve">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764" w:name="_l7a3n9" w:colFirst="0" w:colLast="0"/>
      <w:bookmarkEnd w:id="764"/>
    </w:p>
    <w:p w14:paraId="4BD06ECF" w14:textId="5C794931" w:rsidR="00295A39" w:rsidRDefault="00295A39" w:rsidP="00295A39">
      <w:pPr>
        <w:pStyle w:val="a2"/>
      </w:pPr>
      <w:bookmarkStart w:id="765" w:name="_Toc72768954"/>
      <w:r w:rsidRPr="00295A39">
        <w:lastRenderedPageBreak/>
        <w:t>Observation concerns</w:t>
      </w:r>
      <w:bookmarkEnd w:id="765"/>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 xml:space="preserve">a property of the sampling </w:t>
      </w:r>
      <w:proofErr w:type="gramStart"/>
      <w:r>
        <w:rPr>
          <w:lang w:eastAsia="ja-JP"/>
        </w:rPr>
        <w:t>site(</w:t>
      </w:r>
      <w:proofErr w:type="gramEnd"/>
      <w:r>
        <w:rPr>
          <w:lang w:eastAsia="ja-JP"/>
        </w:rPr>
        <w:t>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766" w:author="Katharina Schleidt" w:date="2021-07-05T19:41:00Z">
        <w:r w:rsidR="000017EB" w:rsidRPr="000017EB" w:rsidDel="00116C6C">
          <w:rPr>
            <w:lang w:eastAsia="ja-JP"/>
          </w:rPr>
          <w:delText>Observations, measurements and samples</w:delText>
        </w:r>
      </w:del>
      <w:ins w:id="767"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6E77987B"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w:t>
      </w:r>
      <w:del w:id="768" w:author="Katharina Schleidt" w:date="2021-07-05T19:41:00Z">
        <w:r w:rsidR="001A4204" w:rsidRPr="001A4204" w:rsidDel="00116C6C">
          <w:rPr>
            <w:lang w:eastAsia="ja-JP"/>
          </w:rPr>
          <w:delText>Observations, measurements and samples</w:delText>
        </w:r>
      </w:del>
      <w:ins w:id="769"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w:t>
      </w:r>
      <w:proofErr w:type="gramStart"/>
      <w:r>
        <w:rPr>
          <w:lang w:eastAsia="ja-JP"/>
        </w:rPr>
        <w:t>capabilities</w:t>
      </w:r>
      <w:proofErr w:type="gramEnd"/>
      <w:r>
        <w:rPr>
          <w:lang w:eastAsia="ja-JP"/>
        </w:rPr>
        <w:t xml:space="preserve">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w:t>
      </w:r>
      <w:proofErr w:type="gramStart"/>
      <w:r>
        <w:rPr>
          <w:lang w:eastAsia="ja-JP"/>
        </w:rPr>
        <w:t>Hence</w:t>
      </w:r>
      <w:proofErr w:type="gramEnd"/>
      <w:r>
        <w:rPr>
          <w:lang w:eastAsia="ja-JP"/>
        </w:rPr>
        <w:t xml:space="preserve"> they are modelled as distinct classes, which can be as simple or complex as necessary. </w:t>
      </w:r>
    </w:p>
    <w:p w14:paraId="502FEB07" w14:textId="24A045FC" w:rsidR="0065218A" w:rsidRDefault="0065218A" w:rsidP="0065218A">
      <w:pPr>
        <w:rPr>
          <w:lang w:eastAsia="ja-JP"/>
        </w:rPr>
      </w:pPr>
      <w:r>
        <w:rPr>
          <w:lang w:eastAsia="ja-JP"/>
        </w:rPr>
        <w:t>In a serialized representation (</w:t>
      </w:r>
      <w:proofErr w:type="gramStart"/>
      <w:r>
        <w:rPr>
          <w:lang w:eastAsia="ja-JP"/>
        </w:rPr>
        <w:t>e.g.</w:t>
      </w:r>
      <w:proofErr w:type="gramEnd"/>
      <w:r>
        <w:rPr>
          <w:lang w:eastAsia="ja-JP"/>
        </w:rPr>
        <w:t xml:space="preserve">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w:t>
      </w:r>
      <w:proofErr w:type="gramStart"/>
      <w:r>
        <w:rPr>
          <w:lang w:eastAsia="ja-JP"/>
        </w:rPr>
        <w:t>is</w:t>
      </w:r>
      <w:proofErr w:type="gramEnd"/>
      <w:r>
        <w:rPr>
          <w:lang w:eastAsia="ja-JP"/>
        </w:rPr>
        <w:t xml:space="preserve"> based primarily on the user having knowledge of specific sensor systems and their application. While this </w:t>
      </w:r>
      <w:r>
        <w:rPr>
          <w:lang w:eastAsia="ja-JP"/>
        </w:rPr>
        <w:lastRenderedPageBreak/>
        <w:t>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w:t>
      </w:r>
      <w:proofErr w:type="gramStart"/>
      <w:r>
        <w:rPr>
          <w:lang w:eastAsia="ja-JP"/>
        </w:rPr>
        <w:t>ex :</w:t>
      </w:r>
      <w:proofErr w:type="gramEnd"/>
      <w:r>
        <w:rPr>
          <w:lang w:eastAsia="ja-JP"/>
        </w:rPr>
        <w:t xml:space="preserve"> forecast) and can capture entire processing chains starting from initial observation(s) (e.g. surface/ground water level, rainfall) to generate corresponding forecasts scenarios (e.g. flood, drought) through the use of simulation algorithms.  Similarly, aggregates can be calculated (</w:t>
      </w:r>
      <w:proofErr w:type="gramStart"/>
      <w:r>
        <w:rPr>
          <w:lang w:eastAsia="ja-JP"/>
        </w:rPr>
        <w:t>e.g.</w:t>
      </w:r>
      <w:proofErr w:type="gramEnd"/>
      <w:r>
        <w:rPr>
          <w:lang w:eastAsia="ja-JP"/>
        </w:rPr>
        <w:t xml:space="preserve">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w:t>
      </w:r>
      <w:proofErr w:type="gramStart"/>
      <w:r>
        <w:rPr>
          <w:lang w:eastAsia="ja-JP"/>
        </w:rPr>
        <w:t>e.g.</w:t>
      </w:r>
      <w:proofErr w:type="gramEnd"/>
      <w:r>
        <w:rPr>
          <w:lang w:eastAsia="ja-JP"/>
        </w:rPr>
        <w:t xml:space="preserve">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770" w:name="_Toc72768955"/>
      <w:r w:rsidRPr="00295A39">
        <w:t>Sample, Sampling concerns</w:t>
      </w:r>
      <w:bookmarkEnd w:id="770"/>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771" w:author="Katharina Schleidt" w:date="2021-07-05T19:41:00Z">
        <w:r w:rsidR="001A4204" w:rsidRPr="001A4204" w:rsidDel="00116C6C">
          <w:rPr>
            <w:lang w:eastAsia="ja-JP"/>
          </w:rPr>
          <w:delText>Observations, measurements and samples</w:delText>
        </w:r>
      </w:del>
      <w:ins w:id="772"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 xml:space="preserve">The key is that the proximate feature-of-interest must be capable of carrying this result as the value or component of the value of a relevant property. </w:t>
      </w:r>
      <w:proofErr w:type="gramStart"/>
      <w:r>
        <w:rPr>
          <w:lang w:eastAsia="ja-JP"/>
        </w:rPr>
        <w:t>So</w:t>
      </w:r>
      <w:proofErr w:type="gramEnd"/>
      <w:r>
        <w:rPr>
          <w:lang w:eastAsia="ja-JP"/>
        </w:rPr>
        <w:t xml:space="preserve">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w:t>
      </w:r>
      <w:proofErr w:type="gramStart"/>
      <w:r w:rsidR="002A075F">
        <w:rPr>
          <w:lang w:eastAsia="ja-JP"/>
        </w:rPr>
        <w:t>e.g.</w:t>
      </w:r>
      <w:proofErr w:type="gramEnd"/>
      <w:r w:rsidR="002A075F">
        <w:rPr>
          <w:lang w:eastAsia="ja-JP"/>
        </w:rPr>
        <w:t xml:space="preserve">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The Observation model implies a direct relationship between the observed property and the type of the feature-of-interest (</w:t>
      </w:r>
      <w:proofErr w:type="gramStart"/>
      <w:r>
        <w:rPr>
          <w:lang w:eastAsia="ja-JP"/>
        </w:rPr>
        <w:t>e.g.</w:t>
      </w:r>
      <w:proofErr w:type="gramEnd"/>
      <w:r>
        <w:rPr>
          <w:lang w:eastAsia="ja-JP"/>
        </w:rPr>
        <w:t xml:space="preserve">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773" w:author="Katharina Schleidt" w:date="2021-07-05T19:41:00Z">
        <w:r w:rsidR="00D763FF" w:rsidRPr="00D763FF" w:rsidDel="00116C6C">
          <w:rPr>
            <w:lang w:eastAsia="ja-JP"/>
          </w:rPr>
          <w:delText>Observations, measurements and samples</w:delText>
        </w:r>
      </w:del>
      <w:ins w:id="774"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775" w:name="_Toc72768956"/>
      <w:r w:rsidRPr="00295A39">
        <w:lastRenderedPageBreak/>
        <w:t>Observations and Coverages</w:t>
      </w:r>
      <w:bookmarkEnd w:id="775"/>
    </w:p>
    <w:p w14:paraId="373E2D31" w14:textId="3D2EAE61"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C35DAC" w:rsidRPr="00821F18" w:rsidRDefault="00C35DAC" w:rsidP="00821F18">
                              <w:pPr>
                                <w:jc w:val="center"/>
                                <w:rPr>
                                  <w:b/>
                                  <w:bCs/>
                                  <w:sz w:val="20"/>
                                  <w:szCs w:val="20"/>
                                </w:rPr>
                              </w:pPr>
                              <w:r w:rsidRPr="00821F18">
                                <w:rPr>
                                  <w:b/>
                                  <w:bCs/>
                                  <w:sz w:val="20"/>
                                  <w:szCs w:val="20"/>
                                </w:rPr>
                                <w:t>Figure D.2 — O</w:t>
                              </w:r>
                              <w:del w:id="776" w:author="Grellet Sylvain" w:date="2021-06-17T17:10:00Z">
                                <w:r w:rsidRPr="00821F18" w:rsidDel="00B63E0B">
                                  <w:rPr>
                                    <w:b/>
                                    <w:bCs/>
                                    <w:sz w:val="20"/>
                                    <w:szCs w:val="20"/>
                                  </w:rPr>
                                  <w:delText>&amp;</w:delText>
                                </w:r>
                              </w:del>
                              <w:r w:rsidRPr="00821F18">
                                <w:rPr>
                                  <w:b/>
                                  <w:bCs/>
                                  <w:sz w:val="20"/>
                                  <w:szCs w:val="20"/>
                                </w:rPr>
                                <w:t>M</w:t>
                              </w:r>
                              <w:ins w:id="777" w:author="Grellet Sylvain" w:date="2021-06-17T17:10:00Z">
                                <w:r w:rsidR="00B63E0B">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3B1385E6" w:rsidR="00C35DAC" w:rsidRPr="00821F18" w:rsidRDefault="00C35DAC" w:rsidP="00821F18">
                        <w:pPr>
                          <w:jc w:val="center"/>
                          <w:rPr>
                            <w:b/>
                            <w:bCs/>
                            <w:sz w:val="20"/>
                            <w:szCs w:val="20"/>
                          </w:rPr>
                        </w:pPr>
                        <w:r w:rsidRPr="00821F18">
                          <w:rPr>
                            <w:b/>
                            <w:bCs/>
                            <w:sz w:val="20"/>
                            <w:szCs w:val="20"/>
                          </w:rPr>
                          <w:t>Figure D.2 — O</w:t>
                        </w:r>
                        <w:del w:id="778" w:author="Grellet Sylvain" w:date="2021-06-17T17:10:00Z">
                          <w:r w:rsidRPr="00821F18" w:rsidDel="00B63E0B">
                            <w:rPr>
                              <w:b/>
                              <w:bCs/>
                              <w:sz w:val="20"/>
                              <w:szCs w:val="20"/>
                            </w:rPr>
                            <w:delText>&amp;</w:delText>
                          </w:r>
                        </w:del>
                        <w:r w:rsidRPr="00821F18">
                          <w:rPr>
                            <w:b/>
                            <w:bCs/>
                            <w:sz w:val="20"/>
                            <w:szCs w:val="20"/>
                          </w:rPr>
                          <w:t>M</w:t>
                        </w:r>
                        <w:ins w:id="779" w:author="Grellet Sylvain" w:date="2021-06-17T17:10:00Z">
                          <w:r w:rsidR="00B63E0B">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and datacubes (OGC Coverage Implementation Schema (</w:t>
      </w:r>
      <w:commentRangeStart w:id="780"/>
      <w:commentRangeStart w:id="781"/>
      <w:r w:rsidR="00621028">
        <w:t>ISO 19123-2:2018</w:t>
      </w:r>
      <w:r w:rsidR="00621028">
        <w:rPr>
          <w:lang w:eastAsia="ja-JP"/>
        </w:rPr>
        <w:t xml:space="preserve"> &amp; ISO 19123-1:20xx</w:t>
      </w:r>
      <w:commentRangeEnd w:id="780"/>
      <w:r w:rsidR="00501289">
        <w:rPr>
          <w:rStyle w:val="CommentReference"/>
        </w:rPr>
        <w:commentReference w:id="780"/>
      </w:r>
      <w:commentRangeEnd w:id="781"/>
      <w:r w:rsidR="0087602B">
        <w:rPr>
          <w:rStyle w:val="CommentReference"/>
        </w:rPr>
        <w:commentReference w:id="781"/>
      </w:r>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DKZuB1AwAAHQgAAA4AAAAAAAAAAAAAAAAAOgIA&#10;AGRycy9lMm9Eb2MueG1sUEsBAi0ACgAAAAAAAAAhAKdpXOROqAAATqgAABQAAAAAAAAAAAAAAAAA&#10;2wUAAGRycy9tZWRpYS9pbWFnZTEucG5nUEsBAi0AFAAGAAgAAAAhAMTnKHrhAAAACwEAAA8AAAAA&#10;AAAAAAAAAAAAW64AAGRycy9kb3ducmV2LnhtbFBLAQItABQABgAIAAAAIQCqJg6+vAAAACEBAAAZ&#10;AAAAAAAAAAAAAAAAAGmvAABkcnMvX3JlbHMvZTJvRG9jLnhtbC5yZWxz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uCDgd0AwAAHQgAAA4AAAAA&#10;AAAAAAAAAAAAOgIAAGRycy9lMm9Eb2MueG1sUEsBAi0ACgAAAAAAAAAhAAcUnYQUcAEAFHABABQA&#10;AAAAAAAAAAAAAAAA2gUAAGRycy9tZWRpYS9pbWFnZTEucG5nUEsBAi0AFAAGAAgAAAAhAEkHWAPh&#10;AAAADAEAAA8AAAAAAAAAAAAAAAAAIHYBAGRycy9kb3ducmV2LnhtbFBLAQItABQABgAIAAAAIQCq&#10;Jg6+vAAAACEBAAAZAAAAAAAAAAAAAAAAAC53AQBkcnMvX3JlbHMvZTJvRG9jLnhtbC5yZWxz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w:t>
      </w:r>
      <w:proofErr w:type="gramStart"/>
      <w:r w:rsidR="007309F0" w:rsidRPr="007309F0">
        <w:rPr>
          <w:lang w:eastAsia="ja-JP"/>
        </w:rPr>
        <w:t>e.g.</w:t>
      </w:r>
      <w:proofErr w:type="gramEnd"/>
      <w:r w:rsidR="007309F0" w:rsidRPr="007309F0">
        <w:rPr>
          <w:lang w:eastAsia="ja-JP"/>
        </w:rPr>
        <w:t xml:space="preserve">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782" w:name="_Toc443470372"/>
      <w:bookmarkStart w:id="783" w:name="_Toc450303224"/>
      <w:bookmarkStart w:id="784" w:name="_Toc9996979"/>
      <w:bookmarkStart w:id="785" w:name="_Toc353342679"/>
      <w:bookmarkStart w:id="786" w:name="_Toc72768957"/>
      <w:r w:rsidRPr="00F02BC7">
        <w:lastRenderedPageBreak/>
        <w:t>Bibliography</w:t>
      </w:r>
      <w:bookmarkEnd w:id="782"/>
      <w:bookmarkEnd w:id="783"/>
      <w:bookmarkEnd w:id="784"/>
      <w:bookmarkEnd w:id="785"/>
      <w:bookmarkEnd w:id="786"/>
    </w:p>
    <w:p w14:paraId="2D5EEB0F" w14:textId="77777777" w:rsidR="000E01BD" w:rsidRPr="000E01BD" w:rsidRDefault="000E01BD" w:rsidP="00220B53">
      <w:pPr>
        <w:numPr>
          <w:ilvl w:val="0"/>
          <w:numId w:val="27"/>
        </w:numPr>
        <w:rPr>
          <w:lang w:val="de"/>
        </w:rPr>
      </w:pPr>
      <w:bookmarkStart w:id="787" w:name="_Ref52486356"/>
      <w:bookmarkStart w:id="788"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787"/>
    </w:p>
    <w:p w14:paraId="2D6C5F90" w14:textId="77777777" w:rsidR="000E01BD" w:rsidRPr="001A42F9" w:rsidRDefault="000E01BD" w:rsidP="00220B53">
      <w:pPr>
        <w:numPr>
          <w:ilvl w:val="0"/>
          <w:numId w:val="27"/>
        </w:numPr>
        <w:rPr>
          <w:lang w:val="en-US"/>
        </w:rPr>
      </w:pPr>
      <w:bookmarkStart w:id="789"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789"/>
    </w:p>
    <w:p w14:paraId="319AEB3C" w14:textId="1B331C74" w:rsidR="000E01BD" w:rsidRPr="001A42F9" w:rsidRDefault="005C6D04" w:rsidP="00220B53">
      <w:pPr>
        <w:numPr>
          <w:ilvl w:val="0"/>
          <w:numId w:val="27"/>
        </w:numPr>
        <w:rPr>
          <w:lang w:val="en-US"/>
        </w:rPr>
      </w:pPr>
      <w:ins w:id="790" w:author="Katharina Schleidt" w:date="2021-04-21T15:08:00Z">
        <w:r w:rsidRPr="005C6D04">
          <w:rPr>
            <w:i/>
            <w:lang w:val="en-US"/>
          </w:rPr>
          <w:t>(</w:t>
        </w:r>
        <w:proofErr w:type="gramStart"/>
        <w:r w:rsidRPr="005C6D04">
          <w:rPr>
            <w:i/>
            <w:lang w:val="en-US"/>
          </w:rPr>
          <w:t>removed</w:t>
        </w:r>
        <w:proofErr w:type="gramEnd"/>
        <w:r w:rsidRPr="005C6D04">
          <w:rPr>
            <w:i/>
            <w:lang w:val="en-US"/>
          </w:rPr>
          <w:t xml:space="preserve"> as no longer relevant)</w:t>
        </w:r>
      </w:ins>
      <w:commentRangeStart w:id="791"/>
      <w:del w:id="792"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791"/>
        <w:r w:rsidDel="005C6D04">
          <w:rPr>
            <w:rStyle w:val="CommentReference"/>
          </w:rPr>
          <w:commentReference w:id="791"/>
        </w:r>
      </w:del>
    </w:p>
    <w:p w14:paraId="1F3F210F" w14:textId="77777777" w:rsidR="000E01BD" w:rsidRPr="000E01BD" w:rsidRDefault="000E01BD" w:rsidP="00220B53">
      <w:pPr>
        <w:numPr>
          <w:ilvl w:val="0"/>
          <w:numId w:val="27"/>
        </w:numPr>
        <w:rPr>
          <w:lang w:val="de"/>
        </w:rPr>
      </w:pPr>
      <w:bookmarkStart w:id="793"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793"/>
    </w:p>
    <w:p w14:paraId="53E40222" w14:textId="77777777" w:rsidR="000E01BD" w:rsidRPr="001A42F9" w:rsidRDefault="000E01BD" w:rsidP="00220B53">
      <w:pPr>
        <w:numPr>
          <w:ilvl w:val="0"/>
          <w:numId w:val="27"/>
        </w:numPr>
        <w:rPr>
          <w:lang w:val="en-US"/>
        </w:rPr>
      </w:pPr>
      <w:bookmarkStart w:id="794" w:name="_Ref52486369"/>
      <w:r w:rsidRPr="001A42F9">
        <w:rPr>
          <w:i/>
          <w:lang w:val="en-US"/>
        </w:rPr>
        <w:t xml:space="preserve">VIM3: International vocabulary of metrology – Basic and general concepts and associated </w:t>
      </w:r>
      <w:proofErr w:type="gramStart"/>
      <w:r w:rsidRPr="001A42F9">
        <w:rPr>
          <w:i/>
          <w:lang w:val="en-US"/>
        </w:rPr>
        <w:t>terms</w:t>
      </w:r>
      <w:r w:rsidRPr="001A42F9">
        <w:rPr>
          <w:lang w:val="en-US"/>
        </w:rPr>
        <w:t xml:space="preserve"> :</w:t>
      </w:r>
      <w:proofErr w:type="gramEnd"/>
      <w:r w:rsidRPr="001A42F9">
        <w:rPr>
          <w:lang w:val="en-US"/>
        </w:rPr>
        <w:t xml:space="preserve"> BIPM/ISO 2012</w:t>
      </w:r>
      <w:bookmarkEnd w:id="794"/>
    </w:p>
    <w:p w14:paraId="6D32A957" w14:textId="0E2B41DC" w:rsidR="000E01BD" w:rsidRPr="001A42F9" w:rsidRDefault="005C6D04" w:rsidP="00220B53">
      <w:pPr>
        <w:numPr>
          <w:ilvl w:val="0"/>
          <w:numId w:val="27"/>
        </w:numPr>
        <w:rPr>
          <w:lang w:val="en-US"/>
        </w:rPr>
      </w:pPr>
      <w:ins w:id="795" w:author="Katharina Schleidt" w:date="2021-04-21T15:08:00Z">
        <w:r w:rsidRPr="005C6D04">
          <w:rPr>
            <w:lang w:val="en-US"/>
          </w:rPr>
          <w:t>(</w:t>
        </w:r>
        <w:proofErr w:type="gramStart"/>
        <w:r w:rsidRPr="005C6D04">
          <w:rPr>
            <w:lang w:val="en-US"/>
          </w:rPr>
          <w:t>removed</w:t>
        </w:r>
        <w:proofErr w:type="gramEnd"/>
        <w:r w:rsidRPr="005C6D04">
          <w:rPr>
            <w:lang w:val="en-US"/>
          </w:rPr>
          <w:t xml:space="preserve"> as no longer relevant)</w:t>
        </w:r>
      </w:ins>
      <w:commentRangeStart w:id="796"/>
      <w:del w:id="797"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796"/>
        <w:r w:rsidDel="005C6D04">
          <w:rPr>
            <w:rStyle w:val="CommentReference"/>
          </w:rPr>
          <w:commentReference w:id="796"/>
        </w:r>
      </w:del>
    </w:p>
    <w:p w14:paraId="4B976A63" w14:textId="0D690D2B" w:rsidR="000E01BD" w:rsidRPr="001A42F9" w:rsidRDefault="005C6D04" w:rsidP="00220B53">
      <w:pPr>
        <w:numPr>
          <w:ilvl w:val="0"/>
          <w:numId w:val="27"/>
        </w:numPr>
        <w:rPr>
          <w:lang w:val="en-US"/>
        </w:rPr>
      </w:pPr>
      <w:ins w:id="798" w:author="Katharina Schleidt" w:date="2021-04-21T15:08:00Z">
        <w:r w:rsidRPr="005C6D04">
          <w:rPr>
            <w:lang w:val="en-US"/>
          </w:rPr>
          <w:t>(</w:t>
        </w:r>
        <w:proofErr w:type="gramStart"/>
        <w:r w:rsidRPr="005C6D04">
          <w:rPr>
            <w:lang w:val="en-US"/>
          </w:rPr>
          <w:t>removed</w:t>
        </w:r>
        <w:proofErr w:type="gramEnd"/>
        <w:r w:rsidRPr="005C6D04">
          <w:rPr>
            <w:lang w:val="en-US"/>
          </w:rPr>
          <w:t xml:space="preserve"> as no longer relevant)</w:t>
        </w:r>
      </w:ins>
      <w:commentRangeStart w:id="799"/>
      <w:del w:id="800"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799"/>
        <w:r w:rsidDel="005C6D04">
          <w:rPr>
            <w:rStyle w:val="CommentReference"/>
          </w:rPr>
          <w:commentReference w:id="799"/>
        </w:r>
      </w:del>
    </w:p>
    <w:p w14:paraId="0AD93481" w14:textId="1F60D62F" w:rsidR="000E01BD" w:rsidRPr="001A42F9" w:rsidRDefault="00F24D49" w:rsidP="00220B53">
      <w:pPr>
        <w:numPr>
          <w:ilvl w:val="0"/>
          <w:numId w:val="27"/>
        </w:numPr>
        <w:rPr>
          <w:lang w:val="en-US"/>
        </w:rPr>
      </w:pPr>
      <w:r w:rsidRPr="001A42F9">
        <w:rPr>
          <w:lang w:val="en-US"/>
        </w:rPr>
        <w:t>(</w:t>
      </w:r>
      <w:proofErr w:type="gramStart"/>
      <w:r w:rsidRPr="001A42F9">
        <w:rPr>
          <w:lang w:val="en-US"/>
        </w:rPr>
        <w:t>removed</w:t>
      </w:r>
      <w:proofErr w:type="gramEnd"/>
      <w:r w:rsidRPr="001A42F9">
        <w:rPr>
          <w:lang w:val="en-US"/>
        </w:rPr>
        <w:t xml:space="preserve"> as no longer relevant)</w:t>
      </w:r>
    </w:p>
    <w:p w14:paraId="49BFF8DA" w14:textId="6F5FB9F3" w:rsidR="000E01BD" w:rsidRPr="005C6D04" w:rsidRDefault="005C6D04" w:rsidP="00220B53">
      <w:pPr>
        <w:numPr>
          <w:ilvl w:val="0"/>
          <w:numId w:val="27"/>
        </w:numPr>
        <w:rPr>
          <w:lang w:val="en-US"/>
          <w:rPrChange w:id="801" w:author="Katharina Schleidt" w:date="2021-04-21T15:08:00Z">
            <w:rPr>
              <w:lang w:val="de"/>
            </w:rPr>
          </w:rPrChange>
        </w:rPr>
      </w:pPr>
      <w:ins w:id="802" w:author="Katharina Schleidt" w:date="2021-04-21T15:08:00Z">
        <w:r w:rsidRPr="005C6D04">
          <w:rPr>
            <w:lang w:val="en-US"/>
            <w:rPrChange w:id="803" w:author="Katharina Schleidt" w:date="2021-04-21T15:08:00Z">
              <w:rPr>
                <w:lang w:val="de"/>
              </w:rPr>
            </w:rPrChange>
          </w:rPr>
          <w:t>(</w:t>
        </w:r>
        <w:proofErr w:type="gramStart"/>
        <w:r w:rsidRPr="005C6D04">
          <w:rPr>
            <w:lang w:val="en-US"/>
            <w:rPrChange w:id="804" w:author="Katharina Schleidt" w:date="2021-04-21T15:08:00Z">
              <w:rPr>
                <w:lang w:val="de"/>
              </w:rPr>
            </w:rPrChange>
          </w:rPr>
          <w:t>removed</w:t>
        </w:r>
        <w:proofErr w:type="gramEnd"/>
        <w:r w:rsidRPr="005C6D04">
          <w:rPr>
            <w:lang w:val="en-US"/>
            <w:rPrChange w:id="805" w:author="Katharina Schleidt" w:date="2021-04-21T15:08:00Z">
              <w:rPr>
                <w:lang w:val="de"/>
              </w:rPr>
            </w:rPrChange>
          </w:rPr>
          <w:t xml:space="preserve"> as no longer relevant)</w:t>
        </w:r>
      </w:ins>
      <w:del w:id="806" w:author="Katharina Schleidt" w:date="2021-04-21T15:08:00Z">
        <w:r w:rsidR="000E01BD" w:rsidRPr="005C6D04" w:rsidDel="005C6D04">
          <w:rPr>
            <w:lang w:val="en-US"/>
            <w:rPrChange w:id="807" w:author="Katharina Schleidt" w:date="2021-04-21T15:08:00Z">
              <w:rPr>
                <w:lang w:val="de"/>
              </w:rPr>
            </w:rPrChange>
          </w:rPr>
          <w:delText xml:space="preserve">ISO 19143:2010, </w:delText>
        </w:r>
        <w:r w:rsidR="000E01BD" w:rsidRPr="005C6D04" w:rsidDel="005C6D04">
          <w:rPr>
            <w:i/>
            <w:lang w:val="en-US"/>
            <w:rPrChange w:id="808"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809"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and polynomial </w:t>
      </w:r>
      <w:proofErr w:type="spellStart"/>
      <w:r w:rsidRPr="000E01BD">
        <w:rPr>
          <w:i/>
          <w:lang w:val="de"/>
        </w:rPr>
        <w:t>representations</w:t>
      </w:r>
      <w:proofErr w:type="spellEnd"/>
      <w:r w:rsidRPr="000E01BD">
        <w:rPr>
          <w:lang w:val="de"/>
        </w:rPr>
        <w:t>, New York: Academic Press</w:t>
      </w:r>
      <w:bookmarkEnd w:id="809"/>
    </w:p>
    <w:p w14:paraId="66D96BEC" w14:textId="77777777" w:rsidR="000E01BD" w:rsidRPr="000E01BD" w:rsidRDefault="000E01BD" w:rsidP="00220B53">
      <w:pPr>
        <w:numPr>
          <w:ilvl w:val="0"/>
          <w:numId w:val="27"/>
        </w:numPr>
        <w:rPr>
          <w:lang w:val="de"/>
        </w:rPr>
      </w:pPr>
      <w:bookmarkStart w:id="810"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and </w:t>
      </w:r>
      <w:proofErr w:type="spellStart"/>
      <w:r w:rsidRPr="000E01BD">
        <w:rPr>
          <w:i/>
          <w:lang w:val="de"/>
        </w:rPr>
        <w:t>invariance</w:t>
      </w:r>
      <w:proofErr w:type="spellEnd"/>
      <w:r w:rsidRPr="000E01BD">
        <w:rPr>
          <w:lang w:val="de"/>
        </w:rPr>
        <w:t>, New York: Academic Press</w:t>
      </w:r>
      <w:bookmarkEnd w:id="810"/>
    </w:p>
    <w:p w14:paraId="3E0E2329" w14:textId="376DE00D" w:rsidR="000E01BD" w:rsidRPr="001A42F9" w:rsidRDefault="000E01BD" w:rsidP="00220B53">
      <w:pPr>
        <w:numPr>
          <w:ilvl w:val="0"/>
          <w:numId w:val="27"/>
        </w:numPr>
        <w:rPr>
          <w:lang w:val="en-US"/>
        </w:rPr>
      </w:pPr>
      <w:bookmarkStart w:id="811"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Hyperlink"/>
            <w:lang w:val="en-US"/>
          </w:rPr>
          <w:t>http://infoscience.epfl.ch/record/313/files/Nieva01.pdf</w:t>
        </w:r>
      </w:hyperlink>
      <w:bookmarkEnd w:id="811"/>
      <w:r w:rsidRPr="001A42F9">
        <w:rPr>
          <w:lang w:val="en-US"/>
        </w:rPr>
        <w:t xml:space="preserve"> </w:t>
      </w:r>
    </w:p>
    <w:p w14:paraId="3F67C159" w14:textId="2014AB64" w:rsidR="000E01BD" w:rsidRPr="001B02F3" w:rsidRDefault="005C6D04" w:rsidP="00220B53">
      <w:pPr>
        <w:numPr>
          <w:ilvl w:val="0"/>
          <w:numId w:val="27"/>
        </w:numPr>
        <w:rPr>
          <w:lang w:val="en-US"/>
          <w:rPrChange w:id="812" w:author="Katharina Schleidt" w:date="2021-04-18T19:25:00Z">
            <w:rPr>
              <w:lang w:val="de"/>
            </w:rPr>
          </w:rPrChange>
        </w:rPr>
      </w:pPr>
      <w:ins w:id="813" w:author="Katharina Schleidt" w:date="2021-04-21T15:09:00Z">
        <w:r w:rsidRPr="005C6D04">
          <w:rPr>
            <w:i/>
            <w:lang w:val="en-US"/>
          </w:rPr>
          <w:t>(</w:t>
        </w:r>
        <w:proofErr w:type="gramStart"/>
        <w:r w:rsidRPr="005C6D04">
          <w:rPr>
            <w:i/>
            <w:lang w:val="en-US"/>
          </w:rPr>
          <w:t>removed</w:t>
        </w:r>
        <w:proofErr w:type="gramEnd"/>
        <w:r w:rsidRPr="005C6D04">
          <w:rPr>
            <w:i/>
            <w:lang w:val="en-US"/>
          </w:rPr>
          <w:t xml:space="preserve"> as no longer relevant)</w:t>
        </w:r>
      </w:ins>
      <w:del w:id="814"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815"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816"/>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8">
        <w:r w:rsidRPr="001A42F9">
          <w:rPr>
            <w:rStyle w:val="Hyperlink"/>
            <w:lang w:val="en-US"/>
          </w:rPr>
          <w:t>ftp://ftp.sas.com/pub/neural/measurement.html</w:t>
        </w:r>
      </w:hyperlink>
      <w:commentRangeEnd w:id="816"/>
      <w:r w:rsidR="003A68D3">
        <w:rPr>
          <w:rStyle w:val="CommentReference"/>
        </w:rPr>
        <w:commentReference w:id="816"/>
      </w:r>
    </w:p>
    <w:p w14:paraId="37542689" w14:textId="25B8126B" w:rsidR="000E01BD" w:rsidRPr="001A42F9" w:rsidRDefault="000E01BD" w:rsidP="00220B53">
      <w:pPr>
        <w:numPr>
          <w:ilvl w:val="0"/>
          <w:numId w:val="27"/>
        </w:numPr>
        <w:rPr>
          <w:lang w:val="en-US"/>
        </w:rPr>
      </w:pPr>
      <w:commentRangeStart w:id="817"/>
      <w:commentRangeStart w:id="818"/>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819" w:author="Katharina Schleidt" w:date="2021-04-18T20:18:00Z">
        <w:r w:rsidR="00032197" w:rsidRPr="00032197">
          <w:t>https://ucum.org/ucum.html</w:t>
        </w:r>
      </w:ins>
      <w:del w:id="820"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9">
        <w:r w:rsidRPr="001A42F9">
          <w:rPr>
            <w:rStyle w:val="Hyperlink"/>
            <w:lang w:val="en-US"/>
          </w:rPr>
          <w:t>http://finto.fi/ucum/en/</w:t>
        </w:r>
      </w:hyperlink>
      <w:r w:rsidRPr="001A42F9">
        <w:rPr>
          <w:lang w:val="en-US"/>
        </w:rPr>
        <w:t xml:space="preserve"> (viewed 2020-09-24) </w:t>
      </w:r>
      <w:commentRangeEnd w:id="817"/>
      <w:r w:rsidR="009A03C8">
        <w:rPr>
          <w:rStyle w:val="CommentReference"/>
        </w:rPr>
        <w:commentReference w:id="817"/>
      </w:r>
      <w:commentRangeEnd w:id="818"/>
      <w:r w:rsidR="009A03C8">
        <w:rPr>
          <w:rStyle w:val="CommentReference"/>
        </w:rPr>
        <w:commentReference w:id="818"/>
      </w:r>
    </w:p>
    <w:p w14:paraId="325737B4" w14:textId="0C1E8927" w:rsidR="000E01BD" w:rsidRPr="000E01BD" w:rsidRDefault="000E01BD" w:rsidP="00220B53">
      <w:pPr>
        <w:numPr>
          <w:ilvl w:val="0"/>
          <w:numId w:val="27"/>
        </w:numPr>
        <w:rPr>
          <w:lang w:val="de"/>
        </w:rPr>
      </w:pPr>
      <w:bookmarkStart w:id="821"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0">
        <w:r w:rsidRPr="000E01BD">
          <w:rPr>
            <w:rStyle w:val="Hyperlink"/>
            <w:lang w:val="de"/>
          </w:rPr>
          <w:t>http://www.opengeospatial.org/standards/sensorml</w:t>
        </w:r>
      </w:hyperlink>
      <w:bookmarkEnd w:id="821"/>
    </w:p>
    <w:p w14:paraId="5700B760" w14:textId="77777777" w:rsidR="000E01BD" w:rsidRPr="001A42F9" w:rsidRDefault="000E01BD" w:rsidP="00220B53">
      <w:pPr>
        <w:numPr>
          <w:ilvl w:val="0"/>
          <w:numId w:val="27"/>
        </w:numPr>
        <w:rPr>
          <w:lang w:val="en-US"/>
        </w:rPr>
      </w:pPr>
      <w:bookmarkStart w:id="822"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822"/>
      <w:r w:rsidRPr="001A42F9">
        <w:rPr>
          <w:lang w:val="en-US"/>
        </w:rPr>
        <w:t xml:space="preserve"> </w:t>
      </w:r>
    </w:p>
    <w:p w14:paraId="5187C68D" w14:textId="77777777" w:rsidR="000E01BD" w:rsidRPr="000E01BD" w:rsidRDefault="000E01BD" w:rsidP="00220B53">
      <w:pPr>
        <w:numPr>
          <w:ilvl w:val="0"/>
          <w:numId w:val="27"/>
        </w:numPr>
        <w:rPr>
          <w:lang w:val="de"/>
        </w:rPr>
      </w:pPr>
      <w:bookmarkStart w:id="823" w:name="_Ref52486101"/>
      <w:r w:rsidRPr="001A42F9">
        <w:rPr>
          <w:lang w:val="en-US"/>
        </w:rPr>
        <w:t xml:space="preserve">The OGC SensorThings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823"/>
      <w:r w:rsidRPr="000E01BD">
        <w:rPr>
          <w:lang w:val="de"/>
        </w:rPr>
        <w:t xml:space="preserve"> </w:t>
      </w:r>
    </w:p>
    <w:p w14:paraId="60D8DF8B" w14:textId="26A2A79D" w:rsidR="000E01BD" w:rsidRPr="009A03C8" w:rsidRDefault="009A03C8" w:rsidP="00220B53">
      <w:pPr>
        <w:numPr>
          <w:ilvl w:val="0"/>
          <w:numId w:val="27"/>
        </w:numPr>
        <w:rPr>
          <w:lang w:val="en-US"/>
          <w:rPrChange w:id="824" w:author="Katharina Schleidt" w:date="2021-04-21T15:44:00Z">
            <w:rPr>
              <w:lang w:val="de"/>
            </w:rPr>
          </w:rPrChange>
        </w:rPr>
      </w:pPr>
      <w:ins w:id="825" w:author="Katharina Schleidt" w:date="2021-04-21T15:44:00Z">
        <w:r w:rsidRPr="009A03C8">
          <w:rPr>
            <w:lang w:val="en-US"/>
          </w:rPr>
          <w:t>(</w:t>
        </w:r>
        <w:proofErr w:type="gramStart"/>
        <w:r w:rsidRPr="009A03C8">
          <w:rPr>
            <w:lang w:val="en-US"/>
          </w:rPr>
          <w:t>removed</w:t>
        </w:r>
        <w:proofErr w:type="gramEnd"/>
        <w:r w:rsidRPr="009A03C8">
          <w:rPr>
            <w:lang w:val="en-US"/>
          </w:rPr>
          <w:t xml:space="preserve"> as no longer relevant)</w:t>
        </w:r>
      </w:ins>
      <w:del w:id="826"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827" w:author="Katharina Schleidt" w:date="2021-04-21T15:44:00Z">
              <w:rPr>
                <w:i/>
                <w:lang w:val="de"/>
              </w:rPr>
            </w:rPrChange>
          </w:rPr>
          <w:delText>Science</w:delText>
        </w:r>
        <w:r w:rsidR="000E01BD" w:rsidRPr="009A03C8" w:rsidDel="009A03C8">
          <w:rPr>
            <w:lang w:val="en-US"/>
            <w:rPrChange w:id="828" w:author="Katharina Schleidt" w:date="2021-04-21T15:44:00Z">
              <w:rPr>
                <w:lang w:val="de"/>
              </w:rPr>
            </w:rPrChange>
          </w:rPr>
          <w:delText xml:space="preserve"> 1946, </w:delText>
        </w:r>
        <w:r w:rsidR="000E01BD" w:rsidRPr="009A03C8" w:rsidDel="009A03C8">
          <w:rPr>
            <w:b/>
            <w:lang w:val="en-US"/>
            <w:rPrChange w:id="829" w:author="Katharina Schleidt" w:date="2021-04-21T15:44:00Z">
              <w:rPr>
                <w:b/>
                <w:lang w:val="de"/>
              </w:rPr>
            </w:rPrChange>
          </w:rPr>
          <w:delText>103</w:delText>
        </w:r>
        <w:r w:rsidR="000E01BD" w:rsidRPr="009A03C8" w:rsidDel="009A03C8">
          <w:rPr>
            <w:lang w:val="en-US"/>
            <w:rPrChange w:id="830"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831" w:name="_Ref52486403"/>
      <w:proofErr w:type="spellStart"/>
      <w:r w:rsidRPr="001A42F9">
        <w:rPr>
          <w:lang w:val="en-US"/>
        </w:rPr>
        <w:lastRenderedPageBreak/>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and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831"/>
    </w:p>
    <w:p w14:paraId="0235D254" w14:textId="77777777" w:rsidR="000E01BD" w:rsidRPr="001A42F9" w:rsidRDefault="000E01BD" w:rsidP="00220B53">
      <w:pPr>
        <w:numPr>
          <w:ilvl w:val="0"/>
          <w:numId w:val="27"/>
        </w:numPr>
        <w:rPr>
          <w:lang w:val="en-US"/>
        </w:rPr>
      </w:pPr>
      <w:bookmarkStart w:id="832" w:name="_Ref52486449"/>
      <w:r w:rsidRPr="001A42F9">
        <w:rPr>
          <w:i/>
          <w:lang w:val="en-US"/>
        </w:rPr>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832"/>
    </w:p>
    <w:p w14:paraId="39D31349" w14:textId="631A2C7D" w:rsidR="00F24D49" w:rsidRPr="001A42F9" w:rsidRDefault="00F24D49" w:rsidP="00220B53">
      <w:pPr>
        <w:numPr>
          <w:ilvl w:val="0"/>
          <w:numId w:val="27"/>
        </w:numPr>
        <w:rPr>
          <w:lang w:val="en-US"/>
        </w:rPr>
      </w:pPr>
      <w:bookmarkStart w:id="833" w:name="_3w19e94" w:colFirst="0" w:colLast="0"/>
      <w:bookmarkEnd w:id="833"/>
      <w:r w:rsidRPr="001A42F9">
        <w:rPr>
          <w:lang w:val="en-US"/>
        </w:rPr>
        <w:t xml:space="preserve"> (</w:t>
      </w:r>
      <w:proofErr w:type="gramStart"/>
      <w:r w:rsidRPr="001A42F9">
        <w:rPr>
          <w:lang w:val="en-US"/>
        </w:rPr>
        <w:t>removed</w:t>
      </w:r>
      <w:proofErr w:type="gramEnd"/>
      <w:r w:rsidRPr="001A42F9">
        <w:rPr>
          <w:lang w:val="en-US"/>
        </w:rPr>
        <w:t xml:space="preserve"> as no longer relevant)</w:t>
      </w:r>
    </w:p>
    <w:p w14:paraId="576AECA4" w14:textId="7606404E" w:rsidR="000E01BD" w:rsidRPr="009A03C8" w:rsidRDefault="009A03C8" w:rsidP="00220B53">
      <w:pPr>
        <w:numPr>
          <w:ilvl w:val="0"/>
          <w:numId w:val="27"/>
        </w:numPr>
        <w:rPr>
          <w:lang w:val="en-US"/>
          <w:rPrChange w:id="834" w:author="Katharina Schleidt" w:date="2021-04-21T15:50:00Z">
            <w:rPr>
              <w:lang w:val="de"/>
            </w:rPr>
          </w:rPrChange>
        </w:rPr>
      </w:pPr>
      <w:ins w:id="835" w:author="Katharina Schleidt" w:date="2021-04-21T15:46:00Z">
        <w:r w:rsidRPr="009A03C8">
          <w:rPr>
            <w:lang w:val="en-US"/>
          </w:rPr>
          <w:t>(removed as no longer relevant)</w:t>
        </w:r>
      </w:ins>
      <w:del w:id="836"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837"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838"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839" w:name="_ke1jpxfdidr0" w:colFirst="0" w:colLast="0"/>
      <w:bookmarkStart w:id="840" w:name="_Ref52486267"/>
      <w:bookmarkEnd w:id="839"/>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840"/>
      <w:r w:rsidRPr="000E01BD">
        <w:rPr>
          <w:i/>
          <w:lang w:val="de"/>
        </w:rPr>
        <w:t xml:space="preserve"> </w:t>
      </w:r>
    </w:p>
    <w:p w14:paraId="2E6E8FE5" w14:textId="77777777" w:rsidR="000E01BD" w:rsidRPr="001A42F9" w:rsidRDefault="000E01BD" w:rsidP="00220B53">
      <w:pPr>
        <w:numPr>
          <w:ilvl w:val="0"/>
          <w:numId w:val="27"/>
        </w:numPr>
        <w:rPr>
          <w:lang w:val="en-US"/>
        </w:rPr>
      </w:pPr>
      <w:bookmarkStart w:id="841" w:name="_4zj9roh0nc22" w:colFirst="0" w:colLast="0"/>
      <w:bookmarkStart w:id="842" w:name="_Ref52486218"/>
      <w:bookmarkEnd w:id="841"/>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842"/>
      <w:r w:rsidRPr="001A42F9">
        <w:rPr>
          <w:lang w:val="en-US"/>
        </w:rPr>
        <w:t xml:space="preserve"> </w:t>
      </w:r>
    </w:p>
    <w:p w14:paraId="62931DA7" w14:textId="01B70E74" w:rsidR="000E01BD" w:rsidRPr="000E01BD" w:rsidRDefault="000E01BD" w:rsidP="00220B53">
      <w:pPr>
        <w:numPr>
          <w:ilvl w:val="0"/>
          <w:numId w:val="27"/>
        </w:numPr>
        <w:rPr>
          <w:lang w:val="de"/>
        </w:rPr>
      </w:pPr>
      <w:bookmarkStart w:id="843" w:name="_lrqa8kqa7h6w" w:colFirst="0" w:colLast="0"/>
      <w:bookmarkEnd w:id="843"/>
      <w:commentRangeStart w:id="844"/>
      <w:r w:rsidRPr="00C35DAC">
        <w:rPr>
          <w:i/>
          <w:lang w:val="fr-FR"/>
          <w:rPrChange w:id="845" w:author="Grellet Sylvain" w:date="2021-06-03T09:08:00Z">
            <w:rPr>
              <w:i/>
              <w:lang w:val="en-US"/>
            </w:rPr>
          </w:rPrChange>
        </w:rPr>
        <w:t xml:space="preserve">QUDT - </w:t>
      </w:r>
      <w:proofErr w:type="spellStart"/>
      <w:r w:rsidRPr="00C35DAC">
        <w:rPr>
          <w:i/>
          <w:lang w:val="fr-FR"/>
          <w:rPrChange w:id="846" w:author="Grellet Sylvain" w:date="2021-06-03T09:08:00Z">
            <w:rPr>
              <w:i/>
              <w:lang w:val="en-US"/>
            </w:rPr>
          </w:rPrChange>
        </w:rPr>
        <w:t>Quantities</w:t>
      </w:r>
      <w:proofErr w:type="spellEnd"/>
      <w:r w:rsidRPr="00C35DAC">
        <w:rPr>
          <w:i/>
          <w:lang w:val="fr-FR"/>
          <w:rPrChange w:id="847" w:author="Grellet Sylvain" w:date="2021-06-03T09:08:00Z">
            <w:rPr>
              <w:i/>
              <w:lang w:val="en-US"/>
            </w:rPr>
          </w:rPrChange>
        </w:rPr>
        <w:t xml:space="preserve">, </w:t>
      </w:r>
      <w:proofErr w:type="spellStart"/>
      <w:r w:rsidRPr="00C35DAC">
        <w:rPr>
          <w:i/>
          <w:lang w:val="fr-FR"/>
          <w:rPrChange w:id="848" w:author="Grellet Sylvain" w:date="2021-06-03T09:08:00Z">
            <w:rPr>
              <w:i/>
              <w:lang w:val="en-US"/>
            </w:rPr>
          </w:rPrChange>
        </w:rPr>
        <w:t>Units</w:t>
      </w:r>
      <w:proofErr w:type="spellEnd"/>
      <w:r w:rsidRPr="00C35DAC">
        <w:rPr>
          <w:i/>
          <w:lang w:val="fr-FR"/>
          <w:rPrChange w:id="849" w:author="Grellet Sylvain" w:date="2021-06-03T09:08:00Z">
            <w:rPr>
              <w:i/>
              <w:lang w:val="en-US"/>
            </w:rPr>
          </w:rPrChange>
        </w:rPr>
        <w:t>, Dimensions and Data Types Ontologies</w:t>
      </w:r>
      <w:r w:rsidRPr="00C35DAC">
        <w:rPr>
          <w:lang w:val="fr-FR"/>
          <w:rPrChange w:id="850" w:author="Grellet Sylvain" w:date="2021-06-03T09:08: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1">
        <w:r w:rsidRPr="000E01BD">
          <w:rPr>
            <w:rStyle w:val="Hyperlink"/>
            <w:lang w:val="de"/>
          </w:rPr>
          <w:t>http://www.qudt.org/</w:t>
        </w:r>
      </w:hyperlink>
      <w:r w:rsidRPr="000E01BD">
        <w:rPr>
          <w:lang w:val="de"/>
        </w:rPr>
        <w:t xml:space="preserve"> </w:t>
      </w:r>
      <w:commentRangeEnd w:id="844"/>
      <w:r w:rsidR="009A03C8">
        <w:rPr>
          <w:rStyle w:val="CommentReference"/>
        </w:rPr>
        <w:commentReference w:id="844"/>
      </w:r>
    </w:p>
    <w:p w14:paraId="40E58B3A" w14:textId="66B23AFA" w:rsidR="000E01BD" w:rsidRPr="001A42F9" w:rsidRDefault="000E01BD" w:rsidP="00220B53">
      <w:pPr>
        <w:numPr>
          <w:ilvl w:val="0"/>
          <w:numId w:val="27"/>
        </w:numPr>
        <w:rPr>
          <w:lang w:val="en-US"/>
        </w:rPr>
      </w:pPr>
      <w:bookmarkStart w:id="851" w:name="_y20zani37k1u" w:colFirst="0" w:colLast="0"/>
      <w:bookmarkEnd w:id="851"/>
      <w:commentRangeStart w:id="852"/>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2">
        <w:r w:rsidRPr="001A42F9">
          <w:rPr>
            <w:rStyle w:val="Hyperlink"/>
            <w:lang w:val="en-US"/>
          </w:rPr>
          <w:t>https://www.w3.org/TR/vocab-ssn/</w:t>
        </w:r>
      </w:hyperlink>
      <w:r w:rsidRPr="001A42F9">
        <w:rPr>
          <w:lang w:val="en-US"/>
        </w:rPr>
        <w:t xml:space="preserve"> </w:t>
      </w:r>
      <w:commentRangeEnd w:id="852"/>
      <w:r w:rsidR="002E3170">
        <w:rPr>
          <w:rStyle w:val="CommentReference"/>
        </w:rPr>
        <w:commentReference w:id="852"/>
      </w:r>
    </w:p>
    <w:p w14:paraId="411AF7B4" w14:textId="5E8D638F" w:rsidR="000E01BD" w:rsidRPr="001A42F9" w:rsidRDefault="000E01BD" w:rsidP="00220B53">
      <w:pPr>
        <w:numPr>
          <w:ilvl w:val="0"/>
          <w:numId w:val="27"/>
        </w:numPr>
        <w:rPr>
          <w:lang w:val="en-US"/>
        </w:rPr>
      </w:pPr>
      <w:bookmarkStart w:id="853" w:name="_eyz613s6s55c" w:colFirst="0" w:colLast="0"/>
      <w:bookmarkEnd w:id="853"/>
      <w:commentRangeStart w:id="854"/>
      <w:r w:rsidRPr="001A42F9">
        <w:rPr>
          <w:i/>
          <w:lang w:val="en-US"/>
        </w:rPr>
        <w:t>Guidelines for the use of Observations &amp; Measurements and Sensor Web Enablement-related standards in INSPIRE</w:t>
      </w:r>
      <w:r w:rsidRPr="001A42F9">
        <w:rPr>
          <w:lang w:val="en-US"/>
        </w:rPr>
        <w:t xml:space="preserve">. Sylvain </w:t>
      </w:r>
      <w:proofErr w:type="spellStart"/>
      <w:proofErr w:type="gramStart"/>
      <w:r w:rsidRPr="001A42F9">
        <w:rPr>
          <w:lang w:val="en-US"/>
        </w:rPr>
        <w:t>Grellet</w:t>
      </w:r>
      <w:proofErr w:type="spellEnd"/>
      <w:r w:rsidRPr="001A42F9">
        <w:rPr>
          <w:lang w:val="en-US"/>
        </w:rPr>
        <w:t xml:space="preserve"> ,</w:t>
      </w:r>
      <w:proofErr w:type="gramEnd"/>
      <w:r w:rsidRPr="001A42F9">
        <w:rPr>
          <w:lang w:val="en-US"/>
        </w:rPr>
        <w:t xml:space="preserve">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Schleidt,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3">
        <w:r w:rsidRPr="001A42F9">
          <w:rPr>
            <w:rStyle w:val="Hyperlink"/>
            <w:lang w:val="en-US"/>
          </w:rPr>
          <w:t>https://inspire.ec.europa.eu/id/document/tg/d2.9-o%26m-swe</w:t>
        </w:r>
      </w:hyperlink>
      <w:r w:rsidRPr="001A42F9">
        <w:rPr>
          <w:lang w:val="en-US"/>
        </w:rPr>
        <w:t xml:space="preserve"> </w:t>
      </w:r>
      <w:commentRangeEnd w:id="854"/>
      <w:r w:rsidR="002E3170">
        <w:rPr>
          <w:rStyle w:val="CommentReference"/>
        </w:rPr>
        <w:commentReference w:id="854"/>
      </w:r>
    </w:p>
    <w:p w14:paraId="429D80BE" w14:textId="77777777" w:rsidR="000E01BD" w:rsidRPr="001B02F3" w:rsidRDefault="000E01BD" w:rsidP="00220B53">
      <w:pPr>
        <w:numPr>
          <w:ilvl w:val="0"/>
          <w:numId w:val="27"/>
        </w:numPr>
        <w:rPr>
          <w:lang w:val="en-US"/>
          <w:rPrChange w:id="855" w:author="Katharina Schleidt" w:date="2021-04-18T19:25:00Z">
            <w:rPr>
              <w:lang w:val="de"/>
            </w:rPr>
          </w:rPrChange>
        </w:rPr>
      </w:pPr>
      <w:bookmarkStart w:id="856" w:name="_iokycrd6np27" w:colFirst="0" w:colLast="0"/>
      <w:bookmarkEnd w:id="856"/>
      <w:commentRangeStart w:id="857"/>
      <w:r w:rsidRPr="001A42F9">
        <w:rPr>
          <w:i/>
          <w:lang w:val="en-US"/>
        </w:rPr>
        <w:t>Ontology for observations and sampling features, with alignments to existing models</w:t>
      </w:r>
      <w:r w:rsidRPr="001A42F9">
        <w:rPr>
          <w:lang w:val="en-US"/>
        </w:rPr>
        <w:t xml:space="preserve">. </w:t>
      </w:r>
      <w:r w:rsidRPr="001B02F3">
        <w:rPr>
          <w:lang w:val="en-US"/>
          <w:rPrChange w:id="858" w:author="Katharina Schleidt" w:date="2021-04-18T19:25:00Z">
            <w:rPr>
              <w:lang w:val="de"/>
            </w:rPr>
          </w:rPrChange>
        </w:rPr>
        <w:t xml:space="preserve">S.J.D. Cox. Semantic Web. 2017. Available (viewed 2020-09-29) at https://content.iospress.com/articles/semantic-web/sw214 </w:t>
      </w:r>
      <w:commentRangeEnd w:id="857"/>
      <w:r w:rsidR="002E3170">
        <w:rPr>
          <w:rStyle w:val="CommentReference"/>
        </w:rPr>
        <w:commentReference w:id="857"/>
      </w:r>
    </w:p>
    <w:bookmarkEnd w:id="788"/>
    <w:p w14:paraId="0E5333B5" w14:textId="06E86334" w:rsidR="001A33D0" w:rsidRDefault="001A33D0">
      <w:pPr>
        <w:rPr>
          <w:ins w:id="859" w:author="Katharina Schleidt" w:date="2021-04-21T16:14:00Z"/>
        </w:rPr>
      </w:pPr>
    </w:p>
    <w:p w14:paraId="1C3265B5" w14:textId="5474A3D9" w:rsidR="00621028" w:rsidRDefault="00621028">
      <w:pPr>
        <w:rPr>
          <w:ins w:id="860"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861" w:author="Katharina Schleidt" w:date="2021-05-11T19:08:00Z"/>
          <w:rFonts w:ascii="Times New Roman" w:eastAsia="Times New Roman" w:hAnsi="Times New Roman"/>
          <w:sz w:val="24"/>
          <w:szCs w:val="24"/>
          <w:lang w:val="en-US" w:eastAsia="de-AT"/>
          <w:rPrChange w:id="862" w:author="Katharina Schleidt" w:date="2021-05-11T19:08:00Z">
            <w:rPr>
              <w:ins w:id="863" w:author="Katharina Schleidt" w:date="2021-05-11T19:08:00Z"/>
            </w:rPr>
          </w:rPrChange>
        </w:rPr>
      </w:pPr>
      <w:ins w:id="864"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865" w:author="Katharina Schleidt" w:date="2021-04-21T16:17:00Z"/>
          <w:rFonts w:ascii="Times New Roman" w:eastAsia="Times New Roman" w:hAnsi="Times New Roman"/>
          <w:sz w:val="24"/>
          <w:szCs w:val="24"/>
          <w:lang w:val="en-US" w:eastAsia="de-AT"/>
          <w:rPrChange w:id="866" w:author="Katharina Schleidt" w:date="2021-04-21T16:17:00Z">
            <w:rPr>
              <w:ins w:id="867" w:author="Katharina Schleidt" w:date="2021-04-21T16:17:00Z"/>
              <w:rFonts w:ascii="Times New Roman" w:eastAsia="Times New Roman" w:hAnsi="Times New Roman"/>
              <w:sz w:val="24"/>
              <w:szCs w:val="24"/>
              <w:lang w:val="de-AT" w:eastAsia="de-AT"/>
            </w:rPr>
          </w:rPrChange>
        </w:rPr>
      </w:pPr>
      <w:ins w:id="868"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869" w:author="Katharina Schleidt" w:date="2021-04-21T16:14:00Z"/>
          <w:rFonts w:ascii="Times New Roman" w:eastAsia="Times New Roman" w:hAnsi="Times New Roman"/>
          <w:sz w:val="24"/>
          <w:szCs w:val="24"/>
          <w:lang w:val="de-AT" w:eastAsia="de-AT"/>
        </w:rPr>
      </w:pPr>
      <w:ins w:id="870" w:author="Katharina Schleidt" w:date="2021-04-21T16:14:00Z">
        <w:r w:rsidRPr="00621028">
          <w:rPr>
            <w:rFonts w:ascii="Times New Roman" w:eastAsia="Times New Roman" w:hAnsi="Times New Roman"/>
            <w:sz w:val="24"/>
            <w:szCs w:val="24"/>
            <w:lang w:val="de-AT" w:eastAsia="de-AT"/>
          </w:rPr>
          <w:t xml:space="preserve">ISO 19115-1:2014, Geographic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w:t>
        </w:r>
        <w:proofErr w:type="spellStart"/>
        <w:r w:rsidRPr="00621028">
          <w:rPr>
            <w:rFonts w:ascii="Times New Roman" w:eastAsia="Times New Roman" w:hAnsi="Times New Roman"/>
            <w:sz w:val="24"/>
            <w:szCs w:val="24"/>
            <w:lang w:val="de-AT" w:eastAsia="de-AT"/>
          </w:rPr>
          <w:t>Metadata</w:t>
        </w:r>
        <w:proofErr w:type="spellEnd"/>
        <w:r w:rsidRPr="00621028">
          <w:rPr>
            <w:rFonts w:ascii="Times New Roman" w:eastAsia="Times New Roman" w:hAnsi="Times New Roman"/>
            <w:sz w:val="24"/>
            <w:szCs w:val="24"/>
            <w:lang w:val="de-AT" w:eastAsia="de-AT"/>
          </w:rPr>
          <w:t xml:space="preserve"> — Part 1: </w:t>
        </w:r>
        <w:proofErr w:type="spellStart"/>
        <w:r w:rsidRPr="00621028">
          <w:rPr>
            <w:rFonts w:ascii="Times New Roman" w:eastAsia="Times New Roman" w:hAnsi="Times New Roman"/>
            <w:sz w:val="24"/>
            <w:szCs w:val="24"/>
            <w:lang w:val="de-AT" w:eastAsia="de-AT"/>
          </w:rPr>
          <w:t>Fundamentals</w:t>
        </w:r>
        <w:proofErr w:type="spellEnd"/>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71" w:author="Katharina Schleidt" w:date="2021-04-21T16:14:00Z"/>
          <w:rFonts w:ascii="Times New Roman" w:eastAsia="Times New Roman" w:hAnsi="Times New Roman"/>
          <w:sz w:val="24"/>
          <w:szCs w:val="24"/>
          <w:lang w:val="en-US" w:eastAsia="de-AT"/>
          <w:rPrChange w:id="872" w:author="Katharina Schleidt" w:date="2021-04-21T16:14:00Z">
            <w:rPr>
              <w:ins w:id="873" w:author="Katharina Schleidt" w:date="2021-04-21T16:14:00Z"/>
              <w:rFonts w:ascii="Times New Roman" w:eastAsia="Times New Roman" w:hAnsi="Times New Roman"/>
              <w:sz w:val="24"/>
              <w:szCs w:val="24"/>
              <w:lang w:val="de-AT" w:eastAsia="de-AT"/>
            </w:rPr>
          </w:rPrChange>
        </w:rPr>
      </w:pPr>
      <w:ins w:id="874" w:author="Katharina Schleidt" w:date="2021-04-21T16:14:00Z">
        <w:r w:rsidRPr="00621028">
          <w:rPr>
            <w:rFonts w:ascii="Times New Roman" w:eastAsia="Times New Roman" w:hAnsi="Times New Roman"/>
            <w:sz w:val="24"/>
            <w:szCs w:val="24"/>
            <w:lang w:val="en-US" w:eastAsia="de-AT"/>
            <w:rPrChange w:id="875"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76" w:author="Katharina Schleidt" w:date="2021-04-21T16:14:00Z"/>
          <w:rFonts w:ascii="Times New Roman" w:eastAsia="Times New Roman" w:hAnsi="Times New Roman"/>
          <w:sz w:val="24"/>
          <w:szCs w:val="24"/>
          <w:lang w:val="en-US" w:eastAsia="de-AT"/>
          <w:rPrChange w:id="877" w:author="Katharina Schleidt" w:date="2021-04-21T16:14:00Z">
            <w:rPr>
              <w:ins w:id="878" w:author="Katharina Schleidt" w:date="2021-04-21T16:14:00Z"/>
              <w:rFonts w:ascii="Times New Roman" w:eastAsia="Times New Roman" w:hAnsi="Times New Roman"/>
              <w:sz w:val="24"/>
              <w:szCs w:val="24"/>
              <w:lang w:val="de-AT" w:eastAsia="de-AT"/>
            </w:rPr>
          </w:rPrChange>
        </w:rPr>
      </w:pPr>
      <w:ins w:id="879" w:author="Katharina Schleidt" w:date="2021-04-21T16:14:00Z">
        <w:r w:rsidRPr="00621028">
          <w:rPr>
            <w:rFonts w:ascii="Times New Roman" w:eastAsia="Times New Roman" w:hAnsi="Times New Roman"/>
            <w:sz w:val="24"/>
            <w:szCs w:val="24"/>
            <w:lang w:val="en-US" w:eastAsia="de-AT"/>
            <w:rPrChange w:id="880"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81" w:author="Katharina Schleidt" w:date="2021-04-21T16:14:00Z"/>
          <w:rFonts w:ascii="Times New Roman" w:eastAsia="Times New Roman" w:hAnsi="Times New Roman"/>
          <w:sz w:val="24"/>
          <w:szCs w:val="24"/>
          <w:lang w:val="en-US" w:eastAsia="de-AT"/>
          <w:rPrChange w:id="882" w:author="Katharina Schleidt" w:date="2021-04-21T16:14:00Z">
            <w:rPr>
              <w:ins w:id="883" w:author="Katharina Schleidt" w:date="2021-04-21T16:14:00Z"/>
              <w:rFonts w:ascii="Times New Roman" w:eastAsia="Times New Roman" w:hAnsi="Times New Roman"/>
              <w:sz w:val="24"/>
              <w:szCs w:val="24"/>
              <w:lang w:val="de-AT" w:eastAsia="de-AT"/>
            </w:rPr>
          </w:rPrChange>
        </w:rPr>
      </w:pPr>
      <w:ins w:id="884" w:author="Katharina Schleidt" w:date="2021-04-21T16:14:00Z">
        <w:r w:rsidRPr="00621028">
          <w:rPr>
            <w:rFonts w:ascii="Times New Roman" w:eastAsia="Times New Roman" w:hAnsi="Times New Roman"/>
            <w:sz w:val="24"/>
            <w:szCs w:val="24"/>
            <w:lang w:val="en-US" w:eastAsia="de-AT"/>
            <w:rPrChange w:id="885"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86" w:author="Katharina Schleidt" w:date="2021-04-21T16:14:00Z"/>
          <w:rFonts w:ascii="Times New Roman" w:eastAsia="Times New Roman" w:hAnsi="Times New Roman"/>
          <w:sz w:val="24"/>
          <w:szCs w:val="24"/>
          <w:lang w:val="de-AT" w:eastAsia="de-AT"/>
        </w:rPr>
      </w:pPr>
      <w:ins w:id="887" w:author="Katharina Schleidt" w:date="2021-04-21T16:14:00Z">
        <w:r w:rsidRPr="00621028">
          <w:rPr>
            <w:rFonts w:ascii="Times New Roman" w:eastAsia="Times New Roman" w:hAnsi="Times New Roman"/>
            <w:sz w:val="24"/>
            <w:szCs w:val="24"/>
            <w:lang w:val="de-AT" w:eastAsia="de-AT"/>
          </w:rPr>
          <w:t xml:space="preserve">ISO 19157:2013, Geographic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Data </w:t>
        </w:r>
        <w:proofErr w:type="spellStart"/>
        <w:r w:rsidRPr="00621028">
          <w:rPr>
            <w:rFonts w:ascii="Times New Roman" w:eastAsia="Times New Roman" w:hAnsi="Times New Roman"/>
            <w:sz w:val="24"/>
            <w:szCs w:val="24"/>
            <w:lang w:val="de-AT" w:eastAsia="de-AT"/>
          </w:rPr>
          <w:t>quality</w:t>
        </w:r>
        <w:proofErr w:type="spellEnd"/>
      </w:ins>
    </w:p>
    <w:p w14:paraId="19BEA688" w14:textId="77777777" w:rsidR="00621028" w:rsidRPr="00F02BC7" w:rsidRDefault="00621028"/>
    <w:sectPr w:rsidR="00621028" w:rsidRPr="00F02BC7" w:rsidSect="002B4EBE">
      <w:footerReference w:type="even" r:id="rId194"/>
      <w:footerReference w:type="default" r:id="rId19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tharina Schleidt" w:date="2021-07-05T19:43:00Z" w:initials="KS">
    <w:p w14:paraId="11C93E4C" w14:textId="13AE8DB7" w:rsidR="0082047C" w:rsidRDefault="0082047C">
      <w:pPr>
        <w:pStyle w:val="CommentText"/>
      </w:pPr>
      <w:r>
        <w:rPr>
          <w:rStyle w:val="CommentReference"/>
        </w:rPr>
        <w:annotationRef/>
      </w:r>
      <w:r>
        <w:t>As the old version was “Observations and Measurements”, “Sample” should also be capitalized</w:t>
      </w:r>
    </w:p>
  </w:comment>
  <w:comment w:id="117" w:author="Katharina Schleidt" w:date="2021-04-21T14:03:00Z" w:initials="KS">
    <w:p w14:paraId="7ECF2440" w14:textId="3F97473B" w:rsidR="00C35DAC" w:rsidRDefault="00C35DAC">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141" w:author="Katharina Schleidt" w:date="2021-04-21T14:02:00Z" w:initials="KS">
    <w:p w14:paraId="3CDEE08B" w14:textId="53F4628B" w:rsidR="00C35DAC" w:rsidRDefault="00C35DAC">
      <w:pPr>
        <w:pStyle w:val="CommentText"/>
      </w:pPr>
      <w:r>
        <w:rPr>
          <w:rStyle w:val="CommentReference"/>
        </w:rPr>
        <w:annotationRef/>
      </w:r>
      <w:r>
        <w:t>Should be moved up to before 4 Conformance. Will do once the rest has been reviewed, as otherwise will lose all tracked changes</w:t>
      </w:r>
    </w:p>
  </w:comment>
  <w:comment w:id="200" w:author="Katharina Schleidt" w:date="2021-04-21T16:15:00Z" w:initials="KS">
    <w:p w14:paraId="705D30D5" w14:textId="33416101" w:rsidR="00C35DAC" w:rsidRDefault="00C35DAC">
      <w:pPr>
        <w:pStyle w:val="CommentText"/>
      </w:pPr>
      <w:r>
        <w:rPr>
          <w:rStyle w:val="CommentReference"/>
        </w:rPr>
        <w:annotationRef/>
      </w:r>
      <w:r>
        <w:t>Add reference to bibliography on 19115</w:t>
      </w:r>
    </w:p>
  </w:comment>
  <w:comment w:id="204" w:author="Katharina Schleidt" w:date="2021-04-18T19:25:00Z" w:initials="KS">
    <w:p w14:paraId="10039519" w14:textId="6E68A087" w:rsidR="00C35DAC" w:rsidRDefault="00C35DAC">
      <w:pPr>
        <w:pStyle w:val="CommentText"/>
      </w:pPr>
      <w:r>
        <w:rPr>
          <w:rStyle w:val="CommentReference"/>
        </w:rPr>
        <w:annotationRef/>
      </w:r>
      <w:r>
        <w:t>Not sure if this reference still applies as changed phenomenon to characteristic</w:t>
      </w:r>
    </w:p>
  </w:comment>
  <w:comment w:id="213" w:author="Katharina Schleidt" w:date="2021-07-05T15:05:00Z" w:initials="KS">
    <w:p w14:paraId="6312FE60" w14:textId="71D65F03" w:rsidR="00F95F63" w:rsidRDefault="00F95F63">
      <w:pPr>
        <w:pStyle w:val="CommentText"/>
      </w:pPr>
      <w:r>
        <w:rPr>
          <w:rStyle w:val="CommentReference"/>
        </w:rPr>
        <w:annotationRef/>
      </w:r>
      <w:r>
        <w:t>I added this to clarify as Carl found this bit confusing (and I agree), hope this sentence helps!</w:t>
      </w:r>
    </w:p>
  </w:comment>
  <w:comment w:id="224" w:author="Katharina Schleidt" w:date="2021-05-31T21:57:00Z" w:initials="KS">
    <w:p w14:paraId="46E063EA" w14:textId="30DEC173" w:rsidR="00C35DAC" w:rsidRDefault="00C35DAC">
      <w:pPr>
        <w:pStyle w:val="CommentText"/>
      </w:pPr>
      <w:r>
        <w:rPr>
          <w:rStyle w:val="CommentReference"/>
        </w:rPr>
        <w:annotationRef/>
      </w:r>
      <w:r>
        <w:t>I rephrased this as I realized that the original was very implementation-phrased while here we’re still being abstract</w:t>
      </w:r>
    </w:p>
  </w:comment>
  <w:comment w:id="256" w:author="Katharina Schleidt" w:date="2021-05-05T12:16:00Z" w:initials="KS">
    <w:p w14:paraId="5B377FA6" w14:textId="1C89B62C" w:rsidR="00C35DAC" w:rsidRDefault="00C35DAC">
      <w:pPr>
        <w:pStyle w:val="CommentText"/>
      </w:pPr>
      <w:r>
        <w:rPr>
          <w:rStyle w:val="CommentReference"/>
        </w:rPr>
        <w:annotationRef/>
      </w:r>
      <w:r>
        <w:t>General Note: adding this picture moves all further figure numbers down one!!!</w:t>
      </w:r>
    </w:p>
  </w:comment>
  <w:comment w:id="281" w:author="Ilkka Rinne" w:date="2021-06-21T15:35:00Z" w:initials="IR">
    <w:p w14:paraId="1D0EB65F" w14:textId="77777777" w:rsidR="001C49AC" w:rsidRDefault="001C49AC">
      <w:pPr>
        <w:pStyle w:val="CommentText"/>
      </w:pPr>
      <w:r>
        <w:rPr>
          <w:rStyle w:val="CommentReference"/>
        </w:rPr>
        <w:annotationRef/>
      </w:r>
      <w:r>
        <w:t>Definition should also be applicable for pointing to an Observation form other type of objects. Proposal:</w:t>
      </w:r>
    </w:p>
    <w:p w14:paraId="6AD64F47" w14:textId="77777777" w:rsidR="001C49AC" w:rsidRDefault="001C49AC">
      <w:pPr>
        <w:pStyle w:val="CommentText"/>
      </w:pPr>
    </w:p>
    <w:p w14:paraId="6D26E063" w14:textId="2A189BD0" w:rsidR="001C49AC" w:rsidRDefault="001C49AC">
      <w:pPr>
        <w:pStyle w:val="CommentText"/>
      </w:pPr>
      <w:r>
        <w:t>“An Observation related to the referring object.”</w:t>
      </w:r>
    </w:p>
  </w:comment>
  <w:comment w:id="283" w:author="Katharina Schleidt" w:date="2021-04-21T13:57:00Z" w:initials="KS">
    <w:p w14:paraId="1B204B96" w14:textId="6F52A6C8" w:rsidR="00C35DAC" w:rsidRDefault="00C35DAC">
      <w:pPr>
        <w:pStyle w:val="CommentText"/>
      </w:pPr>
      <w:r>
        <w:rPr>
          <w:rStyle w:val="CommentReference"/>
        </w:rPr>
        <w:annotationRef/>
      </w:r>
      <w:r>
        <w:t>Should be linked</w:t>
      </w:r>
    </w:p>
  </w:comment>
  <w:comment w:id="284" w:author="Grellet Sylvain" w:date="2021-06-04T09:43:00Z" w:initials="GS">
    <w:p w14:paraId="1C20DCBA" w14:textId="22213871" w:rsidR="00BE79BC" w:rsidRDefault="00BE79BC">
      <w:pPr>
        <w:pStyle w:val="CommentText"/>
      </w:pPr>
      <w:r>
        <w:rPr>
          <w:rStyle w:val="CommentReference"/>
        </w:rPr>
        <w:annotationRef/>
      </w:r>
      <w:r>
        <w:t>To do at the end.</w:t>
      </w:r>
    </w:p>
  </w:comment>
  <w:comment w:id="352" w:author="Ilkka Rinne" w:date="2021-06-23T10:54:00Z" w:initials="IR">
    <w:p w14:paraId="2C551038" w14:textId="4BF4EB9E" w:rsidR="00FD1995" w:rsidRDefault="00FD1995">
      <w:pPr>
        <w:pStyle w:val="CommentText"/>
      </w:pPr>
      <w:r>
        <w:rPr>
          <w:rStyle w:val="CommentReference"/>
        </w:rPr>
        <w:annotationRef/>
      </w:r>
      <w:r>
        <w:t xml:space="preserve">This is constrained for the </w:t>
      </w:r>
      <w:proofErr w:type="spellStart"/>
      <w:r>
        <w:t>AbstractObservation</w:t>
      </w:r>
      <w:proofErr w:type="spellEnd"/>
      <w:r>
        <w:t xml:space="preserve"> in /</w:t>
      </w:r>
      <w:proofErr w:type="spellStart"/>
      <w:r>
        <w:t>req</w:t>
      </w:r>
      <w:proofErr w:type="spellEnd"/>
      <w:r>
        <w:t>/</w:t>
      </w:r>
      <w:proofErr w:type="spellStart"/>
      <w:r>
        <w:t>obs</w:t>
      </w:r>
      <w:proofErr w:type="spellEnd"/>
      <w:r>
        <w:t>-core/</w:t>
      </w:r>
      <w:proofErr w:type="spellStart"/>
      <w:r>
        <w:t>AbstractObservation</w:t>
      </w:r>
      <w:proofErr w:type="spellEnd"/>
      <w:r>
        <w:t>/</w:t>
      </w:r>
      <w:proofErr w:type="spellStart"/>
      <w:r>
        <w:t>parameterName</w:t>
      </w:r>
      <w:proofErr w:type="spellEnd"/>
      <w:r>
        <w:t>-card. Remove from here?</w:t>
      </w:r>
    </w:p>
  </w:comment>
  <w:comment w:id="353" w:author="Katharina Schleidt" w:date="2021-07-05T19:58:00Z" w:initials="KS">
    <w:p w14:paraId="0A7546D9" w14:textId="255A6C74" w:rsidR="00B32239" w:rsidRDefault="00B32239">
      <w:pPr>
        <w:pStyle w:val="CommentText"/>
      </w:pPr>
      <w:r>
        <w:rPr>
          <w:rStyle w:val="CommentReference"/>
        </w:rPr>
        <w:annotationRef/>
      </w:r>
      <w:r w:rsidRPr="00B32239">
        <w:t>https://github.com/opengeospatial/om-swg/issues/141</w:t>
      </w:r>
    </w:p>
  </w:comment>
  <w:comment w:id="365" w:author="Ilkka Rinne" w:date="2021-07-27T15:54:00Z" w:initials="IR">
    <w:p w14:paraId="0B40D038" w14:textId="6AA9364C" w:rsidR="005F790E" w:rsidRDefault="005F790E">
      <w:pPr>
        <w:pStyle w:val="CommentText"/>
      </w:pPr>
      <w:r>
        <w:rPr>
          <w:rStyle w:val="CommentReference"/>
        </w:rPr>
        <w:annotationRef/>
      </w:r>
      <w:r>
        <w:t xml:space="preserve">Shouldn’t this be “document”? We are observing the consistency of a document by sampling clause by clause, thus the </w:t>
      </w:r>
      <w:proofErr w:type="spellStart"/>
      <w:r>
        <w:t>uFoI</w:t>
      </w:r>
      <w:proofErr w:type="spellEnd"/>
      <w:r>
        <w:t xml:space="preserve"> if the document and the </w:t>
      </w:r>
      <w:proofErr w:type="spellStart"/>
      <w:r>
        <w:t>pFoI</w:t>
      </w:r>
      <w:proofErr w:type="spellEnd"/>
      <w:r>
        <w:t xml:space="preserve"> is the clause</w:t>
      </w:r>
    </w:p>
  </w:comment>
  <w:comment w:id="379" w:author="Ilkka Rinne" w:date="2021-08-09T14:05:00Z" w:initials="IR">
    <w:p w14:paraId="40D9C890" w14:textId="02A04465" w:rsidR="00B40528" w:rsidRDefault="00B40528">
      <w:pPr>
        <w:pStyle w:val="CommentText"/>
      </w:pPr>
      <w:r>
        <w:rPr>
          <w:rStyle w:val="CommentReference"/>
        </w:rPr>
        <w:annotationRef/>
      </w:r>
      <w:r>
        <w:t>Is this too restrictive, collection might contain dissimilar Observations, that have been assembled together for any reason?</w:t>
      </w:r>
    </w:p>
  </w:comment>
  <w:comment w:id="436" w:author="Grellet Sylvain" w:date="2021-06-04T09:51:00Z" w:initials="GS">
    <w:p w14:paraId="48FF1A73" w14:textId="2B54EBBD" w:rsidR="00920952" w:rsidRDefault="00920952">
      <w:pPr>
        <w:pStyle w:val="CommentText"/>
      </w:pPr>
      <w:r>
        <w:rPr>
          <w:rStyle w:val="CommentReference"/>
        </w:rPr>
        <w:annotationRef/>
      </w:r>
      <w:r>
        <w:t xml:space="preserve">This image requires update as </w:t>
      </w:r>
      <w:proofErr w:type="gramStart"/>
      <w:r>
        <w:t>per :</w:t>
      </w:r>
      <w:proofErr w:type="gramEnd"/>
      <w:r>
        <w:t xml:space="preserve"> </w:t>
      </w:r>
    </w:p>
    <w:p w14:paraId="73E4837B" w14:textId="61DB186F" w:rsidR="00920952" w:rsidRDefault="00920952">
      <w:pPr>
        <w:pStyle w:val="CommentText"/>
      </w:pPr>
      <w:r w:rsidRPr="00920952">
        <w:t>https://github.com/opengeospatial/om-swg/issues/124</w:t>
      </w:r>
    </w:p>
  </w:comment>
  <w:comment w:id="502" w:author="Ilkka Rinne" w:date="2021-08-09T15:34:00Z" w:initials="IR">
    <w:p w14:paraId="6762DB43" w14:textId="0FD35B23" w:rsidR="0085134E" w:rsidRDefault="0085134E">
      <w:pPr>
        <w:pStyle w:val="CommentText"/>
      </w:pPr>
      <w:r>
        <w:t>Change into “</w:t>
      </w:r>
      <w:proofErr w:type="spellStart"/>
      <w:r>
        <w:rPr>
          <w:rStyle w:val="CommentReference"/>
        </w:rPr>
        <w:annotationRef/>
      </w:r>
      <w:r>
        <w:t>MaterialSample</w:t>
      </w:r>
      <w:proofErr w:type="spellEnd"/>
      <w:r>
        <w:t>”?</w:t>
      </w:r>
    </w:p>
  </w:comment>
  <w:comment w:id="503" w:author="Ilkka Rinne" w:date="2021-08-09T15:37:00Z" w:initials="IR">
    <w:p w14:paraId="47D92B90" w14:textId="31124F26" w:rsidR="007467A4" w:rsidRDefault="007467A4">
      <w:pPr>
        <w:pStyle w:val="CommentText"/>
      </w:pPr>
      <w:r>
        <w:rPr>
          <w:rStyle w:val="CommentReference"/>
        </w:rPr>
        <w:annotationRef/>
      </w:r>
      <w:proofErr w:type="spellStart"/>
      <w:r>
        <w:t>MaterialSample</w:t>
      </w:r>
      <w:proofErr w:type="spellEnd"/>
      <w:r>
        <w:t>?</w:t>
      </w:r>
    </w:p>
  </w:comment>
  <w:comment w:id="504" w:author="Ilkka Rinne" w:date="2021-08-09T15:46:00Z" w:initials="IR">
    <w:p w14:paraId="31A0462B" w14:textId="6FDA2337" w:rsidR="00D23171" w:rsidRDefault="00D23171">
      <w:pPr>
        <w:pStyle w:val="CommentText"/>
      </w:pPr>
      <w:r>
        <w:rPr>
          <w:rStyle w:val="CommentReference"/>
        </w:rPr>
        <w:annotationRef/>
      </w:r>
      <w:r>
        <w:t xml:space="preserve">Hmm, shouldn’t we talk about the how the </w:t>
      </w:r>
      <w:proofErr w:type="spellStart"/>
      <w:r>
        <w:t>sourceLocation</w:t>
      </w:r>
      <w:proofErr w:type="spellEnd"/>
      <w:r>
        <w:t xml:space="preserve"> may not be necessary if the source location is provided by the </w:t>
      </w:r>
      <w:proofErr w:type="spellStart"/>
      <w:r>
        <w:t>Sampling.samplingLocation</w:t>
      </w:r>
      <w:proofErr w:type="spellEnd"/>
      <w:r>
        <w:t xml:space="preserve"> via the </w:t>
      </w:r>
      <w:proofErr w:type="spellStart"/>
      <w:r>
        <w:t>Sample.sampling</w:t>
      </w:r>
      <w:proofErr w:type="spellEnd"/>
      <w:r>
        <w:t xml:space="preserve"> association? The relying on the </w:t>
      </w:r>
      <w:proofErr w:type="spellStart"/>
      <w:r>
        <w:t>relatedSample</w:t>
      </w:r>
      <w:proofErr w:type="spellEnd"/>
      <w:r>
        <w:t xml:space="preserve"> here seems odd to me</w:t>
      </w:r>
    </w:p>
  </w:comment>
  <w:comment w:id="511" w:author="Ilkka Rinne" w:date="2021-08-09T16:01:00Z" w:initials="IR">
    <w:p w14:paraId="32B24ABE" w14:textId="1BC4C498" w:rsidR="00F972D4" w:rsidRPr="00F972D4" w:rsidRDefault="00F972D4">
      <w:pPr>
        <w:pStyle w:val="CommentText"/>
        <w:rPr>
          <w:bCs/>
        </w:rPr>
      </w:pPr>
      <w:r>
        <w:rPr>
          <w:rStyle w:val="CommentReference"/>
        </w:rPr>
        <w:annotationRef/>
      </w:r>
      <w:r>
        <w:t xml:space="preserve">In </w:t>
      </w:r>
      <w:proofErr w:type="spellStart"/>
      <w:r>
        <w:t>ObservationCollection</w:t>
      </w:r>
      <w:proofErr w:type="spellEnd"/>
      <w:r>
        <w:t xml:space="preserve"> we define the member as “An </w:t>
      </w:r>
      <w:r>
        <w:rPr>
          <w:b/>
        </w:rPr>
        <w:t xml:space="preserve">Observation </w:t>
      </w:r>
      <w:r>
        <w:t xml:space="preserve">that is part of this </w:t>
      </w:r>
      <w:proofErr w:type="spellStart"/>
      <w:r>
        <w:rPr>
          <w:b/>
        </w:rPr>
        <w:t>ObservationCollection</w:t>
      </w:r>
      <w:proofErr w:type="spellEnd"/>
      <w:r w:rsidRPr="00F972D4">
        <w:rPr>
          <w:bCs/>
        </w:rPr>
        <w:t>”, harmonize</w:t>
      </w:r>
      <w:r>
        <w:rPr>
          <w:bCs/>
        </w:rPr>
        <w:t xml:space="preserve"> as “</w:t>
      </w:r>
      <w:r w:rsidR="00AE725C">
        <w:rPr>
          <w:bCs/>
        </w:rPr>
        <w:t xml:space="preserve">A </w:t>
      </w:r>
      <w:r w:rsidRPr="00AE725C">
        <w:rPr>
          <w:b/>
        </w:rPr>
        <w:t>Sample</w:t>
      </w:r>
      <w:r w:rsidR="00AE725C">
        <w:rPr>
          <w:bCs/>
        </w:rPr>
        <w:t xml:space="preserve"> that is part of this </w:t>
      </w:r>
      <w:proofErr w:type="spellStart"/>
      <w:r w:rsidR="00AE725C" w:rsidRPr="00AE725C">
        <w:rPr>
          <w:b/>
        </w:rPr>
        <w:t>SampleCollection</w:t>
      </w:r>
      <w:proofErr w:type="spellEnd"/>
      <w:r>
        <w:rPr>
          <w:bCs/>
        </w:rPr>
        <w:t>”</w:t>
      </w:r>
      <w:r w:rsidRPr="00F972D4">
        <w:rPr>
          <w:bCs/>
        </w:rPr>
        <w:t>?</w:t>
      </w:r>
    </w:p>
  </w:comment>
  <w:comment w:id="546" w:author="Grellet Sylvain" w:date="2021-06-17T16:14:00Z" w:initials="GS">
    <w:p w14:paraId="4A21BDCF" w14:textId="77777777" w:rsidR="00DB2B9C" w:rsidRDefault="00DB2B9C" w:rsidP="00DB2B9C">
      <w:pPr>
        <w:pStyle w:val="CommentText"/>
      </w:pPr>
      <w:r>
        <w:rPr>
          <w:rStyle w:val="CommentReference"/>
        </w:rPr>
        <w:annotationRef/>
      </w:r>
      <w:r>
        <w:rPr>
          <w:noProof/>
        </w:rPr>
        <w:t xml:space="preserve">are </w:t>
      </w:r>
    </w:p>
  </w:comment>
  <w:comment w:id="547" w:author="Grellet Sylvain" w:date="2021-06-17T16:14:00Z" w:initials="GS">
    <w:p w14:paraId="0B7B8EDC" w14:textId="77777777" w:rsidR="00DB2B9C" w:rsidRDefault="00DB2B9C" w:rsidP="00DB2B9C">
      <w:pPr>
        <w:pStyle w:val="CommentText"/>
      </w:pPr>
      <w:r>
        <w:rPr>
          <w:rStyle w:val="CommentReference"/>
        </w:rPr>
        <w:annotationRef/>
      </w:r>
      <w:r>
        <w:rPr>
          <w:noProof/>
        </w:rPr>
        <w:t>are we sure of the '2020' here ?</w:t>
      </w:r>
    </w:p>
  </w:comment>
  <w:comment w:id="545" w:author="Grellet Sylvain" w:date="2021-06-17T16:16:00Z" w:initials="GS">
    <w:p w14:paraId="2F91CB9A" w14:textId="073CA119" w:rsidR="00DB2B9C" w:rsidRDefault="00DB2B9C">
      <w:pPr>
        <w:pStyle w:val="CommentText"/>
      </w:pPr>
      <w:r>
        <w:rPr>
          <w:rStyle w:val="CommentReference"/>
        </w:rPr>
        <w:annotationRef/>
      </w:r>
      <w:r w:rsidR="006616CB">
        <w:rPr>
          <w:noProof/>
        </w:rPr>
        <w:t>I prefer this otherwise we'll loose people between version of the OGC standard and version of the ISO one</w:t>
      </w:r>
    </w:p>
  </w:comment>
  <w:comment w:id="554" w:author="Grellet Sylvain" w:date="2021-06-17T16:14:00Z" w:initials="GS">
    <w:p w14:paraId="2D033F43" w14:textId="709EAA8E" w:rsidR="00AE5CAB" w:rsidRDefault="00AE5CAB">
      <w:pPr>
        <w:pStyle w:val="CommentText"/>
      </w:pPr>
      <w:r>
        <w:rPr>
          <w:rStyle w:val="CommentReference"/>
        </w:rPr>
        <w:annotationRef/>
      </w:r>
      <w:r w:rsidR="006616CB">
        <w:rPr>
          <w:noProof/>
        </w:rPr>
        <w:t xml:space="preserve">are </w:t>
      </w:r>
    </w:p>
  </w:comment>
  <w:comment w:id="555" w:author="Grellet Sylvain" w:date="2021-06-17T16:14:00Z" w:initials="GS">
    <w:p w14:paraId="5E1AD639" w14:textId="46992A30" w:rsidR="00AE5CAB" w:rsidRDefault="00AE5CAB">
      <w:pPr>
        <w:pStyle w:val="CommentText"/>
      </w:pPr>
      <w:r>
        <w:rPr>
          <w:rStyle w:val="CommentReference"/>
        </w:rPr>
        <w:annotationRef/>
      </w:r>
      <w:r w:rsidR="006616CB">
        <w:rPr>
          <w:noProof/>
        </w:rPr>
        <w:t>are we sure of the '2020' here ?</w:t>
      </w:r>
    </w:p>
  </w:comment>
  <w:comment w:id="559" w:author="Katharina Schleidt" w:date="2021-07-06T12:07:00Z" w:initials="KS">
    <w:p w14:paraId="7577F497" w14:textId="0D83820F" w:rsidR="008B3514" w:rsidRDefault="008B3514">
      <w:pPr>
        <w:pStyle w:val="CommentText"/>
      </w:pPr>
      <w:r>
        <w:rPr>
          <w:rStyle w:val="CommentReference"/>
        </w:rPr>
        <w:annotationRef/>
      </w:r>
      <w:r>
        <w:t>Cross check reference</w:t>
      </w:r>
    </w:p>
  </w:comment>
  <w:comment w:id="560" w:author="Ilkka Rinne" w:date="2021-08-03T15:32:00Z" w:initials="IR">
    <w:p w14:paraId="4ECD407A" w14:textId="3DF22BC4" w:rsidR="00316DFC" w:rsidRDefault="00316DFC">
      <w:pPr>
        <w:pStyle w:val="CommentText"/>
      </w:pPr>
      <w:r>
        <w:rPr>
          <w:rStyle w:val="CommentReference"/>
        </w:rPr>
        <w:annotationRef/>
      </w:r>
      <w:r>
        <w:t>This is not a x-ref, but a plain number (53 classes instead of 18 classes), should be expressed more clearly</w:t>
      </w:r>
    </w:p>
  </w:comment>
  <w:comment w:id="561" w:author="Katharina Schleidt" w:date="2021-07-06T12:07:00Z" w:initials="KS">
    <w:p w14:paraId="005A0ABE" w14:textId="394C8CDF" w:rsidR="008B3514" w:rsidRDefault="008B3514">
      <w:pPr>
        <w:pStyle w:val="CommentText"/>
      </w:pPr>
      <w:r>
        <w:rPr>
          <w:rStyle w:val="CommentReference"/>
        </w:rPr>
        <w:annotationRef/>
      </w:r>
      <w:r>
        <w:t>Cross check reference</w:t>
      </w:r>
    </w:p>
  </w:comment>
  <w:comment w:id="570" w:author="Ilkka Rinne" w:date="2021-07-27T14:14:00Z" w:initials="IR">
    <w:p w14:paraId="44DBD84B" w14:textId="56143D7E" w:rsidR="00874CE2" w:rsidRDefault="00874CE2">
      <w:pPr>
        <w:pStyle w:val="CommentText"/>
      </w:pPr>
      <w:r>
        <w:rPr>
          <w:rStyle w:val="CommentReference"/>
        </w:rPr>
        <w:annotationRef/>
      </w:r>
      <w:r>
        <w:t>These are not in the Conceptual schema, thus mentioned separately below</w:t>
      </w:r>
    </w:p>
  </w:comment>
  <w:comment w:id="584" w:author="Grellet Sylvain" w:date="2021-07-05T17:12:00Z" w:initials="GS">
    <w:p w14:paraId="7360CDD7" w14:textId="77777777" w:rsidR="008B3514" w:rsidRDefault="008B3514" w:rsidP="008B3514">
      <w:pPr>
        <w:pStyle w:val="CommentText"/>
      </w:pPr>
      <w:r>
        <w:rPr>
          <w:rStyle w:val="CommentReference"/>
        </w:rPr>
        <w:annotationRef/>
      </w:r>
      <w:r>
        <w:t xml:space="preserve">was that skipped on </w:t>
      </w:r>
      <w:proofErr w:type="gramStart"/>
      <w:r>
        <w:t>purpose ?</w:t>
      </w:r>
      <w:proofErr w:type="gramEnd"/>
    </w:p>
  </w:comment>
  <w:comment w:id="585" w:author="Ilkka Rinne" w:date="2021-07-27T14:33:00Z" w:initials="IR">
    <w:p w14:paraId="1E6B4F76" w14:textId="64AF8608" w:rsidR="00AF148B" w:rsidRDefault="00AF148B">
      <w:pPr>
        <w:pStyle w:val="CommentText"/>
      </w:pPr>
      <w:r>
        <w:rPr>
          <w:rStyle w:val="CommentReference"/>
        </w:rPr>
        <w:annotationRef/>
      </w:r>
      <w:r>
        <w:t xml:space="preserve">No, good catch. </w:t>
      </w:r>
      <w:proofErr w:type="spellStart"/>
      <w:r>
        <w:t>Stranglely</w:t>
      </w:r>
      <w:proofErr w:type="spellEnd"/>
      <w:r>
        <w:t xml:space="preserve"> it or not shown in the UML model diagrams in the TC 211 repo (!?), thus I missed it here</w:t>
      </w:r>
    </w:p>
  </w:comment>
  <w:comment w:id="589" w:author="Ilkka Rinne" w:date="2021-07-27T14:34:00Z" w:initials="IR">
    <w:p w14:paraId="3CB5BC65" w14:textId="502650AC" w:rsidR="00AF148B" w:rsidRDefault="00AF148B">
      <w:pPr>
        <w:pStyle w:val="CommentText"/>
      </w:pPr>
      <w:r>
        <w:rPr>
          <w:rStyle w:val="CommentReference"/>
        </w:rPr>
        <w:annotationRef/>
      </w:r>
      <w:r>
        <w:t xml:space="preserve">This was copy-paste from the model, we </w:t>
      </w:r>
      <w:proofErr w:type="spellStart"/>
      <w:r>
        <w:t>shuld</w:t>
      </w:r>
      <w:proofErr w:type="spellEnd"/>
      <w:r>
        <w:t xml:space="preserve"> keep the original formatting, yes?</w:t>
      </w:r>
    </w:p>
  </w:comment>
  <w:comment w:id="592" w:author="Ilkka Rinne" w:date="2021-07-27T14:35:00Z" w:initials="IR">
    <w:p w14:paraId="68F1BE2F" w14:textId="2A05F993" w:rsidR="00AF148B" w:rsidRDefault="00AF148B">
      <w:pPr>
        <w:pStyle w:val="CommentText"/>
      </w:pPr>
      <w:r>
        <w:rPr>
          <w:rStyle w:val="CommentReference"/>
        </w:rPr>
        <w:annotationRef/>
      </w:r>
      <w:r>
        <w:t>Copy-paste from the v2.0, keep the formatting</w:t>
      </w:r>
    </w:p>
  </w:comment>
  <w:comment w:id="620" w:author="Grellet Sylvain" w:date="2021-07-05T17:12:00Z" w:initials="GS">
    <w:p w14:paraId="2E0B3C33" w14:textId="77777777" w:rsidR="00766D13" w:rsidRDefault="00766D13" w:rsidP="00766D13">
      <w:pPr>
        <w:pStyle w:val="CommentText"/>
      </w:pPr>
      <w:r>
        <w:rPr>
          <w:rStyle w:val="CommentReference"/>
        </w:rPr>
        <w:annotationRef/>
      </w:r>
      <w:r>
        <w:t xml:space="preserve">was that skipped on </w:t>
      </w:r>
      <w:proofErr w:type="gramStart"/>
      <w:r>
        <w:t>purpose ?</w:t>
      </w:r>
      <w:proofErr w:type="gramEnd"/>
    </w:p>
  </w:comment>
  <w:comment w:id="621" w:author="Ilkka Rinne" w:date="2021-07-27T14:36:00Z" w:initials="IR">
    <w:p w14:paraId="424453FE" w14:textId="109F2026" w:rsidR="00AF148B" w:rsidRDefault="00AF148B">
      <w:pPr>
        <w:pStyle w:val="CommentText"/>
      </w:pPr>
      <w:r>
        <w:rPr>
          <w:rStyle w:val="CommentReference"/>
        </w:rPr>
        <w:annotationRef/>
      </w:r>
      <w:r>
        <w:t>no, good catch</w:t>
      </w:r>
    </w:p>
  </w:comment>
  <w:comment w:id="623" w:author="Grellet Sylvain" w:date="2021-07-05T17:28:00Z" w:initials="GS">
    <w:p w14:paraId="770CC32A" w14:textId="77777777" w:rsidR="00766D13" w:rsidRDefault="00766D13" w:rsidP="00766D13">
      <w:pPr>
        <w:pStyle w:val="CommentText"/>
      </w:pPr>
      <w:r>
        <w:rPr>
          <w:rStyle w:val="CommentReference"/>
        </w:rPr>
        <w:annotationRef/>
      </w:r>
      <w:r>
        <w:t>I hope I’m good on this</w:t>
      </w:r>
    </w:p>
  </w:comment>
  <w:comment w:id="629" w:author="Ilkka Rinne" w:date="2021-07-27T14:37:00Z" w:initials="IR">
    <w:p w14:paraId="04BA7D57" w14:textId="2AD62F8F" w:rsidR="0047484D" w:rsidRDefault="0047484D">
      <w:pPr>
        <w:pStyle w:val="CommentText"/>
      </w:pPr>
      <w:r>
        <w:rPr>
          <w:rStyle w:val="CommentReference"/>
        </w:rPr>
        <w:annotationRef/>
      </w:r>
      <w:r>
        <w:t xml:space="preserve">This is interesting: in the v2.0 UML model in the </w:t>
      </w:r>
      <w:proofErr w:type="spellStart"/>
      <w:r w:rsidR="00755FFB" w:rsidRPr="00755FFB">
        <w:t>sparxcloud</w:t>
      </w:r>
      <w:proofErr w:type="spellEnd"/>
      <w:r w:rsidR="00755FFB">
        <w:t xml:space="preserve"> </w:t>
      </w:r>
      <w:r>
        <w:t xml:space="preserve">the shape is not an attribute of the </w:t>
      </w:r>
      <w:proofErr w:type="spellStart"/>
      <w:r>
        <w:t>SF_SpatialSamplingFeature</w:t>
      </w:r>
      <w:proofErr w:type="spellEnd"/>
      <w:r>
        <w:t>, but added for each of the specialized classes (point, curve, etc.)</w:t>
      </w:r>
      <w:r w:rsidR="00755FFB">
        <w:t xml:space="preserve">, but in the spec this association </w:t>
      </w:r>
      <w:proofErr w:type="gramStart"/>
      <w:r w:rsidR="00755FFB">
        <w:t>exists !!</w:t>
      </w:r>
      <w:proofErr w:type="gramEnd"/>
    </w:p>
  </w:comment>
  <w:comment w:id="630" w:author="Ilkka Rinne" w:date="2021-08-03T15:34:00Z" w:initials="IR">
    <w:p w14:paraId="0E85C3AA" w14:textId="636277C9" w:rsidR="00316DFC" w:rsidRDefault="00316DFC">
      <w:pPr>
        <w:pStyle w:val="CommentText"/>
      </w:pPr>
      <w:r>
        <w:rPr>
          <w:rStyle w:val="CommentReference"/>
        </w:rPr>
        <w:annotationRef/>
      </w:r>
      <w:r>
        <w:t xml:space="preserve">Actually, the issue seems to be that the shape association is there in the </w:t>
      </w:r>
      <w:proofErr w:type="spellStart"/>
      <w:r>
        <w:t>SF_SpatialSamplingFeature</w:t>
      </w:r>
      <w:proofErr w:type="spellEnd"/>
      <w:r>
        <w:t>, but just not visible in any of the diagrams of the package</w:t>
      </w:r>
    </w:p>
  </w:comment>
  <w:comment w:id="642" w:author="Katharina Schleidt" w:date="2021-07-06T12:38:00Z" w:initials="KS">
    <w:p w14:paraId="472B9358" w14:textId="0BE28FA6" w:rsidR="0077641F" w:rsidRDefault="0077641F">
      <w:pPr>
        <w:pStyle w:val="CommentText"/>
      </w:pPr>
      <w:r>
        <w:rPr>
          <w:rStyle w:val="CommentReference"/>
        </w:rPr>
        <w:annotationRef/>
      </w:r>
      <w:r>
        <w:t>Why do we provide the requirement as a footnote here, otherwise don’t?</w:t>
      </w:r>
    </w:p>
  </w:comment>
  <w:comment w:id="686" w:author="Katharina Schleidt" w:date="2021-07-06T13:15:00Z" w:initials="KS">
    <w:p w14:paraId="716B3C31" w14:textId="1F170233" w:rsidR="0072232A" w:rsidRDefault="0072232A">
      <w:pPr>
        <w:pStyle w:val="CommentText"/>
      </w:pPr>
      <w:r>
        <w:rPr>
          <w:rStyle w:val="CommentReference"/>
        </w:rPr>
        <w:annotationRef/>
      </w:r>
      <w:r>
        <w:t>This Clause is missing, must be added!</w:t>
      </w:r>
    </w:p>
  </w:comment>
  <w:comment w:id="687" w:author="Ilkka Rinne" w:date="2021-07-27T14:47:00Z" w:initials="IR">
    <w:p w14:paraId="15BD48DE" w14:textId="4F6A6F24" w:rsidR="002852F4" w:rsidRDefault="002852F4">
      <w:pPr>
        <w:pStyle w:val="CommentText"/>
      </w:pPr>
      <w:r>
        <w:rPr>
          <w:rStyle w:val="CommentReference"/>
        </w:rPr>
        <w:annotationRef/>
      </w:r>
      <w:r>
        <w:t xml:space="preserve">Clause for the </w:t>
      </w:r>
      <w:proofErr w:type="spellStart"/>
      <w:r>
        <w:t>SampleTypeByMaterialClass</w:t>
      </w:r>
      <w:proofErr w:type="spellEnd"/>
      <w:r>
        <w:t xml:space="preserve">? Not </w:t>
      </w:r>
      <w:proofErr w:type="spellStart"/>
      <w:r>
        <w:t>neede</w:t>
      </w:r>
      <w:proofErr w:type="spellEnd"/>
      <w:r>
        <w:t xml:space="preserve"> IMHO, as it is only an informative example</w:t>
      </w:r>
    </w:p>
  </w:comment>
  <w:comment w:id="705" w:author="Katharina Schleidt" w:date="2021-07-06T13:15:00Z" w:initials="KS">
    <w:p w14:paraId="50BC33B8" w14:textId="278AFFF6" w:rsidR="0072232A" w:rsidRDefault="0072232A">
      <w:pPr>
        <w:pStyle w:val="CommentText"/>
      </w:pPr>
      <w:r>
        <w:rPr>
          <w:rStyle w:val="CommentReference"/>
        </w:rPr>
        <w:annotationRef/>
      </w:r>
      <w:r>
        <w:t>URL in footnote must be revisited</w:t>
      </w:r>
    </w:p>
  </w:comment>
  <w:comment w:id="706" w:author="Ilkka Rinne" w:date="2021-07-27T14:50:00Z" w:initials="IR">
    <w:p w14:paraId="7FD7FF8E" w14:textId="7646A605" w:rsidR="007240E3" w:rsidRDefault="007240E3">
      <w:pPr>
        <w:pStyle w:val="CommentText"/>
      </w:pPr>
      <w:r>
        <w:rPr>
          <w:rStyle w:val="CommentReference"/>
        </w:rPr>
        <w:annotationRef/>
      </w:r>
      <w:r>
        <w:t>Why, these are the IDs proposed to the NA?</w:t>
      </w:r>
    </w:p>
  </w:comment>
  <w:comment w:id="722" w:author="Katharina Schleidt" w:date="2021-07-06T13:16:00Z" w:initials="KS">
    <w:p w14:paraId="44BFA273" w14:textId="6EC58309" w:rsidR="0072232A" w:rsidRDefault="0072232A">
      <w:pPr>
        <w:pStyle w:val="CommentText"/>
      </w:pPr>
      <w:r>
        <w:rPr>
          <w:rStyle w:val="CommentReference"/>
        </w:rPr>
        <w:annotationRef/>
      </w:r>
      <w:r>
        <w:t>URL in footnote must be revisited</w:t>
      </w:r>
    </w:p>
  </w:comment>
  <w:comment w:id="723" w:author="Ilkka Rinne" w:date="2021-07-27T14:51:00Z" w:initials="IR">
    <w:p w14:paraId="0F5C1152" w14:textId="406A26A5" w:rsidR="007240E3" w:rsidRDefault="007240E3">
      <w:pPr>
        <w:pStyle w:val="CommentText"/>
      </w:pPr>
      <w:r>
        <w:rPr>
          <w:rStyle w:val="CommentReference"/>
        </w:rPr>
        <w:annotationRef/>
      </w:r>
      <w:r>
        <w:t>Same as above, what is wrong?</w:t>
      </w:r>
    </w:p>
  </w:comment>
  <w:comment w:id="751" w:author="Ilkka Rinne" w:date="2021-06-22T17:01:00Z" w:initials="IR">
    <w:p w14:paraId="01B9CE88" w14:textId="6D18EF13" w:rsidR="00D75FE8" w:rsidRDefault="00D75FE8">
      <w:pPr>
        <w:pStyle w:val="CommentText"/>
      </w:pPr>
      <w:r>
        <w:rPr>
          <w:rStyle w:val="CommentReference"/>
        </w:rPr>
        <w:annotationRef/>
      </w:r>
      <w:r>
        <w:t>This should not be changed, it’s the name of the 15-043r3</w:t>
      </w:r>
    </w:p>
  </w:comment>
  <w:comment w:id="752" w:author="Katharina Schleidt" w:date="2021-07-05T19:41:00Z" w:initials="KS">
    <w:p w14:paraId="177EAF64" w14:textId="77777777" w:rsidR="00116C6C" w:rsidRDefault="00116C6C">
      <w:pPr>
        <w:pStyle w:val="CommentText"/>
      </w:pPr>
      <w:r>
        <w:rPr>
          <w:rStyle w:val="CommentReference"/>
        </w:rPr>
        <w:annotationRef/>
      </w:r>
      <w:r>
        <w:t>Agreed, thus changed back!</w:t>
      </w:r>
    </w:p>
    <w:p w14:paraId="32B5CE8D" w14:textId="77777777" w:rsidR="00116C6C" w:rsidRDefault="00116C6C">
      <w:pPr>
        <w:pStyle w:val="CommentText"/>
      </w:pPr>
      <w:r>
        <w:t>Also noticed that Measurements is capital, thus should actually name the new version:</w:t>
      </w:r>
    </w:p>
    <w:p w14:paraId="170AB167" w14:textId="57B55318" w:rsidR="00116C6C" w:rsidRDefault="00116C6C">
      <w:pPr>
        <w:pStyle w:val="CommentText"/>
      </w:pPr>
      <w:r>
        <w:t>Observations, Measurements and Samples</w:t>
      </w:r>
    </w:p>
  </w:comment>
  <w:comment w:id="753" w:author="Katharina Schleidt" w:date="2021-07-05T19:41:00Z" w:initials="KS">
    <w:p w14:paraId="11F319AC" w14:textId="362C8346" w:rsidR="00116C6C" w:rsidRDefault="00116C6C">
      <w:pPr>
        <w:pStyle w:val="CommentText"/>
      </w:pPr>
      <w:r>
        <w:rPr>
          <w:rStyle w:val="CommentReference"/>
        </w:rPr>
        <w:annotationRef/>
      </w:r>
    </w:p>
  </w:comment>
  <w:comment w:id="756" w:author="Katharina Schleidt" w:date="2021-04-21T16:17:00Z" w:initials="KS">
    <w:p w14:paraId="450F829E" w14:textId="27DA4AAC" w:rsidR="00C35DAC" w:rsidRDefault="00C35DAC">
      <w:pPr>
        <w:pStyle w:val="CommentText"/>
      </w:pPr>
      <w:r>
        <w:rPr>
          <w:rStyle w:val="CommentReference"/>
        </w:rPr>
        <w:annotationRef/>
      </w:r>
      <w:r>
        <w:t>Should be referenced in bibliography</w:t>
      </w:r>
    </w:p>
  </w:comment>
  <w:comment w:id="757" w:author="Katharina Schleidt" w:date="2021-04-21T16:19:00Z" w:initials="KS">
    <w:p w14:paraId="59EC3B05" w14:textId="2E4EFD77" w:rsidR="00C35DAC" w:rsidRDefault="00C35DAC">
      <w:pPr>
        <w:pStyle w:val="CommentText"/>
      </w:pPr>
      <w:r>
        <w:rPr>
          <w:rStyle w:val="CommentReference"/>
        </w:rPr>
        <w:annotationRef/>
      </w:r>
      <w:r>
        <w:t>Add reference to bibliography</w:t>
      </w:r>
    </w:p>
  </w:comment>
  <w:comment w:id="758" w:author="Grellet Sylvain" w:date="2021-06-04T10:05:00Z" w:initials="GS">
    <w:p w14:paraId="5AA9D27D" w14:textId="124E8FB5" w:rsidR="0087602B" w:rsidRDefault="0087602B">
      <w:pPr>
        <w:pStyle w:val="CommentText"/>
      </w:pPr>
      <w:r>
        <w:rPr>
          <w:rStyle w:val="CommentReference"/>
        </w:rPr>
        <w:annotationRef/>
      </w:r>
      <w:r>
        <w:t xml:space="preserve">In was 19123:20xx with footnote ‘to be published’. Is that still the </w:t>
      </w:r>
      <w:proofErr w:type="gramStart"/>
      <w:r>
        <w:t>case</w:t>
      </w:r>
      <w:proofErr w:type="gramEnd"/>
      <w:r>
        <w:t xml:space="preserve"> </w:t>
      </w:r>
    </w:p>
  </w:comment>
  <w:comment w:id="780" w:author="Katharina Schleidt" w:date="2021-04-21T16:29:00Z" w:initials="KS">
    <w:p w14:paraId="5058F449" w14:textId="16013ED5" w:rsidR="00C35DAC" w:rsidRDefault="00C35DAC">
      <w:pPr>
        <w:pStyle w:val="CommentText"/>
      </w:pPr>
      <w:r>
        <w:rPr>
          <w:rStyle w:val="CommentReference"/>
        </w:rPr>
        <w:annotationRef/>
      </w:r>
      <w:r>
        <w:t>Add reference to bibliography</w:t>
      </w:r>
    </w:p>
  </w:comment>
  <w:comment w:id="781" w:author="Grellet Sylvain" w:date="2021-06-04T10:06:00Z" w:initials="GS">
    <w:p w14:paraId="7BEE595E" w14:textId="77777777" w:rsidR="0087602B" w:rsidRDefault="0087602B" w:rsidP="0087602B">
      <w:pPr>
        <w:pStyle w:val="CommentText"/>
      </w:pPr>
      <w:r>
        <w:rPr>
          <w:rStyle w:val="CommentReference"/>
        </w:rPr>
        <w:annotationRef/>
      </w:r>
      <w:r>
        <w:rPr>
          <w:rStyle w:val="CommentReference"/>
        </w:rPr>
        <w:annotationRef/>
      </w:r>
      <w:r>
        <w:t xml:space="preserve">In was 19123:20xx with footnote ‘to be published’. Is that still the </w:t>
      </w:r>
      <w:proofErr w:type="gramStart"/>
      <w:r>
        <w:t>case</w:t>
      </w:r>
      <w:proofErr w:type="gramEnd"/>
      <w:r>
        <w:t xml:space="preserve"> </w:t>
      </w:r>
    </w:p>
    <w:p w14:paraId="011B37D4" w14:textId="0C3977FE" w:rsidR="0087602B" w:rsidRDefault="0087602B">
      <w:pPr>
        <w:pStyle w:val="CommentText"/>
      </w:pPr>
    </w:p>
  </w:comment>
  <w:comment w:id="791" w:author="Katharina Schleidt" w:date="2021-04-21T15:06:00Z" w:initials="KS">
    <w:p w14:paraId="2D14E09D" w14:textId="43E8A5F7" w:rsidR="00C35DAC" w:rsidRDefault="00C35DAC">
      <w:pPr>
        <w:pStyle w:val="CommentText"/>
      </w:pPr>
      <w:r>
        <w:rPr>
          <w:rStyle w:val="CommentReference"/>
        </w:rPr>
        <w:annotationRef/>
      </w:r>
      <w:r>
        <w:t>Not cited</w:t>
      </w:r>
    </w:p>
  </w:comment>
  <w:comment w:id="796" w:author="Katharina Schleidt" w:date="2021-04-21T15:07:00Z" w:initials="KS">
    <w:p w14:paraId="4F33C594" w14:textId="2A95E1FC" w:rsidR="00C35DAC" w:rsidRDefault="00C35DAC">
      <w:pPr>
        <w:pStyle w:val="CommentText"/>
      </w:pPr>
      <w:r>
        <w:rPr>
          <w:rStyle w:val="CommentReference"/>
        </w:rPr>
        <w:annotationRef/>
      </w:r>
      <w:r>
        <w:t>Not cited</w:t>
      </w:r>
    </w:p>
  </w:comment>
  <w:comment w:id="799" w:author="Katharina Schleidt" w:date="2021-04-21T15:07:00Z" w:initials="KS">
    <w:p w14:paraId="530B4661" w14:textId="7076506A" w:rsidR="00C35DAC" w:rsidRDefault="00C35DAC">
      <w:pPr>
        <w:pStyle w:val="CommentText"/>
      </w:pPr>
      <w:r>
        <w:rPr>
          <w:rStyle w:val="CommentReference"/>
        </w:rPr>
        <w:annotationRef/>
      </w:r>
      <w:r>
        <w:t>Not cited</w:t>
      </w:r>
    </w:p>
  </w:comment>
  <w:comment w:id="816" w:author="Katharina Schleidt" w:date="2021-04-21T15:18:00Z" w:initials="KS">
    <w:p w14:paraId="77B63496" w14:textId="61B41E88" w:rsidR="00C35DAC" w:rsidRDefault="00C35DAC">
      <w:pPr>
        <w:pStyle w:val="CommentText"/>
      </w:pPr>
      <w:r>
        <w:rPr>
          <w:rStyle w:val="CommentReference"/>
        </w:rPr>
        <w:annotationRef/>
      </w:r>
      <w:r>
        <w:t xml:space="preserve">This reference, while ancient, is quite interesting. </w:t>
      </w:r>
      <w:proofErr w:type="gramStart"/>
      <w:r>
        <w:t>Unfortunately</w:t>
      </w:r>
      <w:proofErr w:type="gramEnd"/>
      <w:r>
        <w:t xml:space="preserve"> the reference got deleted from the text, and I’m just too stupid to re-create it (tried all options for bibliographies and endnotes) – should be added to 7.1.2</w:t>
      </w:r>
    </w:p>
  </w:comment>
  <w:comment w:id="817" w:author="Katharina Schleidt" w:date="2021-04-21T15:38:00Z" w:initials="KS">
    <w:p w14:paraId="29B2B18B" w14:textId="2FB49B5A" w:rsidR="00C35DAC" w:rsidRDefault="00C35DAC">
      <w:pPr>
        <w:pStyle w:val="CommentText"/>
      </w:pPr>
      <w:r>
        <w:rPr>
          <w:rStyle w:val="CommentReference"/>
        </w:rPr>
        <w:annotationRef/>
      </w:r>
      <w:r>
        <w:t>Should be referenced in text</w:t>
      </w:r>
    </w:p>
  </w:comment>
  <w:comment w:id="818" w:author="Katharina Schleidt" w:date="2021-04-21T15:39:00Z" w:initials="KS">
    <w:p w14:paraId="493B1267" w14:textId="07E97465" w:rsidR="00C35DAC" w:rsidRDefault="00C35DAC">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844" w:author="Katharina Schleidt" w:date="2021-04-21T15:40:00Z" w:initials="KS">
    <w:p w14:paraId="0BA6736C" w14:textId="78209F1E" w:rsidR="00C35DAC" w:rsidRDefault="00C35DAC">
      <w:pPr>
        <w:pStyle w:val="CommentText"/>
      </w:pPr>
      <w:r>
        <w:rPr>
          <w:rStyle w:val="CommentReference"/>
        </w:rPr>
        <w:annotationRef/>
      </w:r>
      <w:r>
        <w:t xml:space="preserve">Should be referenced in text, </w:t>
      </w:r>
      <w:proofErr w:type="gramStart"/>
      <w:r>
        <w:t>Probably</w:t>
      </w:r>
      <w:proofErr w:type="gramEnd"/>
      <w:r>
        <w:t xml:space="preserve"> in </w:t>
      </w:r>
      <w:r w:rsidRPr="009A03C8">
        <w:t>7.3.1</w:t>
      </w:r>
      <w:r w:rsidRPr="009A03C8">
        <w:tab/>
        <w:t>Model consistency</w:t>
      </w:r>
      <w:r>
        <w:t xml:space="preserve"> as only place where we mention UoM</w:t>
      </w:r>
    </w:p>
  </w:comment>
  <w:comment w:id="852" w:author="Katharina Schleidt" w:date="2021-04-21T15:50:00Z" w:initials="KS">
    <w:p w14:paraId="54E46F88" w14:textId="0A0B8A45" w:rsidR="00C35DAC" w:rsidRDefault="00C35DAC">
      <w:pPr>
        <w:pStyle w:val="CommentText"/>
      </w:pPr>
      <w:r>
        <w:rPr>
          <w:rStyle w:val="CommentReference"/>
        </w:rPr>
        <w:annotationRef/>
      </w:r>
      <w:r>
        <w:t xml:space="preserve">Not referenced, but to my view relevant, text should be </w:t>
      </w:r>
      <w:proofErr w:type="spellStart"/>
      <w:r>
        <w:t>updatea´d</w:t>
      </w:r>
      <w:proofErr w:type="spellEnd"/>
    </w:p>
  </w:comment>
  <w:comment w:id="854" w:author="Katharina Schleidt" w:date="2021-04-21T15:51:00Z" w:initials="KS">
    <w:p w14:paraId="31EBBEF5" w14:textId="77777777" w:rsidR="00C35DAC" w:rsidRDefault="00C35DAC"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C35DAC" w:rsidRDefault="00C35DAC">
      <w:pPr>
        <w:pStyle w:val="CommentText"/>
      </w:pPr>
    </w:p>
  </w:comment>
  <w:comment w:id="857" w:author="Katharina Schleidt" w:date="2021-04-21T15:54:00Z" w:initials="KS">
    <w:p w14:paraId="01B75C61" w14:textId="77777777" w:rsidR="00C35DAC" w:rsidRDefault="00C35DAC">
      <w:pPr>
        <w:pStyle w:val="CommentText"/>
      </w:pPr>
      <w:r>
        <w:rPr>
          <w:rStyle w:val="CommentReference"/>
        </w:rPr>
        <w:annotationRef/>
      </w:r>
      <w:r>
        <w:t>Not references, should be added to text</w:t>
      </w:r>
    </w:p>
    <w:p w14:paraId="56D2CF4E" w14:textId="4FE0E4D3" w:rsidR="00C35DAC" w:rsidRDefault="00C35D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7ECF2440" w15:done="0"/>
  <w15:commentEx w15:paraId="3CDEE08B" w15:done="0"/>
  <w15:commentEx w15:paraId="705D30D5" w15:done="0"/>
  <w15:commentEx w15:paraId="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2C551038" w15:done="0"/>
  <w15:commentEx w15:paraId="0A7546D9" w15:paraIdParent="2C551038" w15:done="0"/>
  <w15:commentEx w15:paraId="0B40D038" w15:done="0"/>
  <w15:commentEx w15:paraId="40D9C890" w15:done="0"/>
  <w15:commentEx w15:paraId="73E4837B" w15:done="0"/>
  <w15:commentEx w15:paraId="6762DB43" w15:done="0"/>
  <w15:commentEx w15:paraId="47D92B90" w15:done="0"/>
  <w15:commentEx w15:paraId="31A0462B"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716B3C31" w15:done="0"/>
  <w15:commentEx w15:paraId="15BD48DE" w15:paraIdParent="716B3C31"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5058F449" w15:done="0"/>
  <w15:commentEx w15:paraId="011B37D4"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7D9149" w16cex:dateUtc="2021-06-23T07:54:00Z"/>
  <w16cex:commentExtensible w16cex:durableId="248DE2CA" w16cex:dateUtc="2021-07-05T17:58:00Z"/>
  <w16cex:commentExtensible w16cex:durableId="24AAAAB9" w16cex:dateUtc="2021-07-27T12:54: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48ED5D9" w16cex:dateUtc="2021-07-06T11:15:00Z"/>
  <w16cex:commentExtensible w16cex:durableId="24AA9AFD" w16cex:dateUtc="2021-07-27T11:47: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705D30D5" w16cid:durableId="242ACE2F"/>
  <w16cid:commentId w16cid:paraId="10039519" w16cid:durableId="2427062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2C551038" w16cid:durableId="247D9149"/>
  <w16cid:commentId w16cid:paraId="0A7546D9" w16cid:durableId="248DE2CA"/>
  <w16cid:commentId w16cid:paraId="0B40D038" w16cid:durableId="24AAAAB9"/>
  <w16cid:commentId w16cid:paraId="40D9C890" w16cid:durableId="24BBB4B7"/>
  <w16cid:commentId w16cid:paraId="73E4837B" w16cid:durableId="2468836A"/>
  <w16cid:commentId w16cid:paraId="6762DB43" w16cid:durableId="24BBC98E"/>
  <w16cid:commentId w16cid:paraId="47D92B90" w16cid:durableId="24BBCA25"/>
  <w16cid:commentId w16cid:paraId="31A0462B" w16cid:durableId="24BBCC41"/>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716B3C31" w16cid:durableId="248ED5D9"/>
  <w16cid:commentId w16cid:paraId="15BD48DE" w16cid:durableId="24AA9AFD"/>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5058F449" w16cid:durableId="242AD155"/>
  <w16cid:commentId w16cid:paraId="011B37D4" w16cid:durableId="2468836F"/>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11303" w14:textId="77777777" w:rsidR="006900D9" w:rsidRDefault="006900D9">
      <w:pPr>
        <w:spacing w:after="0" w:line="240" w:lineRule="auto"/>
      </w:pPr>
      <w:r>
        <w:separator/>
      </w:r>
    </w:p>
  </w:endnote>
  <w:endnote w:type="continuationSeparator" w:id="0">
    <w:p w14:paraId="4BD2EB65" w14:textId="77777777" w:rsidR="006900D9" w:rsidRDefault="006900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7AA76430" w:rsidR="00C35DAC" w:rsidRPr="00BA1CC8" w:rsidRDefault="00C35D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0017EB">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C35DAC" w:rsidRDefault="00C35D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36DC47FA" w:rsidR="00C35DAC" w:rsidRPr="00BA1CC8" w:rsidRDefault="00C35D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0017EB">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D6433EF" w:rsidR="00C35DAC" w:rsidRPr="00BA1CC8" w:rsidRDefault="00C35DAC"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017EB">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302D3B1" w:rsidR="00C35DAC" w:rsidRPr="00BA1CC8" w:rsidRDefault="00C35D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0017EB">
      <w:rPr>
        <w:b/>
        <w:noProof/>
      </w:rPr>
      <w:t>172</w:t>
    </w:r>
    <w:r w:rsidRPr="008A6D64">
      <w:rPr>
        <w:b/>
      </w:rPr>
      <w:fldChar w:fldCharType="end"/>
    </w:r>
    <w:r w:rsidRPr="00BA1CC8">
      <w:rPr>
        <w:sz w:val="20"/>
      </w:rPr>
      <w:tab/>
    </w:r>
    <w:r w:rsidRPr="008A6D64">
      <w:rPr>
        <w:sz w:val="18"/>
        <w:szCs w:val="18"/>
      </w:rPr>
      <w:t xml:space="preserve">© </w:t>
    </w:r>
    <w:ins w:id="888" w:author="Ilkka Rinne" w:date="2021-05-24T16:39:00Z">
      <w:r>
        <w:rPr>
          <w:sz w:val="18"/>
          <w:szCs w:val="18"/>
        </w:rPr>
        <w:t xml:space="preserve">OGC and </w:t>
      </w:r>
    </w:ins>
    <w:r w:rsidRPr="008A6D64">
      <w:rPr>
        <w:sz w:val="18"/>
        <w:szCs w:val="18"/>
      </w:rPr>
      <w:t>ISO</w:t>
    </w:r>
    <w:ins w:id="889" w:author="Ilkka Rinne" w:date="2021-05-24T16:39:00Z">
      <w:r>
        <w:rPr>
          <w:sz w:val="18"/>
          <w:szCs w:val="18"/>
        </w:rPr>
        <w:t xml:space="preserve"> 2020</w:t>
      </w:r>
    </w:ins>
    <w:del w:id="890"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85F3EE7" w:rsidR="00C35DAC" w:rsidRPr="00BA1CC8" w:rsidRDefault="00C35DAC"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017EB">
      <w:rPr>
        <w:b/>
        <w:noProof/>
      </w:rPr>
      <w:t>173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0A8E0" w14:textId="77777777" w:rsidR="006900D9" w:rsidRDefault="006900D9">
      <w:pPr>
        <w:spacing w:after="0" w:line="240" w:lineRule="auto"/>
      </w:pPr>
      <w:r>
        <w:separator/>
      </w:r>
    </w:p>
  </w:footnote>
  <w:footnote w:type="continuationSeparator" w:id="0">
    <w:p w14:paraId="23C1B477" w14:textId="77777777" w:rsidR="006900D9" w:rsidRDefault="006900D9">
      <w:pPr>
        <w:spacing w:after="0" w:line="240" w:lineRule="auto"/>
      </w:pPr>
      <w:r>
        <w:continuationSeparator/>
      </w:r>
    </w:p>
  </w:footnote>
  <w:footnote w:id="1">
    <w:p w14:paraId="15556EBD" w14:textId="6C9866FD" w:rsidR="00C634D8" w:rsidRPr="00C634D8" w:rsidRDefault="00C634D8">
      <w:pPr>
        <w:pStyle w:val="FootnoteText"/>
        <w:rPr>
          <w:lang w:val="fi-FI"/>
          <w:rPrChange w:id="643" w:author="Ilkka Rinne" w:date="2021-06-22T16:52:00Z">
            <w:rPr/>
          </w:rPrChange>
        </w:rPr>
      </w:pPr>
      <w:ins w:id="644" w:author="Ilkka Rinne" w:date="2021-06-22T16:52:00Z">
        <w:r>
          <w:rPr>
            <w:rStyle w:val="FootnoteReference"/>
          </w:rPr>
          <w:footnoteRef/>
        </w:r>
        <w:r>
          <w:t xml:space="preserve"> </w:t>
        </w:r>
        <w:r w:rsidRPr="00C634D8">
          <w:t>http://www.opengis.net/def/</w:t>
        </w:r>
      </w:ins>
      <w:ins w:id="645" w:author="Ilkka Rinne" w:date="2021-06-22T16:53:00Z">
        <w:r>
          <w:t>observation-</w:t>
        </w:r>
      </w:ins>
      <w:ins w:id="646" w:author="Ilkka Rinne" w:date="2021-06-22T16:52:00Z">
        <w:r>
          <w:t>collection</w:t>
        </w:r>
        <w:r w:rsidRPr="00C634D8">
          <w:t>-type/OGC/0/by-</w:t>
        </w:r>
      </w:ins>
      <w:ins w:id="647" w:author="Ilkka Rinne" w:date="2021-06-22T16:53:00Z">
        <w:r>
          <w:t>member-characteristics-semantics</w:t>
        </w:r>
      </w:ins>
    </w:p>
  </w:footnote>
  <w:footnote w:id="2">
    <w:p w14:paraId="482F1345" w14:textId="71ECD348" w:rsidR="00242114" w:rsidRPr="00242114" w:rsidRDefault="00242114">
      <w:pPr>
        <w:pStyle w:val="FootnoteText"/>
        <w:rPr>
          <w:lang w:val="fi-FI"/>
          <w:rPrChange w:id="707" w:author="Ilkka Rinne" w:date="2021-06-11T10:13:00Z">
            <w:rPr/>
          </w:rPrChange>
        </w:rPr>
      </w:pPr>
      <w:ins w:id="708" w:author="Ilkka Rinne" w:date="2021-06-11T10:13:00Z">
        <w:r>
          <w:rPr>
            <w:rStyle w:val="FootnoteReference"/>
          </w:rPr>
          <w:footnoteRef/>
        </w:r>
        <w:r w:rsidRPr="00726B65">
          <w:rPr>
            <w:lang w:val="fi-FI"/>
            <w:rPrChange w:id="709" w:author="Grellet Sylvain" w:date="2021-06-17T15:42:00Z">
              <w:rPr/>
            </w:rPrChange>
          </w:rPr>
          <w:t xml:space="preserve"> http://www.opengis.net/def/</w:t>
        </w:r>
      </w:ins>
      <w:ins w:id="710" w:author="Ilkka Rinne" w:date="2021-06-22T16:46:00Z">
        <w:r w:rsidR="00C634D8">
          <w:rPr>
            <w:lang w:val="fi-FI"/>
          </w:rPr>
          <w:t>observation-type</w:t>
        </w:r>
      </w:ins>
      <w:ins w:id="711" w:author="Ilkka Rinne" w:date="2021-06-11T10:13:00Z">
        <w:r w:rsidRPr="00726B65">
          <w:rPr>
            <w:lang w:val="fi-FI"/>
            <w:rPrChange w:id="712" w:author="Grellet Sylvain" w:date="2021-06-17T15:42:00Z">
              <w:rPr/>
            </w:rPrChange>
          </w:rPr>
          <w:t>/OGC/0/</w:t>
        </w:r>
      </w:ins>
      <w:ins w:id="713" w:author="Ilkka Rinne" w:date="2021-06-22T16:46:00Z">
        <w:r w:rsidR="00C634D8">
          <w:rPr>
            <w:lang w:val="fi-FI"/>
          </w:rPr>
          <w:t>b</w:t>
        </w:r>
      </w:ins>
      <w:ins w:id="714" w:author="Ilkka Rinne" w:date="2021-06-11T10:14:00Z">
        <w:r w:rsidRPr="00726B65">
          <w:rPr>
            <w:lang w:val="fi-FI"/>
            <w:rPrChange w:id="715" w:author="Grellet Sylvain" w:date="2021-06-17T15:42:00Z">
              <w:rPr/>
            </w:rPrChange>
          </w:rPr>
          <w:t>y</w:t>
        </w:r>
      </w:ins>
      <w:ins w:id="716" w:author="Ilkka Rinne" w:date="2021-06-22T16:47:00Z">
        <w:r w:rsidR="00C634D8">
          <w:rPr>
            <w:lang w:val="fi-FI"/>
          </w:rPr>
          <w:t>-r</w:t>
        </w:r>
      </w:ins>
      <w:ins w:id="717" w:author="Ilkka Rinne" w:date="2021-06-11T10:14:00Z">
        <w:r w:rsidRPr="00726B65">
          <w:rPr>
            <w:lang w:val="fi-FI"/>
            <w:rPrChange w:id="718" w:author="Grellet Sylvain" w:date="2021-06-17T15:42:00Z">
              <w:rPr/>
            </w:rPrChange>
          </w:rPr>
          <w:t>esult</w:t>
        </w:r>
      </w:ins>
      <w:ins w:id="719" w:author="Ilkka Rinne" w:date="2021-06-22T16:47:00Z">
        <w:r w:rsidR="00C634D8">
          <w:rPr>
            <w:lang w:val="fi-FI"/>
          </w:rPr>
          <w:t>-t</w:t>
        </w:r>
      </w:ins>
      <w:ins w:id="720" w:author="Ilkka Rinne" w:date="2021-06-11T10:14:00Z">
        <w:r w:rsidRPr="00726B65">
          <w:rPr>
            <w:lang w:val="fi-FI"/>
            <w:rPrChange w:id="721" w:author="Grellet Sylvain" w:date="2021-06-17T15:42:00Z">
              <w:rPr/>
            </w:rPrChange>
          </w:rPr>
          <w:t>ype</w:t>
        </w:r>
      </w:ins>
    </w:p>
  </w:footnote>
  <w:footnote w:id="3">
    <w:p w14:paraId="6C295466" w14:textId="5ED9AA23" w:rsidR="00242114" w:rsidRPr="00242114" w:rsidRDefault="00242114">
      <w:pPr>
        <w:pStyle w:val="FootnoteText"/>
        <w:rPr>
          <w:lang w:val="fi-FI"/>
          <w:rPrChange w:id="724" w:author="Ilkka Rinne" w:date="2021-06-11T10:14:00Z">
            <w:rPr/>
          </w:rPrChange>
        </w:rPr>
      </w:pPr>
      <w:ins w:id="725" w:author="Ilkka Rinne" w:date="2021-06-11T10:14:00Z">
        <w:r>
          <w:rPr>
            <w:rStyle w:val="FootnoteReference"/>
          </w:rPr>
          <w:footnoteRef/>
        </w:r>
        <w:r w:rsidRPr="00726B65">
          <w:rPr>
            <w:lang w:val="fi-FI"/>
            <w:rPrChange w:id="726" w:author="Grellet Sylvain" w:date="2021-06-17T15:42:00Z">
              <w:rPr/>
            </w:rPrChange>
          </w:rPr>
          <w:t xml:space="preserve"> </w:t>
        </w:r>
      </w:ins>
      <w:ins w:id="727" w:author="Ilkka Rinne" w:date="2021-06-11T10:15:00Z">
        <w:r w:rsidRPr="00726B65">
          <w:rPr>
            <w:lang w:val="fi-FI"/>
            <w:rPrChange w:id="728" w:author="Grellet Sylvain" w:date="2021-06-17T15:42:00Z">
              <w:rPr/>
            </w:rPrChange>
          </w:rPr>
          <w:t>http://www.opengis.net/def/</w:t>
        </w:r>
      </w:ins>
      <w:ins w:id="729" w:author="Ilkka Rinne" w:date="2021-06-22T16:47:00Z">
        <w:r w:rsidR="00C634D8">
          <w:rPr>
            <w:lang w:val="fi-FI"/>
          </w:rPr>
          <w:t>sample-type</w:t>
        </w:r>
      </w:ins>
      <w:ins w:id="730" w:author="Ilkka Rinne" w:date="2021-06-11T10:15:00Z">
        <w:r w:rsidRPr="00726B65">
          <w:rPr>
            <w:lang w:val="fi-FI"/>
            <w:rPrChange w:id="731" w:author="Grellet Sylvain" w:date="2021-06-17T15:42:00Z">
              <w:rPr/>
            </w:rPrChange>
          </w:rPr>
          <w:t>/OGC/0/</w:t>
        </w:r>
      </w:ins>
      <w:ins w:id="732" w:author="Ilkka Rinne" w:date="2021-06-22T16:47:00Z">
        <w:r w:rsidR="00C634D8">
          <w:rPr>
            <w:lang w:val="fi-FI"/>
          </w:rPr>
          <w:t>b</w:t>
        </w:r>
      </w:ins>
      <w:ins w:id="733" w:author="Ilkka Rinne" w:date="2021-06-11T10:15:00Z">
        <w:r w:rsidRPr="00726B65">
          <w:rPr>
            <w:lang w:val="fi-FI"/>
            <w:rPrChange w:id="734" w:author="Grellet Sylvain" w:date="2021-06-17T15:42:00Z">
              <w:rPr/>
            </w:rPrChange>
          </w:rPr>
          <w:t>y</w:t>
        </w:r>
      </w:ins>
      <w:ins w:id="735" w:author="Ilkka Rinne" w:date="2021-06-22T16:47:00Z">
        <w:r w:rsidR="00C634D8">
          <w:rPr>
            <w:lang w:val="fi-FI"/>
          </w:rPr>
          <w:t>-g</w:t>
        </w:r>
      </w:ins>
      <w:ins w:id="736" w:author="Ilkka Rinne" w:date="2021-06-11T10:15:00Z">
        <w:r w:rsidRPr="00726B65">
          <w:rPr>
            <w:lang w:val="fi-FI"/>
            <w:rPrChange w:id="737" w:author="Grellet Sylvain" w:date="2021-06-17T15:42:00Z">
              <w:rPr/>
            </w:rPrChange>
          </w:rPr>
          <w:t>eometry</w:t>
        </w:r>
      </w:ins>
      <w:ins w:id="738" w:author="Ilkka Rinne" w:date="2021-06-22T16:47:00Z">
        <w:r w:rsidR="00C634D8">
          <w:rPr>
            <w:lang w:val="fi-FI"/>
          </w:rPr>
          <w:t>-t</w:t>
        </w:r>
      </w:ins>
      <w:ins w:id="739" w:author="Ilkka Rinne" w:date="2021-06-11T10:15:00Z">
        <w:r w:rsidRPr="00726B65">
          <w:rPr>
            <w:lang w:val="fi-FI"/>
            <w:rPrChange w:id="740"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C35DAC" w:rsidRPr="00151316" w:rsidRDefault="00C35DAC"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C35DAC" w:rsidRPr="005322A0" w:rsidRDefault="00C35DAC"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C35DAC" w:rsidRPr="004D16C0" w:rsidRDefault="00C35DAC"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C35DAC" w:rsidRPr="004D16C0" w:rsidRDefault="00C35DAC"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0"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num>
  <w:num w:numId="3">
    <w:abstractNumId w:val="4"/>
  </w:num>
  <w:num w:numId="4">
    <w:abstractNumId w:val="4"/>
  </w:num>
  <w:num w:numId="5">
    <w:abstractNumId w:val="20"/>
  </w:num>
  <w:num w:numId="6">
    <w:abstractNumId w:val="14"/>
  </w:num>
  <w:num w:numId="7">
    <w:abstractNumId w:val="2"/>
  </w:num>
  <w:num w:numId="8">
    <w:abstractNumId w:val="21"/>
  </w:num>
  <w:num w:numId="9">
    <w:abstractNumId w:val="24"/>
  </w:num>
  <w:num w:numId="10">
    <w:abstractNumId w:val="11"/>
  </w:num>
  <w:num w:numId="11">
    <w:abstractNumId w:val="28"/>
  </w:num>
  <w:num w:numId="12">
    <w:abstractNumId w:val="18"/>
  </w:num>
  <w:num w:numId="13">
    <w:abstractNumId w:val="8"/>
  </w:num>
  <w:num w:numId="14">
    <w:abstractNumId w:val="12"/>
  </w:num>
  <w:num w:numId="15">
    <w:abstractNumId w:val="13"/>
  </w:num>
  <w:num w:numId="16">
    <w:abstractNumId w:val="15"/>
  </w:num>
  <w:num w:numId="17">
    <w:abstractNumId w:val="5"/>
  </w:num>
  <w:num w:numId="18">
    <w:abstractNumId w:val="22"/>
  </w:num>
  <w:num w:numId="19">
    <w:abstractNumId w:val="3"/>
  </w:num>
  <w:num w:numId="20">
    <w:abstractNumId w:val="27"/>
  </w:num>
  <w:num w:numId="21">
    <w:abstractNumId w:val="16"/>
  </w:num>
  <w:num w:numId="22">
    <w:abstractNumId w:val="23"/>
  </w:num>
  <w:num w:numId="23">
    <w:abstractNumId w:val="26"/>
  </w:num>
  <w:num w:numId="24">
    <w:abstractNumId w:val="25"/>
  </w:num>
  <w:num w:numId="25">
    <w:abstractNumId w:val="10"/>
  </w:num>
  <w:num w:numId="26">
    <w:abstractNumId w:val="9"/>
  </w:num>
  <w:num w:numId="27">
    <w:abstractNumId w:val="6"/>
  </w:num>
  <w:num w:numId="28">
    <w:abstractNumId w:val="0"/>
  </w:num>
  <w:num w:numId="29">
    <w:abstractNumId w:val="19"/>
  </w:num>
  <w:num w:numId="30">
    <w:abstractNumId w:val="7"/>
  </w:num>
  <w:num w:numId="31">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irrorMargin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6FE3"/>
    <w:rsid w:val="00020674"/>
    <w:rsid w:val="00020E72"/>
    <w:rsid w:val="00022AAF"/>
    <w:rsid w:val="00026FFF"/>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11E2"/>
    <w:rsid w:val="000C3F94"/>
    <w:rsid w:val="000C435F"/>
    <w:rsid w:val="000C6285"/>
    <w:rsid w:val="000C70DD"/>
    <w:rsid w:val="000D0B49"/>
    <w:rsid w:val="000D1388"/>
    <w:rsid w:val="000E01BD"/>
    <w:rsid w:val="000F44D4"/>
    <w:rsid w:val="000F4699"/>
    <w:rsid w:val="001042DA"/>
    <w:rsid w:val="00105813"/>
    <w:rsid w:val="001076A1"/>
    <w:rsid w:val="00114E5B"/>
    <w:rsid w:val="00116C6C"/>
    <w:rsid w:val="00117CD2"/>
    <w:rsid w:val="00121A78"/>
    <w:rsid w:val="00130432"/>
    <w:rsid w:val="00131573"/>
    <w:rsid w:val="00134DF7"/>
    <w:rsid w:val="001401CF"/>
    <w:rsid w:val="001435E4"/>
    <w:rsid w:val="001501CE"/>
    <w:rsid w:val="00154230"/>
    <w:rsid w:val="00161C5F"/>
    <w:rsid w:val="00164FC9"/>
    <w:rsid w:val="00165AA5"/>
    <w:rsid w:val="001663B7"/>
    <w:rsid w:val="0017013F"/>
    <w:rsid w:val="00174114"/>
    <w:rsid w:val="00175203"/>
    <w:rsid w:val="0018089C"/>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F19D9"/>
    <w:rsid w:val="001F3195"/>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3976"/>
    <w:rsid w:val="002852F4"/>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485C"/>
    <w:rsid w:val="00306668"/>
    <w:rsid w:val="00311112"/>
    <w:rsid w:val="0031385F"/>
    <w:rsid w:val="00314414"/>
    <w:rsid w:val="00316DFC"/>
    <w:rsid w:val="00317E5D"/>
    <w:rsid w:val="00333718"/>
    <w:rsid w:val="0033464A"/>
    <w:rsid w:val="00337C34"/>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64F4"/>
    <w:rsid w:val="003C74B7"/>
    <w:rsid w:val="003D24BC"/>
    <w:rsid w:val="003D2AB6"/>
    <w:rsid w:val="003D3E58"/>
    <w:rsid w:val="003D4D00"/>
    <w:rsid w:val="003D68CB"/>
    <w:rsid w:val="003E224E"/>
    <w:rsid w:val="003E45F3"/>
    <w:rsid w:val="003E5E45"/>
    <w:rsid w:val="003E77E7"/>
    <w:rsid w:val="003F30C1"/>
    <w:rsid w:val="003F5653"/>
    <w:rsid w:val="003F6E7C"/>
    <w:rsid w:val="0040049D"/>
    <w:rsid w:val="00400F60"/>
    <w:rsid w:val="00404DBD"/>
    <w:rsid w:val="00406340"/>
    <w:rsid w:val="00410BFB"/>
    <w:rsid w:val="00412EB8"/>
    <w:rsid w:val="0041703C"/>
    <w:rsid w:val="004224E8"/>
    <w:rsid w:val="00423449"/>
    <w:rsid w:val="00424D23"/>
    <w:rsid w:val="004262EC"/>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66170"/>
    <w:rsid w:val="00472422"/>
    <w:rsid w:val="00472D05"/>
    <w:rsid w:val="0047484D"/>
    <w:rsid w:val="0047527C"/>
    <w:rsid w:val="00475675"/>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21028"/>
    <w:rsid w:val="00624A6C"/>
    <w:rsid w:val="0062664D"/>
    <w:rsid w:val="00626BFF"/>
    <w:rsid w:val="006301E0"/>
    <w:rsid w:val="006301FB"/>
    <w:rsid w:val="00631F81"/>
    <w:rsid w:val="00632253"/>
    <w:rsid w:val="006328C0"/>
    <w:rsid w:val="0064114F"/>
    <w:rsid w:val="00646EAE"/>
    <w:rsid w:val="006472F1"/>
    <w:rsid w:val="00650B87"/>
    <w:rsid w:val="0065218A"/>
    <w:rsid w:val="0065246E"/>
    <w:rsid w:val="00653A0F"/>
    <w:rsid w:val="0065487C"/>
    <w:rsid w:val="006616CB"/>
    <w:rsid w:val="00661711"/>
    <w:rsid w:val="0067019B"/>
    <w:rsid w:val="00672B45"/>
    <w:rsid w:val="00673172"/>
    <w:rsid w:val="006748D2"/>
    <w:rsid w:val="00674F5B"/>
    <w:rsid w:val="006762B7"/>
    <w:rsid w:val="0068101F"/>
    <w:rsid w:val="006857A8"/>
    <w:rsid w:val="006900D9"/>
    <w:rsid w:val="00693CB6"/>
    <w:rsid w:val="006945FF"/>
    <w:rsid w:val="006A4671"/>
    <w:rsid w:val="006A527F"/>
    <w:rsid w:val="006A5540"/>
    <w:rsid w:val="006A769E"/>
    <w:rsid w:val="006A786D"/>
    <w:rsid w:val="006A7909"/>
    <w:rsid w:val="006B3A74"/>
    <w:rsid w:val="006B3EAA"/>
    <w:rsid w:val="006B6B2B"/>
    <w:rsid w:val="006C1E19"/>
    <w:rsid w:val="006C4C96"/>
    <w:rsid w:val="006D2D1E"/>
    <w:rsid w:val="006D3D76"/>
    <w:rsid w:val="006E3F0F"/>
    <w:rsid w:val="006E753C"/>
    <w:rsid w:val="006F017A"/>
    <w:rsid w:val="006F11B2"/>
    <w:rsid w:val="006F529E"/>
    <w:rsid w:val="006F73DD"/>
    <w:rsid w:val="0070143C"/>
    <w:rsid w:val="00703C45"/>
    <w:rsid w:val="00710C41"/>
    <w:rsid w:val="00711727"/>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4AF7"/>
    <w:rsid w:val="0077641F"/>
    <w:rsid w:val="007812F0"/>
    <w:rsid w:val="007813C1"/>
    <w:rsid w:val="00784D28"/>
    <w:rsid w:val="00786563"/>
    <w:rsid w:val="00793258"/>
    <w:rsid w:val="007957F3"/>
    <w:rsid w:val="007A1B4F"/>
    <w:rsid w:val="007A1C65"/>
    <w:rsid w:val="007A3DA8"/>
    <w:rsid w:val="007A5CB7"/>
    <w:rsid w:val="007B36B6"/>
    <w:rsid w:val="007B7029"/>
    <w:rsid w:val="007B72D0"/>
    <w:rsid w:val="007B7B6C"/>
    <w:rsid w:val="007C2205"/>
    <w:rsid w:val="007C375E"/>
    <w:rsid w:val="007C4EEE"/>
    <w:rsid w:val="007D0826"/>
    <w:rsid w:val="007D38F1"/>
    <w:rsid w:val="007D3C2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150"/>
    <w:rsid w:val="00813584"/>
    <w:rsid w:val="00813786"/>
    <w:rsid w:val="008138AD"/>
    <w:rsid w:val="008147D3"/>
    <w:rsid w:val="00815246"/>
    <w:rsid w:val="0082047C"/>
    <w:rsid w:val="008212CB"/>
    <w:rsid w:val="00821BA0"/>
    <w:rsid w:val="00821F18"/>
    <w:rsid w:val="0082560B"/>
    <w:rsid w:val="00826CBA"/>
    <w:rsid w:val="00830BAB"/>
    <w:rsid w:val="00835D52"/>
    <w:rsid w:val="00836E9B"/>
    <w:rsid w:val="00841E7A"/>
    <w:rsid w:val="008501DC"/>
    <w:rsid w:val="0085134E"/>
    <w:rsid w:val="008534CB"/>
    <w:rsid w:val="00854564"/>
    <w:rsid w:val="0086004D"/>
    <w:rsid w:val="00860411"/>
    <w:rsid w:val="00863761"/>
    <w:rsid w:val="00864D32"/>
    <w:rsid w:val="008713ED"/>
    <w:rsid w:val="0087292F"/>
    <w:rsid w:val="00874CE2"/>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B3514"/>
    <w:rsid w:val="008D48B0"/>
    <w:rsid w:val="008D4ED7"/>
    <w:rsid w:val="008E22C4"/>
    <w:rsid w:val="008E2AAF"/>
    <w:rsid w:val="008E2BBE"/>
    <w:rsid w:val="008E396C"/>
    <w:rsid w:val="008F06DA"/>
    <w:rsid w:val="008F523D"/>
    <w:rsid w:val="008F767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6465"/>
    <w:rsid w:val="00A411C8"/>
    <w:rsid w:val="00A41CB8"/>
    <w:rsid w:val="00A4422D"/>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AF1"/>
    <w:rsid w:val="00AA7748"/>
    <w:rsid w:val="00AB002C"/>
    <w:rsid w:val="00AB2043"/>
    <w:rsid w:val="00AB37E7"/>
    <w:rsid w:val="00AC0861"/>
    <w:rsid w:val="00AC19B2"/>
    <w:rsid w:val="00AC2754"/>
    <w:rsid w:val="00AC58A6"/>
    <w:rsid w:val="00AC59F3"/>
    <w:rsid w:val="00AD0128"/>
    <w:rsid w:val="00AD0812"/>
    <w:rsid w:val="00AD0D49"/>
    <w:rsid w:val="00AD7511"/>
    <w:rsid w:val="00AE2457"/>
    <w:rsid w:val="00AE29E2"/>
    <w:rsid w:val="00AE3296"/>
    <w:rsid w:val="00AE501B"/>
    <w:rsid w:val="00AE573C"/>
    <w:rsid w:val="00AE5CAB"/>
    <w:rsid w:val="00AE5D3D"/>
    <w:rsid w:val="00AE725C"/>
    <w:rsid w:val="00AF148B"/>
    <w:rsid w:val="00AF32F1"/>
    <w:rsid w:val="00AF49AE"/>
    <w:rsid w:val="00AF5823"/>
    <w:rsid w:val="00AF64CF"/>
    <w:rsid w:val="00AF79E3"/>
    <w:rsid w:val="00B00BFD"/>
    <w:rsid w:val="00B01162"/>
    <w:rsid w:val="00B0271B"/>
    <w:rsid w:val="00B125A5"/>
    <w:rsid w:val="00B1458A"/>
    <w:rsid w:val="00B204DF"/>
    <w:rsid w:val="00B22FAE"/>
    <w:rsid w:val="00B254B9"/>
    <w:rsid w:val="00B30A28"/>
    <w:rsid w:val="00B31D2B"/>
    <w:rsid w:val="00B32239"/>
    <w:rsid w:val="00B32DB8"/>
    <w:rsid w:val="00B40528"/>
    <w:rsid w:val="00B40DC0"/>
    <w:rsid w:val="00B4269E"/>
    <w:rsid w:val="00B42F45"/>
    <w:rsid w:val="00B46A74"/>
    <w:rsid w:val="00B519FE"/>
    <w:rsid w:val="00B52A66"/>
    <w:rsid w:val="00B56755"/>
    <w:rsid w:val="00B56DED"/>
    <w:rsid w:val="00B577B2"/>
    <w:rsid w:val="00B60127"/>
    <w:rsid w:val="00B63E0B"/>
    <w:rsid w:val="00B66C86"/>
    <w:rsid w:val="00B72769"/>
    <w:rsid w:val="00B72CE0"/>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3B35"/>
    <w:rsid w:val="00BC4B72"/>
    <w:rsid w:val="00BC4EF9"/>
    <w:rsid w:val="00BC7DC7"/>
    <w:rsid w:val="00BD2BCF"/>
    <w:rsid w:val="00BD34EF"/>
    <w:rsid w:val="00BE0500"/>
    <w:rsid w:val="00BE2BB7"/>
    <w:rsid w:val="00BE78DB"/>
    <w:rsid w:val="00BE79BC"/>
    <w:rsid w:val="00BF7921"/>
    <w:rsid w:val="00C0233E"/>
    <w:rsid w:val="00C0258F"/>
    <w:rsid w:val="00C06E23"/>
    <w:rsid w:val="00C13D3B"/>
    <w:rsid w:val="00C16135"/>
    <w:rsid w:val="00C23CE5"/>
    <w:rsid w:val="00C246BE"/>
    <w:rsid w:val="00C32E3D"/>
    <w:rsid w:val="00C33932"/>
    <w:rsid w:val="00C347D6"/>
    <w:rsid w:val="00C356AB"/>
    <w:rsid w:val="00C35DAC"/>
    <w:rsid w:val="00C3739F"/>
    <w:rsid w:val="00C44FEC"/>
    <w:rsid w:val="00C47793"/>
    <w:rsid w:val="00C518EB"/>
    <w:rsid w:val="00C62BF8"/>
    <w:rsid w:val="00C63000"/>
    <w:rsid w:val="00C634D8"/>
    <w:rsid w:val="00C6576A"/>
    <w:rsid w:val="00C66216"/>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B21"/>
    <w:rsid w:val="00CB5EBE"/>
    <w:rsid w:val="00CC1BB0"/>
    <w:rsid w:val="00CC3341"/>
    <w:rsid w:val="00CC3A78"/>
    <w:rsid w:val="00CC426C"/>
    <w:rsid w:val="00CC5129"/>
    <w:rsid w:val="00CC7C16"/>
    <w:rsid w:val="00CD3B91"/>
    <w:rsid w:val="00CD4852"/>
    <w:rsid w:val="00CD6F39"/>
    <w:rsid w:val="00CD7575"/>
    <w:rsid w:val="00CE109A"/>
    <w:rsid w:val="00CE2290"/>
    <w:rsid w:val="00CE68F1"/>
    <w:rsid w:val="00CF28F7"/>
    <w:rsid w:val="00CF4829"/>
    <w:rsid w:val="00CF482B"/>
    <w:rsid w:val="00CF52E2"/>
    <w:rsid w:val="00CF5361"/>
    <w:rsid w:val="00D00F84"/>
    <w:rsid w:val="00D03415"/>
    <w:rsid w:val="00D07D75"/>
    <w:rsid w:val="00D11429"/>
    <w:rsid w:val="00D11914"/>
    <w:rsid w:val="00D17000"/>
    <w:rsid w:val="00D21206"/>
    <w:rsid w:val="00D22139"/>
    <w:rsid w:val="00D224E8"/>
    <w:rsid w:val="00D23171"/>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37EA9"/>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2851"/>
    <w:rsid w:val="00EF48D9"/>
    <w:rsid w:val="00EF6C7F"/>
    <w:rsid w:val="00F0125E"/>
    <w:rsid w:val="00F01CB8"/>
    <w:rsid w:val="00F024E9"/>
    <w:rsid w:val="00F02BC7"/>
    <w:rsid w:val="00F102C2"/>
    <w:rsid w:val="00F10C1B"/>
    <w:rsid w:val="00F11C2F"/>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67C9"/>
    <w:rsid w:val="00F671A7"/>
    <w:rsid w:val="00F77288"/>
    <w:rsid w:val="00F77E4F"/>
    <w:rsid w:val="00F81ACE"/>
    <w:rsid w:val="00F828CA"/>
    <w:rsid w:val="00F83F62"/>
    <w:rsid w:val="00F841B5"/>
    <w:rsid w:val="00F85048"/>
    <w:rsid w:val="00F902C0"/>
    <w:rsid w:val="00F90523"/>
    <w:rsid w:val="00F90683"/>
    <w:rsid w:val="00F93C37"/>
    <w:rsid w:val="00F95F63"/>
    <w:rsid w:val="00F972D4"/>
    <w:rsid w:val="00FA0795"/>
    <w:rsid w:val="00FA1EFE"/>
    <w:rsid w:val="00FA255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7E61"/>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s://www.iso.org/iso-standards-and-patents.html" TargetMode="Externa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www.qudt.org/"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5.png"/><Relationship Id="rId22" Type="http://schemas.openxmlformats.org/officeDocument/2006/relationships/hyperlink" Target="https://www.iso.org/foreword-supplementary-information.html"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hyperlink" Target="https://www.w3.org/TR/vocab-ssn/" TargetMode="External"/><Relationship Id="rId12" Type="http://schemas.openxmlformats.org/officeDocument/2006/relationships/comments" Target="comments.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numbering" Target="numbering.xml"/><Relationship Id="rId23" Type="http://schemas.openxmlformats.org/officeDocument/2006/relationships/hyperlink" Target="https://www.iso.org/members.html" TargetMode="Externa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hyperlink" Target="https://inspire.ec.europa.eu/id/document/tg/d2.9-o%26m-swe" TargetMode="External"/><Relationship Id="rId13" Type="http://schemas.microsoft.com/office/2011/relationships/commentsExtended" Target="commentsExtended.xml"/><Relationship Id="rId109" Type="http://schemas.openxmlformats.org/officeDocument/2006/relationships/image" Target="media/image73.emf"/><Relationship Id="rId34" Type="http://schemas.openxmlformats.org/officeDocument/2006/relationships/image" Target="media/image4.sv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20" Type="http://schemas.openxmlformats.org/officeDocument/2006/relationships/image" Target="media/image84.png"/><Relationship Id="rId141" Type="http://schemas.openxmlformats.org/officeDocument/2006/relationships/image" Target="media/image105.svg"/><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7.png"/><Relationship Id="rId2" Type="http://schemas.openxmlformats.org/officeDocument/2006/relationships/customXml" Target="../customXml/item1.xml"/><Relationship Id="rId29" Type="http://schemas.openxmlformats.org/officeDocument/2006/relationships/hyperlink" Target="https://www.iso.org/obp" TargetMode="External"/><Relationship Id="rId24" Type="http://schemas.openxmlformats.org/officeDocument/2006/relationships/hyperlink" Target="https://www.w3.org/TR/sdw-bp/" TargetMode="Externa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oter" Target="footer5.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www.electropedia.org/" TargetMode="Externa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148.png"/><Relationship Id="rId189" Type="http://schemas.openxmlformats.org/officeDocument/2006/relationships/hyperlink" Target="http://finto.fi/ucum/en/" TargetMode="External"/><Relationship Id="rId3" Type="http://schemas.openxmlformats.org/officeDocument/2006/relationships/customXml" Target="../customXml/item2.xml"/><Relationship Id="rId25" Type="http://schemas.openxmlformats.org/officeDocument/2006/relationships/header" Target="head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iso.org/directives-and-policies.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footer" Target="footer6.xml"/><Relationship Id="rId190" Type="http://schemas.openxmlformats.org/officeDocument/2006/relationships/hyperlink" Target="http://www.opengeospatial.org/standards/sensorml" TargetMode="External"/><Relationship Id="rId15" Type="http://schemas.microsoft.com/office/2018/08/relationships/commentsExtensible" Target="commentsExtensible.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image" Target="media/image149.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4.png"/><Relationship Id="rId26" Type="http://schemas.openxmlformats.org/officeDocument/2006/relationships/header" Target="header4.xm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openxmlformats.org/officeDocument/2006/relationships/fontTable" Target="fontTable.xml"/><Relationship Id="rId16" Type="http://schemas.openxmlformats.org/officeDocument/2006/relationships/header" Target="head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image" Target="media/image150.png"/><Relationship Id="rId27" Type="http://schemas.openxmlformats.org/officeDocument/2006/relationships/footer" Target="footer3.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emf"/><Relationship Id="rId197" Type="http://schemas.microsoft.com/office/2011/relationships/people" Target="people.xml"/><Relationship Id="rId17" Type="http://schemas.openxmlformats.org/officeDocument/2006/relationships/header" Target="head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28" Type="http://schemas.openxmlformats.org/officeDocument/2006/relationships/footer" Target="footer4.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emf"/><Relationship Id="rId198" Type="http://schemas.openxmlformats.org/officeDocument/2006/relationships/theme" Target="theme/theme1.xml"/><Relationship Id="rId18" Type="http://schemas.openxmlformats.org/officeDocument/2006/relationships/footer" Target="footer1.xml"/><Relationship Id="rId39" Type="http://schemas.openxmlformats.org/officeDocument/2006/relationships/hyperlink" Target="https://iddata.eaufrance.fr/id/WatercourseLinkSequence/A0080300" TargetMode="External"/><Relationship Id="rId50" Type="http://schemas.openxmlformats.org/officeDocument/2006/relationships/image" Target="media/image14.png"/><Relationship Id="rId104" Type="http://schemas.openxmlformats.org/officeDocument/2006/relationships/image" Target="media/image68.png"/><Relationship Id="rId125" Type="http://schemas.openxmlformats.org/officeDocument/2006/relationships/image" Target="media/image89.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ftp://ftp.sas.com/pub/neural/measuremen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F120C41-DDBF-42B4-94B4-58EFBD5C5348}">
  <ds:schemaRefs>
    <ds:schemaRef ds:uri="http://schemas.openxmlformats.org/officeDocument/2006/bibliography"/>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195</Pages>
  <Words>36759</Words>
  <Characters>231583</Characters>
  <Application>Microsoft Office Word</Application>
  <DocSecurity>0</DocSecurity>
  <Lines>1929</Lines>
  <Paragraphs>535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267807</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4</cp:revision>
  <cp:lastPrinted>2020-10-01T18:44:00Z</cp:lastPrinted>
  <dcterms:created xsi:type="dcterms:W3CDTF">2021-10-10T16:15:00Z</dcterms:created>
  <dcterms:modified xsi:type="dcterms:W3CDTF">2021-10-10T17:05:00Z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