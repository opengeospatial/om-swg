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C557CA">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C557CA">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C557CA">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C557CA">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C557CA">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C557CA">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C557CA">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C557CA">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C557CA">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C557CA">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C557CA">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C557CA">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C557CA">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C557CA">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C557CA">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C557CA">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C557CA">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C557CA">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C557CA">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C557CA">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C557CA">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C557CA">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C557CA">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C557CA">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C557CA">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C557CA">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C557CA">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C557CA">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C557CA">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C557CA">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C557CA">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C557CA">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C557CA">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C557CA">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C557CA">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C557CA">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C557CA">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C557CA">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C557CA">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C557CA">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C557CA">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C557CA">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C557CA">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C557CA">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C557CA">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C557CA">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C557CA">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C557CA">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C557CA">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C557CA">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C557CA">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C557CA">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C557CA">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C557CA">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C557CA">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C557CA">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C557CA">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C557CA">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C557CA">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C557CA">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C557CA">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C557CA">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C557CA">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C557CA">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C557CA">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C557CA">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C557CA">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C557CA">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C557CA">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C557CA">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C557CA">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C557CA">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C557CA">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C557CA">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C557CA">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C557CA">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C557CA">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C557CA">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C557CA">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C557CA">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C557CA">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C557CA">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C557CA">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C557CA">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C557CA">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C557CA">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C557CA">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C557CA">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C557CA">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C557CA">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C557CA">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C557CA">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C557CA">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C557CA">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C557CA">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C557CA">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C557CA">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C557CA">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C557CA">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C557CA">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C557CA">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C557CA">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C557CA">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C557CA">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C557CA">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C557CA">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C557CA">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C557CA">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C557CA">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C557CA">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C557CA">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C557CA">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C557CA">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C557CA">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C557CA">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C557CA">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C557CA">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C557CA">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 xml:space="preserve">OGC SensorThings API and </w:t>
      </w:r>
      <w:ins w:id="45"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6" w:author="Katharina Schleidt" w:date="2021-07-05T19:42:00Z">
        <w:r w:rsidR="00175203" w:rsidRPr="00175203" w:rsidDel="00116C6C">
          <w:delText xml:space="preserve">measurements </w:delText>
        </w:r>
      </w:del>
      <w:ins w:id="47" w:author="Katharina Schleidt" w:date="2021-07-05T19:42:00Z">
        <w:r w:rsidR="00116C6C">
          <w:t>M</w:t>
        </w:r>
        <w:r w:rsidR="00116C6C" w:rsidRPr="00175203">
          <w:t xml:space="preserve">easurements </w:t>
        </w:r>
      </w:ins>
      <w:r w:rsidR="00175203" w:rsidRPr="00175203">
        <w:t xml:space="preserve">and </w:t>
      </w:r>
      <w:del w:id="48" w:author="Katharina Schleidt" w:date="2021-07-05T19:42:00Z">
        <w:r w:rsidR="00175203" w:rsidRPr="00175203" w:rsidDel="00116C6C">
          <w:delText>samples</w:delText>
        </w:r>
      </w:del>
      <w:ins w:id="49" w:author="Katharina Schleidt" w:date="2021-07-05T19:42:00Z">
        <w:r w:rsidR="00116C6C">
          <w:t>S</w:t>
        </w:r>
        <w:r w:rsidR="00116C6C" w:rsidRPr="00175203">
          <w:t>amples</w:t>
        </w:r>
      </w:ins>
      <w:r w:rsidR="00175203">
        <w:t>”</w:t>
      </w:r>
      <w:ins w:id="50" w:author="Katharina Schleidt" w:date="2021-07-05T13:53:00Z">
        <w:r w:rsidR="0058722D">
          <w:t>, OMS for short</w:t>
        </w:r>
      </w:ins>
      <w:r w:rsidR="00175203">
        <w:t xml:space="preserve">) </w:t>
      </w:r>
      <w:r w:rsidRPr="00F02BC7">
        <w:t>is informed by these recent developments</w:t>
      </w:r>
      <w:ins w:id="51" w:author="Katharina Schleidt" w:date="2021-07-05T13:54:00Z">
        <w:r w:rsidR="0058722D">
          <w:t>. The focus of this revision</w:t>
        </w:r>
        <w:r w:rsidR="0058722D" w:rsidRPr="00F02BC7">
          <w:t xml:space="preserve"> </w:t>
        </w:r>
      </w:ins>
      <w:del w:id="52"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t>Geographic information — Observations</w:t>
      </w:r>
      <w:r w:rsidR="00A212C5">
        <w:rPr>
          <w:color w:val="auto"/>
          <w:szCs w:val="32"/>
        </w:rPr>
        <w:t xml:space="preserve">, </w:t>
      </w:r>
      <w:del w:id="53"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4"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5" w:author="Katharina Schleidt" w:date="2021-07-05T19:42:00Z">
        <w:r w:rsidR="00A212C5" w:rsidDel="00116C6C">
          <w:rPr>
            <w:color w:val="auto"/>
            <w:szCs w:val="32"/>
          </w:rPr>
          <w:delText>samples</w:delText>
        </w:r>
      </w:del>
      <w:ins w:id="56"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7" w:name="_Toc353342669"/>
      <w:bookmarkStart w:id="58" w:name="_Toc72768817"/>
      <w:r w:rsidRPr="00F02BC7">
        <w:t>Scope</w:t>
      </w:r>
      <w:bookmarkEnd w:id="57"/>
      <w:bookmarkEnd w:id="5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9"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0" w:name="_Toc353342670"/>
      <w:bookmarkStart w:id="61" w:name="_Toc72768818"/>
      <w:r w:rsidRPr="00F02BC7">
        <w:t>Normative references</w:t>
      </w:r>
      <w:bookmarkEnd w:id="60"/>
      <w:bookmarkEnd w:id="61"/>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2" w:name="_Toc72768819"/>
      <w:bookmarkStart w:id="63" w:name="_Toc72768820"/>
      <w:bookmarkStart w:id="64" w:name="_Toc72768821"/>
      <w:bookmarkStart w:id="65" w:name="_Toc72768822"/>
      <w:bookmarkStart w:id="66" w:name="_Toc72768823"/>
      <w:bookmarkStart w:id="67" w:name="_Toc72768824"/>
      <w:bookmarkStart w:id="68" w:name="_Toc72768825"/>
      <w:bookmarkStart w:id="69" w:name="_Toc72768826"/>
      <w:bookmarkStart w:id="70" w:name="_Toc72768827"/>
      <w:bookmarkStart w:id="71" w:name="_Toc72768828"/>
      <w:bookmarkStart w:id="72" w:name="_Toc72768829"/>
      <w:bookmarkEnd w:id="62"/>
      <w:bookmarkEnd w:id="63"/>
      <w:bookmarkEnd w:id="64"/>
      <w:bookmarkEnd w:id="65"/>
      <w:bookmarkEnd w:id="66"/>
      <w:bookmarkEnd w:id="67"/>
      <w:bookmarkEnd w:id="68"/>
      <w:bookmarkEnd w:id="69"/>
      <w:bookmarkEnd w:id="70"/>
      <w:bookmarkEnd w:id="71"/>
      <w:r w:rsidRPr="00F02BC7">
        <w:t>Terms and definitions</w:t>
      </w:r>
      <w:bookmarkEnd w:id="72"/>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3" w:name="_Toc72768830"/>
      <w:r>
        <w:t xml:space="preserve">External </w:t>
      </w:r>
      <w:r w:rsidRPr="00F02BC7">
        <w:t>Terms and definitions</w:t>
      </w:r>
      <w:bookmarkEnd w:id="73"/>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2B3A755E" w14:textId="77777777" w:rsidR="00317E5D" w:rsidRDefault="00317E5D">
      <w:pPr>
        <w:pStyle w:val="TermNum"/>
        <w:rPr>
          <w:ins w:id="74" w:author="Katharina Schleidt" w:date="2021-10-10T18:45:00Z"/>
          <w:b w:val="0"/>
          <w:bCs/>
        </w:rPr>
      </w:pPr>
      <w:ins w:id="75" w:author="Katharina Schleidt" w:date="2021-10-10T18:45:00Z">
        <w:r w:rsidRPr="00317E5D">
          <w:rPr>
            <w:b w:val="0"/>
            <w:bCs/>
          </w:rPr>
          <w:t>feature that acts as a function to return values from its range for any direct position within its spatial, temporal or spatiotemporal domain</w:t>
        </w:r>
      </w:ins>
    </w:p>
    <w:p w14:paraId="46FCF9F6" w14:textId="2A84298B" w:rsidR="00F02BC7" w:rsidRPr="00F02BC7" w:rsidDel="00317E5D" w:rsidRDefault="00F02BC7">
      <w:pPr>
        <w:pStyle w:val="TermNum"/>
        <w:rPr>
          <w:del w:id="76" w:author="Katharina Schleidt" w:date="2021-10-10T18:45:00Z"/>
          <w:b w:val="0"/>
          <w:bCs/>
        </w:rPr>
      </w:pPr>
      <w:del w:id="77" w:author="Katharina Schleidt" w:date="2021-10-10T18:45:00Z">
        <w:r w:rsidRPr="00F02BC7" w:rsidDel="00317E5D">
          <w:rPr>
            <w:b w:val="0"/>
            <w:bCs/>
          </w:rPr>
          <w:delText>feature that acts as a function to return values from its range for any direct position within its domain</w:delText>
        </w:r>
      </w:del>
    </w:p>
    <w:p w14:paraId="4636C76B" w14:textId="77777777" w:rsidR="00F02BC7" w:rsidRDefault="00F02BC7">
      <w:pPr>
        <w:pStyle w:val="TermNum"/>
        <w:rPr>
          <w:b w:val="0"/>
          <w:bCs/>
        </w:rPr>
      </w:pPr>
    </w:p>
    <w:p w14:paraId="720E3F16" w14:textId="3168F59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w:t>
      </w:r>
      <w:del w:id="78" w:author="Katharina Schleidt" w:date="2021-10-10T18:45:00Z">
        <w:r w:rsidRPr="00F02BC7" w:rsidDel="00317E5D">
          <w:rPr>
            <w:b w:val="0"/>
            <w:bCs/>
          </w:rPr>
          <w:delText>20XX</w:delText>
        </w:r>
      </w:del>
      <w:ins w:id="79" w:author="Katharina Schleidt" w:date="2021-10-10T18:45:00Z">
        <w:r w:rsidR="00317E5D" w:rsidRPr="00F02BC7">
          <w:rPr>
            <w:b w:val="0"/>
            <w:bCs/>
          </w:rPr>
          <w:t>20</w:t>
        </w:r>
        <w:r w:rsidR="00317E5D">
          <w:rPr>
            <w:b w:val="0"/>
            <w:bCs/>
          </w:rPr>
          <w:t>05</w:t>
        </w:r>
      </w:ins>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80"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Del="00AF64CF" w:rsidRDefault="00F02BC7">
      <w:pPr>
        <w:pStyle w:val="TermNum"/>
        <w:rPr>
          <w:del w:id="81" w:author="Katharina Schleidt" w:date="2021-10-10T19:04:00Z"/>
          <w:b w:val="0"/>
          <w:bCs/>
        </w:rPr>
      </w:pPr>
    </w:p>
    <w:p w14:paraId="7FECE27D" w14:textId="643F2E1A" w:rsidR="00F02BC7" w:rsidDel="00AF64CF" w:rsidRDefault="00F02BC7">
      <w:pPr>
        <w:pStyle w:val="TermNum"/>
        <w:rPr>
          <w:del w:id="82" w:author="Katharina Schleidt" w:date="2021-10-10T19:04:00Z"/>
          <w:b w:val="0"/>
          <w:bCs/>
        </w:rPr>
      </w:pPr>
      <w:del w:id="83" w:author="Katharina Schleidt" w:date="2021-10-10T19:04:00Z">
        <w:r w:rsidRPr="00F02BC7" w:rsidDel="00AF64CF">
          <w:rPr>
            <w:b w:val="0"/>
            <w:bCs/>
          </w:rPr>
          <w:delText>NOTE:</w:delText>
        </w:r>
        <w:r w:rsidRPr="00F02BC7" w:rsidDel="00AF64CF">
          <w:rPr>
            <w:b w:val="0"/>
            <w:bCs/>
          </w:rPr>
          <w:tab/>
          <w:delText>All elements within a domain (set) are of a given type</w:delText>
        </w:r>
        <w:r w:rsidDel="00AF64CF">
          <w:rPr>
            <w:b w:val="0"/>
            <w:bCs/>
          </w:rPr>
          <w:delText>.</w:delText>
        </w:r>
      </w:del>
    </w:p>
    <w:p w14:paraId="2022805E" w14:textId="66D87DC0" w:rsidR="00294669" w:rsidDel="00AF64CF" w:rsidRDefault="00294669">
      <w:pPr>
        <w:pStyle w:val="Terms"/>
        <w:rPr>
          <w:del w:id="84" w:author="Katharina Schleidt" w:date="2021-10-10T19:04:00Z"/>
        </w:rPr>
      </w:pPr>
    </w:p>
    <w:p w14:paraId="230F9C7F" w14:textId="73A0E796" w:rsidR="00294669" w:rsidRPr="005B21D1" w:rsidDel="00AF64CF" w:rsidRDefault="00294669">
      <w:pPr>
        <w:pStyle w:val="TermNum"/>
        <w:rPr>
          <w:del w:id="85" w:author="Katharina Schleidt" w:date="2021-10-10T19:04:00Z"/>
          <w:b w:val="0"/>
          <w:bCs/>
        </w:rPr>
      </w:pPr>
      <w:del w:id="86" w:author="Katharina Schleidt" w:date="2021-10-10T19:04:00Z">
        <w:r w:rsidRPr="00F02BC7" w:rsidDel="00AF64CF">
          <w:rPr>
            <w:b w:val="0"/>
            <w:bCs/>
          </w:rPr>
          <w:delText>[</w:delText>
        </w:r>
        <w:r w:rsidR="0009594E" w:rsidRPr="0009594E" w:rsidDel="00AF64CF">
          <w:rPr>
            <w:b w:val="0"/>
            <w:bCs/>
          </w:rPr>
          <w:delText xml:space="preserve">SOURCE: </w:delText>
        </w:r>
        <w:r w:rsidRPr="00F02BC7" w:rsidDel="00AF64CF">
          <w:rPr>
            <w:b w:val="0"/>
            <w:bCs/>
          </w:rPr>
          <w:delText>ISO 19123-1:20XX, 4.1.</w:delText>
        </w:r>
        <w:r w:rsidDel="00AF64CF">
          <w:rPr>
            <w:b w:val="0"/>
            <w:bCs/>
          </w:rPr>
          <w:delText>16</w:delText>
        </w:r>
        <w:r w:rsidRPr="00F02BC7" w:rsidDel="00AF64CF">
          <w:rPr>
            <w:b w:val="0"/>
            <w:bCs/>
          </w:rPr>
          <w:delText>]</w:delText>
        </w:r>
      </w:del>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87" w:author="Katharina Schleidt" w:date="2021-10-10T18:59:00Z"/>
          <w:b w:val="0"/>
          <w:bCs/>
        </w:rPr>
      </w:pPr>
    </w:p>
    <w:p w14:paraId="3B04F6D8" w14:textId="487E98A1" w:rsidR="00C23CE5" w:rsidRPr="00C23CE5" w:rsidRDefault="00C23CE5">
      <w:pPr>
        <w:pStyle w:val="Terms"/>
        <w:rPr>
          <w:b w:val="0"/>
          <w:bCs/>
          <w:rPrChange w:id="88" w:author="Katharina Schleidt" w:date="2021-10-10T18:59:00Z">
            <w:rPr/>
          </w:rPrChange>
        </w:rPr>
        <w:pPrChange w:id="89" w:author="Katharina Schleidt" w:date="2021-10-10T18:59:00Z">
          <w:pPr>
            <w:pStyle w:val="TermNum"/>
          </w:pPr>
        </w:pPrChange>
      </w:pPr>
      <w:ins w:id="90" w:author="Katharina Schleidt" w:date="2021-10-10T18:59:00Z">
        <w:r w:rsidRPr="00C23CE5">
          <w:rPr>
            <w:b w:val="0"/>
            <w:bCs/>
            <w:rPrChange w:id="91" w:author="Katharina Schleidt" w:date="2021-10-10T18:59:00Z">
              <w:rPr/>
            </w:rPrChange>
          </w:rPr>
          <w:t xml:space="preserve">[SOURCE: </w:t>
        </w:r>
        <w:r w:rsidRPr="00C23CE5">
          <w:rPr>
            <w:b w:val="0"/>
            <w:bCs/>
          </w:rPr>
          <w:t>Adapted from ISO 19109:2005</w:t>
        </w:r>
        <w:r w:rsidRPr="00C23CE5">
          <w:rPr>
            <w:b w:val="0"/>
            <w:bCs/>
            <w:rPrChange w:id="92" w:author="Katharina Schleidt" w:date="2021-10-10T18:59:00Z">
              <w:rPr/>
            </w:rPrChange>
          </w:rPr>
          <w:t>]</w:t>
        </w:r>
      </w:ins>
    </w:p>
    <w:p w14:paraId="40A8B683" w14:textId="77777777" w:rsidR="00C23CE5" w:rsidRPr="00C23CE5" w:rsidRDefault="00C23CE5">
      <w:pPr>
        <w:pStyle w:val="TermNum"/>
        <w:rPr>
          <w:ins w:id="93" w:author="Katharina Schleidt" w:date="2021-10-10T18:59:00Z"/>
          <w:b w:val="0"/>
          <w:bCs/>
          <w:rPrChange w:id="94" w:author="Katharina Schleidt" w:date="2021-10-10T18:59:00Z">
            <w:rPr>
              <w:ins w:id="95"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rPr>
          <w:ins w:id="96" w:author="Katharina Schleidt" w:date="2021-10-13T19:18:00Z"/>
        </w:rPr>
      </w:pPr>
    </w:p>
    <w:p w14:paraId="04352D23" w14:textId="1BA2F059" w:rsidR="00AB64D8" w:rsidRDefault="00AB64D8" w:rsidP="00AB64D8">
      <w:pPr>
        <w:pStyle w:val="TermNum"/>
        <w:rPr>
          <w:ins w:id="97" w:author="Katharina Schleidt" w:date="2021-10-13T19:18:00Z"/>
        </w:rPr>
      </w:pPr>
      <w:ins w:id="98" w:author="Katharina Schleidt" w:date="2021-10-13T19:18:00Z">
        <w:r>
          <w:t>3.1.16</w:t>
        </w:r>
      </w:ins>
    </w:p>
    <w:p w14:paraId="07115037" w14:textId="09CEBE8F" w:rsidR="00AB64D8" w:rsidRDefault="00AB64D8" w:rsidP="00AB64D8">
      <w:pPr>
        <w:pStyle w:val="TermNum"/>
        <w:rPr>
          <w:ins w:id="99" w:author="Katharina Schleidt" w:date="2021-10-13T19:18:00Z"/>
        </w:rPr>
      </w:pPr>
      <w:ins w:id="100" w:author="Katharina Schleidt" w:date="2021-10-13T19:18:00Z">
        <w:r w:rsidRPr="00AB64D8">
          <w:t>unit of measure</w:t>
        </w:r>
      </w:ins>
    </w:p>
    <w:p w14:paraId="47B35D0D" w14:textId="77777777" w:rsidR="00AB64D8" w:rsidRPr="00AB64D8" w:rsidRDefault="00AB64D8" w:rsidP="00AB64D8">
      <w:pPr>
        <w:pStyle w:val="TermNum"/>
        <w:rPr>
          <w:ins w:id="101" w:author="Katharina Schleidt" w:date="2021-10-13T19:18:00Z"/>
          <w:b w:val="0"/>
          <w:bCs/>
        </w:rPr>
      </w:pPr>
      <w:ins w:id="102" w:author="Katharina Schleidt" w:date="2021-10-13T19:18:00Z">
        <w:r w:rsidRPr="00AB64D8">
          <w:rPr>
            <w:b w:val="0"/>
            <w:bCs/>
          </w:rPr>
          <w:t>reference quantity chosen from a unit equivalence group</w:t>
        </w:r>
      </w:ins>
    </w:p>
    <w:p w14:paraId="47059BDB" w14:textId="77777777" w:rsidR="00AB64D8" w:rsidRPr="00AB64D8" w:rsidRDefault="00AB64D8" w:rsidP="00AB64D8">
      <w:pPr>
        <w:pStyle w:val="TermNum"/>
        <w:rPr>
          <w:ins w:id="103" w:author="Katharina Schleidt" w:date="2021-10-13T19:18:00Z"/>
          <w:b w:val="0"/>
          <w:bCs/>
        </w:rPr>
      </w:pPr>
    </w:p>
    <w:p w14:paraId="3D38FC1F" w14:textId="77777777" w:rsidR="00AB64D8" w:rsidRPr="00AB64D8" w:rsidRDefault="00AB64D8" w:rsidP="00AB64D8">
      <w:pPr>
        <w:pStyle w:val="TermNum"/>
        <w:rPr>
          <w:ins w:id="104" w:author="Katharina Schleidt" w:date="2021-10-13T19:18:00Z"/>
          <w:b w:val="0"/>
          <w:bCs/>
        </w:rPr>
      </w:pPr>
      <w:ins w:id="105" w:author="Katharina Schleidt" w:date="2021-10-13T19:18:00Z">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ins>
    </w:p>
    <w:p w14:paraId="4E2D09C0" w14:textId="77777777" w:rsidR="00AB64D8" w:rsidRPr="00AB64D8" w:rsidRDefault="00AB64D8" w:rsidP="00AB64D8">
      <w:pPr>
        <w:pStyle w:val="TermNum"/>
        <w:rPr>
          <w:ins w:id="106" w:author="Katharina Schleidt" w:date="2021-10-13T19:18:00Z"/>
          <w:b w:val="0"/>
          <w:bCs/>
        </w:rPr>
      </w:pPr>
    </w:p>
    <w:p w14:paraId="6AB58AB1" w14:textId="5FB1B6C3" w:rsidR="00AB64D8" w:rsidRDefault="00AB64D8" w:rsidP="00AB64D8">
      <w:pPr>
        <w:pStyle w:val="TermNum"/>
        <w:rPr>
          <w:ins w:id="107" w:author="Katharina Schleidt" w:date="2021-10-13T19:18:00Z"/>
          <w:b w:val="0"/>
          <w:bCs/>
        </w:rPr>
      </w:pPr>
      <w:commentRangeStart w:id="108"/>
      <w:ins w:id="109" w:author="Katharina Schleidt" w:date="2021-10-13T19:19:00Z">
        <w:r>
          <w:rPr>
            <w:b w:val="0"/>
            <w:bCs/>
          </w:rPr>
          <w:t>[</w:t>
        </w:r>
      </w:ins>
      <w:ins w:id="110" w:author="Katharina Schleidt" w:date="2021-10-13T19:18:00Z">
        <w:r w:rsidRPr="00AB64D8">
          <w:rPr>
            <w:b w:val="0"/>
            <w:bCs/>
          </w:rPr>
          <w:t>ORIGIN: ISO/TC 211 Glossary of Terms - English (last updated: 2020-06-02)</w:t>
        </w:r>
      </w:ins>
      <w:ins w:id="111" w:author="Katharina Schleidt" w:date="2021-10-13T19:19:00Z">
        <w:r>
          <w:rPr>
            <w:b w:val="0"/>
            <w:bCs/>
          </w:rPr>
          <w:t>]</w:t>
        </w:r>
        <w:commentRangeEnd w:id="108"/>
        <w:r>
          <w:rPr>
            <w:rStyle w:val="CommentReference"/>
            <w:b w:val="0"/>
          </w:rPr>
          <w:commentReference w:id="108"/>
        </w:r>
      </w:ins>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112" w:name="_Toc72768831"/>
      <w:bookmarkStart w:id="113" w:name="_Toc72768832"/>
      <w:bookmarkStart w:id="114" w:name="_Toc72768833"/>
      <w:bookmarkStart w:id="115" w:name="_Toc72768834"/>
      <w:bookmarkStart w:id="116" w:name="_Toc72768835"/>
      <w:bookmarkStart w:id="117" w:name="_Toc72768836"/>
      <w:bookmarkStart w:id="118" w:name="_Toc72768837"/>
      <w:bookmarkStart w:id="119" w:name="_Toc72768838"/>
      <w:bookmarkStart w:id="120" w:name="_Toc72768839"/>
      <w:bookmarkStart w:id="121" w:name="_Toc72768840"/>
      <w:bookmarkStart w:id="122" w:name="_Toc72768841"/>
      <w:bookmarkStart w:id="123" w:name="_Toc72768842"/>
      <w:bookmarkStart w:id="124" w:name="_Toc72768843"/>
      <w:bookmarkStart w:id="125" w:name="_Toc72768844"/>
      <w:bookmarkStart w:id="126" w:name="_Toc72768845"/>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r>
        <w:t xml:space="preserve">Internal </w:t>
      </w:r>
      <w:r w:rsidRPr="00F02BC7">
        <w:t>Terms and definitions</w:t>
      </w:r>
      <w:bookmarkEnd w:id="12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2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2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29" w:author="Katharina Schleidt" w:date="2021-10-10T18:36:00Z">
        <w:r w:rsidR="00466170">
          <w:t>An observer is an instance of a sensor, instrument, implementation of an algorithm or a being such as a person.</w:t>
        </w:r>
      </w:ins>
      <w:del w:id="130"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31" w:name="_Toc72768846"/>
      <w:commentRangeStart w:id="132"/>
      <w:r>
        <w:t>Conformance</w:t>
      </w:r>
      <w:commentRangeEnd w:id="132"/>
      <w:r w:rsidR="009940F8">
        <w:rPr>
          <w:rStyle w:val="CommentReference"/>
          <w:rFonts w:eastAsia="Calibri"/>
          <w:b w:val="0"/>
          <w:lang w:eastAsia="en-US"/>
        </w:rPr>
        <w:commentReference w:id="132"/>
      </w:r>
      <w:bookmarkEnd w:id="131"/>
    </w:p>
    <w:p w14:paraId="252F3B6A" w14:textId="63D5F16C" w:rsidR="009F2BE1" w:rsidRDefault="009F2BE1" w:rsidP="009F2BE1">
      <w:pPr>
        <w:pStyle w:val="Heading2"/>
      </w:pPr>
      <w:bookmarkStart w:id="133" w:name="_Toc72768847"/>
      <w:r>
        <w:t>Overview</w:t>
      </w:r>
      <w:bookmarkEnd w:id="133"/>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134"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35" w:author="Katharina Schleidt" w:date="2021-07-05T13:57:00Z">
        <w:r w:rsidDel="0058722D">
          <w:rPr>
            <w:lang w:eastAsia="ja-JP"/>
          </w:rPr>
          <w:delText xml:space="preserve">; </w:delText>
        </w:r>
      </w:del>
      <w:ins w:id="136" w:author="Katharina Schleidt" w:date="2021-07-05T13:57:00Z">
        <w:r w:rsidR="0058722D">
          <w:rPr>
            <w:lang w:eastAsia="ja-JP"/>
          </w:rPr>
          <w:t xml:space="preserve">. </w:t>
        </w:r>
      </w:ins>
      <w:del w:id="137" w:author="Katharina Schleidt" w:date="2021-07-05T13:57:00Z">
        <w:r w:rsidDel="0058722D">
          <w:rPr>
            <w:lang w:eastAsia="ja-JP"/>
          </w:rPr>
          <w:delText xml:space="preserve">various </w:delText>
        </w:r>
      </w:del>
      <w:ins w:id="138" w:author="Katharina Schleidt" w:date="2021-07-05T13:57:00Z">
        <w:r w:rsidR="0058722D">
          <w:rPr>
            <w:lang w:eastAsia="ja-JP"/>
          </w:rPr>
          <w:t xml:space="preserve">Various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39" w:name="_Toc72768848"/>
      <w:r w:rsidRPr="009F2BE1">
        <w:t xml:space="preserve">Conformance classes related to </w:t>
      </w:r>
      <w:r>
        <w:t>m</w:t>
      </w:r>
      <w:r w:rsidRPr="009F2BE1">
        <w:t xml:space="preserve">odels including </w:t>
      </w:r>
      <w:r w:rsidR="00020E72" w:rsidRPr="00020E72">
        <w:t xml:space="preserve">Observations, </w:t>
      </w:r>
      <w:del w:id="140" w:author="Katharina Schleidt" w:date="2021-07-05T19:42:00Z">
        <w:r w:rsidR="00020E72" w:rsidRPr="00020E72" w:rsidDel="00116C6C">
          <w:delText xml:space="preserve">measurements </w:delText>
        </w:r>
      </w:del>
      <w:ins w:id="141" w:author="Katharina Schleidt" w:date="2021-07-05T19:42:00Z">
        <w:r w:rsidR="00116C6C">
          <w:t>M</w:t>
        </w:r>
        <w:r w:rsidR="00116C6C" w:rsidRPr="00020E72">
          <w:t xml:space="preserve">easurements </w:t>
        </w:r>
      </w:ins>
      <w:r w:rsidR="00020E72" w:rsidRPr="00020E72">
        <w:t xml:space="preserve">and </w:t>
      </w:r>
      <w:del w:id="142" w:author="Katharina Schleidt" w:date="2021-07-05T19:42:00Z">
        <w:r w:rsidR="00020E72" w:rsidRPr="00020E72" w:rsidDel="00116C6C">
          <w:delText>samples</w:delText>
        </w:r>
      </w:del>
      <w:bookmarkEnd w:id="139"/>
      <w:ins w:id="143"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44" w:author="Katharina Schleidt" w:date="2021-07-05T13:57:00Z">
        <w:r w:rsidR="00020E72" w:rsidRPr="00020E72" w:rsidDel="0058722D">
          <w:rPr>
            <w:lang w:eastAsia="ja-JP"/>
          </w:rPr>
          <w:delText xml:space="preserve">measurements </w:delText>
        </w:r>
      </w:del>
      <w:ins w:id="145"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46" w:author="Katharina Schleidt" w:date="2021-07-05T13:57:00Z">
        <w:r w:rsidR="00020E72" w:rsidRPr="00020E72" w:rsidDel="0058722D">
          <w:rPr>
            <w:lang w:eastAsia="ja-JP"/>
          </w:rPr>
          <w:delText>samples</w:delText>
        </w:r>
        <w:r w:rsidR="00020E72" w:rsidDel="0058722D">
          <w:rPr>
            <w:lang w:eastAsia="ja-JP"/>
          </w:rPr>
          <w:delText xml:space="preserve"> </w:delText>
        </w:r>
      </w:del>
      <w:ins w:id="147"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48" w:name="_Ref52471713"/>
      <w:bookmarkStart w:id="149" w:name="_Ref53002413"/>
      <w:r w:rsidRPr="00740AD6">
        <w:rPr>
          <w:b/>
          <w:bCs/>
          <w:sz w:val="20"/>
          <w:szCs w:val="20"/>
        </w:rPr>
        <w:t xml:space="preserve">Table </w:t>
      </w:r>
      <w:bookmarkEnd w:id="148"/>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49"/>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50"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50"/>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51"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51"/>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52"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52"/>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53"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53"/>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54"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54"/>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55" w:name="_Toc72768849"/>
      <w:commentRangeStart w:id="156"/>
      <w:r>
        <w:t>Document conventions</w:t>
      </w:r>
      <w:commentRangeEnd w:id="156"/>
      <w:r w:rsidR="009940F8">
        <w:rPr>
          <w:rStyle w:val="CommentReference"/>
          <w:rFonts w:eastAsia="Calibri"/>
          <w:b w:val="0"/>
          <w:lang w:eastAsia="en-US"/>
        </w:rPr>
        <w:commentReference w:id="156"/>
      </w:r>
      <w:bookmarkEnd w:id="155"/>
    </w:p>
    <w:p w14:paraId="59BB259F" w14:textId="1AF78D38" w:rsidR="00CE109A" w:rsidRDefault="00247DE8" w:rsidP="00CE109A">
      <w:pPr>
        <w:pStyle w:val="Heading2"/>
      </w:pPr>
      <w:bookmarkStart w:id="157" w:name="_Toc72768850"/>
      <w:r w:rsidRPr="00247DE8">
        <w:t>Abbreviated terms and acronyms</w:t>
      </w:r>
      <w:bookmarkEnd w:id="157"/>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58" w:author="Katharina Schleidt" w:date="2021-07-05T19:42:00Z">
        <w:r w:rsidRPr="00020E72" w:rsidDel="00116C6C">
          <w:rPr>
            <w:lang w:eastAsia="ja-JP"/>
          </w:rPr>
          <w:delText xml:space="preserve">measurements </w:delText>
        </w:r>
      </w:del>
      <w:ins w:id="159"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60" w:author="Katharina Schleidt" w:date="2021-07-05T19:42:00Z">
        <w:r w:rsidRPr="00020E72" w:rsidDel="00116C6C">
          <w:rPr>
            <w:lang w:eastAsia="ja-JP"/>
          </w:rPr>
          <w:delText>samples</w:delText>
        </w:r>
        <w:r w:rsidDel="00116C6C">
          <w:rPr>
            <w:lang w:eastAsia="ja-JP"/>
          </w:rPr>
          <w:delText xml:space="preserve"> </w:delText>
        </w:r>
      </w:del>
      <w:ins w:id="161"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2" w:name="_Toc72768851"/>
      <w:r>
        <w:t>Schema language</w:t>
      </w:r>
      <w:bookmarkEnd w:id="16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63" w:name="_Toc72768852"/>
      <w:r>
        <w:t>Model element names</w:t>
      </w:r>
      <w:bookmarkEnd w:id="163"/>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64" w:name="_Toc72768853"/>
      <w:r>
        <w:t>Requirements and recommendations</w:t>
      </w:r>
      <w:bookmarkEnd w:id="164"/>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65" w:author="Katharina Schleidt" w:date="2021-07-06T14:14:00Z">
              <w:r w:rsidRPr="00FF42B7" w:rsidDel="00FC2372">
                <w:rPr>
                  <w:b/>
                  <w:bCs/>
                </w:rPr>
                <w:delText>q</w:delText>
              </w:r>
            </w:del>
            <w:ins w:id="166" w:author="Katharina Schleidt" w:date="2021-07-06T14:14:00Z">
              <w:r w:rsidR="00FC2372">
                <w:rPr>
                  <w:b/>
                  <w:bCs/>
                </w:rPr>
                <w:t>c</w:t>
              </w:r>
            </w:ins>
            <w:del w:id="167" w:author="Katharina Schleidt" w:date="2021-07-06T14:15:00Z">
              <w:r w:rsidRPr="00FF42B7" w:rsidDel="00FC2372">
                <w:rPr>
                  <w:b/>
                  <w:bCs/>
                </w:rPr>
                <w:delText>N</w:delText>
              </w:r>
            </w:del>
            <w:ins w:id="168"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69" w:author="Katharina Schleidt" w:date="2021-07-06T14:14:00Z">
        <w:r w:rsidRPr="00FF42B7" w:rsidDel="00FC2372">
          <w:rPr>
            <w:b/>
            <w:bCs/>
          </w:rPr>
          <w:delText>q</w:delText>
        </w:r>
      </w:del>
      <w:ins w:id="170" w:author="Katharina Schleidt" w:date="2021-07-06T14:14:00Z">
        <w:r w:rsidR="00FC2372">
          <w:rPr>
            <w:b/>
            <w:bCs/>
          </w:rPr>
          <w:t>c</w:t>
        </w:r>
      </w:ins>
      <w:del w:id="171" w:author="Katharina Schleidt" w:date="2021-07-06T14:14:00Z">
        <w:r w:rsidRPr="00FF42B7" w:rsidDel="00FC2372">
          <w:rPr>
            <w:b/>
            <w:bCs/>
          </w:rPr>
          <w:delText>N</w:delText>
        </w:r>
      </w:del>
      <w:ins w:id="172"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73" w:name="_Toc72768854"/>
      <w:r>
        <w:t>Requirements classes</w:t>
      </w:r>
      <w:bookmarkEnd w:id="173"/>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74" w:name="_Toc72768855"/>
      <w:r>
        <w:t>Conformance classes</w:t>
      </w:r>
      <w:bookmarkEnd w:id="174"/>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75" w:name="_Ref52472430"/>
      <w:bookmarkStart w:id="176" w:name="_Toc72768856"/>
      <w:r>
        <w:t>Identifiers</w:t>
      </w:r>
      <w:bookmarkEnd w:id="175"/>
      <w:bookmarkEnd w:id="176"/>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77" w:name="_Toc353798250"/>
      <w:bookmarkStart w:id="178" w:name="_Toc72768857"/>
      <w:r w:rsidRPr="00247DE8">
        <w:t xml:space="preserve">Packaging, </w:t>
      </w:r>
      <w:r>
        <w:t>r</w:t>
      </w:r>
      <w:r w:rsidRPr="00247DE8">
        <w:t xml:space="preserve">equirements and </w:t>
      </w:r>
      <w:r>
        <w:t>d</w:t>
      </w:r>
      <w:r w:rsidRPr="00247DE8">
        <w:t>ependencies</w:t>
      </w:r>
      <w:bookmarkEnd w:id="177"/>
      <w:bookmarkEnd w:id="178"/>
    </w:p>
    <w:p w14:paraId="4E2829B4" w14:textId="36D3559C" w:rsidR="00393BE0" w:rsidRPr="00393BE0" w:rsidRDefault="00393BE0" w:rsidP="00EF48D9">
      <w:pPr>
        <w:pStyle w:val="Heading2"/>
      </w:pPr>
      <w:bookmarkStart w:id="179" w:name="_Toc72768858"/>
      <w:r>
        <w:t>Requirements</w:t>
      </w:r>
      <w:bookmarkEnd w:id="179"/>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80" w:author="Katharina Schleidt" w:date="2021-07-05T13:58:00Z">
        <w:r w:rsidR="0058722D">
          <w:rPr>
            <w:lang w:eastAsia="ja-JP"/>
          </w:rPr>
          <w:t xml:space="preserve">This </w:t>
        </w:r>
        <w:proofErr w:type="spellStart"/>
        <w:r w:rsidR="0058722D">
          <w:rPr>
            <w:lang w:eastAsia="ja-JP"/>
          </w:rPr>
          <w:t>structure</w:t>
        </w:r>
      </w:ins>
      <w:del w:id="181"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82" w:author="Katharina Schleidt" w:date="2021-07-05T13:59:00Z">
        <w:r w:rsidR="002E57C8" w:rsidDel="0058722D">
          <w:rPr>
            <w:lang w:eastAsia="ja-JP"/>
          </w:rPr>
          <w:delText xml:space="preserve">it becomes increasingly difficult to </w:delText>
        </w:r>
      </w:del>
      <w:r w:rsidR="002E57C8">
        <w:rPr>
          <w:lang w:eastAsia="ja-JP"/>
        </w:rPr>
        <w:t>stipulat</w:t>
      </w:r>
      <w:ins w:id="183" w:author="Katharina Schleidt" w:date="2021-07-05T13:59:00Z">
        <w:r w:rsidR="0058722D">
          <w:rPr>
            <w:lang w:eastAsia="ja-JP"/>
          </w:rPr>
          <w:t>ing</w:t>
        </w:r>
      </w:ins>
      <w:del w:id="184"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85"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86" w:author="Katharina Schleidt" w:date="2021-07-05T14:00:00Z">
        <w:r w:rsidR="0058722D">
          <w:rPr>
            <w:lang w:eastAsia="ja-JP"/>
          </w:rPr>
          <w:t xml:space="preserve">the observable properties </w:t>
        </w:r>
      </w:ins>
      <w:del w:id="187"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88" w:author="Katharina Schleidt" w:date="2021-07-05T14:00:00Z">
        <w:r w:rsidR="0058722D">
          <w:rPr>
            <w:lang w:eastAsia="ja-JP"/>
          </w:rPr>
          <w:t>. This is because</w:t>
        </w:r>
      </w:ins>
      <w:del w:id="189"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90" w:author="Katharina Schleidt" w:date="2021-07-05T14:00:00Z">
        <w:r w:rsidR="0058722D">
          <w:rPr>
            <w:lang w:eastAsia="ja-JP"/>
          </w:rPr>
          <w:t>,</w:t>
        </w:r>
      </w:ins>
      <w:r>
        <w:rPr>
          <w:lang w:eastAsia="ja-JP"/>
        </w:rPr>
        <w:t xml:space="preserve"> such as the Research Data Alliance (RDA)</w:t>
      </w:r>
      <w:ins w:id="191"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192" w:author="Katharina Schleidt" w:date="2021-07-05T14:01:00Z">
        <w:r w:rsidDel="0058722D">
          <w:rPr>
            <w:lang w:eastAsia="ja-JP"/>
          </w:rPr>
          <w:delText xml:space="preserve">has been </w:delText>
        </w:r>
      </w:del>
      <w:ins w:id="193"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94"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94"/>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95"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95"/>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96" w:name="_Toc72768859"/>
      <w:r>
        <w:t>UML</w:t>
      </w:r>
      <w:bookmarkEnd w:id="196"/>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97" w:author="Katharina Schleidt" w:date="2021-07-05T14:01:00Z">
        <w:r w:rsidDel="0058722D">
          <w:rPr>
            <w:lang w:eastAsia="ja-JP"/>
          </w:rPr>
          <w:delText xml:space="preserve">have been </w:delText>
        </w:r>
      </w:del>
      <w:ins w:id="198" w:author="Katharina Schleidt" w:date="2021-07-05T14:01:00Z">
        <w:r w:rsidR="0058722D">
          <w:rPr>
            <w:lang w:eastAsia="ja-JP"/>
          </w:rPr>
          <w:t xml:space="preserve">are </w:t>
        </w:r>
      </w:ins>
      <w:r>
        <w:rPr>
          <w:lang w:eastAsia="ja-JP"/>
        </w:rPr>
        <w:t xml:space="preserve">provided. These models provide a very abstract view </w:t>
      </w:r>
      <w:del w:id="199" w:author="Katharina Schleidt" w:date="2021-07-05T14:01:00Z">
        <w:r w:rsidDel="0058722D">
          <w:rPr>
            <w:lang w:eastAsia="ja-JP"/>
          </w:rPr>
          <w:delText xml:space="preserve">on </w:delText>
        </w:r>
      </w:del>
      <w:ins w:id="200"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201" w:author="Katharina Schleidt" w:date="2021-07-05T14:02:00Z">
        <w:r w:rsidR="00C44FEC" w:rsidRPr="00C44FEC" w:rsidDel="0058722D">
          <w:rPr>
            <w:lang w:eastAsia="ja-JP"/>
          </w:rPr>
          <w:delText xml:space="preserve">measurements </w:delText>
        </w:r>
      </w:del>
      <w:ins w:id="202"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03" w:author="Katharina Schleidt" w:date="2021-07-05T14:02:00Z">
        <w:r w:rsidR="00C44FEC" w:rsidRPr="00C44FEC" w:rsidDel="0058722D">
          <w:rPr>
            <w:lang w:eastAsia="ja-JP"/>
          </w:rPr>
          <w:delText>samples</w:delText>
        </w:r>
        <w:r w:rsidR="00C44FEC" w:rsidDel="0058722D">
          <w:rPr>
            <w:lang w:eastAsia="ja-JP"/>
          </w:rPr>
          <w:delText xml:space="preserve"> </w:delText>
        </w:r>
      </w:del>
      <w:ins w:id="204"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05"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206" w:author="Katharina Schleidt" w:date="2021-07-05T14:02:00Z">
        <w:r w:rsidDel="0058722D">
          <w:rPr>
            <w:lang w:eastAsia="ja-JP"/>
          </w:rPr>
          <w:delText xml:space="preserve">have been </w:delText>
        </w:r>
      </w:del>
      <w:ins w:id="207"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08" w:author="Katharina Schleidt" w:date="2021-07-05T14:03:00Z">
        <w:r w:rsidR="00953EFA" w:rsidRPr="00953EFA" w:rsidDel="00BC3B35">
          <w:rPr>
            <w:lang w:eastAsia="ja-JP"/>
          </w:rPr>
          <w:delText xml:space="preserve">has been </w:delText>
        </w:r>
      </w:del>
      <w:ins w:id="209"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210" w:author="Katharina Schleidt" w:date="2021-07-05T19:38:00Z">
        <w:r w:rsidR="00174114" w:rsidRPr="00174114" w:rsidDel="00116C6C">
          <w:rPr>
            <w:lang w:eastAsia="ja-JP"/>
          </w:rPr>
          <w:delText>Observations, measurements and samples</w:delText>
        </w:r>
      </w:del>
      <w:ins w:id="211"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212"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212"/>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213"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213"/>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214" w:name="_Toc72768860"/>
      <w:r>
        <w:t>Note o</w:t>
      </w:r>
      <w:r w:rsidR="00AF32F1">
        <w:t>n</w:t>
      </w:r>
      <w:r>
        <w:t xml:space="preserve"> the u</w:t>
      </w:r>
      <w:r w:rsidR="00247DE8">
        <w:t>se of Any</w:t>
      </w:r>
      <w:bookmarkEnd w:id="214"/>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t xml:space="preserve">Reference to 19115 </w:t>
      </w:r>
      <w:commentRangeStart w:id="215"/>
      <w:r>
        <w:rPr>
          <w:lang w:eastAsia="ja-JP"/>
        </w:rPr>
        <w:t>Metadata</w:t>
      </w:r>
      <w:commentRangeEnd w:id="215"/>
      <w:r w:rsidR="00621028">
        <w:rPr>
          <w:rStyle w:val="CommentReference"/>
        </w:rPr>
        <w:commentReference w:id="215"/>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16" w:name="_Toc353798251"/>
      <w:bookmarkStart w:id="217" w:name="_Toc72768861"/>
      <w:r w:rsidRPr="00920189">
        <w:t>Fundamental characteristics of observations and samples (informative)</w:t>
      </w:r>
      <w:bookmarkEnd w:id="216"/>
      <w:bookmarkEnd w:id="217"/>
    </w:p>
    <w:p w14:paraId="4359B34D" w14:textId="62C77FAD" w:rsidR="00CE109A" w:rsidRDefault="00B125A5" w:rsidP="00114E5B">
      <w:pPr>
        <w:pStyle w:val="Heading2"/>
      </w:pPr>
      <w:bookmarkStart w:id="218" w:name="_Toc72768862"/>
      <w:r>
        <w:t>Observation schema</w:t>
      </w:r>
      <w:bookmarkEnd w:id="218"/>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219"/>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219"/>
      <w:r w:rsidR="001B02F3">
        <w:rPr>
          <w:rStyle w:val="CommentReference"/>
        </w:rPr>
        <w:commentReference w:id="219"/>
      </w:r>
      <w:r w:rsidRPr="00F24D49">
        <w:rPr>
          <w:lang w:eastAsia="ja-JP"/>
        </w:rPr>
        <w:t xml:space="preserve">. </w:t>
      </w:r>
      <w:del w:id="220" w:author="Katharina Schleidt" w:date="2021-07-05T14:03:00Z">
        <w:r w:rsidRPr="00F24D49" w:rsidDel="00BC3B35">
          <w:rPr>
            <w:lang w:eastAsia="ja-JP"/>
          </w:rPr>
          <w:delText xml:space="preserve">It </w:delText>
        </w:r>
      </w:del>
      <w:ins w:id="221" w:author="Katharina Schleidt" w:date="2021-07-05T14:03:00Z">
        <w:r w:rsidR="00BC3B35">
          <w:rPr>
            <w:lang w:eastAsia="ja-JP"/>
          </w:rPr>
          <w:t>This ac</w:t>
        </w:r>
      </w:ins>
      <w:ins w:id="222" w:author="Katharina Schleidt" w:date="2021-07-05T14:04:00Z">
        <w:r w:rsidR="00BC3B35">
          <w:rPr>
            <w:lang w:eastAsia="ja-JP"/>
          </w:rPr>
          <w:t>t</w:t>
        </w:r>
      </w:ins>
      <w:ins w:id="223"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24" w:author="Katharina Schleidt" w:date="2021-07-05T14:47:00Z">
        <w:r w:rsidDel="009C3FA8">
          <w:rPr>
            <w:lang w:eastAsia="ja-JP"/>
          </w:rPr>
          <w:delText xml:space="preserve">; </w:delText>
        </w:r>
      </w:del>
      <w:ins w:id="225" w:author="Katharina Schleidt" w:date="2021-07-05T14:47:00Z">
        <w:r w:rsidR="009C3FA8">
          <w:rPr>
            <w:lang w:eastAsia="ja-JP"/>
          </w:rPr>
          <w:t xml:space="preserve">. </w:t>
        </w:r>
      </w:ins>
      <w:del w:id="226" w:author="Katharina Schleidt" w:date="2021-07-05T14:47:00Z">
        <w:r w:rsidDel="009C3FA8">
          <w:rPr>
            <w:lang w:eastAsia="ja-JP"/>
          </w:rPr>
          <w:delText xml:space="preserve">in </w:delText>
        </w:r>
      </w:del>
      <w:ins w:id="227"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28"/>
      <w:r>
        <w:rPr>
          <w:lang w:eastAsia="ja-JP"/>
        </w:rPr>
        <w:t>.</w:t>
      </w:r>
      <w:ins w:id="229" w:author="Katharina Schleidt" w:date="2021-07-05T14:49:00Z">
        <w:r w:rsidR="009C3FA8">
          <w:rPr>
            <w:lang w:eastAsia="ja-JP"/>
          </w:rPr>
          <w:t xml:space="preserve"> The proximate </w:t>
        </w:r>
      </w:ins>
      <w:ins w:id="230" w:author="Katharina Schleidt" w:date="2021-07-05T14:50:00Z">
        <w:r w:rsidR="009C3FA8">
          <w:rPr>
            <w:lang w:eastAsia="ja-JP"/>
          </w:rPr>
          <w:t>feature-of-interest</w:t>
        </w:r>
      </w:ins>
      <w:ins w:id="231"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32" w:author="Katharina Schleidt" w:date="2021-07-05T15:05:00Z">
        <w:r w:rsidR="00F95F63">
          <w:rPr>
            <w:lang w:eastAsia="ja-JP"/>
          </w:rPr>
          <w:t>f.</w:t>
        </w:r>
        <w:commentRangeEnd w:id="228"/>
        <w:r w:rsidR="00F95F63">
          <w:rPr>
            <w:rStyle w:val="CommentReference"/>
          </w:rPr>
          <w:commentReference w:id="228"/>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33" w:author="Katharina Schleidt" w:date="2021-07-05T14:47:00Z">
        <w:r w:rsidDel="009C3FA8">
          <w:rPr>
            <w:lang w:eastAsia="ja-JP"/>
          </w:rPr>
          <w:delText xml:space="preserve">like </w:delText>
        </w:r>
      </w:del>
      <w:ins w:id="234" w:author="Katharina Schleidt" w:date="2021-07-05T14:47:00Z">
        <w:r w:rsidR="009C3FA8">
          <w:rPr>
            <w:lang w:eastAsia="ja-JP"/>
          </w:rPr>
          <w:t xml:space="preserve">such as </w:t>
        </w:r>
      </w:ins>
      <w:r>
        <w:rPr>
          <w:lang w:eastAsia="ja-JP"/>
        </w:rPr>
        <w:t>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35"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36" w:name="_Toc72768863"/>
      <w:r>
        <w:t>Sample schema</w:t>
      </w:r>
      <w:bookmarkEnd w:id="236"/>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37"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38"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39"/>
      <w:r w:rsidR="003E224E">
        <w:rPr>
          <w:lang w:eastAsia="ja-JP"/>
        </w:rPr>
        <w:t>both those being made directly on the sample as well as observations on other samples</w:t>
      </w:r>
      <w:r w:rsidRPr="00755923">
        <w:rPr>
          <w:lang w:eastAsia="ja-JP"/>
        </w:rPr>
        <w:t>.</w:t>
      </w:r>
      <w:commentRangeEnd w:id="239"/>
      <w:r w:rsidR="003E224E">
        <w:rPr>
          <w:rStyle w:val="CommentReference"/>
        </w:rPr>
        <w:commentReference w:id="239"/>
      </w:r>
    </w:p>
    <w:p w14:paraId="6DDAEB1F" w14:textId="2D48A11B" w:rsidR="00114E5B" w:rsidRDefault="00114E5B" w:rsidP="00114E5B">
      <w:pPr>
        <w:pStyle w:val="Heading3"/>
      </w:pPr>
      <w:bookmarkStart w:id="240" w:name="_Ref52396733"/>
      <w:r w:rsidRPr="00114E5B">
        <w:t>Proximate vs. ultimate feature-of-interest</w:t>
      </w:r>
      <w:bookmarkEnd w:id="240"/>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41" w:author="Katharina Schleidt" w:date="2021-07-05T15:07:00Z">
        <w:r w:rsidDel="00F95F63">
          <w:rPr>
            <w:lang w:eastAsia="ja-JP"/>
          </w:rPr>
          <w:delText xml:space="preserve">the </w:delText>
        </w:r>
      </w:del>
      <w:ins w:id="242"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43" w:author="Katharina Schleidt" w:date="2021-07-05T15:07:00Z">
        <w:r w:rsidDel="00F95F63">
          <w:rPr>
            <w:lang w:eastAsia="ja-JP"/>
          </w:rPr>
          <w:delText xml:space="preserve">the </w:delText>
        </w:r>
      </w:del>
      <w:ins w:id="244"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45" w:author="Katharina Schleidt" w:date="2021-07-05T15:07:00Z">
        <w:r w:rsidDel="00F95F63">
          <w:rPr>
            <w:lang w:eastAsia="ja-JP"/>
          </w:rPr>
          <w:delText xml:space="preserve">the </w:delText>
        </w:r>
      </w:del>
      <w:ins w:id="246"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47" w:name="_Ref52423377"/>
      <w:r w:rsidRPr="00114E5B">
        <w:t>Proximate feature-of-interest embodies a sample design</w:t>
      </w:r>
      <w:bookmarkEnd w:id="247"/>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48"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49" w:author="Katharina Schleidt" w:date="2021-10-10T18:31:00Z">
        <w:r w:rsidR="00466170">
          <w:rPr>
            <w:lang w:eastAsia="ja-JP"/>
          </w:rPr>
          <w:t xml:space="preserve"> Again, a virtual feature serves as </w:t>
        </w:r>
      </w:ins>
      <w:ins w:id="250"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51" w:author="Katharina Schleidt" w:date="2021-07-05T15:08:00Z">
        <w:r w:rsidR="00F95F63">
          <w:rPr>
            <w:lang w:eastAsia="ja-JP"/>
          </w:rPr>
          <w:t xml:space="preserve"> </w:t>
        </w:r>
      </w:ins>
      <w:r>
        <w:rPr>
          <w:lang w:eastAsia="ja-JP"/>
        </w:rPr>
        <w:t>...) has been established, sensors</w:t>
      </w:r>
      <w:ins w:id="252"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53"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54" w:author="Katharina Schleidt" w:date="2021-07-05T15:09:00Z">
        <w:r w:rsidDel="00F95F63">
          <w:rPr>
            <w:lang w:eastAsia="ja-JP"/>
          </w:rPr>
          <w:delText>etc,</w:delText>
        </w:r>
      </w:del>
      <w:ins w:id="255"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56" w:author="Katharina Schleidt" w:date="2021-07-05T15:09:00Z">
        <w:r w:rsidR="00F95F63">
          <w:rPr>
            <w:lang w:eastAsia="ja-JP"/>
          </w:rPr>
          <w:t>. Examples are</w:t>
        </w:r>
      </w:ins>
      <w:r>
        <w:rPr>
          <w:lang w:eastAsia="ja-JP"/>
        </w:rPr>
        <w:t xml:space="preserve"> </w:t>
      </w:r>
      <w:del w:id="257" w:author="Katharina Schleidt" w:date="2021-07-05T15:09:00Z">
        <w:r w:rsidDel="00F95F63">
          <w:rPr>
            <w:lang w:eastAsia="ja-JP"/>
          </w:rPr>
          <w:delText xml:space="preserve">(ex : </w:delText>
        </w:r>
      </w:del>
      <w:r>
        <w:rPr>
          <w:lang w:eastAsia="ja-JP"/>
        </w:rPr>
        <w:t xml:space="preserve">biodiversity studies, crop seed preservation, </w:t>
      </w:r>
      <w:del w:id="258" w:author="Katharina Schleidt" w:date="2021-07-05T15:09:00Z">
        <w:r w:rsidDel="00F95F63">
          <w:rPr>
            <w:lang w:eastAsia="ja-JP"/>
          </w:rPr>
          <w:delText xml:space="preserve">…). </w:delText>
        </w:r>
      </w:del>
      <w:ins w:id="259"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60" w:author="Katharina Schleidt" w:date="2021-07-05T15:32:00Z">
        <w:r w:rsidR="00FA2553" w:rsidDel="00266DCF">
          <w:rPr>
            <w:lang w:eastAsia="ja-JP"/>
          </w:rPr>
          <w:delText>)</w:delText>
        </w:r>
        <w:r w:rsidDel="00266DCF">
          <w:rPr>
            <w:lang w:eastAsia="ja-JP"/>
          </w:rPr>
          <w:delText xml:space="preserve">; </w:delText>
        </w:r>
      </w:del>
      <w:ins w:id="261" w:author="Katharina Schleidt" w:date="2021-07-05T15:32:00Z">
        <w:r w:rsidR="00266DCF">
          <w:rPr>
            <w:lang w:eastAsia="ja-JP"/>
          </w:rPr>
          <w:t xml:space="preserve">). </w:t>
        </w:r>
      </w:ins>
      <w:del w:id="262" w:author="Katharina Schleidt" w:date="2021-07-05T15:32:00Z">
        <w:r w:rsidDel="00266DCF">
          <w:rPr>
            <w:lang w:eastAsia="ja-JP"/>
          </w:rPr>
          <w:delText xml:space="preserve">different </w:delText>
        </w:r>
      </w:del>
      <w:ins w:id="263"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64" w:author="Katharina Schleidt" w:date="2021-07-05T15:35:00Z">
        <w:r w:rsidDel="00266DCF">
          <w:rPr>
            <w:lang w:eastAsia="ja-JP"/>
          </w:rPr>
          <w:delText xml:space="preserve">In </w:delText>
        </w:r>
      </w:del>
      <w:ins w:id="265"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66"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266"/>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67"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67"/>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68" w:author="Katharina Schleidt" w:date="2021-07-05T19:38:00Z">
        <w:r w:rsidR="00C44FEC" w:rsidDel="00116C6C">
          <w:delText>Observations, measurements and samples</w:delText>
        </w:r>
      </w:del>
      <w:ins w:id="269"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70"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70"/>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71"/>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71"/>
      <w:r>
        <w:rPr>
          <w:rStyle w:val="CommentReference"/>
        </w:rPr>
        <w:commentReference w:id="271"/>
      </w:r>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72" w:author="Katharina Schleidt" w:date="2021-07-05T19:33:00Z">
        <w:r w:rsidDel="00116C6C">
          <w:delText>It is a modelling choice to decide, b</w:delText>
        </w:r>
      </w:del>
      <w:ins w:id="273" w:author="Katharina Schleidt" w:date="2021-07-05T19:33:00Z">
        <w:r w:rsidR="00116C6C">
          <w:t>B</w:t>
        </w:r>
      </w:ins>
      <w:r>
        <w:t xml:space="preserve">ased on the use case, </w:t>
      </w:r>
      <w:ins w:id="274"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75" w:author="Katharina Schleidt" w:date="2021-07-05T19:34:00Z">
        <w:r w:rsidR="00C44FEC" w:rsidDel="00116C6C">
          <w:delText>Observations, measurements and samples</w:delText>
        </w:r>
      </w:del>
      <w:ins w:id="276"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7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7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78" w:author="Katharina Schleidt" w:date="2021-07-05T19:35:00Z">
        <w:r w:rsidR="00C44FEC" w:rsidRPr="00C44FEC" w:rsidDel="00116C6C">
          <w:delText>Observations, measurements and samples</w:delText>
        </w:r>
      </w:del>
      <w:ins w:id="279"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280" w:author="Katharina Schleidt" w:date="2021-07-05T19:38:00Z">
        <w:r w:rsidR="004262EC" w:rsidRPr="004262EC" w:rsidDel="00116C6C">
          <w:delText>Observations, measurements and samples</w:delText>
        </w:r>
      </w:del>
      <w:ins w:id="281" w:author="Katharina Schleidt" w:date="2021-07-05T19:38:00Z">
        <w:r w:rsidR="00116C6C">
          <w:t>OMS</w:t>
        </w:r>
      </w:ins>
      <w:r w:rsidR="004262EC">
        <w:t xml:space="preserve"> </w:t>
      </w:r>
      <w:r>
        <w:t>model but</w:t>
      </w:r>
      <w:ins w:id="282"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83"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84" w:author="Katharina Schleidt" w:date="2021-07-05T19:44:00Z">
        <w:r w:rsidR="0082047C">
          <w:t>The Well</w:t>
        </w:r>
      </w:ins>
      <w:del w:id="285"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86"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87"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87"/>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88"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88"/>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89" w:name="_Toc72768865"/>
      <w:r w:rsidRPr="00920189">
        <w:t>Conceptual Observation schema</w:t>
      </w:r>
      <w:bookmarkEnd w:id="289"/>
    </w:p>
    <w:p w14:paraId="393A6024" w14:textId="3277BA06" w:rsidR="00CE109A" w:rsidRDefault="00AC59F3" w:rsidP="00AC59F3">
      <w:pPr>
        <w:pStyle w:val="Heading2"/>
      </w:pPr>
      <w:bookmarkStart w:id="290" w:name="_Toc72768866"/>
      <w:r>
        <w:t>General</w:t>
      </w:r>
      <w:bookmarkEnd w:id="290"/>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91"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92" w:author="Katharina Schleidt" w:date="2021-07-05T19:47:00Z">
        <w:r w:rsidRPr="00AC59F3" w:rsidDel="0082047C">
          <w:rPr>
            <w:lang w:eastAsia="ja-JP"/>
          </w:rPr>
          <w:delText xml:space="preserve">It </w:delText>
        </w:r>
      </w:del>
      <w:ins w:id="293"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94"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94"/>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95" w:name="_Ref52388743"/>
      <w:r w:rsidRPr="00AC59F3">
        <w:t>Conceptual Observation schema package Requirements Class</w:t>
      </w:r>
      <w:bookmarkEnd w:id="295"/>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96"/>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96"/>
            <w:r w:rsidR="001C49AC">
              <w:rPr>
                <w:rStyle w:val="CommentReference"/>
              </w:rPr>
              <w:commentReference w:id="296"/>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97" w:name="_Toc72768867"/>
      <w:r w:rsidRPr="00F64967">
        <w:t>Observation</w:t>
      </w:r>
      <w:bookmarkEnd w:id="297"/>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298" w:author="Katharina Schleidt" w:date="2021-10-11T15:04:00Z">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ins>
            <w:del w:id="299"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300"/>
      <w:commentRangeStart w:id="301"/>
      <w:r w:rsidR="006B6B2B">
        <w:rPr>
          <w:lang w:eastAsia="ja-JP"/>
        </w:rPr>
        <w:t>Clause 7</w:t>
      </w:r>
      <w:commentRangeEnd w:id="300"/>
      <w:r w:rsidR="006B6B2B">
        <w:rPr>
          <w:rStyle w:val="CommentReference"/>
        </w:rPr>
        <w:commentReference w:id="300"/>
      </w:r>
      <w:commentRangeEnd w:id="301"/>
      <w:r w:rsidR="00BE79BC">
        <w:rPr>
          <w:rStyle w:val="CommentReference"/>
        </w:rPr>
        <w:commentReference w:id="301"/>
      </w:r>
      <w:r>
        <w:rPr>
          <w:lang w:eastAsia="ja-JP"/>
        </w:rPr>
        <w:t>.</w:t>
      </w:r>
    </w:p>
    <w:p w14:paraId="6BE5B04B" w14:textId="1DA2E47E" w:rsidR="00452AE7" w:rsidRDefault="00452AE7" w:rsidP="00452AE7">
      <w:pPr>
        <w:pStyle w:val="Heading3"/>
      </w:pPr>
      <w:bookmarkStart w:id="302" w:name="_Ref52486584"/>
      <w:r w:rsidRPr="00452AE7">
        <w:t xml:space="preserve">Attribute </w:t>
      </w:r>
      <w:proofErr w:type="spellStart"/>
      <w:r w:rsidRPr="00452AE7">
        <w:t>phenomenonTime</w:t>
      </w:r>
      <w:bookmarkEnd w:id="302"/>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303" w:author="Ilkka Rinne" w:date="2021-07-27T16:08:00Z">
              <w:r w:rsidR="00626BFF">
                <w:rPr>
                  <w:b/>
                  <w:sz w:val="20"/>
                  <w:szCs w:val="20"/>
                </w:rPr>
                <w:t>r</w:t>
              </w:r>
            </w:ins>
            <w:del w:id="304"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305" w:name="_Ref52486606"/>
      <w:r w:rsidRPr="00DA7447">
        <w:t xml:space="preserve">Attribute </w:t>
      </w:r>
      <w:proofErr w:type="spellStart"/>
      <w:r w:rsidRPr="00DA7447">
        <w:t>resultTime</w:t>
      </w:r>
      <w:bookmarkEnd w:id="30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306"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07" w:author="Katharina Schleidt" w:date="2021-07-05T19:48:00Z">
        <w:r w:rsidR="0082047C">
          <w:rPr>
            <w:lang w:eastAsia="ja-JP"/>
          </w:rPr>
          <w:t>.</w:t>
        </w:r>
      </w:ins>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08" w:author="Ilkka Rinne" w:date="2021-07-27T16:08:00Z">
              <w:r w:rsidR="00626BFF">
                <w:rPr>
                  <w:b/>
                  <w:sz w:val="20"/>
                  <w:szCs w:val="20"/>
                </w:rPr>
                <w:t>r</w:t>
              </w:r>
            </w:ins>
            <w:del w:id="309"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310" w:author="Ilkka Rinne" w:date="2021-07-27T16:16:00Z">
              <w:r w:rsidR="00813150">
                <w:rPr>
                  <w:b/>
                  <w:sz w:val="20"/>
                  <w:szCs w:val="20"/>
                </w:rPr>
                <w:t>r</w:t>
              </w:r>
            </w:ins>
            <w:del w:id="311"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143C5">
      <w:pPr>
        <w:rPr>
          <w:ins w:id="312" w:author="Katharina Schleidt" w:date="2021-10-17T22:39:00Z"/>
          <w:lang w:eastAsia="ja-JP"/>
        </w:rPr>
        <w:pPrChange w:id="313" w:author="Katharina Schleidt" w:date="2021-10-17T22:39:00Z">
          <w:pPr>
            <w:pStyle w:val="Heading3"/>
          </w:pPr>
        </w:pPrChange>
      </w:pPr>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rPr>
          <w:ins w:id="314" w:author="Katharina Schleidt" w:date="2021-10-17T22:39:00Z"/>
        </w:trPr>
        <w:tc>
          <w:tcPr>
            <w:tcW w:w="4526" w:type="dxa"/>
            <w:shd w:val="clear" w:color="auto" w:fill="auto"/>
            <w:tcMar>
              <w:top w:w="100" w:type="dxa"/>
              <w:left w:w="100" w:type="dxa"/>
              <w:bottom w:w="100" w:type="dxa"/>
              <w:right w:w="100" w:type="dxa"/>
            </w:tcMar>
          </w:tcPr>
          <w:p w14:paraId="603F5567" w14:textId="77777777" w:rsidR="004143C5" w:rsidRDefault="004143C5" w:rsidP="007E75B6">
            <w:pPr>
              <w:widowControl w:val="0"/>
              <w:spacing w:line="240" w:lineRule="auto"/>
              <w:rPr>
                <w:ins w:id="315" w:author="Katharina Schleidt" w:date="2021-10-17T22:39:00Z"/>
                <w:sz w:val="20"/>
                <w:szCs w:val="20"/>
              </w:rPr>
            </w:pPr>
            <w:ins w:id="316" w:author="Katharina Schleidt" w:date="2021-10-17T22:39:00Z">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ins>
          </w:p>
        </w:tc>
        <w:tc>
          <w:tcPr>
            <w:tcW w:w="5796" w:type="dxa"/>
            <w:shd w:val="clear" w:color="auto" w:fill="auto"/>
            <w:tcMar>
              <w:top w:w="100" w:type="dxa"/>
              <w:left w:w="100" w:type="dxa"/>
              <w:bottom w:w="100" w:type="dxa"/>
              <w:right w:w="100" w:type="dxa"/>
            </w:tcMar>
          </w:tcPr>
          <w:p w14:paraId="78BC3412" w14:textId="77777777" w:rsidR="004143C5" w:rsidRDefault="004143C5" w:rsidP="007E75B6">
            <w:pPr>
              <w:widowControl w:val="0"/>
              <w:spacing w:line="240" w:lineRule="auto"/>
              <w:rPr>
                <w:ins w:id="317" w:author="Katharina Schleidt" w:date="2021-10-17T22:39:00Z"/>
                <w:sz w:val="20"/>
                <w:szCs w:val="20"/>
              </w:rPr>
            </w:pPr>
            <w:ins w:id="318" w:author="Katharina Schleidt" w:date="2021-10-17T22:39:00Z">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ins>
          </w:p>
        </w:tc>
      </w:tr>
    </w:tbl>
    <w:p w14:paraId="4C0AA472" w14:textId="77777777" w:rsidR="004143C5" w:rsidRDefault="004143C5" w:rsidP="004143C5">
      <w:pPr>
        <w:rPr>
          <w:ins w:id="319" w:author="Katharina Schleidt" w:date="2021-10-17T22:39:00Z"/>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ins w:id="320" w:author="Katharina Schleidt" w:date="2021-10-13T19:21:00Z"/>
          <w:lang w:eastAsia="ja-JP"/>
        </w:rPr>
      </w:pPr>
    </w:p>
    <w:p w14:paraId="3C69BB96" w14:textId="393EF853" w:rsidR="00AB64D8" w:rsidRDefault="00AB64D8" w:rsidP="00AB64D8">
      <w:pPr>
        <w:pStyle w:val="Heading3"/>
        <w:rPr>
          <w:ins w:id="321" w:author="Katharina Schleidt" w:date="2021-10-13T19:21:00Z"/>
        </w:rPr>
      </w:pPr>
      <w:ins w:id="322" w:author="Katharina Schleidt" w:date="2021-10-13T19:21:00Z">
        <w:r w:rsidRPr="00933112">
          <w:t xml:space="preserve">Constraint </w:t>
        </w:r>
        <w:r>
          <w:t>unit of measure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rPr>
          <w:ins w:id="323" w:author="Katharina Schleidt" w:date="2021-10-13T19:21:00Z"/>
        </w:trPr>
        <w:tc>
          <w:tcPr>
            <w:tcW w:w="4668" w:type="dxa"/>
            <w:shd w:val="clear" w:color="auto" w:fill="auto"/>
            <w:tcMar>
              <w:top w:w="100" w:type="dxa"/>
              <w:left w:w="100" w:type="dxa"/>
              <w:bottom w:w="100" w:type="dxa"/>
              <w:right w:w="100" w:type="dxa"/>
            </w:tcMar>
          </w:tcPr>
          <w:p w14:paraId="3F4E2F40" w14:textId="5F3057B9" w:rsidR="00AB64D8" w:rsidRPr="00815246" w:rsidRDefault="00AB64D8" w:rsidP="00182B9C">
            <w:pPr>
              <w:widowControl w:val="0"/>
              <w:spacing w:line="240" w:lineRule="auto"/>
              <w:rPr>
                <w:ins w:id="324" w:author="Katharina Schleidt" w:date="2021-10-13T19:21:00Z"/>
                <w:sz w:val="20"/>
                <w:szCs w:val="20"/>
              </w:rPr>
            </w:pPr>
            <w:ins w:id="325" w:author="Katharina Schleidt" w:date="2021-10-13T19:24:00Z">
              <w:r w:rsidRPr="00AB64D8">
                <w:rPr>
                  <w:b/>
                  <w:sz w:val="20"/>
                  <w:szCs w:val="20"/>
                </w:rPr>
                <w:t>Requirement</w:t>
              </w:r>
            </w:ins>
            <w:ins w:id="326" w:author="Katharina Schleidt" w:date="2021-10-13T19:21:00Z">
              <w:r w:rsidRPr="00815246">
                <w:rPr>
                  <w:sz w:val="20"/>
                  <w:szCs w:val="20"/>
                </w:rPr>
                <w:br/>
              </w:r>
            </w:ins>
            <w:ins w:id="327" w:author="Katharina Schleidt" w:date="2021-10-13T19:22:00Z">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ins>
            <w:proofErr w:type="spellEnd"/>
          </w:p>
        </w:tc>
        <w:tc>
          <w:tcPr>
            <w:tcW w:w="4961" w:type="dxa"/>
            <w:shd w:val="clear" w:color="auto" w:fill="auto"/>
            <w:tcMar>
              <w:top w:w="100" w:type="dxa"/>
              <w:left w:w="100" w:type="dxa"/>
              <w:bottom w:w="100" w:type="dxa"/>
              <w:right w:w="100" w:type="dxa"/>
            </w:tcMar>
          </w:tcPr>
          <w:p w14:paraId="35778836" w14:textId="663CECC7" w:rsidR="00AB64D8" w:rsidRPr="00815246" w:rsidRDefault="00AB64D8" w:rsidP="00182B9C">
            <w:pPr>
              <w:widowControl w:val="0"/>
              <w:spacing w:line="240" w:lineRule="auto"/>
              <w:rPr>
                <w:ins w:id="328" w:author="Katharina Schleidt" w:date="2021-10-13T19:21:00Z"/>
                <w:sz w:val="20"/>
                <w:szCs w:val="20"/>
              </w:rPr>
            </w:pPr>
            <w:ins w:id="329" w:author="Katharina Schleidt" w:date="2021-10-13T19:22:00Z">
              <w:r w:rsidRPr="00AB64D8">
                <w:rPr>
                  <w:sz w:val="20"/>
                  <w:szCs w:val="20"/>
                </w:rPr>
                <w:t xml:space="preserve">The </w:t>
              </w:r>
              <w:r w:rsidRPr="00AB64D8">
                <w:rPr>
                  <w:b/>
                  <w:bCs/>
                  <w:sz w:val="20"/>
                  <w:szCs w:val="20"/>
                  <w:rPrChange w:id="330" w:author="Katharina Schleidt" w:date="2021-10-13T19:22:00Z">
                    <w:rPr>
                      <w:sz w:val="20"/>
                      <w:szCs w:val="20"/>
                    </w:rPr>
                  </w:rPrChange>
                </w:rPr>
                <w:t>Observation</w:t>
              </w:r>
              <w:r w:rsidRPr="00AB64D8">
                <w:rPr>
                  <w:sz w:val="20"/>
                  <w:szCs w:val="20"/>
                </w:rPr>
                <w:t xml:space="preserve"> SHALL provide a unit of measure</w:t>
              </w:r>
            </w:ins>
            <w:ins w:id="331" w:author="Katharina Schleidt" w:date="2021-10-13T19:23:00Z">
              <w:r>
                <w:rPr>
                  <w:sz w:val="20"/>
                  <w:szCs w:val="20"/>
                </w:rPr>
                <w:t xml:space="preserve"> (UoM)</w:t>
              </w:r>
            </w:ins>
            <w:ins w:id="332" w:author="Katharina Schleidt" w:date="2021-10-13T19:22:00Z">
              <w:r w:rsidRPr="00AB64D8">
                <w:rPr>
                  <w:sz w:val="20"/>
                  <w:szCs w:val="20"/>
                </w:rPr>
                <w:t xml:space="preserve">. If the UoM is not contained in the result, it SHALL be provided in the context of the </w:t>
              </w:r>
              <w:r w:rsidRPr="00AB64D8">
                <w:rPr>
                  <w:b/>
                  <w:bCs/>
                  <w:sz w:val="20"/>
                  <w:szCs w:val="20"/>
                  <w:rPrChange w:id="333" w:author="Katharina Schleidt" w:date="2021-10-13T19:23:00Z">
                    <w:rPr>
                      <w:sz w:val="20"/>
                      <w:szCs w:val="20"/>
                    </w:rPr>
                  </w:rPrChange>
                </w:rPr>
                <w:t>Observation</w:t>
              </w:r>
              <w:r w:rsidRPr="00AB64D8">
                <w:rPr>
                  <w:sz w:val="20"/>
                  <w:szCs w:val="20"/>
                </w:rPr>
                <w:t>; the provision modality is to be defined by communities.</w:t>
              </w:r>
            </w:ins>
          </w:p>
        </w:tc>
      </w:tr>
    </w:tbl>
    <w:p w14:paraId="786E596E" w14:textId="3FC94C0A" w:rsidR="00AB64D8" w:rsidRDefault="00AB64D8" w:rsidP="00933112">
      <w:pPr>
        <w:rPr>
          <w:ins w:id="334" w:author="Katharina Schleidt" w:date="2021-10-13T19:21:00Z"/>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rPr>
          <w:ins w:id="335" w:author="Katharina Schleidt" w:date="2021-10-13T19:22:00Z"/>
        </w:trPr>
        <w:tc>
          <w:tcPr>
            <w:tcW w:w="4668" w:type="dxa"/>
            <w:shd w:val="clear" w:color="auto" w:fill="auto"/>
            <w:tcMar>
              <w:top w:w="100" w:type="dxa"/>
              <w:left w:w="100" w:type="dxa"/>
              <w:bottom w:w="100" w:type="dxa"/>
              <w:right w:w="100" w:type="dxa"/>
            </w:tcMar>
          </w:tcPr>
          <w:p w14:paraId="0A5E8171" w14:textId="3DC51E96" w:rsidR="00AB64D8" w:rsidRPr="00815246" w:rsidRDefault="00AB64D8" w:rsidP="00182B9C">
            <w:pPr>
              <w:widowControl w:val="0"/>
              <w:spacing w:line="240" w:lineRule="auto"/>
              <w:rPr>
                <w:ins w:id="336" w:author="Katharina Schleidt" w:date="2021-10-13T19:22:00Z"/>
                <w:sz w:val="20"/>
                <w:szCs w:val="20"/>
              </w:rPr>
            </w:pPr>
            <w:ins w:id="337" w:author="Katharina Schleidt" w:date="2021-10-13T19:22:00Z">
              <w:r w:rsidRPr="00815246">
                <w:rPr>
                  <w:b/>
                  <w:sz w:val="20"/>
                  <w:szCs w:val="20"/>
                </w:rPr>
                <w:t>Recommendation</w:t>
              </w:r>
              <w:r w:rsidRPr="00815246">
                <w:rPr>
                  <w:sz w:val="20"/>
                  <w:szCs w:val="20"/>
                </w:rPr>
                <w:br/>
              </w:r>
            </w:ins>
            <w:ins w:id="338" w:author="Katharina Schleidt" w:date="2021-10-13T19:23:00Z">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ins>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182B9C">
            <w:pPr>
              <w:widowControl w:val="0"/>
              <w:spacing w:line="240" w:lineRule="auto"/>
              <w:rPr>
                <w:ins w:id="339" w:author="Katharina Schleidt" w:date="2021-10-13T19:22:00Z"/>
                <w:sz w:val="20"/>
                <w:szCs w:val="20"/>
              </w:rPr>
            </w:pPr>
            <w:ins w:id="340" w:author="Katharina Schleidt" w:date="2021-10-13T19:24:00Z">
              <w:r w:rsidRPr="00AB64D8">
                <w:rPr>
                  <w:sz w:val="20"/>
                  <w:szCs w:val="20"/>
                </w:rPr>
                <w:t xml:space="preserve">The unit of measure SHOULD be suitable for the associated </w:t>
              </w:r>
              <w:proofErr w:type="spellStart"/>
              <w:r w:rsidRPr="00AB64D8">
                <w:rPr>
                  <w:b/>
                  <w:bCs/>
                  <w:sz w:val="20"/>
                  <w:szCs w:val="20"/>
                  <w:rPrChange w:id="341" w:author="Katharina Schleidt" w:date="2021-10-13T19:24:00Z">
                    <w:rPr>
                      <w:sz w:val="20"/>
                      <w:szCs w:val="20"/>
                    </w:rPr>
                  </w:rPrChange>
                </w:rPr>
                <w:t>ObservableProperty</w:t>
              </w:r>
              <w:proofErr w:type="spellEnd"/>
              <w:r w:rsidRPr="00AB64D8">
                <w:rPr>
                  <w:sz w:val="20"/>
                  <w:szCs w:val="20"/>
                </w:rPr>
                <w:t xml:space="preserve"> and </w:t>
              </w:r>
              <w:proofErr w:type="spellStart"/>
              <w:r w:rsidRPr="00AB64D8">
                <w:rPr>
                  <w:b/>
                  <w:bCs/>
                  <w:sz w:val="20"/>
                  <w:szCs w:val="20"/>
                  <w:rPrChange w:id="342" w:author="Katharina Schleidt" w:date="2021-10-13T19:24:00Z">
                    <w:rPr>
                      <w:sz w:val="20"/>
                      <w:szCs w:val="20"/>
                    </w:rPr>
                  </w:rPrChange>
                </w:rPr>
                <w:t>ObservingProcedure</w:t>
              </w:r>
            </w:ins>
            <w:proofErr w:type="spellEnd"/>
          </w:p>
        </w:tc>
      </w:tr>
    </w:tbl>
    <w:p w14:paraId="2876E4D7" w14:textId="7F25AEC7" w:rsidR="00AB64D8" w:rsidRDefault="00AB64D8" w:rsidP="00933112">
      <w:pPr>
        <w:rPr>
          <w:ins w:id="343" w:author="Katharina Schleidt" w:date="2021-10-13T19:26:00Z"/>
          <w:lang w:eastAsia="ja-JP"/>
        </w:rPr>
      </w:pPr>
    </w:p>
    <w:p w14:paraId="63AEF83C" w14:textId="5D9D0467" w:rsidR="001F5A5B" w:rsidRDefault="001F5A5B" w:rsidP="00933112">
      <w:pPr>
        <w:rPr>
          <w:lang w:eastAsia="ja-JP"/>
        </w:rPr>
      </w:pPr>
      <w:ins w:id="344" w:author="Katharina Schleidt" w:date="2021-10-13T19:26:00Z">
        <w:r>
          <w:rPr>
            <w:lang w:eastAsia="ja-JP"/>
          </w:rPr>
          <w:t xml:space="preserve">NOTE: in the case where the result of the Observation is a classification, for which no unit exists, </w:t>
        </w:r>
      </w:ins>
      <w:ins w:id="345" w:author="Katharina Schleidt" w:date="2021-10-13T19:27:00Z">
        <w:r>
          <w:rPr>
            <w:lang w:eastAsia="ja-JP"/>
          </w:rPr>
          <w:t xml:space="preserve">the UoM should be declared as unitless, e.g., referencing </w:t>
        </w:r>
        <w:r w:rsidRPr="001F5A5B">
          <w:rPr>
            <w:lang w:eastAsia="ja-JP"/>
          </w:rPr>
          <w:t>http://qudt.org/vocab/unit/UNITLESS</w:t>
        </w:r>
      </w:ins>
    </w:p>
    <w:p w14:paraId="6D623B0D" w14:textId="6258A74C" w:rsidR="000C435F" w:rsidRDefault="000C435F" w:rsidP="000C435F">
      <w:pPr>
        <w:pStyle w:val="Heading2"/>
      </w:pPr>
      <w:bookmarkStart w:id="346" w:name="_Toc72768868"/>
      <w:proofErr w:type="spellStart"/>
      <w:r w:rsidRPr="000C435F">
        <w:t>ObservableProperty</w:t>
      </w:r>
      <w:bookmarkEnd w:id="346"/>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347" w:author="Katharina Schleidt" w:date="2021-07-05T13:55:00Z">
              <w:r w:rsidR="00DE7F9E" w:rsidRPr="00DE7F9E" w:rsidDel="0058722D">
                <w:rPr>
                  <w:b/>
                  <w:sz w:val="20"/>
                  <w:szCs w:val="20"/>
                </w:rPr>
                <w:delText>feature of interest</w:delText>
              </w:r>
            </w:del>
            <w:ins w:id="348"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49" w:author="Katharina Schleidt" w:date="2021-07-05T19:49:00Z">
        <w:r w:rsidDel="0082047C">
          <w:rPr>
            <w:lang w:eastAsia="ja-JP"/>
          </w:rPr>
          <w:delText xml:space="preserve">we </w:delText>
        </w:r>
      </w:del>
      <w:ins w:id="350"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351" w:author="Katharina Schleidt" w:date="2021-07-05T19:49:00Z">
        <w:r w:rsidDel="0082047C">
          <w:rPr>
            <w:lang w:eastAsia="ja-JP"/>
          </w:rPr>
          <w:delText xml:space="preserve">monitor </w:delText>
        </w:r>
      </w:del>
      <w:ins w:id="352"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53" w:author="Katharina Schleidt" w:date="2021-07-05T19:49:00Z">
        <w:r w:rsidDel="0082047C">
          <w:rPr>
            <w:lang w:eastAsia="ja-JP"/>
          </w:rPr>
          <w:delText xml:space="preserve">with </w:delText>
        </w:r>
      </w:del>
      <w:ins w:id="354"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55"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56" w:author="Katharina Schleidt" w:date="2021-07-05T19:49:00Z">
        <w:r w:rsidDel="0082047C">
          <w:rPr>
            <w:lang w:eastAsia="ja-JP"/>
          </w:rPr>
          <w:delText xml:space="preserve">measure </w:delText>
        </w:r>
      </w:del>
      <w:ins w:id="357" w:author="Katharina Schleidt" w:date="2021-07-05T19:49:00Z">
        <w:r w:rsidR="0082047C">
          <w:rPr>
            <w:lang w:eastAsia="ja-JP"/>
          </w:rPr>
          <w:t xml:space="preserve">Measure </w:t>
        </w:r>
      </w:ins>
      <w:r>
        <w:rPr>
          <w:lang w:eastAsia="ja-JP"/>
        </w:rPr>
        <w:t>the Groundwater Level (still the same observable property as above)</w:t>
      </w:r>
      <w:ins w:id="358"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59" w:author="Katharina Schleidt" w:date="2021-07-05T19:49:00Z">
        <w:r w:rsidDel="0082047C">
          <w:rPr>
            <w:lang w:eastAsia="ja-JP"/>
          </w:rPr>
          <w:delText>but w</w:delText>
        </w:r>
      </w:del>
      <w:ins w:id="360"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61" w:author="Katharina Schleidt" w:date="2021-07-05T19:50:00Z">
        <w:r w:rsidDel="0082047C">
          <w:rPr>
            <w:lang w:eastAsia="ja-JP"/>
          </w:rPr>
          <w:delText xml:space="preserve">to </w:delText>
        </w:r>
      </w:del>
      <w:ins w:id="362" w:author="Katharina Schleidt" w:date="2021-07-05T19:50:00Z">
        <w:r w:rsidR="0082047C">
          <w:rPr>
            <w:lang w:eastAsia="ja-JP"/>
          </w:rPr>
          <w:t xml:space="preserve">for </w:t>
        </w:r>
      </w:ins>
      <w:r>
        <w:rPr>
          <w:lang w:eastAsia="ja-JP"/>
        </w:rPr>
        <w:t>check</w:t>
      </w:r>
      <w:ins w:id="363"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64" w:name="_Toc72768869"/>
      <w:r w:rsidRPr="00A02312">
        <w:t>Procedure</w:t>
      </w:r>
      <w:bookmarkEnd w:id="364"/>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65" w:author="Katharina Schleidt" w:date="2021-07-05T19:50:00Z">
        <w:r w:rsidDel="0082047C">
          <w:rPr>
            <w:lang w:eastAsia="ja-JP"/>
          </w:rPr>
          <w:delText xml:space="preserve">has been </w:delText>
        </w:r>
      </w:del>
      <w:ins w:id="366"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367" w:name="_Toc72768870"/>
      <w:proofErr w:type="spellStart"/>
      <w:r w:rsidRPr="00344888">
        <w:t>ObservingProcedure</w:t>
      </w:r>
      <w:bookmarkEnd w:id="367"/>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368" w:author="Katharina Schleidt" w:date="2021-07-05T19:51:00Z">
        <w:r w:rsidDel="0082047C">
          <w:rPr>
            <w:lang w:eastAsia="ja-JP"/>
          </w:rPr>
          <w:delText xml:space="preserve">the </w:delText>
        </w:r>
      </w:del>
      <w:ins w:id="369"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70" w:author="Katharina Schleidt" w:date="2021-07-05T19:51:00Z">
        <w:r w:rsidR="0082047C">
          <w:rPr>
            <w:lang w:eastAsia="ja-JP"/>
          </w:rPr>
          <w:t>Procedure</w:t>
        </w:r>
      </w:ins>
      <w:del w:id="371"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372" w:name="_Toc72768871"/>
      <w:r w:rsidRPr="00721E6C">
        <w:t>Observer</w:t>
      </w:r>
      <w:bookmarkEnd w:id="372"/>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373"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74" w:author="Ilkka Rinne" w:date="2021-07-27T16:09:00Z">
        <w:r w:rsidR="00626BFF">
          <w:rPr>
            <w:lang w:eastAsia="ja-JP"/>
          </w:rPr>
          <w:t>r</w:t>
        </w:r>
      </w:ins>
      <w:del w:id="375" w:author="Ilkka Rinne" w:date="2021-07-27T16:09:00Z">
        <w:r w:rsidDel="00626BFF">
          <w:rPr>
            <w:lang w:eastAsia="ja-JP"/>
          </w:rPr>
          <w:delText>R</w:delText>
        </w:r>
      </w:del>
      <w:r>
        <w:rPr>
          <w:lang w:eastAsia="ja-JP"/>
        </w:rPr>
        <w:t xml:space="preserve">esults of prior Observations, and generates a </w:t>
      </w:r>
      <w:ins w:id="376" w:author="Ilkka Rinne" w:date="2021-07-27T16:09:00Z">
        <w:r w:rsidR="00626BFF">
          <w:rPr>
            <w:lang w:eastAsia="ja-JP"/>
          </w:rPr>
          <w:t>r</w:t>
        </w:r>
      </w:ins>
      <w:del w:id="377"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378" w:name="_Toc72768872"/>
      <w:r w:rsidRPr="009C397F">
        <w:t>Host</w:t>
      </w:r>
      <w:bookmarkEnd w:id="378"/>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379"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380"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81" w:author="Katharina Schleidt" w:date="2021-07-05T19:52:00Z">
        <w:r w:rsidDel="00D80ABB">
          <w:rPr>
            <w:lang w:eastAsia="ja-JP"/>
          </w:rPr>
          <w:delText xml:space="preserve">; </w:delText>
        </w:r>
      </w:del>
      <w:ins w:id="382" w:author="Katharina Schleidt" w:date="2021-07-05T19:52:00Z">
        <w:r w:rsidR="00D80ABB">
          <w:rPr>
            <w:lang w:eastAsia="ja-JP"/>
          </w:rPr>
          <w:t xml:space="preserve">. </w:t>
        </w:r>
      </w:ins>
      <w:del w:id="383" w:author="Katharina Schleidt" w:date="2021-07-05T19:52:00Z">
        <w:r w:rsidDel="00D80ABB">
          <w:rPr>
            <w:lang w:eastAsia="ja-JP"/>
          </w:rPr>
          <w:delText xml:space="preserve">in </w:delText>
        </w:r>
      </w:del>
      <w:ins w:id="384"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85" w:name="_Toc72768873"/>
      <w:r w:rsidRPr="008534CB">
        <w:t>Deployment</w:t>
      </w:r>
      <w:bookmarkEnd w:id="385"/>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86" w:author="Katharina Schleidt" w:date="2021-07-05T19:53:00Z">
        <w:r w:rsidDel="00D80ABB">
          <w:rPr>
            <w:lang w:eastAsia="ja-JP"/>
          </w:rPr>
          <w:delText xml:space="preserve">information </w:delText>
        </w:r>
      </w:del>
      <w:ins w:id="387" w:author="Katharina Schleidt" w:date="2021-07-05T19:53:00Z">
        <w:r w:rsidR="00D80ABB">
          <w:rPr>
            <w:lang w:eastAsia="ja-JP"/>
          </w:rPr>
          <w:t xml:space="preserve">Information </w:t>
        </w:r>
      </w:ins>
      <w:r>
        <w:rPr>
          <w:lang w:eastAsia="ja-JP"/>
        </w:rPr>
        <w:t>regarding a sensor being attached to a pole</w:t>
      </w:r>
      <w:ins w:id="388"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89" w:author="Katharina Schleidt" w:date="2021-07-05T19:53:00Z">
        <w:r w:rsidDel="00D80ABB">
          <w:rPr>
            <w:lang w:eastAsia="ja-JP"/>
          </w:rPr>
          <w:delText xml:space="preserve">the </w:delText>
        </w:r>
      </w:del>
      <w:ins w:id="390" w:author="Katharina Schleidt" w:date="2021-07-05T19:53:00Z">
        <w:r w:rsidR="00D80ABB">
          <w:rPr>
            <w:lang w:eastAsia="ja-JP"/>
          </w:rPr>
          <w:t xml:space="preserve">The </w:t>
        </w:r>
      </w:ins>
      <w:r>
        <w:rPr>
          <w:lang w:eastAsia="ja-JP"/>
        </w:rPr>
        <w:t>monitoring facilities pertaining to an environmental monitoring network</w:t>
      </w:r>
      <w:ins w:id="391"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92" w:author="Katharina Schleidt" w:date="2021-07-05T19:53:00Z">
        <w:r w:rsidRPr="00C94F90" w:rsidDel="00D80ABB">
          <w:rPr>
            <w:lang w:eastAsia="ja-JP"/>
          </w:rPr>
          <w:delText xml:space="preserve">the </w:delText>
        </w:r>
      </w:del>
      <w:ins w:id="393"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94"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95" w:author="Katharina Schleidt" w:date="2021-07-05T19:53:00Z">
        <w:r w:rsidDel="00D80ABB">
          <w:rPr>
            <w:lang w:eastAsia="ja-JP"/>
          </w:rPr>
          <w:delText xml:space="preserve">the </w:delText>
        </w:r>
      </w:del>
      <w:ins w:id="396"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97" w:name="_Toc72768874"/>
      <w:r w:rsidRPr="00920189">
        <w:t>Abstract Observation Core</w:t>
      </w:r>
      <w:bookmarkEnd w:id="397"/>
    </w:p>
    <w:p w14:paraId="4C3BA03E" w14:textId="556C1697" w:rsidR="00CE109A" w:rsidRDefault="002C1F08" w:rsidP="002C1F08">
      <w:pPr>
        <w:pStyle w:val="Heading2"/>
      </w:pPr>
      <w:bookmarkStart w:id="398" w:name="_Toc72768875"/>
      <w:r w:rsidRPr="002C1F08">
        <w:t>General</w:t>
      </w:r>
      <w:bookmarkEnd w:id="398"/>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99" w:name="_Toc72768876"/>
      <w:proofErr w:type="spellStart"/>
      <w:r w:rsidRPr="00F102C2">
        <w:t>AbstractObservationCharacteristics</w:t>
      </w:r>
      <w:bookmarkEnd w:id="399"/>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657C03BD"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w:t>
            </w:r>
            <w:proofErr w:type="spellEnd"/>
            <w:proofErr w:type="gramEnd"/>
            <w:del w:id="400" w:author="Katharina Schleidt" w:date="2021-10-13T18:57:00Z">
              <w:r w:rsidRPr="00562CBB" w:rsidDel="00F90564">
                <w:rPr>
                  <w:b/>
                  <w:sz w:val="20"/>
                  <w:szCs w:val="20"/>
                </w:rPr>
                <w:delText>CodeListValue</w:delText>
              </w:r>
            </w:del>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w:t>
      </w:r>
      <w:del w:id="401" w:author="Katharina Schleidt" w:date="2021-07-05T19:53:00Z">
        <w:r w:rsidDel="00B32239">
          <w:rPr>
            <w:lang w:eastAsia="ja-JP"/>
          </w:rPr>
          <w:delText>e.g.</w:delText>
        </w:r>
      </w:del>
      <w:ins w:id="402"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403"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1FBBC64A"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404"/>
      <w:commentRangeStart w:id="405"/>
      <w:commentRangeStart w:id="406"/>
      <w:del w:id="407" w:author="Katharina Schleidt" w:date="2021-10-11T17:03:00Z">
        <w:r w:rsidDel="00C6389F">
          <w:rPr>
            <w:lang w:eastAsia="ja-JP"/>
          </w:rPr>
          <w:delText>To avoid ambiguity, there shall be no more than one parameter with the same name.</w:delText>
        </w:r>
      </w:del>
      <w:commentRangeEnd w:id="404"/>
      <w:r w:rsidR="00FD1995">
        <w:rPr>
          <w:rStyle w:val="CommentReference"/>
        </w:rPr>
        <w:commentReference w:id="404"/>
      </w:r>
      <w:commentRangeEnd w:id="405"/>
      <w:r w:rsidR="00B32239">
        <w:rPr>
          <w:rStyle w:val="CommentReference"/>
        </w:rPr>
        <w:commentReference w:id="405"/>
      </w:r>
      <w:commentRangeEnd w:id="406"/>
      <w:r w:rsidR="00C6389F">
        <w:rPr>
          <w:rStyle w:val="CommentReference"/>
        </w:rPr>
        <w:commentReference w:id="406"/>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408" w:author="Ilkka Rinne" w:date="2021-07-27T16:10:00Z">
              <w:r w:rsidR="00626BFF">
                <w:rPr>
                  <w:b/>
                  <w:sz w:val="20"/>
                  <w:szCs w:val="20"/>
                </w:rPr>
                <w:t>r</w:t>
              </w:r>
            </w:ins>
            <w:del w:id="409" w:author="Ilkka Rinne" w:date="2021-07-27T16:10:00Z">
              <w:r w:rsidRPr="00562CBB" w:rsidDel="00626BFF">
                <w:rPr>
                  <w:b/>
                  <w:sz w:val="20"/>
                  <w:szCs w:val="20"/>
                </w:rPr>
                <w:delText>R</w:delText>
              </w:r>
            </w:del>
            <w:r w:rsidRPr="00562CBB">
              <w:rPr>
                <w:b/>
                <w:sz w:val="20"/>
                <w:szCs w:val="20"/>
              </w:rPr>
              <w:t>esult</w:t>
            </w:r>
            <w:del w:id="410"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411" w:author="Katharina Schleidt" w:date="2021-07-05T13:55:00Z">
        <w:r w:rsidRPr="00CA1C0E" w:rsidDel="0058722D">
          <w:rPr>
            <w:lang w:eastAsia="ja-JP"/>
          </w:rPr>
          <w:delText>feature of interest</w:delText>
        </w:r>
      </w:del>
      <w:ins w:id="412"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413" w:author="Katharina Schleidt" w:date="2021-07-05T13:55:00Z">
        <w:r w:rsidDel="0058722D">
          <w:rPr>
            <w:lang w:eastAsia="ja-JP"/>
          </w:rPr>
          <w:delText>feature of interest</w:delText>
        </w:r>
      </w:del>
      <w:ins w:id="414"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415" w:author="Katharina Schleidt" w:date="2021-07-05T13:55:00Z">
        <w:r w:rsidDel="0058722D">
          <w:rPr>
            <w:lang w:eastAsia="ja-JP"/>
          </w:rPr>
          <w:delText>feature of interest</w:delText>
        </w:r>
      </w:del>
      <w:ins w:id="416"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417" w:author="Katharina Schleidt" w:date="2021-07-05T19:58:00Z">
        <w:r w:rsidDel="00B32239">
          <w:rPr>
            <w:lang w:eastAsia="ja-JP"/>
          </w:rPr>
          <w:delText xml:space="preserve">a </w:delText>
        </w:r>
      </w:del>
      <w:ins w:id="418"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419"/>
      <w:r>
        <w:rPr>
          <w:lang w:eastAsia="ja-JP"/>
        </w:rPr>
        <w:t>clause</w:t>
      </w:r>
      <w:commentRangeEnd w:id="419"/>
      <w:r w:rsidR="005F790E">
        <w:rPr>
          <w:rStyle w:val="CommentReference"/>
        </w:rPr>
        <w:commentReference w:id="419"/>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420" w:name="_Toc72768877"/>
      <w:proofErr w:type="spellStart"/>
      <w:r w:rsidRPr="001E1837">
        <w:t>AbstractObservation</w:t>
      </w:r>
      <w:bookmarkEnd w:id="420"/>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EE38D9">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Change w:id="421" w:author="Katharina Schleidt" w:date="2021-10-17T22:47:00Z">
                  <w:rPr>
                    <w:b/>
                    <w:sz w:val="20"/>
                    <w:szCs w:val="20"/>
                  </w:rPr>
                </w:rPrChange>
              </w:rPr>
            </w:pPr>
            <w:r w:rsidRPr="00EE38D9">
              <w:rPr>
                <w:b/>
                <w:sz w:val="20"/>
                <w:szCs w:val="20"/>
                <w:rPrChange w:id="422" w:author="Katharina Schleidt" w:date="2021-10-17T22:47:00Z">
                  <w:rPr>
                    <w:b/>
                    <w:sz w:val="20"/>
                    <w:szCs w:val="20"/>
                  </w:rPr>
                </w:rPrChange>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Change w:id="423" w:author="Katharina Schleidt" w:date="2021-10-17T22:47:00Z">
                  <w:rPr>
                    <w:sz w:val="20"/>
                    <w:szCs w:val="20"/>
                  </w:rPr>
                </w:rPrChange>
              </w:rPr>
            </w:pPr>
            <w:r w:rsidRPr="00EE38D9">
              <w:rPr>
                <w:sz w:val="20"/>
                <w:szCs w:val="20"/>
                <w:rPrChange w:id="424" w:author="Katharina Schleidt" w:date="2021-10-17T22:47:00Z">
                  <w:rPr>
                    <w:sz w:val="20"/>
                    <w:szCs w:val="20"/>
                  </w:rPr>
                </w:rPrChange>
              </w:rPr>
              <w:t>/</w:t>
            </w:r>
            <w:proofErr w:type="spellStart"/>
            <w:r w:rsidRPr="00EE38D9">
              <w:rPr>
                <w:sz w:val="20"/>
                <w:szCs w:val="20"/>
                <w:rPrChange w:id="425" w:author="Katharina Schleidt" w:date="2021-10-17T22:47:00Z">
                  <w:rPr>
                    <w:sz w:val="20"/>
                    <w:szCs w:val="20"/>
                  </w:rPr>
                </w:rPrChange>
              </w:rPr>
              <w:t>req</w:t>
            </w:r>
            <w:proofErr w:type="spellEnd"/>
            <w:r w:rsidRPr="00EE38D9">
              <w:rPr>
                <w:sz w:val="20"/>
                <w:szCs w:val="20"/>
                <w:rPrChange w:id="426" w:author="Katharina Schleidt" w:date="2021-10-17T22:47:00Z">
                  <w:rPr>
                    <w:sz w:val="20"/>
                    <w:szCs w:val="20"/>
                  </w:rPr>
                </w:rPrChange>
              </w:rPr>
              <w:t>/</w:t>
            </w:r>
            <w:proofErr w:type="spellStart"/>
            <w:r w:rsidRPr="00EE38D9">
              <w:rPr>
                <w:sz w:val="20"/>
                <w:szCs w:val="20"/>
                <w:rPrChange w:id="427" w:author="Katharina Schleidt" w:date="2021-10-17T22:47:00Z">
                  <w:rPr>
                    <w:sz w:val="20"/>
                    <w:szCs w:val="20"/>
                  </w:rPr>
                </w:rPrChange>
              </w:rPr>
              <w:t>obs</w:t>
            </w:r>
            <w:proofErr w:type="spellEnd"/>
            <w:r w:rsidRPr="00EE38D9">
              <w:rPr>
                <w:sz w:val="20"/>
                <w:szCs w:val="20"/>
                <w:rPrChange w:id="428" w:author="Katharina Schleidt" w:date="2021-10-17T22:47:00Z">
                  <w:rPr>
                    <w:sz w:val="20"/>
                    <w:szCs w:val="20"/>
                  </w:rPr>
                </w:rPrChange>
              </w:rPr>
              <w:t>-core/</w:t>
            </w:r>
            <w:proofErr w:type="spellStart"/>
            <w:r w:rsidRPr="00EE38D9">
              <w:rPr>
                <w:sz w:val="20"/>
                <w:szCs w:val="20"/>
                <w:rPrChange w:id="429" w:author="Katharina Schleidt" w:date="2021-10-17T22:47:00Z">
                  <w:rPr>
                    <w:sz w:val="20"/>
                    <w:szCs w:val="20"/>
                  </w:rPr>
                </w:rPrChange>
              </w:rPr>
              <w:t>AbstractObservation</w:t>
            </w:r>
            <w:proofErr w:type="spellEnd"/>
          </w:p>
        </w:tc>
      </w:tr>
      <w:tr w:rsidR="00067877" w:rsidRPr="00EE38D9" w14:paraId="09637992" w14:textId="77777777" w:rsidTr="00EE38D9">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Change w:id="430" w:author="Katharina Schleidt" w:date="2021-10-17T22:47:00Z">
                  <w:rPr>
                    <w:sz w:val="20"/>
                    <w:szCs w:val="20"/>
                  </w:rPr>
                </w:rPrChange>
              </w:rPr>
            </w:pPr>
            <w:r w:rsidRPr="00EE38D9">
              <w:rPr>
                <w:sz w:val="20"/>
                <w:szCs w:val="20"/>
                <w:rPrChange w:id="431" w:author="Katharina Schleidt" w:date="2021-10-17T22:47:00Z">
                  <w:rPr>
                    <w:sz w:val="20"/>
                    <w:szCs w:val="20"/>
                  </w:rPr>
                </w:rPrChange>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Change w:id="432" w:author="Katharina Schleidt" w:date="2021-10-17T22:47:00Z">
                  <w:rPr>
                    <w:sz w:val="20"/>
                    <w:szCs w:val="20"/>
                  </w:rPr>
                </w:rPrChange>
              </w:rPr>
            </w:pPr>
            <w:r w:rsidRPr="00EE38D9">
              <w:rPr>
                <w:sz w:val="20"/>
                <w:szCs w:val="20"/>
                <w:rPrChange w:id="433" w:author="Katharina Schleidt" w:date="2021-10-17T22:47:00Z">
                  <w:rPr>
                    <w:sz w:val="20"/>
                    <w:szCs w:val="20"/>
                  </w:rPr>
                </w:rPrChange>
              </w:rPr>
              <w:t>Logical model</w:t>
            </w:r>
          </w:p>
        </w:tc>
      </w:tr>
      <w:tr w:rsidR="00067877" w:rsidRPr="00EE38D9" w14:paraId="2E198517" w14:textId="77777777" w:rsidTr="00EE38D9">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Change w:id="434" w:author="Katharina Schleidt" w:date="2021-10-17T22:47:00Z">
                  <w:rPr>
                    <w:sz w:val="20"/>
                    <w:szCs w:val="20"/>
                  </w:rPr>
                </w:rPrChange>
              </w:rPr>
            </w:pPr>
            <w:r w:rsidRPr="00EE38D9">
              <w:rPr>
                <w:sz w:val="20"/>
                <w:szCs w:val="20"/>
                <w:rPrChange w:id="435" w:author="Katharina Schleidt" w:date="2021-10-17T22:47:00Z">
                  <w:rPr>
                    <w:sz w:val="20"/>
                    <w:szCs w:val="20"/>
                  </w:rPr>
                </w:rPrChange>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Change w:id="436" w:author="Katharina Schleidt" w:date="2021-10-17T22:47:00Z">
                  <w:rPr>
                    <w:sz w:val="20"/>
                    <w:szCs w:val="20"/>
                  </w:rPr>
                </w:rPrChange>
              </w:rPr>
            </w:pPr>
            <w:r w:rsidRPr="00EE38D9">
              <w:rPr>
                <w:sz w:val="20"/>
                <w:szCs w:val="20"/>
                <w:rPrChange w:id="437" w:author="Katharina Schleidt" w:date="2021-10-17T22:47:00Z">
                  <w:rPr>
                    <w:sz w:val="20"/>
                    <w:szCs w:val="20"/>
                  </w:rPr>
                </w:rPrChange>
              </w:rPr>
              <w:t xml:space="preserve">Abstract Observation core - </w:t>
            </w:r>
            <w:proofErr w:type="spellStart"/>
            <w:r w:rsidRPr="00EE38D9">
              <w:rPr>
                <w:sz w:val="20"/>
                <w:szCs w:val="20"/>
                <w:rPrChange w:id="438" w:author="Katharina Schleidt" w:date="2021-10-17T22:47:00Z">
                  <w:rPr>
                    <w:sz w:val="20"/>
                    <w:szCs w:val="20"/>
                  </w:rPr>
                </w:rPrChange>
              </w:rPr>
              <w:t>AbstractObservation</w:t>
            </w:r>
            <w:proofErr w:type="spellEnd"/>
          </w:p>
        </w:tc>
      </w:tr>
      <w:tr w:rsidR="00067877" w:rsidRPr="00EE38D9" w14:paraId="790B27E1" w14:textId="77777777" w:rsidTr="00EE38D9">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Change w:id="439" w:author="Katharina Schleidt" w:date="2021-10-17T22:47:00Z">
                  <w:rPr>
                    <w:sz w:val="20"/>
                    <w:szCs w:val="20"/>
                  </w:rPr>
                </w:rPrChange>
              </w:rPr>
            </w:pPr>
            <w:r w:rsidRPr="00EE38D9">
              <w:rPr>
                <w:sz w:val="20"/>
                <w:szCs w:val="20"/>
                <w:rPrChange w:id="440" w:author="Katharina Schleidt" w:date="2021-10-17T22:47:00Z">
                  <w:rPr>
                    <w:sz w:val="20"/>
                    <w:szCs w:val="20"/>
                  </w:rPr>
                </w:rPrChange>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Change w:id="441" w:author="Katharina Schleidt" w:date="2021-10-17T22:47:00Z">
                  <w:rPr>
                    <w:sz w:val="20"/>
                    <w:szCs w:val="20"/>
                  </w:rPr>
                </w:rPrChange>
              </w:rPr>
            </w:pPr>
            <w:r w:rsidRPr="00EE38D9">
              <w:rPr>
                <w:sz w:val="20"/>
                <w:szCs w:val="20"/>
                <w:rPrChange w:id="442" w:author="Katharina Schleidt" w:date="2021-10-17T22:47:00Z">
                  <w:rPr>
                    <w:sz w:val="20"/>
                    <w:szCs w:val="20"/>
                  </w:rPr>
                </w:rPrChange>
              </w:rPr>
              <w:t>ISO 19103:2015 Geographic information – Conceptual schema language, UML2 conformance class</w:t>
            </w:r>
          </w:p>
        </w:tc>
      </w:tr>
      <w:tr w:rsidR="00067877" w:rsidRPr="00EE38D9" w14:paraId="20C3E3C0" w14:textId="77777777" w:rsidTr="00EE38D9">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Change w:id="443" w:author="Katharina Schleidt" w:date="2021-10-17T22:47:00Z">
                  <w:rPr>
                    <w:sz w:val="20"/>
                    <w:szCs w:val="20"/>
                  </w:rPr>
                </w:rPrChange>
              </w:rPr>
            </w:pPr>
            <w:r w:rsidRPr="00EE38D9">
              <w:rPr>
                <w:sz w:val="20"/>
                <w:szCs w:val="20"/>
                <w:rPrChange w:id="444" w:author="Katharina Schleidt" w:date="2021-10-17T22:47:00Z">
                  <w:rPr>
                    <w:sz w:val="20"/>
                    <w:szCs w:val="20"/>
                  </w:rPr>
                </w:rPrChange>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Change w:id="445" w:author="Katharina Schleidt" w:date="2021-10-17T22:47:00Z">
                  <w:rPr>
                    <w:sz w:val="20"/>
                    <w:szCs w:val="20"/>
                  </w:rPr>
                </w:rPrChange>
              </w:rPr>
            </w:pPr>
            <w:r w:rsidRPr="00EE38D9">
              <w:rPr>
                <w:sz w:val="20"/>
                <w:szCs w:val="20"/>
                <w:rPrChange w:id="446" w:author="Katharina Schleidt" w:date="2021-10-17T22:47:00Z">
                  <w:rPr>
                    <w:sz w:val="20"/>
                    <w:szCs w:val="20"/>
                  </w:rPr>
                </w:rPrChange>
              </w:rPr>
              <w:t xml:space="preserve">ISO 19103:2015 Geographic information – Conceptual schema language, </w:t>
            </w:r>
            <w:proofErr w:type="spellStart"/>
            <w:r w:rsidRPr="00EE38D9">
              <w:rPr>
                <w:sz w:val="20"/>
                <w:szCs w:val="20"/>
                <w:rPrChange w:id="447" w:author="Katharina Schleidt" w:date="2021-10-17T22:47:00Z">
                  <w:rPr>
                    <w:sz w:val="20"/>
                    <w:szCs w:val="20"/>
                  </w:rPr>
                </w:rPrChange>
              </w:rPr>
              <w:t>CoreTypes</w:t>
            </w:r>
            <w:proofErr w:type="spellEnd"/>
            <w:r w:rsidRPr="00EE38D9">
              <w:rPr>
                <w:sz w:val="20"/>
                <w:szCs w:val="20"/>
                <w:rPrChange w:id="448" w:author="Katharina Schleidt" w:date="2021-10-17T22:47:00Z">
                  <w:rPr>
                    <w:sz w:val="20"/>
                    <w:szCs w:val="20"/>
                  </w:rPr>
                </w:rPrChange>
              </w:rPr>
              <w:t xml:space="preserve"> conformance class</w:t>
            </w:r>
          </w:p>
        </w:tc>
      </w:tr>
      <w:tr w:rsidR="00067877" w:rsidRPr="00EE38D9" w14:paraId="3022AD4A" w14:textId="77777777" w:rsidTr="00EE38D9">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Change w:id="449" w:author="Katharina Schleidt" w:date="2021-10-17T22:47:00Z">
                  <w:rPr>
                    <w:sz w:val="20"/>
                    <w:szCs w:val="20"/>
                  </w:rPr>
                </w:rPrChange>
              </w:rPr>
            </w:pPr>
            <w:r w:rsidRPr="00EE38D9">
              <w:rPr>
                <w:sz w:val="20"/>
                <w:szCs w:val="20"/>
                <w:rPrChange w:id="450" w:author="Katharina Schleidt" w:date="2021-10-17T22:47:00Z">
                  <w:rPr>
                    <w:sz w:val="20"/>
                    <w:szCs w:val="20"/>
                  </w:rPr>
                </w:rPrChange>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Change w:id="451" w:author="Katharina Schleidt" w:date="2021-10-17T22:47:00Z">
                  <w:rPr>
                    <w:sz w:val="20"/>
                    <w:szCs w:val="20"/>
                  </w:rPr>
                </w:rPrChange>
              </w:rPr>
            </w:pPr>
            <w:r w:rsidRPr="00EE38D9">
              <w:rPr>
                <w:sz w:val="20"/>
                <w:szCs w:val="20"/>
                <w:rPrChange w:id="452" w:author="Katharina Schleidt" w:date="2021-10-17T22:47:00Z">
                  <w:rPr>
                    <w:sz w:val="20"/>
                    <w:szCs w:val="20"/>
                  </w:rPr>
                </w:rPrChange>
              </w:rPr>
              <w:t>ISO 19108:2002 Geographic information – Temporal schema, Application schemas for data transfer conformance class</w:t>
            </w:r>
          </w:p>
        </w:tc>
      </w:tr>
      <w:tr w:rsidR="00067877" w:rsidRPr="00EE38D9" w14:paraId="1E92DB73" w14:textId="77777777" w:rsidTr="00EE38D9">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Change w:id="453" w:author="Katharina Schleidt" w:date="2021-10-17T22:47:00Z">
                  <w:rPr>
                    <w:sz w:val="20"/>
                    <w:szCs w:val="20"/>
                  </w:rPr>
                </w:rPrChange>
              </w:rPr>
            </w:pPr>
            <w:r w:rsidRPr="00EE38D9">
              <w:rPr>
                <w:sz w:val="20"/>
                <w:szCs w:val="20"/>
                <w:rPrChange w:id="454" w:author="Katharina Schleidt" w:date="2021-10-17T22:47:00Z">
                  <w:rPr>
                    <w:sz w:val="20"/>
                    <w:szCs w:val="20"/>
                  </w:rPr>
                </w:rPrChange>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Change w:id="455" w:author="Katharina Schleidt" w:date="2021-10-17T22:47:00Z">
                  <w:rPr>
                    <w:sz w:val="20"/>
                    <w:szCs w:val="20"/>
                  </w:rPr>
                </w:rPrChange>
              </w:rPr>
            </w:pPr>
            <w:r w:rsidRPr="00EE38D9">
              <w:rPr>
                <w:sz w:val="20"/>
                <w:szCs w:val="20"/>
                <w:rPrChange w:id="456" w:author="Katharina Schleidt" w:date="2021-10-17T22:47:00Z">
                  <w:rPr>
                    <w:sz w:val="20"/>
                    <w:szCs w:val="20"/>
                  </w:rPr>
                </w:rPrChange>
              </w:rPr>
              <w:t>/</w:t>
            </w:r>
            <w:proofErr w:type="spellStart"/>
            <w:r w:rsidRPr="00EE38D9">
              <w:rPr>
                <w:sz w:val="20"/>
                <w:szCs w:val="20"/>
                <w:rPrChange w:id="457" w:author="Katharina Schleidt" w:date="2021-10-17T22:47:00Z">
                  <w:rPr>
                    <w:sz w:val="20"/>
                    <w:szCs w:val="20"/>
                  </w:rPr>
                </w:rPrChange>
              </w:rPr>
              <w:t>req</w:t>
            </w:r>
            <w:proofErr w:type="spellEnd"/>
            <w:r w:rsidRPr="00EE38D9">
              <w:rPr>
                <w:sz w:val="20"/>
                <w:szCs w:val="20"/>
                <w:rPrChange w:id="458" w:author="Katharina Schleidt" w:date="2021-10-17T22:47:00Z">
                  <w:rPr>
                    <w:sz w:val="20"/>
                    <w:szCs w:val="20"/>
                  </w:rPr>
                </w:rPrChange>
              </w:rPr>
              <w:t>/</w:t>
            </w:r>
            <w:proofErr w:type="spellStart"/>
            <w:r w:rsidRPr="00EE38D9">
              <w:rPr>
                <w:sz w:val="20"/>
                <w:szCs w:val="20"/>
                <w:rPrChange w:id="459" w:author="Katharina Schleidt" w:date="2021-10-17T22:47:00Z">
                  <w:rPr>
                    <w:sz w:val="20"/>
                    <w:szCs w:val="20"/>
                  </w:rPr>
                </w:rPrChange>
              </w:rPr>
              <w:t>obs</w:t>
            </w:r>
            <w:proofErr w:type="spellEnd"/>
            <w:r w:rsidRPr="00EE38D9">
              <w:rPr>
                <w:sz w:val="20"/>
                <w:szCs w:val="20"/>
                <w:rPrChange w:id="460" w:author="Katharina Schleidt" w:date="2021-10-17T22:47:00Z">
                  <w:rPr>
                    <w:sz w:val="20"/>
                    <w:szCs w:val="20"/>
                  </w:rPr>
                </w:rPrChange>
              </w:rPr>
              <w:t>-core/</w:t>
            </w:r>
            <w:proofErr w:type="spellStart"/>
            <w:r w:rsidRPr="00EE38D9">
              <w:rPr>
                <w:sz w:val="20"/>
                <w:szCs w:val="20"/>
                <w:rPrChange w:id="461" w:author="Katharina Schleidt" w:date="2021-10-17T22:47:00Z">
                  <w:rPr>
                    <w:sz w:val="20"/>
                    <w:szCs w:val="20"/>
                  </w:rPr>
                </w:rPrChange>
              </w:rPr>
              <w:t>AbstractObservationCharacteristics</w:t>
            </w:r>
            <w:proofErr w:type="spellEnd"/>
          </w:p>
        </w:tc>
      </w:tr>
      <w:tr w:rsidR="00067877" w:rsidRPr="00EE38D9" w14:paraId="15A66E4E" w14:textId="77777777" w:rsidTr="00EE38D9">
        <w:tc>
          <w:tcPr>
            <w:tcW w:w="2258" w:type="dxa"/>
            <w:shd w:val="clear" w:color="auto" w:fill="auto"/>
            <w:tcMar>
              <w:top w:w="100" w:type="dxa"/>
              <w:left w:w="100" w:type="dxa"/>
              <w:bottom w:w="100" w:type="dxa"/>
              <w:right w:w="100" w:type="dxa"/>
            </w:tcMar>
          </w:tcPr>
          <w:p w14:paraId="02F99CD4" w14:textId="6378B5BD" w:rsidR="00067877" w:rsidRPr="00EE38D9" w:rsidRDefault="00067877" w:rsidP="001A5B74">
            <w:pPr>
              <w:widowControl w:val="0"/>
              <w:spacing w:line="240" w:lineRule="auto"/>
              <w:rPr>
                <w:sz w:val="20"/>
                <w:szCs w:val="20"/>
                <w:rPrChange w:id="462" w:author="Katharina Schleidt" w:date="2021-10-17T22:47:00Z">
                  <w:rPr>
                    <w:sz w:val="20"/>
                    <w:szCs w:val="20"/>
                  </w:rPr>
                </w:rPrChange>
              </w:rPr>
            </w:pPr>
            <w:del w:id="463" w:author="Katharina Schleidt" w:date="2021-10-17T20:41:00Z">
              <w:r w:rsidRPr="00EE38D9" w:rsidDel="00D00C9F">
                <w:rPr>
                  <w:sz w:val="20"/>
                  <w:szCs w:val="20"/>
                  <w:rPrChange w:id="464" w:author="Katharina Schleidt" w:date="2021-10-17T22:47:00Z">
                    <w:rPr>
                      <w:sz w:val="20"/>
                      <w:szCs w:val="20"/>
                    </w:rPr>
                  </w:rPrChange>
                </w:rPr>
                <w:delText>Requirement</w:delText>
              </w:r>
            </w:del>
          </w:p>
        </w:tc>
        <w:tc>
          <w:tcPr>
            <w:tcW w:w="7513" w:type="dxa"/>
            <w:shd w:val="clear" w:color="auto" w:fill="auto"/>
            <w:tcMar>
              <w:top w:w="100" w:type="dxa"/>
              <w:left w:w="100" w:type="dxa"/>
              <w:bottom w:w="100" w:type="dxa"/>
              <w:right w:w="100" w:type="dxa"/>
            </w:tcMar>
          </w:tcPr>
          <w:p w14:paraId="3D022085" w14:textId="268BFD14" w:rsidR="00067877" w:rsidRPr="00EE38D9" w:rsidRDefault="00067877" w:rsidP="001A5B74">
            <w:pPr>
              <w:widowControl w:val="0"/>
              <w:spacing w:line="240" w:lineRule="auto"/>
              <w:rPr>
                <w:sz w:val="20"/>
                <w:szCs w:val="20"/>
                <w:rPrChange w:id="465" w:author="Katharina Schleidt" w:date="2021-10-17T22:47:00Z">
                  <w:rPr>
                    <w:sz w:val="20"/>
                    <w:szCs w:val="20"/>
                  </w:rPr>
                </w:rPrChange>
              </w:rPr>
            </w:pPr>
            <w:del w:id="466" w:author="Katharina Schleidt" w:date="2021-10-17T20:41:00Z">
              <w:r w:rsidRPr="00EE38D9" w:rsidDel="00D00C9F">
                <w:rPr>
                  <w:sz w:val="20"/>
                  <w:szCs w:val="20"/>
                  <w:rPrChange w:id="467" w:author="Katharina Schleidt" w:date="2021-10-17T22:47:00Z">
                    <w:rPr>
                      <w:sz w:val="20"/>
                      <w:szCs w:val="20"/>
                    </w:rPr>
                  </w:rPrChange>
                </w:rPr>
                <w:delText>/req/obs-core/AbstractObservation/resultTime-type</w:delText>
              </w:r>
            </w:del>
          </w:p>
        </w:tc>
      </w:tr>
      <w:tr w:rsidR="00067877" w:rsidRPr="00EE38D9" w14:paraId="49A73171" w14:textId="77777777" w:rsidTr="00EE38D9">
        <w:tc>
          <w:tcPr>
            <w:tcW w:w="2258" w:type="dxa"/>
            <w:shd w:val="clear" w:color="auto" w:fill="auto"/>
            <w:tcMar>
              <w:top w:w="100" w:type="dxa"/>
              <w:left w:w="100" w:type="dxa"/>
              <w:bottom w:w="100" w:type="dxa"/>
              <w:right w:w="100" w:type="dxa"/>
            </w:tcMar>
          </w:tcPr>
          <w:p w14:paraId="2CE2649A" w14:textId="5CB5A31D" w:rsidR="00067877" w:rsidRPr="00EE38D9" w:rsidRDefault="00067877" w:rsidP="001A5B74">
            <w:pPr>
              <w:widowControl w:val="0"/>
              <w:spacing w:line="240" w:lineRule="auto"/>
              <w:rPr>
                <w:sz w:val="20"/>
                <w:szCs w:val="20"/>
                <w:rPrChange w:id="468" w:author="Katharina Schleidt" w:date="2021-10-17T22:47:00Z">
                  <w:rPr>
                    <w:sz w:val="20"/>
                    <w:szCs w:val="20"/>
                  </w:rPr>
                </w:rPrChange>
              </w:rPr>
            </w:pPr>
            <w:del w:id="469" w:author="Katharina Schleidt" w:date="2021-10-17T20:41:00Z">
              <w:r w:rsidRPr="00EE38D9" w:rsidDel="00D00C9F">
                <w:rPr>
                  <w:sz w:val="20"/>
                  <w:szCs w:val="20"/>
                  <w:rPrChange w:id="470" w:author="Katharina Schleidt" w:date="2021-10-17T22:47:00Z">
                    <w:rPr>
                      <w:sz w:val="20"/>
                      <w:szCs w:val="20"/>
                    </w:rPr>
                  </w:rPrChange>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28E10CD2" w:rsidR="00067877" w:rsidRPr="00EE38D9" w:rsidRDefault="00067877" w:rsidP="001A5B74">
            <w:pPr>
              <w:widowControl w:val="0"/>
              <w:spacing w:line="240" w:lineRule="auto"/>
              <w:rPr>
                <w:sz w:val="20"/>
                <w:szCs w:val="20"/>
                <w:rPrChange w:id="471" w:author="Katharina Schleidt" w:date="2021-10-17T22:47:00Z">
                  <w:rPr>
                    <w:sz w:val="20"/>
                    <w:szCs w:val="20"/>
                  </w:rPr>
                </w:rPrChange>
              </w:rPr>
            </w:pPr>
            <w:del w:id="472" w:author="Katharina Schleidt" w:date="2021-10-17T20:41:00Z">
              <w:r w:rsidRPr="00EE38D9" w:rsidDel="00D00C9F">
                <w:rPr>
                  <w:sz w:val="20"/>
                  <w:szCs w:val="20"/>
                  <w:rPrChange w:id="473" w:author="Katharina Schleidt" w:date="2021-10-17T22:47:00Z">
                    <w:rPr>
                      <w:sz w:val="20"/>
                      <w:szCs w:val="20"/>
                    </w:rPr>
                  </w:rPrChange>
                </w:rPr>
                <w:delText>/req/obs-core/AbstractObservation/validTime-type</w:delText>
              </w:r>
            </w:del>
          </w:p>
        </w:tc>
      </w:tr>
      <w:tr w:rsidR="00067877" w:rsidRPr="00EE38D9" w14:paraId="39C37D18" w14:textId="77777777" w:rsidTr="00EE38D9">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Change w:id="474" w:author="Katharina Schleidt" w:date="2021-10-17T22:47:00Z">
                  <w:rPr>
                    <w:sz w:val="20"/>
                    <w:szCs w:val="20"/>
                  </w:rPr>
                </w:rPrChange>
              </w:rPr>
            </w:pPr>
            <w:r w:rsidRPr="00EE38D9">
              <w:rPr>
                <w:sz w:val="20"/>
                <w:szCs w:val="20"/>
                <w:rPrChange w:id="475" w:author="Katharina Schleidt" w:date="2021-10-17T22:47:00Z">
                  <w:rPr>
                    <w:sz w:val="20"/>
                    <w:szCs w:val="20"/>
                  </w:rPr>
                </w:rPrChange>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Change w:id="476" w:author="Katharina Schleidt" w:date="2021-10-17T22:47:00Z">
                  <w:rPr>
                    <w:sz w:val="20"/>
                    <w:szCs w:val="20"/>
                  </w:rPr>
                </w:rPrChange>
              </w:rPr>
            </w:pPr>
            <w:r w:rsidRPr="00EE38D9">
              <w:rPr>
                <w:sz w:val="20"/>
                <w:szCs w:val="20"/>
                <w:rPrChange w:id="477" w:author="Katharina Schleidt" w:date="2021-10-17T22:47:00Z">
                  <w:rPr>
                    <w:sz w:val="20"/>
                    <w:szCs w:val="20"/>
                  </w:rPr>
                </w:rPrChange>
              </w:rPr>
              <w:t>/</w:t>
            </w:r>
            <w:proofErr w:type="spellStart"/>
            <w:r w:rsidRPr="00EE38D9">
              <w:rPr>
                <w:sz w:val="20"/>
                <w:szCs w:val="20"/>
                <w:rPrChange w:id="478" w:author="Katharina Schleidt" w:date="2021-10-17T22:47:00Z">
                  <w:rPr>
                    <w:sz w:val="20"/>
                    <w:szCs w:val="20"/>
                  </w:rPr>
                </w:rPrChange>
              </w:rPr>
              <w:t>req</w:t>
            </w:r>
            <w:proofErr w:type="spellEnd"/>
            <w:r w:rsidRPr="00EE38D9">
              <w:rPr>
                <w:sz w:val="20"/>
                <w:szCs w:val="20"/>
                <w:rPrChange w:id="479" w:author="Katharina Schleidt" w:date="2021-10-17T22:47:00Z">
                  <w:rPr>
                    <w:sz w:val="20"/>
                    <w:szCs w:val="20"/>
                  </w:rPr>
                </w:rPrChange>
              </w:rPr>
              <w:t>/</w:t>
            </w:r>
            <w:proofErr w:type="spellStart"/>
            <w:r w:rsidRPr="00EE38D9">
              <w:rPr>
                <w:sz w:val="20"/>
                <w:szCs w:val="20"/>
                <w:rPrChange w:id="480" w:author="Katharina Schleidt" w:date="2021-10-17T22:47:00Z">
                  <w:rPr>
                    <w:sz w:val="20"/>
                    <w:szCs w:val="20"/>
                  </w:rPr>
                </w:rPrChange>
              </w:rPr>
              <w:t>obs-cpt</w:t>
            </w:r>
            <w:proofErr w:type="spellEnd"/>
            <w:r w:rsidRPr="00EE38D9">
              <w:rPr>
                <w:sz w:val="20"/>
                <w:szCs w:val="20"/>
                <w:rPrChange w:id="481" w:author="Katharina Schleidt" w:date="2021-10-17T22:47:00Z">
                  <w:rPr>
                    <w:sz w:val="20"/>
                    <w:szCs w:val="20"/>
                  </w:rPr>
                </w:rPrChange>
              </w:rPr>
              <w:t>/Observation/</w:t>
            </w:r>
            <w:proofErr w:type="spellStart"/>
            <w:r w:rsidRPr="00EE38D9">
              <w:rPr>
                <w:sz w:val="20"/>
                <w:szCs w:val="20"/>
                <w:rPrChange w:id="482" w:author="Katharina Schleidt" w:date="2021-10-17T22:47:00Z">
                  <w:rPr>
                    <w:sz w:val="20"/>
                    <w:szCs w:val="20"/>
                  </w:rPr>
                </w:rPrChange>
              </w:rPr>
              <w:t>phenomenonTime</w:t>
            </w:r>
            <w:proofErr w:type="spellEnd"/>
            <w:r w:rsidRPr="00EE38D9">
              <w:rPr>
                <w:sz w:val="20"/>
                <w:szCs w:val="20"/>
                <w:rPrChange w:id="483" w:author="Katharina Schleidt" w:date="2021-10-17T22:47:00Z">
                  <w:rPr>
                    <w:sz w:val="20"/>
                    <w:szCs w:val="20"/>
                  </w:rPr>
                </w:rPrChange>
              </w:rPr>
              <w:t>-card</w:t>
            </w:r>
          </w:p>
        </w:tc>
      </w:tr>
      <w:tr w:rsidR="00067877" w:rsidRPr="00EE38D9" w14:paraId="41BE0320" w14:textId="77777777" w:rsidTr="00EE38D9">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Change w:id="484" w:author="Katharina Schleidt" w:date="2021-10-17T22:47:00Z">
                  <w:rPr>
                    <w:sz w:val="20"/>
                    <w:szCs w:val="20"/>
                  </w:rPr>
                </w:rPrChange>
              </w:rPr>
            </w:pPr>
            <w:r w:rsidRPr="00EE38D9">
              <w:rPr>
                <w:sz w:val="20"/>
                <w:szCs w:val="20"/>
                <w:rPrChange w:id="485" w:author="Katharina Schleidt" w:date="2021-10-17T22:47:00Z">
                  <w:rPr>
                    <w:sz w:val="20"/>
                    <w:szCs w:val="20"/>
                  </w:rPr>
                </w:rPrChange>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Change w:id="486" w:author="Katharina Schleidt" w:date="2021-10-17T22:47:00Z">
                  <w:rPr>
                    <w:sz w:val="20"/>
                    <w:szCs w:val="20"/>
                  </w:rPr>
                </w:rPrChange>
              </w:rPr>
            </w:pPr>
            <w:r w:rsidRPr="00EE38D9">
              <w:rPr>
                <w:sz w:val="20"/>
                <w:szCs w:val="20"/>
                <w:rPrChange w:id="487" w:author="Katharina Schleidt" w:date="2021-10-17T22:47:00Z">
                  <w:rPr>
                    <w:sz w:val="20"/>
                    <w:szCs w:val="20"/>
                  </w:rPr>
                </w:rPrChange>
              </w:rPr>
              <w:t>/</w:t>
            </w:r>
            <w:proofErr w:type="spellStart"/>
            <w:r w:rsidRPr="00EE38D9">
              <w:rPr>
                <w:sz w:val="20"/>
                <w:szCs w:val="20"/>
                <w:rPrChange w:id="488" w:author="Katharina Schleidt" w:date="2021-10-17T22:47:00Z">
                  <w:rPr>
                    <w:sz w:val="20"/>
                    <w:szCs w:val="20"/>
                  </w:rPr>
                </w:rPrChange>
              </w:rPr>
              <w:t>req</w:t>
            </w:r>
            <w:proofErr w:type="spellEnd"/>
            <w:r w:rsidRPr="00EE38D9">
              <w:rPr>
                <w:sz w:val="20"/>
                <w:szCs w:val="20"/>
                <w:rPrChange w:id="489" w:author="Katharina Schleidt" w:date="2021-10-17T22:47:00Z">
                  <w:rPr>
                    <w:sz w:val="20"/>
                    <w:szCs w:val="20"/>
                  </w:rPr>
                </w:rPrChange>
              </w:rPr>
              <w:t>/</w:t>
            </w:r>
            <w:proofErr w:type="spellStart"/>
            <w:r w:rsidRPr="00EE38D9">
              <w:rPr>
                <w:sz w:val="20"/>
                <w:szCs w:val="20"/>
                <w:rPrChange w:id="490" w:author="Katharina Schleidt" w:date="2021-10-17T22:47:00Z">
                  <w:rPr>
                    <w:sz w:val="20"/>
                    <w:szCs w:val="20"/>
                  </w:rPr>
                </w:rPrChange>
              </w:rPr>
              <w:t>obs-cpt</w:t>
            </w:r>
            <w:proofErr w:type="spellEnd"/>
            <w:r w:rsidRPr="00EE38D9">
              <w:rPr>
                <w:sz w:val="20"/>
                <w:szCs w:val="20"/>
                <w:rPrChange w:id="491" w:author="Katharina Schleidt" w:date="2021-10-17T22:47:00Z">
                  <w:rPr>
                    <w:sz w:val="20"/>
                    <w:szCs w:val="20"/>
                  </w:rPr>
                </w:rPrChange>
              </w:rPr>
              <w:t>/Observation/</w:t>
            </w:r>
            <w:proofErr w:type="spellStart"/>
            <w:r w:rsidRPr="00EE38D9">
              <w:rPr>
                <w:sz w:val="20"/>
                <w:szCs w:val="20"/>
                <w:rPrChange w:id="492" w:author="Katharina Schleidt" w:date="2021-10-17T22:47:00Z">
                  <w:rPr>
                    <w:sz w:val="20"/>
                    <w:szCs w:val="20"/>
                  </w:rPr>
                </w:rPrChange>
              </w:rPr>
              <w:t>resultTime</w:t>
            </w:r>
            <w:proofErr w:type="spellEnd"/>
            <w:r w:rsidRPr="00EE38D9">
              <w:rPr>
                <w:sz w:val="20"/>
                <w:szCs w:val="20"/>
                <w:rPrChange w:id="493" w:author="Katharina Schleidt" w:date="2021-10-17T22:47:00Z">
                  <w:rPr>
                    <w:sz w:val="20"/>
                    <w:szCs w:val="20"/>
                  </w:rPr>
                </w:rPrChange>
              </w:rPr>
              <w:t>-card</w:t>
            </w:r>
          </w:p>
        </w:tc>
      </w:tr>
      <w:tr w:rsidR="00067877" w:rsidRPr="00EE38D9" w14:paraId="3280FC1A" w14:textId="77777777" w:rsidTr="00EE38D9">
        <w:tc>
          <w:tcPr>
            <w:tcW w:w="2258" w:type="dxa"/>
            <w:shd w:val="clear" w:color="auto" w:fill="auto"/>
            <w:tcMar>
              <w:top w:w="100" w:type="dxa"/>
              <w:left w:w="100" w:type="dxa"/>
              <w:bottom w:w="100" w:type="dxa"/>
              <w:right w:w="100" w:type="dxa"/>
            </w:tcMar>
          </w:tcPr>
          <w:p w14:paraId="318AB3B3" w14:textId="0EC19D68" w:rsidR="00067877" w:rsidRPr="00EE38D9" w:rsidRDefault="00067877" w:rsidP="001A5B74">
            <w:pPr>
              <w:widowControl w:val="0"/>
              <w:spacing w:line="240" w:lineRule="auto"/>
              <w:rPr>
                <w:sz w:val="20"/>
                <w:szCs w:val="20"/>
                <w:rPrChange w:id="494" w:author="Katharina Schleidt" w:date="2021-10-17T22:47:00Z">
                  <w:rPr>
                    <w:sz w:val="20"/>
                    <w:szCs w:val="20"/>
                  </w:rPr>
                </w:rPrChange>
              </w:rPr>
            </w:pPr>
            <w:del w:id="495" w:author="Katharina Schleidt" w:date="2021-10-17T20:40:00Z">
              <w:r w:rsidRPr="00EE38D9" w:rsidDel="00D00C9F">
                <w:rPr>
                  <w:sz w:val="20"/>
                  <w:szCs w:val="20"/>
                  <w:rPrChange w:id="496" w:author="Katharina Schleidt" w:date="2021-10-17T22:47:00Z">
                    <w:rPr>
                      <w:sz w:val="20"/>
                      <w:szCs w:val="20"/>
                    </w:rPr>
                  </w:rPrChange>
                </w:rPr>
                <w:delText>Requirement</w:delText>
              </w:r>
            </w:del>
          </w:p>
        </w:tc>
        <w:tc>
          <w:tcPr>
            <w:tcW w:w="7513" w:type="dxa"/>
            <w:shd w:val="clear" w:color="auto" w:fill="auto"/>
            <w:tcMar>
              <w:top w:w="100" w:type="dxa"/>
              <w:left w:w="100" w:type="dxa"/>
              <w:bottom w:w="100" w:type="dxa"/>
              <w:right w:w="100" w:type="dxa"/>
            </w:tcMar>
          </w:tcPr>
          <w:p w14:paraId="311CA209" w14:textId="502AA325" w:rsidR="00067877" w:rsidRPr="00EE38D9" w:rsidRDefault="00067877" w:rsidP="001A5B74">
            <w:pPr>
              <w:widowControl w:val="0"/>
              <w:spacing w:line="240" w:lineRule="auto"/>
              <w:rPr>
                <w:sz w:val="20"/>
                <w:szCs w:val="20"/>
                <w:rPrChange w:id="497" w:author="Katharina Schleidt" w:date="2021-10-17T22:47:00Z">
                  <w:rPr>
                    <w:sz w:val="20"/>
                    <w:szCs w:val="20"/>
                  </w:rPr>
                </w:rPrChange>
              </w:rPr>
            </w:pPr>
            <w:del w:id="498" w:author="Katharina Schleidt" w:date="2021-10-11T15:10:00Z">
              <w:r w:rsidRPr="00EE38D9" w:rsidDel="000F7AC0">
                <w:rPr>
                  <w:sz w:val="20"/>
                  <w:szCs w:val="20"/>
                  <w:rPrChange w:id="499" w:author="Katharina Schleidt" w:date="2021-10-17T22:47:00Z">
                    <w:rPr>
                      <w:sz w:val="20"/>
                      <w:szCs w:val="20"/>
                    </w:rPr>
                  </w:rPrChange>
                </w:rPr>
                <w:delText>/req/obs-core/AbstractObservation/FoI-con</w:delText>
              </w:r>
            </w:del>
          </w:p>
        </w:tc>
      </w:tr>
      <w:tr w:rsidR="00067877" w:rsidRPr="00EE38D9" w14:paraId="56593F1E" w14:textId="77777777" w:rsidTr="00EE38D9">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Change w:id="500" w:author="Katharina Schleidt" w:date="2021-10-17T22:47:00Z">
                  <w:rPr>
                    <w:sz w:val="20"/>
                    <w:szCs w:val="20"/>
                  </w:rPr>
                </w:rPrChange>
              </w:rPr>
            </w:pPr>
            <w:r w:rsidRPr="00EE38D9">
              <w:rPr>
                <w:sz w:val="20"/>
                <w:szCs w:val="20"/>
                <w:rPrChange w:id="501" w:author="Katharina Schleidt" w:date="2021-10-17T22:47:00Z">
                  <w:rPr>
                    <w:sz w:val="20"/>
                    <w:szCs w:val="20"/>
                  </w:rPr>
                </w:rPrChange>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Change w:id="502" w:author="Katharina Schleidt" w:date="2021-10-17T22:47:00Z">
                  <w:rPr>
                    <w:sz w:val="20"/>
                    <w:szCs w:val="20"/>
                  </w:rPr>
                </w:rPrChange>
              </w:rPr>
            </w:pPr>
            <w:r w:rsidRPr="00EE38D9">
              <w:rPr>
                <w:sz w:val="20"/>
                <w:szCs w:val="20"/>
                <w:rPrChange w:id="503" w:author="Katharina Schleidt" w:date="2021-10-17T22:47:00Z">
                  <w:rPr>
                    <w:sz w:val="20"/>
                    <w:szCs w:val="20"/>
                  </w:rPr>
                </w:rPrChange>
              </w:rPr>
              <w:t>/</w:t>
            </w:r>
            <w:proofErr w:type="spellStart"/>
            <w:r w:rsidRPr="00EE38D9">
              <w:rPr>
                <w:sz w:val="20"/>
                <w:szCs w:val="20"/>
                <w:rPrChange w:id="504" w:author="Katharina Schleidt" w:date="2021-10-17T22:47:00Z">
                  <w:rPr>
                    <w:sz w:val="20"/>
                    <w:szCs w:val="20"/>
                  </w:rPr>
                </w:rPrChange>
              </w:rPr>
              <w:t>req</w:t>
            </w:r>
            <w:proofErr w:type="spellEnd"/>
            <w:r w:rsidRPr="00EE38D9">
              <w:rPr>
                <w:sz w:val="20"/>
                <w:szCs w:val="20"/>
                <w:rPrChange w:id="505" w:author="Katharina Schleidt" w:date="2021-10-17T22:47:00Z">
                  <w:rPr>
                    <w:sz w:val="20"/>
                    <w:szCs w:val="20"/>
                  </w:rPr>
                </w:rPrChange>
              </w:rPr>
              <w:t>/</w:t>
            </w:r>
            <w:proofErr w:type="spellStart"/>
            <w:r w:rsidRPr="00EE38D9">
              <w:rPr>
                <w:sz w:val="20"/>
                <w:szCs w:val="20"/>
                <w:rPrChange w:id="506" w:author="Katharina Schleidt" w:date="2021-10-17T22:47:00Z">
                  <w:rPr>
                    <w:sz w:val="20"/>
                    <w:szCs w:val="20"/>
                  </w:rPr>
                </w:rPrChange>
              </w:rPr>
              <w:t>obs-cpt</w:t>
            </w:r>
            <w:proofErr w:type="spellEnd"/>
            <w:r w:rsidRPr="00EE38D9">
              <w:rPr>
                <w:sz w:val="20"/>
                <w:szCs w:val="20"/>
                <w:rPrChange w:id="507" w:author="Katharina Schleidt" w:date="2021-10-17T22:47:00Z">
                  <w:rPr>
                    <w:sz w:val="20"/>
                    <w:szCs w:val="20"/>
                  </w:rPr>
                </w:rPrChange>
              </w:rPr>
              <w:t>/Observation/</w:t>
            </w:r>
            <w:proofErr w:type="spellStart"/>
            <w:r w:rsidRPr="00EE38D9">
              <w:rPr>
                <w:sz w:val="20"/>
                <w:szCs w:val="20"/>
                <w:rPrChange w:id="508" w:author="Katharina Schleidt" w:date="2021-10-17T22:47:00Z">
                  <w:rPr>
                    <w:sz w:val="20"/>
                    <w:szCs w:val="20"/>
                  </w:rPr>
                </w:rPrChange>
              </w:rPr>
              <w:t>observedProperty</w:t>
            </w:r>
            <w:proofErr w:type="spellEnd"/>
            <w:r w:rsidRPr="00EE38D9">
              <w:rPr>
                <w:sz w:val="20"/>
                <w:szCs w:val="20"/>
                <w:rPrChange w:id="509" w:author="Katharina Schleidt" w:date="2021-10-17T22:47:00Z">
                  <w:rPr>
                    <w:sz w:val="20"/>
                    <w:szCs w:val="20"/>
                  </w:rPr>
                </w:rPrChange>
              </w:rPr>
              <w:t>-card</w:t>
            </w:r>
          </w:p>
        </w:tc>
      </w:tr>
      <w:tr w:rsidR="00067877" w:rsidRPr="00EE38D9" w14:paraId="7139ACEA" w14:textId="77777777" w:rsidTr="00EE38D9">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Change w:id="510" w:author="Katharina Schleidt" w:date="2021-10-17T22:47:00Z">
                  <w:rPr>
                    <w:sz w:val="20"/>
                    <w:szCs w:val="20"/>
                  </w:rPr>
                </w:rPrChange>
              </w:rPr>
            </w:pPr>
            <w:r w:rsidRPr="00EE38D9">
              <w:rPr>
                <w:sz w:val="20"/>
                <w:szCs w:val="20"/>
                <w:rPrChange w:id="511" w:author="Katharina Schleidt" w:date="2021-10-17T22:47:00Z">
                  <w:rPr>
                    <w:sz w:val="20"/>
                    <w:szCs w:val="20"/>
                  </w:rPr>
                </w:rPrChange>
              </w:rPr>
              <w:t>Requirement</w:t>
            </w:r>
          </w:p>
        </w:tc>
        <w:tc>
          <w:tcPr>
            <w:tcW w:w="7513" w:type="dxa"/>
            <w:shd w:val="clear" w:color="auto" w:fill="auto"/>
            <w:tcMar>
              <w:top w:w="100" w:type="dxa"/>
              <w:left w:w="100" w:type="dxa"/>
              <w:bottom w:w="100" w:type="dxa"/>
              <w:right w:w="100" w:type="dxa"/>
            </w:tcMar>
          </w:tcPr>
          <w:p w14:paraId="36D0542A" w14:textId="731DE7C0" w:rsidR="00067877" w:rsidRPr="00EE38D9" w:rsidRDefault="00067877" w:rsidP="001A5B74">
            <w:pPr>
              <w:widowControl w:val="0"/>
              <w:spacing w:line="240" w:lineRule="auto"/>
              <w:rPr>
                <w:sz w:val="20"/>
                <w:szCs w:val="20"/>
                <w:rPrChange w:id="512" w:author="Katharina Schleidt" w:date="2021-10-17T22:47:00Z">
                  <w:rPr>
                    <w:sz w:val="20"/>
                    <w:szCs w:val="20"/>
                  </w:rPr>
                </w:rPrChange>
              </w:rPr>
            </w:pPr>
            <w:r w:rsidRPr="00EE38D9">
              <w:rPr>
                <w:sz w:val="20"/>
                <w:szCs w:val="20"/>
                <w:rPrChange w:id="513" w:author="Katharina Schleidt" w:date="2021-10-17T22:47:00Z">
                  <w:rPr>
                    <w:sz w:val="20"/>
                    <w:szCs w:val="20"/>
                  </w:rPr>
                </w:rPrChange>
              </w:rPr>
              <w:t>/</w:t>
            </w:r>
            <w:proofErr w:type="spellStart"/>
            <w:r w:rsidRPr="00EE38D9">
              <w:rPr>
                <w:sz w:val="20"/>
                <w:szCs w:val="20"/>
                <w:rPrChange w:id="514" w:author="Katharina Schleidt" w:date="2021-10-17T22:47:00Z">
                  <w:rPr>
                    <w:sz w:val="20"/>
                    <w:szCs w:val="20"/>
                  </w:rPr>
                </w:rPrChange>
              </w:rPr>
              <w:t>req</w:t>
            </w:r>
            <w:proofErr w:type="spellEnd"/>
            <w:r w:rsidRPr="00EE38D9">
              <w:rPr>
                <w:sz w:val="20"/>
                <w:szCs w:val="20"/>
                <w:rPrChange w:id="515" w:author="Katharina Schleidt" w:date="2021-10-17T22:47:00Z">
                  <w:rPr>
                    <w:sz w:val="20"/>
                    <w:szCs w:val="20"/>
                  </w:rPr>
                </w:rPrChange>
              </w:rPr>
              <w:t>/</w:t>
            </w:r>
            <w:proofErr w:type="spellStart"/>
            <w:r w:rsidRPr="00EE38D9">
              <w:rPr>
                <w:sz w:val="20"/>
                <w:szCs w:val="20"/>
                <w:rPrChange w:id="516" w:author="Katharina Schleidt" w:date="2021-10-17T22:47:00Z">
                  <w:rPr>
                    <w:sz w:val="20"/>
                    <w:szCs w:val="20"/>
                  </w:rPr>
                </w:rPrChange>
              </w:rPr>
              <w:t>obs-cpt</w:t>
            </w:r>
            <w:proofErr w:type="spellEnd"/>
            <w:r w:rsidRPr="00EE38D9">
              <w:rPr>
                <w:sz w:val="20"/>
                <w:szCs w:val="20"/>
                <w:rPrChange w:id="517" w:author="Katharina Schleidt" w:date="2021-10-17T22:47:00Z">
                  <w:rPr>
                    <w:sz w:val="20"/>
                    <w:szCs w:val="20"/>
                  </w:rPr>
                </w:rPrChange>
              </w:rPr>
              <w:t>/Observation/</w:t>
            </w:r>
            <w:proofErr w:type="spellStart"/>
            <w:ins w:id="518" w:author="Katharina Schleidt" w:date="2021-10-11T15:19:00Z">
              <w:r w:rsidR="00021125" w:rsidRPr="00EE38D9">
                <w:rPr>
                  <w:sz w:val="20"/>
                  <w:szCs w:val="20"/>
                  <w:rPrChange w:id="519" w:author="Katharina Schleidt" w:date="2021-10-17T22:47:00Z">
                    <w:rPr>
                      <w:sz w:val="20"/>
                      <w:szCs w:val="20"/>
                    </w:rPr>
                  </w:rPrChange>
                </w:rPr>
                <w:t>observingProcedure</w:t>
              </w:r>
              <w:proofErr w:type="spellEnd"/>
              <w:r w:rsidR="00021125" w:rsidRPr="00EE38D9" w:rsidDel="00021125">
                <w:rPr>
                  <w:sz w:val="20"/>
                  <w:szCs w:val="20"/>
                  <w:rPrChange w:id="520" w:author="Katharina Schleidt" w:date="2021-10-17T22:47:00Z">
                    <w:rPr>
                      <w:sz w:val="20"/>
                      <w:szCs w:val="20"/>
                    </w:rPr>
                  </w:rPrChange>
                </w:rPr>
                <w:t xml:space="preserve"> </w:t>
              </w:r>
            </w:ins>
            <w:del w:id="521" w:author="Katharina Schleidt" w:date="2021-10-11T15:19:00Z">
              <w:r w:rsidRPr="00EE38D9" w:rsidDel="00021125">
                <w:rPr>
                  <w:sz w:val="20"/>
                  <w:szCs w:val="20"/>
                  <w:rPrChange w:id="522" w:author="Katharina Schleidt" w:date="2021-10-17T22:47:00Z">
                    <w:rPr>
                      <w:sz w:val="20"/>
                      <w:szCs w:val="20"/>
                    </w:rPr>
                  </w:rPrChange>
                </w:rPr>
                <w:delText>procedure</w:delText>
              </w:r>
            </w:del>
            <w:r w:rsidRPr="00EE38D9">
              <w:rPr>
                <w:sz w:val="20"/>
                <w:szCs w:val="20"/>
                <w:rPrChange w:id="523" w:author="Katharina Schleidt" w:date="2021-10-17T22:47:00Z">
                  <w:rPr>
                    <w:sz w:val="20"/>
                    <w:szCs w:val="20"/>
                  </w:rPr>
                </w:rPrChange>
              </w:rPr>
              <w:t>-card</w:t>
            </w:r>
          </w:p>
        </w:tc>
      </w:tr>
      <w:tr w:rsidR="00067877" w:rsidRPr="00EE38D9" w14:paraId="4C3AEB4D" w14:textId="77777777" w:rsidTr="00EE38D9">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Change w:id="524" w:author="Katharina Schleidt" w:date="2021-10-17T22:47:00Z">
                  <w:rPr>
                    <w:sz w:val="20"/>
                    <w:szCs w:val="20"/>
                  </w:rPr>
                </w:rPrChange>
              </w:rPr>
            </w:pPr>
            <w:r w:rsidRPr="00EE38D9">
              <w:rPr>
                <w:sz w:val="20"/>
                <w:szCs w:val="20"/>
                <w:rPrChange w:id="525" w:author="Katharina Schleidt" w:date="2021-10-17T22:47:00Z">
                  <w:rPr>
                    <w:sz w:val="20"/>
                    <w:szCs w:val="20"/>
                  </w:rPr>
                </w:rPrChange>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Change w:id="526" w:author="Katharina Schleidt" w:date="2021-10-17T22:47:00Z">
                  <w:rPr>
                    <w:sz w:val="20"/>
                    <w:szCs w:val="20"/>
                  </w:rPr>
                </w:rPrChange>
              </w:rPr>
            </w:pPr>
            <w:r w:rsidRPr="00EE38D9">
              <w:rPr>
                <w:sz w:val="20"/>
                <w:szCs w:val="20"/>
                <w:rPrChange w:id="527" w:author="Katharina Schleidt" w:date="2021-10-17T22:47:00Z">
                  <w:rPr>
                    <w:sz w:val="20"/>
                    <w:szCs w:val="20"/>
                  </w:rPr>
                </w:rPrChange>
              </w:rPr>
              <w:t>/</w:t>
            </w:r>
            <w:proofErr w:type="spellStart"/>
            <w:r w:rsidRPr="00EE38D9">
              <w:rPr>
                <w:sz w:val="20"/>
                <w:szCs w:val="20"/>
                <w:rPrChange w:id="528" w:author="Katharina Schleidt" w:date="2021-10-17T22:47:00Z">
                  <w:rPr>
                    <w:sz w:val="20"/>
                    <w:szCs w:val="20"/>
                  </w:rPr>
                </w:rPrChange>
              </w:rPr>
              <w:t>req</w:t>
            </w:r>
            <w:proofErr w:type="spellEnd"/>
            <w:r w:rsidRPr="00EE38D9">
              <w:rPr>
                <w:sz w:val="20"/>
                <w:szCs w:val="20"/>
                <w:rPrChange w:id="529" w:author="Katharina Schleidt" w:date="2021-10-17T22:47:00Z">
                  <w:rPr>
                    <w:sz w:val="20"/>
                    <w:szCs w:val="20"/>
                  </w:rPr>
                </w:rPrChange>
              </w:rPr>
              <w:t>/</w:t>
            </w:r>
            <w:proofErr w:type="spellStart"/>
            <w:r w:rsidRPr="00EE38D9">
              <w:rPr>
                <w:sz w:val="20"/>
                <w:szCs w:val="20"/>
                <w:rPrChange w:id="530" w:author="Katharina Schleidt" w:date="2021-10-17T22:47:00Z">
                  <w:rPr>
                    <w:sz w:val="20"/>
                    <w:szCs w:val="20"/>
                  </w:rPr>
                </w:rPrChange>
              </w:rPr>
              <w:t>obs-cpt</w:t>
            </w:r>
            <w:proofErr w:type="spellEnd"/>
            <w:r w:rsidRPr="00EE38D9">
              <w:rPr>
                <w:sz w:val="20"/>
                <w:szCs w:val="20"/>
                <w:rPrChange w:id="531" w:author="Katharina Schleidt" w:date="2021-10-17T22:47:00Z">
                  <w:rPr>
                    <w:sz w:val="20"/>
                    <w:szCs w:val="20"/>
                  </w:rPr>
                </w:rPrChange>
              </w:rPr>
              <w:t>/Observation/result-card</w:t>
            </w:r>
          </w:p>
        </w:tc>
      </w:tr>
      <w:tr w:rsidR="00D00C9F" w:rsidRPr="00EE38D9" w14:paraId="57B4B7CF" w14:textId="77777777" w:rsidTr="00EE38D9">
        <w:trPr>
          <w:ins w:id="532" w:author="Katharina Schleidt" w:date="2021-10-17T20:40:00Z"/>
        </w:trPr>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ins w:id="533" w:author="Katharina Schleidt" w:date="2021-10-17T20:40:00Z"/>
                <w:sz w:val="20"/>
                <w:szCs w:val="20"/>
                <w:rPrChange w:id="534" w:author="Katharina Schleidt" w:date="2021-10-17T22:47:00Z">
                  <w:rPr>
                    <w:ins w:id="535" w:author="Katharina Schleidt" w:date="2021-10-17T20:40:00Z"/>
                    <w:sz w:val="20"/>
                    <w:szCs w:val="20"/>
                  </w:rPr>
                </w:rPrChange>
              </w:rPr>
            </w:pPr>
            <w:ins w:id="536" w:author="Katharina Schleidt" w:date="2021-10-17T20:41:00Z">
              <w:r w:rsidRPr="00EE38D9">
                <w:rPr>
                  <w:sz w:val="20"/>
                  <w:szCs w:val="20"/>
                  <w:rPrChange w:id="537" w:author="Katharina Schleidt" w:date="2021-10-17T22:47:00Z">
                    <w:rPr>
                      <w:sz w:val="20"/>
                      <w:szCs w:val="20"/>
                    </w:rPr>
                  </w:rPrChange>
                </w:rPr>
                <w:t>Requirement</w:t>
              </w:r>
            </w:ins>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ins w:id="538" w:author="Katharina Schleidt" w:date="2021-10-17T20:40:00Z"/>
                <w:sz w:val="20"/>
                <w:szCs w:val="20"/>
                <w:rPrChange w:id="539" w:author="Katharina Schleidt" w:date="2021-10-17T22:47:00Z">
                  <w:rPr>
                    <w:ins w:id="540" w:author="Katharina Schleidt" w:date="2021-10-17T20:40:00Z"/>
                    <w:sz w:val="20"/>
                    <w:szCs w:val="20"/>
                  </w:rPr>
                </w:rPrChange>
              </w:rPr>
            </w:pPr>
            <w:ins w:id="541" w:author="Katharina Schleidt" w:date="2021-10-17T20:41:00Z">
              <w:r w:rsidRPr="00EE38D9">
                <w:rPr>
                  <w:sz w:val="20"/>
                  <w:szCs w:val="20"/>
                  <w:rPrChange w:id="542" w:author="Katharina Schleidt" w:date="2021-10-17T22:47:00Z">
                    <w:rPr>
                      <w:sz w:val="20"/>
                      <w:szCs w:val="20"/>
                    </w:rPr>
                  </w:rPrChange>
                </w:rPr>
                <w:t>/</w:t>
              </w:r>
              <w:proofErr w:type="spellStart"/>
              <w:r w:rsidRPr="00EE38D9">
                <w:rPr>
                  <w:sz w:val="20"/>
                  <w:szCs w:val="20"/>
                  <w:rPrChange w:id="543" w:author="Katharina Schleidt" w:date="2021-10-17T22:47:00Z">
                    <w:rPr>
                      <w:sz w:val="20"/>
                      <w:szCs w:val="20"/>
                    </w:rPr>
                  </w:rPrChange>
                </w:rPr>
                <w:t>req</w:t>
              </w:r>
              <w:proofErr w:type="spellEnd"/>
              <w:r w:rsidRPr="00EE38D9">
                <w:rPr>
                  <w:sz w:val="20"/>
                  <w:szCs w:val="20"/>
                  <w:rPrChange w:id="544" w:author="Katharina Schleidt" w:date="2021-10-17T22:47:00Z">
                    <w:rPr>
                      <w:sz w:val="20"/>
                      <w:szCs w:val="20"/>
                    </w:rPr>
                  </w:rPrChange>
                </w:rPr>
                <w:t>/</w:t>
              </w:r>
              <w:proofErr w:type="spellStart"/>
              <w:r w:rsidRPr="00EE38D9">
                <w:rPr>
                  <w:sz w:val="20"/>
                  <w:szCs w:val="20"/>
                  <w:rPrChange w:id="545" w:author="Katharina Schleidt" w:date="2021-10-17T22:47:00Z">
                    <w:rPr>
                      <w:sz w:val="20"/>
                      <w:szCs w:val="20"/>
                    </w:rPr>
                  </w:rPrChange>
                </w:rPr>
                <w:t>obs-cpt</w:t>
              </w:r>
              <w:proofErr w:type="spellEnd"/>
              <w:r w:rsidRPr="00EE38D9">
                <w:rPr>
                  <w:sz w:val="20"/>
                  <w:szCs w:val="20"/>
                  <w:rPrChange w:id="546" w:author="Katharina Schleidt" w:date="2021-10-17T22:47:00Z">
                    <w:rPr>
                      <w:sz w:val="20"/>
                      <w:szCs w:val="20"/>
                    </w:rPr>
                  </w:rPrChange>
                </w:rPr>
                <w:t>/Observation/Observation-</w:t>
              </w:r>
              <w:proofErr w:type="spellStart"/>
              <w:r w:rsidRPr="00EE38D9">
                <w:rPr>
                  <w:sz w:val="20"/>
                  <w:szCs w:val="20"/>
                  <w:rPrChange w:id="547" w:author="Katharina Schleidt" w:date="2021-10-17T22:47:00Z">
                    <w:rPr>
                      <w:sz w:val="20"/>
                      <w:szCs w:val="20"/>
                    </w:rPr>
                  </w:rPrChange>
                </w:rPr>
                <w:t>sem</w:t>
              </w:r>
            </w:ins>
            <w:proofErr w:type="spellEnd"/>
          </w:p>
        </w:tc>
      </w:tr>
      <w:tr w:rsidR="00D00C9F" w:rsidRPr="00EE38D9" w14:paraId="5F7A0309" w14:textId="77777777" w:rsidTr="00EE38D9">
        <w:trPr>
          <w:ins w:id="548" w:author="Katharina Schleidt" w:date="2021-10-17T20:40:00Z"/>
        </w:trPr>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ins w:id="549" w:author="Katharina Schleidt" w:date="2021-10-17T20:40:00Z"/>
                <w:sz w:val="20"/>
                <w:szCs w:val="20"/>
                <w:rPrChange w:id="550" w:author="Katharina Schleidt" w:date="2021-10-17T22:47:00Z">
                  <w:rPr>
                    <w:ins w:id="551" w:author="Katharina Schleidt" w:date="2021-10-17T20:40:00Z"/>
                    <w:sz w:val="20"/>
                    <w:szCs w:val="20"/>
                  </w:rPr>
                </w:rPrChange>
              </w:rPr>
            </w:pPr>
            <w:ins w:id="552" w:author="Katharina Schleidt" w:date="2021-10-17T20:41:00Z">
              <w:r w:rsidRPr="00EE38D9">
                <w:rPr>
                  <w:sz w:val="20"/>
                  <w:szCs w:val="20"/>
                  <w:rPrChange w:id="553" w:author="Katharina Schleidt" w:date="2021-10-17T22:47:00Z">
                    <w:rPr>
                      <w:sz w:val="20"/>
                      <w:szCs w:val="20"/>
                    </w:rPr>
                  </w:rPrChange>
                </w:rPr>
                <w:t>Requirement</w:t>
              </w:r>
            </w:ins>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ins w:id="554" w:author="Katharina Schleidt" w:date="2021-10-17T20:40:00Z"/>
                <w:sz w:val="20"/>
                <w:szCs w:val="20"/>
                <w:rPrChange w:id="555" w:author="Katharina Schleidt" w:date="2021-10-17T22:47:00Z">
                  <w:rPr>
                    <w:ins w:id="556" w:author="Katharina Schleidt" w:date="2021-10-17T20:40:00Z"/>
                    <w:sz w:val="20"/>
                    <w:szCs w:val="20"/>
                  </w:rPr>
                </w:rPrChange>
              </w:rPr>
            </w:pPr>
            <w:ins w:id="557" w:author="Katharina Schleidt" w:date="2021-10-17T20:41:00Z">
              <w:r w:rsidRPr="00EE38D9">
                <w:rPr>
                  <w:sz w:val="20"/>
                  <w:szCs w:val="20"/>
                  <w:rPrChange w:id="558" w:author="Katharina Schleidt" w:date="2021-10-17T22:47:00Z">
                    <w:rPr>
                      <w:sz w:val="20"/>
                      <w:szCs w:val="20"/>
                    </w:rPr>
                  </w:rPrChange>
                </w:rPr>
                <w:t>/</w:t>
              </w:r>
              <w:proofErr w:type="spellStart"/>
              <w:r w:rsidRPr="00EE38D9">
                <w:rPr>
                  <w:sz w:val="20"/>
                  <w:szCs w:val="20"/>
                  <w:rPrChange w:id="559" w:author="Katharina Schleidt" w:date="2021-10-17T22:47:00Z">
                    <w:rPr>
                      <w:sz w:val="20"/>
                      <w:szCs w:val="20"/>
                    </w:rPr>
                  </w:rPrChange>
                </w:rPr>
                <w:t>req</w:t>
              </w:r>
              <w:proofErr w:type="spellEnd"/>
              <w:r w:rsidRPr="00EE38D9">
                <w:rPr>
                  <w:sz w:val="20"/>
                  <w:szCs w:val="20"/>
                  <w:rPrChange w:id="560" w:author="Katharina Schleidt" w:date="2021-10-17T22:47:00Z">
                    <w:rPr>
                      <w:sz w:val="20"/>
                      <w:szCs w:val="20"/>
                    </w:rPr>
                  </w:rPrChange>
                </w:rPr>
                <w:t>/</w:t>
              </w:r>
              <w:proofErr w:type="spellStart"/>
              <w:r w:rsidRPr="00EE38D9">
                <w:rPr>
                  <w:sz w:val="20"/>
                  <w:szCs w:val="20"/>
                  <w:rPrChange w:id="561" w:author="Katharina Schleidt" w:date="2021-10-17T22:47:00Z">
                    <w:rPr>
                      <w:sz w:val="20"/>
                      <w:szCs w:val="20"/>
                    </w:rPr>
                  </w:rPrChange>
                </w:rPr>
                <w:t>obs</w:t>
              </w:r>
              <w:proofErr w:type="spellEnd"/>
              <w:r w:rsidRPr="00EE38D9">
                <w:rPr>
                  <w:sz w:val="20"/>
                  <w:szCs w:val="20"/>
                  <w:rPrChange w:id="562" w:author="Katharina Schleidt" w:date="2021-10-17T22:47:00Z">
                    <w:rPr>
                      <w:sz w:val="20"/>
                      <w:szCs w:val="20"/>
                    </w:rPr>
                  </w:rPrChange>
                </w:rPr>
                <w:t>-core/</w:t>
              </w:r>
              <w:proofErr w:type="spellStart"/>
              <w:r w:rsidRPr="00EE38D9">
                <w:rPr>
                  <w:sz w:val="20"/>
                  <w:szCs w:val="20"/>
                  <w:rPrChange w:id="563" w:author="Katharina Schleidt" w:date="2021-10-17T22:47:00Z">
                    <w:rPr>
                      <w:sz w:val="20"/>
                      <w:szCs w:val="20"/>
                    </w:rPr>
                  </w:rPrChange>
                </w:rPr>
                <w:t>AbstractObservation</w:t>
              </w:r>
              <w:proofErr w:type="spellEnd"/>
              <w:r w:rsidRPr="00EE38D9">
                <w:rPr>
                  <w:sz w:val="20"/>
                  <w:szCs w:val="20"/>
                  <w:rPrChange w:id="564" w:author="Katharina Schleidt" w:date="2021-10-17T22:47:00Z">
                    <w:rPr>
                      <w:sz w:val="20"/>
                      <w:szCs w:val="20"/>
                    </w:rPr>
                  </w:rPrChange>
                </w:rPr>
                <w:t>/</w:t>
              </w:r>
              <w:proofErr w:type="spellStart"/>
              <w:r w:rsidRPr="00EE38D9">
                <w:rPr>
                  <w:sz w:val="20"/>
                  <w:szCs w:val="20"/>
                  <w:rPrChange w:id="565" w:author="Katharina Schleidt" w:date="2021-10-17T22:47:00Z">
                    <w:rPr>
                      <w:sz w:val="20"/>
                      <w:szCs w:val="20"/>
                    </w:rPr>
                  </w:rPrChange>
                </w:rPr>
                <w:t>observationType-sem</w:t>
              </w:r>
            </w:ins>
            <w:proofErr w:type="spellEnd"/>
          </w:p>
        </w:tc>
      </w:tr>
      <w:tr w:rsidR="00BD1347" w:rsidRPr="00EE38D9" w14:paraId="7DE8D7E8" w14:textId="77777777" w:rsidTr="00EE38D9">
        <w:trPr>
          <w:ins w:id="566" w:author="Katharina Schleidt" w:date="2021-10-17T21:14:00Z"/>
        </w:trPr>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ins w:id="567" w:author="Katharina Schleidt" w:date="2021-10-17T21:14:00Z"/>
                <w:sz w:val="20"/>
                <w:szCs w:val="20"/>
                <w:rPrChange w:id="568" w:author="Katharina Schleidt" w:date="2021-10-17T22:47:00Z">
                  <w:rPr>
                    <w:ins w:id="569" w:author="Katharina Schleidt" w:date="2021-10-17T21:14:00Z"/>
                    <w:sz w:val="20"/>
                    <w:szCs w:val="20"/>
                  </w:rPr>
                </w:rPrChange>
              </w:rPr>
            </w:pPr>
            <w:ins w:id="570" w:author="Katharina Schleidt" w:date="2021-10-17T21:14:00Z">
              <w:r w:rsidRPr="00EE38D9">
                <w:rPr>
                  <w:sz w:val="20"/>
                  <w:szCs w:val="20"/>
                  <w:rPrChange w:id="571" w:author="Katharina Schleidt" w:date="2021-10-17T22:47:00Z">
                    <w:rPr>
                      <w:sz w:val="20"/>
                      <w:szCs w:val="20"/>
                    </w:rPr>
                  </w:rPrChange>
                </w:rPr>
                <w:t>Requirement</w:t>
              </w:r>
            </w:ins>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ins w:id="572" w:author="Katharina Schleidt" w:date="2021-10-17T21:14:00Z"/>
                <w:sz w:val="20"/>
                <w:szCs w:val="20"/>
                <w:rPrChange w:id="573" w:author="Katharina Schleidt" w:date="2021-10-17T22:47:00Z">
                  <w:rPr>
                    <w:ins w:id="574" w:author="Katharina Schleidt" w:date="2021-10-17T21:14:00Z"/>
                    <w:sz w:val="20"/>
                    <w:szCs w:val="20"/>
                  </w:rPr>
                </w:rPrChange>
              </w:rPr>
            </w:pPr>
            <w:ins w:id="575" w:author="Katharina Schleidt" w:date="2021-10-17T21:14:00Z">
              <w:r w:rsidRPr="00EE38D9">
                <w:rPr>
                  <w:sz w:val="20"/>
                  <w:szCs w:val="20"/>
                  <w:rPrChange w:id="576" w:author="Katharina Schleidt" w:date="2021-10-17T22:47:00Z">
                    <w:rPr>
                      <w:sz w:val="20"/>
                      <w:szCs w:val="20"/>
                    </w:rPr>
                  </w:rPrChange>
                </w:rPr>
                <w:t>/req/obs-core/AbstractObservationType/AbstractObservationType-sem</w:t>
              </w:r>
            </w:ins>
          </w:p>
        </w:tc>
      </w:tr>
      <w:tr w:rsidR="00D00C9F" w:rsidRPr="00EE38D9" w14:paraId="0EA97F42" w14:textId="77777777" w:rsidTr="00EE38D9">
        <w:trPr>
          <w:ins w:id="577" w:author="Katharina Schleidt" w:date="2021-10-17T20:40:00Z"/>
        </w:trPr>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ins w:id="578" w:author="Katharina Schleidt" w:date="2021-10-17T20:40:00Z"/>
                <w:sz w:val="20"/>
                <w:szCs w:val="20"/>
                <w:rPrChange w:id="579" w:author="Katharina Schleidt" w:date="2021-10-17T22:47:00Z">
                  <w:rPr>
                    <w:ins w:id="580" w:author="Katharina Schleidt" w:date="2021-10-17T20:40:00Z"/>
                    <w:sz w:val="20"/>
                    <w:szCs w:val="20"/>
                  </w:rPr>
                </w:rPrChange>
              </w:rPr>
            </w:pPr>
            <w:ins w:id="581" w:author="Katharina Schleidt" w:date="2021-10-17T20:41:00Z">
              <w:r w:rsidRPr="00EE38D9">
                <w:rPr>
                  <w:sz w:val="20"/>
                  <w:szCs w:val="20"/>
                  <w:rPrChange w:id="582" w:author="Katharina Schleidt" w:date="2021-10-17T22:47:00Z">
                    <w:rPr>
                      <w:sz w:val="20"/>
                      <w:szCs w:val="20"/>
                    </w:rPr>
                  </w:rPrChange>
                </w:rPr>
                <w:t>Requirement</w:t>
              </w:r>
            </w:ins>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ins w:id="583" w:author="Katharina Schleidt" w:date="2021-10-17T20:40:00Z"/>
                <w:sz w:val="20"/>
                <w:szCs w:val="20"/>
                <w:rPrChange w:id="584" w:author="Katharina Schleidt" w:date="2021-10-17T22:47:00Z">
                  <w:rPr>
                    <w:ins w:id="585" w:author="Katharina Schleidt" w:date="2021-10-17T20:40:00Z"/>
                    <w:sz w:val="20"/>
                    <w:szCs w:val="20"/>
                  </w:rPr>
                </w:rPrChange>
              </w:rPr>
            </w:pPr>
            <w:ins w:id="586" w:author="Katharina Schleidt" w:date="2021-10-17T20:41:00Z">
              <w:r w:rsidRPr="00EE38D9">
                <w:rPr>
                  <w:sz w:val="20"/>
                  <w:szCs w:val="20"/>
                  <w:rPrChange w:id="587" w:author="Katharina Schleidt" w:date="2021-10-17T22:47:00Z">
                    <w:rPr>
                      <w:sz w:val="20"/>
                      <w:szCs w:val="20"/>
                    </w:rPr>
                  </w:rPrChange>
                </w:rPr>
                <w:t>/</w:t>
              </w:r>
              <w:proofErr w:type="spellStart"/>
              <w:r w:rsidRPr="00EE38D9">
                <w:rPr>
                  <w:sz w:val="20"/>
                  <w:szCs w:val="20"/>
                  <w:rPrChange w:id="588" w:author="Katharina Schleidt" w:date="2021-10-17T22:47:00Z">
                    <w:rPr>
                      <w:sz w:val="20"/>
                      <w:szCs w:val="20"/>
                    </w:rPr>
                  </w:rPrChange>
                </w:rPr>
                <w:t>req</w:t>
              </w:r>
              <w:proofErr w:type="spellEnd"/>
              <w:r w:rsidRPr="00EE38D9">
                <w:rPr>
                  <w:sz w:val="20"/>
                  <w:szCs w:val="20"/>
                  <w:rPrChange w:id="589" w:author="Katharina Schleidt" w:date="2021-10-17T22:47:00Z">
                    <w:rPr>
                      <w:sz w:val="20"/>
                      <w:szCs w:val="20"/>
                    </w:rPr>
                  </w:rPrChange>
                </w:rPr>
                <w:t>/</w:t>
              </w:r>
              <w:proofErr w:type="spellStart"/>
              <w:r w:rsidRPr="00EE38D9">
                <w:rPr>
                  <w:sz w:val="20"/>
                  <w:szCs w:val="20"/>
                  <w:rPrChange w:id="590" w:author="Katharina Schleidt" w:date="2021-10-17T22:47:00Z">
                    <w:rPr>
                      <w:sz w:val="20"/>
                      <w:szCs w:val="20"/>
                    </w:rPr>
                  </w:rPrChange>
                </w:rPr>
                <w:t>obs</w:t>
              </w:r>
              <w:proofErr w:type="spellEnd"/>
              <w:r w:rsidRPr="00EE38D9">
                <w:rPr>
                  <w:sz w:val="20"/>
                  <w:szCs w:val="20"/>
                  <w:rPrChange w:id="591" w:author="Katharina Schleidt" w:date="2021-10-17T22:47:00Z">
                    <w:rPr>
                      <w:sz w:val="20"/>
                      <w:szCs w:val="20"/>
                    </w:rPr>
                  </w:rPrChange>
                </w:rPr>
                <w:t>-core/</w:t>
              </w:r>
              <w:proofErr w:type="spellStart"/>
              <w:r w:rsidRPr="00EE38D9">
                <w:rPr>
                  <w:sz w:val="20"/>
                  <w:szCs w:val="20"/>
                  <w:rPrChange w:id="592" w:author="Katharina Schleidt" w:date="2021-10-17T22:47:00Z">
                    <w:rPr>
                      <w:sz w:val="20"/>
                      <w:szCs w:val="20"/>
                    </w:rPr>
                  </w:rPrChange>
                </w:rPr>
                <w:t>AbstractObservation</w:t>
              </w:r>
              <w:proofErr w:type="spellEnd"/>
              <w:r w:rsidRPr="00EE38D9">
                <w:rPr>
                  <w:sz w:val="20"/>
                  <w:szCs w:val="20"/>
                  <w:rPrChange w:id="593" w:author="Katharina Schleidt" w:date="2021-10-17T22:47:00Z">
                    <w:rPr>
                      <w:sz w:val="20"/>
                      <w:szCs w:val="20"/>
                    </w:rPr>
                  </w:rPrChange>
                </w:rPr>
                <w:t>/</w:t>
              </w:r>
              <w:proofErr w:type="spellStart"/>
              <w:r w:rsidRPr="00EE38D9">
                <w:rPr>
                  <w:sz w:val="20"/>
                  <w:szCs w:val="20"/>
                  <w:rPrChange w:id="594" w:author="Katharina Schleidt" w:date="2021-10-17T22:47:00Z">
                    <w:rPr>
                      <w:sz w:val="20"/>
                      <w:szCs w:val="20"/>
                    </w:rPr>
                  </w:rPrChange>
                </w:rPr>
                <w:t>resultTime</w:t>
              </w:r>
              <w:proofErr w:type="spellEnd"/>
              <w:r w:rsidRPr="00EE38D9">
                <w:rPr>
                  <w:sz w:val="20"/>
                  <w:szCs w:val="20"/>
                  <w:rPrChange w:id="595" w:author="Katharina Schleidt" w:date="2021-10-17T22:47:00Z">
                    <w:rPr>
                      <w:sz w:val="20"/>
                      <w:szCs w:val="20"/>
                    </w:rPr>
                  </w:rPrChange>
                </w:rPr>
                <w:t>-type</w:t>
              </w:r>
            </w:ins>
          </w:p>
        </w:tc>
      </w:tr>
      <w:tr w:rsidR="00D00C9F" w:rsidRPr="00EE38D9" w14:paraId="3156C584" w14:textId="77777777" w:rsidTr="00EE38D9">
        <w:trPr>
          <w:ins w:id="596" w:author="Katharina Schleidt" w:date="2021-10-17T20:41:00Z"/>
        </w:trPr>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ins w:id="597" w:author="Katharina Schleidt" w:date="2021-10-17T20:41:00Z"/>
                <w:sz w:val="20"/>
                <w:szCs w:val="20"/>
                <w:rPrChange w:id="598" w:author="Katharina Schleidt" w:date="2021-10-17T22:47:00Z">
                  <w:rPr>
                    <w:ins w:id="599" w:author="Katharina Schleidt" w:date="2021-10-17T20:41:00Z"/>
                    <w:sz w:val="20"/>
                    <w:szCs w:val="20"/>
                  </w:rPr>
                </w:rPrChange>
              </w:rPr>
            </w:pPr>
            <w:ins w:id="600" w:author="Katharina Schleidt" w:date="2021-10-17T20:41:00Z">
              <w:r w:rsidRPr="00EE38D9">
                <w:rPr>
                  <w:sz w:val="20"/>
                  <w:szCs w:val="20"/>
                  <w:rPrChange w:id="601" w:author="Katharina Schleidt" w:date="2021-10-17T22:47:00Z">
                    <w:rPr>
                      <w:sz w:val="20"/>
                      <w:szCs w:val="20"/>
                    </w:rPr>
                  </w:rPrChange>
                </w:rPr>
                <w:t>Requirement</w:t>
              </w:r>
            </w:ins>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ins w:id="602" w:author="Katharina Schleidt" w:date="2021-10-17T20:41:00Z"/>
                <w:sz w:val="20"/>
                <w:szCs w:val="20"/>
                <w:rPrChange w:id="603" w:author="Katharina Schleidt" w:date="2021-10-17T22:47:00Z">
                  <w:rPr>
                    <w:ins w:id="604" w:author="Katharina Schleidt" w:date="2021-10-17T20:41:00Z"/>
                    <w:sz w:val="20"/>
                    <w:szCs w:val="20"/>
                  </w:rPr>
                </w:rPrChange>
              </w:rPr>
            </w:pPr>
            <w:ins w:id="605" w:author="Katharina Schleidt" w:date="2021-10-17T20:41:00Z">
              <w:r w:rsidRPr="00EE38D9">
                <w:rPr>
                  <w:sz w:val="20"/>
                  <w:szCs w:val="20"/>
                  <w:rPrChange w:id="606" w:author="Katharina Schleidt" w:date="2021-10-17T22:47:00Z">
                    <w:rPr>
                      <w:sz w:val="20"/>
                      <w:szCs w:val="20"/>
                    </w:rPr>
                  </w:rPrChange>
                </w:rPr>
                <w:t>/</w:t>
              </w:r>
              <w:proofErr w:type="spellStart"/>
              <w:r w:rsidRPr="00EE38D9">
                <w:rPr>
                  <w:sz w:val="20"/>
                  <w:szCs w:val="20"/>
                  <w:rPrChange w:id="607" w:author="Katharina Schleidt" w:date="2021-10-17T22:47:00Z">
                    <w:rPr>
                      <w:sz w:val="20"/>
                      <w:szCs w:val="20"/>
                    </w:rPr>
                  </w:rPrChange>
                </w:rPr>
                <w:t>req</w:t>
              </w:r>
              <w:proofErr w:type="spellEnd"/>
              <w:r w:rsidRPr="00EE38D9">
                <w:rPr>
                  <w:sz w:val="20"/>
                  <w:szCs w:val="20"/>
                  <w:rPrChange w:id="608" w:author="Katharina Schleidt" w:date="2021-10-17T22:47:00Z">
                    <w:rPr>
                      <w:sz w:val="20"/>
                      <w:szCs w:val="20"/>
                    </w:rPr>
                  </w:rPrChange>
                </w:rPr>
                <w:t>/</w:t>
              </w:r>
              <w:proofErr w:type="spellStart"/>
              <w:r w:rsidRPr="00EE38D9">
                <w:rPr>
                  <w:sz w:val="20"/>
                  <w:szCs w:val="20"/>
                  <w:rPrChange w:id="609" w:author="Katharina Schleidt" w:date="2021-10-17T22:47:00Z">
                    <w:rPr>
                      <w:sz w:val="20"/>
                      <w:szCs w:val="20"/>
                    </w:rPr>
                  </w:rPrChange>
                </w:rPr>
                <w:t>obs</w:t>
              </w:r>
              <w:proofErr w:type="spellEnd"/>
              <w:r w:rsidRPr="00EE38D9">
                <w:rPr>
                  <w:sz w:val="20"/>
                  <w:szCs w:val="20"/>
                  <w:rPrChange w:id="610" w:author="Katharina Schleidt" w:date="2021-10-17T22:47:00Z">
                    <w:rPr>
                      <w:sz w:val="20"/>
                      <w:szCs w:val="20"/>
                    </w:rPr>
                  </w:rPrChange>
                </w:rPr>
                <w:t>-core/</w:t>
              </w:r>
              <w:proofErr w:type="spellStart"/>
              <w:r w:rsidRPr="00EE38D9">
                <w:rPr>
                  <w:sz w:val="20"/>
                  <w:szCs w:val="20"/>
                  <w:rPrChange w:id="611" w:author="Katharina Schleidt" w:date="2021-10-17T22:47:00Z">
                    <w:rPr>
                      <w:sz w:val="20"/>
                      <w:szCs w:val="20"/>
                    </w:rPr>
                  </w:rPrChange>
                </w:rPr>
                <w:t>AbstractObservation</w:t>
              </w:r>
              <w:proofErr w:type="spellEnd"/>
              <w:r w:rsidRPr="00EE38D9">
                <w:rPr>
                  <w:sz w:val="20"/>
                  <w:szCs w:val="20"/>
                  <w:rPrChange w:id="612" w:author="Katharina Schleidt" w:date="2021-10-17T22:47:00Z">
                    <w:rPr>
                      <w:sz w:val="20"/>
                      <w:szCs w:val="20"/>
                    </w:rPr>
                  </w:rPrChange>
                </w:rPr>
                <w:t>/</w:t>
              </w:r>
              <w:proofErr w:type="spellStart"/>
              <w:r w:rsidRPr="00EE38D9">
                <w:rPr>
                  <w:sz w:val="20"/>
                  <w:szCs w:val="20"/>
                  <w:rPrChange w:id="613" w:author="Katharina Schleidt" w:date="2021-10-17T22:47:00Z">
                    <w:rPr>
                      <w:sz w:val="20"/>
                      <w:szCs w:val="20"/>
                    </w:rPr>
                  </w:rPrChange>
                </w:rPr>
                <w:t>validTime</w:t>
              </w:r>
              <w:proofErr w:type="spellEnd"/>
              <w:r w:rsidRPr="00EE38D9">
                <w:rPr>
                  <w:sz w:val="20"/>
                  <w:szCs w:val="20"/>
                  <w:rPrChange w:id="614" w:author="Katharina Schleidt" w:date="2021-10-17T22:47:00Z">
                    <w:rPr>
                      <w:sz w:val="20"/>
                      <w:szCs w:val="20"/>
                    </w:rPr>
                  </w:rPrChange>
                </w:rPr>
                <w:t>-type</w:t>
              </w:r>
            </w:ins>
          </w:p>
        </w:tc>
      </w:tr>
      <w:tr w:rsidR="00D00C9F" w:rsidRPr="00EE38D9" w14:paraId="4A11BD7E" w14:textId="77777777" w:rsidTr="00EE38D9">
        <w:trPr>
          <w:ins w:id="615" w:author="Katharina Schleidt" w:date="2021-10-17T20:40:00Z"/>
        </w:trPr>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ins w:id="616" w:author="Katharina Schleidt" w:date="2021-10-17T20:40:00Z"/>
                <w:sz w:val="20"/>
                <w:szCs w:val="20"/>
                <w:rPrChange w:id="617" w:author="Katharina Schleidt" w:date="2021-10-17T22:47:00Z">
                  <w:rPr>
                    <w:ins w:id="618" w:author="Katharina Schleidt" w:date="2021-10-17T20:40:00Z"/>
                    <w:sz w:val="20"/>
                    <w:szCs w:val="20"/>
                  </w:rPr>
                </w:rPrChange>
              </w:rPr>
            </w:pPr>
            <w:ins w:id="619" w:author="Katharina Schleidt" w:date="2021-10-17T20:41:00Z">
              <w:r w:rsidRPr="00EE38D9">
                <w:rPr>
                  <w:sz w:val="20"/>
                  <w:szCs w:val="20"/>
                  <w:rPrChange w:id="620" w:author="Katharina Schleidt" w:date="2021-10-17T22:47:00Z">
                    <w:rPr>
                      <w:sz w:val="20"/>
                      <w:szCs w:val="20"/>
                    </w:rPr>
                  </w:rPrChange>
                </w:rPr>
                <w:t>Requirement</w:t>
              </w:r>
            </w:ins>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ins w:id="621" w:author="Katharina Schleidt" w:date="2021-10-17T20:40:00Z"/>
                <w:sz w:val="20"/>
                <w:szCs w:val="20"/>
                <w:rPrChange w:id="622" w:author="Katharina Schleidt" w:date="2021-10-17T22:47:00Z">
                  <w:rPr>
                    <w:ins w:id="623" w:author="Katharina Schleidt" w:date="2021-10-17T20:40:00Z"/>
                    <w:sz w:val="20"/>
                    <w:szCs w:val="20"/>
                  </w:rPr>
                </w:rPrChange>
              </w:rPr>
            </w:pPr>
            <w:ins w:id="624" w:author="Katharina Schleidt" w:date="2021-10-17T20:41:00Z">
              <w:r w:rsidRPr="00EE38D9">
                <w:rPr>
                  <w:sz w:val="20"/>
                  <w:szCs w:val="20"/>
                  <w:rPrChange w:id="625" w:author="Katharina Schleidt" w:date="2021-10-17T22:47:00Z">
                    <w:rPr>
                      <w:sz w:val="20"/>
                      <w:szCs w:val="20"/>
                    </w:rPr>
                  </w:rPrChange>
                </w:rPr>
                <w:t>/</w:t>
              </w:r>
              <w:proofErr w:type="spellStart"/>
              <w:r w:rsidRPr="00EE38D9">
                <w:rPr>
                  <w:sz w:val="20"/>
                  <w:szCs w:val="20"/>
                  <w:rPrChange w:id="626" w:author="Katharina Schleidt" w:date="2021-10-17T22:47:00Z">
                    <w:rPr>
                      <w:sz w:val="20"/>
                      <w:szCs w:val="20"/>
                    </w:rPr>
                  </w:rPrChange>
                </w:rPr>
                <w:t>req</w:t>
              </w:r>
              <w:proofErr w:type="spellEnd"/>
              <w:r w:rsidRPr="00EE38D9">
                <w:rPr>
                  <w:sz w:val="20"/>
                  <w:szCs w:val="20"/>
                  <w:rPrChange w:id="627" w:author="Katharina Schleidt" w:date="2021-10-17T22:47:00Z">
                    <w:rPr>
                      <w:sz w:val="20"/>
                      <w:szCs w:val="20"/>
                    </w:rPr>
                  </w:rPrChange>
                </w:rPr>
                <w:t>/</w:t>
              </w:r>
              <w:proofErr w:type="spellStart"/>
              <w:r w:rsidRPr="00EE38D9">
                <w:rPr>
                  <w:sz w:val="20"/>
                  <w:szCs w:val="20"/>
                  <w:rPrChange w:id="628" w:author="Katharina Schleidt" w:date="2021-10-17T22:47:00Z">
                    <w:rPr>
                      <w:sz w:val="20"/>
                      <w:szCs w:val="20"/>
                    </w:rPr>
                  </w:rPrChange>
                </w:rPr>
                <w:t>obs</w:t>
              </w:r>
              <w:proofErr w:type="spellEnd"/>
              <w:r w:rsidRPr="00EE38D9">
                <w:rPr>
                  <w:sz w:val="20"/>
                  <w:szCs w:val="20"/>
                  <w:rPrChange w:id="629" w:author="Katharina Schleidt" w:date="2021-10-17T22:47:00Z">
                    <w:rPr>
                      <w:sz w:val="20"/>
                      <w:szCs w:val="20"/>
                    </w:rPr>
                  </w:rPrChange>
                </w:rPr>
                <w:t>-core/</w:t>
              </w:r>
              <w:proofErr w:type="spellStart"/>
              <w:r w:rsidRPr="00EE38D9">
                <w:rPr>
                  <w:sz w:val="20"/>
                  <w:szCs w:val="20"/>
                  <w:rPrChange w:id="630" w:author="Katharina Schleidt" w:date="2021-10-17T22:47:00Z">
                    <w:rPr>
                      <w:sz w:val="20"/>
                      <w:szCs w:val="20"/>
                    </w:rPr>
                  </w:rPrChange>
                </w:rPr>
                <w:t>AbstractObservation</w:t>
              </w:r>
              <w:proofErr w:type="spellEnd"/>
              <w:r w:rsidRPr="00EE38D9">
                <w:rPr>
                  <w:sz w:val="20"/>
                  <w:szCs w:val="20"/>
                  <w:rPrChange w:id="631" w:author="Katharina Schleidt" w:date="2021-10-17T22:47:00Z">
                    <w:rPr>
                      <w:sz w:val="20"/>
                      <w:szCs w:val="20"/>
                    </w:rPr>
                  </w:rPrChange>
                </w:rPr>
                <w:t>/</w:t>
              </w:r>
              <w:proofErr w:type="spellStart"/>
              <w:r w:rsidRPr="00EE38D9">
                <w:rPr>
                  <w:sz w:val="20"/>
                  <w:szCs w:val="20"/>
                  <w:rPrChange w:id="632" w:author="Katharina Schleidt" w:date="2021-10-17T22:47:00Z">
                    <w:rPr>
                      <w:sz w:val="20"/>
                      <w:szCs w:val="20"/>
                    </w:rPr>
                  </w:rPrChange>
                </w:rPr>
                <w:t>featureOfInterest</w:t>
              </w:r>
              <w:proofErr w:type="spellEnd"/>
              <w:r w:rsidRPr="00EE38D9">
                <w:rPr>
                  <w:sz w:val="20"/>
                  <w:szCs w:val="20"/>
                  <w:rPrChange w:id="633" w:author="Katharina Schleidt" w:date="2021-10-17T22:47:00Z">
                    <w:rPr>
                      <w:sz w:val="20"/>
                      <w:szCs w:val="20"/>
                    </w:rPr>
                  </w:rPrChange>
                </w:rPr>
                <w:t>-con</w:t>
              </w:r>
            </w:ins>
          </w:p>
        </w:tc>
      </w:tr>
      <w:tr w:rsidR="00D00C9F" w:rsidRPr="00EE38D9" w14:paraId="455BB7A8" w14:textId="77777777" w:rsidTr="00EE38D9">
        <w:trPr>
          <w:ins w:id="634" w:author="Katharina Schleidt" w:date="2021-10-17T20:40:00Z"/>
        </w:trPr>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ins w:id="635" w:author="Katharina Schleidt" w:date="2021-10-17T20:40:00Z"/>
                <w:sz w:val="20"/>
                <w:szCs w:val="20"/>
                <w:rPrChange w:id="636" w:author="Katharina Schleidt" w:date="2021-10-17T22:47:00Z">
                  <w:rPr>
                    <w:ins w:id="637" w:author="Katharina Schleidt" w:date="2021-10-17T20:40:00Z"/>
                    <w:sz w:val="20"/>
                    <w:szCs w:val="20"/>
                  </w:rPr>
                </w:rPrChange>
              </w:rPr>
            </w:pPr>
            <w:ins w:id="638" w:author="Katharina Schleidt" w:date="2021-10-17T20:40:00Z">
              <w:r w:rsidRPr="00EE38D9">
                <w:rPr>
                  <w:sz w:val="20"/>
                  <w:szCs w:val="20"/>
                  <w:rPrChange w:id="639" w:author="Katharina Schleidt" w:date="2021-10-17T22:47:00Z">
                    <w:rPr>
                      <w:sz w:val="20"/>
                      <w:szCs w:val="20"/>
                    </w:rPr>
                  </w:rPrChange>
                </w:rPr>
                <w:t>Requirement</w:t>
              </w:r>
            </w:ins>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ins w:id="640" w:author="Katharina Schleidt" w:date="2021-10-17T20:40:00Z"/>
                <w:sz w:val="20"/>
                <w:szCs w:val="20"/>
                <w:rPrChange w:id="641" w:author="Katharina Schleidt" w:date="2021-10-17T22:47:00Z">
                  <w:rPr>
                    <w:ins w:id="642" w:author="Katharina Schleidt" w:date="2021-10-17T20:40:00Z"/>
                    <w:sz w:val="20"/>
                    <w:szCs w:val="20"/>
                  </w:rPr>
                </w:rPrChange>
              </w:rPr>
            </w:pPr>
            <w:ins w:id="643" w:author="Katharina Schleidt" w:date="2021-10-17T20:40:00Z">
              <w:r w:rsidRPr="00EE38D9">
                <w:rPr>
                  <w:sz w:val="20"/>
                  <w:szCs w:val="20"/>
                  <w:rPrChange w:id="644" w:author="Katharina Schleidt" w:date="2021-10-17T22:47:00Z">
                    <w:rPr>
                      <w:sz w:val="20"/>
                      <w:szCs w:val="20"/>
                    </w:rPr>
                  </w:rPrChange>
                </w:rPr>
                <w:t>/</w:t>
              </w:r>
              <w:proofErr w:type="spellStart"/>
              <w:r w:rsidRPr="00EE38D9">
                <w:rPr>
                  <w:sz w:val="20"/>
                  <w:szCs w:val="20"/>
                  <w:rPrChange w:id="645" w:author="Katharina Schleidt" w:date="2021-10-17T22:47:00Z">
                    <w:rPr>
                      <w:sz w:val="20"/>
                      <w:szCs w:val="20"/>
                    </w:rPr>
                  </w:rPrChange>
                </w:rPr>
                <w:t>req</w:t>
              </w:r>
              <w:proofErr w:type="spellEnd"/>
              <w:r w:rsidRPr="00EE38D9">
                <w:rPr>
                  <w:sz w:val="20"/>
                  <w:szCs w:val="20"/>
                  <w:rPrChange w:id="646" w:author="Katharina Schleidt" w:date="2021-10-17T22:47:00Z">
                    <w:rPr>
                      <w:sz w:val="20"/>
                      <w:szCs w:val="20"/>
                    </w:rPr>
                  </w:rPrChange>
                </w:rPr>
                <w:t>/</w:t>
              </w:r>
              <w:proofErr w:type="spellStart"/>
              <w:r w:rsidRPr="00EE38D9">
                <w:rPr>
                  <w:sz w:val="20"/>
                  <w:szCs w:val="20"/>
                  <w:rPrChange w:id="647" w:author="Katharina Schleidt" w:date="2021-10-17T22:47:00Z">
                    <w:rPr>
                      <w:sz w:val="20"/>
                      <w:szCs w:val="20"/>
                    </w:rPr>
                  </w:rPrChange>
                </w:rPr>
                <w:t>obs</w:t>
              </w:r>
              <w:proofErr w:type="spellEnd"/>
              <w:r w:rsidRPr="00EE38D9">
                <w:rPr>
                  <w:sz w:val="20"/>
                  <w:szCs w:val="20"/>
                  <w:rPrChange w:id="648" w:author="Katharina Schleidt" w:date="2021-10-17T22:47:00Z">
                    <w:rPr>
                      <w:sz w:val="20"/>
                      <w:szCs w:val="20"/>
                    </w:rPr>
                  </w:rPrChange>
                </w:rPr>
                <w:t>-core/</w:t>
              </w:r>
              <w:proofErr w:type="spellStart"/>
              <w:r w:rsidRPr="00EE38D9">
                <w:rPr>
                  <w:sz w:val="20"/>
                  <w:szCs w:val="20"/>
                  <w:rPrChange w:id="649" w:author="Katharina Schleidt" w:date="2021-10-17T22:47:00Z">
                    <w:rPr>
                      <w:sz w:val="20"/>
                      <w:szCs w:val="20"/>
                    </w:rPr>
                  </w:rPrChange>
                </w:rPr>
                <w:t>AbstractObservation</w:t>
              </w:r>
              <w:proofErr w:type="spellEnd"/>
              <w:r w:rsidRPr="00EE38D9">
                <w:rPr>
                  <w:sz w:val="20"/>
                  <w:szCs w:val="20"/>
                  <w:rPrChange w:id="650" w:author="Katharina Schleidt" w:date="2021-10-17T22:47:00Z">
                    <w:rPr>
                      <w:sz w:val="20"/>
                      <w:szCs w:val="20"/>
                    </w:rPr>
                  </w:rPrChange>
                </w:rPr>
                <w:t>/</w:t>
              </w:r>
              <w:proofErr w:type="spellStart"/>
              <w:r w:rsidRPr="00EE38D9">
                <w:rPr>
                  <w:sz w:val="20"/>
                  <w:szCs w:val="20"/>
                  <w:rPrChange w:id="651" w:author="Katharina Schleidt" w:date="2021-10-17T22:47:00Z">
                    <w:rPr>
                      <w:sz w:val="20"/>
                      <w:szCs w:val="20"/>
                    </w:rPr>
                  </w:rPrChange>
                </w:rPr>
                <w:t>parameterName</w:t>
              </w:r>
              <w:proofErr w:type="spellEnd"/>
              <w:r w:rsidRPr="00EE38D9">
                <w:rPr>
                  <w:sz w:val="20"/>
                  <w:szCs w:val="20"/>
                  <w:rPrChange w:id="652" w:author="Katharina Schleidt" w:date="2021-10-17T22:47:00Z">
                    <w:rPr>
                      <w:sz w:val="20"/>
                      <w:szCs w:val="20"/>
                    </w:rPr>
                  </w:rPrChange>
                </w:rPr>
                <w:t>-card</w:t>
              </w:r>
            </w:ins>
          </w:p>
        </w:tc>
      </w:tr>
      <w:tr w:rsidR="00EE38D9" w:rsidRPr="00EE38D9" w14:paraId="0269CCDC" w14:textId="77777777" w:rsidTr="00EE38D9">
        <w:trPr>
          <w:ins w:id="653" w:author="Katharina Schleidt" w:date="2021-10-17T22:46:00Z"/>
        </w:trPr>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ins w:id="654" w:author="Katharina Schleidt" w:date="2021-10-17T22:46:00Z"/>
                <w:sz w:val="20"/>
                <w:szCs w:val="20"/>
                <w:rPrChange w:id="655" w:author="Katharina Schleidt" w:date="2021-10-17T22:47:00Z">
                  <w:rPr>
                    <w:ins w:id="656" w:author="Katharina Schleidt" w:date="2021-10-17T22:46:00Z"/>
                    <w:sz w:val="20"/>
                    <w:szCs w:val="20"/>
                  </w:rPr>
                </w:rPrChange>
              </w:rPr>
            </w:pPr>
            <w:ins w:id="657" w:author="Katharina Schleidt" w:date="2021-10-17T22:47:00Z">
              <w:r w:rsidRPr="00EE38D9">
                <w:rPr>
                  <w:sz w:val="20"/>
                  <w:szCs w:val="20"/>
                  <w:rPrChange w:id="658" w:author="Katharina Schleidt" w:date="2021-10-17T22:47:00Z">
                    <w:rPr>
                      <w:sz w:val="20"/>
                      <w:szCs w:val="20"/>
                    </w:rPr>
                  </w:rPrChange>
                </w:rPr>
                <w:t>Requirement</w:t>
              </w:r>
            </w:ins>
          </w:p>
        </w:tc>
        <w:tc>
          <w:tcPr>
            <w:tcW w:w="7513" w:type="dxa"/>
            <w:tcMar>
              <w:top w:w="100" w:type="dxa"/>
              <w:left w:w="100" w:type="dxa"/>
              <w:bottom w:w="100" w:type="dxa"/>
              <w:right w:w="100" w:type="dxa"/>
            </w:tcMar>
          </w:tcPr>
          <w:p w14:paraId="1749B9CE" w14:textId="7F34CD2E" w:rsidR="00EE38D9" w:rsidRPr="00EE38D9" w:rsidRDefault="00EE38D9" w:rsidP="00EE38D9">
            <w:pPr>
              <w:widowControl w:val="0"/>
              <w:spacing w:line="240" w:lineRule="auto"/>
              <w:rPr>
                <w:ins w:id="659" w:author="Katharina Schleidt" w:date="2021-10-17T22:46:00Z"/>
                <w:sz w:val="20"/>
                <w:szCs w:val="20"/>
                <w:rPrChange w:id="660" w:author="Katharina Schleidt" w:date="2021-10-17T22:47:00Z">
                  <w:rPr>
                    <w:ins w:id="661" w:author="Katharina Schleidt" w:date="2021-10-17T22:46:00Z"/>
                    <w:sz w:val="20"/>
                    <w:szCs w:val="20"/>
                  </w:rPr>
                </w:rPrChange>
              </w:rPr>
            </w:pPr>
            <w:ins w:id="662" w:author="Katharina Schleidt" w:date="2021-10-17T22:47:00Z">
              <w:r w:rsidRPr="00EE38D9">
                <w:rPr>
                  <w:sz w:val="20"/>
                  <w:szCs w:val="20"/>
                  <w:rPrChange w:id="663" w:author="Katharina Schleidt" w:date="2021-10-17T22:47:00Z">
                    <w:rPr/>
                  </w:rPrChange>
                </w:rPr>
                <w:t>/rec/</w:t>
              </w:r>
              <w:proofErr w:type="spellStart"/>
              <w:r w:rsidRPr="00EE38D9">
                <w:rPr>
                  <w:sz w:val="20"/>
                  <w:szCs w:val="20"/>
                  <w:rPrChange w:id="664" w:author="Katharina Schleidt" w:date="2021-10-17T22:47:00Z">
                    <w:rPr/>
                  </w:rPrChange>
                </w:rPr>
                <w:t>obs</w:t>
              </w:r>
              <w:proofErr w:type="spellEnd"/>
              <w:r w:rsidRPr="00EE38D9">
                <w:rPr>
                  <w:sz w:val="20"/>
                  <w:szCs w:val="20"/>
                  <w:rPrChange w:id="665" w:author="Katharina Schleidt" w:date="2021-10-17T22:47:00Z">
                    <w:rPr/>
                  </w:rPrChange>
                </w:rPr>
                <w:t>-core/Observation/</w:t>
              </w:r>
              <w:proofErr w:type="spellStart"/>
              <w:r w:rsidRPr="00EE38D9">
                <w:rPr>
                  <w:sz w:val="20"/>
                  <w:szCs w:val="20"/>
                  <w:rPrChange w:id="666" w:author="Katharina Schleidt" w:date="2021-10-17T22:47:00Z">
                    <w:rPr/>
                  </w:rPrChange>
                </w:rPr>
                <w:t>observerhost</w:t>
              </w:r>
              <w:proofErr w:type="spellEnd"/>
              <w:r w:rsidRPr="00EE38D9">
                <w:rPr>
                  <w:sz w:val="20"/>
                  <w:szCs w:val="20"/>
                  <w:rPrChange w:id="667" w:author="Katharina Schleidt" w:date="2021-10-17T22:47:00Z">
                    <w:rPr/>
                  </w:rPrChange>
                </w:rPr>
                <w:t>-con</w:t>
              </w:r>
            </w:ins>
          </w:p>
        </w:tc>
      </w:tr>
      <w:tr w:rsidR="00EE38D9" w:rsidRPr="00EE38D9" w14:paraId="0D2DE78D" w14:textId="77777777" w:rsidTr="00EE38D9">
        <w:trPr>
          <w:ins w:id="668" w:author="Katharina Schleidt" w:date="2021-10-17T22:46:00Z"/>
        </w:trPr>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ins w:id="669" w:author="Katharina Schleidt" w:date="2021-10-17T22:46:00Z"/>
                <w:sz w:val="20"/>
                <w:szCs w:val="20"/>
                <w:rPrChange w:id="670" w:author="Katharina Schleidt" w:date="2021-10-17T22:47:00Z">
                  <w:rPr>
                    <w:ins w:id="671" w:author="Katharina Schleidt" w:date="2021-10-17T22:46:00Z"/>
                    <w:sz w:val="20"/>
                    <w:szCs w:val="20"/>
                  </w:rPr>
                </w:rPrChange>
              </w:rPr>
            </w:pPr>
            <w:ins w:id="672" w:author="Katharina Schleidt" w:date="2021-10-17T22:47:00Z">
              <w:r w:rsidRPr="00EE38D9">
                <w:rPr>
                  <w:sz w:val="20"/>
                  <w:szCs w:val="20"/>
                  <w:rPrChange w:id="673" w:author="Katharina Schleidt" w:date="2021-10-17T22:47:00Z">
                    <w:rPr>
                      <w:sz w:val="20"/>
                      <w:szCs w:val="20"/>
                    </w:rPr>
                  </w:rPrChange>
                </w:rPr>
                <w:t>Requirement</w:t>
              </w:r>
            </w:ins>
          </w:p>
        </w:tc>
        <w:tc>
          <w:tcPr>
            <w:tcW w:w="7513" w:type="dxa"/>
            <w:tcMar>
              <w:top w:w="100" w:type="dxa"/>
              <w:left w:w="100" w:type="dxa"/>
              <w:bottom w:w="100" w:type="dxa"/>
              <w:right w:w="100" w:type="dxa"/>
            </w:tcMar>
          </w:tcPr>
          <w:p w14:paraId="2EA1B873" w14:textId="27B04BA2" w:rsidR="00EE38D9" w:rsidRPr="00EE38D9" w:rsidRDefault="00EE38D9" w:rsidP="00EE38D9">
            <w:pPr>
              <w:widowControl w:val="0"/>
              <w:spacing w:line="240" w:lineRule="auto"/>
              <w:rPr>
                <w:ins w:id="674" w:author="Katharina Schleidt" w:date="2021-10-17T22:46:00Z"/>
                <w:sz w:val="20"/>
                <w:szCs w:val="20"/>
                <w:rPrChange w:id="675" w:author="Katharina Schleidt" w:date="2021-10-17T22:47:00Z">
                  <w:rPr>
                    <w:ins w:id="676" w:author="Katharina Schleidt" w:date="2021-10-17T22:46:00Z"/>
                    <w:sz w:val="20"/>
                    <w:szCs w:val="20"/>
                  </w:rPr>
                </w:rPrChange>
              </w:rPr>
            </w:pPr>
            <w:ins w:id="677" w:author="Katharina Schleidt" w:date="2021-10-17T22:47:00Z">
              <w:r w:rsidRPr="00EE38D9">
                <w:rPr>
                  <w:sz w:val="20"/>
                  <w:szCs w:val="20"/>
                  <w:rPrChange w:id="678" w:author="Katharina Schleidt" w:date="2021-10-17T22:47:00Z">
                    <w:rPr/>
                  </w:rPrChange>
                </w:rPr>
                <w:t>/rec/</w:t>
              </w:r>
              <w:proofErr w:type="spellStart"/>
              <w:r w:rsidRPr="00EE38D9">
                <w:rPr>
                  <w:sz w:val="20"/>
                  <w:szCs w:val="20"/>
                  <w:rPrChange w:id="679" w:author="Katharina Schleidt" w:date="2021-10-17T22:47:00Z">
                    <w:rPr/>
                  </w:rPrChange>
                </w:rPr>
                <w:t>obs</w:t>
              </w:r>
              <w:proofErr w:type="spellEnd"/>
              <w:r w:rsidRPr="00EE38D9">
                <w:rPr>
                  <w:sz w:val="20"/>
                  <w:szCs w:val="20"/>
                  <w:rPrChange w:id="680" w:author="Katharina Schleidt" w:date="2021-10-17T22:47:00Z">
                    <w:rPr/>
                  </w:rPrChange>
                </w:rPr>
                <w:t>-core/Observation/</w:t>
              </w:r>
              <w:proofErr w:type="spellStart"/>
              <w:r w:rsidRPr="00EE38D9">
                <w:rPr>
                  <w:sz w:val="20"/>
                  <w:szCs w:val="20"/>
                  <w:rPrChange w:id="681" w:author="Katharina Schleidt" w:date="2021-10-17T22:47:00Z">
                    <w:rPr/>
                  </w:rPrChange>
                </w:rPr>
                <w:t>observedProperty</w:t>
              </w:r>
              <w:proofErr w:type="spellEnd"/>
              <w:r w:rsidRPr="00EE38D9">
                <w:rPr>
                  <w:sz w:val="20"/>
                  <w:szCs w:val="20"/>
                  <w:rPrChange w:id="682" w:author="Katharina Schleidt" w:date="2021-10-17T22:47:00Z">
                    <w:rPr/>
                  </w:rPrChange>
                </w:rPr>
                <w:t>-con</w:t>
              </w:r>
            </w:ins>
          </w:p>
        </w:tc>
      </w:tr>
      <w:tr w:rsidR="00EE38D9" w:rsidRPr="00EE38D9" w14:paraId="4CBBAA3E" w14:textId="77777777" w:rsidTr="00EE38D9">
        <w:trPr>
          <w:ins w:id="683" w:author="Katharina Schleidt" w:date="2021-10-17T22:46:00Z"/>
        </w:trPr>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ins w:id="684" w:author="Katharina Schleidt" w:date="2021-10-17T22:46:00Z"/>
                <w:sz w:val="20"/>
                <w:szCs w:val="20"/>
                <w:rPrChange w:id="685" w:author="Katharina Schleidt" w:date="2021-10-17T22:47:00Z">
                  <w:rPr>
                    <w:ins w:id="686" w:author="Katharina Schleidt" w:date="2021-10-17T22:46:00Z"/>
                    <w:sz w:val="20"/>
                    <w:szCs w:val="20"/>
                  </w:rPr>
                </w:rPrChange>
              </w:rPr>
            </w:pPr>
            <w:ins w:id="687" w:author="Katharina Schleidt" w:date="2021-10-17T22:47:00Z">
              <w:r w:rsidRPr="00EE38D9">
                <w:rPr>
                  <w:sz w:val="20"/>
                  <w:szCs w:val="20"/>
                  <w:rPrChange w:id="688" w:author="Katharina Schleidt" w:date="2021-10-17T22:47:00Z">
                    <w:rPr>
                      <w:sz w:val="20"/>
                      <w:szCs w:val="20"/>
                    </w:rPr>
                  </w:rPrChange>
                </w:rPr>
                <w:t>Requirement</w:t>
              </w:r>
            </w:ins>
          </w:p>
        </w:tc>
        <w:tc>
          <w:tcPr>
            <w:tcW w:w="7513" w:type="dxa"/>
            <w:tcMar>
              <w:top w:w="100" w:type="dxa"/>
              <w:left w:w="100" w:type="dxa"/>
              <w:bottom w:w="100" w:type="dxa"/>
              <w:right w:w="100" w:type="dxa"/>
            </w:tcMar>
          </w:tcPr>
          <w:p w14:paraId="4B63BFA3" w14:textId="31524B50" w:rsidR="00EE38D9" w:rsidRPr="00EE38D9" w:rsidRDefault="00EE38D9" w:rsidP="00EE38D9">
            <w:pPr>
              <w:widowControl w:val="0"/>
              <w:spacing w:line="240" w:lineRule="auto"/>
              <w:rPr>
                <w:ins w:id="689" w:author="Katharina Schleidt" w:date="2021-10-17T22:46:00Z"/>
                <w:sz w:val="20"/>
                <w:szCs w:val="20"/>
                <w:rPrChange w:id="690" w:author="Katharina Schleidt" w:date="2021-10-17T22:47:00Z">
                  <w:rPr>
                    <w:ins w:id="691" w:author="Katharina Schleidt" w:date="2021-10-17T22:46:00Z"/>
                    <w:sz w:val="20"/>
                    <w:szCs w:val="20"/>
                  </w:rPr>
                </w:rPrChange>
              </w:rPr>
            </w:pPr>
            <w:ins w:id="692" w:author="Katharina Schleidt" w:date="2021-10-17T22:47:00Z">
              <w:r w:rsidRPr="00EE38D9">
                <w:rPr>
                  <w:sz w:val="20"/>
                  <w:szCs w:val="20"/>
                  <w:rPrChange w:id="693" w:author="Katharina Schleidt" w:date="2021-10-17T22:47:00Z">
                    <w:rPr/>
                  </w:rPrChange>
                </w:rPr>
                <w:t>/rec/</w:t>
              </w:r>
              <w:proofErr w:type="spellStart"/>
              <w:r w:rsidRPr="00EE38D9">
                <w:rPr>
                  <w:sz w:val="20"/>
                  <w:szCs w:val="20"/>
                  <w:rPrChange w:id="694" w:author="Katharina Schleidt" w:date="2021-10-17T22:47:00Z">
                    <w:rPr/>
                  </w:rPrChange>
                </w:rPr>
                <w:t>obs</w:t>
              </w:r>
              <w:proofErr w:type="spellEnd"/>
              <w:r w:rsidRPr="00EE38D9">
                <w:rPr>
                  <w:sz w:val="20"/>
                  <w:szCs w:val="20"/>
                  <w:rPrChange w:id="695" w:author="Katharina Schleidt" w:date="2021-10-17T22:47:00Z">
                    <w:rPr/>
                  </w:rPrChange>
                </w:rPr>
                <w:t>-core/Observation/</w:t>
              </w:r>
              <w:proofErr w:type="spellStart"/>
              <w:r w:rsidRPr="00EE38D9">
                <w:rPr>
                  <w:sz w:val="20"/>
                  <w:szCs w:val="20"/>
                  <w:rPrChange w:id="696" w:author="Katharina Schleidt" w:date="2021-10-17T22:47:00Z">
                    <w:rPr/>
                  </w:rPrChange>
                </w:rPr>
                <w:t>observingProcedure</w:t>
              </w:r>
              <w:proofErr w:type="spellEnd"/>
              <w:r w:rsidRPr="00EE38D9">
                <w:rPr>
                  <w:sz w:val="20"/>
                  <w:szCs w:val="20"/>
                  <w:rPrChange w:id="697" w:author="Katharina Schleidt" w:date="2021-10-17T22:47:00Z">
                    <w:rPr/>
                  </w:rPrChange>
                </w:rPr>
                <w:t>-con</w:t>
              </w:r>
            </w:ins>
          </w:p>
        </w:tc>
      </w:tr>
      <w:tr w:rsidR="00EE38D9" w:rsidRPr="00EE38D9" w14:paraId="04BED736" w14:textId="77777777" w:rsidTr="00EE38D9">
        <w:trPr>
          <w:ins w:id="698" w:author="Katharina Schleidt" w:date="2021-10-17T22:46:00Z"/>
        </w:trPr>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ins w:id="699" w:author="Katharina Schleidt" w:date="2021-10-17T22:46:00Z"/>
                <w:sz w:val="20"/>
                <w:szCs w:val="20"/>
                <w:rPrChange w:id="700" w:author="Katharina Schleidt" w:date="2021-10-17T22:47:00Z">
                  <w:rPr>
                    <w:ins w:id="701" w:author="Katharina Schleidt" w:date="2021-10-17T22:46:00Z"/>
                    <w:sz w:val="20"/>
                    <w:szCs w:val="20"/>
                  </w:rPr>
                </w:rPrChange>
              </w:rPr>
            </w:pPr>
            <w:ins w:id="702" w:author="Katharina Schleidt" w:date="2021-10-17T22:47:00Z">
              <w:r w:rsidRPr="00EE38D9">
                <w:rPr>
                  <w:sz w:val="20"/>
                  <w:szCs w:val="20"/>
                  <w:rPrChange w:id="703" w:author="Katharina Schleidt" w:date="2021-10-17T22:47:00Z">
                    <w:rPr>
                      <w:sz w:val="20"/>
                      <w:szCs w:val="20"/>
                    </w:rPr>
                  </w:rPrChange>
                </w:rPr>
                <w:t>Requirement</w:t>
              </w:r>
            </w:ins>
          </w:p>
        </w:tc>
        <w:tc>
          <w:tcPr>
            <w:tcW w:w="7513" w:type="dxa"/>
            <w:tcMar>
              <w:top w:w="100" w:type="dxa"/>
              <w:left w:w="100" w:type="dxa"/>
              <w:bottom w:w="100" w:type="dxa"/>
              <w:right w:w="100" w:type="dxa"/>
            </w:tcMar>
          </w:tcPr>
          <w:p w14:paraId="00D19E9E" w14:textId="3D1FFE26" w:rsidR="00EE38D9" w:rsidRPr="00EE38D9" w:rsidRDefault="00EE38D9" w:rsidP="00EE38D9">
            <w:pPr>
              <w:widowControl w:val="0"/>
              <w:spacing w:line="240" w:lineRule="auto"/>
              <w:rPr>
                <w:ins w:id="704" w:author="Katharina Schleidt" w:date="2021-10-17T22:46:00Z"/>
                <w:sz w:val="20"/>
                <w:szCs w:val="20"/>
                <w:rPrChange w:id="705" w:author="Katharina Schleidt" w:date="2021-10-17T22:47:00Z">
                  <w:rPr>
                    <w:ins w:id="706" w:author="Katharina Schleidt" w:date="2021-10-17T22:46:00Z"/>
                    <w:sz w:val="20"/>
                    <w:szCs w:val="20"/>
                  </w:rPr>
                </w:rPrChange>
              </w:rPr>
            </w:pPr>
            <w:ins w:id="707" w:author="Katharina Schleidt" w:date="2021-10-17T22:47:00Z">
              <w:r w:rsidRPr="00EE38D9">
                <w:rPr>
                  <w:sz w:val="20"/>
                  <w:szCs w:val="20"/>
                  <w:rPrChange w:id="708" w:author="Katharina Schleidt" w:date="2021-10-17T22:47:00Z">
                    <w:rPr/>
                  </w:rPrChange>
                </w:rPr>
                <w:t>/rec/</w:t>
              </w:r>
              <w:proofErr w:type="spellStart"/>
              <w:r w:rsidRPr="00EE38D9">
                <w:rPr>
                  <w:sz w:val="20"/>
                  <w:szCs w:val="20"/>
                  <w:rPrChange w:id="709" w:author="Katharina Schleidt" w:date="2021-10-17T22:47:00Z">
                    <w:rPr/>
                  </w:rPrChange>
                </w:rPr>
                <w:t>obs</w:t>
              </w:r>
              <w:proofErr w:type="spellEnd"/>
              <w:r w:rsidRPr="00EE38D9">
                <w:rPr>
                  <w:sz w:val="20"/>
                  <w:szCs w:val="20"/>
                  <w:rPrChange w:id="710" w:author="Katharina Schleidt" w:date="2021-10-17T22:47:00Z">
                    <w:rPr/>
                  </w:rPrChange>
                </w:rPr>
                <w:t>-core/Observation/result-con</w:t>
              </w:r>
            </w:ins>
          </w:p>
        </w:tc>
      </w:tr>
      <w:tr w:rsidR="00067877" w:rsidRPr="00EE38D9" w14:paraId="6598FAEE" w14:textId="77777777" w:rsidTr="00EE38D9">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Change w:id="711" w:author="Katharina Schleidt" w:date="2021-10-17T22:47:00Z">
                  <w:rPr>
                    <w:sz w:val="20"/>
                    <w:szCs w:val="20"/>
                  </w:rPr>
                </w:rPrChange>
              </w:rPr>
            </w:pPr>
            <w:r w:rsidRPr="00EE38D9">
              <w:rPr>
                <w:sz w:val="20"/>
                <w:szCs w:val="20"/>
                <w:rPrChange w:id="712" w:author="Katharina Schleidt" w:date="2021-10-17T22:47:00Z">
                  <w:rPr>
                    <w:sz w:val="20"/>
                    <w:szCs w:val="20"/>
                  </w:rPr>
                </w:rPrChange>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Change w:id="713" w:author="Katharina Schleidt" w:date="2021-10-17T22:47:00Z">
                  <w:rPr>
                    <w:sz w:val="20"/>
                    <w:szCs w:val="20"/>
                  </w:rPr>
                </w:rPrChange>
              </w:rPr>
            </w:pPr>
            <w:r w:rsidRPr="00EE38D9">
              <w:rPr>
                <w:sz w:val="20"/>
                <w:szCs w:val="20"/>
                <w:rPrChange w:id="714" w:author="Katharina Schleidt" w:date="2021-10-17T22:47:00Z">
                  <w:rPr>
                    <w:sz w:val="20"/>
                    <w:szCs w:val="20"/>
                  </w:rPr>
                </w:rPrChange>
              </w:rPr>
              <w:t>/rec/</w:t>
            </w:r>
            <w:proofErr w:type="spellStart"/>
            <w:r w:rsidRPr="00EE38D9">
              <w:rPr>
                <w:sz w:val="20"/>
                <w:szCs w:val="20"/>
                <w:rPrChange w:id="715" w:author="Katharina Schleidt" w:date="2021-10-17T22:47:00Z">
                  <w:rPr>
                    <w:sz w:val="20"/>
                    <w:szCs w:val="20"/>
                  </w:rPr>
                </w:rPrChange>
              </w:rPr>
              <w:t>obs-cpt</w:t>
            </w:r>
            <w:proofErr w:type="spellEnd"/>
            <w:r w:rsidRPr="00EE38D9">
              <w:rPr>
                <w:sz w:val="20"/>
                <w:szCs w:val="20"/>
                <w:rPrChange w:id="716" w:author="Katharina Schleidt" w:date="2021-10-17T22:47:00Z">
                  <w:rPr>
                    <w:sz w:val="20"/>
                    <w:szCs w:val="20"/>
                  </w:rPr>
                </w:rPrChange>
              </w:rPr>
              <w:t>/Observation/</w:t>
            </w:r>
            <w:proofErr w:type="spellStart"/>
            <w:r w:rsidRPr="00EE38D9">
              <w:rPr>
                <w:sz w:val="20"/>
                <w:szCs w:val="20"/>
                <w:rPrChange w:id="717" w:author="Katharina Schleidt" w:date="2021-10-17T22:47:00Z">
                  <w:rPr>
                    <w:sz w:val="20"/>
                    <w:szCs w:val="20"/>
                  </w:rPr>
                </w:rPrChange>
              </w:rPr>
              <w:t>observedProperty</w:t>
            </w:r>
            <w:proofErr w:type="spellEnd"/>
            <w:r w:rsidRPr="00EE38D9">
              <w:rPr>
                <w:sz w:val="20"/>
                <w:szCs w:val="20"/>
                <w:rPrChange w:id="718" w:author="Katharina Schleidt" w:date="2021-10-17T22:47:00Z">
                  <w:rPr>
                    <w:sz w:val="20"/>
                    <w:szCs w:val="20"/>
                  </w:rPr>
                </w:rPrChange>
              </w:rPr>
              <w:t>-con</w:t>
            </w:r>
          </w:p>
        </w:tc>
      </w:tr>
      <w:tr w:rsidR="00067877" w:rsidRPr="00EE38D9" w14:paraId="4B59270D" w14:textId="77777777" w:rsidTr="00EE38D9">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Change w:id="719" w:author="Katharina Schleidt" w:date="2021-10-17T22:47:00Z">
                  <w:rPr>
                    <w:sz w:val="20"/>
                    <w:szCs w:val="20"/>
                  </w:rPr>
                </w:rPrChange>
              </w:rPr>
            </w:pPr>
            <w:r w:rsidRPr="00EE38D9">
              <w:rPr>
                <w:sz w:val="20"/>
                <w:szCs w:val="20"/>
                <w:rPrChange w:id="720" w:author="Katharina Schleidt" w:date="2021-10-17T22:47:00Z">
                  <w:rPr>
                    <w:sz w:val="20"/>
                    <w:szCs w:val="20"/>
                  </w:rPr>
                </w:rPrChange>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Change w:id="721" w:author="Katharina Schleidt" w:date="2021-10-17T22:47:00Z">
                  <w:rPr>
                    <w:sz w:val="20"/>
                    <w:szCs w:val="20"/>
                  </w:rPr>
                </w:rPrChange>
              </w:rPr>
            </w:pPr>
            <w:r w:rsidRPr="00EE38D9">
              <w:rPr>
                <w:sz w:val="20"/>
                <w:szCs w:val="20"/>
                <w:rPrChange w:id="722" w:author="Katharina Schleidt" w:date="2021-10-17T22:47:00Z">
                  <w:rPr>
                    <w:sz w:val="20"/>
                    <w:szCs w:val="20"/>
                  </w:rPr>
                </w:rPrChange>
              </w:rPr>
              <w:t>/rec/</w:t>
            </w:r>
            <w:proofErr w:type="spellStart"/>
            <w:r w:rsidRPr="00EE38D9">
              <w:rPr>
                <w:sz w:val="20"/>
                <w:szCs w:val="20"/>
                <w:rPrChange w:id="723" w:author="Katharina Schleidt" w:date="2021-10-17T22:47:00Z">
                  <w:rPr>
                    <w:sz w:val="20"/>
                    <w:szCs w:val="20"/>
                  </w:rPr>
                </w:rPrChange>
              </w:rPr>
              <w:t>obs-cpt</w:t>
            </w:r>
            <w:proofErr w:type="spellEnd"/>
            <w:r w:rsidRPr="00EE38D9">
              <w:rPr>
                <w:sz w:val="20"/>
                <w:szCs w:val="20"/>
                <w:rPrChange w:id="724" w:author="Katharina Schleidt" w:date="2021-10-17T22:47:00Z">
                  <w:rPr>
                    <w:sz w:val="20"/>
                    <w:szCs w:val="20"/>
                  </w:rPr>
                </w:rPrChange>
              </w:rPr>
              <w:t>/Observation/</w:t>
            </w:r>
            <w:proofErr w:type="spellStart"/>
            <w:r w:rsidRPr="00EE38D9">
              <w:rPr>
                <w:sz w:val="20"/>
                <w:szCs w:val="20"/>
                <w:rPrChange w:id="725" w:author="Katharina Schleidt" w:date="2021-10-17T22:47:00Z">
                  <w:rPr>
                    <w:sz w:val="20"/>
                    <w:szCs w:val="20"/>
                  </w:rPr>
                </w:rPrChange>
              </w:rPr>
              <w:t>observerhost</w:t>
            </w:r>
            <w:proofErr w:type="spellEnd"/>
            <w:r w:rsidRPr="00EE38D9">
              <w:rPr>
                <w:sz w:val="20"/>
                <w:szCs w:val="20"/>
                <w:rPrChange w:id="726" w:author="Katharina Schleidt" w:date="2021-10-17T22:47:00Z">
                  <w:rPr>
                    <w:sz w:val="20"/>
                    <w:szCs w:val="20"/>
                  </w:rPr>
                </w:rPrChange>
              </w:rPr>
              <w:t>-con</w:t>
            </w:r>
          </w:p>
        </w:tc>
      </w:tr>
      <w:tr w:rsidR="00067877" w:rsidRPr="00EE38D9" w14:paraId="3CBACD31" w14:textId="77777777" w:rsidTr="00EE38D9">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Change w:id="727" w:author="Katharina Schleidt" w:date="2021-10-17T22:47:00Z">
                  <w:rPr>
                    <w:sz w:val="20"/>
                    <w:szCs w:val="20"/>
                  </w:rPr>
                </w:rPrChange>
              </w:rPr>
            </w:pPr>
            <w:r w:rsidRPr="00EE38D9">
              <w:rPr>
                <w:sz w:val="20"/>
                <w:szCs w:val="20"/>
                <w:rPrChange w:id="728" w:author="Katharina Schleidt" w:date="2021-10-17T22:47:00Z">
                  <w:rPr>
                    <w:sz w:val="20"/>
                    <w:szCs w:val="20"/>
                  </w:rPr>
                </w:rPrChange>
              </w:rPr>
              <w:t>Recommendation</w:t>
            </w:r>
          </w:p>
        </w:tc>
        <w:tc>
          <w:tcPr>
            <w:tcW w:w="7513" w:type="dxa"/>
            <w:shd w:val="clear" w:color="auto" w:fill="auto"/>
            <w:tcMar>
              <w:top w:w="100" w:type="dxa"/>
              <w:left w:w="100" w:type="dxa"/>
              <w:bottom w:w="100" w:type="dxa"/>
              <w:right w:w="100" w:type="dxa"/>
            </w:tcMar>
          </w:tcPr>
          <w:p w14:paraId="37330E5D" w14:textId="77777777" w:rsidR="00067877" w:rsidRPr="00EE38D9" w:rsidRDefault="00067877" w:rsidP="001A5B74">
            <w:pPr>
              <w:widowControl w:val="0"/>
              <w:spacing w:line="240" w:lineRule="auto"/>
              <w:rPr>
                <w:sz w:val="20"/>
                <w:szCs w:val="20"/>
                <w:rPrChange w:id="729" w:author="Katharina Schleidt" w:date="2021-10-17T22:47:00Z">
                  <w:rPr>
                    <w:sz w:val="20"/>
                    <w:szCs w:val="20"/>
                  </w:rPr>
                </w:rPrChange>
              </w:rPr>
            </w:pPr>
            <w:r w:rsidRPr="00EE38D9">
              <w:rPr>
                <w:sz w:val="20"/>
                <w:szCs w:val="20"/>
                <w:rPrChange w:id="730" w:author="Katharina Schleidt" w:date="2021-10-17T22:47:00Z">
                  <w:rPr>
                    <w:sz w:val="20"/>
                    <w:szCs w:val="20"/>
                  </w:rPr>
                </w:rPrChange>
              </w:rPr>
              <w:t>/rec/</w:t>
            </w:r>
            <w:proofErr w:type="spellStart"/>
            <w:r w:rsidRPr="00EE38D9">
              <w:rPr>
                <w:sz w:val="20"/>
                <w:szCs w:val="20"/>
                <w:rPrChange w:id="731" w:author="Katharina Schleidt" w:date="2021-10-17T22:47:00Z">
                  <w:rPr>
                    <w:sz w:val="20"/>
                    <w:szCs w:val="20"/>
                  </w:rPr>
                </w:rPrChange>
              </w:rPr>
              <w:t>obs-cpt</w:t>
            </w:r>
            <w:proofErr w:type="spellEnd"/>
            <w:r w:rsidRPr="00EE38D9">
              <w:rPr>
                <w:sz w:val="20"/>
                <w:szCs w:val="20"/>
                <w:rPrChange w:id="732" w:author="Katharina Schleidt" w:date="2021-10-17T22:47:00Z">
                  <w:rPr>
                    <w:sz w:val="20"/>
                    <w:szCs w:val="20"/>
                  </w:rPr>
                </w:rPrChange>
              </w:rPr>
              <w:t>/Observation/procedure-con</w:t>
            </w:r>
          </w:p>
        </w:tc>
      </w:tr>
      <w:tr w:rsidR="00067877" w:rsidRPr="00EE38D9" w14:paraId="2A1387D9" w14:textId="77777777" w:rsidTr="00EE38D9">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Change w:id="733" w:author="Katharina Schleidt" w:date="2021-10-17T22:47:00Z">
                  <w:rPr>
                    <w:sz w:val="20"/>
                    <w:szCs w:val="20"/>
                  </w:rPr>
                </w:rPrChange>
              </w:rPr>
            </w:pPr>
            <w:r w:rsidRPr="00EE38D9">
              <w:rPr>
                <w:sz w:val="20"/>
                <w:szCs w:val="20"/>
                <w:rPrChange w:id="734" w:author="Katharina Schleidt" w:date="2021-10-17T22:47:00Z">
                  <w:rPr>
                    <w:sz w:val="20"/>
                    <w:szCs w:val="20"/>
                  </w:rPr>
                </w:rPrChange>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Change w:id="735" w:author="Katharina Schleidt" w:date="2021-10-17T22:47:00Z">
                  <w:rPr>
                    <w:sz w:val="20"/>
                    <w:szCs w:val="20"/>
                  </w:rPr>
                </w:rPrChange>
              </w:rPr>
            </w:pPr>
            <w:r w:rsidRPr="00EE38D9">
              <w:rPr>
                <w:sz w:val="20"/>
                <w:szCs w:val="20"/>
                <w:rPrChange w:id="736" w:author="Katharina Schleidt" w:date="2021-10-17T22:47:00Z">
                  <w:rPr>
                    <w:sz w:val="20"/>
                    <w:szCs w:val="20"/>
                  </w:rPr>
                </w:rPrChange>
              </w:rPr>
              <w:t>/rec/</w:t>
            </w:r>
            <w:proofErr w:type="spellStart"/>
            <w:r w:rsidRPr="00EE38D9">
              <w:rPr>
                <w:sz w:val="20"/>
                <w:szCs w:val="20"/>
                <w:rPrChange w:id="737" w:author="Katharina Schleidt" w:date="2021-10-17T22:47:00Z">
                  <w:rPr>
                    <w:sz w:val="20"/>
                    <w:szCs w:val="20"/>
                  </w:rPr>
                </w:rPrChange>
              </w:rPr>
              <w:t>obs-cpt</w:t>
            </w:r>
            <w:proofErr w:type="spellEnd"/>
            <w:r w:rsidRPr="00EE38D9">
              <w:rPr>
                <w:sz w:val="20"/>
                <w:szCs w:val="20"/>
                <w:rPrChange w:id="738" w:author="Katharina Schleidt" w:date="2021-10-17T22:47:00Z">
                  <w:rPr>
                    <w:sz w:val="20"/>
                    <w:szCs w:val="20"/>
                  </w:rPr>
                </w:rPrChange>
              </w:rPr>
              <w:t>/Observation/result-con</w:t>
            </w:r>
          </w:p>
        </w:tc>
      </w:tr>
      <w:tr w:rsidR="000F7AC0" w:rsidRPr="00EE38D9" w14:paraId="784C2B43" w14:textId="77777777" w:rsidTr="00EE38D9">
        <w:trPr>
          <w:ins w:id="739"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740" w:author="Katharina Schleidt" w:date="2021-10-11T15:14:00Z"/>
                <w:sz w:val="20"/>
                <w:szCs w:val="20"/>
                <w:rPrChange w:id="741" w:author="Katharina Schleidt" w:date="2021-10-17T22:47:00Z">
                  <w:rPr>
                    <w:ins w:id="742" w:author="Katharina Schleidt" w:date="2021-10-11T15:14:00Z"/>
                    <w:sz w:val="20"/>
                    <w:szCs w:val="20"/>
                  </w:rPr>
                </w:rPrChange>
              </w:rPr>
            </w:pPr>
            <w:ins w:id="743" w:author="Katharina Schleidt" w:date="2021-10-11T15:14:00Z">
              <w:r w:rsidRPr="00EE38D9">
                <w:rPr>
                  <w:sz w:val="20"/>
                  <w:szCs w:val="20"/>
                  <w:rPrChange w:id="744" w:author="Katharina Schleidt" w:date="2021-10-17T22:47:00Z">
                    <w:rPr>
                      <w:sz w:val="20"/>
                      <w:szCs w:val="20"/>
                    </w:rPr>
                  </w:rPrChange>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745" w:author="Katharina Schleidt" w:date="2021-10-11T15:14:00Z"/>
                <w:sz w:val="20"/>
                <w:szCs w:val="20"/>
                <w:rPrChange w:id="746" w:author="Katharina Schleidt" w:date="2021-10-17T22:47:00Z">
                  <w:rPr>
                    <w:ins w:id="747" w:author="Katharina Schleidt" w:date="2021-10-11T15:14:00Z"/>
                    <w:sz w:val="20"/>
                    <w:szCs w:val="20"/>
                  </w:rPr>
                </w:rPrChange>
              </w:rPr>
            </w:pPr>
            <w:ins w:id="748" w:author="Katharina Schleidt" w:date="2021-10-11T15:14:00Z">
              <w:r w:rsidRPr="00EE38D9">
                <w:rPr>
                  <w:sz w:val="20"/>
                  <w:szCs w:val="20"/>
                  <w:rPrChange w:id="749" w:author="Katharina Schleidt" w:date="2021-10-17T22:47:00Z">
                    <w:rPr>
                      <w:sz w:val="20"/>
                      <w:szCs w:val="20"/>
                    </w:rPr>
                  </w:rPrChange>
                </w:rPr>
                <w:t>/rec/</w:t>
              </w:r>
              <w:proofErr w:type="spellStart"/>
              <w:r w:rsidRPr="00EE38D9">
                <w:rPr>
                  <w:sz w:val="20"/>
                  <w:szCs w:val="20"/>
                  <w:rPrChange w:id="750" w:author="Katharina Schleidt" w:date="2021-10-17T22:47:00Z">
                    <w:rPr>
                      <w:sz w:val="20"/>
                      <w:szCs w:val="20"/>
                    </w:rPr>
                  </w:rPrChange>
                </w:rPr>
                <w:t>obs-cpt</w:t>
              </w:r>
              <w:proofErr w:type="spellEnd"/>
              <w:r w:rsidRPr="00EE38D9">
                <w:rPr>
                  <w:sz w:val="20"/>
                  <w:szCs w:val="20"/>
                  <w:rPrChange w:id="751" w:author="Katharina Schleidt" w:date="2021-10-17T22:47:00Z">
                    <w:rPr>
                      <w:sz w:val="20"/>
                      <w:szCs w:val="20"/>
                    </w:rPr>
                  </w:rPrChange>
                </w:rPr>
                <w:t>/Observation/</w:t>
              </w:r>
              <w:proofErr w:type="spellStart"/>
              <w:r w:rsidRPr="00EE38D9">
                <w:rPr>
                  <w:sz w:val="20"/>
                  <w:szCs w:val="20"/>
                  <w:rPrChange w:id="752" w:author="Katharina Schleidt" w:date="2021-10-17T22:47:00Z">
                    <w:rPr>
                      <w:sz w:val="20"/>
                      <w:szCs w:val="20"/>
                    </w:rPr>
                  </w:rPrChange>
                </w:rPr>
                <w:t>phenomenonTimeResult</w:t>
              </w:r>
              <w:proofErr w:type="spellEnd"/>
              <w:r w:rsidRPr="00EE38D9">
                <w:rPr>
                  <w:sz w:val="20"/>
                  <w:szCs w:val="20"/>
                  <w:rPrChange w:id="753" w:author="Katharina Schleidt" w:date="2021-10-17T22:47:00Z">
                    <w:rPr>
                      <w:sz w:val="20"/>
                      <w:szCs w:val="20"/>
                    </w:rPr>
                  </w:rPrChange>
                </w:rPr>
                <w:t>-con</w:t>
              </w:r>
            </w:ins>
          </w:p>
        </w:tc>
      </w:tr>
      <w:tr w:rsidR="00067877" w:rsidRPr="00EE38D9" w14:paraId="34810CA8" w14:textId="77777777" w:rsidTr="00EE38D9">
        <w:tc>
          <w:tcPr>
            <w:tcW w:w="2258" w:type="dxa"/>
            <w:shd w:val="clear" w:color="auto" w:fill="auto"/>
            <w:tcMar>
              <w:top w:w="100" w:type="dxa"/>
              <w:left w:w="100" w:type="dxa"/>
              <w:bottom w:w="100" w:type="dxa"/>
              <w:right w:w="100" w:type="dxa"/>
            </w:tcMar>
          </w:tcPr>
          <w:p w14:paraId="4A4F4BB3" w14:textId="2385CEB2" w:rsidR="00067877" w:rsidRPr="00EE38D9" w:rsidRDefault="00067877" w:rsidP="001A5B74">
            <w:pPr>
              <w:widowControl w:val="0"/>
              <w:spacing w:line="240" w:lineRule="auto"/>
              <w:rPr>
                <w:sz w:val="20"/>
                <w:szCs w:val="20"/>
                <w:rPrChange w:id="754" w:author="Katharina Schleidt" w:date="2021-10-17T22:47:00Z">
                  <w:rPr>
                    <w:sz w:val="20"/>
                    <w:szCs w:val="20"/>
                  </w:rPr>
                </w:rPrChange>
              </w:rPr>
            </w:pPr>
            <w:del w:id="755" w:author="Katharina Schleidt" w:date="2021-10-17T20:40:00Z">
              <w:r w:rsidRPr="00EE38D9" w:rsidDel="00D00C9F">
                <w:rPr>
                  <w:sz w:val="20"/>
                  <w:szCs w:val="20"/>
                  <w:rPrChange w:id="756" w:author="Katharina Schleidt" w:date="2021-10-17T22:47:00Z">
                    <w:rPr>
                      <w:sz w:val="20"/>
                      <w:szCs w:val="20"/>
                    </w:rPr>
                  </w:rPrChange>
                </w:rPr>
                <w:delText>Requirement</w:delText>
              </w:r>
            </w:del>
          </w:p>
        </w:tc>
        <w:tc>
          <w:tcPr>
            <w:tcW w:w="7513" w:type="dxa"/>
            <w:shd w:val="clear" w:color="auto" w:fill="auto"/>
            <w:tcMar>
              <w:top w:w="100" w:type="dxa"/>
              <w:left w:w="100" w:type="dxa"/>
              <w:bottom w:w="100" w:type="dxa"/>
              <w:right w:w="100" w:type="dxa"/>
            </w:tcMar>
          </w:tcPr>
          <w:p w14:paraId="5F17F0E3" w14:textId="2662488B" w:rsidR="00067877" w:rsidRPr="00EE38D9" w:rsidRDefault="00067877" w:rsidP="001A5B74">
            <w:pPr>
              <w:widowControl w:val="0"/>
              <w:spacing w:line="240" w:lineRule="auto"/>
              <w:rPr>
                <w:sz w:val="20"/>
                <w:szCs w:val="20"/>
                <w:rPrChange w:id="757" w:author="Katharina Schleidt" w:date="2021-10-17T22:47:00Z">
                  <w:rPr>
                    <w:sz w:val="20"/>
                    <w:szCs w:val="20"/>
                  </w:rPr>
                </w:rPrChange>
              </w:rPr>
            </w:pPr>
            <w:del w:id="758" w:author="Katharina Schleidt" w:date="2021-10-17T20:40:00Z">
              <w:r w:rsidRPr="00EE38D9" w:rsidDel="00D00C9F">
                <w:rPr>
                  <w:sz w:val="20"/>
                  <w:szCs w:val="20"/>
                  <w:rPrChange w:id="759" w:author="Katharina Schleidt" w:date="2021-10-17T22:47:00Z">
                    <w:rPr>
                      <w:sz w:val="20"/>
                      <w:szCs w:val="20"/>
                    </w:rPr>
                  </w:rPrChange>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25B04272" w:rsidR="004762FB" w:rsidRDefault="00FC480B" w:rsidP="00FC480B">
      <w:pPr>
        <w:pStyle w:val="Heading3"/>
      </w:pPr>
      <w:r w:rsidRPr="00FC480B">
        <w:t xml:space="preserve">Constraint </w:t>
      </w:r>
      <w:del w:id="760" w:author="Katharina Schleidt" w:date="2021-10-17T20:37:00Z">
        <w:r w:rsidRPr="00FC480B" w:rsidDel="00D00C9F">
          <w:delText>resultTime instant</w:delText>
        </w:r>
      </w:del>
      <w:proofErr w:type="spellStart"/>
      <w:ins w:id="761"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762" w:author="Katharina Schleidt" w:date="2021-10-17T20:37:00Z">
              <w:r w:rsidR="00D00C9F">
                <w:rPr>
                  <w:sz w:val="20"/>
                  <w:szCs w:val="20"/>
                </w:rPr>
                <w:t>observationType</w:t>
              </w:r>
            </w:ins>
            <w:r>
              <w:rPr>
                <w:sz w:val="20"/>
                <w:szCs w:val="20"/>
              </w:rPr>
              <w:t>-</w:t>
            </w:r>
            <w:ins w:id="763"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rsidP="00785E1D">
            <w:pPr>
              <w:widowControl w:val="0"/>
              <w:spacing w:line="240" w:lineRule="auto"/>
              <w:rPr>
                <w:sz w:val="20"/>
                <w:szCs w:val="20"/>
              </w:rPr>
              <w:pPrChange w:id="764" w:author="Katharina Schleidt" w:date="2021-10-17T21:02:00Z">
                <w:pPr>
                  <w:widowControl w:val="0"/>
                  <w:spacing w:line="240" w:lineRule="auto"/>
                </w:pPr>
              </w:pPrChange>
            </w:pPr>
            <w:ins w:id="765" w:author="Katharina Schleidt" w:date="2021-10-17T20:53:00Z">
              <w:r w:rsidRPr="002C6CAB">
                <w:rPr>
                  <w:sz w:val="20"/>
                  <w:szCs w:val="20"/>
                </w:rPr>
                <w:t xml:space="preserve">If information on the type of Observation is provided, </w:t>
              </w:r>
            </w:ins>
            <w:ins w:id="766"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767" w:author="Katharina Schleidt" w:date="2021-10-17T20:53:00Z">
              <w:r w:rsidRPr="002C6CAB">
                <w:rPr>
                  <w:sz w:val="20"/>
                  <w:szCs w:val="20"/>
                </w:rPr>
                <w:t>SHALL be used.</w:t>
              </w:r>
            </w:ins>
          </w:p>
        </w:tc>
      </w:tr>
    </w:tbl>
    <w:p w14:paraId="41F61C17" w14:textId="6258B4F6" w:rsidR="00FC480B" w:rsidRDefault="00FC480B" w:rsidP="00FC480B">
      <w:pPr>
        <w:rPr>
          <w:ins w:id="768" w:author="Katharina Schleidt" w:date="2021-10-17T20:28:00Z"/>
          <w:lang w:eastAsia="ja-JP"/>
        </w:rPr>
      </w:pPr>
    </w:p>
    <w:p w14:paraId="5F69FFD2" w14:textId="77777777" w:rsidR="00B03C5D" w:rsidRDefault="00B03C5D" w:rsidP="00B03C5D">
      <w:pPr>
        <w:pStyle w:val="Heading3"/>
        <w:rPr>
          <w:ins w:id="769" w:author="Katharina Schleidt" w:date="2021-10-17T20:28:00Z"/>
        </w:rPr>
      </w:pPr>
      <w:ins w:id="770"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7E75B6">
        <w:trPr>
          <w:ins w:id="771"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7E75B6">
            <w:pPr>
              <w:widowControl w:val="0"/>
              <w:spacing w:line="240" w:lineRule="auto"/>
              <w:rPr>
                <w:ins w:id="772" w:author="Katharina Schleidt" w:date="2021-10-17T20:28:00Z"/>
                <w:sz w:val="20"/>
                <w:szCs w:val="20"/>
              </w:rPr>
            </w:pPr>
            <w:ins w:id="773"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7E75B6">
            <w:pPr>
              <w:widowControl w:val="0"/>
              <w:spacing w:line="240" w:lineRule="auto"/>
              <w:rPr>
                <w:ins w:id="774" w:author="Katharina Schleidt" w:date="2021-10-17T20:28:00Z"/>
                <w:sz w:val="20"/>
                <w:szCs w:val="20"/>
              </w:rPr>
            </w:pPr>
            <w:ins w:id="775"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776" w:author="Katharina Schleidt" w:date="2021-10-11T15:10:00Z">
              <w:r w:rsidDel="000F7AC0">
                <w:rPr>
                  <w:sz w:val="20"/>
                  <w:szCs w:val="20"/>
                </w:rPr>
                <w:delText>/req/obs-core/AbstractObservation/FoI-con</w:delText>
              </w:r>
            </w:del>
            <w:ins w:id="777" w:author="Katharina Schleidt" w:date="2021-10-11T15:10:00Z">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ins w:id="778" w:author="Katharina Schleidt" w:date="2021-10-17T22:44:00Z"/>
          <w:lang w:eastAsia="ja-JP"/>
        </w:rPr>
      </w:pPr>
    </w:p>
    <w:p w14:paraId="10699B04" w14:textId="77777777" w:rsidR="00EE38D9" w:rsidRDefault="00EE38D9" w:rsidP="00EE38D9">
      <w:pPr>
        <w:pStyle w:val="Heading3"/>
        <w:rPr>
          <w:ins w:id="779" w:author="Katharina Schleidt" w:date="2021-10-17T22:44:00Z"/>
        </w:rPr>
      </w:pPr>
      <w:ins w:id="780" w:author="Katharina Schleidt" w:date="2021-10-17T22:44:00Z">
        <w:r w:rsidRPr="001A49FA">
          <w:t>Constraint Observer or Host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rPr>
          <w:ins w:id="781" w:author="Katharina Schleidt" w:date="2021-10-17T22:44:00Z"/>
        </w:trPr>
        <w:tc>
          <w:tcPr>
            <w:tcW w:w="4668" w:type="dxa"/>
            <w:shd w:val="clear" w:color="auto" w:fill="auto"/>
            <w:tcMar>
              <w:top w:w="100" w:type="dxa"/>
              <w:left w:w="100" w:type="dxa"/>
              <w:bottom w:w="100" w:type="dxa"/>
              <w:right w:w="100" w:type="dxa"/>
            </w:tcMar>
          </w:tcPr>
          <w:p w14:paraId="3E6CA96B" w14:textId="0D421B49" w:rsidR="00EE38D9" w:rsidRPr="00815246" w:rsidRDefault="00EE38D9" w:rsidP="007E75B6">
            <w:pPr>
              <w:widowControl w:val="0"/>
              <w:spacing w:line="240" w:lineRule="auto"/>
              <w:rPr>
                <w:ins w:id="782" w:author="Katharina Schleidt" w:date="2021-10-17T22:44:00Z"/>
                <w:sz w:val="20"/>
                <w:szCs w:val="20"/>
              </w:rPr>
            </w:pPr>
            <w:ins w:id="783" w:author="Katharina Schleidt" w:date="2021-10-17T22:45:00Z">
              <w:r>
                <w:rPr>
                  <w:b/>
                  <w:sz w:val="20"/>
                  <w:szCs w:val="20"/>
                </w:rPr>
                <w:t>Requirement</w:t>
              </w:r>
            </w:ins>
            <w:ins w:id="784" w:author="Katharina Schleidt" w:date="2021-10-17T22:44:00Z">
              <w:r w:rsidRPr="00815246">
                <w:rPr>
                  <w:sz w:val="20"/>
                  <w:szCs w:val="20"/>
                </w:rPr>
                <w:br/>
                <w:t>/</w:t>
              </w:r>
              <w:proofErr w:type="spellStart"/>
              <w:r w:rsidRPr="00815246">
                <w:rPr>
                  <w:sz w:val="20"/>
                  <w:szCs w:val="20"/>
                </w:rPr>
                <w:t>re</w:t>
              </w:r>
            </w:ins>
            <w:ins w:id="785" w:author="Katharina Schleidt" w:date="2021-10-17T22:45:00Z">
              <w:r>
                <w:rPr>
                  <w:sz w:val="20"/>
                  <w:szCs w:val="20"/>
                </w:rPr>
                <w:t>q</w:t>
              </w:r>
            </w:ins>
            <w:proofErr w:type="spellEnd"/>
            <w:ins w:id="786"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ins>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7E75B6">
            <w:pPr>
              <w:widowControl w:val="0"/>
              <w:spacing w:line="240" w:lineRule="auto"/>
              <w:rPr>
                <w:ins w:id="787" w:author="Katharina Schleidt" w:date="2021-10-17T22:44:00Z"/>
                <w:sz w:val="20"/>
                <w:szCs w:val="20"/>
              </w:rPr>
            </w:pPr>
            <w:ins w:id="788" w:author="Katharina Schleidt" w:date="2021-10-17T22:44:00Z">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ins>
            <w:ins w:id="789" w:author="Katharina Schleidt" w:date="2021-10-17T22:45:00Z">
              <w:r>
                <w:rPr>
                  <w:sz w:val="20"/>
                  <w:szCs w:val="20"/>
                </w:rPr>
                <w:t>SHALL</w:t>
              </w:r>
            </w:ins>
            <w:ins w:id="790" w:author="Katharina Schleidt" w:date="2021-10-17T22:44:00Z">
              <w:r w:rsidRPr="00815246">
                <w:rPr>
                  <w:sz w:val="20"/>
                  <w:szCs w:val="20"/>
                </w:rPr>
                <w:t xml:space="preserve"> be provided</w:t>
              </w:r>
            </w:ins>
          </w:p>
        </w:tc>
      </w:tr>
    </w:tbl>
    <w:p w14:paraId="66F09BBF" w14:textId="77777777" w:rsidR="00EE38D9" w:rsidRDefault="00EE38D9" w:rsidP="00EE38D9">
      <w:pPr>
        <w:rPr>
          <w:ins w:id="791" w:author="Katharina Schleidt" w:date="2021-10-17T22:44:00Z"/>
          <w:lang w:eastAsia="ja-JP"/>
        </w:rPr>
      </w:pPr>
    </w:p>
    <w:p w14:paraId="3793CC6C" w14:textId="77777777" w:rsidR="00EE38D9" w:rsidRDefault="00EE38D9" w:rsidP="00EE38D9">
      <w:pPr>
        <w:pStyle w:val="Heading3"/>
        <w:rPr>
          <w:ins w:id="792" w:author="Katharina Schleidt" w:date="2021-10-17T22:44:00Z"/>
        </w:rPr>
      </w:pPr>
      <w:ins w:id="793" w:author="Katharina Schleidt" w:date="2021-10-17T22:44:00Z">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rPr>
          <w:ins w:id="794" w:author="Katharina Schleidt" w:date="2021-10-17T22:44:00Z"/>
        </w:trPr>
        <w:tc>
          <w:tcPr>
            <w:tcW w:w="4668" w:type="dxa"/>
            <w:shd w:val="clear" w:color="auto" w:fill="auto"/>
            <w:tcMar>
              <w:top w:w="100" w:type="dxa"/>
              <w:left w:w="100" w:type="dxa"/>
              <w:bottom w:w="100" w:type="dxa"/>
              <w:right w:w="100" w:type="dxa"/>
            </w:tcMar>
          </w:tcPr>
          <w:p w14:paraId="3C162380" w14:textId="6EF5492E" w:rsidR="00EE38D9" w:rsidRPr="00815246" w:rsidRDefault="00EE38D9" w:rsidP="007E75B6">
            <w:pPr>
              <w:widowControl w:val="0"/>
              <w:spacing w:line="240" w:lineRule="auto"/>
              <w:rPr>
                <w:ins w:id="795" w:author="Katharina Schleidt" w:date="2021-10-17T22:44:00Z"/>
                <w:sz w:val="20"/>
                <w:szCs w:val="20"/>
              </w:rPr>
            </w:pPr>
            <w:ins w:id="796" w:author="Katharina Schleidt" w:date="2021-10-17T22:45:00Z">
              <w:r>
                <w:rPr>
                  <w:b/>
                  <w:sz w:val="20"/>
                  <w:szCs w:val="20"/>
                </w:rPr>
                <w:t>Requirement</w:t>
              </w:r>
            </w:ins>
            <w:ins w:id="797" w:author="Katharina Schleidt" w:date="2021-10-17T22:44:00Z">
              <w:r w:rsidRPr="00815246">
                <w:rPr>
                  <w:sz w:val="20"/>
                  <w:szCs w:val="20"/>
                </w:rPr>
                <w:br/>
                <w:t>/</w:t>
              </w:r>
              <w:proofErr w:type="spellStart"/>
              <w:r w:rsidRPr="00815246">
                <w:rPr>
                  <w:sz w:val="20"/>
                  <w:szCs w:val="20"/>
                </w:rPr>
                <w:t>re</w:t>
              </w:r>
            </w:ins>
            <w:ins w:id="798" w:author="Katharina Schleidt" w:date="2021-10-17T22:45:00Z">
              <w:r>
                <w:rPr>
                  <w:sz w:val="20"/>
                  <w:szCs w:val="20"/>
                </w:rPr>
                <w:t>q</w:t>
              </w:r>
            </w:ins>
            <w:proofErr w:type="spellEnd"/>
            <w:ins w:id="799"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ins>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7E75B6">
            <w:pPr>
              <w:widowControl w:val="0"/>
              <w:spacing w:line="240" w:lineRule="auto"/>
              <w:rPr>
                <w:ins w:id="800" w:author="Katharina Schleidt" w:date="2021-10-17T22:44:00Z"/>
                <w:b/>
                <w:sz w:val="20"/>
                <w:szCs w:val="20"/>
              </w:rPr>
            </w:pPr>
            <w:ins w:id="801" w:author="Katharina Schleidt" w:date="2021-10-17T22:44:00Z">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ins>
            <w:ins w:id="802" w:author="Katharina Schleidt" w:date="2021-10-17T22:45:00Z">
              <w:r>
                <w:rPr>
                  <w:sz w:val="20"/>
                  <w:szCs w:val="20"/>
                </w:rPr>
                <w:t>SHALL</w:t>
              </w:r>
            </w:ins>
            <w:ins w:id="803" w:author="Katharina Schleidt" w:date="2021-10-17T22:44:00Z">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ins>
          </w:p>
        </w:tc>
      </w:tr>
    </w:tbl>
    <w:p w14:paraId="7CF938B6" w14:textId="77777777" w:rsidR="00EE38D9" w:rsidRDefault="00EE38D9" w:rsidP="00EE38D9">
      <w:pPr>
        <w:rPr>
          <w:ins w:id="804" w:author="Katharina Schleidt" w:date="2021-10-17T22:44:00Z"/>
          <w:lang w:eastAsia="ja-JP"/>
        </w:rPr>
      </w:pPr>
    </w:p>
    <w:p w14:paraId="00018D77" w14:textId="77777777" w:rsidR="00EE38D9" w:rsidRDefault="00EE38D9" w:rsidP="00EE38D9">
      <w:pPr>
        <w:pStyle w:val="Heading3"/>
        <w:rPr>
          <w:ins w:id="805" w:author="Katharina Schleidt" w:date="2021-10-17T22:44:00Z"/>
        </w:rPr>
      </w:pPr>
      <w:ins w:id="806" w:author="Katharina Schleidt" w:date="2021-10-17T22:44:00Z">
        <w:r w:rsidRPr="00BB0E5D">
          <w:t xml:space="preserve">Constraint suitable </w:t>
        </w:r>
        <w:proofErr w:type="spellStart"/>
        <w:r w:rsidRPr="00BB0E5D">
          <w:t>ObservableProperty</w:t>
        </w:r>
        <w:proofErr w:type="spellEnd"/>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rPr>
          <w:ins w:id="807" w:author="Katharina Schleidt" w:date="2021-10-17T22:44:00Z"/>
        </w:trPr>
        <w:tc>
          <w:tcPr>
            <w:tcW w:w="4668" w:type="dxa"/>
            <w:shd w:val="clear" w:color="auto" w:fill="auto"/>
            <w:tcMar>
              <w:top w:w="100" w:type="dxa"/>
              <w:left w:w="100" w:type="dxa"/>
              <w:bottom w:w="100" w:type="dxa"/>
              <w:right w:w="100" w:type="dxa"/>
            </w:tcMar>
          </w:tcPr>
          <w:p w14:paraId="569CBEB5" w14:textId="583500A5" w:rsidR="00EE38D9" w:rsidRPr="00815246" w:rsidRDefault="00EE38D9" w:rsidP="007E75B6">
            <w:pPr>
              <w:widowControl w:val="0"/>
              <w:spacing w:line="240" w:lineRule="auto"/>
              <w:rPr>
                <w:ins w:id="808" w:author="Katharina Schleidt" w:date="2021-10-17T22:44:00Z"/>
                <w:sz w:val="20"/>
                <w:szCs w:val="20"/>
              </w:rPr>
            </w:pPr>
            <w:ins w:id="809" w:author="Katharina Schleidt" w:date="2021-10-17T22:45:00Z">
              <w:r>
                <w:rPr>
                  <w:b/>
                  <w:sz w:val="20"/>
                  <w:szCs w:val="20"/>
                </w:rPr>
                <w:t>Requirement</w:t>
              </w:r>
            </w:ins>
            <w:ins w:id="810" w:author="Katharina Schleidt" w:date="2021-10-17T22:44:00Z">
              <w:r w:rsidRPr="00815246">
                <w:rPr>
                  <w:sz w:val="20"/>
                  <w:szCs w:val="20"/>
                </w:rPr>
                <w:br/>
                <w:t>/</w:t>
              </w:r>
              <w:proofErr w:type="spellStart"/>
              <w:r w:rsidRPr="00815246">
                <w:rPr>
                  <w:sz w:val="20"/>
                  <w:szCs w:val="20"/>
                </w:rPr>
                <w:t>re</w:t>
              </w:r>
            </w:ins>
            <w:ins w:id="811" w:author="Katharina Schleidt" w:date="2021-10-17T22:45:00Z">
              <w:r>
                <w:rPr>
                  <w:sz w:val="20"/>
                  <w:szCs w:val="20"/>
                </w:rPr>
                <w:t>q</w:t>
              </w:r>
            </w:ins>
            <w:proofErr w:type="spellEnd"/>
            <w:ins w:id="812"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ins>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7E75B6">
            <w:pPr>
              <w:widowControl w:val="0"/>
              <w:spacing w:line="240" w:lineRule="auto"/>
              <w:rPr>
                <w:ins w:id="813" w:author="Katharina Schleidt" w:date="2021-10-17T22:44:00Z"/>
                <w:sz w:val="20"/>
                <w:szCs w:val="20"/>
              </w:rPr>
            </w:pPr>
            <w:ins w:id="814" w:author="Katharina Schleidt" w:date="2021-10-17T22:44:00Z">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ins>
            <w:ins w:id="815" w:author="Katharina Schleidt" w:date="2021-10-17T22:45:00Z">
              <w:r>
                <w:rPr>
                  <w:sz w:val="20"/>
                  <w:szCs w:val="20"/>
                </w:rPr>
                <w:t>SHAL</w:t>
              </w:r>
            </w:ins>
            <w:ins w:id="816" w:author="Katharina Schleidt" w:date="2021-10-17T22:46:00Z">
              <w:r>
                <w:rPr>
                  <w:sz w:val="20"/>
                  <w:szCs w:val="20"/>
                </w:rPr>
                <w:t>L</w:t>
              </w:r>
            </w:ins>
            <w:ins w:id="817" w:author="Katharina Schleidt" w:date="2021-10-17T22:44:00Z">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ins>
          </w:p>
        </w:tc>
      </w:tr>
    </w:tbl>
    <w:p w14:paraId="20E8AC1A" w14:textId="77777777" w:rsidR="00EE38D9" w:rsidRDefault="00EE38D9" w:rsidP="00EE38D9">
      <w:pPr>
        <w:rPr>
          <w:ins w:id="818" w:author="Katharina Schleidt" w:date="2021-10-17T22:44:00Z"/>
          <w:lang w:eastAsia="ja-JP"/>
        </w:rPr>
      </w:pPr>
    </w:p>
    <w:p w14:paraId="191F257C" w14:textId="77777777" w:rsidR="00EE38D9" w:rsidRDefault="00EE38D9" w:rsidP="00EE38D9">
      <w:pPr>
        <w:pStyle w:val="Heading3"/>
        <w:rPr>
          <w:ins w:id="819" w:author="Katharina Schleidt" w:date="2021-10-17T22:44:00Z"/>
        </w:rPr>
      </w:pPr>
      <w:ins w:id="820" w:author="Katharina Schleidt" w:date="2021-10-17T22:44:00Z">
        <w:r w:rsidRPr="00933112">
          <w:t>Constraint suitable result type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rPr>
          <w:ins w:id="821" w:author="Katharina Schleidt" w:date="2021-10-17T22:44:00Z"/>
        </w:trPr>
        <w:tc>
          <w:tcPr>
            <w:tcW w:w="4668" w:type="dxa"/>
            <w:shd w:val="clear" w:color="auto" w:fill="auto"/>
            <w:tcMar>
              <w:top w:w="100" w:type="dxa"/>
              <w:left w:w="100" w:type="dxa"/>
              <w:bottom w:w="100" w:type="dxa"/>
              <w:right w:w="100" w:type="dxa"/>
            </w:tcMar>
          </w:tcPr>
          <w:p w14:paraId="5AEDB6D3" w14:textId="6DC4E8EE" w:rsidR="00EE38D9" w:rsidRPr="00815246" w:rsidRDefault="00EE38D9" w:rsidP="007E75B6">
            <w:pPr>
              <w:widowControl w:val="0"/>
              <w:spacing w:line="240" w:lineRule="auto"/>
              <w:rPr>
                <w:ins w:id="822" w:author="Katharina Schleidt" w:date="2021-10-17T22:44:00Z"/>
                <w:sz w:val="20"/>
                <w:szCs w:val="20"/>
              </w:rPr>
            </w:pPr>
            <w:ins w:id="823" w:author="Katharina Schleidt" w:date="2021-10-17T22:45:00Z">
              <w:r>
                <w:rPr>
                  <w:b/>
                  <w:sz w:val="20"/>
                  <w:szCs w:val="20"/>
                </w:rPr>
                <w:t>Requirement</w:t>
              </w:r>
            </w:ins>
            <w:ins w:id="824" w:author="Katharina Schleidt" w:date="2021-10-17T22:44:00Z">
              <w:r w:rsidRPr="00815246">
                <w:rPr>
                  <w:sz w:val="20"/>
                  <w:szCs w:val="20"/>
                </w:rPr>
                <w:br/>
                <w:t>/</w:t>
              </w:r>
              <w:proofErr w:type="spellStart"/>
              <w:r w:rsidRPr="00815246">
                <w:rPr>
                  <w:sz w:val="20"/>
                  <w:szCs w:val="20"/>
                </w:rPr>
                <w:t>re</w:t>
              </w:r>
            </w:ins>
            <w:ins w:id="825" w:author="Katharina Schleidt" w:date="2021-10-17T22:45:00Z">
              <w:r>
                <w:rPr>
                  <w:sz w:val="20"/>
                  <w:szCs w:val="20"/>
                </w:rPr>
                <w:t>q</w:t>
              </w:r>
            </w:ins>
            <w:proofErr w:type="spellEnd"/>
            <w:ins w:id="826"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ins>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7E75B6">
            <w:pPr>
              <w:widowControl w:val="0"/>
              <w:spacing w:line="240" w:lineRule="auto"/>
              <w:rPr>
                <w:ins w:id="827" w:author="Katharina Schleidt" w:date="2021-10-17T22:44:00Z"/>
                <w:sz w:val="20"/>
                <w:szCs w:val="20"/>
              </w:rPr>
            </w:pPr>
            <w:ins w:id="828" w:author="Katharina Schleidt" w:date="2021-10-17T22:44:00Z">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ins>
            <w:ins w:id="829" w:author="Katharina Schleidt" w:date="2021-10-17T22:46:00Z">
              <w:r>
                <w:rPr>
                  <w:sz w:val="20"/>
                  <w:szCs w:val="20"/>
                </w:rPr>
                <w:t>SHALL</w:t>
              </w:r>
            </w:ins>
            <w:ins w:id="830" w:author="Katharina Schleidt" w:date="2021-10-17T22:44:00Z">
              <w:r w:rsidRPr="00815246">
                <w:rPr>
                  <w:sz w:val="20"/>
                  <w:szCs w:val="20"/>
                </w:rPr>
                <w:t xml:space="preserve"> be suitable for the associated </w:t>
              </w:r>
              <w:proofErr w:type="spellStart"/>
              <w:r w:rsidRPr="00815246">
                <w:rPr>
                  <w:b/>
                  <w:sz w:val="20"/>
                  <w:szCs w:val="20"/>
                </w:rPr>
                <w:t>ObservableProperty</w:t>
              </w:r>
              <w:proofErr w:type="spellEnd"/>
            </w:ins>
          </w:p>
        </w:tc>
      </w:tr>
    </w:tbl>
    <w:p w14:paraId="107943FF" w14:textId="77777777" w:rsidR="00EE38D9" w:rsidRDefault="00EE38D9" w:rsidP="00EE38D9">
      <w:pPr>
        <w:rPr>
          <w:ins w:id="831" w:author="Katharina Schleidt" w:date="2021-10-17T22:44:00Z"/>
          <w:lang w:eastAsia="ja-JP"/>
        </w:rPr>
      </w:pPr>
    </w:p>
    <w:p w14:paraId="228CD8E5" w14:textId="77777777" w:rsidR="00EE38D9" w:rsidRDefault="00EE38D9" w:rsidP="00447B29">
      <w:pPr>
        <w:rPr>
          <w:lang w:eastAsia="ja-JP"/>
        </w:rPr>
      </w:pPr>
    </w:p>
    <w:p w14:paraId="70F6F0AA" w14:textId="218912DF" w:rsidR="00A86F83" w:rsidRDefault="00A86F83" w:rsidP="00A86F83">
      <w:pPr>
        <w:pStyle w:val="Heading2"/>
      </w:pPr>
      <w:bookmarkStart w:id="832" w:name="_Toc72768878"/>
      <w:proofErr w:type="spellStart"/>
      <w:r w:rsidRPr="00A86F83">
        <w:t>AbstractObservableProperty</w:t>
      </w:r>
      <w:bookmarkEnd w:id="832"/>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833" w:name="_Toc72768879"/>
      <w:proofErr w:type="spellStart"/>
      <w:r w:rsidRPr="008123FB">
        <w:t>AbstractObservingProcedure</w:t>
      </w:r>
      <w:bookmarkEnd w:id="833"/>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834" w:name="_Toc72768880"/>
      <w:proofErr w:type="spellStart"/>
      <w:r w:rsidRPr="00B95291">
        <w:t>AbstractObserver</w:t>
      </w:r>
      <w:bookmarkEnd w:id="834"/>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835" w:name="_Toc72768881"/>
      <w:proofErr w:type="spellStart"/>
      <w:r w:rsidRPr="006050F3">
        <w:t>AbstractHost</w:t>
      </w:r>
      <w:bookmarkEnd w:id="835"/>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836" w:name="_Toc72768882"/>
      <w:proofErr w:type="spellStart"/>
      <w:r w:rsidRPr="00E12BD6">
        <w:t>AbstractDeployment</w:t>
      </w:r>
      <w:bookmarkEnd w:id="836"/>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837"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838" w:name="_Toc72768883"/>
      <w:proofErr w:type="spellStart"/>
      <w:r w:rsidRPr="00F448D2">
        <w:t>NamedValue</w:t>
      </w:r>
      <w:bookmarkEnd w:id="838"/>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839" w:author="Katharina Schleidt" w:date="2021-10-17T21:10:00Z"/>
        </w:rPr>
      </w:pPr>
      <w:proofErr w:type="spellStart"/>
      <w:r>
        <w:t>Codelists</w:t>
      </w:r>
      <w:proofErr w:type="spellEnd"/>
    </w:p>
    <w:p w14:paraId="2F25E836" w14:textId="6975D71F" w:rsidR="00BD1347" w:rsidRDefault="00BD1347" w:rsidP="00BD1347">
      <w:pPr>
        <w:pStyle w:val="Heading3"/>
        <w:rPr>
          <w:ins w:id="840" w:author="Katharina Schleidt" w:date="2021-10-17T21:11:00Z"/>
        </w:rPr>
      </w:pPr>
      <w:proofErr w:type="spellStart"/>
      <w:ins w:id="841" w:author="Katharina Schleidt" w:date="2021-10-17T21:10:00Z">
        <w:r w:rsidRPr="00BD1347">
          <w:t>AbstractObservationType</w:t>
        </w:r>
      </w:ins>
      <w:proofErr w:type="spellEnd"/>
    </w:p>
    <w:p w14:paraId="4540A729" w14:textId="1002F08C" w:rsidR="00BD1347" w:rsidRDefault="00BD1347" w:rsidP="00BD1347">
      <w:pPr>
        <w:rPr>
          <w:ins w:id="842" w:author="Katharina Schleidt" w:date="2021-10-17T21:11:00Z"/>
          <w:lang w:eastAsia="ja-JP"/>
        </w:rPr>
      </w:pPr>
      <w:ins w:id="843"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w:t>
        </w:r>
        <w:r>
          <w:rPr>
            <w:lang w:eastAsia="ja-JP"/>
          </w:rPr>
          <w:t>observation</w:t>
        </w:r>
        <w:r>
          <w:rPr>
            <w:lang w:eastAsia="ja-JP"/>
          </w:rPr>
          <w:t xml:space="preserve">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844"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845"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7E75B6">
            <w:pPr>
              <w:widowControl w:val="0"/>
              <w:spacing w:line="240" w:lineRule="auto"/>
              <w:rPr>
                <w:ins w:id="846" w:author="Katharina Schleidt" w:date="2021-10-17T21:11:00Z"/>
                <w:sz w:val="20"/>
                <w:szCs w:val="20"/>
              </w:rPr>
            </w:pPr>
            <w:ins w:id="847" w:author="Katharina Schleidt" w:date="2021-10-17T21:11:00Z">
              <w:r>
                <w:rPr>
                  <w:b/>
                  <w:sz w:val="20"/>
                  <w:szCs w:val="20"/>
                </w:rPr>
                <w:t>Requirement</w:t>
              </w:r>
              <w:r>
                <w:rPr>
                  <w:sz w:val="20"/>
                  <w:szCs w:val="20"/>
                </w:rPr>
                <w:br/>
                <w:t>/req/obs-</w:t>
              </w:r>
            </w:ins>
            <w:ins w:id="848" w:author="Katharina Schleidt" w:date="2021-10-17T21:12:00Z">
              <w:r>
                <w:rPr>
                  <w:sz w:val="20"/>
                  <w:szCs w:val="20"/>
                </w:rPr>
                <w:t>core</w:t>
              </w:r>
            </w:ins>
            <w:ins w:id="849"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7E75B6">
            <w:pPr>
              <w:widowControl w:val="0"/>
              <w:tabs>
                <w:tab w:val="clear" w:pos="403"/>
              </w:tabs>
              <w:spacing w:after="0" w:line="240" w:lineRule="auto"/>
              <w:ind w:left="360"/>
              <w:rPr>
                <w:ins w:id="850" w:author="Katharina Schleidt" w:date="2021-10-17T21:11:00Z"/>
                <w:sz w:val="20"/>
                <w:szCs w:val="20"/>
              </w:rPr>
            </w:pPr>
            <w:ins w:id="851" w:author="Katharina Schleidt" w:date="2021-10-17T21:11:00Z">
              <w:r>
                <w:rPr>
                  <w:sz w:val="20"/>
                  <w:szCs w:val="20"/>
                </w:rPr>
                <w:t xml:space="preserve">A </w:t>
              </w:r>
              <w:proofErr w:type="spellStart"/>
              <w:r>
                <w:rPr>
                  <w:sz w:val="20"/>
                  <w:szCs w:val="20"/>
                </w:rPr>
                <w:t>codelist</w:t>
              </w:r>
              <w:proofErr w:type="spellEnd"/>
              <w:r>
                <w:rPr>
                  <w:sz w:val="20"/>
                  <w:szCs w:val="20"/>
                </w:rPr>
                <w:t xml:space="preserve"> detailing the semantics of </w:t>
              </w:r>
            </w:ins>
            <w:ins w:id="852" w:author="Katharina Schleidt" w:date="2021-10-17T21:12:00Z">
              <w:r>
                <w:rPr>
                  <w:sz w:val="20"/>
                  <w:szCs w:val="20"/>
                </w:rPr>
                <w:t>observation</w:t>
              </w:r>
            </w:ins>
            <w:ins w:id="853" w:author="Katharina Schleidt" w:date="2021-10-17T21:11:00Z">
              <w:r>
                <w:rPr>
                  <w:sz w:val="20"/>
                  <w:szCs w:val="20"/>
                </w:rPr>
                <w:t xml:space="preserve"> types. A concrete realization must be created for the application.</w:t>
              </w:r>
            </w:ins>
          </w:p>
        </w:tc>
      </w:tr>
    </w:tbl>
    <w:p w14:paraId="68CAC050" w14:textId="77777777" w:rsidR="00BD1347" w:rsidRPr="00BD1347" w:rsidRDefault="00BD1347" w:rsidP="00BD1347">
      <w:pPr>
        <w:rPr>
          <w:lang w:eastAsia="ja-JP"/>
          <w:rPrChange w:id="854" w:author="Katharina Schleidt" w:date="2021-10-17T21:11:00Z">
            <w:rPr/>
          </w:rPrChange>
        </w:rPr>
        <w:pPrChange w:id="855" w:author="Katharina Schleidt" w:date="2021-10-17T21:11:00Z">
          <w:pPr/>
        </w:pPrChange>
      </w:pPr>
    </w:p>
    <w:p w14:paraId="686CC320" w14:textId="267F4EEE" w:rsidR="00920189" w:rsidRDefault="00920189" w:rsidP="00920189">
      <w:pPr>
        <w:pStyle w:val="Heading1"/>
      </w:pPr>
      <w:bookmarkStart w:id="856" w:name="_Toc72768884"/>
      <w:r w:rsidRPr="00920189">
        <w:t>Basic Observations</w:t>
      </w:r>
      <w:bookmarkEnd w:id="856"/>
    </w:p>
    <w:p w14:paraId="7D03C338" w14:textId="4F7FA4C7" w:rsidR="00CE109A" w:rsidRDefault="00037B3B" w:rsidP="00037B3B">
      <w:pPr>
        <w:pStyle w:val="Heading2"/>
      </w:pPr>
      <w:bookmarkStart w:id="857" w:name="_Toc72768885"/>
      <w:r w:rsidRPr="00037B3B">
        <w:t>General</w:t>
      </w:r>
      <w:bookmarkEnd w:id="857"/>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858" w:name="_Toc72768886"/>
      <w:r w:rsidRPr="0089033E">
        <w:t>Observation</w:t>
      </w:r>
      <w:bookmarkEnd w:id="858"/>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BD1347">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BD1347">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BD1347">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BD1347">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BD1347">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BD1347" w14:paraId="5E61449E" w14:textId="77777777" w:rsidTr="00BD1347">
        <w:trPr>
          <w:ins w:id="859" w:author="Katharina Schleidt" w:date="2021-10-17T21:16:00Z"/>
        </w:trPr>
        <w:tc>
          <w:tcPr>
            <w:tcW w:w="2258" w:type="dxa"/>
            <w:shd w:val="clear" w:color="auto" w:fill="auto"/>
            <w:tcMar>
              <w:top w:w="100" w:type="dxa"/>
              <w:left w:w="100" w:type="dxa"/>
              <w:bottom w:w="100" w:type="dxa"/>
              <w:right w:w="100" w:type="dxa"/>
            </w:tcMar>
          </w:tcPr>
          <w:p w14:paraId="0E06EAEE" w14:textId="7D419FC4" w:rsidR="00BD1347" w:rsidRPr="00BD1347" w:rsidRDefault="00BD1347" w:rsidP="001A5B74">
            <w:pPr>
              <w:widowControl w:val="0"/>
              <w:spacing w:line="240" w:lineRule="auto"/>
              <w:rPr>
                <w:ins w:id="860" w:author="Katharina Schleidt" w:date="2021-10-17T21:16:00Z"/>
                <w:bCs/>
                <w:sz w:val="20"/>
                <w:szCs w:val="20"/>
                <w:rPrChange w:id="861" w:author="Katharina Schleidt" w:date="2021-10-17T21:16:00Z">
                  <w:rPr>
                    <w:ins w:id="862" w:author="Katharina Schleidt" w:date="2021-10-17T21:16:00Z"/>
                    <w:sz w:val="20"/>
                    <w:szCs w:val="20"/>
                  </w:rPr>
                </w:rPrChange>
              </w:rPr>
            </w:pPr>
            <w:ins w:id="863" w:author="Katharina Schleidt" w:date="2021-10-17T21:16:00Z">
              <w:r w:rsidRPr="00BD1347">
                <w:rPr>
                  <w:bCs/>
                  <w:sz w:val="20"/>
                  <w:szCs w:val="20"/>
                  <w:rPrChange w:id="864" w:author="Katharina Schleidt" w:date="2021-10-17T21:16:00Z">
                    <w:rPr>
                      <w:b/>
                      <w:sz w:val="20"/>
                      <w:szCs w:val="20"/>
                    </w:rPr>
                  </w:rPrChange>
                </w:rPr>
                <w:t>Requirement</w:t>
              </w:r>
            </w:ins>
          </w:p>
        </w:tc>
        <w:tc>
          <w:tcPr>
            <w:tcW w:w="7513" w:type="dxa"/>
            <w:shd w:val="clear" w:color="auto" w:fill="auto"/>
            <w:tcMar>
              <w:top w:w="100" w:type="dxa"/>
              <w:left w:w="100" w:type="dxa"/>
              <w:bottom w:w="100" w:type="dxa"/>
              <w:right w:w="100" w:type="dxa"/>
            </w:tcMar>
          </w:tcPr>
          <w:p w14:paraId="3A6F6422" w14:textId="571BEFC9" w:rsidR="00BD1347" w:rsidRDefault="00BD1347" w:rsidP="001A5B74">
            <w:pPr>
              <w:widowControl w:val="0"/>
              <w:spacing w:line="240" w:lineRule="auto"/>
              <w:rPr>
                <w:ins w:id="865" w:author="Katharina Schleidt" w:date="2021-10-17T21:16:00Z"/>
                <w:sz w:val="20"/>
                <w:szCs w:val="20"/>
              </w:rPr>
            </w:pPr>
            <w:ins w:id="866" w:author="Katharina Schleidt" w:date="2021-10-17T21:16:00Z">
              <w:r>
                <w:t>/</w:t>
              </w:r>
              <w:proofErr w:type="spellStart"/>
              <w:r>
                <w:t>req</w:t>
              </w:r>
              <w:proofErr w:type="spellEnd"/>
              <w:r>
                <w:t>/</w:t>
              </w:r>
              <w:proofErr w:type="spellStart"/>
              <w:r>
                <w:t>obs</w:t>
              </w:r>
              <w:proofErr w:type="spellEnd"/>
              <w:r>
                <w:t>-basic/</w:t>
              </w:r>
              <w:proofErr w:type="spellStart"/>
              <w:r>
                <w:t>ObservationTypeByResultType</w:t>
              </w:r>
              <w:proofErr w:type="spellEnd"/>
              <w:r>
                <w:t>-con</w:t>
              </w:r>
            </w:ins>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867" w:name="_Toc72768887"/>
      <w:proofErr w:type="spellStart"/>
      <w:r w:rsidRPr="002B39BE">
        <w:t>ObservationCharacteristics</w:t>
      </w:r>
      <w:bookmarkEnd w:id="86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528DAA28" w14:textId="1FC5B294" w:rsidR="007B2C44" w:rsidRDefault="007B2C44" w:rsidP="007B2C44">
      <w:pPr>
        <w:rPr>
          <w:ins w:id="868" w:author="Katharina Schleidt" w:date="2021-10-17T22:27:00Z"/>
        </w:rPr>
      </w:pPr>
      <w:bookmarkStart w:id="869" w:name="_Toc72768888"/>
    </w:p>
    <w:p w14:paraId="5F993592" w14:textId="374B8C4F" w:rsidR="007B2C44" w:rsidRDefault="007B2C44" w:rsidP="007B2C44">
      <w:pPr>
        <w:pStyle w:val="Heading3"/>
        <w:rPr>
          <w:ins w:id="870" w:author="Katharina Schleidt" w:date="2021-10-17T22:27:00Z"/>
        </w:rPr>
      </w:pPr>
      <w:ins w:id="871" w:author="Katharina Schleidt" w:date="2021-10-17T22:27:00Z">
        <w:r w:rsidRPr="00FD36EC">
          <w:t xml:space="preserve">Association </w:t>
        </w:r>
      </w:ins>
      <w:ins w:id="872" w:author="Katharina Schleidt" w:date="2021-10-17T22:28:00Z">
        <w:r w:rsidRPr="007B2C44">
          <w:t>collection</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rPr>
          <w:ins w:id="873" w:author="Katharina Schleidt" w:date="2021-10-17T22:27:00Z"/>
        </w:trPr>
        <w:tc>
          <w:tcPr>
            <w:tcW w:w="4526" w:type="dxa"/>
            <w:shd w:val="clear" w:color="auto" w:fill="auto"/>
            <w:tcMar>
              <w:top w:w="100" w:type="dxa"/>
              <w:left w:w="100" w:type="dxa"/>
              <w:bottom w:w="100" w:type="dxa"/>
              <w:right w:w="100" w:type="dxa"/>
            </w:tcMar>
          </w:tcPr>
          <w:p w14:paraId="13A91D73" w14:textId="5D83D0D7" w:rsidR="007B2C44" w:rsidRDefault="007B2C44" w:rsidP="007E75B6">
            <w:pPr>
              <w:widowControl w:val="0"/>
              <w:spacing w:line="240" w:lineRule="auto"/>
              <w:rPr>
                <w:ins w:id="874" w:author="Katharina Schleidt" w:date="2021-10-17T22:27:00Z"/>
                <w:sz w:val="20"/>
                <w:szCs w:val="20"/>
              </w:rPr>
            </w:pPr>
            <w:ins w:id="875" w:author="Katharina Schleidt" w:date="2021-10-17T22:27: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ins>
            <w:proofErr w:type="spellStart"/>
            <w:ins w:id="876" w:author="Katharina Schleidt" w:date="2021-10-17T22:28:00Z">
              <w:r>
                <w:rPr>
                  <w:sz w:val="20"/>
                  <w:szCs w:val="20"/>
                </w:rPr>
                <w:t>ObservationCharacteristics</w:t>
              </w:r>
            </w:ins>
            <w:proofErr w:type="spellEnd"/>
            <w:ins w:id="877" w:author="Katharina Schleidt" w:date="2021-10-17T22:27:00Z">
              <w:r>
                <w:rPr>
                  <w:sz w:val="20"/>
                  <w:szCs w:val="20"/>
                </w:rPr>
                <w:t>/</w:t>
              </w:r>
            </w:ins>
            <w:ins w:id="878" w:author="Katharina Schleidt" w:date="2021-10-17T22:28:00Z">
              <w:r w:rsidRPr="007B2C44">
                <w:rPr>
                  <w:sz w:val="20"/>
                  <w:szCs w:val="20"/>
                </w:rPr>
                <w:t>collection</w:t>
              </w:r>
            </w:ins>
            <w:ins w:id="879" w:author="Katharina Schleidt" w:date="2021-10-17T22:27:00Z">
              <w:r>
                <w:rPr>
                  <w:sz w:val="20"/>
                  <w:szCs w:val="20"/>
                </w:rPr>
                <w:t>-</w:t>
              </w:r>
              <w:proofErr w:type="spellStart"/>
              <w:r>
                <w:rPr>
                  <w:sz w:val="20"/>
                  <w:szCs w:val="20"/>
                </w:rPr>
                <w:t>sem</w:t>
              </w:r>
              <w:proofErr w:type="spellEnd"/>
            </w:ins>
          </w:p>
        </w:tc>
        <w:tc>
          <w:tcPr>
            <w:tcW w:w="5245" w:type="dxa"/>
            <w:shd w:val="clear" w:color="auto" w:fill="auto"/>
            <w:tcMar>
              <w:top w:w="100" w:type="dxa"/>
              <w:left w:w="100" w:type="dxa"/>
              <w:bottom w:w="100" w:type="dxa"/>
              <w:right w:w="100" w:type="dxa"/>
            </w:tcMar>
          </w:tcPr>
          <w:p w14:paraId="59DB7E79" w14:textId="3F3FB4A4" w:rsidR="007B2C44" w:rsidRDefault="007B2C44" w:rsidP="007E75B6">
            <w:pPr>
              <w:widowControl w:val="0"/>
              <w:spacing w:line="240" w:lineRule="auto"/>
              <w:rPr>
                <w:ins w:id="880" w:author="Katharina Schleidt" w:date="2021-10-17T22:27:00Z"/>
                <w:sz w:val="20"/>
                <w:szCs w:val="20"/>
              </w:rPr>
            </w:pPr>
            <w:ins w:id="881" w:author="Katharina Schleidt" w:date="2021-10-17T22:27:00Z">
              <w:r>
                <w:rPr>
                  <w:sz w:val="20"/>
                  <w:szCs w:val="20"/>
                </w:rPr>
                <w:t xml:space="preserve">An </w:t>
              </w:r>
            </w:ins>
            <w:proofErr w:type="spellStart"/>
            <w:ins w:id="882" w:author="Katharina Schleidt" w:date="2021-10-17T22:29:00Z">
              <w:r w:rsidRPr="007B2C44">
                <w:rPr>
                  <w:b/>
                  <w:sz w:val="20"/>
                  <w:szCs w:val="20"/>
                </w:rPr>
                <w:t>ObservationCollection</w:t>
              </w:r>
              <w:proofErr w:type="spellEnd"/>
              <w:r w:rsidRPr="007B2C44">
                <w:rPr>
                  <w:b/>
                  <w:sz w:val="20"/>
                  <w:szCs w:val="20"/>
                </w:rPr>
                <w:t xml:space="preserve"> </w:t>
              </w:r>
            </w:ins>
            <w:ins w:id="883" w:author="Katharina Schleidt" w:date="2021-10-17T22:27:00Z">
              <w:r>
                <w:rPr>
                  <w:sz w:val="20"/>
                  <w:szCs w:val="20"/>
                </w:rPr>
                <w:t xml:space="preserve">that is </w:t>
              </w:r>
            </w:ins>
            <w:ins w:id="884" w:author="Katharina Schleidt" w:date="2021-10-17T22:29:00Z">
              <w:r>
                <w:rPr>
                  <w:sz w:val="20"/>
                  <w:szCs w:val="20"/>
                </w:rPr>
                <w:t xml:space="preserve">described by these </w:t>
              </w:r>
            </w:ins>
            <w:proofErr w:type="spellStart"/>
            <w:ins w:id="885" w:author="Katharina Schleidt" w:date="2021-10-17T22:27:00Z">
              <w:r>
                <w:rPr>
                  <w:b/>
                  <w:sz w:val="20"/>
                  <w:szCs w:val="20"/>
                </w:rPr>
                <w:t>Observation</w:t>
              </w:r>
            </w:ins>
            <w:ins w:id="886" w:author="Katharina Schleidt" w:date="2021-10-17T22:29:00Z">
              <w:r>
                <w:rPr>
                  <w:b/>
                  <w:sz w:val="20"/>
                  <w:szCs w:val="20"/>
                </w:rPr>
                <w:t>Characteristics</w:t>
              </w:r>
            </w:ins>
            <w:proofErr w:type="spellEnd"/>
            <w:ins w:id="887" w:author="Katharina Schleidt" w:date="2021-10-17T22:27:00Z">
              <w:r>
                <w:rPr>
                  <w:sz w:val="20"/>
                  <w:szCs w:val="20"/>
                </w:rPr>
                <w:t>.</w:t>
              </w:r>
            </w:ins>
          </w:p>
          <w:p w14:paraId="548FBC8D" w14:textId="488F99BB" w:rsidR="007B2C44" w:rsidRDefault="007B2C44" w:rsidP="007E75B6">
            <w:pPr>
              <w:widowControl w:val="0"/>
              <w:spacing w:line="240" w:lineRule="auto"/>
              <w:rPr>
                <w:ins w:id="888" w:author="Katharina Schleidt" w:date="2021-10-17T22:27:00Z"/>
                <w:sz w:val="20"/>
                <w:szCs w:val="20"/>
              </w:rPr>
            </w:pPr>
            <w:ins w:id="889" w:author="Katharina Schleidt" w:date="2021-10-17T22:27:00Z">
              <w:r>
                <w:rPr>
                  <w:sz w:val="20"/>
                  <w:szCs w:val="20"/>
                </w:rPr>
                <w:t xml:space="preserve">If a reference to a </w:t>
              </w:r>
            </w:ins>
            <w:ins w:id="890" w:author="Katharina Schleidt" w:date="2021-10-17T22:30:00Z">
              <w:r>
                <w:rPr>
                  <w:sz w:val="20"/>
                  <w:szCs w:val="20"/>
                </w:rPr>
                <w:t>collection</w:t>
              </w:r>
            </w:ins>
            <w:ins w:id="891" w:author="Katharina Schleidt" w:date="2021-10-17T22:27:00Z">
              <w:r>
                <w:rPr>
                  <w:sz w:val="20"/>
                  <w:szCs w:val="20"/>
                </w:rPr>
                <w:t xml:space="preserve"> </w:t>
              </w:r>
            </w:ins>
            <w:proofErr w:type="spellStart"/>
            <w:ins w:id="892" w:author="Katharina Schleidt" w:date="2021-10-17T22:30:00Z">
              <w:r w:rsidRPr="007B2C44">
                <w:rPr>
                  <w:b/>
                  <w:sz w:val="20"/>
                  <w:szCs w:val="20"/>
                </w:rPr>
                <w:t>ObservationCharacteristics</w:t>
              </w:r>
              <w:proofErr w:type="spellEnd"/>
              <w:r w:rsidRPr="007B2C44">
                <w:rPr>
                  <w:b/>
                  <w:sz w:val="20"/>
                  <w:szCs w:val="20"/>
                </w:rPr>
                <w:t xml:space="preserve"> </w:t>
              </w:r>
            </w:ins>
            <w:ins w:id="893" w:author="Katharina Schleidt" w:date="2021-10-17T22:27:00Z">
              <w:r>
                <w:rPr>
                  <w:sz w:val="20"/>
                  <w:szCs w:val="20"/>
                </w:rPr>
                <w:t xml:space="preserve">is provided, the association with the role </w:t>
              </w:r>
            </w:ins>
            <w:ins w:id="894" w:author="Katharina Schleidt" w:date="2021-10-17T22:30:00Z">
              <w:r w:rsidRPr="007B2C44">
                <w:rPr>
                  <w:b/>
                  <w:sz w:val="20"/>
                  <w:szCs w:val="20"/>
                </w:rPr>
                <w:t xml:space="preserve">collection </w:t>
              </w:r>
            </w:ins>
            <w:ins w:id="895" w:author="Katharina Schleidt" w:date="2021-10-17T22:27:00Z">
              <w:r>
                <w:rPr>
                  <w:sz w:val="20"/>
                  <w:szCs w:val="20"/>
                </w:rPr>
                <w:t>SHALL be used.</w:t>
              </w:r>
            </w:ins>
          </w:p>
        </w:tc>
      </w:tr>
    </w:tbl>
    <w:p w14:paraId="082070EF" w14:textId="77777777" w:rsidR="007B2C44" w:rsidRDefault="007B2C44" w:rsidP="007B2C44">
      <w:pPr>
        <w:rPr>
          <w:ins w:id="896" w:author="Katharina Schleidt" w:date="2021-10-17T22:27:00Z"/>
        </w:rPr>
        <w:pPrChange w:id="897" w:author="Katharina Schleidt" w:date="2021-10-17T22:27:00Z">
          <w:pPr>
            <w:pStyle w:val="Heading2"/>
          </w:pPr>
        </w:pPrChange>
      </w:pPr>
    </w:p>
    <w:p w14:paraId="4DCC8C44" w14:textId="0314DDCD" w:rsidR="007245C5" w:rsidRDefault="003C293C" w:rsidP="003C293C">
      <w:pPr>
        <w:pStyle w:val="Heading2"/>
      </w:pPr>
      <w:proofErr w:type="spellStart"/>
      <w:r w:rsidRPr="003C293C">
        <w:t>ObservationCollection</w:t>
      </w:r>
      <w:bookmarkEnd w:id="869"/>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1617B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1617B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617B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1617B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617B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1617B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1617B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1617B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1617B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1617B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1617B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1617B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1617B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1617BC" w14:paraId="3864A54F" w14:textId="77777777" w:rsidTr="001617BC">
        <w:trPr>
          <w:trHeight w:val="420"/>
          <w:ins w:id="898" w:author="Katharina Schleidt" w:date="2021-10-17T20:48:00Z"/>
        </w:trPr>
        <w:tc>
          <w:tcPr>
            <w:tcW w:w="2258" w:type="dxa"/>
            <w:shd w:val="clear" w:color="auto" w:fill="auto"/>
            <w:tcMar>
              <w:top w:w="100" w:type="dxa"/>
              <w:left w:w="100" w:type="dxa"/>
              <w:bottom w:w="100" w:type="dxa"/>
              <w:right w:w="100" w:type="dxa"/>
            </w:tcMar>
          </w:tcPr>
          <w:p w14:paraId="449206D4" w14:textId="535A9353" w:rsidR="001617BC" w:rsidRDefault="001617BC" w:rsidP="001A5B74">
            <w:pPr>
              <w:widowControl w:val="0"/>
              <w:spacing w:line="240" w:lineRule="auto"/>
              <w:rPr>
                <w:ins w:id="899" w:author="Katharina Schleidt" w:date="2021-10-17T20:48:00Z"/>
                <w:sz w:val="20"/>
                <w:szCs w:val="20"/>
              </w:rPr>
            </w:pPr>
            <w:ins w:id="900"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11CC956" w14:textId="55BA69C9" w:rsidR="001617BC" w:rsidRDefault="001617BC" w:rsidP="001A5B74">
            <w:pPr>
              <w:widowControl w:val="0"/>
              <w:spacing w:line="240" w:lineRule="auto"/>
              <w:rPr>
                <w:ins w:id="901" w:author="Katharina Schleidt" w:date="2021-10-17T20:48:00Z"/>
                <w:sz w:val="20"/>
                <w:szCs w:val="20"/>
              </w:rPr>
            </w:pPr>
            <w:ins w:id="902" w:author="Katharina Schleidt" w:date="2021-10-17T20:49:00Z">
              <w:r w:rsidRPr="001617BC">
                <w:rPr>
                  <w:sz w:val="20"/>
                  <w:szCs w:val="20"/>
                </w:rPr>
                <w:t>/req/obs-basic/ObservationCollection/AbstractObservationCollectionType-sem</w:t>
              </w:r>
            </w:ins>
          </w:p>
        </w:tc>
      </w:tr>
      <w:tr w:rsidR="001617BC" w14:paraId="289C2026" w14:textId="77777777" w:rsidTr="001617BC">
        <w:trPr>
          <w:trHeight w:val="420"/>
          <w:ins w:id="903" w:author="Katharina Schleidt" w:date="2021-10-17T20:48:00Z"/>
        </w:trPr>
        <w:tc>
          <w:tcPr>
            <w:tcW w:w="2258" w:type="dxa"/>
            <w:shd w:val="clear" w:color="auto" w:fill="auto"/>
            <w:tcMar>
              <w:top w:w="100" w:type="dxa"/>
              <w:left w:w="100" w:type="dxa"/>
              <w:bottom w:w="100" w:type="dxa"/>
              <w:right w:w="100" w:type="dxa"/>
            </w:tcMar>
          </w:tcPr>
          <w:p w14:paraId="0826A2F7" w14:textId="54D2AFB7" w:rsidR="001617BC" w:rsidRDefault="001617BC" w:rsidP="001A5B74">
            <w:pPr>
              <w:widowControl w:val="0"/>
              <w:spacing w:line="240" w:lineRule="auto"/>
              <w:rPr>
                <w:ins w:id="904" w:author="Katharina Schleidt" w:date="2021-10-17T20:48:00Z"/>
                <w:sz w:val="20"/>
                <w:szCs w:val="20"/>
              </w:rPr>
            </w:pPr>
            <w:ins w:id="905"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4D469A59" w14:textId="43F96E06" w:rsidR="001617BC" w:rsidRDefault="001617BC" w:rsidP="001A5B74">
            <w:pPr>
              <w:widowControl w:val="0"/>
              <w:spacing w:line="240" w:lineRule="auto"/>
              <w:rPr>
                <w:ins w:id="906" w:author="Katharina Schleidt" w:date="2021-10-17T20:48:00Z"/>
                <w:sz w:val="20"/>
                <w:szCs w:val="20"/>
              </w:rPr>
            </w:pPr>
            <w:ins w:id="907" w:author="Katharina Schleidt" w:date="2021-10-17T20:49:00Z">
              <w:r w:rsidRPr="001617BC">
                <w:rPr>
                  <w:sz w:val="20"/>
                  <w:szCs w:val="20"/>
                </w:rPr>
                <w:t>/req/obs-basic/ObservationCollectionType/ObservationCollectionType-sem</w:t>
              </w:r>
            </w:ins>
          </w:p>
        </w:tc>
      </w:tr>
      <w:tr w:rsidR="001617BC" w14:paraId="7D23D0FB" w14:textId="77777777" w:rsidTr="001617BC">
        <w:trPr>
          <w:trHeight w:val="420"/>
          <w:ins w:id="908" w:author="Katharina Schleidt" w:date="2021-10-17T20:48:00Z"/>
        </w:trPr>
        <w:tc>
          <w:tcPr>
            <w:tcW w:w="2258" w:type="dxa"/>
            <w:shd w:val="clear" w:color="auto" w:fill="auto"/>
            <w:tcMar>
              <w:top w:w="100" w:type="dxa"/>
              <w:left w:w="100" w:type="dxa"/>
              <w:bottom w:w="100" w:type="dxa"/>
              <w:right w:w="100" w:type="dxa"/>
            </w:tcMar>
          </w:tcPr>
          <w:p w14:paraId="088A2727" w14:textId="31ABF425" w:rsidR="001617BC" w:rsidRDefault="001617BC" w:rsidP="001A5B74">
            <w:pPr>
              <w:widowControl w:val="0"/>
              <w:spacing w:line="240" w:lineRule="auto"/>
              <w:rPr>
                <w:ins w:id="909" w:author="Katharina Schleidt" w:date="2021-10-17T20:48:00Z"/>
                <w:sz w:val="20"/>
                <w:szCs w:val="20"/>
              </w:rPr>
            </w:pPr>
            <w:ins w:id="910"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70CB260" w14:textId="00C2AB2C" w:rsidR="001617BC" w:rsidRDefault="001617BC" w:rsidP="001A5B74">
            <w:pPr>
              <w:widowControl w:val="0"/>
              <w:spacing w:line="240" w:lineRule="auto"/>
              <w:rPr>
                <w:ins w:id="911" w:author="Katharina Schleidt" w:date="2021-10-17T20:48:00Z"/>
                <w:sz w:val="20"/>
                <w:szCs w:val="20"/>
              </w:rPr>
            </w:pPr>
            <w:ins w:id="912" w:author="Katharina Schleidt" w:date="2021-10-17T20:49: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/homogenous-con</w:t>
              </w:r>
            </w:ins>
          </w:p>
        </w:tc>
      </w:tr>
      <w:tr w:rsidR="001617BC" w14:paraId="5481DA5F" w14:textId="77777777" w:rsidTr="001617BC">
        <w:trPr>
          <w:trHeight w:val="420"/>
          <w:ins w:id="913" w:author="Katharina Schleidt" w:date="2021-10-17T20:48:00Z"/>
        </w:trPr>
        <w:tc>
          <w:tcPr>
            <w:tcW w:w="2258" w:type="dxa"/>
            <w:shd w:val="clear" w:color="auto" w:fill="auto"/>
            <w:tcMar>
              <w:top w:w="100" w:type="dxa"/>
              <w:left w:w="100" w:type="dxa"/>
              <w:bottom w:w="100" w:type="dxa"/>
              <w:right w:w="100" w:type="dxa"/>
            </w:tcMar>
          </w:tcPr>
          <w:p w14:paraId="621531A8" w14:textId="2CC2022A" w:rsidR="001617BC" w:rsidRDefault="001617BC" w:rsidP="001A5B74">
            <w:pPr>
              <w:widowControl w:val="0"/>
              <w:spacing w:line="240" w:lineRule="auto"/>
              <w:rPr>
                <w:ins w:id="914" w:author="Katharina Schleidt" w:date="2021-10-17T20:48:00Z"/>
                <w:sz w:val="20"/>
                <w:szCs w:val="20"/>
              </w:rPr>
            </w:pPr>
            <w:ins w:id="915"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621ED943" w14:textId="266599D6" w:rsidR="001617BC" w:rsidRDefault="001617BC" w:rsidP="001A5B74">
            <w:pPr>
              <w:widowControl w:val="0"/>
              <w:spacing w:line="240" w:lineRule="auto"/>
              <w:rPr>
                <w:ins w:id="916" w:author="Katharina Schleidt" w:date="2021-10-17T20:48:00Z"/>
                <w:sz w:val="20"/>
                <w:szCs w:val="20"/>
              </w:rPr>
            </w:pPr>
            <w:ins w:id="917" w:author="Katharina Schleidt" w:date="2021-10-17T20:49: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918"/>
            <w:r>
              <w:rPr>
                <w:sz w:val="20"/>
                <w:szCs w:val="20"/>
              </w:rPr>
              <w:t>similar</w:t>
            </w:r>
            <w:commentRangeEnd w:id="918"/>
            <w:r w:rsidR="00B40528">
              <w:rPr>
                <w:rStyle w:val="CommentReference"/>
              </w:rPr>
              <w:commentReference w:id="918"/>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919" w:name="_Ref72766580"/>
      <w:r w:rsidRPr="003C74B7">
        <w:t xml:space="preserve">Attribute </w:t>
      </w:r>
      <w:proofErr w:type="spellStart"/>
      <w:r w:rsidRPr="003C74B7">
        <w:t>collectionType</w:t>
      </w:r>
      <w:bookmarkEnd w:id="919"/>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920" w:author="Katharina Schleidt" w:date="2021-10-17T19:59: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058"/>
        <w:gridCol w:w="6226"/>
        <w:tblGridChange w:id="921">
          <w:tblGrid>
            <w:gridCol w:w="4058"/>
            <w:gridCol w:w="6226"/>
          </w:tblGrid>
        </w:tblGridChange>
      </w:tblGrid>
      <w:tr w:rsidR="003C74B7" w14:paraId="141CEF6A" w14:textId="77777777" w:rsidTr="00561B0B">
        <w:tc>
          <w:tcPr>
            <w:tcW w:w="4058" w:type="dxa"/>
            <w:shd w:val="clear" w:color="auto" w:fill="auto"/>
            <w:tcMar>
              <w:top w:w="100" w:type="dxa"/>
              <w:left w:w="100" w:type="dxa"/>
              <w:bottom w:w="100" w:type="dxa"/>
              <w:right w:w="100" w:type="dxa"/>
            </w:tcMar>
            <w:tcPrChange w:id="922" w:author="Katharina Schleidt" w:date="2021-10-17T19:59:00Z">
              <w:tcPr>
                <w:tcW w:w="4526" w:type="dxa"/>
                <w:shd w:val="clear" w:color="auto" w:fill="auto"/>
                <w:tcMar>
                  <w:top w:w="100" w:type="dxa"/>
                  <w:left w:w="100" w:type="dxa"/>
                  <w:bottom w:w="100" w:type="dxa"/>
                  <w:right w:w="100" w:type="dxa"/>
                </w:tcMar>
              </w:tcPr>
            </w:tcPrChange>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Change w:id="923" w:author="Katharina Schleidt" w:date="2021-10-17T19:59:00Z">
              <w:tcPr>
                <w:tcW w:w="5245" w:type="dxa"/>
                <w:shd w:val="clear" w:color="auto" w:fill="auto"/>
                <w:tcMar>
                  <w:top w:w="100" w:type="dxa"/>
                  <w:left w:w="100" w:type="dxa"/>
                  <w:bottom w:w="100" w:type="dxa"/>
                  <w:right w:w="100" w:type="dxa"/>
                </w:tcMar>
              </w:tcPr>
            </w:tcPrChange>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971A110"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w:t>
            </w:r>
            <w:proofErr w:type="spellEnd"/>
            <w:proofErr w:type="gramEnd"/>
            <w:del w:id="924" w:author="Katharina Schleidt" w:date="2021-10-13T10:47:00Z">
              <w:r w:rsidDel="007D5E5A">
                <w:rPr>
                  <w:b/>
                  <w:sz w:val="20"/>
                  <w:szCs w:val="20"/>
                </w:rPr>
                <w:delText>CodeListValue</w:delText>
              </w:r>
            </w:del>
            <w:r>
              <w:rPr>
                <w:sz w:val="20"/>
                <w:szCs w:val="20"/>
              </w:rPr>
              <w:t xml:space="preserve"> shall be used.</w:t>
            </w:r>
          </w:p>
        </w:tc>
      </w:tr>
      <w:tr w:rsidR="00730D8D" w:rsidDel="00561B0B" w14:paraId="3777888E" w14:textId="377AAD2E" w:rsidTr="00561B0B">
        <w:trPr>
          <w:del w:id="925"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926" w:author="Katharina Schleidt" w:date="2021-10-17T19:59:00Z">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29B4D6FA" w14:textId="51347B45" w:rsidR="00730D8D" w:rsidRPr="00730D8D" w:rsidDel="00561B0B" w:rsidRDefault="00730D8D" w:rsidP="001A5B74">
            <w:pPr>
              <w:widowControl w:val="0"/>
              <w:spacing w:line="240" w:lineRule="auto"/>
              <w:rPr>
                <w:del w:id="927" w:author="Katharina Schleidt" w:date="2021-10-17T19:59:00Z"/>
                <w:b/>
                <w:sz w:val="20"/>
                <w:szCs w:val="20"/>
              </w:rPr>
            </w:pPr>
            <w:del w:id="928"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929" w:author="Katharina Schleidt" w:date="2021-10-17T19:59:00Z">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19A7F09E" w14:textId="3C6929F6" w:rsidR="00730D8D" w:rsidDel="00561B0B" w:rsidRDefault="00730D8D" w:rsidP="001A5B74">
            <w:pPr>
              <w:widowControl w:val="0"/>
              <w:spacing w:line="240" w:lineRule="auto"/>
              <w:rPr>
                <w:del w:id="930" w:author="Katharina Schleidt" w:date="2021-10-17T19:59:00Z"/>
                <w:sz w:val="20"/>
                <w:szCs w:val="20"/>
              </w:rPr>
            </w:pPr>
            <w:del w:id="931"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8B63BE" w:rsidDel="00561B0B">
                <w:rPr>
                  <w:sz w:val="20"/>
                  <w:szCs w:val="20"/>
                  <w:highlight w:val="yellow"/>
                  <w:rPrChange w:id="932" w:author="Katharina Schleidt" w:date="2021-10-17T19:46:00Z">
                    <w:rPr>
                      <w:sz w:val="20"/>
                      <w:szCs w:val="20"/>
                    </w:rPr>
                  </w:rPrChange>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933" w:author="Katharina Schleidt" w:date="2021-10-17T19:59:00Z"/>
                <w:sz w:val="20"/>
                <w:szCs w:val="20"/>
              </w:rPr>
            </w:pPr>
            <w:del w:id="934"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935" w:author="Katharina Schleidt" w:date="2021-10-17T19:59:00Z"/>
                <w:sz w:val="20"/>
                <w:szCs w:val="20"/>
              </w:rPr>
            </w:pPr>
            <w:del w:id="936"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937" w:author="Katharina Schleidt" w:date="2021-10-17T19:59:00Z"/>
                <w:sz w:val="20"/>
                <w:szCs w:val="20"/>
              </w:rPr>
            </w:pPr>
            <w:del w:id="938"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939" w:author="Katharina Schleidt" w:date="2021-10-17T19:59:00Z"/>
                <w:sz w:val="20"/>
                <w:szCs w:val="20"/>
              </w:rPr>
            </w:pPr>
            <w:del w:id="940"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941" w:author="Katharina Schleidt" w:date="2021-10-17T19:59:00Z"/>
                <w:sz w:val="20"/>
                <w:szCs w:val="20"/>
              </w:rPr>
            </w:pPr>
            <w:del w:id="942"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943" w:author="Katharina Schleidt" w:date="2021-10-17T19:59:00Z"/>
          <w:lang w:eastAsia="ja-JP"/>
        </w:rPr>
      </w:pPr>
    </w:p>
    <w:p w14:paraId="14888998" w14:textId="5EFB5112" w:rsidR="00730D8D" w:rsidDel="00561B0B" w:rsidRDefault="00730D8D" w:rsidP="00730D8D">
      <w:pPr>
        <w:rPr>
          <w:del w:id="944" w:author="Katharina Schleidt" w:date="2021-10-17T19:59:00Z"/>
          <w:lang w:eastAsia="ja-JP"/>
        </w:rPr>
      </w:pPr>
      <w:del w:id="945"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946" w:author="Katharina Schleidt" w:date="2021-10-17T19:59:00Z"/>
          <w:lang w:eastAsia="ja-JP"/>
        </w:rPr>
      </w:pPr>
      <w:del w:id="947"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948"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949" w:author="Katharina Schleidt" w:date="2021-10-17T19:59:00Z"/>
                <w:sz w:val="20"/>
                <w:szCs w:val="20"/>
              </w:rPr>
            </w:pPr>
            <w:del w:id="950"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951" w:author="Katharina Schleidt" w:date="2021-10-17T19:59:00Z"/>
                <w:sz w:val="20"/>
                <w:szCs w:val="20"/>
              </w:rPr>
            </w:pPr>
            <w:del w:id="952"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953" w:author="Katharina Schleidt" w:date="2021-10-17T19:59:00Z"/>
                <w:sz w:val="20"/>
                <w:szCs w:val="20"/>
              </w:rPr>
            </w:pPr>
            <w:del w:id="954"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955" w:author="Katharina Schleidt" w:date="2021-10-17T19:59:00Z"/>
                <w:sz w:val="20"/>
                <w:szCs w:val="20"/>
              </w:rPr>
            </w:pPr>
            <w:del w:id="956"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957" w:author="Katharina Schleidt" w:date="2021-10-17T19:59:00Z"/>
              </w:rPr>
            </w:pPr>
            <w:del w:id="958"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959" w:author="Katharina Schleidt" w:date="2021-10-17T19:59:00Z"/>
                <w:sz w:val="20"/>
                <w:szCs w:val="20"/>
              </w:rPr>
            </w:pPr>
            <w:del w:id="960"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961" w:author="Katharina Schleidt" w:date="2021-10-17T19:59:00Z"/>
              </w:rPr>
            </w:pPr>
            <w:del w:id="962"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963" w:author="Katharina Schleidt" w:date="2021-10-17T19:59:00Z"/>
              </w:rPr>
            </w:pPr>
            <w:del w:id="964"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965" w:author="Katharina Schleidt" w:date="2021-10-17T19:59:00Z"/>
          <w:lang w:eastAsia="ja-JP"/>
        </w:rPr>
      </w:pPr>
    </w:p>
    <w:p w14:paraId="7FD87EE8" w14:textId="2DF76EFB" w:rsidR="00134DF7" w:rsidDel="00561B0B" w:rsidRDefault="00134DF7" w:rsidP="00134DF7">
      <w:pPr>
        <w:rPr>
          <w:del w:id="966" w:author="Katharina Schleidt" w:date="2021-10-17T19:59:00Z"/>
          <w:lang w:eastAsia="ja-JP"/>
        </w:rPr>
      </w:pPr>
      <w:del w:id="967"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968" w:author="Katharina Schleidt" w:date="2021-10-17T19:59:00Z"/>
          <w:lang w:eastAsia="ja-JP"/>
        </w:rPr>
      </w:pPr>
      <w:del w:id="969"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970" w:author="Katharina Schleidt" w:date="2021-10-17T19:59:00Z"/>
          <w:lang w:eastAsia="ja-JP"/>
        </w:rPr>
      </w:pPr>
      <w:del w:id="971"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972" w:author="Katharina Schleidt" w:date="2021-10-17T19:59:00Z"/>
          <w:lang w:eastAsia="ja-JP"/>
        </w:rPr>
      </w:pPr>
      <w:del w:id="973"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974" w:author="Katharina Schleidt" w:date="2021-10-17T19:59:00Z"/>
          <w:lang w:eastAsia="ja-JP"/>
        </w:rPr>
      </w:pPr>
      <w:del w:id="975"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976" w:author="Katharina Schleidt" w:date="2021-10-17T19:59:00Z"/>
          <w:lang w:eastAsia="ja-JP"/>
        </w:rPr>
      </w:pPr>
      <w:del w:id="977"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978" w:author="Katharina Schleidt" w:date="2021-10-17T19:59:00Z"/>
          <w:lang w:eastAsia="ja-JP"/>
        </w:rPr>
      </w:pPr>
      <w:del w:id="979"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980" w:author="Katharina Schleidt" w:date="2021-10-17T19:59:00Z"/>
          <w:lang w:eastAsia="ja-JP"/>
        </w:rPr>
      </w:pPr>
      <w:del w:id="981"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982" w:author="Katharina Schleidt" w:date="2021-10-17T19:59:00Z"/>
          <w:lang w:eastAsia="ja-JP"/>
        </w:rPr>
      </w:pPr>
      <w:del w:id="983"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984" w:author="Katharina Schleidt" w:date="2021-10-17T19:59:00Z"/>
          <w:lang w:eastAsia="ja-JP"/>
        </w:rPr>
      </w:pPr>
      <w:del w:id="985" w:author="Katharina Schleidt" w:date="2021-10-17T19:59:00Z">
        <w:r w:rsidDel="00561B0B">
          <w:rPr>
            <w:lang w:eastAsia="ja-JP"/>
          </w:rPr>
          <w:delText>EXAMPLE 2</w:delText>
        </w:r>
      </w:del>
    </w:p>
    <w:p w14:paraId="4840516C" w14:textId="37AE9FC0" w:rsidR="00134DF7" w:rsidDel="00561B0B" w:rsidRDefault="00134DF7" w:rsidP="00134DF7">
      <w:pPr>
        <w:rPr>
          <w:del w:id="986" w:author="Katharina Schleidt" w:date="2021-10-17T19:59:00Z"/>
          <w:lang w:eastAsia="ja-JP"/>
        </w:rPr>
      </w:pPr>
      <w:del w:id="987"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41335E05" w:rsidR="00E652EB" w:rsidDel="00561B0B" w:rsidRDefault="00E652EB" w:rsidP="00134DF7">
      <w:pPr>
        <w:rPr>
          <w:del w:id="988" w:author="Katharina Schleidt" w:date="2021-10-17T19:59:00Z"/>
          <w:lang w:eastAsia="ja-JP"/>
        </w:rPr>
      </w:pPr>
    </w:p>
    <w:p w14:paraId="62878CFB" w14:textId="31D8351A" w:rsidR="00E652EB" w:rsidDel="00561B0B" w:rsidRDefault="00134DF7" w:rsidP="00134DF7">
      <w:pPr>
        <w:rPr>
          <w:del w:id="989" w:author="Katharina Schleidt" w:date="2021-10-17T19:59:00Z"/>
          <w:lang w:eastAsia="ja-JP"/>
        </w:rPr>
      </w:pPr>
      <w:del w:id="990" w:author="Katharina Schleidt" w:date="2021-10-17T19:59:00Z">
        <w:r w:rsidDel="00561B0B">
          <w:rPr>
            <w:lang w:eastAsia="ja-JP"/>
          </w:rPr>
          <w:delText>EXAMPLE 3</w:delText>
        </w:r>
      </w:del>
    </w:p>
    <w:p w14:paraId="66807D0A" w14:textId="39FF3B78" w:rsidR="00134DF7" w:rsidDel="00561B0B" w:rsidRDefault="00134DF7" w:rsidP="00134DF7">
      <w:pPr>
        <w:rPr>
          <w:del w:id="991" w:author="Katharina Schleidt" w:date="2021-10-17T19:59:00Z"/>
          <w:lang w:eastAsia="ja-JP"/>
        </w:rPr>
      </w:pPr>
      <w:del w:id="992"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993" w:author="Katharina Schleidt" w:date="2021-10-17T19:59:00Z"/>
          <w:lang w:eastAsia="ja-JP"/>
        </w:rPr>
      </w:pPr>
      <w:del w:id="994"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995" w:author="Katharina Schleidt" w:date="2021-10-17T19:59:00Z"/>
          <w:lang w:eastAsia="ja-JP"/>
        </w:rPr>
      </w:pPr>
      <w:del w:id="996"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997" w:author="Katharina Schleidt" w:date="2021-10-17T19:59:00Z"/>
          <w:lang w:eastAsia="ja-JP"/>
        </w:rPr>
      </w:pPr>
      <w:del w:id="998"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999" w:author="Katharina Schleidt" w:date="2021-10-17T19:59:00Z"/>
          <w:lang w:eastAsia="ja-JP"/>
        </w:rPr>
      </w:pPr>
      <w:del w:id="1000"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1001" w:author="Katharina Schleidt" w:date="2021-10-17T19:59:00Z"/>
          <w:lang w:eastAsia="ja-JP"/>
        </w:rPr>
      </w:pPr>
      <w:del w:id="1002"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1003" w:author="Katharina Schleidt" w:date="2021-10-17T19:59:00Z"/>
          <w:lang w:eastAsia="ja-JP"/>
        </w:rPr>
      </w:pPr>
    </w:p>
    <w:p w14:paraId="2ECBAF8E" w14:textId="1634BAB1" w:rsidR="00E652EB" w:rsidDel="00561B0B" w:rsidRDefault="00134DF7" w:rsidP="00134DF7">
      <w:pPr>
        <w:rPr>
          <w:del w:id="1004" w:author="Katharina Schleidt" w:date="2021-10-17T19:59:00Z"/>
          <w:lang w:eastAsia="ja-JP"/>
        </w:rPr>
      </w:pPr>
      <w:del w:id="1005" w:author="Katharina Schleidt" w:date="2021-10-17T19:59:00Z">
        <w:r w:rsidDel="00561B0B">
          <w:rPr>
            <w:lang w:eastAsia="ja-JP"/>
          </w:rPr>
          <w:delText>EXAMPLE 4</w:delText>
        </w:r>
      </w:del>
    </w:p>
    <w:p w14:paraId="40B6CE8A" w14:textId="6E0E3DA9" w:rsidR="00134DF7" w:rsidDel="00561B0B" w:rsidRDefault="00134DF7" w:rsidP="00134DF7">
      <w:pPr>
        <w:rPr>
          <w:del w:id="1006" w:author="Katharina Schleidt" w:date="2021-10-17T19:59:00Z"/>
          <w:lang w:eastAsia="ja-JP"/>
        </w:rPr>
      </w:pPr>
      <w:del w:id="1007"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1008" w:author="Katharina Schleidt" w:date="2021-10-17T19:59:00Z"/>
          <w:lang w:eastAsia="ja-JP"/>
        </w:rPr>
      </w:pPr>
      <w:del w:id="1009"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1010" w:author="Katharina Schleidt" w:date="2021-10-17T19:59:00Z"/>
          <w:lang w:eastAsia="ja-JP"/>
        </w:rPr>
      </w:pPr>
      <w:del w:id="1011"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1012" w:author="Katharina Schleidt" w:date="2021-10-17T19:59:00Z"/>
          <w:lang w:eastAsia="ja-JP"/>
        </w:rPr>
      </w:pPr>
      <w:del w:id="1013"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1014" w:author="Katharina Schleidt" w:date="2021-10-17T19:59:00Z"/>
          <w:lang w:eastAsia="ja-JP"/>
        </w:rPr>
      </w:pPr>
      <w:del w:id="1015"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1016" w:author="Katharina Schleidt" w:date="2021-10-17T19:59:00Z"/>
          <w:lang w:eastAsia="ja-JP"/>
        </w:rPr>
      </w:pPr>
      <w:del w:id="1017" w:author="Katharina Schleidt" w:date="2021-07-05T20:01:00Z">
        <w:r w:rsidDel="00B32239">
          <w:rPr>
            <w:lang w:eastAsia="ja-JP"/>
          </w:rPr>
          <w:delText xml:space="preserve">the </w:delText>
        </w:r>
      </w:del>
      <w:del w:id="1018" w:author="Katharina Schleidt" w:date="2021-10-17T19:59:00Z">
        <w:r w:rsidDel="00561B0B">
          <w:rPr>
            <w:lang w:eastAsia="ja-JP"/>
          </w:rPr>
          <w:delText>Observations in the collection all have the same ultimateFeatureOfInterest (a reference to https://example.org/collections/42/items/42</w:delText>
        </w:r>
      </w:del>
      <w:del w:id="1019"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1020" w:author="Katharina Schleidt" w:date="2021-10-17T19:59:00Z"/>
          <w:lang w:eastAsia="ja-JP"/>
        </w:rPr>
      </w:pPr>
      <w:del w:id="1021" w:author="Katharina Schleidt" w:date="2021-07-05T20:01:00Z">
        <w:r w:rsidDel="00B32239">
          <w:rPr>
            <w:lang w:eastAsia="ja-JP"/>
          </w:rPr>
          <w:delText xml:space="preserve">none </w:delText>
        </w:r>
      </w:del>
      <w:del w:id="1022" w:author="Katharina Schleidt" w:date="2021-10-17T19:59:00Z">
        <w:r w:rsidDel="00561B0B">
          <w:rPr>
            <w:lang w:eastAsia="ja-JP"/>
          </w:rPr>
          <w:delText>of the Observations in the collection have a (reference to a) deployment</w:delText>
        </w:r>
      </w:del>
      <w:del w:id="1023"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1024" w:author="Katharina Schleidt" w:date="2021-10-17T19:59:00Z"/>
          <w:lang w:eastAsia="ja-JP"/>
        </w:rPr>
      </w:pPr>
      <w:del w:id="1025" w:author="Katharina Schleidt" w:date="2021-07-05T20:01:00Z">
        <w:r w:rsidDel="00B32239">
          <w:rPr>
            <w:lang w:eastAsia="ja-JP"/>
          </w:rPr>
          <w:delText xml:space="preserve">all </w:delText>
        </w:r>
      </w:del>
      <w:del w:id="1026"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1027" w:author="Katharina Schleidt" w:date="2021-10-17T19:59:00Z"/>
          <w:lang w:eastAsia="ja-JP"/>
        </w:rPr>
      </w:pPr>
      <w:del w:id="1028"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1029"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7E75B6">
            <w:pPr>
              <w:widowControl w:val="0"/>
              <w:spacing w:line="240" w:lineRule="auto"/>
              <w:rPr>
                <w:ins w:id="1030" w:author="Katharina Schleidt" w:date="2021-10-17T20:00:00Z"/>
                <w:sz w:val="20"/>
                <w:szCs w:val="20"/>
              </w:rPr>
            </w:pPr>
            <w:ins w:id="1031"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w:t>
              </w:r>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7E75B6">
            <w:pPr>
              <w:widowControl w:val="0"/>
              <w:spacing w:line="240" w:lineRule="auto"/>
              <w:rPr>
                <w:ins w:id="1032" w:author="Katharina Schleidt" w:date="2021-10-17T20:00:00Z"/>
                <w:sz w:val="20"/>
                <w:szCs w:val="20"/>
              </w:rPr>
            </w:pPr>
            <w:ins w:id="1033" w:author="Katharina Schleidt" w:date="2021-10-17T20:00:00Z">
              <w:r w:rsidRPr="00561B0B">
                <w:rPr>
                  <w:sz w:val="20"/>
                  <w:szCs w:val="20"/>
                </w:rPr>
                <w:t xml:space="preserve">If the </w:t>
              </w:r>
              <w:proofErr w:type="spellStart"/>
              <w:r w:rsidRPr="00561B0B">
                <w:rPr>
                  <w:b/>
                  <w:bCs/>
                  <w:sz w:val="20"/>
                  <w:szCs w:val="20"/>
                  <w:rPrChange w:id="1034"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1035"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1036"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1037"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1038" w:name="_Toc72768889"/>
      <w:proofErr w:type="spellStart"/>
      <w:r w:rsidRPr="00301203">
        <w:t>ObservingCapability</w:t>
      </w:r>
      <w:bookmarkEnd w:id="1038"/>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1039" w:author="Katharina Schleidt" w:date="2021-07-05T20:03:00Z"/>
          <w:lang w:eastAsia="ja-JP"/>
        </w:rPr>
      </w:pPr>
      <w:del w:id="1040" w:author="Katharina Schleidt" w:date="2021-07-05T20:02:00Z">
        <w:r w:rsidDel="00B32239">
          <w:rPr>
            <w:lang w:eastAsia="ja-JP"/>
          </w:rPr>
          <w:delText xml:space="preserve">some </w:delText>
        </w:r>
      </w:del>
      <w:ins w:id="1041"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1042" w:author="Katharina Schleidt" w:date="2021-07-05T20:03:00Z">
        <w:r w:rsidDel="00B32239">
          <w:rPr>
            <w:lang w:eastAsia="ja-JP"/>
          </w:rPr>
          <w:delText xml:space="preserve">: </w:delText>
        </w:r>
      </w:del>
      <w:ins w:id="1043"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1044" w:author="Katharina Schleidt" w:date="2021-07-05T20:06:00Z"/>
          <w:lang w:eastAsia="ja-JP"/>
        </w:rPr>
      </w:pPr>
      <w:proofErr w:type="spellStart"/>
      <w:ins w:id="1045" w:author="Katharina Schleidt" w:date="2021-07-05T20:06:00Z">
        <w:r>
          <w:rPr>
            <w:lang w:eastAsia="ja-JP"/>
          </w:rPr>
          <w:t>ObservingCapability</w:t>
        </w:r>
      </w:ins>
      <w:proofErr w:type="spellEnd"/>
      <w:ins w:id="1046" w:author="Katharina Schleidt" w:date="2021-07-05T20:07:00Z">
        <w:r>
          <w:rPr>
            <w:lang w:eastAsia="ja-JP"/>
          </w:rPr>
          <w:t>:</w:t>
        </w:r>
      </w:ins>
    </w:p>
    <w:p w14:paraId="1FB10621" w14:textId="77777777" w:rsidR="005671B8" w:rsidRDefault="009F640C" w:rsidP="005671B8">
      <w:pPr>
        <w:pStyle w:val="ListParagraph"/>
        <w:numPr>
          <w:ilvl w:val="2"/>
          <w:numId w:val="21"/>
        </w:numPr>
        <w:rPr>
          <w:ins w:id="1047" w:author="Katharina Schleidt" w:date="2021-07-05T20:06:00Z"/>
          <w:lang w:eastAsia="ja-JP"/>
        </w:rPr>
      </w:pPr>
      <w:proofErr w:type="spellStart"/>
      <w:r>
        <w:rPr>
          <w:lang w:eastAsia="ja-JP"/>
        </w:rPr>
        <w:t>ultimateFeatureOfInterest</w:t>
      </w:r>
      <w:proofErr w:type="spellEnd"/>
      <w:r>
        <w:rPr>
          <w:lang w:eastAsia="ja-JP"/>
        </w:rPr>
        <w:t>:</w:t>
      </w:r>
      <w:ins w:id="1048"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1049"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1050"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1051"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1052" w:author="Katharina Schleidt" w:date="2021-07-05T20:02:00Z">
        <w:r w:rsidDel="00B32239">
          <w:rPr>
            <w:lang w:eastAsia="ja-JP"/>
          </w:rPr>
          <w:delText xml:space="preserve">some </w:delText>
        </w:r>
      </w:del>
      <w:ins w:id="1053"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1054" w:author="Katharina Schleidt" w:date="2021-07-05T20:06:00Z"/>
          <w:lang w:eastAsia="ja-JP"/>
        </w:rPr>
      </w:pPr>
      <w:proofErr w:type="spellStart"/>
      <w:ins w:id="1055"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1056"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1057"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1058"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105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1060" w:author="Katharina Schleidt" w:date="2021-07-05T20:07:00Z"/>
          <w:lang w:eastAsia="ja-JP"/>
        </w:rPr>
      </w:pPr>
      <w:proofErr w:type="spellStart"/>
      <w:ins w:id="1061" w:author="Katharina Schleidt" w:date="2021-07-05T20:07:00Z">
        <w:r>
          <w:rPr>
            <w:lang w:eastAsia="ja-JP"/>
          </w:rPr>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1062"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1063"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1064"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1065"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1066" w:author="Katharina Schleidt" w:date="2021-07-05T20:07:00Z"/>
          <w:lang w:eastAsia="ja-JP"/>
        </w:rPr>
      </w:pPr>
      <w:proofErr w:type="spellStart"/>
      <w:ins w:id="1067"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106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1069"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1070"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107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1072" w:name="_Toc72768890"/>
      <w:proofErr w:type="spellStart"/>
      <w:r w:rsidRPr="00272D78">
        <w:t>ObservableProperty</w:t>
      </w:r>
      <w:bookmarkEnd w:id="1072"/>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1073" w:name="_Toc72768891"/>
      <w:proofErr w:type="spellStart"/>
      <w:r w:rsidRPr="00A10F3F">
        <w:t>ObservingProcedure</w:t>
      </w:r>
      <w:bookmarkEnd w:id="1073"/>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1074" w:name="_Toc72768892"/>
      <w:r w:rsidRPr="00397804">
        <w:t>Observer</w:t>
      </w:r>
      <w:bookmarkEnd w:id="1074"/>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1075" w:name="_Toc72768893"/>
      <w:r w:rsidRPr="008E22C4">
        <w:t>Host</w:t>
      </w:r>
      <w:bookmarkEnd w:id="1075"/>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1076" w:name="_Toc72768894"/>
      <w:r w:rsidRPr="00C06E23">
        <w:t>Deployment</w:t>
      </w:r>
      <w:bookmarkEnd w:id="107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1077" w:name="_Toc72768895"/>
      <w:proofErr w:type="spellStart"/>
      <w:r w:rsidRPr="000778C3">
        <w:t>GenericDomainFeature</w:t>
      </w:r>
      <w:bookmarkEnd w:id="1077"/>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1078" w:name="_Toc72768896"/>
      <w:proofErr w:type="spellStart"/>
      <w:r w:rsidRPr="00752CFD">
        <w:t>Codelists</w:t>
      </w:r>
      <w:bookmarkEnd w:id="1078"/>
      <w:proofErr w:type="spellEnd"/>
    </w:p>
    <w:p w14:paraId="3672D539" w14:textId="37D1211A" w:rsidR="00FF4349" w:rsidRDefault="00FF4349" w:rsidP="00FF4349">
      <w:pPr>
        <w:pStyle w:val="Heading3"/>
      </w:pPr>
      <w:proofErr w:type="spellStart"/>
      <w:r w:rsidRPr="00FF4349">
        <w:t>AbstractObservationCollectionType</w:t>
      </w:r>
      <w:proofErr w:type="spellEnd"/>
      <w:del w:id="1079" w:author="Katharina Schleidt" w:date="2021-10-13T18:58:00Z">
        <w:r w:rsidRPr="00FF4349" w:rsidDel="00F90564">
          <w:delText>CodeListValue</w:delText>
        </w:r>
      </w:del>
    </w:p>
    <w:p w14:paraId="2868B663" w14:textId="246E5A7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del w:id="1080" w:author="Katharina Schleidt" w:date="2021-10-13T18:58:00Z">
        <w:r w:rsidRPr="00FF4349" w:rsidDel="00F90564">
          <w:rPr>
            <w:lang w:eastAsia="ja-JP"/>
          </w:rPr>
          <w:delText>CodeListValue</w:delText>
        </w:r>
      </w:del>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1081" w:author="Katharina Schleidt" w:date="2021-10-17T20:06:00Z">
        <w:r w:rsidR="004205BE">
          <w:rPr>
            <w:lang w:eastAsia="ja-JP"/>
          </w:rPr>
          <w:t>Observation</w:t>
        </w:r>
      </w:ins>
      <w:r w:rsidRPr="00F41D3D">
        <w:rPr>
          <w:lang w:eastAsia="ja-JP"/>
        </w:rPr>
        <w:t>CollectionType</w:t>
      </w:r>
      <w:proofErr w:type="spellEnd"/>
      <w:del w:id="1082"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670568B" w:rsidR="00FF4349" w:rsidRDefault="00FF4349" w:rsidP="00C35DAC">
            <w:pPr>
              <w:widowControl w:val="0"/>
              <w:spacing w:line="240" w:lineRule="auto"/>
              <w:rPr>
                <w:sz w:val="20"/>
                <w:szCs w:val="20"/>
              </w:rPr>
            </w:pPr>
            <w:r>
              <w:rPr>
                <w:b/>
                <w:sz w:val="20"/>
                <w:szCs w:val="20"/>
              </w:rPr>
              <w:t>Requirement</w:t>
            </w:r>
            <w:r>
              <w:rPr>
                <w:sz w:val="20"/>
                <w:szCs w:val="20"/>
              </w:rPr>
              <w:br/>
            </w:r>
            <w:bookmarkStart w:id="1083" w:name="_Hlk85395791"/>
            <w:r>
              <w:rPr>
                <w:sz w:val="20"/>
                <w:szCs w:val="20"/>
              </w:rPr>
              <w:t>/req/obs-basic/</w:t>
            </w:r>
            <w:ins w:id="1084" w:author="Katharina Schleidt" w:date="2021-10-17T20:44:00Z">
              <w:r w:rsidR="00D00C9F" w:rsidRPr="00FF4349">
                <w:rPr>
                  <w:sz w:val="20"/>
                  <w:szCs w:val="20"/>
                </w:rPr>
                <w:t>AbstractObservationCollectionType</w:t>
              </w:r>
            </w:ins>
            <w:del w:id="1085"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del w:id="1086" w:author="Katharina Schleidt" w:date="2021-10-13T19:04:00Z">
              <w:r w:rsidRPr="00FF4349" w:rsidDel="00F90564">
                <w:rPr>
                  <w:sz w:val="20"/>
                  <w:szCs w:val="20"/>
                </w:rPr>
                <w:delText>CodeListValue</w:delText>
              </w:r>
            </w:del>
            <w:r>
              <w:rPr>
                <w:sz w:val="20"/>
                <w:szCs w:val="20"/>
              </w:rPr>
              <w:t>-sem</w:t>
            </w:r>
            <w:bookmarkEnd w:id="1083"/>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853AE04" w:rsidR="00752CFD" w:rsidRDefault="00561B0B" w:rsidP="00752CFD">
      <w:pPr>
        <w:pStyle w:val="Heading3"/>
      </w:pPr>
      <w:proofErr w:type="spellStart"/>
      <w:ins w:id="1087" w:author="Katharina Schleidt" w:date="2021-10-17T20:01:00Z">
        <w:r>
          <w:t>Observation</w:t>
        </w:r>
      </w:ins>
      <w:r w:rsidR="00752CFD" w:rsidRPr="00752CFD">
        <w:t>CollectionType</w:t>
      </w:r>
      <w:proofErr w:type="spellEnd"/>
      <w:del w:id="1088" w:author="Katharina Schleidt" w:date="2021-10-17T20:01:00Z">
        <w:r w:rsidR="00752CFD" w:rsidRPr="00752CFD" w:rsidDel="00561B0B">
          <w:delText>ByMemberCharacteristicsSemantics</w:delText>
        </w:r>
      </w:del>
    </w:p>
    <w:p w14:paraId="3119A6BA" w14:textId="7A5AD691" w:rsidR="00752CFD" w:rsidRDefault="00F41D3D" w:rsidP="00752CFD">
      <w:pPr>
        <w:rPr>
          <w:lang w:eastAsia="ja-JP"/>
        </w:rPr>
      </w:pPr>
      <w:r w:rsidRPr="00F41D3D">
        <w:rPr>
          <w:lang w:eastAsia="ja-JP"/>
        </w:rPr>
        <w:t xml:space="preserve">The code list </w:t>
      </w:r>
      <w:proofErr w:type="spellStart"/>
      <w:ins w:id="1089" w:author="Katharina Schleidt" w:date="2021-10-17T20:01:00Z">
        <w:r w:rsidR="00561B0B">
          <w:rPr>
            <w:lang w:eastAsia="ja-JP"/>
          </w:rPr>
          <w:t>Observation</w:t>
        </w:r>
      </w:ins>
      <w:r w:rsidRPr="00F41D3D">
        <w:rPr>
          <w:lang w:eastAsia="ja-JP"/>
        </w:rPr>
        <w:t>CollectionType</w:t>
      </w:r>
      <w:proofErr w:type="spellEnd"/>
      <w:del w:id="1090" w:author="Katharina Schleidt" w:date="2021-10-17T20:01:00Z">
        <w:r w:rsidRPr="00F41D3D" w:rsidDel="00561B0B">
          <w:rPr>
            <w:lang w:eastAsia="ja-JP"/>
          </w:rPr>
          <w:delText>ByMemberCharacteristicsSemantics</w:delText>
        </w:r>
      </w:del>
      <w:ins w:id="1091" w:author="Katharina Schleidt" w:date="2021-10-17T20:12:00Z">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and</w:t>
        </w:r>
      </w:ins>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w:t>
      </w:r>
      <w:del w:id="1092" w:author="Katharina Schleidt" w:date="2021-10-17T20:04:00Z">
        <w:r w:rsidR="00752CFD" w:rsidRPr="00752CFD" w:rsidDel="004205BE">
          <w:rPr>
            <w:lang w:eastAsia="ja-JP"/>
          </w:rPr>
          <w:delText>ObservationCollection</w:delText>
        </w:r>
      </w:del>
      <w:r w:rsidR="00752CFD" w:rsidRPr="00752CFD">
        <w:rPr>
          <w:lang w:eastAsia="ja-JP"/>
        </w:rPr>
        <w:t>" and "summarizing</w:t>
      </w:r>
      <w:del w:id="1093" w:author="Katharina Schleidt" w:date="2021-10-17T20:04:00Z">
        <w:r w:rsidR="00752CFD" w:rsidRPr="00752CFD" w:rsidDel="004205BE">
          <w:rPr>
            <w:lang w:eastAsia="ja-JP"/>
          </w:rPr>
          <w:delText>ObservationCollection</w:delText>
        </w:r>
      </w:del>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7FE15450" w:rsidR="00182C3E" w:rsidRDefault="00182C3E" w:rsidP="001A5B74">
            <w:pPr>
              <w:widowControl w:val="0"/>
              <w:spacing w:line="240" w:lineRule="auto"/>
              <w:rPr>
                <w:sz w:val="20"/>
                <w:szCs w:val="20"/>
              </w:rPr>
            </w:pPr>
            <w:r>
              <w:rPr>
                <w:b/>
                <w:sz w:val="20"/>
                <w:szCs w:val="20"/>
              </w:rPr>
              <w:t>Requirement</w:t>
            </w:r>
            <w:r>
              <w:rPr>
                <w:sz w:val="20"/>
                <w:szCs w:val="20"/>
              </w:rPr>
              <w:br/>
            </w:r>
            <w:bookmarkStart w:id="1094" w:name="_Hlk85395796"/>
            <w:r w:rsidRPr="00845233">
              <w:rPr>
                <w:sz w:val="20"/>
                <w:szCs w:val="20"/>
                <w:rPrChange w:id="1095" w:author="Katharina Schleidt" w:date="2021-10-17T20:14:00Z">
                  <w:rPr>
                    <w:sz w:val="20"/>
                    <w:szCs w:val="20"/>
                  </w:rPr>
                </w:rPrChange>
              </w:rPr>
              <w:t>/req/obs-basic/</w:t>
            </w:r>
            <w:ins w:id="1096" w:author="Katharina Schleidt" w:date="2021-10-17T20:13:00Z">
              <w:r w:rsidR="00845233" w:rsidRPr="00845233">
                <w:rPr>
                  <w:sz w:val="20"/>
                  <w:szCs w:val="20"/>
                  <w:lang w:eastAsia="ja-JP"/>
                  <w:rPrChange w:id="1097" w:author="Katharina Schleidt" w:date="2021-10-17T20:14:00Z">
                    <w:rPr>
                      <w:lang w:eastAsia="ja-JP"/>
                    </w:rPr>
                  </w:rPrChange>
                </w:rPr>
                <w:t>Observation</w:t>
              </w:r>
              <w:r w:rsidR="00845233" w:rsidRPr="00845233">
                <w:rPr>
                  <w:sz w:val="20"/>
                  <w:szCs w:val="20"/>
                  <w:rPrChange w:id="1098" w:author="Katharina Schleidt" w:date="2021-10-17T20:14:00Z">
                    <w:rPr>
                      <w:sz w:val="20"/>
                      <w:szCs w:val="20"/>
                    </w:rPr>
                  </w:rPrChange>
                </w:rPr>
                <w:t>CollectionType</w:t>
              </w:r>
            </w:ins>
            <w:del w:id="1099" w:author="Katharina Schleidt" w:date="2021-10-17T20:13:00Z">
              <w:r w:rsidR="00FF4349" w:rsidRPr="00845233" w:rsidDel="00845233">
                <w:rPr>
                  <w:sz w:val="20"/>
                  <w:szCs w:val="20"/>
                  <w:rPrChange w:id="1100" w:author="Katharina Schleidt" w:date="2021-10-17T20:14:00Z">
                    <w:rPr>
                      <w:sz w:val="20"/>
                      <w:szCs w:val="20"/>
                    </w:rPr>
                  </w:rPrChange>
                </w:rPr>
                <w:delText>ObservationCollection</w:delText>
              </w:r>
            </w:del>
            <w:r w:rsidRPr="00845233">
              <w:rPr>
                <w:sz w:val="20"/>
                <w:szCs w:val="20"/>
                <w:rPrChange w:id="1101" w:author="Katharina Schleidt" w:date="2021-10-17T20:14:00Z">
                  <w:rPr>
                    <w:sz w:val="20"/>
                    <w:szCs w:val="20"/>
                  </w:rPr>
                </w:rPrChange>
              </w:rPr>
              <w:t>/</w:t>
            </w:r>
            <w:ins w:id="1102" w:author="Katharina Schleidt" w:date="2021-10-17T20:12:00Z">
              <w:r w:rsidR="00845233" w:rsidRPr="00845233">
                <w:rPr>
                  <w:sz w:val="20"/>
                  <w:szCs w:val="20"/>
                  <w:lang w:eastAsia="ja-JP"/>
                  <w:rPrChange w:id="1103" w:author="Katharina Schleidt" w:date="2021-10-17T20:14:00Z">
                    <w:rPr>
                      <w:lang w:eastAsia="ja-JP"/>
                    </w:rPr>
                  </w:rPrChange>
                </w:rPr>
                <w:t>Observation</w:t>
              </w:r>
            </w:ins>
            <w:r w:rsidRPr="00845233">
              <w:rPr>
                <w:sz w:val="20"/>
                <w:szCs w:val="20"/>
                <w:rPrChange w:id="1104" w:author="Katharina Schleidt" w:date="2021-10-17T20:14:00Z">
                  <w:rPr>
                    <w:sz w:val="20"/>
                    <w:szCs w:val="20"/>
                  </w:rPr>
                </w:rPrChange>
              </w:rPr>
              <w:t>CollectionType</w:t>
            </w:r>
            <w:del w:id="1105" w:author="Katharina Schleidt" w:date="2021-10-17T20:12:00Z">
              <w:r w:rsidRPr="00845233" w:rsidDel="00845233">
                <w:rPr>
                  <w:sz w:val="20"/>
                  <w:szCs w:val="20"/>
                  <w:rPrChange w:id="1106" w:author="Katharina Schleidt" w:date="2021-10-17T20:14:00Z">
                    <w:rPr>
                      <w:sz w:val="20"/>
                      <w:szCs w:val="20"/>
                    </w:rPr>
                  </w:rPrChange>
                </w:rPr>
                <w:delText>ByMemberCharacteristicsSemantics</w:delText>
              </w:r>
            </w:del>
            <w:r w:rsidRPr="00845233">
              <w:rPr>
                <w:sz w:val="20"/>
                <w:szCs w:val="20"/>
                <w:rPrChange w:id="1107" w:author="Katharina Schleidt" w:date="2021-10-17T20:14:00Z">
                  <w:rPr>
                    <w:sz w:val="20"/>
                    <w:szCs w:val="20"/>
                  </w:rPr>
                </w:rPrChange>
              </w:rPr>
              <w:t>-sem</w:t>
            </w:r>
            <w:bookmarkEnd w:id="1094"/>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ins w:id="1108" w:author="Katharina Schleidt" w:date="2021-10-17T20:12: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rPr>
          <w:ins w:id="1109" w:author="Katharina Schleidt" w:date="2021-10-17T20:14:00Z"/>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3272D353" w:rsidR="00845233" w:rsidRPr="00730D8D" w:rsidRDefault="00845233" w:rsidP="007E75B6">
            <w:pPr>
              <w:widowControl w:val="0"/>
              <w:spacing w:line="240" w:lineRule="auto"/>
              <w:rPr>
                <w:ins w:id="1110" w:author="Katharina Schleidt" w:date="2021-10-17T20:14:00Z"/>
                <w:b/>
                <w:sz w:val="20"/>
                <w:szCs w:val="20"/>
              </w:rPr>
            </w:pPr>
            <w:ins w:id="1111" w:author="Katharina Schleidt" w:date="2021-10-17T20:14:00Z">
              <w:r>
                <w:rPr>
                  <w:b/>
                  <w:sz w:val="20"/>
                  <w:szCs w:val="20"/>
                </w:rPr>
                <w:t>Requirement</w:t>
              </w:r>
              <w:r>
                <w:rPr>
                  <w:b/>
                  <w:sz w:val="20"/>
                  <w:szCs w:val="20"/>
                </w:rPr>
                <w:br/>
              </w:r>
              <w:bookmarkStart w:id="1112"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/homogenous-con</w:t>
              </w:r>
              <w:bookmarkEnd w:id="1112"/>
            </w:ins>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77777777" w:rsidR="00845233" w:rsidRDefault="00845233" w:rsidP="007E75B6">
            <w:pPr>
              <w:widowControl w:val="0"/>
              <w:spacing w:line="240" w:lineRule="auto"/>
              <w:rPr>
                <w:ins w:id="1113" w:author="Katharina Schleidt" w:date="2021-10-17T20:16:00Z"/>
                <w:sz w:val="20"/>
                <w:szCs w:val="20"/>
              </w:rPr>
            </w:pPr>
            <w:ins w:id="1114" w:author="Katharina Schleidt" w:date="2021-10-17T20:16:00Z">
              <w:r w:rsidRPr="00845233">
                <w:rPr>
                  <w:sz w:val="20"/>
                  <w:szCs w:val="20"/>
                </w:rPr>
                <w:t xml:space="preserve">If </w:t>
              </w:r>
              <w:proofErr w:type="spellStart"/>
              <w:r w:rsidRPr="00845233">
                <w:rPr>
                  <w:b/>
                  <w:bCs/>
                  <w:sz w:val="20"/>
                  <w:szCs w:val="20"/>
                  <w:rPrChange w:id="1115" w:author="Katharina Schleidt" w:date="2021-10-17T20:16:00Z">
                    <w:rPr>
                      <w:sz w:val="20"/>
                      <w:szCs w:val="20"/>
                    </w:rPr>
                  </w:rPrChange>
                </w:rPr>
                <w:t>collectionType</w:t>
              </w:r>
              <w:proofErr w:type="spellEnd"/>
              <w:r w:rsidRPr="00845233">
                <w:rPr>
                  <w:sz w:val="20"/>
                  <w:szCs w:val="20"/>
                </w:rPr>
                <w:t xml:space="preserve"> in the </w:t>
              </w:r>
              <w:proofErr w:type="spellStart"/>
              <w:r w:rsidRPr="00845233">
                <w:rPr>
                  <w:b/>
                  <w:bCs/>
                  <w:sz w:val="20"/>
                  <w:szCs w:val="20"/>
                  <w:rPrChange w:id="1116" w:author="Katharina Schleidt" w:date="2021-10-17T20:16:00Z">
                    <w:rPr>
                      <w:sz w:val="20"/>
                      <w:szCs w:val="20"/>
                    </w:rPr>
                  </w:rPrChange>
                </w:rPr>
                <w:t>ObservationCollection</w:t>
              </w:r>
              <w:proofErr w:type="spellEnd"/>
              <w:r w:rsidRPr="00845233">
                <w:rPr>
                  <w:sz w:val="20"/>
                  <w:szCs w:val="20"/>
                </w:rPr>
                <w:t xml:space="preserve"> is specified as homogenous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845233">
                <w:rPr>
                  <w:b/>
                  <w:bCs/>
                  <w:sz w:val="20"/>
                  <w:szCs w:val="20"/>
                  <w:rPrChange w:id="1117" w:author="Katharina Schleidt" w:date="2021-10-17T20:16:00Z">
                    <w:rPr>
                      <w:sz w:val="20"/>
                      <w:szCs w:val="20"/>
                    </w:rPr>
                  </w:rPrChange>
                </w:rPr>
                <w:t>ObservationCharacteristics</w:t>
              </w:r>
              <w:proofErr w:type="spellEnd"/>
              <w:r w:rsidRPr="00845233">
                <w:rPr>
                  <w:sz w:val="20"/>
                  <w:szCs w:val="20"/>
                </w:rPr>
                <w:t xml:space="preserve"> and all </w:t>
              </w:r>
              <w:r w:rsidRPr="00845233">
                <w:rPr>
                  <w:b/>
                  <w:bCs/>
                  <w:sz w:val="20"/>
                  <w:szCs w:val="20"/>
                  <w:rPrChange w:id="1118" w:author="Katharina Schleidt" w:date="2021-10-17T20:16:00Z">
                    <w:rPr>
                      <w:sz w:val="20"/>
                      <w:szCs w:val="20"/>
                    </w:rPr>
                  </w:rPrChange>
                </w:rPr>
                <w:t>Observation</w:t>
              </w:r>
              <w:r w:rsidRPr="00845233">
                <w:rPr>
                  <w:sz w:val="20"/>
                  <w:szCs w:val="20"/>
                </w:rPr>
                <w:t xml:space="preserve"> instances referenced via the member association.</w:t>
              </w:r>
            </w:ins>
          </w:p>
          <w:p w14:paraId="68FCC283" w14:textId="55218815" w:rsidR="00845233" w:rsidRDefault="00845233" w:rsidP="007E75B6">
            <w:pPr>
              <w:widowControl w:val="0"/>
              <w:spacing w:line="240" w:lineRule="auto"/>
              <w:rPr>
                <w:ins w:id="1119" w:author="Katharina Schleidt" w:date="2021-10-17T20:14:00Z"/>
                <w:sz w:val="20"/>
                <w:szCs w:val="20"/>
              </w:rPr>
            </w:pPr>
            <w:ins w:id="1120" w:author="Katharina Schleidt" w:date="2021-10-17T20:17:00Z">
              <w:r w:rsidRPr="00845233">
                <w:rPr>
                  <w:sz w:val="20"/>
                  <w:szCs w:val="20"/>
                </w:rPr>
                <w:t xml:space="preserve">If a property value is provided within the </w:t>
              </w:r>
              <w:proofErr w:type="spellStart"/>
              <w:r w:rsidRPr="00845233">
                <w:rPr>
                  <w:b/>
                  <w:bCs/>
                  <w:sz w:val="20"/>
                  <w:szCs w:val="20"/>
                  <w:rPrChange w:id="1121" w:author="Katharina Schleidt" w:date="2021-10-17T20:19:00Z">
                    <w:rPr>
                      <w:sz w:val="20"/>
                      <w:szCs w:val="20"/>
                    </w:rPr>
                  </w:rPrChange>
                </w:rPr>
                <w:t>ObservationCharacteristics</w:t>
              </w:r>
              <w:proofErr w:type="spellEnd"/>
              <w:r w:rsidRPr="00845233">
                <w:rPr>
                  <w:sz w:val="20"/>
                  <w:szCs w:val="20"/>
                </w:rPr>
                <w:t xml:space="preserve">, this value applies to all </w:t>
              </w:r>
              <w:r w:rsidRPr="00845233">
                <w:rPr>
                  <w:b/>
                  <w:bCs/>
                  <w:sz w:val="20"/>
                  <w:szCs w:val="20"/>
                  <w:rPrChange w:id="1122" w:author="Katharina Schleidt" w:date="2021-10-17T20:19:00Z">
                    <w:rPr>
                      <w:sz w:val="20"/>
                      <w:szCs w:val="20"/>
                    </w:rPr>
                  </w:rPrChange>
                </w:rPr>
                <w:t>Observations</w:t>
              </w:r>
              <w:r w:rsidRPr="00845233">
                <w:rPr>
                  <w:sz w:val="20"/>
                  <w:szCs w:val="20"/>
                </w:rPr>
                <w:t xml:space="preserve"> contained in the </w:t>
              </w:r>
              <w:proofErr w:type="spellStart"/>
              <w:r w:rsidRPr="00845233">
                <w:rPr>
                  <w:b/>
                  <w:bCs/>
                  <w:sz w:val="20"/>
                  <w:szCs w:val="20"/>
                  <w:rPrChange w:id="1123" w:author="Katharina Schleidt" w:date="2021-10-17T20:19:00Z">
                    <w:rPr>
                      <w:sz w:val="20"/>
                      <w:szCs w:val="20"/>
                    </w:rPr>
                  </w:rPrChange>
                </w:rPr>
                <w:t>ObservationCollection</w:t>
              </w:r>
              <w:proofErr w:type="spellEnd"/>
              <w:r w:rsidRPr="00845233">
                <w:rPr>
                  <w:sz w:val="20"/>
                  <w:szCs w:val="20"/>
                </w:rPr>
                <w:t>:</w:t>
              </w:r>
            </w:ins>
          </w:p>
          <w:p w14:paraId="43BF1772" w14:textId="77777777" w:rsidR="00845233" w:rsidRDefault="00845233" w:rsidP="00845233">
            <w:pPr>
              <w:widowControl w:val="0"/>
              <w:numPr>
                <w:ilvl w:val="0"/>
                <w:numId w:val="17"/>
              </w:numPr>
              <w:tabs>
                <w:tab w:val="clear" w:pos="403"/>
              </w:tabs>
              <w:spacing w:line="240" w:lineRule="auto"/>
              <w:rPr>
                <w:ins w:id="1124" w:author="Katharina Schleidt" w:date="2021-10-17T20:14:00Z"/>
                <w:sz w:val="20"/>
                <w:szCs w:val="20"/>
              </w:rPr>
            </w:pPr>
            <w:ins w:id="1125" w:author="Katharina Schleidt" w:date="2021-10-17T20:14:00Z">
              <w:r>
                <w:rPr>
                  <w:sz w:val="20"/>
                  <w:szCs w:val="20"/>
                </w:rPr>
                <w:t>property not provided - values may be provided by the observations but is not provided at this level</w:t>
              </w:r>
            </w:ins>
          </w:p>
          <w:p w14:paraId="14F353EC" w14:textId="77777777" w:rsidR="00845233" w:rsidRDefault="00845233" w:rsidP="00845233">
            <w:pPr>
              <w:widowControl w:val="0"/>
              <w:numPr>
                <w:ilvl w:val="0"/>
                <w:numId w:val="17"/>
              </w:numPr>
              <w:tabs>
                <w:tab w:val="clear" w:pos="403"/>
              </w:tabs>
              <w:spacing w:line="240" w:lineRule="auto"/>
              <w:rPr>
                <w:ins w:id="1126" w:author="Katharina Schleidt" w:date="2021-10-17T20:14:00Z"/>
                <w:sz w:val="20"/>
                <w:szCs w:val="20"/>
              </w:rPr>
            </w:pPr>
            <w:ins w:id="1127" w:author="Katharina Schleidt" w:date="2021-10-17T20:14:00Z">
              <w:r>
                <w:rPr>
                  <w:sz w:val="20"/>
                  <w:szCs w:val="20"/>
                </w:rPr>
                <w:t>property provided but with no content - no observation within the collection provides this property</w:t>
              </w:r>
            </w:ins>
          </w:p>
          <w:p w14:paraId="55E7409A" w14:textId="77777777" w:rsidR="00845233" w:rsidRDefault="00845233" w:rsidP="00845233">
            <w:pPr>
              <w:widowControl w:val="0"/>
              <w:numPr>
                <w:ilvl w:val="0"/>
                <w:numId w:val="17"/>
              </w:numPr>
              <w:tabs>
                <w:tab w:val="clear" w:pos="403"/>
              </w:tabs>
              <w:spacing w:line="240" w:lineRule="auto"/>
              <w:rPr>
                <w:ins w:id="1128" w:author="Katharina Schleidt" w:date="2021-10-17T20:14:00Z"/>
                <w:sz w:val="20"/>
                <w:szCs w:val="20"/>
              </w:rPr>
            </w:pPr>
            <w:ins w:id="1129" w:author="Katharina Schleidt" w:date="2021-10-17T20:14:00Z">
              <w:r>
                <w:rPr>
                  <w:sz w:val="20"/>
                  <w:szCs w:val="20"/>
                </w:rPr>
                <w:t>property = value - this value applies to all observations within the collection</w:t>
              </w:r>
            </w:ins>
          </w:p>
          <w:p w14:paraId="23A632CE" w14:textId="77777777" w:rsidR="00845233" w:rsidRDefault="00845233" w:rsidP="00845233">
            <w:pPr>
              <w:widowControl w:val="0"/>
              <w:numPr>
                <w:ilvl w:val="0"/>
                <w:numId w:val="17"/>
              </w:numPr>
              <w:tabs>
                <w:tab w:val="clear" w:pos="403"/>
              </w:tabs>
              <w:spacing w:line="240" w:lineRule="auto"/>
              <w:rPr>
                <w:ins w:id="1130" w:author="Katharina Schleidt" w:date="2021-10-17T20:14:00Z"/>
                <w:sz w:val="20"/>
                <w:szCs w:val="20"/>
              </w:rPr>
            </w:pPr>
            <w:ins w:id="1131" w:author="Katharina Schleidt" w:date="2021-10-17T20:14:00Z">
              <w:r>
                <w:rPr>
                  <w:sz w:val="20"/>
                  <w:szCs w:val="20"/>
                </w:rPr>
                <w:t>property = value set/range - this value set/range applies to all observations within the collection</w:t>
              </w:r>
            </w:ins>
          </w:p>
        </w:tc>
      </w:tr>
    </w:tbl>
    <w:p w14:paraId="75809B5D" w14:textId="102C4EA4" w:rsidR="00845233" w:rsidRDefault="00845233" w:rsidP="00845233">
      <w:pPr>
        <w:rPr>
          <w:ins w:id="1132" w:author="Katharina Schleidt" w:date="2021-10-17T20:22:00Z"/>
          <w:lang w:eastAsia="ja-JP"/>
        </w:rPr>
      </w:pPr>
    </w:p>
    <w:p w14:paraId="0ED19604" w14:textId="7C8E3017" w:rsidR="00845233" w:rsidRDefault="00845233" w:rsidP="00845233">
      <w:pPr>
        <w:rPr>
          <w:ins w:id="1133" w:author="Katharina Schleidt" w:date="2021-10-17T20:14:00Z"/>
          <w:lang w:eastAsia="ja-JP"/>
        </w:rPr>
      </w:pPr>
      <w:ins w:id="1134" w:author="Katharina Schleidt" w:date="2021-10-17T20:22:00Z">
        <w:r>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ins>
    </w:p>
    <w:p w14:paraId="61D5261C" w14:textId="77777777" w:rsidR="00845233" w:rsidRDefault="00845233" w:rsidP="00845233">
      <w:pPr>
        <w:rPr>
          <w:ins w:id="1135" w:author="Katharina Schleidt" w:date="2021-10-17T20:14:00Z"/>
          <w:lang w:eastAsia="ja-JP"/>
        </w:rPr>
      </w:pPr>
      <w:ins w:id="1136" w:author="Katharina Schleidt" w:date="2021-10-17T20:14:00Z">
        <w:r>
          <w:rPr>
            <w:lang w:eastAsia="ja-JP"/>
          </w:rPr>
          <w:t>EXAMPLE 1</w:t>
        </w:r>
        <w:r>
          <w:rPr>
            <w:lang w:eastAsia="ja-JP"/>
          </w:rPr>
          <w:tab/>
          <w:t>If the collection has the value “A” for property “foo” then all Observations in the collection have value “A” for that property.</w:t>
        </w:r>
      </w:ins>
    </w:p>
    <w:p w14:paraId="4923EC98" w14:textId="77777777" w:rsidR="00845233" w:rsidRDefault="00845233" w:rsidP="00845233">
      <w:pPr>
        <w:rPr>
          <w:ins w:id="1137" w:author="Katharina Schleidt" w:date="2021-10-17T20:14:00Z"/>
          <w:lang w:eastAsia="ja-JP"/>
        </w:rPr>
      </w:pPr>
      <w:ins w:id="1138" w:author="Katharina Schleidt" w:date="2021-10-17T20:14:00Z">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rPr>
          <w:ins w:id="1139" w:author="Katharina Schleidt" w:date="2021-10-17T20:14:00Z"/>
        </w:trPr>
        <w:tc>
          <w:tcPr>
            <w:tcW w:w="4526" w:type="dxa"/>
            <w:shd w:val="clear" w:color="auto" w:fill="auto"/>
            <w:tcMar>
              <w:top w:w="100" w:type="dxa"/>
              <w:left w:w="100" w:type="dxa"/>
              <w:bottom w:w="100" w:type="dxa"/>
              <w:right w:w="100" w:type="dxa"/>
            </w:tcMar>
          </w:tcPr>
          <w:p w14:paraId="023856B1" w14:textId="77777777" w:rsidR="00845233" w:rsidRDefault="00845233" w:rsidP="007E75B6">
            <w:pPr>
              <w:widowControl w:val="0"/>
              <w:spacing w:line="240" w:lineRule="auto"/>
              <w:rPr>
                <w:ins w:id="1140" w:author="Katharina Schleidt" w:date="2021-10-17T20:14:00Z"/>
                <w:sz w:val="20"/>
                <w:szCs w:val="20"/>
              </w:rPr>
            </w:pPr>
            <w:ins w:id="1141" w:author="Katharina Schleidt" w:date="2021-10-17T20:14:00Z">
              <w:r>
                <w:rPr>
                  <w:b/>
                  <w:sz w:val="20"/>
                  <w:szCs w:val="20"/>
                </w:rPr>
                <w:t>Requirement</w:t>
              </w:r>
            </w:ins>
          </w:p>
          <w:p w14:paraId="4662851D" w14:textId="5D8B638E" w:rsidR="00845233" w:rsidRDefault="00845233" w:rsidP="007E75B6">
            <w:pPr>
              <w:widowControl w:val="0"/>
              <w:spacing w:line="240" w:lineRule="auto"/>
              <w:rPr>
                <w:ins w:id="1142" w:author="Katharina Schleidt" w:date="2021-10-17T20:14:00Z"/>
                <w:sz w:val="20"/>
                <w:szCs w:val="20"/>
              </w:rPr>
            </w:pPr>
            <w:bookmarkStart w:id="1143" w:name="_Hlk85395857"/>
            <w:ins w:id="1144" w:author="Katharina Schleidt" w:date="2021-10-17T20:14: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1143"/>
            </w:ins>
          </w:p>
        </w:tc>
        <w:tc>
          <w:tcPr>
            <w:tcW w:w="5245" w:type="dxa"/>
            <w:shd w:val="clear" w:color="auto" w:fill="auto"/>
            <w:tcMar>
              <w:top w:w="100" w:type="dxa"/>
              <w:left w:w="100" w:type="dxa"/>
              <w:bottom w:w="100" w:type="dxa"/>
              <w:right w:w="100" w:type="dxa"/>
            </w:tcMar>
          </w:tcPr>
          <w:p w14:paraId="67407B8D" w14:textId="6D90DFD0" w:rsidR="00845233" w:rsidRDefault="00845233" w:rsidP="007E75B6">
            <w:pPr>
              <w:widowControl w:val="0"/>
              <w:spacing w:line="240" w:lineRule="auto"/>
              <w:rPr>
                <w:ins w:id="1145" w:author="Katharina Schleidt" w:date="2021-10-17T20:16:00Z"/>
                <w:sz w:val="20"/>
                <w:szCs w:val="20"/>
              </w:rPr>
            </w:pPr>
            <w:ins w:id="1146" w:author="Katharina Schleidt" w:date="2021-10-17T20:16:00Z">
              <w:r w:rsidRPr="00845233">
                <w:rPr>
                  <w:sz w:val="20"/>
                  <w:szCs w:val="20"/>
                </w:rPr>
                <w:t xml:space="preserve">If </w:t>
              </w:r>
              <w:proofErr w:type="spellStart"/>
              <w:r w:rsidRPr="00845233">
                <w:rPr>
                  <w:b/>
                  <w:bCs/>
                  <w:sz w:val="20"/>
                  <w:szCs w:val="20"/>
                  <w:rPrChange w:id="1147" w:author="Katharina Schleidt" w:date="2021-10-17T20:20:00Z">
                    <w:rPr>
                      <w:sz w:val="20"/>
                      <w:szCs w:val="20"/>
                    </w:rPr>
                  </w:rPrChange>
                </w:rPr>
                <w:t>collectionType</w:t>
              </w:r>
              <w:proofErr w:type="spellEnd"/>
              <w:r w:rsidRPr="00845233">
                <w:rPr>
                  <w:sz w:val="20"/>
                  <w:szCs w:val="20"/>
                </w:rPr>
                <w:t xml:space="preserve"> in the </w:t>
              </w:r>
              <w:proofErr w:type="spellStart"/>
              <w:r w:rsidRPr="00845233">
                <w:rPr>
                  <w:b/>
                  <w:bCs/>
                  <w:sz w:val="20"/>
                  <w:szCs w:val="20"/>
                  <w:rPrChange w:id="1148" w:author="Katharina Schleidt" w:date="2021-10-17T20:20:00Z">
                    <w:rPr>
                      <w:sz w:val="20"/>
                      <w:szCs w:val="20"/>
                    </w:rPr>
                  </w:rPrChange>
                </w:rPr>
                <w:t>ObservationCollection</w:t>
              </w:r>
              <w:proofErr w:type="spellEnd"/>
              <w:r w:rsidRPr="00845233">
                <w:rPr>
                  <w:sz w:val="20"/>
                  <w:szCs w:val="20"/>
                </w:rPr>
                <w:t xml:space="preserve"> is specified as </w:t>
              </w:r>
              <w:r>
                <w:rPr>
                  <w:sz w:val="20"/>
                  <w:szCs w:val="20"/>
                </w:rPr>
                <w:t>summarizing</w:t>
              </w:r>
              <w:r w:rsidRPr="00845233">
                <w:rPr>
                  <w:sz w:val="20"/>
                  <w:szCs w:val="20"/>
                </w:rPr>
                <w:t xml:space="preserve"> </w:t>
              </w:r>
              <w:r w:rsidRPr="00845233">
                <w:rPr>
                  <w:sz w:val="20"/>
                  <w:szCs w:val="20"/>
                </w:rPr>
                <w:t xml:space="preserve">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845233">
                <w:rPr>
                  <w:b/>
                  <w:bCs/>
                  <w:sz w:val="20"/>
                  <w:szCs w:val="20"/>
                  <w:rPrChange w:id="1149" w:author="Katharina Schleidt" w:date="2021-10-17T20:20:00Z">
                    <w:rPr>
                      <w:sz w:val="20"/>
                      <w:szCs w:val="20"/>
                    </w:rPr>
                  </w:rPrChange>
                </w:rPr>
                <w:t>ObservationCharacteristics</w:t>
              </w:r>
              <w:proofErr w:type="spellEnd"/>
              <w:r w:rsidRPr="00845233">
                <w:rPr>
                  <w:sz w:val="20"/>
                  <w:szCs w:val="20"/>
                </w:rPr>
                <w:t xml:space="preserve"> and all </w:t>
              </w:r>
              <w:r w:rsidRPr="00845233">
                <w:rPr>
                  <w:b/>
                  <w:bCs/>
                  <w:sz w:val="20"/>
                  <w:szCs w:val="20"/>
                  <w:rPrChange w:id="1150" w:author="Katharina Schleidt" w:date="2021-10-17T20:20:00Z">
                    <w:rPr>
                      <w:sz w:val="20"/>
                      <w:szCs w:val="20"/>
                    </w:rPr>
                  </w:rPrChange>
                </w:rPr>
                <w:t>Observation</w:t>
              </w:r>
              <w:r w:rsidRPr="00845233">
                <w:rPr>
                  <w:sz w:val="20"/>
                  <w:szCs w:val="20"/>
                </w:rPr>
                <w:t xml:space="preserve"> instances referenced via the member association.</w:t>
              </w:r>
            </w:ins>
          </w:p>
          <w:p w14:paraId="39013AA9" w14:textId="19B0013D" w:rsidR="00845233" w:rsidRDefault="00845233" w:rsidP="007E75B6">
            <w:pPr>
              <w:widowControl w:val="0"/>
              <w:spacing w:line="240" w:lineRule="auto"/>
              <w:rPr>
                <w:ins w:id="1151" w:author="Katharina Schleidt" w:date="2021-10-17T20:14:00Z"/>
                <w:sz w:val="20"/>
                <w:szCs w:val="20"/>
              </w:rPr>
            </w:pPr>
            <w:ins w:id="1152" w:author="Katharina Schleidt" w:date="2021-10-17T20:14:00Z">
              <w:r>
                <w:rPr>
                  <w:sz w:val="20"/>
                  <w:szCs w:val="20"/>
                </w:rPr>
                <w:t xml:space="preserve">If multiple values for a property are available in the contained </w:t>
              </w:r>
            </w:ins>
            <w:ins w:id="1153" w:author="Katharina Schleidt" w:date="2021-10-17T20:21:00Z">
              <w:r>
                <w:rPr>
                  <w:b/>
                  <w:bCs/>
                  <w:sz w:val="20"/>
                  <w:szCs w:val="20"/>
                </w:rPr>
                <w:t>O</w:t>
              </w:r>
            </w:ins>
            <w:ins w:id="1154" w:author="Katharina Schleidt" w:date="2021-10-17T20:14:00Z">
              <w:r w:rsidRPr="00845233">
                <w:rPr>
                  <w:b/>
                  <w:bCs/>
                  <w:sz w:val="20"/>
                  <w:szCs w:val="20"/>
                  <w:rPrChange w:id="1155" w:author="Katharina Schleidt" w:date="2021-10-17T20:21:00Z">
                    <w:rPr>
                      <w:sz w:val="20"/>
                      <w:szCs w:val="20"/>
                    </w:rPr>
                  </w:rPrChange>
                </w:rPr>
                <w:t>bservations</w:t>
              </w:r>
              <w:r>
                <w:rPr>
                  <w:sz w:val="20"/>
                  <w:szCs w:val="20"/>
                </w:rPr>
                <w:t xml:space="preserve">, ALL values for this attribute (or the range of values contained in all </w:t>
              </w:r>
              <w:r w:rsidRPr="00845233">
                <w:rPr>
                  <w:b/>
                  <w:bCs/>
                  <w:sz w:val="20"/>
                  <w:szCs w:val="20"/>
                  <w:rPrChange w:id="1156" w:author="Katharina Schleidt" w:date="2021-10-17T20:21:00Z">
                    <w:rPr>
                      <w:sz w:val="20"/>
                      <w:szCs w:val="20"/>
                    </w:rPr>
                  </w:rPrChange>
                </w:rPr>
                <w:t>Observations</w:t>
              </w:r>
              <w:r>
                <w:rPr>
                  <w:sz w:val="20"/>
                  <w:szCs w:val="20"/>
                </w:rPr>
                <w:t xml:space="preserve">) are provided in the </w:t>
              </w:r>
              <w:proofErr w:type="spellStart"/>
              <w:r w:rsidRPr="00845233">
                <w:rPr>
                  <w:b/>
                  <w:bCs/>
                  <w:sz w:val="20"/>
                  <w:szCs w:val="20"/>
                  <w:rPrChange w:id="1157" w:author="Katharina Schleidt" w:date="2021-10-17T20:21:00Z">
                    <w:rPr>
                      <w:sz w:val="20"/>
                      <w:szCs w:val="20"/>
                    </w:rPr>
                  </w:rPrChange>
                </w:rPr>
                <w:t>ObservationCharacteristics</w:t>
              </w:r>
              <w:proofErr w:type="spellEnd"/>
              <w:r>
                <w:rPr>
                  <w:sz w:val="20"/>
                  <w:szCs w:val="20"/>
                </w:rPr>
                <w:t xml:space="preserve">. A property may also be empty in the </w:t>
              </w:r>
              <w:proofErr w:type="spellStart"/>
              <w:r w:rsidRPr="00845233">
                <w:rPr>
                  <w:b/>
                  <w:bCs/>
                  <w:sz w:val="20"/>
                  <w:szCs w:val="20"/>
                  <w:rPrChange w:id="1158" w:author="Katharina Schleidt" w:date="2021-10-17T20:21:00Z">
                    <w:rPr>
                      <w:sz w:val="20"/>
                      <w:szCs w:val="20"/>
                    </w:rPr>
                  </w:rPrChange>
                </w:rPr>
                <w:t>ObservationCharacteristics</w:t>
              </w:r>
              <w:proofErr w:type="spellEnd"/>
              <w:r>
                <w:rPr>
                  <w:sz w:val="20"/>
                  <w:szCs w:val="20"/>
                </w:rPr>
                <w:t xml:space="preserve"> - in this case any value can be provided for this attribute within the contained Observations:</w:t>
              </w:r>
            </w:ins>
          </w:p>
          <w:p w14:paraId="7F3446DF" w14:textId="77777777" w:rsidR="00845233" w:rsidRDefault="00845233" w:rsidP="00845233">
            <w:pPr>
              <w:widowControl w:val="0"/>
              <w:numPr>
                <w:ilvl w:val="0"/>
                <w:numId w:val="17"/>
              </w:numPr>
              <w:tabs>
                <w:tab w:val="clear" w:pos="403"/>
              </w:tabs>
              <w:spacing w:line="240" w:lineRule="auto"/>
              <w:rPr>
                <w:ins w:id="1159" w:author="Katharina Schleidt" w:date="2021-10-17T20:14:00Z"/>
              </w:rPr>
            </w:pPr>
            <w:ins w:id="1160" w:author="Katharina Schleidt" w:date="2021-10-17T20:14:00Z">
              <w:r>
                <w:rPr>
                  <w:sz w:val="20"/>
                  <w:szCs w:val="20"/>
                </w:rPr>
                <w:t>property not provided - values may be provided by the observations but a summary is not provided at this level</w:t>
              </w:r>
            </w:ins>
          </w:p>
          <w:p w14:paraId="138FE548" w14:textId="77777777" w:rsidR="00845233" w:rsidRDefault="00845233" w:rsidP="00845233">
            <w:pPr>
              <w:widowControl w:val="0"/>
              <w:numPr>
                <w:ilvl w:val="0"/>
                <w:numId w:val="17"/>
              </w:numPr>
              <w:tabs>
                <w:tab w:val="clear" w:pos="403"/>
              </w:tabs>
              <w:spacing w:line="240" w:lineRule="auto"/>
              <w:rPr>
                <w:ins w:id="1161" w:author="Katharina Schleidt" w:date="2021-10-17T20:14:00Z"/>
                <w:sz w:val="20"/>
                <w:szCs w:val="20"/>
              </w:rPr>
            </w:pPr>
            <w:ins w:id="1162" w:author="Katharina Schleidt" w:date="2021-10-17T20:14:00Z">
              <w:r>
                <w:rPr>
                  <w:sz w:val="20"/>
                  <w:szCs w:val="20"/>
                </w:rPr>
                <w:t>property provided but with no content - no observation within the collection provides this property</w:t>
              </w:r>
            </w:ins>
          </w:p>
          <w:p w14:paraId="125BAFD5" w14:textId="77777777" w:rsidR="00845233" w:rsidRDefault="00845233" w:rsidP="00845233">
            <w:pPr>
              <w:widowControl w:val="0"/>
              <w:numPr>
                <w:ilvl w:val="0"/>
                <w:numId w:val="17"/>
              </w:numPr>
              <w:tabs>
                <w:tab w:val="clear" w:pos="403"/>
              </w:tabs>
              <w:spacing w:line="240" w:lineRule="auto"/>
              <w:rPr>
                <w:ins w:id="1163" w:author="Katharina Schleidt" w:date="2021-10-17T20:14:00Z"/>
              </w:rPr>
            </w:pPr>
            <w:ins w:id="1164" w:author="Katharina Schleidt" w:date="2021-10-17T20:14:00Z">
              <w:r>
                <w:rPr>
                  <w:sz w:val="20"/>
                  <w:szCs w:val="20"/>
                </w:rPr>
                <w:t>property = value - this value applies to all observations within the collection</w:t>
              </w:r>
            </w:ins>
          </w:p>
          <w:p w14:paraId="62754C74" w14:textId="77777777" w:rsidR="00845233" w:rsidRDefault="00845233" w:rsidP="00845233">
            <w:pPr>
              <w:widowControl w:val="0"/>
              <w:numPr>
                <w:ilvl w:val="0"/>
                <w:numId w:val="17"/>
              </w:numPr>
              <w:tabs>
                <w:tab w:val="clear" w:pos="403"/>
              </w:tabs>
              <w:spacing w:line="240" w:lineRule="auto"/>
              <w:rPr>
                <w:ins w:id="1165" w:author="Katharina Schleidt" w:date="2021-10-17T20:14:00Z"/>
              </w:rPr>
            </w:pPr>
            <w:ins w:id="1166" w:author="Katharina Schleidt" w:date="2021-10-17T20:14:00Z">
              <w:r>
                <w:rPr>
                  <w:sz w:val="20"/>
                  <w:szCs w:val="20"/>
                </w:rPr>
                <w:t>property = value set/range - all observations provide a value within this set/range</w:t>
              </w:r>
            </w:ins>
          </w:p>
        </w:tc>
      </w:tr>
    </w:tbl>
    <w:p w14:paraId="0EB13803" w14:textId="77777777" w:rsidR="00845233" w:rsidRDefault="00845233" w:rsidP="00845233">
      <w:pPr>
        <w:rPr>
          <w:ins w:id="1167" w:author="Katharina Schleidt" w:date="2021-10-17T20:14:00Z"/>
          <w:lang w:eastAsia="ja-JP"/>
        </w:rPr>
      </w:pPr>
    </w:p>
    <w:p w14:paraId="3FBE84DC" w14:textId="77777777" w:rsidR="00845233" w:rsidRDefault="00845233" w:rsidP="00845233">
      <w:pPr>
        <w:rPr>
          <w:ins w:id="1168" w:author="Katharina Schleidt" w:date="2021-10-17T20:14:00Z"/>
          <w:lang w:eastAsia="ja-JP"/>
        </w:rPr>
      </w:pPr>
      <w:ins w:id="1169" w:author="Katharina Schleidt" w:date="2021-10-17T20:14:00Z">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ins>
    </w:p>
    <w:p w14:paraId="0AFBC77D" w14:textId="77777777" w:rsidR="00845233" w:rsidRDefault="00845233" w:rsidP="00845233">
      <w:pPr>
        <w:rPr>
          <w:ins w:id="1170" w:author="Katharina Schleidt" w:date="2021-10-17T20:14:00Z"/>
          <w:lang w:eastAsia="ja-JP"/>
        </w:rPr>
      </w:pPr>
      <w:ins w:id="1171" w:author="Katharina Schleidt" w:date="2021-10-17T20:14:00Z">
        <w:r>
          <w:rPr>
            <w:lang w:eastAsia="ja-JP"/>
          </w:rPr>
          <w:t xml:space="preserve">EXAMPLE 1 </w:t>
        </w:r>
      </w:ins>
    </w:p>
    <w:p w14:paraId="7820B889" w14:textId="77777777" w:rsidR="00845233" w:rsidRDefault="00845233" w:rsidP="00845233">
      <w:pPr>
        <w:rPr>
          <w:ins w:id="1172" w:author="Katharina Schleidt" w:date="2021-10-17T20:14:00Z"/>
          <w:lang w:eastAsia="ja-JP"/>
        </w:rPr>
      </w:pPr>
      <w:ins w:id="1173" w:author="Katharina Schleidt" w:date="2021-10-17T20:14:00Z">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ins>
    </w:p>
    <w:p w14:paraId="1A544D78" w14:textId="77777777" w:rsidR="00845233" w:rsidRDefault="00845233" w:rsidP="00845233">
      <w:pPr>
        <w:pStyle w:val="ListParagraph"/>
        <w:numPr>
          <w:ilvl w:val="0"/>
          <w:numId w:val="18"/>
        </w:numPr>
        <w:rPr>
          <w:ins w:id="1174" w:author="Katharina Schleidt" w:date="2021-10-17T20:14:00Z"/>
          <w:lang w:eastAsia="ja-JP"/>
        </w:rPr>
      </w:pPr>
      <w:ins w:id="1175" w:author="Katharina Schleidt" w:date="2021-10-17T20:14:00Z">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ins>
    </w:p>
    <w:p w14:paraId="2F2CA513" w14:textId="77777777" w:rsidR="00845233" w:rsidRDefault="00845233" w:rsidP="00845233">
      <w:pPr>
        <w:pStyle w:val="ListParagraph"/>
        <w:numPr>
          <w:ilvl w:val="0"/>
          <w:numId w:val="18"/>
        </w:numPr>
        <w:rPr>
          <w:ins w:id="1176" w:author="Katharina Schleidt" w:date="2021-10-17T20:14:00Z"/>
          <w:lang w:eastAsia="ja-JP"/>
        </w:rPr>
      </w:pPr>
      <w:ins w:id="1177" w:author="Katharina Schleidt" w:date="2021-10-17T20:14:00Z">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ins>
    </w:p>
    <w:p w14:paraId="5EC59162" w14:textId="77777777" w:rsidR="00845233" w:rsidRDefault="00845233" w:rsidP="00845233">
      <w:pPr>
        <w:pStyle w:val="ListParagraph"/>
        <w:numPr>
          <w:ilvl w:val="0"/>
          <w:numId w:val="18"/>
        </w:numPr>
        <w:rPr>
          <w:ins w:id="1178" w:author="Katharina Schleidt" w:date="2021-10-17T20:14:00Z"/>
          <w:lang w:eastAsia="ja-JP"/>
        </w:rPr>
      </w:pPr>
      <w:ins w:id="1179" w:author="Katharina Schleidt" w:date="2021-10-17T20:14:00Z">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ins>
    </w:p>
    <w:p w14:paraId="5C674161" w14:textId="77777777" w:rsidR="00845233" w:rsidRDefault="00845233" w:rsidP="00845233">
      <w:pPr>
        <w:pStyle w:val="ListParagraph"/>
        <w:numPr>
          <w:ilvl w:val="1"/>
          <w:numId w:val="18"/>
        </w:numPr>
        <w:rPr>
          <w:ins w:id="1180" w:author="Katharina Schleidt" w:date="2021-10-17T20:14:00Z"/>
          <w:lang w:eastAsia="ja-JP"/>
        </w:rPr>
      </w:pPr>
      <w:ins w:id="1181" w:author="Katharina Schleidt" w:date="2021-10-17T20:14:00Z">
        <w:r>
          <w:rPr>
            <w:lang w:eastAsia="ja-JP"/>
          </w:rPr>
          <w:t>2020-01-05T00:00:00+05:00</w:t>
        </w:r>
      </w:ins>
    </w:p>
    <w:p w14:paraId="00440BD8" w14:textId="77777777" w:rsidR="00845233" w:rsidRDefault="00845233" w:rsidP="00845233">
      <w:pPr>
        <w:pStyle w:val="ListParagraph"/>
        <w:numPr>
          <w:ilvl w:val="1"/>
          <w:numId w:val="18"/>
        </w:numPr>
        <w:rPr>
          <w:ins w:id="1182" w:author="Katharina Schleidt" w:date="2021-10-17T20:14:00Z"/>
          <w:lang w:eastAsia="ja-JP"/>
        </w:rPr>
      </w:pPr>
      <w:ins w:id="1183" w:author="Katharina Schleidt" w:date="2021-10-17T20:14:00Z">
        <w:r>
          <w:rPr>
            <w:lang w:eastAsia="ja-JP"/>
          </w:rPr>
          <w:t>2020-01-05T10:00:00Z/2020-01-05T11:00:00Z</w:t>
        </w:r>
      </w:ins>
    </w:p>
    <w:p w14:paraId="4D871CA2" w14:textId="77777777" w:rsidR="00845233" w:rsidRDefault="00845233" w:rsidP="00845233">
      <w:pPr>
        <w:pStyle w:val="ListParagraph"/>
        <w:numPr>
          <w:ilvl w:val="1"/>
          <w:numId w:val="18"/>
        </w:numPr>
        <w:rPr>
          <w:ins w:id="1184" w:author="Katharina Schleidt" w:date="2021-10-17T20:14:00Z"/>
          <w:lang w:eastAsia="ja-JP"/>
        </w:rPr>
      </w:pPr>
      <w:ins w:id="1185" w:author="Katharina Schleidt" w:date="2021-10-17T20:14:00Z">
        <w:r>
          <w:rPr>
            <w:lang w:eastAsia="ja-JP"/>
          </w:rPr>
          <w:t>2020-01-01T00:00:00Z/2020-02-01T00:00:00Z</w:t>
        </w:r>
      </w:ins>
    </w:p>
    <w:p w14:paraId="53625169" w14:textId="77777777" w:rsidR="00845233" w:rsidRDefault="00845233" w:rsidP="00845233">
      <w:pPr>
        <w:rPr>
          <w:ins w:id="1186" w:author="Katharina Schleidt" w:date="2021-10-17T20:14:00Z"/>
          <w:lang w:eastAsia="ja-JP"/>
        </w:rPr>
      </w:pPr>
      <w:ins w:id="1187" w:author="Katharina Schleidt" w:date="2021-10-17T20:14:00Z">
        <w:r>
          <w:rPr>
            <w:lang w:eastAsia="ja-JP"/>
          </w:rPr>
          <w:t>EXAMPLE 2</w:t>
        </w:r>
      </w:ins>
    </w:p>
    <w:p w14:paraId="7DDA1A35" w14:textId="77777777" w:rsidR="00845233" w:rsidRDefault="00845233" w:rsidP="00845233">
      <w:pPr>
        <w:rPr>
          <w:ins w:id="1188" w:author="Katharina Schleidt" w:date="2021-10-17T20:14:00Z"/>
          <w:lang w:eastAsia="ja-JP"/>
        </w:rPr>
      </w:pPr>
      <w:ins w:id="1189" w:author="Katharina Schleidt" w:date="2021-10-17T20:14:00Z">
        <w:r>
          <w:rPr>
            <w:lang w:eastAsia="ja-JP"/>
          </w:rPr>
          <w:t>If the summarizing collection supplies: result=1, this would mean that all the Observations in the collection have a value of 1 for the result property.</w:t>
        </w:r>
      </w:ins>
    </w:p>
    <w:p w14:paraId="332C6721" w14:textId="77777777" w:rsidR="00845233" w:rsidRDefault="00845233" w:rsidP="00845233">
      <w:pPr>
        <w:rPr>
          <w:ins w:id="1190" w:author="Katharina Schleidt" w:date="2021-10-17T20:14:00Z"/>
          <w:lang w:eastAsia="ja-JP"/>
        </w:rPr>
      </w:pPr>
    </w:p>
    <w:p w14:paraId="497D2AD7" w14:textId="77777777" w:rsidR="00845233" w:rsidRDefault="00845233" w:rsidP="00845233">
      <w:pPr>
        <w:rPr>
          <w:ins w:id="1191" w:author="Katharina Schleidt" w:date="2021-10-17T20:14:00Z"/>
          <w:lang w:eastAsia="ja-JP"/>
        </w:rPr>
      </w:pPr>
      <w:ins w:id="1192" w:author="Katharina Schleidt" w:date="2021-10-17T20:14:00Z">
        <w:r>
          <w:rPr>
            <w:lang w:eastAsia="ja-JP"/>
          </w:rPr>
          <w:t>EXAMPLE 3</w:t>
        </w:r>
      </w:ins>
    </w:p>
    <w:p w14:paraId="61E14961" w14:textId="77777777" w:rsidR="00845233" w:rsidRDefault="00845233" w:rsidP="00845233">
      <w:pPr>
        <w:rPr>
          <w:ins w:id="1193" w:author="Katharina Schleidt" w:date="2021-10-17T20:14:00Z"/>
          <w:lang w:eastAsia="ja-JP"/>
        </w:rPr>
      </w:pPr>
      <w:ins w:id="1194" w:author="Katharina Schleidt" w:date="2021-10-17T20:14:00Z">
        <w:r>
          <w:rPr>
            <w:lang w:eastAsia="ja-JP"/>
          </w:rPr>
          <w:t>If the summarizing collection supplies: result=1, 2, 5, [8 - 11] (the values 1, 2 and 5, and the range 8-11), then examples of possible values for the result property on the contained Observations are:</w:t>
        </w:r>
      </w:ins>
    </w:p>
    <w:p w14:paraId="1AC8EED3" w14:textId="77777777" w:rsidR="00845233" w:rsidRDefault="00845233" w:rsidP="00845233">
      <w:pPr>
        <w:pStyle w:val="ListParagraph"/>
        <w:numPr>
          <w:ilvl w:val="0"/>
          <w:numId w:val="19"/>
        </w:numPr>
        <w:rPr>
          <w:ins w:id="1195" w:author="Katharina Schleidt" w:date="2021-10-17T20:14:00Z"/>
          <w:lang w:eastAsia="ja-JP"/>
        </w:rPr>
      </w:pPr>
      <w:ins w:id="1196" w:author="Katharina Schleidt" w:date="2021-10-17T20:14:00Z">
        <w:r>
          <w:rPr>
            <w:lang w:eastAsia="ja-JP"/>
          </w:rPr>
          <w:t>1</w:t>
        </w:r>
      </w:ins>
    </w:p>
    <w:p w14:paraId="297ECD4D" w14:textId="77777777" w:rsidR="00845233" w:rsidRDefault="00845233" w:rsidP="00845233">
      <w:pPr>
        <w:pStyle w:val="ListParagraph"/>
        <w:numPr>
          <w:ilvl w:val="0"/>
          <w:numId w:val="19"/>
        </w:numPr>
        <w:rPr>
          <w:ins w:id="1197" w:author="Katharina Schleidt" w:date="2021-10-17T20:14:00Z"/>
          <w:lang w:eastAsia="ja-JP"/>
        </w:rPr>
      </w:pPr>
      <w:ins w:id="1198" w:author="Katharina Schleidt" w:date="2021-10-17T20:14:00Z">
        <w:r>
          <w:rPr>
            <w:lang w:eastAsia="ja-JP"/>
          </w:rPr>
          <w:t>9</w:t>
        </w:r>
      </w:ins>
    </w:p>
    <w:p w14:paraId="0096C2BE" w14:textId="77777777" w:rsidR="00845233" w:rsidRDefault="00845233" w:rsidP="00845233">
      <w:pPr>
        <w:pStyle w:val="ListParagraph"/>
        <w:numPr>
          <w:ilvl w:val="0"/>
          <w:numId w:val="19"/>
        </w:numPr>
        <w:rPr>
          <w:ins w:id="1199" w:author="Katharina Schleidt" w:date="2021-10-17T20:14:00Z"/>
          <w:lang w:eastAsia="ja-JP"/>
        </w:rPr>
      </w:pPr>
      <w:ins w:id="1200" w:author="Katharina Schleidt" w:date="2021-10-17T20:14:00Z">
        <w:r>
          <w:rPr>
            <w:lang w:eastAsia="ja-JP"/>
          </w:rPr>
          <w:t>2, 5 (a set with the two values)</w:t>
        </w:r>
      </w:ins>
    </w:p>
    <w:p w14:paraId="32B9963E" w14:textId="77777777" w:rsidR="00845233" w:rsidRDefault="00845233" w:rsidP="00845233">
      <w:pPr>
        <w:pStyle w:val="ListParagraph"/>
        <w:numPr>
          <w:ilvl w:val="0"/>
          <w:numId w:val="19"/>
        </w:numPr>
        <w:rPr>
          <w:ins w:id="1201" w:author="Katharina Schleidt" w:date="2021-10-17T20:14:00Z"/>
          <w:lang w:eastAsia="ja-JP"/>
        </w:rPr>
      </w:pPr>
      <w:ins w:id="1202" w:author="Katharina Schleidt" w:date="2021-10-17T20:14:00Z">
        <w:r>
          <w:rPr>
            <w:lang w:eastAsia="ja-JP"/>
          </w:rPr>
          <w:t>[8.1 - 9.2] (a range of 8.1 to 9.2)</w:t>
        </w:r>
      </w:ins>
    </w:p>
    <w:p w14:paraId="14C58A3D" w14:textId="77777777" w:rsidR="00845233" w:rsidRDefault="00845233" w:rsidP="00845233">
      <w:pPr>
        <w:pStyle w:val="ListParagraph"/>
        <w:numPr>
          <w:ilvl w:val="0"/>
          <w:numId w:val="19"/>
        </w:numPr>
        <w:rPr>
          <w:ins w:id="1203" w:author="Katharina Schleidt" w:date="2021-10-17T20:14:00Z"/>
          <w:lang w:eastAsia="ja-JP"/>
        </w:rPr>
      </w:pPr>
      <w:ins w:id="1204" w:author="Katharina Schleidt" w:date="2021-10-17T20:14:00Z">
        <w:r>
          <w:rPr>
            <w:lang w:eastAsia="ja-JP"/>
          </w:rPr>
          <w:t>1, 2, 5, [8 - 11] (the exact set of values from the collection)</w:t>
        </w:r>
      </w:ins>
    </w:p>
    <w:p w14:paraId="79551099" w14:textId="77777777" w:rsidR="00845233" w:rsidRDefault="00845233" w:rsidP="00845233">
      <w:pPr>
        <w:rPr>
          <w:ins w:id="1205" w:author="Katharina Schleidt" w:date="2021-10-17T20:14:00Z"/>
          <w:lang w:eastAsia="ja-JP"/>
        </w:rPr>
      </w:pPr>
    </w:p>
    <w:p w14:paraId="4F6ABC3F" w14:textId="77777777" w:rsidR="00845233" w:rsidRDefault="00845233" w:rsidP="00845233">
      <w:pPr>
        <w:rPr>
          <w:ins w:id="1206" w:author="Katharina Schleidt" w:date="2021-10-17T20:14:00Z"/>
          <w:lang w:eastAsia="ja-JP"/>
        </w:rPr>
      </w:pPr>
      <w:ins w:id="1207" w:author="Katharina Schleidt" w:date="2021-10-17T20:14:00Z">
        <w:r>
          <w:rPr>
            <w:lang w:eastAsia="ja-JP"/>
          </w:rPr>
          <w:t>EXAMPLE 4</w:t>
        </w:r>
      </w:ins>
    </w:p>
    <w:p w14:paraId="4CC4AC74" w14:textId="77777777" w:rsidR="00845233" w:rsidRDefault="00845233" w:rsidP="00845233">
      <w:pPr>
        <w:rPr>
          <w:ins w:id="1208" w:author="Katharina Schleidt" w:date="2021-10-17T20:14:00Z"/>
          <w:lang w:eastAsia="ja-JP"/>
        </w:rPr>
      </w:pPr>
      <w:ins w:id="1209" w:author="Katharina Schleidt" w:date="2021-10-17T20:14:00Z">
        <w:r>
          <w:rPr>
            <w:lang w:eastAsia="ja-JP"/>
          </w:rPr>
          <w:t>If the summarizing collection supplies:</w:t>
        </w:r>
      </w:ins>
    </w:p>
    <w:p w14:paraId="3018C9BD" w14:textId="77777777" w:rsidR="00845233" w:rsidRDefault="00845233" w:rsidP="00845233">
      <w:pPr>
        <w:pStyle w:val="ListParagraph"/>
        <w:numPr>
          <w:ilvl w:val="0"/>
          <w:numId w:val="20"/>
        </w:numPr>
        <w:rPr>
          <w:ins w:id="1210" w:author="Katharina Schleidt" w:date="2021-10-17T20:14:00Z"/>
          <w:lang w:eastAsia="ja-JP"/>
        </w:rPr>
      </w:pPr>
      <w:ins w:id="1211" w:author="Katharina Schleidt" w:date="2021-10-17T20:14:00Z">
        <w:r>
          <w:rPr>
            <w:lang w:eastAsia="ja-JP"/>
          </w:rPr>
          <w:t>ultimateFeatureOfInterest=https://example.org/collections/42/items/42,</w:t>
        </w:r>
      </w:ins>
    </w:p>
    <w:p w14:paraId="42002B35" w14:textId="77777777" w:rsidR="00845233" w:rsidRDefault="00845233" w:rsidP="00845233">
      <w:pPr>
        <w:pStyle w:val="ListParagraph"/>
        <w:numPr>
          <w:ilvl w:val="0"/>
          <w:numId w:val="20"/>
        </w:numPr>
        <w:rPr>
          <w:ins w:id="1212" w:author="Katharina Schleidt" w:date="2021-10-17T20:14:00Z"/>
          <w:lang w:eastAsia="ja-JP"/>
        </w:rPr>
      </w:pPr>
      <w:ins w:id="1213" w:author="Katharina Schleidt" w:date="2021-10-17T20:14:00Z">
        <w:r>
          <w:rPr>
            <w:lang w:eastAsia="ja-JP"/>
          </w:rPr>
          <w:t>deployment=[empty/NIL/null] (</w:t>
        </w:r>
        <w:proofErr w:type="gramStart"/>
        <w:r>
          <w:rPr>
            <w:lang w:eastAsia="ja-JP"/>
          </w:rPr>
          <w:t>i.e.</w:t>
        </w:r>
        <w:proofErr w:type="gramEnd"/>
        <w:r>
          <w:rPr>
            <w:lang w:eastAsia="ja-JP"/>
          </w:rPr>
          <w:t xml:space="preserve"> property provided but with no content),</w:t>
        </w:r>
      </w:ins>
    </w:p>
    <w:p w14:paraId="1B86580A" w14:textId="77777777" w:rsidR="00845233" w:rsidRDefault="00845233" w:rsidP="00845233">
      <w:pPr>
        <w:pStyle w:val="ListParagraph"/>
        <w:numPr>
          <w:ilvl w:val="0"/>
          <w:numId w:val="20"/>
        </w:numPr>
        <w:rPr>
          <w:ins w:id="1214" w:author="Katharina Schleidt" w:date="2021-10-17T20:14:00Z"/>
          <w:lang w:eastAsia="ja-JP"/>
        </w:rPr>
      </w:pPr>
      <w:ins w:id="1215" w:author="Katharina Schleidt" w:date="2021-10-17T20:14:00Z">
        <w:r>
          <w:rPr>
            <w:lang w:eastAsia="ja-JP"/>
          </w:rPr>
          <w:t>observer</w:t>
        </w:r>
        <w:proofErr w:type="gramStart"/>
        <w:r>
          <w:rPr>
            <w:lang w:eastAsia="ja-JP"/>
          </w:rPr>
          <w:t>=[</w:t>
        </w:r>
        <w:proofErr w:type="gramEnd"/>
        <w:r>
          <w:rPr>
            <w:lang w:eastAsia="ja-JP"/>
          </w:rPr>
          <w:t>https://example.org/v1.1/Sensors/41, https://example.org/v1.1/Sensors/43]</w:t>
        </w:r>
      </w:ins>
    </w:p>
    <w:p w14:paraId="0BEC2B90" w14:textId="77777777" w:rsidR="00845233" w:rsidRDefault="00845233" w:rsidP="00845233">
      <w:pPr>
        <w:rPr>
          <w:ins w:id="1216" w:author="Katharina Schleidt" w:date="2021-10-17T20:14:00Z"/>
          <w:lang w:eastAsia="ja-JP"/>
        </w:rPr>
      </w:pPr>
      <w:ins w:id="1217" w:author="Katharina Schleidt" w:date="2021-10-17T20:14:00Z">
        <w:r>
          <w:rPr>
            <w:lang w:eastAsia="ja-JP"/>
          </w:rPr>
          <w:t>then this means:</w:t>
        </w:r>
      </w:ins>
    </w:p>
    <w:p w14:paraId="7E4FE210" w14:textId="77777777" w:rsidR="00845233" w:rsidRDefault="00845233" w:rsidP="00845233">
      <w:pPr>
        <w:pStyle w:val="ListParagraph"/>
        <w:numPr>
          <w:ilvl w:val="0"/>
          <w:numId w:val="21"/>
        </w:numPr>
        <w:rPr>
          <w:ins w:id="1218" w:author="Katharina Schleidt" w:date="2021-10-17T20:14:00Z"/>
          <w:lang w:eastAsia="ja-JP"/>
        </w:rPr>
      </w:pPr>
      <w:ins w:id="1219" w:author="Katharina Schleidt" w:date="2021-10-17T20:14:00Z">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ins>
    </w:p>
    <w:p w14:paraId="59A08D33" w14:textId="77777777" w:rsidR="00845233" w:rsidRDefault="00845233" w:rsidP="00845233">
      <w:pPr>
        <w:pStyle w:val="ListParagraph"/>
        <w:numPr>
          <w:ilvl w:val="0"/>
          <w:numId w:val="21"/>
        </w:numPr>
        <w:rPr>
          <w:ins w:id="1220" w:author="Katharina Schleidt" w:date="2021-10-17T20:14:00Z"/>
          <w:lang w:eastAsia="ja-JP"/>
        </w:rPr>
      </w:pPr>
      <w:ins w:id="1221" w:author="Katharina Schleidt" w:date="2021-10-17T20:14:00Z">
        <w:r>
          <w:rPr>
            <w:lang w:eastAsia="ja-JP"/>
          </w:rPr>
          <w:t>None of the Observations in the collection have a (reference to a) deployment.</w:t>
        </w:r>
      </w:ins>
    </w:p>
    <w:p w14:paraId="7F55D46F" w14:textId="77777777" w:rsidR="00845233" w:rsidRDefault="00845233" w:rsidP="00845233">
      <w:pPr>
        <w:pStyle w:val="ListParagraph"/>
        <w:numPr>
          <w:ilvl w:val="0"/>
          <w:numId w:val="21"/>
        </w:numPr>
        <w:rPr>
          <w:ins w:id="1222" w:author="Katharina Schleidt" w:date="2021-10-17T20:14:00Z"/>
          <w:lang w:eastAsia="ja-JP"/>
        </w:rPr>
      </w:pPr>
      <w:ins w:id="1223" w:author="Katharina Schleidt" w:date="2021-10-17T20:14:00Z">
        <w:r>
          <w:rPr>
            <w:lang w:eastAsia="ja-JP"/>
          </w:rPr>
          <w:t>All Observations in the collection have either one, or both, of the referenced Observers.</w:t>
        </w:r>
      </w:ins>
    </w:p>
    <w:p w14:paraId="1AC3B0A5" w14:textId="77777777" w:rsidR="00845233" w:rsidRDefault="00845233" w:rsidP="00845233">
      <w:pPr>
        <w:pStyle w:val="ListParagraph"/>
        <w:numPr>
          <w:ilvl w:val="0"/>
          <w:numId w:val="21"/>
        </w:numPr>
        <w:rPr>
          <w:ins w:id="1224" w:author="Katharina Schleidt" w:date="2021-10-17T20:14:00Z"/>
          <w:lang w:eastAsia="ja-JP"/>
        </w:rPr>
      </w:pPr>
      <w:ins w:id="1225" w:author="Katharina Schleidt" w:date="2021-10-17T20:14:00Z">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ins>
    </w:p>
    <w:p w14:paraId="1DF97A70" w14:textId="18E8B49D" w:rsidR="00785E1D" w:rsidRDefault="00785E1D" w:rsidP="00785E1D">
      <w:pPr>
        <w:pStyle w:val="Heading3"/>
        <w:rPr>
          <w:ins w:id="1226" w:author="Katharina Schleidt" w:date="2021-10-17T21:05:00Z"/>
        </w:rPr>
      </w:pPr>
      <w:proofErr w:type="spellStart"/>
      <w:ins w:id="1227" w:author="Katharina Schleidt" w:date="2021-10-17T21:05:00Z">
        <w:r>
          <w:t>ObservationTypeByResultType</w:t>
        </w:r>
        <w:proofErr w:type="spellEnd"/>
      </w:ins>
    </w:p>
    <w:p w14:paraId="3448F588" w14:textId="58714F95" w:rsidR="00785E1D" w:rsidRDefault="00785E1D" w:rsidP="00785E1D">
      <w:pPr>
        <w:rPr>
          <w:ins w:id="1228" w:author="Katharina Schleidt" w:date="2021-10-17T21:05:00Z"/>
        </w:rPr>
      </w:pPr>
      <w:ins w:id="1229" w:author="Katharina Schleidt" w:date="2021-10-17T21:05:00Z">
        <w:r w:rsidRPr="00F41D3D">
          <w:rPr>
            <w:lang w:eastAsia="ja-JP"/>
          </w:rPr>
          <w:t xml:space="preserve">The code list </w:t>
        </w:r>
        <w:proofErr w:type="spellStart"/>
        <w:r>
          <w:t>ObservationTypeByResultType</w:t>
        </w:r>
        <w:proofErr w:type="spellEnd"/>
        <w:r>
          <w:t xml:space="preserve"> is a specialization of </w:t>
        </w:r>
      </w:ins>
      <w:proofErr w:type="spellStart"/>
      <w:ins w:id="1230" w:author="Katharina Schleidt" w:date="2021-10-17T21:07:00Z">
        <w:r w:rsidRPr="00785E1D">
          <w:t>AbstractObservationType</w:t>
        </w:r>
        <w:proofErr w:type="spellEnd"/>
        <w:r>
          <w:t xml:space="preserve"> created to support the legacy observation types from the previous version of this standard.</w:t>
        </w:r>
      </w:ins>
    </w:p>
    <w:p w14:paraId="177C60E2" w14:textId="77777777" w:rsidR="00785E1D" w:rsidRDefault="00785E1D" w:rsidP="00785E1D">
      <w:pPr>
        <w:rPr>
          <w:ins w:id="1231" w:author="Katharina Schleidt" w:date="2021-10-17T21:05: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rPr>
          <w:ins w:id="1232" w:author="Katharina Schleidt" w:date="2021-10-17T21:05:00Z"/>
        </w:trPr>
        <w:tc>
          <w:tcPr>
            <w:tcW w:w="4526" w:type="dxa"/>
            <w:shd w:val="clear" w:color="auto" w:fill="auto"/>
            <w:tcMar>
              <w:top w:w="100" w:type="dxa"/>
              <w:left w:w="100" w:type="dxa"/>
              <w:bottom w:w="100" w:type="dxa"/>
              <w:right w:w="100" w:type="dxa"/>
            </w:tcMar>
          </w:tcPr>
          <w:p w14:paraId="199D818A" w14:textId="37C9E673" w:rsidR="00785E1D" w:rsidRDefault="00785E1D" w:rsidP="007E75B6">
            <w:pPr>
              <w:widowControl w:val="0"/>
              <w:spacing w:line="240" w:lineRule="auto"/>
              <w:rPr>
                <w:ins w:id="1233" w:author="Katharina Schleidt" w:date="2021-10-17T21:05:00Z"/>
                <w:sz w:val="20"/>
                <w:szCs w:val="20"/>
              </w:rPr>
            </w:pPr>
            <w:ins w:id="1234" w:author="Katharina Schleidt" w:date="2021-10-17T21:05:00Z">
              <w:r>
                <w:rPr>
                  <w:b/>
                  <w:sz w:val="20"/>
                  <w:szCs w:val="20"/>
                </w:rPr>
                <w:t>Requirement</w:t>
              </w:r>
              <w:r>
                <w:rPr>
                  <w:sz w:val="20"/>
                  <w:szCs w:val="20"/>
                </w:rPr>
                <w:br/>
              </w:r>
            </w:ins>
            <w:ins w:id="1235" w:author="Katharina Schleidt" w:date="2021-10-17T21:06:00Z">
              <w:r w:rsidRPr="00785E1D">
                <w:rPr>
                  <w:sz w:val="20"/>
                  <w:szCs w:val="20"/>
                </w:rPr>
                <w:t>/</w:t>
              </w:r>
              <w:proofErr w:type="spellStart"/>
              <w:r w:rsidRPr="00785E1D">
                <w:rPr>
                  <w:sz w:val="20"/>
                  <w:szCs w:val="20"/>
                </w:rPr>
                <w:t>req</w:t>
              </w:r>
              <w:proofErr w:type="spellEnd"/>
              <w:r w:rsidRPr="00785E1D">
                <w:rPr>
                  <w:sz w:val="20"/>
                  <w:szCs w:val="20"/>
                </w:rPr>
                <w:t>/</w:t>
              </w:r>
              <w:proofErr w:type="spellStart"/>
              <w:r w:rsidRPr="00785E1D">
                <w:rPr>
                  <w:sz w:val="20"/>
                  <w:szCs w:val="20"/>
                </w:rPr>
                <w:t>obs</w:t>
              </w:r>
              <w:proofErr w:type="spellEnd"/>
              <w:r w:rsidRPr="00785E1D">
                <w:rPr>
                  <w:sz w:val="20"/>
                  <w:szCs w:val="20"/>
                </w:rPr>
                <w:t>-basic/</w:t>
              </w:r>
              <w:proofErr w:type="spellStart"/>
              <w:r w:rsidRPr="00785E1D">
                <w:rPr>
                  <w:sz w:val="20"/>
                  <w:szCs w:val="20"/>
                </w:rPr>
                <w:t>ObservationTypeByResultType</w:t>
              </w:r>
              <w:proofErr w:type="spellEnd"/>
              <w:r w:rsidRPr="00785E1D">
                <w:rPr>
                  <w:sz w:val="20"/>
                  <w:szCs w:val="20"/>
                </w:rPr>
                <w:t>-con</w:t>
              </w:r>
            </w:ins>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ins w:id="1236" w:author="Katharina Schleidt" w:date="2021-10-17T21:06:00Z"/>
                <w:sz w:val="20"/>
                <w:szCs w:val="20"/>
              </w:rPr>
            </w:pPr>
            <w:ins w:id="1237" w:author="Katharina Schleidt" w:date="2021-10-17T21:06:00Z">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ins>
          </w:p>
          <w:p w14:paraId="79744FA6" w14:textId="77777777" w:rsidR="00785E1D" w:rsidRPr="00785E1D" w:rsidRDefault="00785E1D" w:rsidP="00785E1D">
            <w:pPr>
              <w:pStyle w:val="ListParagraph"/>
              <w:widowControl w:val="0"/>
              <w:numPr>
                <w:ilvl w:val="0"/>
                <w:numId w:val="32"/>
              </w:numPr>
              <w:tabs>
                <w:tab w:val="clear" w:pos="403"/>
              </w:tabs>
              <w:spacing w:after="0" w:line="240" w:lineRule="auto"/>
              <w:rPr>
                <w:ins w:id="1238" w:author="Katharina Schleidt" w:date="2021-10-17T21:06:00Z"/>
                <w:sz w:val="20"/>
                <w:szCs w:val="20"/>
                <w:rPrChange w:id="1239" w:author="Katharina Schleidt" w:date="2021-10-17T21:06:00Z">
                  <w:rPr>
                    <w:ins w:id="1240" w:author="Katharina Schleidt" w:date="2021-10-17T21:06:00Z"/>
                  </w:rPr>
                </w:rPrChange>
              </w:rPr>
              <w:pPrChange w:id="1241" w:author="Katharina Schleidt" w:date="2021-10-17T21:06:00Z">
                <w:pPr>
                  <w:widowControl w:val="0"/>
                  <w:tabs>
                    <w:tab w:val="clear" w:pos="403"/>
                  </w:tabs>
                  <w:spacing w:after="0" w:line="240" w:lineRule="auto"/>
                  <w:ind w:left="360"/>
                </w:pPr>
              </w:pPrChange>
            </w:pPr>
            <w:ins w:id="1242" w:author="Katharina Schleidt" w:date="2021-10-17T21:06:00Z">
              <w:r w:rsidRPr="00785E1D">
                <w:rPr>
                  <w:sz w:val="20"/>
                  <w:szCs w:val="20"/>
                  <w:rPrChange w:id="1243" w:author="Katharina Schleidt" w:date="2021-10-17T21:06:00Z">
                    <w:rPr/>
                  </w:rPrChange>
                </w:rPr>
                <w:t>If the value "measurement" is used, the value of the result shall be of type Measure.</w:t>
              </w:r>
            </w:ins>
          </w:p>
          <w:p w14:paraId="7E207A7A" w14:textId="77777777" w:rsidR="00785E1D" w:rsidRPr="00785E1D" w:rsidRDefault="00785E1D" w:rsidP="00785E1D">
            <w:pPr>
              <w:pStyle w:val="ListParagraph"/>
              <w:widowControl w:val="0"/>
              <w:numPr>
                <w:ilvl w:val="0"/>
                <w:numId w:val="32"/>
              </w:numPr>
              <w:tabs>
                <w:tab w:val="clear" w:pos="403"/>
              </w:tabs>
              <w:spacing w:after="0" w:line="240" w:lineRule="auto"/>
              <w:rPr>
                <w:ins w:id="1244" w:author="Katharina Schleidt" w:date="2021-10-17T21:06:00Z"/>
                <w:sz w:val="20"/>
                <w:szCs w:val="20"/>
                <w:rPrChange w:id="1245" w:author="Katharina Schleidt" w:date="2021-10-17T21:06:00Z">
                  <w:rPr>
                    <w:ins w:id="1246" w:author="Katharina Schleidt" w:date="2021-10-17T21:06:00Z"/>
                  </w:rPr>
                </w:rPrChange>
              </w:rPr>
              <w:pPrChange w:id="1247" w:author="Katharina Schleidt" w:date="2021-10-17T21:06:00Z">
                <w:pPr>
                  <w:widowControl w:val="0"/>
                  <w:tabs>
                    <w:tab w:val="clear" w:pos="403"/>
                  </w:tabs>
                  <w:spacing w:after="0" w:line="240" w:lineRule="auto"/>
                  <w:ind w:left="360"/>
                </w:pPr>
              </w:pPrChange>
            </w:pPr>
            <w:ins w:id="1248" w:author="Katharina Schleidt" w:date="2021-10-17T21:06:00Z">
              <w:r w:rsidRPr="00785E1D">
                <w:rPr>
                  <w:sz w:val="20"/>
                  <w:szCs w:val="20"/>
                  <w:rPrChange w:id="1249" w:author="Katharina Schleidt" w:date="2021-10-17T21:06:00Z">
                    <w:rPr/>
                  </w:rPrChange>
                </w:rPr>
                <w:t xml:space="preserve">If the value "category-observation" is used the value of the result shall be of type </w:t>
              </w:r>
              <w:proofErr w:type="spellStart"/>
              <w:r w:rsidRPr="00785E1D">
                <w:rPr>
                  <w:sz w:val="20"/>
                  <w:szCs w:val="20"/>
                  <w:rPrChange w:id="1250" w:author="Katharina Schleidt" w:date="2021-10-17T21:06:00Z">
                    <w:rPr/>
                  </w:rPrChange>
                </w:rPr>
                <w:t>ScopedName</w:t>
              </w:r>
              <w:proofErr w:type="spellEnd"/>
              <w:r w:rsidRPr="00785E1D">
                <w:rPr>
                  <w:sz w:val="20"/>
                  <w:szCs w:val="20"/>
                  <w:rPrChange w:id="1251" w:author="Katharina Schleidt" w:date="2021-10-17T21:06:00Z">
                    <w:rPr/>
                  </w:rPrChange>
                </w:rPr>
                <w:t>.</w:t>
              </w:r>
            </w:ins>
          </w:p>
          <w:p w14:paraId="3F079F2B" w14:textId="77777777" w:rsidR="00785E1D" w:rsidRPr="00785E1D" w:rsidRDefault="00785E1D" w:rsidP="00785E1D">
            <w:pPr>
              <w:pStyle w:val="ListParagraph"/>
              <w:widowControl w:val="0"/>
              <w:numPr>
                <w:ilvl w:val="0"/>
                <w:numId w:val="32"/>
              </w:numPr>
              <w:tabs>
                <w:tab w:val="clear" w:pos="403"/>
              </w:tabs>
              <w:spacing w:after="0" w:line="240" w:lineRule="auto"/>
              <w:rPr>
                <w:ins w:id="1252" w:author="Katharina Schleidt" w:date="2021-10-17T21:06:00Z"/>
                <w:sz w:val="20"/>
                <w:szCs w:val="20"/>
                <w:rPrChange w:id="1253" w:author="Katharina Schleidt" w:date="2021-10-17T21:06:00Z">
                  <w:rPr>
                    <w:ins w:id="1254" w:author="Katharina Schleidt" w:date="2021-10-17T21:06:00Z"/>
                  </w:rPr>
                </w:rPrChange>
              </w:rPr>
              <w:pPrChange w:id="1255" w:author="Katharina Schleidt" w:date="2021-10-17T21:06:00Z">
                <w:pPr>
                  <w:widowControl w:val="0"/>
                  <w:tabs>
                    <w:tab w:val="clear" w:pos="403"/>
                  </w:tabs>
                  <w:spacing w:after="0" w:line="240" w:lineRule="auto"/>
                  <w:ind w:left="360"/>
                </w:pPr>
              </w:pPrChange>
            </w:pPr>
            <w:ins w:id="1256" w:author="Katharina Schleidt" w:date="2021-10-17T21:06:00Z">
              <w:r w:rsidRPr="00785E1D">
                <w:rPr>
                  <w:sz w:val="20"/>
                  <w:szCs w:val="20"/>
                  <w:rPrChange w:id="1257" w:author="Katharina Schleidt" w:date="2021-10-17T21:06:00Z">
                    <w:rPr/>
                  </w:rPrChange>
                </w:rPr>
                <w:t>If the value "truth-observation" is used, the value of result shall be a truth value.</w:t>
              </w:r>
            </w:ins>
          </w:p>
          <w:p w14:paraId="22721069" w14:textId="77777777" w:rsidR="00785E1D" w:rsidRPr="00785E1D" w:rsidRDefault="00785E1D" w:rsidP="00785E1D">
            <w:pPr>
              <w:pStyle w:val="ListParagraph"/>
              <w:widowControl w:val="0"/>
              <w:numPr>
                <w:ilvl w:val="0"/>
                <w:numId w:val="32"/>
              </w:numPr>
              <w:tabs>
                <w:tab w:val="clear" w:pos="403"/>
              </w:tabs>
              <w:spacing w:after="0" w:line="240" w:lineRule="auto"/>
              <w:rPr>
                <w:ins w:id="1258" w:author="Katharina Schleidt" w:date="2021-10-17T21:06:00Z"/>
                <w:sz w:val="20"/>
                <w:szCs w:val="20"/>
                <w:rPrChange w:id="1259" w:author="Katharina Schleidt" w:date="2021-10-17T21:06:00Z">
                  <w:rPr>
                    <w:ins w:id="1260" w:author="Katharina Schleidt" w:date="2021-10-17T21:06:00Z"/>
                  </w:rPr>
                </w:rPrChange>
              </w:rPr>
              <w:pPrChange w:id="1261" w:author="Katharina Schleidt" w:date="2021-10-17T21:06:00Z">
                <w:pPr>
                  <w:widowControl w:val="0"/>
                  <w:tabs>
                    <w:tab w:val="clear" w:pos="403"/>
                  </w:tabs>
                  <w:spacing w:after="0" w:line="240" w:lineRule="auto"/>
                  <w:ind w:left="360"/>
                </w:pPr>
              </w:pPrChange>
            </w:pPr>
            <w:ins w:id="1262" w:author="Katharina Schleidt" w:date="2021-10-17T21:06:00Z">
              <w:r w:rsidRPr="00785E1D">
                <w:rPr>
                  <w:sz w:val="20"/>
                  <w:szCs w:val="20"/>
                  <w:rPrChange w:id="1263" w:author="Katharina Schleidt" w:date="2021-10-17T21:06:00Z">
                    <w:rPr/>
                  </w:rPrChange>
                </w:rPr>
                <w:t>If the value "count-observation" is used, the value of the result shall be of type Integer.</w:t>
              </w:r>
            </w:ins>
          </w:p>
          <w:p w14:paraId="0CEC532E" w14:textId="77777777" w:rsidR="00785E1D" w:rsidRPr="00785E1D" w:rsidRDefault="00785E1D" w:rsidP="00785E1D">
            <w:pPr>
              <w:pStyle w:val="ListParagraph"/>
              <w:widowControl w:val="0"/>
              <w:numPr>
                <w:ilvl w:val="0"/>
                <w:numId w:val="32"/>
              </w:numPr>
              <w:tabs>
                <w:tab w:val="clear" w:pos="403"/>
              </w:tabs>
              <w:spacing w:after="0" w:line="240" w:lineRule="auto"/>
              <w:rPr>
                <w:ins w:id="1264" w:author="Katharina Schleidt" w:date="2021-10-17T21:06:00Z"/>
                <w:sz w:val="20"/>
                <w:szCs w:val="20"/>
                <w:rPrChange w:id="1265" w:author="Katharina Schleidt" w:date="2021-10-17T21:06:00Z">
                  <w:rPr>
                    <w:ins w:id="1266" w:author="Katharina Schleidt" w:date="2021-10-17T21:06:00Z"/>
                  </w:rPr>
                </w:rPrChange>
              </w:rPr>
              <w:pPrChange w:id="1267" w:author="Katharina Schleidt" w:date="2021-10-17T21:06:00Z">
                <w:pPr>
                  <w:widowControl w:val="0"/>
                  <w:tabs>
                    <w:tab w:val="clear" w:pos="403"/>
                  </w:tabs>
                  <w:spacing w:after="0" w:line="240" w:lineRule="auto"/>
                  <w:ind w:left="360"/>
                </w:pPr>
              </w:pPrChange>
            </w:pPr>
            <w:ins w:id="1268" w:author="Katharina Schleidt" w:date="2021-10-17T21:06:00Z">
              <w:r w:rsidRPr="00785E1D">
                <w:rPr>
                  <w:sz w:val="20"/>
                  <w:szCs w:val="20"/>
                  <w:rPrChange w:id="1269" w:author="Katharina Schleidt" w:date="2021-10-17T21:06:00Z">
                    <w:rPr/>
                  </w:rPrChange>
                </w:rPr>
                <w:t xml:space="preserve">If the value "temporal-observation" is used, the value of the result shall be of type </w:t>
              </w:r>
              <w:proofErr w:type="spellStart"/>
              <w:r w:rsidRPr="00785E1D">
                <w:rPr>
                  <w:sz w:val="20"/>
                  <w:szCs w:val="20"/>
                  <w:rPrChange w:id="1270" w:author="Katharina Schleidt" w:date="2021-10-17T21:06:00Z">
                    <w:rPr/>
                  </w:rPrChange>
                </w:rPr>
                <w:t>TM_Object</w:t>
              </w:r>
              <w:proofErr w:type="spellEnd"/>
              <w:r w:rsidRPr="00785E1D">
                <w:rPr>
                  <w:sz w:val="20"/>
                  <w:szCs w:val="20"/>
                  <w:rPrChange w:id="1271" w:author="Katharina Schleidt" w:date="2021-10-17T21:06:00Z">
                    <w:rPr/>
                  </w:rPrChange>
                </w:rPr>
                <w:t>.</w:t>
              </w:r>
            </w:ins>
          </w:p>
          <w:p w14:paraId="613FC6AE" w14:textId="77777777" w:rsidR="00785E1D" w:rsidRPr="00785E1D" w:rsidRDefault="00785E1D" w:rsidP="00785E1D">
            <w:pPr>
              <w:pStyle w:val="ListParagraph"/>
              <w:widowControl w:val="0"/>
              <w:numPr>
                <w:ilvl w:val="0"/>
                <w:numId w:val="32"/>
              </w:numPr>
              <w:tabs>
                <w:tab w:val="clear" w:pos="403"/>
              </w:tabs>
              <w:spacing w:after="0" w:line="240" w:lineRule="auto"/>
              <w:rPr>
                <w:ins w:id="1272" w:author="Katharina Schleidt" w:date="2021-10-17T21:06:00Z"/>
                <w:sz w:val="20"/>
                <w:szCs w:val="20"/>
                <w:rPrChange w:id="1273" w:author="Katharina Schleidt" w:date="2021-10-17T21:06:00Z">
                  <w:rPr>
                    <w:ins w:id="1274" w:author="Katharina Schleidt" w:date="2021-10-17T21:06:00Z"/>
                  </w:rPr>
                </w:rPrChange>
              </w:rPr>
              <w:pPrChange w:id="1275" w:author="Katharina Schleidt" w:date="2021-10-17T21:06:00Z">
                <w:pPr>
                  <w:widowControl w:val="0"/>
                  <w:tabs>
                    <w:tab w:val="clear" w:pos="403"/>
                  </w:tabs>
                  <w:spacing w:after="0" w:line="240" w:lineRule="auto"/>
                  <w:ind w:left="360"/>
                </w:pPr>
              </w:pPrChange>
            </w:pPr>
            <w:ins w:id="1276" w:author="Katharina Schleidt" w:date="2021-10-17T21:06:00Z">
              <w:r w:rsidRPr="00785E1D">
                <w:rPr>
                  <w:sz w:val="20"/>
                  <w:szCs w:val="20"/>
                  <w:rPrChange w:id="1277" w:author="Katharina Schleidt" w:date="2021-10-17T21:06:00Z">
                    <w:rPr/>
                  </w:rPrChange>
                </w:rPr>
                <w:t>If the value "geometry-observation" is used, the value of the result shall be of type Geometry</w:t>
              </w:r>
            </w:ins>
          </w:p>
          <w:p w14:paraId="66B5D92D" w14:textId="77777777" w:rsidR="00785E1D" w:rsidRPr="00785E1D" w:rsidRDefault="00785E1D" w:rsidP="00785E1D">
            <w:pPr>
              <w:pStyle w:val="ListParagraph"/>
              <w:widowControl w:val="0"/>
              <w:numPr>
                <w:ilvl w:val="0"/>
                <w:numId w:val="32"/>
              </w:numPr>
              <w:tabs>
                <w:tab w:val="clear" w:pos="403"/>
              </w:tabs>
              <w:spacing w:after="0" w:line="240" w:lineRule="auto"/>
              <w:rPr>
                <w:ins w:id="1278" w:author="Katharina Schleidt" w:date="2021-10-17T21:06:00Z"/>
                <w:sz w:val="20"/>
                <w:szCs w:val="20"/>
                <w:rPrChange w:id="1279" w:author="Katharina Schleidt" w:date="2021-10-17T21:06:00Z">
                  <w:rPr>
                    <w:ins w:id="1280" w:author="Katharina Schleidt" w:date="2021-10-17T21:06:00Z"/>
                  </w:rPr>
                </w:rPrChange>
              </w:rPr>
              <w:pPrChange w:id="1281" w:author="Katharina Schleidt" w:date="2021-10-17T21:06:00Z">
                <w:pPr>
                  <w:widowControl w:val="0"/>
                  <w:tabs>
                    <w:tab w:val="clear" w:pos="403"/>
                  </w:tabs>
                  <w:spacing w:after="0" w:line="240" w:lineRule="auto"/>
                  <w:ind w:left="360"/>
                </w:pPr>
              </w:pPrChange>
            </w:pPr>
            <w:ins w:id="1282" w:author="Katharina Schleidt" w:date="2021-10-17T21:06:00Z">
              <w:r w:rsidRPr="00785E1D">
                <w:rPr>
                  <w:sz w:val="20"/>
                  <w:szCs w:val="20"/>
                  <w:rPrChange w:id="1283" w:author="Katharina Schleidt" w:date="2021-10-17T21:06:00Z">
                    <w:rPr/>
                  </w:rPrChange>
                </w:rPr>
                <w:t>If the value "complex-observation" is used, the value of the result shall be of type Record.</w:t>
              </w:r>
            </w:ins>
          </w:p>
          <w:p w14:paraId="695976A0" w14:textId="77777777" w:rsidR="00785E1D" w:rsidRPr="00785E1D" w:rsidRDefault="00785E1D" w:rsidP="00785E1D">
            <w:pPr>
              <w:pStyle w:val="ListParagraph"/>
              <w:widowControl w:val="0"/>
              <w:numPr>
                <w:ilvl w:val="0"/>
                <w:numId w:val="32"/>
              </w:numPr>
              <w:tabs>
                <w:tab w:val="clear" w:pos="403"/>
              </w:tabs>
              <w:spacing w:after="0" w:line="240" w:lineRule="auto"/>
              <w:rPr>
                <w:ins w:id="1284" w:author="Katharina Schleidt" w:date="2021-10-17T21:06:00Z"/>
                <w:sz w:val="20"/>
                <w:szCs w:val="20"/>
                <w:rPrChange w:id="1285" w:author="Katharina Schleidt" w:date="2021-10-17T21:06:00Z">
                  <w:rPr>
                    <w:ins w:id="1286" w:author="Katharina Schleidt" w:date="2021-10-17T21:06:00Z"/>
                  </w:rPr>
                </w:rPrChange>
              </w:rPr>
              <w:pPrChange w:id="1287" w:author="Katharina Schleidt" w:date="2021-10-17T21:06:00Z">
                <w:pPr>
                  <w:widowControl w:val="0"/>
                  <w:tabs>
                    <w:tab w:val="clear" w:pos="403"/>
                  </w:tabs>
                  <w:spacing w:after="0" w:line="240" w:lineRule="auto"/>
                  <w:ind w:left="360"/>
                </w:pPr>
              </w:pPrChange>
            </w:pPr>
            <w:ins w:id="1288" w:author="Katharina Schleidt" w:date="2021-10-17T21:06:00Z">
              <w:r w:rsidRPr="00785E1D">
                <w:rPr>
                  <w:sz w:val="20"/>
                  <w:szCs w:val="20"/>
                  <w:rPrChange w:id="1289" w:author="Katharina Schleidt" w:date="2021-10-17T21:06:00Z">
                    <w:rPr/>
                  </w:rPrChange>
                </w:rPr>
                <w:t xml:space="preserve">If the value "discrete-coverage-observation" is used, the value of the result shall be of type </w:t>
              </w:r>
              <w:proofErr w:type="spellStart"/>
              <w:r w:rsidRPr="00785E1D">
                <w:rPr>
                  <w:sz w:val="20"/>
                  <w:szCs w:val="20"/>
                  <w:rPrChange w:id="1290" w:author="Katharina Schleidt" w:date="2021-10-17T21:06:00Z">
                    <w:rPr/>
                  </w:rPrChange>
                </w:rPr>
                <w:t>DiscreteCoverage</w:t>
              </w:r>
              <w:proofErr w:type="spellEnd"/>
              <w:r w:rsidRPr="00785E1D">
                <w:rPr>
                  <w:sz w:val="20"/>
                  <w:szCs w:val="20"/>
                  <w:rPrChange w:id="1291" w:author="Katharina Schleidt" w:date="2021-10-17T21:06:00Z">
                    <w:rPr/>
                  </w:rPrChange>
                </w:rPr>
                <w:t>.</w:t>
              </w:r>
            </w:ins>
          </w:p>
          <w:p w14:paraId="2828CBD1" w14:textId="77777777" w:rsidR="00785E1D" w:rsidRPr="00785E1D" w:rsidRDefault="00785E1D" w:rsidP="00785E1D">
            <w:pPr>
              <w:pStyle w:val="ListParagraph"/>
              <w:widowControl w:val="0"/>
              <w:numPr>
                <w:ilvl w:val="0"/>
                <w:numId w:val="32"/>
              </w:numPr>
              <w:tabs>
                <w:tab w:val="clear" w:pos="403"/>
              </w:tabs>
              <w:spacing w:after="0" w:line="240" w:lineRule="auto"/>
              <w:rPr>
                <w:ins w:id="1292" w:author="Katharina Schleidt" w:date="2021-10-17T21:06:00Z"/>
                <w:sz w:val="20"/>
                <w:szCs w:val="20"/>
                <w:rPrChange w:id="1293" w:author="Katharina Schleidt" w:date="2021-10-17T21:06:00Z">
                  <w:rPr>
                    <w:ins w:id="1294" w:author="Katharina Schleidt" w:date="2021-10-17T21:06:00Z"/>
                  </w:rPr>
                </w:rPrChange>
              </w:rPr>
              <w:pPrChange w:id="1295" w:author="Katharina Schleidt" w:date="2021-10-17T21:06:00Z">
                <w:pPr>
                  <w:widowControl w:val="0"/>
                  <w:tabs>
                    <w:tab w:val="clear" w:pos="403"/>
                  </w:tabs>
                  <w:spacing w:after="0" w:line="240" w:lineRule="auto"/>
                  <w:ind w:left="360"/>
                </w:pPr>
              </w:pPrChange>
            </w:pPr>
            <w:ins w:id="1296" w:author="Katharina Schleidt" w:date="2021-10-17T21:06:00Z">
              <w:r w:rsidRPr="00785E1D">
                <w:rPr>
                  <w:sz w:val="20"/>
                  <w:szCs w:val="20"/>
                  <w:rPrChange w:id="1297" w:author="Katharina Schleidt" w:date="2021-10-17T21:06:00Z">
                    <w:rPr/>
                  </w:rPrChange>
                </w:rPr>
                <w:t xml:space="preserve">If the value "discrete-point-coverage" is used, the value of the result shall be of type </w:t>
              </w:r>
              <w:proofErr w:type="spellStart"/>
              <w:r w:rsidRPr="00785E1D">
                <w:rPr>
                  <w:sz w:val="20"/>
                  <w:szCs w:val="20"/>
                  <w:rPrChange w:id="1298" w:author="Katharina Schleidt" w:date="2021-10-17T21:06:00Z">
                    <w:rPr/>
                  </w:rPrChange>
                </w:rPr>
                <w:t>DiscretePointCoverage</w:t>
              </w:r>
              <w:proofErr w:type="spellEnd"/>
              <w:r w:rsidRPr="00785E1D">
                <w:rPr>
                  <w:sz w:val="20"/>
                  <w:szCs w:val="20"/>
                  <w:rPrChange w:id="1299" w:author="Katharina Schleidt" w:date="2021-10-17T21:06:00Z">
                    <w:rPr/>
                  </w:rPrChange>
                </w:rPr>
                <w:t>.</w:t>
              </w:r>
            </w:ins>
          </w:p>
          <w:p w14:paraId="4A7F50E4" w14:textId="401FD5C9" w:rsidR="00785E1D" w:rsidRPr="00785E1D" w:rsidRDefault="00785E1D" w:rsidP="00785E1D">
            <w:pPr>
              <w:pStyle w:val="ListParagraph"/>
              <w:widowControl w:val="0"/>
              <w:numPr>
                <w:ilvl w:val="0"/>
                <w:numId w:val="32"/>
              </w:numPr>
              <w:tabs>
                <w:tab w:val="clear" w:pos="403"/>
              </w:tabs>
              <w:spacing w:after="0" w:line="240" w:lineRule="auto"/>
              <w:rPr>
                <w:ins w:id="1300" w:author="Katharina Schleidt" w:date="2021-10-17T21:05:00Z"/>
                <w:sz w:val="20"/>
                <w:szCs w:val="20"/>
                <w:rPrChange w:id="1301" w:author="Katharina Schleidt" w:date="2021-10-17T21:06:00Z">
                  <w:rPr>
                    <w:ins w:id="1302" w:author="Katharina Schleidt" w:date="2021-10-17T21:05:00Z"/>
                  </w:rPr>
                </w:rPrChange>
              </w:rPr>
              <w:pPrChange w:id="1303" w:author="Katharina Schleidt" w:date="2021-10-17T21:06:00Z">
                <w:pPr>
                  <w:widowControl w:val="0"/>
                  <w:tabs>
                    <w:tab w:val="clear" w:pos="403"/>
                  </w:tabs>
                  <w:spacing w:after="0" w:line="240" w:lineRule="auto"/>
                  <w:ind w:left="360"/>
                </w:pPr>
              </w:pPrChange>
            </w:pPr>
            <w:ins w:id="1304" w:author="Katharina Schleidt" w:date="2021-10-17T21:06:00Z">
              <w:r w:rsidRPr="00785E1D">
                <w:rPr>
                  <w:sz w:val="20"/>
                  <w:szCs w:val="20"/>
                  <w:rPrChange w:id="1305" w:author="Katharina Schleidt" w:date="2021-10-17T21:06:00Z">
                    <w:rPr/>
                  </w:rPrChange>
                </w:rPr>
                <w:t xml:space="preserve">If the value "timeseries-observation" is used, the value of the result shall be a timeseries (a sequence of data values which are ordered in time) constrained by the </w:t>
              </w:r>
              <w:proofErr w:type="spellStart"/>
              <w:r w:rsidRPr="00785E1D">
                <w:rPr>
                  <w:sz w:val="20"/>
                  <w:szCs w:val="20"/>
                  <w:rPrChange w:id="1306" w:author="Katharina Schleidt" w:date="2021-10-17T21:06:00Z">
                    <w:rPr/>
                  </w:rPrChange>
                </w:rPr>
                <w:t>phenomenonTime</w:t>
              </w:r>
              <w:proofErr w:type="spellEnd"/>
              <w:r w:rsidRPr="00785E1D">
                <w:rPr>
                  <w:sz w:val="20"/>
                  <w:szCs w:val="20"/>
                  <w:rPrChange w:id="1307" w:author="Katharina Schleidt" w:date="2021-10-17T21:06:00Z">
                    <w:rPr/>
                  </w:rPrChange>
                </w:rPr>
                <w:t>.</w:t>
              </w:r>
            </w:ins>
          </w:p>
        </w:tc>
      </w:tr>
    </w:tbl>
    <w:p w14:paraId="2276CEAF" w14:textId="77777777" w:rsidR="00785E1D" w:rsidRPr="00ED1BF8" w:rsidRDefault="00785E1D" w:rsidP="00785E1D">
      <w:pPr>
        <w:rPr>
          <w:ins w:id="1308" w:author="Katharina Schleidt" w:date="2021-10-17T21:05:00Z"/>
        </w:rPr>
      </w:pPr>
    </w:p>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1309" w:name="_Ref52485755"/>
      <w:bookmarkStart w:id="1310" w:name="_Toc72768897"/>
      <w:r w:rsidRPr="00920189">
        <w:t>Conceptual Sample schema</w:t>
      </w:r>
      <w:bookmarkEnd w:id="1309"/>
      <w:bookmarkEnd w:id="1310"/>
    </w:p>
    <w:p w14:paraId="09C16629" w14:textId="60CA37B2" w:rsidR="00CE109A" w:rsidRDefault="00786563" w:rsidP="00786563">
      <w:pPr>
        <w:pStyle w:val="Heading2"/>
      </w:pPr>
      <w:bookmarkStart w:id="1311" w:name="_Toc72768898"/>
      <w:r w:rsidRPr="00786563">
        <w:t>General</w:t>
      </w:r>
      <w:bookmarkEnd w:id="1311"/>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1312" w:name="_Ref52745913"/>
      <w:commentRangeStart w:id="13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1312"/>
      <w:r w:rsidRPr="00DD55AE">
        <w:rPr>
          <w:b/>
          <w:bCs/>
          <w:sz w:val="20"/>
          <w:szCs w:val="20"/>
        </w:rPr>
        <w:t xml:space="preserve"> – Conceptual Sample schema overview.</w:t>
      </w:r>
      <w:commentRangeEnd w:id="1313"/>
      <w:r w:rsidR="00920952">
        <w:rPr>
          <w:rStyle w:val="CommentReference"/>
        </w:rPr>
        <w:commentReference w:id="1313"/>
      </w:r>
    </w:p>
    <w:p w14:paraId="1A3FA59E" w14:textId="6DA66AF3" w:rsidR="00786563" w:rsidRDefault="00786563" w:rsidP="00786563">
      <w:pPr>
        <w:pStyle w:val="Heading3"/>
      </w:pPr>
      <w:bookmarkStart w:id="1314" w:name="_Ref52745963"/>
      <w:r w:rsidRPr="00786563">
        <w:t>Conceptual Sample Schema Package Requirements Class</w:t>
      </w:r>
      <w:bookmarkEnd w:id="131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1315" w:name="_Toc72768899"/>
      <w:r w:rsidRPr="00CF52E2">
        <w:t>Sample</w:t>
      </w:r>
      <w:bookmarkEnd w:id="1315"/>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1316" w:author="Katharina Schleidt" w:date="2021-07-05T20:09:00Z">
        <w:r w:rsidDel="00E73CAA">
          <w:rPr>
            <w:lang w:eastAsia="ja-JP"/>
          </w:rPr>
          <w:delText xml:space="preserve">have </w:delText>
        </w:r>
      </w:del>
      <w:r>
        <w:rPr>
          <w:lang w:eastAsia="ja-JP"/>
        </w:rPr>
        <w:t xml:space="preserve">often </w:t>
      </w:r>
      <w:ins w:id="1317"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1318" w:name="_Toc72768900"/>
      <w:r w:rsidRPr="00D50D2A">
        <w:t>Sampling</w:t>
      </w:r>
      <w:bookmarkEnd w:id="1318"/>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1319">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1320"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1321" w:author="Katharina Schleidt" w:date="2021-10-11T19:07:00Z"/>
          <w:trPrChange w:id="1322" w:author="Katharina Schleidt" w:date="2021-10-11T19:07:00Z">
            <w:trPr>
              <w:trHeight w:val="420"/>
            </w:trPr>
          </w:trPrChange>
        </w:trPr>
        <w:tc>
          <w:tcPr>
            <w:tcW w:w="2400" w:type="dxa"/>
            <w:shd w:val="clear" w:color="auto" w:fill="auto"/>
            <w:tcMar>
              <w:top w:w="100" w:type="dxa"/>
              <w:left w:w="100" w:type="dxa"/>
              <w:bottom w:w="100" w:type="dxa"/>
              <w:right w:w="100" w:type="dxa"/>
            </w:tcMar>
            <w:tcPrChange w:id="1323"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E55526">
            <w:pPr>
              <w:widowControl w:val="0"/>
              <w:spacing w:line="240" w:lineRule="auto"/>
              <w:rPr>
                <w:ins w:id="1324" w:author="Katharina Schleidt" w:date="2021-10-11T19:07:00Z"/>
                <w:sz w:val="20"/>
                <w:szCs w:val="20"/>
              </w:rPr>
            </w:pPr>
            <w:ins w:id="1325"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1326"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E55526">
            <w:pPr>
              <w:widowControl w:val="0"/>
              <w:spacing w:line="240" w:lineRule="auto"/>
              <w:rPr>
                <w:ins w:id="1327" w:author="Katharina Schleidt" w:date="2021-10-11T19:07:00Z"/>
                <w:sz w:val="20"/>
                <w:szCs w:val="20"/>
              </w:rPr>
            </w:pPr>
            <w:ins w:id="1328"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329" w:name="_Toc72768901"/>
      <w:r w:rsidRPr="002B6928">
        <w:t>Sampler</w:t>
      </w:r>
      <w:bookmarkEnd w:id="1329"/>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E55526">
        <w:trPr>
          <w:trHeight w:val="420"/>
          <w:ins w:id="1330"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E55526">
            <w:pPr>
              <w:widowControl w:val="0"/>
              <w:spacing w:line="240" w:lineRule="auto"/>
              <w:rPr>
                <w:ins w:id="1331" w:author="Katharina Schleidt" w:date="2021-10-11T19:07:00Z"/>
                <w:sz w:val="20"/>
                <w:szCs w:val="20"/>
              </w:rPr>
            </w:pPr>
            <w:ins w:id="1332"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E55526">
            <w:pPr>
              <w:widowControl w:val="0"/>
              <w:spacing w:line="240" w:lineRule="auto"/>
              <w:rPr>
                <w:ins w:id="1333" w:author="Katharina Schleidt" w:date="2021-10-11T19:07:00Z"/>
                <w:sz w:val="20"/>
                <w:szCs w:val="20"/>
              </w:rPr>
            </w:pPr>
            <w:ins w:id="1334"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335" w:name="_Toc72768902"/>
      <w:proofErr w:type="spellStart"/>
      <w:r w:rsidRPr="000A140B">
        <w:t>PreparationStep</w:t>
      </w:r>
      <w:bookmarkEnd w:id="1335"/>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E55526">
        <w:trPr>
          <w:trHeight w:val="420"/>
          <w:ins w:id="1336"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E55526">
            <w:pPr>
              <w:widowControl w:val="0"/>
              <w:spacing w:line="240" w:lineRule="auto"/>
              <w:rPr>
                <w:ins w:id="1337" w:author="Katharina Schleidt" w:date="2021-10-11T19:06:00Z"/>
                <w:sz w:val="20"/>
                <w:szCs w:val="20"/>
              </w:rPr>
            </w:pPr>
            <w:ins w:id="1338"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E55526">
            <w:pPr>
              <w:widowControl w:val="0"/>
              <w:spacing w:line="240" w:lineRule="auto"/>
              <w:rPr>
                <w:ins w:id="1339" w:author="Katharina Schleidt" w:date="2021-10-11T19:06:00Z"/>
                <w:sz w:val="20"/>
                <w:szCs w:val="20"/>
              </w:rPr>
            </w:pPr>
            <w:ins w:id="1340"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341" w:name="_Toc72768903"/>
      <w:proofErr w:type="spellStart"/>
      <w:r w:rsidRPr="00A84954">
        <w:t>PreparationProcedure</w:t>
      </w:r>
      <w:bookmarkEnd w:id="1341"/>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E55526">
        <w:trPr>
          <w:trHeight w:val="420"/>
          <w:ins w:id="1342"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E55526">
            <w:pPr>
              <w:widowControl w:val="0"/>
              <w:spacing w:line="240" w:lineRule="auto"/>
              <w:rPr>
                <w:ins w:id="1343" w:author="Katharina Schleidt" w:date="2021-10-11T19:06:00Z"/>
                <w:sz w:val="20"/>
                <w:szCs w:val="20"/>
              </w:rPr>
            </w:pPr>
            <w:ins w:id="1344"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E55526">
            <w:pPr>
              <w:widowControl w:val="0"/>
              <w:spacing w:line="240" w:lineRule="auto"/>
              <w:rPr>
                <w:ins w:id="1345" w:author="Katharina Schleidt" w:date="2021-10-11T19:06:00Z"/>
                <w:sz w:val="20"/>
                <w:szCs w:val="20"/>
              </w:rPr>
            </w:pPr>
            <w:ins w:id="1346"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347" w:name="_Toc72768904"/>
      <w:proofErr w:type="spellStart"/>
      <w:r w:rsidRPr="00760C94">
        <w:t>SamplingProcedure</w:t>
      </w:r>
      <w:bookmarkEnd w:id="1347"/>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E55526">
        <w:trPr>
          <w:trHeight w:val="420"/>
          <w:ins w:id="1348"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E55526">
            <w:pPr>
              <w:widowControl w:val="0"/>
              <w:spacing w:line="240" w:lineRule="auto"/>
              <w:rPr>
                <w:ins w:id="1349" w:author="Katharina Schleidt" w:date="2021-10-11T19:07:00Z"/>
                <w:sz w:val="20"/>
                <w:szCs w:val="20"/>
              </w:rPr>
            </w:pPr>
            <w:ins w:id="1350"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E55526">
            <w:pPr>
              <w:widowControl w:val="0"/>
              <w:spacing w:line="240" w:lineRule="auto"/>
              <w:rPr>
                <w:ins w:id="1351" w:author="Katharina Schleidt" w:date="2021-10-11T19:07:00Z"/>
                <w:sz w:val="20"/>
                <w:szCs w:val="20"/>
              </w:rPr>
            </w:pPr>
            <w:ins w:id="1352"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353" w:name="_Toc72768905"/>
      <w:r w:rsidRPr="00920189">
        <w:t>Abstract Sample Core</w:t>
      </w:r>
      <w:bookmarkEnd w:id="1353"/>
    </w:p>
    <w:p w14:paraId="487838B1" w14:textId="6E167612" w:rsidR="00CE109A" w:rsidRDefault="001B0D6E" w:rsidP="001B0D6E">
      <w:pPr>
        <w:pStyle w:val="Heading2"/>
      </w:pPr>
      <w:bookmarkStart w:id="1354" w:name="_Toc72768906"/>
      <w:r w:rsidRPr="001B0D6E">
        <w:t>General</w:t>
      </w:r>
      <w:bookmarkEnd w:id="1354"/>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355" w:name="_Toc72768907"/>
      <w:proofErr w:type="spellStart"/>
      <w:r w:rsidRPr="00C356AB">
        <w:t>AbstractSample</w:t>
      </w:r>
      <w:bookmarkEnd w:id="1355"/>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1356"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1357" w:author="Katharina Schleidt" w:date="2021-10-17T22:25:00Z"/>
                <w:sz w:val="20"/>
                <w:szCs w:val="20"/>
              </w:rPr>
            </w:pPr>
            <w:ins w:id="1358"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1359" w:author="Katharina Schleidt" w:date="2021-10-17T22:25:00Z"/>
                <w:sz w:val="20"/>
                <w:szCs w:val="20"/>
              </w:rPr>
            </w:pPr>
            <w:ins w:id="1360"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6BF5D189"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w:t>
            </w:r>
            <w:proofErr w:type="spellEnd"/>
            <w:proofErr w:type="gramEnd"/>
            <w:del w:id="1361" w:author="Katharina Schleidt" w:date="2021-10-13T19:04:00Z">
              <w:r w:rsidDel="00F90564">
                <w:rPr>
                  <w:b/>
                  <w:sz w:val="20"/>
                  <w:szCs w:val="20"/>
                </w:rPr>
                <w:delText>CodeListValue</w:delText>
              </w:r>
            </w:del>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5E4A870F" w:rsidR="008E2BBE" w:rsidRDefault="008E2BBE" w:rsidP="008E2BBE">
      <w:pPr>
        <w:rPr>
          <w:lang w:eastAsia="ja-JP"/>
        </w:rPr>
      </w:pPr>
      <w:r>
        <w:rPr>
          <w:lang w:eastAsia="ja-JP"/>
        </w:rPr>
        <w:t xml:space="preserve">EXAMPLE </w:t>
      </w:r>
      <w:r>
        <w:rPr>
          <w:lang w:eastAsia="ja-JP"/>
        </w:rPr>
        <w:tab/>
      </w:r>
      <w:ins w:id="1362" w:author="Katharina Schleidt" w:date="2021-10-10T18:17:00Z">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ins>
      <w:del w:id="1363" w:author="Katharina Schleidt" w:date="2021-10-10T18:17:00Z">
        <w:r w:rsidR="00EA68E6" w:rsidDel="00E37EA9">
          <w:rPr>
            <w:lang w:eastAsia="ja-JP"/>
          </w:rPr>
          <w:delText>W</w:delText>
        </w:r>
        <w:r w:rsidDel="00E37EA9">
          <w:rPr>
            <w:lang w:eastAsia="ja-JP"/>
          </w:rPr>
          <w:delText>hen taking water samples, the sampling procedure specifies that an amount of time must pass to allow sediments to settle. The exact waiting time for a specific sample can be stored in the parameter.</w:delText>
        </w:r>
      </w:del>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364" w:name="_Toc72768908"/>
      <w:proofErr w:type="spellStart"/>
      <w:r w:rsidRPr="006762B7">
        <w:t>AbstractSampling</w:t>
      </w:r>
      <w:bookmarkEnd w:id="1364"/>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365" w:name="_Toc72768909"/>
      <w:proofErr w:type="spellStart"/>
      <w:r w:rsidRPr="004864AE">
        <w:t>AbstractSampler</w:t>
      </w:r>
      <w:bookmarkEnd w:id="1365"/>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1366"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1367" w:author="Katharina Schleidt" w:date="2021-10-17T22:24:00Z"/>
                <w:sz w:val="20"/>
                <w:szCs w:val="20"/>
              </w:rPr>
            </w:pPr>
            <w:ins w:id="1368"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1369" w:author="Katharina Schleidt" w:date="2021-10-17T22:24:00Z"/>
                <w:sz w:val="20"/>
                <w:szCs w:val="20"/>
              </w:rPr>
            </w:pPr>
            <w:ins w:id="1370"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507462B0"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samplerType:AbstractSamplerType</w:t>
            </w:r>
            <w:proofErr w:type="spellEnd"/>
            <w:proofErr w:type="gramEnd"/>
            <w:del w:id="1371" w:author="Katharina Schleidt" w:date="2021-10-13T19:04:00Z">
              <w:r w:rsidDel="00F90564">
                <w:rPr>
                  <w:b/>
                  <w:sz w:val="20"/>
                  <w:szCs w:val="20"/>
                </w:rPr>
                <w:delText>CodeListValue</w:delText>
              </w:r>
            </w:del>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1372"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1373" w:author="Katharina Schleidt" w:date="2021-07-05T20:12:00Z">
        <w:r w:rsidDel="00E73CAA">
          <w:rPr>
            <w:lang w:eastAsia="ja-JP"/>
          </w:rPr>
          <w:delText xml:space="preserve">a </w:delText>
        </w:r>
      </w:del>
      <w:ins w:id="1374"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1375" w:name="_Toc72768910"/>
      <w:proofErr w:type="spellStart"/>
      <w:r w:rsidRPr="003E77E7">
        <w:t>AbstractSamplingProcedure</w:t>
      </w:r>
      <w:bookmarkEnd w:id="1375"/>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376" w:name="_Toc72768911"/>
      <w:proofErr w:type="spellStart"/>
      <w:r w:rsidRPr="00863761">
        <w:t>AbstractPreparationProcedure</w:t>
      </w:r>
      <w:bookmarkEnd w:id="1376"/>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377" w:name="_Toc72768912"/>
      <w:proofErr w:type="spellStart"/>
      <w:r w:rsidRPr="007A5CB7">
        <w:t>AbstractPreparationStep</w:t>
      </w:r>
      <w:bookmarkEnd w:id="1377"/>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1378" w:author="Katharina Schleidt" w:date="2021-10-17T22:21:00Z"/>
          <w:lang w:eastAsia="ja-JP"/>
        </w:rPr>
      </w:pPr>
    </w:p>
    <w:p w14:paraId="595718BC" w14:textId="77777777" w:rsidR="006F36F6" w:rsidRDefault="006F36F6" w:rsidP="006F36F6">
      <w:pPr>
        <w:pStyle w:val="Heading2"/>
        <w:rPr>
          <w:ins w:id="1379" w:author="Katharina Schleidt" w:date="2021-10-17T22:21:00Z"/>
        </w:rPr>
      </w:pPr>
      <w:proofErr w:type="spellStart"/>
      <w:ins w:id="1380" w:author="Katharina Schleidt" w:date="2021-10-17T22:21:00Z">
        <w:r>
          <w:t>Codelists</w:t>
        </w:r>
        <w:proofErr w:type="spellEnd"/>
      </w:ins>
    </w:p>
    <w:p w14:paraId="7D5CB73D" w14:textId="11BDCB59" w:rsidR="006F36F6" w:rsidRDefault="006F36F6" w:rsidP="006F36F6">
      <w:pPr>
        <w:pStyle w:val="Heading3"/>
        <w:rPr>
          <w:ins w:id="1381" w:author="Katharina Schleidt" w:date="2021-10-17T22:21:00Z"/>
        </w:rPr>
      </w:pPr>
      <w:proofErr w:type="spellStart"/>
      <w:ins w:id="1382" w:author="Katharina Schleidt" w:date="2021-10-17T22:21:00Z">
        <w:r w:rsidRPr="006F36F6">
          <w:t>AbstractSampleType</w:t>
        </w:r>
        <w:proofErr w:type="spellEnd"/>
      </w:ins>
    </w:p>
    <w:p w14:paraId="68EEA248" w14:textId="58404C19" w:rsidR="006F36F6" w:rsidRDefault="006F36F6" w:rsidP="006F36F6">
      <w:pPr>
        <w:rPr>
          <w:ins w:id="1383" w:author="Katharina Schleidt" w:date="2021-10-17T22:21:00Z"/>
          <w:lang w:eastAsia="ja-JP"/>
        </w:rPr>
      </w:pPr>
      <w:ins w:id="1384"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w:t>
        </w:r>
        <w:r>
          <w:rPr>
            <w:lang w:eastAsia="ja-JP"/>
          </w:rPr>
          <w:t xml:space="preserve">can be specialized as required to firm up semantics of </w:t>
        </w:r>
      </w:ins>
      <w:ins w:id="1385" w:author="Katharina Schleidt" w:date="2021-10-17T22:22:00Z">
        <w:r>
          <w:rPr>
            <w:lang w:eastAsia="ja-JP"/>
          </w:rPr>
          <w:t>sample</w:t>
        </w:r>
      </w:ins>
      <w:ins w:id="1386" w:author="Katharina Schleidt" w:date="2021-10-17T22:21:00Z">
        <w:r>
          <w:rPr>
            <w:lang w:eastAsia="ja-JP"/>
          </w:rPr>
          <w:t xml:space="preserve"> types.</w:t>
        </w:r>
      </w:ins>
    </w:p>
    <w:p w14:paraId="25D49F91" w14:textId="77777777" w:rsidR="006F36F6" w:rsidRDefault="006F36F6" w:rsidP="006F36F6">
      <w:pPr>
        <w:rPr>
          <w:ins w:id="1387"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1388"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7E75B6">
            <w:pPr>
              <w:widowControl w:val="0"/>
              <w:spacing w:line="240" w:lineRule="auto"/>
              <w:rPr>
                <w:ins w:id="1389" w:author="Katharina Schleidt" w:date="2021-10-17T22:21:00Z"/>
                <w:sz w:val="20"/>
                <w:szCs w:val="20"/>
              </w:rPr>
            </w:pPr>
            <w:ins w:id="1390"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1391" w:author="Katharina Schleidt" w:date="2021-10-17T22:25:00Z">
              <w:r>
                <w:rPr>
                  <w:sz w:val="20"/>
                  <w:szCs w:val="20"/>
                </w:rPr>
                <w:t>sam</w:t>
              </w:r>
            </w:ins>
            <w:proofErr w:type="spellEnd"/>
            <w:ins w:id="1392" w:author="Katharina Schleidt" w:date="2021-10-17T22:21:00Z">
              <w:r>
                <w:rPr>
                  <w:sz w:val="20"/>
                  <w:szCs w:val="20"/>
                </w:rPr>
                <w:t>-core/</w:t>
              </w:r>
            </w:ins>
            <w:proofErr w:type="spellStart"/>
            <w:ins w:id="1393" w:author="Katharina Schleidt" w:date="2021-10-17T22:22:00Z">
              <w:r w:rsidRPr="006F36F6">
                <w:rPr>
                  <w:sz w:val="20"/>
                  <w:szCs w:val="20"/>
                </w:rPr>
                <w:t>AbstractSampleType</w:t>
              </w:r>
            </w:ins>
            <w:proofErr w:type="spellEnd"/>
            <w:ins w:id="1394" w:author="Katharina Schleidt" w:date="2021-10-17T22:21:00Z">
              <w:r>
                <w:rPr>
                  <w:sz w:val="20"/>
                  <w:szCs w:val="20"/>
                </w:rPr>
                <w:t>/</w:t>
              </w:r>
            </w:ins>
            <w:proofErr w:type="spellStart"/>
            <w:ins w:id="1395" w:author="Katharina Schleidt" w:date="2021-10-17T22:22:00Z">
              <w:r w:rsidRPr="006F36F6">
                <w:rPr>
                  <w:sz w:val="20"/>
                  <w:szCs w:val="20"/>
                </w:rPr>
                <w:t>AbstractSampleType</w:t>
              </w:r>
            </w:ins>
            <w:ins w:id="1396"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7E75B6">
            <w:pPr>
              <w:widowControl w:val="0"/>
              <w:tabs>
                <w:tab w:val="clear" w:pos="403"/>
              </w:tabs>
              <w:spacing w:after="0" w:line="240" w:lineRule="auto"/>
              <w:ind w:left="360"/>
              <w:rPr>
                <w:ins w:id="1397" w:author="Katharina Schleidt" w:date="2021-10-17T22:21:00Z"/>
                <w:sz w:val="20"/>
                <w:szCs w:val="20"/>
              </w:rPr>
            </w:pPr>
            <w:ins w:id="1398" w:author="Katharina Schleidt" w:date="2021-10-17T22:21:00Z">
              <w:r>
                <w:rPr>
                  <w:sz w:val="20"/>
                  <w:szCs w:val="20"/>
                </w:rPr>
                <w:t xml:space="preserve">A </w:t>
              </w:r>
              <w:proofErr w:type="spellStart"/>
              <w:r>
                <w:rPr>
                  <w:sz w:val="20"/>
                  <w:szCs w:val="20"/>
                </w:rPr>
                <w:t>codelist</w:t>
              </w:r>
              <w:proofErr w:type="spellEnd"/>
              <w:r>
                <w:rPr>
                  <w:sz w:val="20"/>
                  <w:szCs w:val="20"/>
                </w:rPr>
                <w:t xml:space="preserve"> detailing the semantics of </w:t>
              </w:r>
            </w:ins>
            <w:ins w:id="1399" w:author="Katharina Schleidt" w:date="2021-10-17T22:22:00Z">
              <w:r w:rsidRPr="006F36F6">
                <w:rPr>
                  <w:sz w:val="20"/>
                  <w:szCs w:val="20"/>
                </w:rPr>
                <w:t xml:space="preserve">sample </w:t>
              </w:r>
            </w:ins>
            <w:ins w:id="1400"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1401" w:author="Katharina Schleidt" w:date="2021-10-17T22:23:00Z"/>
          <w:lang w:eastAsia="ja-JP"/>
        </w:rPr>
      </w:pPr>
    </w:p>
    <w:p w14:paraId="213C2312" w14:textId="77777777" w:rsidR="006F36F6" w:rsidRDefault="006F36F6" w:rsidP="006F36F6">
      <w:pPr>
        <w:pStyle w:val="Heading2"/>
        <w:rPr>
          <w:ins w:id="1402" w:author="Katharina Schleidt" w:date="2021-10-17T22:23:00Z"/>
        </w:rPr>
      </w:pPr>
      <w:proofErr w:type="spellStart"/>
      <w:ins w:id="1403" w:author="Katharina Schleidt" w:date="2021-10-17T22:23:00Z">
        <w:r>
          <w:t>Codelists</w:t>
        </w:r>
        <w:proofErr w:type="spellEnd"/>
      </w:ins>
    </w:p>
    <w:p w14:paraId="1B1A202A" w14:textId="335A2B57" w:rsidR="006F36F6" w:rsidRDefault="006F36F6" w:rsidP="006F36F6">
      <w:pPr>
        <w:pStyle w:val="Heading3"/>
        <w:rPr>
          <w:ins w:id="1404" w:author="Katharina Schleidt" w:date="2021-10-17T22:23:00Z"/>
        </w:rPr>
      </w:pPr>
      <w:proofErr w:type="spellStart"/>
      <w:ins w:id="1405" w:author="Katharina Schleidt" w:date="2021-10-17T22:23:00Z">
        <w:r w:rsidRPr="006F36F6">
          <w:t>AbstractSamplerType</w:t>
        </w:r>
        <w:proofErr w:type="spellEnd"/>
      </w:ins>
    </w:p>
    <w:p w14:paraId="5450AEB1" w14:textId="473DB61D" w:rsidR="006F36F6" w:rsidRDefault="006F36F6" w:rsidP="006F36F6">
      <w:pPr>
        <w:rPr>
          <w:ins w:id="1406" w:author="Katharina Schleidt" w:date="2021-10-17T22:23:00Z"/>
          <w:lang w:eastAsia="ja-JP"/>
        </w:rPr>
      </w:pPr>
      <w:ins w:id="1407"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w:t>
        </w:r>
        <w:r>
          <w:rPr>
            <w:lang w:eastAsia="ja-JP"/>
          </w:rPr>
          <w:t>can be specialized as required to firm up semantics of sample</w:t>
        </w:r>
        <w:r>
          <w:rPr>
            <w:lang w:eastAsia="ja-JP"/>
          </w:rPr>
          <w:t>r</w:t>
        </w:r>
        <w:r>
          <w:rPr>
            <w:lang w:eastAsia="ja-JP"/>
          </w:rPr>
          <w:t xml:space="preserve"> types.</w:t>
        </w:r>
      </w:ins>
    </w:p>
    <w:p w14:paraId="364AA86C" w14:textId="77777777" w:rsidR="006F36F6" w:rsidRDefault="006F36F6" w:rsidP="006F36F6">
      <w:pPr>
        <w:rPr>
          <w:ins w:id="1408"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1409"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7E75B6">
            <w:pPr>
              <w:widowControl w:val="0"/>
              <w:spacing w:line="240" w:lineRule="auto"/>
              <w:rPr>
                <w:ins w:id="1410" w:author="Katharina Schleidt" w:date="2021-10-17T22:23:00Z"/>
                <w:sz w:val="20"/>
                <w:szCs w:val="20"/>
              </w:rPr>
            </w:pPr>
            <w:ins w:id="1411" w:author="Katharina Schleidt" w:date="2021-10-17T22:23: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1412" w:author="Katharina Schleidt" w:date="2021-10-17T22:24:00Z">
              <w:r>
                <w:rPr>
                  <w:sz w:val="20"/>
                  <w:szCs w:val="20"/>
                </w:rPr>
                <w:t>sam</w:t>
              </w:r>
            </w:ins>
            <w:proofErr w:type="spellEnd"/>
            <w:ins w:id="1413"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t>-sem</w:t>
              </w:r>
              <w:proofErr w:type="spellEnd"/>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7E75B6">
            <w:pPr>
              <w:widowControl w:val="0"/>
              <w:tabs>
                <w:tab w:val="clear" w:pos="403"/>
              </w:tabs>
              <w:spacing w:after="0" w:line="240" w:lineRule="auto"/>
              <w:ind w:left="360"/>
              <w:rPr>
                <w:ins w:id="1414" w:author="Katharina Schleidt" w:date="2021-10-17T22:23:00Z"/>
                <w:sz w:val="20"/>
                <w:szCs w:val="20"/>
              </w:rPr>
            </w:pPr>
            <w:ins w:id="1415" w:author="Katharina Schleidt" w:date="2021-10-17T22:23:00Z">
              <w:r>
                <w:rPr>
                  <w:sz w:val="20"/>
                  <w:szCs w:val="20"/>
                </w:rPr>
                <w:t xml:space="preserve">A </w:t>
              </w:r>
              <w:proofErr w:type="spellStart"/>
              <w:r>
                <w:rPr>
                  <w:sz w:val="20"/>
                  <w:szCs w:val="20"/>
                </w:rPr>
                <w:t>codelist</w:t>
              </w:r>
              <w:proofErr w:type="spellEnd"/>
              <w:r>
                <w:rPr>
                  <w:sz w:val="20"/>
                  <w:szCs w:val="20"/>
                </w:rPr>
                <w:t xml:space="preserve">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1416"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920189">
      <w:pPr>
        <w:pStyle w:val="Heading1"/>
      </w:pPr>
      <w:bookmarkStart w:id="1417" w:name="_Toc72768913"/>
      <w:r w:rsidRPr="00920189">
        <w:t>Basic Samples</w:t>
      </w:r>
      <w:bookmarkEnd w:id="1417"/>
    </w:p>
    <w:p w14:paraId="45FDC231" w14:textId="7D4AD515" w:rsidR="00CA3726" w:rsidRDefault="00CA3726" w:rsidP="00CA3726">
      <w:pPr>
        <w:pStyle w:val="Heading2"/>
      </w:pPr>
      <w:bookmarkStart w:id="1418" w:name="_Toc72768914"/>
      <w:r w:rsidRPr="00CA3726">
        <w:t>General</w:t>
      </w:r>
      <w:bookmarkEnd w:id="141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0A196B">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0A196B">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0A196B">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0A196B">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0A196B">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0A196B">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0A196B">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0A196B">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0A196B">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0A196B">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0A196B">
        <w:trPr>
          <w:ins w:id="1419"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1420" w:author="Katharina Schleidt" w:date="2021-10-17T22:50:00Z"/>
                <w:sz w:val="20"/>
                <w:szCs w:val="20"/>
              </w:rPr>
            </w:pPr>
            <w:ins w:id="1421"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1422" w:author="Katharina Schleidt" w:date="2021-10-17T22:50:00Z"/>
                <w:sz w:val="20"/>
                <w:szCs w:val="20"/>
                <w:rPrChange w:id="1423" w:author="Katharina Schleidt" w:date="2021-10-17T22:51:00Z">
                  <w:rPr>
                    <w:ins w:id="1424" w:author="Katharina Schleidt" w:date="2021-10-17T22:50:00Z"/>
                    <w:sz w:val="20"/>
                    <w:szCs w:val="20"/>
                  </w:rPr>
                </w:rPrChange>
              </w:rPr>
            </w:pPr>
            <w:ins w:id="1425" w:author="Katharina Schleidt" w:date="2021-10-17T22:51:00Z">
              <w:r w:rsidRPr="000A196B">
                <w:rPr>
                  <w:sz w:val="20"/>
                  <w:szCs w:val="20"/>
                  <w:rPrChange w:id="1426" w:author="Katharina Schleidt" w:date="2021-10-17T22:51:00Z">
                    <w:rPr/>
                  </w:rPrChange>
                </w:rPr>
                <w:t>/</w:t>
              </w:r>
              <w:proofErr w:type="spellStart"/>
              <w:r w:rsidRPr="000A196B">
                <w:rPr>
                  <w:sz w:val="20"/>
                  <w:szCs w:val="20"/>
                  <w:rPrChange w:id="1427" w:author="Katharina Schleidt" w:date="2021-10-17T22:51:00Z">
                    <w:rPr/>
                  </w:rPrChange>
                </w:rPr>
                <w:t>req</w:t>
              </w:r>
              <w:proofErr w:type="spellEnd"/>
              <w:r w:rsidRPr="000A196B">
                <w:rPr>
                  <w:sz w:val="20"/>
                  <w:szCs w:val="20"/>
                  <w:rPrChange w:id="1428" w:author="Katharina Schleidt" w:date="2021-10-17T22:51:00Z">
                    <w:rPr/>
                  </w:rPrChange>
                </w:rPr>
                <w:t>/</w:t>
              </w:r>
              <w:proofErr w:type="spellStart"/>
              <w:r w:rsidRPr="000A196B">
                <w:rPr>
                  <w:sz w:val="20"/>
                  <w:szCs w:val="20"/>
                  <w:rPrChange w:id="1429" w:author="Katharina Schleidt" w:date="2021-10-17T22:51:00Z">
                    <w:rPr/>
                  </w:rPrChange>
                </w:rPr>
                <w:t>sam</w:t>
              </w:r>
              <w:proofErr w:type="spellEnd"/>
              <w:r w:rsidRPr="000A196B">
                <w:rPr>
                  <w:sz w:val="20"/>
                  <w:szCs w:val="20"/>
                  <w:rPrChange w:id="1430" w:author="Katharina Schleidt" w:date="2021-10-17T22:51:00Z">
                    <w:rPr/>
                  </w:rPrChange>
                </w:rPr>
                <w:t>-basic/</w:t>
              </w:r>
              <w:proofErr w:type="spellStart"/>
              <w:r w:rsidRPr="000A196B">
                <w:rPr>
                  <w:sz w:val="20"/>
                  <w:szCs w:val="20"/>
                  <w:rPrChange w:id="1431" w:author="Katharina Schleidt" w:date="2021-10-17T22:51:00Z">
                    <w:rPr/>
                  </w:rPrChange>
                </w:rPr>
                <w:t>SamplingProcedure</w:t>
              </w:r>
            </w:ins>
            <w:proofErr w:type="spellEnd"/>
          </w:p>
        </w:tc>
      </w:tr>
      <w:tr w:rsidR="000A196B" w14:paraId="138D8365" w14:textId="77777777" w:rsidTr="000A196B">
        <w:trPr>
          <w:ins w:id="1432"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1433" w:author="Katharina Schleidt" w:date="2021-10-17T22:50:00Z"/>
                <w:sz w:val="20"/>
                <w:szCs w:val="20"/>
              </w:rPr>
            </w:pPr>
            <w:ins w:id="1434"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1435" w:author="Katharina Schleidt" w:date="2021-10-17T22:50:00Z"/>
                <w:sz w:val="20"/>
                <w:szCs w:val="20"/>
                <w:rPrChange w:id="1436" w:author="Katharina Schleidt" w:date="2021-10-17T22:51:00Z">
                  <w:rPr>
                    <w:ins w:id="1437" w:author="Katharina Schleidt" w:date="2021-10-17T22:50:00Z"/>
                    <w:sz w:val="20"/>
                    <w:szCs w:val="20"/>
                  </w:rPr>
                </w:rPrChange>
              </w:rPr>
            </w:pPr>
            <w:ins w:id="1438" w:author="Katharina Schleidt" w:date="2021-10-17T22:51:00Z">
              <w:r w:rsidRPr="000A196B">
                <w:rPr>
                  <w:sz w:val="20"/>
                  <w:szCs w:val="20"/>
                  <w:rPrChange w:id="1439" w:author="Katharina Schleidt" w:date="2021-10-17T22:51:00Z">
                    <w:rPr/>
                  </w:rPrChange>
                </w:rPr>
                <w:t>/</w:t>
              </w:r>
              <w:proofErr w:type="spellStart"/>
              <w:r w:rsidRPr="000A196B">
                <w:rPr>
                  <w:sz w:val="20"/>
                  <w:szCs w:val="20"/>
                  <w:rPrChange w:id="1440" w:author="Katharina Schleidt" w:date="2021-10-17T22:51:00Z">
                    <w:rPr/>
                  </w:rPrChange>
                </w:rPr>
                <w:t>req</w:t>
              </w:r>
              <w:proofErr w:type="spellEnd"/>
              <w:r w:rsidRPr="000A196B">
                <w:rPr>
                  <w:sz w:val="20"/>
                  <w:szCs w:val="20"/>
                  <w:rPrChange w:id="1441" w:author="Katharina Schleidt" w:date="2021-10-17T22:51:00Z">
                    <w:rPr/>
                  </w:rPrChange>
                </w:rPr>
                <w:t>/</w:t>
              </w:r>
              <w:proofErr w:type="spellStart"/>
              <w:r w:rsidRPr="000A196B">
                <w:rPr>
                  <w:sz w:val="20"/>
                  <w:szCs w:val="20"/>
                  <w:rPrChange w:id="1442" w:author="Katharina Schleidt" w:date="2021-10-17T22:51:00Z">
                    <w:rPr/>
                  </w:rPrChange>
                </w:rPr>
                <w:t>sam</w:t>
              </w:r>
              <w:proofErr w:type="spellEnd"/>
              <w:r w:rsidRPr="000A196B">
                <w:rPr>
                  <w:sz w:val="20"/>
                  <w:szCs w:val="20"/>
                  <w:rPrChange w:id="1443" w:author="Katharina Schleidt" w:date="2021-10-17T22:51:00Z">
                    <w:rPr/>
                  </w:rPrChange>
                </w:rPr>
                <w:t>-basic/</w:t>
              </w:r>
              <w:proofErr w:type="spellStart"/>
              <w:r w:rsidRPr="000A196B">
                <w:rPr>
                  <w:sz w:val="20"/>
                  <w:szCs w:val="20"/>
                  <w:rPrChange w:id="1444" w:author="Katharina Schleidt" w:date="2021-10-17T22:51:00Z">
                    <w:rPr/>
                  </w:rPrChange>
                </w:rPr>
                <w:t>PreparationProcedure</w:t>
              </w:r>
            </w:ins>
            <w:proofErr w:type="spellEnd"/>
          </w:p>
        </w:tc>
      </w:tr>
      <w:tr w:rsidR="000A196B" w14:paraId="4A516570" w14:textId="77777777" w:rsidTr="000A196B">
        <w:trPr>
          <w:ins w:id="1445"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1446" w:author="Katharina Schleidt" w:date="2021-10-17T22:50:00Z"/>
                <w:sz w:val="20"/>
                <w:szCs w:val="20"/>
              </w:rPr>
            </w:pPr>
            <w:ins w:id="1447"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1448" w:author="Katharina Schleidt" w:date="2021-10-17T22:50:00Z"/>
                <w:sz w:val="20"/>
                <w:szCs w:val="20"/>
                <w:rPrChange w:id="1449" w:author="Katharina Schleidt" w:date="2021-10-17T22:51:00Z">
                  <w:rPr>
                    <w:ins w:id="1450" w:author="Katharina Schleidt" w:date="2021-10-17T22:50:00Z"/>
                    <w:sz w:val="20"/>
                    <w:szCs w:val="20"/>
                  </w:rPr>
                </w:rPrChange>
              </w:rPr>
            </w:pPr>
            <w:ins w:id="1451" w:author="Katharina Schleidt" w:date="2021-10-17T22:51:00Z">
              <w:r w:rsidRPr="000A196B">
                <w:rPr>
                  <w:sz w:val="20"/>
                  <w:szCs w:val="20"/>
                  <w:rPrChange w:id="1452" w:author="Katharina Schleidt" w:date="2021-10-17T22:51:00Z">
                    <w:rPr/>
                  </w:rPrChange>
                </w:rPr>
                <w:t>/</w:t>
              </w:r>
              <w:proofErr w:type="spellStart"/>
              <w:r w:rsidRPr="000A196B">
                <w:rPr>
                  <w:sz w:val="20"/>
                  <w:szCs w:val="20"/>
                  <w:rPrChange w:id="1453" w:author="Katharina Schleidt" w:date="2021-10-17T22:51:00Z">
                    <w:rPr/>
                  </w:rPrChange>
                </w:rPr>
                <w:t>req</w:t>
              </w:r>
              <w:proofErr w:type="spellEnd"/>
              <w:r w:rsidRPr="000A196B">
                <w:rPr>
                  <w:sz w:val="20"/>
                  <w:szCs w:val="20"/>
                  <w:rPrChange w:id="1454" w:author="Katharina Schleidt" w:date="2021-10-17T22:51:00Z">
                    <w:rPr/>
                  </w:rPrChange>
                </w:rPr>
                <w:t>/</w:t>
              </w:r>
              <w:proofErr w:type="spellStart"/>
              <w:r w:rsidRPr="000A196B">
                <w:rPr>
                  <w:sz w:val="20"/>
                  <w:szCs w:val="20"/>
                  <w:rPrChange w:id="1455" w:author="Katharina Schleidt" w:date="2021-10-17T22:51:00Z">
                    <w:rPr/>
                  </w:rPrChange>
                </w:rPr>
                <w:t>sam</w:t>
              </w:r>
              <w:proofErr w:type="spellEnd"/>
              <w:r w:rsidRPr="000A196B">
                <w:rPr>
                  <w:sz w:val="20"/>
                  <w:szCs w:val="20"/>
                  <w:rPrChange w:id="1456" w:author="Katharina Schleidt" w:date="2021-10-17T22:51:00Z">
                    <w:rPr/>
                  </w:rPrChange>
                </w:rPr>
                <w:t>-basic/</w:t>
              </w:r>
              <w:proofErr w:type="spellStart"/>
              <w:r w:rsidRPr="000A196B">
                <w:rPr>
                  <w:sz w:val="20"/>
                  <w:szCs w:val="20"/>
                  <w:rPrChange w:id="1457" w:author="Katharina Schleidt" w:date="2021-10-17T22:51:00Z">
                    <w:rPr/>
                  </w:rPrChange>
                </w:rPr>
                <w:t>PreparationStep</w:t>
              </w:r>
            </w:ins>
            <w:proofErr w:type="spellEnd"/>
          </w:p>
        </w:tc>
      </w:tr>
      <w:tr w:rsidR="00CA3726" w14:paraId="0362EA55" w14:textId="77777777" w:rsidTr="000A196B">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458" w:name="_Toc72768915"/>
      <w:r w:rsidRPr="00EE582C">
        <w:t>Sample</w:t>
      </w:r>
      <w:bookmarkEnd w:id="1458"/>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459" w:name="_Toc72768916"/>
      <w:proofErr w:type="spellStart"/>
      <w:r w:rsidRPr="004B13B4">
        <w:t>SpatialSample</w:t>
      </w:r>
      <w:bookmarkEnd w:id="1459"/>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1460" w:author="Ilkka Rinne" w:date="2021-08-09T15:25:00Z">
              <w:r w:rsidR="00736C6A">
                <w:rPr>
                  <w:bCs/>
                  <w:sz w:val="20"/>
                  <w:szCs w:val="20"/>
                </w:rPr>
                <w:t>p</w:t>
              </w:r>
            </w:ins>
            <w:del w:id="1461" w:author="Ilkka Rinne" w:date="2021-08-09T15:25:00Z">
              <w:r w:rsidRPr="00736C6A" w:rsidDel="00736C6A">
                <w:rPr>
                  <w:bCs/>
                  <w:sz w:val="20"/>
                  <w:szCs w:val="20"/>
                  <w:rPrChange w:id="1462" w:author="Ilkka Rinne" w:date="2021-08-09T15:25:00Z">
                    <w:rPr>
                      <w:b/>
                      <w:sz w:val="20"/>
                      <w:szCs w:val="20"/>
                    </w:rPr>
                  </w:rPrChange>
                </w:rPr>
                <w:delText>P</w:delText>
              </w:r>
            </w:del>
            <w:r w:rsidRPr="00736C6A">
              <w:rPr>
                <w:bCs/>
                <w:sz w:val="20"/>
                <w:szCs w:val="20"/>
                <w:rPrChange w:id="1463" w:author="Ilkka Rinne" w:date="2021-08-09T15:25:00Z">
                  <w:rPr>
                    <w:b/>
                    <w:sz w:val="20"/>
                    <w:szCs w:val="20"/>
                  </w:rPr>
                </w:rPrChange>
              </w:rPr>
              <w:t>ositional</w:t>
            </w:r>
            <w:ins w:id="1464" w:author="Ilkka Rinne" w:date="2021-08-09T15:25:00Z">
              <w:r w:rsidR="00736C6A">
                <w:rPr>
                  <w:bCs/>
                  <w:sz w:val="20"/>
                  <w:szCs w:val="20"/>
                </w:rPr>
                <w:t xml:space="preserve"> a</w:t>
              </w:r>
            </w:ins>
            <w:del w:id="1465" w:author="Ilkka Rinne" w:date="2021-08-09T15:25:00Z">
              <w:r w:rsidRPr="00736C6A" w:rsidDel="00736C6A">
                <w:rPr>
                  <w:bCs/>
                  <w:sz w:val="20"/>
                  <w:szCs w:val="20"/>
                  <w:rPrChange w:id="1466" w:author="Ilkka Rinne" w:date="2021-08-09T15:25:00Z">
                    <w:rPr>
                      <w:b/>
                      <w:sz w:val="20"/>
                      <w:szCs w:val="20"/>
                    </w:rPr>
                  </w:rPrChange>
                </w:rPr>
                <w:delText>A</w:delText>
              </w:r>
            </w:del>
            <w:r w:rsidRPr="00736C6A">
              <w:rPr>
                <w:bCs/>
                <w:sz w:val="20"/>
                <w:szCs w:val="20"/>
                <w:rPrChange w:id="1467"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1468" w:author="Ilkka Rinne" w:date="2021-08-09T15:26:00Z">
              <w:r w:rsidR="00736C6A" w:rsidRPr="00736C6A">
                <w:rPr>
                  <w:bCs/>
                  <w:sz w:val="20"/>
                  <w:szCs w:val="20"/>
                  <w:rPrChange w:id="1469" w:author="Ilkka Rinne" w:date="2021-08-09T15:26:00Z">
                    <w:rPr>
                      <w:b/>
                      <w:sz w:val="20"/>
                      <w:szCs w:val="20"/>
                    </w:rPr>
                  </w:rPrChange>
                </w:rPr>
                <w:t>p</w:t>
              </w:r>
            </w:ins>
            <w:del w:id="1470" w:author="Ilkka Rinne" w:date="2021-08-09T15:26:00Z">
              <w:r w:rsidRPr="00736C6A" w:rsidDel="00736C6A">
                <w:rPr>
                  <w:bCs/>
                  <w:sz w:val="20"/>
                  <w:szCs w:val="20"/>
                  <w:rPrChange w:id="1471" w:author="Ilkka Rinne" w:date="2021-08-09T15:26:00Z">
                    <w:rPr>
                      <w:b/>
                      <w:sz w:val="20"/>
                      <w:szCs w:val="20"/>
                    </w:rPr>
                  </w:rPrChange>
                </w:rPr>
                <w:delText>P</w:delText>
              </w:r>
            </w:del>
            <w:r w:rsidRPr="00736C6A">
              <w:rPr>
                <w:bCs/>
                <w:sz w:val="20"/>
                <w:szCs w:val="20"/>
                <w:rPrChange w:id="1472" w:author="Ilkka Rinne" w:date="2021-08-09T15:26:00Z">
                  <w:rPr>
                    <w:b/>
                    <w:sz w:val="20"/>
                    <w:szCs w:val="20"/>
                  </w:rPr>
                </w:rPrChange>
              </w:rPr>
              <w:t>ositional</w:t>
            </w:r>
            <w:ins w:id="1473" w:author="Ilkka Rinne" w:date="2021-08-09T15:26:00Z">
              <w:r w:rsidR="00736C6A" w:rsidRPr="00736C6A">
                <w:rPr>
                  <w:bCs/>
                  <w:sz w:val="20"/>
                  <w:szCs w:val="20"/>
                  <w:rPrChange w:id="1474" w:author="Ilkka Rinne" w:date="2021-08-09T15:26:00Z">
                    <w:rPr>
                      <w:b/>
                      <w:sz w:val="20"/>
                      <w:szCs w:val="20"/>
                    </w:rPr>
                  </w:rPrChange>
                </w:rPr>
                <w:t xml:space="preserve"> a</w:t>
              </w:r>
            </w:ins>
            <w:del w:id="1475" w:author="Ilkka Rinne" w:date="2021-08-09T15:26:00Z">
              <w:r w:rsidRPr="00736C6A" w:rsidDel="00736C6A">
                <w:rPr>
                  <w:bCs/>
                  <w:sz w:val="20"/>
                  <w:szCs w:val="20"/>
                  <w:rPrChange w:id="1476" w:author="Ilkka Rinne" w:date="2021-08-09T15:26:00Z">
                    <w:rPr>
                      <w:b/>
                      <w:sz w:val="20"/>
                      <w:szCs w:val="20"/>
                    </w:rPr>
                  </w:rPrChange>
                </w:rPr>
                <w:delText>A</w:delText>
              </w:r>
            </w:del>
            <w:r w:rsidRPr="00736C6A">
              <w:rPr>
                <w:bCs/>
                <w:sz w:val="20"/>
                <w:szCs w:val="20"/>
                <w:rPrChange w:id="1477"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478" w:author="Ilkka Rinne" w:date="2021-08-09T15:26:00Z">
              <w:r w:rsidR="00736C6A" w:rsidRPr="00736C6A">
                <w:rPr>
                  <w:bCs/>
                  <w:sz w:val="20"/>
                  <w:szCs w:val="20"/>
                  <w:rPrChange w:id="1479" w:author="Ilkka Rinne" w:date="2021-08-09T15:26:00Z">
                    <w:rPr>
                      <w:b/>
                      <w:sz w:val="20"/>
                      <w:szCs w:val="20"/>
                    </w:rPr>
                  </w:rPrChange>
                </w:rPr>
                <w:t>p</w:t>
              </w:r>
            </w:ins>
            <w:del w:id="1480" w:author="Ilkka Rinne" w:date="2021-08-09T15:26:00Z">
              <w:r w:rsidRPr="00736C6A" w:rsidDel="00736C6A">
                <w:rPr>
                  <w:bCs/>
                  <w:sz w:val="20"/>
                  <w:szCs w:val="20"/>
                  <w:rPrChange w:id="1481" w:author="Ilkka Rinne" w:date="2021-08-09T15:26:00Z">
                    <w:rPr>
                      <w:b/>
                      <w:sz w:val="20"/>
                      <w:szCs w:val="20"/>
                    </w:rPr>
                  </w:rPrChange>
                </w:rPr>
                <w:delText>P</w:delText>
              </w:r>
            </w:del>
            <w:r w:rsidRPr="00736C6A">
              <w:rPr>
                <w:bCs/>
                <w:sz w:val="20"/>
                <w:szCs w:val="20"/>
                <w:rPrChange w:id="1482" w:author="Ilkka Rinne" w:date="2021-08-09T15:26:00Z">
                  <w:rPr>
                    <w:b/>
                    <w:sz w:val="20"/>
                    <w:szCs w:val="20"/>
                  </w:rPr>
                </w:rPrChange>
              </w:rPr>
              <w:t>ositional</w:t>
            </w:r>
            <w:ins w:id="1483" w:author="Ilkka Rinne" w:date="2021-08-09T15:26:00Z">
              <w:r w:rsidR="00736C6A" w:rsidRPr="00736C6A">
                <w:rPr>
                  <w:bCs/>
                  <w:sz w:val="20"/>
                  <w:szCs w:val="20"/>
                  <w:rPrChange w:id="1484" w:author="Ilkka Rinne" w:date="2021-08-09T15:26:00Z">
                    <w:rPr>
                      <w:b/>
                      <w:sz w:val="20"/>
                      <w:szCs w:val="20"/>
                    </w:rPr>
                  </w:rPrChange>
                </w:rPr>
                <w:t xml:space="preserve"> a</w:t>
              </w:r>
            </w:ins>
            <w:del w:id="1485" w:author="Ilkka Rinne" w:date="2021-08-09T15:26:00Z">
              <w:r w:rsidRPr="00736C6A" w:rsidDel="00736C6A">
                <w:rPr>
                  <w:bCs/>
                  <w:sz w:val="20"/>
                  <w:szCs w:val="20"/>
                  <w:rPrChange w:id="1486" w:author="Ilkka Rinne" w:date="2021-08-09T15:26:00Z">
                    <w:rPr>
                      <w:b/>
                      <w:sz w:val="20"/>
                      <w:szCs w:val="20"/>
                    </w:rPr>
                  </w:rPrChange>
                </w:rPr>
                <w:delText>A</w:delText>
              </w:r>
            </w:del>
            <w:r w:rsidRPr="00736C6A">
              <w:rPr>
                <w:bCs/>
                <w:sz w:val="20"/>
                <w:szCs w:val="20"/>
                <w:rPrChange w:id="1487"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488" w:author="Ilkka Rinne" w:date="2021-08-09T15:26:00Z">
              <w:r w:rsidR="00736C6A" w:rsidRPr="00736C6A">
                <w:rPr>
                  <w:bCs/>
                  <w:sz w:val="20"/>
                  <w:szCs w:val="20"/>
                  <w:rPrChange w:id="1489" w:author="Ilkka Rinne" w:date="2021-08-09T15:26:00Z">
                    <w:rPr>
                      <w:b/>
                      <w:sz w:val="20"/>
                      <w:szCs w:val="20"/>
                    </w:rPr>
                  </w:rPrChange>
                </w:rPr>
                <w:t>p</w:t>
              </w:r>
            </w:ins>
            <w:del w:id="1490" w:author="Ilkka Rinne" w:date="2021-08-09T15:26:00Z">
              <w:r w:rsidRPr="00736C6A" w:rsidDel="00736C6A">
                <w:rPr>
                  <w:bCs/>
                  <w:sz w:val="20"/>
                  <w:szCs w:val="20"/>
                  <w:rPrChange w:id="1491" w:author="Ilkka Rinne" w:date="2021-08-09T15:26:00Z">
                    <w:rPr>
                      <w:b/>
                      <w:sz w:val="20"/>
                      <w:szCs w:val="20"/>
                    </w:rPr>
                  </w:rPrChange>
                </w:rPr>
                <w:delText>P</w:delText>
              </w:r>
            </w:del>
            <w:r w:rsidRPr="00736C6A">
              <w:rPr>
                <w:bCs/>
                <w:sz w:val="20"/>
                <w:szCs w:val="20"/>
                <w:rPrChange w:id="1492" w:author="Ilkka Rinne" w:date="2021-08-09T15:26:00Z">
                  <w:rPr>
                    <w:b/>
                    <w:sz w:val="20"/>
                    <w:szCs w:val="20"/>
                  </w:rPr>
                </w:rPrChange>
              </w:rPr>
              <w:t>ositional</w:t>
            </w:r>
            <w:ins w:id="1493" w:author="Ilkka Rinne" w:date="2021-08-09T15:26:00Z">
              <w:r w:rsidR="00736C6A" w:rsidRPr="00736C6A">
                <w:rPr>
                  <w:bCs/>
                  <w:sz w:val="20"/>
                  <w:szCs w:val="20"/>
                  <w:rPrChange w:id="1494" w:author="Ilkka Rinne" w:date="2021-08-09T15:26:00Z">
                    <w:rPr>
                      <w:b/>
                      <w:sz w:val="20"/>
                      <w:szCs w:val="20"/>
                    </w:rPr>
                  </w:rPrChange>
                </w:rPr>
                <w:t xml:space="preserve"> a</w:t>
              </w:r>
            </w:ins>
            <w:del w:id="1495" w:author="Ilkka Rinne" w:date="2021-08-09T15:26:00Z">
              <w:r w:rsidRPr="00736C6A" w:rsidDel="00736C6A">
                <w:rPr>
                  <w:bCs/>
                  <w:sz w:val="20"/>
                  <w:szCs w:val="20"/>
                  <w:rPrChange w:id="1496" w:author="Ilkka Rinne" w:date="2021-08-09T15:26:00Z">
                    <w:rPr>
                      <w:b/>
                      <w:sz w:val="20"/>
                      <w:szCs w:val="20"/>
                    </w:rPr>
                  </w:rPrChange>
                </w:rPr>
                <w:delText>A</w:delText>
              </w:r>
            </w:del>
            <w:r w:rsidRPr="00736C6A">
              <w:rPr>
                <w:bCs/>
                <w:sz w:val="20"/>
                <w:szCs w:val="20"/>
                <w:rPrChange w:id="1497"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498" w:name="_Toc72768917"/>
      <w:proofErr w:type="spellStart"/>
      <w:r w:rsidRPr="001A5B74">
        <w:t>MaterialSample</w:t>
      </w:r>
      <w:bookmarkEnd w:id="1498"/>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499"/>
            <w:r>
              <w:rPr>
                <w:sz w:val="20"/>
                <w:szCs w:val="20"/>
              </w:rPr>
              <w:t>specimen</w:t>
            </w:r>
            <w:commentRangeEnd w:id="1499"/>
            <w:r w:rsidR="0085134E">
              <w:rPr>
                <w:rStyle w:val="CommentReference"/>
              </w:rPr>
              <w:commentReference w:id="1499"/>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500"/>
      <w:r w:rsidRPr="00C47793">
        <w:rPr>
          <w:lang w:eastAsia="ja-JP"/>
        </w:rPr>
        <w:t>specimen</w:t>
      </w:r>
      <w:commentRangeEnd w:id="1500"/>
      <w:r w:rsidR="007467A4">
        <w:rPr>
          <w:rStyle w:val="CommentReference"/>
        </w:rPr>
        <w:commentReference w:id="1500"/>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1501"/>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1501"/>
      <w:r w:rsidR="00D23171">
        <w:rPr>
          <w:rStyle w:val="CommentReference"/>
        </w:rPr>
        <w:commentReference w:id="1501"/>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502" w:author="Katharina Schleidt" w:date="2021-07-05T20:13:00Z">
        <w:r w:rsidR="000C6285" w:rsidDel="00E73CAA">
          <w:rPr>
            <w:lang w:eastAsia="ja-JP"/>
          </w:rPr>
          <w:delText>it</w:delText>
        </w:r>
      </w:del>
      <w:ins w:id="1503"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1504" w:name="_Toc72768918"/>
      <w:proofErr w:type="spellStart"/>
      <w:r w:rsidRPr="00FB34BB">
        <w:t>StatisticalSample</w:t>
      </w:r>
      <w:bookmarkEnd w:id="1504"/>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505" w:name="_Toc72768919"/>
      <w:r w:rsidRPr="00860411">
        <w:t>Sampling</w:t>
      </w:r>
      <w:bookmarkEnd w:id="1505"/>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506" w:name="_Toc72768920"/>
      <w:r w:rsidRPr="00D07D75">
        <w:t>Sampler</w:t>
      </w:r>
      <w:bookmarkEnd w:id="1506"/>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rPr>
          <w:ins w:id="1507" w:author="Katharina Schleidt" w:date="2021-10-11T15:43:00Z"/>
        </w:rPr>
      </w:pPr>
      <w:bookmarkStart w:id="1508" w:name="_Toc72768921"/>
      <w:proofErr w:type="spellStart"/>
      <w:ins w:id="1509" w:author="Katharina Schleidt" w:date="2021-10-11T15:42:00Z">
        <w:r w:rsidRPr="00A25173">
          <w:t>SamplingProcedure</w:t>
        </w:r>
      </w:ins>
      <w:proofErr w:type="spellEnd"/>
    </w:p>
    <w:p w14:paraId="0B87663C" w14:textId="0CE2E584" w:rsidR="00A25173" w:rsidRDefault="00A25173" w:rsidP="007870AF">
      <w:pPr>
        <w:pStyle w:val="Heading3"/>
        <w:rPr>
          <w:ins w:id="1510" w:author="Katharina Schleidt" w:date="2021-10-11T15:44:00Z"/>
        </w:rPr>
      </w:pPr>
      <w:proofErr w:type="spellStart"/>
      <w:ins w:id="1511" w:author="Katharina Schleidt" w:date="2021-10-11T15:44:00Z">
        <w:r w:rsidRPr="00A25173">
          <w:t>SamplingProcedure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rPr>
          <w:ins w:id="1512"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E55526">
            <w:pPr>
              <w:widowControl w:val="0"/>
              <w:spacing w:line="240" w:lineRule="auto"/>
              <w:rPr>
                <w:ins w:id="1513" w:author="Katharina Schleidt" w:date="2021-10-11T15:44:00Z"/>
                <w:b/>
                <w:sz w:val="20"/>
                <w:szCs w:val="20"/>
              </w:rPr>
            </w:pPr>
            <w:ins w:id="1514"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E55526">
            <w:pPr>
              <w:widowControl w:val="0"/>
              <w:spacing w:line="240" w:lineRule="auto"/>
              <w:rPr>
                <w:ins w:id="1515" w:author="Katharina Schleidt" w:date="2021-10-11T15:44:00Z"/>
                <w:sz w:val="20"/>
                <w:szCs w:val="20"/>
              </w:rPr>
            </w:pPr>
            <w:ins w:id="1516" w:author="Katharina Schleidt" w:date="2021-10-11T15:44: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ins>
          </w:p>
        </w:tc>
      </w:tr>
      <w:tr w:rsidR="00A25173" w14:paraId="189CD2E8" w14:textId="77777777" w:rsidTr="000A196B">
        <w:trPr>
          <w:ins w:id="1517"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E55526">
            <w:pPr>
              <w:widowControl w:val="0"/>
              <w:spacing w:line="240" w:lineRule="auto"/>
              <w:rPr>
                <w:ins w:id="1518" w:author="Katharina Schleidt" w:date="2021-10-11T15:44:00Z"/>
                <w:sz w:val="20"/>
                <w:szCs w:val="20"/>
              </w:rPr>
            </w:pPr>
            <w:ins w:id="1519"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E55526">
            <w:pPr>
              <w:widowControl w:val="0"/>
              <w:spacing w:line="240" w:lineRule="auto"/>
              <w:rPr>
                <w:ins w:id="1520" w:author="Katharina Schleidt" w:date="2021-10-11T15:44:00Z"/>
                <w:sz w:val="20"/>
                <w:szCs w:val="20"/>
              </w:rPr>
            </w:pPr>
            <w:ins w:id="1521" w:author="Katharina Schleidt" w:date="2021-10-11T15:44:00Z">
              <w:r>
                <w:rPr>
                  <w:sz w:val="20"/>
                  <w:szCs w:val="20"/>
                </w:rPr>
                <w:t>Logical model</w:t>
              </w:r>
            </w:ins>
          </w:p>
        </w:tc>
      </w:tr>
      <w:tr w:rsidR="00A25173" w14:paraId="4E340D55" w14:textId="77777777" w:rsidTr="000A196B">
        <w:trPr>
          <w:ins w:id="1522"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E55526">
            <w:pPr>
              <w:widowControl w:val="0"/>
              <w:spacing w:line="240" w:lineRule="auto"/>
              <w:rPr>
                <w:ins w:id="1523" w:author="Katharina Schleidt" w:date="2021-10-11T15:44:00Z"/>
                <w:sz w:val="20"/>
                <w:szCs w:val="20"/>
              </w:rPr>
            </w:pPr>
            <w:ins w:id="1524"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E55526">
            <w:pPr>
              <w:widowControl w:val="0"/>
              <w:spacing w:line="240" w:lineRule="auto"/>
              <w:rPr>
                <w:ins w:id="1525" w:author="Katharina Schleidt" w:date="2021-10-11T15:44:00Z"/>
                <w:sz w:val="20"/>
                <w:szCs w:val="20"/>
              </w:rPr>
            </w:pPr>
            <w:ins w:id="1526" w:author="Katharina Schleidt" w:date="2021-10-11T15:44:00Z">
              <w:r>
                <w:rPr>
                  <w:sz w:val="20"/>
                  <w:szCs w:val="20"/>
                </w:rPr>
                <w:t xml:space="preserve">Basic Samples - </w:t>
              </w:r>
              <w:proofErr w:type="spellStart"/>
              <w:r w:rsidRPr="00A25173">
                <w:rPr>
                  <w:sz w:val="20"/>
                  <w:szCs w:val="20"/>
                </w:rPr>
                <w:t>SamplingProcedure</w:t>
              </w:r>
              <w:proofErr w:type="spellEnd"/>
            </w:ins>
          </w:p>
        </w:tc>
      </w:tr>
      <w:tr w:rsidR="00A25173" w14:paraId="54A340EE" w14:textId="77777777" w:rsidTr="000A196B">
        <w:trPr>
          <w:ins w:id="1527"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E55526">
            <w:pPr>
              <w:widowControl w:val="0"/>
              <w:spacing w:line="240" w:lineRule="auto"/>
              <w:rPr>
                <w:ins w:id="1528" w:author="Katharina Schleidt" w:date="2021-10-11T15:44:00Z"/>
                <w:sz w:val="20"/>
                <w:szCs w:val="20"/>
              </w:rPr>
            </w:pPr>
            <w:ins w:id="1529"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E55526">
            <w:pPr>
              <w:widowControl w:val="0"/>
              <w:spacing w:line="240" w:lineRule="auto"/>
              <w:rPr>
                <w:ins w:id="1530" w:author="Katharina Schleidt" w:date="2021-10-11T15:44:00Z"/>
                <w:sz w:val="20"/>
                <w:szCs w:val="20"/>
              </w:rPr>
            </w:pPr>
            <w:ins w:id="1531" w:author="Katharina Schleidt" w:date="2021-10-11T15:44:00Z">
              <w:r>
                <w:rPr>
                  <w:sz w:val="20"/>
                  <w:szCs w:val="20"/>
                </w:rPr>
                <w:t>ISO 19103:2015 Geographic information – Conceptual schema language, UML2 conformance class</w:t>
              </w:r>
            </w:ins>
          </w:p>
        </w:tc>
      </w:tr>
      <w:tr w:rsidR="00A25173" w14:paraId="29E5302F" w14:textId="77777777" w:rsidTr="000A196B">
        <w:trPr>
          <w:ins w:id="1532"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E55526">
            <w:pPr>
              <w:widowControl w:val="0"/>
              <w:spacing w:line="240" w:lineRule="auto"/>
              <w:rPr>
                <w:ins w:id="1533" w:author="Katharina Schleidt" w:date="2021-10-11T15:44:00Z"/>
                <w:sz w:val="20"/>
                <w:szCs w:val="20"/>
              </w:rPr>
            </w:pPr>
            <w:ins w:id="1534"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E55526">
            <w:pPr>
              <w:widowControl w:val="0"/>
              <w:spacing w:line="240" w:lineRule="auto"/>
              <w:rPr>
                <w:ins w:id="1535" w:author="Katharina Schleidt" w:date="2021-10-11T15:44:00Z"/>
                <w:sz w:val="20"/>
                <w:szCs w:val="20"/>
              </w:rPr>
            </w:pPr>
            <w:ins w:id="1536" w:author="Katharina Schleidt" w:date="2021-10-11T15:44: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2C4C08A7" w14:textId="77777777" w:rsidTr="000A196B">
        <w:trPr>
          <w:ins w:id="1537"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1538" w:author="Katharina Schleidt" w:date="2021-10-11T15:44:00Z"/>
                <w:sz w:val="20"/>
                <w:szCs w:val="20"/>
              </w:rPr>
            </w:pPr>
            <w:ins w:id="1539"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1540" w:author="Katharina Schleidt" w:date="2021-10-11T15:44:00Z"/>
                <w:sz w:val="20"/>
                <w:szCs w:val="20"/>
              </w:rPr>
            </w:pPr>
            <w:ins w:id="1541" w:author="Katharina Schleidt" w:date="2021-10-11T15:45: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ins>
            <w:proofErr w:type="spellEnd"/>
          </w:p>
        </w:tc>
      </w:tr>
      <w:tr w:rsidR="00A25173" w14:paraId="5F4D7645" w14:textId="77777777" w:rsidTr="000A196B">
        <w:trPr>
          <w:ins w:id="1542"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1543" w:author="Katharina Schleidt" w:date="2021-10-11T15:44:00Z"/>
                <w:sz w:val="20"/>
                <w:szCs w:val="20"/>
              </w:rPr>
            </w:pPr>
            <w:ins w:id="1544"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1545" w:author="Katharina Schleidt" w:date="2021-10-11T15:44:00Z"/>
                <w:sz w:val="20"/>
                <w:szCs w:val="20"/>
              </w:rPr>
            </w:pPr>
            <w:ins w:id="1546" w:author="Katharina Schleidt" w:date="2021-10-11T15:4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ins>
            <w:proofErr w:type="spellEnd"/>
          </w:p>
        </w:tc>
      </w:tr>
    </w:tbl>
    <w:p w14:paraId="7CFC6AC2" w14:textId="77777777" w:rsidR="00A25173" w:rsidRDefault="00A25173" w:rsidP="00A25173">
      <w:pPr>
        <w:rPr>
          <w:ins w:id="1547" w:author="Katharina Schleidt" w:date="2021-10-11T15:44:00Z"/>
          <w:lang w:eastAsia="ja-JP"/>
        </w:rPr>
      </w:pPr>
    </w:p>
    <w:p w14:paraId="7A98870A" w14:textId="24596725" w:rsidR="00A25173" w:rsidRDefault="00A25173" w:rsidP="00A25173">
      <w:pPr>
        <w:keepNext/>
        <w:rPr>
          <w:ins w:id="1548" w:author="Katharina Schleidt" w:date="2021-10-11T15:44:00Z"/>
        </w:rPr>
      </w:pPr>
      <w:ins w:id="1549" w:author="Katharina Schleidt" w:date="2021-10-11T15:47:00Z">
        <w:r>
          <w:rPr>
            <w:noProof/>
            <w:lang w:val="fr-FR" w:eastAsia="fr-FR"/>
          </w:rPr>
          <w:t>Missing Pic</w:t>
        </w:r>
      </w:ins>
    </w:p>
    <w:p w14:paraId="4881807F" w14:textId="4F2F00C2" w:rsidR="00A25173" w:rsidRDefault="00A25173" w:rsidP="00A25173">
      <w:pPr>
        <w:jc w:val="center"/>
        <w:rPr>
          <w:ins w:id="1550" w:author="Katharina Schleidt" w:date="2021-10-11T15:44:00Z"/>
          <w:b/>
          <w:bCs/>
          <w:sz w:val="20"/>
          <w:szCs w:val="20"/>
        </w:rPr>
      </w:pPr>
      <w:ins w:id="1551" w:author="Katharina Schleidt" w:date="2021-10-11T15:44:00Z">
        <w:r w:rsidRPr="00337C34">
          <w:rPr>
            <w:b/>
            <w:bCs/>
            <w:sz w:val="20"/>
            <w:szCs w:val="20"/>
          </w:rPr>
          <w:t xml:space="preserve">Figure </w:t>
        </w:r>
      </w:ins>
      <w:ins w:id="1552" w:author="Katharina Schleidt" w:date="2021-10-11T15:47:00Z">
        <w:r>
          <w:rPr>
            <w:b/>
            <w:bCs/>
            <w:sz w:val="20"/>
            <w:szCs w:val="20"/>
          </w:rPr>
          <w:t>XX</w:t>
        </w:r>
      </w:ins>
      <w:ins w:id="1553" w:author="Katharina Schleidt" w:date="2021-10-11T15:44:00Z">
        <w:r w:rsidRPr="00337C34">
          <w:rPr>
            <w:b/>
            <w:bCs/>
            <w:sz w:val="20"/>
            <w:szCs w:val="20"/>
          </w:rPr>
          <w:t xml:space="preserve"> — (Informative) Included direct and indirect requirements and recommendations of the Basic Samples — </w:t>
        </w:r>
      </w:ins>
      <w:proofErr w:type="spellStart"/>
      <w:ins w:id="1554" w:author="Katharina Schleidt" w:date="2021-10-11T15:47:00Z">
        <w:r w:rsidRPr="00A25173">
          <w:rPr>
            <w:b/>
            <w:bCs/>
            <w:sz w:val="20"/>
            <w:szCs w:val="20"/>
          </w:rPr>
          <w:t>SamplingProcedure</w:t>
        </w:r>
        <w:proofErr w:type="spellEnd"/>
        <w:r w:rsidRPr="00A25173">
          <w:rPr>
            <w:b/>
            <w:bCs/>
            <w:sz w:val="20"/>
            <w:szCs w:val="20"/>
          </w:rPr>
          <w:t xml:space="preserve"> </w:t>
        </w:r>
      </w:ins>
      <w:ins w:id="1555"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1556" w:author="Katharina Schleidt" w:date="2021-10-11T15:42:00Z"/>
        </w:rPr>
        <w:pPrChange w:id="1557" w:author="Katharina Schleidt" w:date="2021-10-11T15:43:00Z">
          <w:pPr>
            <w:pStyle w:val="Heading2"/>
          </w:pPr>
        </w:pPrChange>
      </w:pPr>
    </w:p>
    <w:p w14:paraId="04A27F91" w14:textId="06A85A43" w:rsidR="00A25173" w:rsidRDefault="00A25173" w:rsidP="00A25173">
      <w:pPr>
        <w:pStyle w:val="Heading2"/>
        <w:rPr>
          <w:ins w:id="1558" w:author="Katharina Schleidt" w:date="2021-10-11T15:43:00Z"/>
        </w:rPr>
      </w:pPr>
      <w:proofErr w:type="spellStart"/>
      <w:ins w:id="1559" w:author="Katharina Schleidt" w:date="2021-10-11T15:42:00Z">
        <w:r>
          <w:t>PreparationProcedure</w:t>
        </w:r>
      </w:ins>
      <w:proofErr w:type="spellEnd"/>
    </w:p>
    <w:p w14:paraId="745AC33D" w14:textId="10B27A28" w:rsidR="00A25173" w:rsidRDefault="00A25173">
      <w:pPr>
        <w:pStyle w:val="Heading3"/>
        <w:rPr>
          <w:ins w:id="1560" w:author="Katharina Schleidt" w:date="2021-10-11T15:48:00Z"/>
        </w:rPr>
      </w:pPr>
      <w:proofErr w:type="spellStart"/>
      <w:ins w:id="1561" w:author="Katharina Schleidt" w:date="2021-10-11T15:48:00Z">
        <w:r w:rsidRPr="00A25173">
          <w:t>PreparationProcedure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rPr>
          <w:ins w:id="1562"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E55526">
            <w:pPr>
              <w:widowControl w:val="0"/>
              <w:spacing w:line="240" w:lineRule="auto"/>
              <w:rPr>
                <w:ins w:id="1563" w:author="Katharina Schleidt" w:date="2021-10-11T15:48:00Z"/>
                <w:b/>
                <w:sz w:val="20"/>
                <w:szCs w:val="20"/>
              </w:rPr>
            </w:pPr>
            <w:ins w:id="1564"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E55526">
            <w:pPr>
              <w:widowControl w:val="0"/>
              <w:spacing w:line="240" w:lineRule="auto"/>
              <w:rPr>
                <w:ins w:id="1565" w:author="Katharina Schleidt" w:date="2021-10-11T15:48:00Z"/>
                <w:sz w:val="20"/>
                <w:szCs w:val="20"/>
              </w:rPr>
            </w:pPr>
            <w:ins w:id="1566"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ins>
          </w:p>
        </w:tc>
      </w:tr>
      <w:tr w:rsidR="00A25173" w14:paraId="5DE2C5AF" w14:textId="77777777" w:rsidTr="000A196B">
        <w:trPr>
          <w:ins w:id="1567"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E55526">
            <w:pPr>
              <w:widowControl w:val="0"/>
              <w:spacing w:line="240" w:lineRule="auto"/>
              <w:rPr>
                <w:ins w:id="1568" w:author="Katharina Schleidt" w:date="2021-10-11T15:48:00Z"/>
                <w:sz w:val="20"/>
                <w:szCs w:val="20"/>
              </w:rPr>
            </w:pPr>
            <w:ins w:id="1569"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E55526">
            <w:pPr>
              <w:widowControl w:val="0"/>
              <w:spacing w:line="240" w:lineRule="auto"/>
              <w:rPr>
                <w:ins w:id="1570" w:author="Katharina Schleidt" w:date="2021-10-11T15:48:00Z"/>
                <w:sz w:val="20"/>
                <w:szCs w:val="20"/>
              </w:rPr>
            </w:pPr>
            <w:ins w:id="1571" w:author="Katharina Schleidt" w:date="2021-10-11T15:48:00Z">
              <w:r>
                <w:rPr>
                  <w:sz w:val="20"/>
                  <w:szCs w:val="20"/>
                </w:rPr>
                <w:t>Logical model</w:t>
              </w:r>
            </w:ins>
          </w:p>
        </w:tc>
      </w:tr>
      <w:tr w:rsidR="00A25173" w14:paraId="2C3156F7" w14:textId="77777777" w:rsidTr="000A196B">
        <w:trPr>
          <w:ins w:id="1572"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E55526">
            <w:pPr>
              <w:widowControl w:val="0"/>
              <w:spacing w:line="240" w:lineRule="auto"/>
              <w:rPr>
                <w:ins w:id="1573" w:author="Katharina Schleidt" w:date="2021-10-11T15:48:00Z"/>
                <w:sz w:val="20"/>
                <w:szCs w:val="20"/>
              </w:rPr>
            </w:pPr>
            <w:ins w:id="1574"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E55526">
            <w:pPr>
              <w:widowControl w:val="0"/>
              <w:spacing w:line="240" w:lineRule="auto"/>
              <w:rPr>
                <w:ins w:id="1575" w:author="Katharina Schleidt" w:date="2021-10-11T15:48:00Z"/>
                <w:sz w:val="20"/>
                <w:szCs w:val="20"/>
              </w:rPr>
            </w:pPr>
            <w:ins w:id="1576" w:author="Katharina Schleidt" w:date="2021-10-11T15:48:00Z">
              <w:r>
                <w:rPr>
                  <w:sz w:val="20"/>
                  <w:szCs w:val="20"/>
                </w:rPr>
                <w:t xml:space="preserve">Basic Samples - </w:t>
              </w:r>
              <w:proofErr w:type="spellStart"/>
              <w:r w:rsidRPr="00A25173">
                <w:rPr>
                  <w:sz w:val="20"/>
                  <w:szCs w:val="20"/>
                </w:rPr>
                <w:t>PreparationProcedure</w:t>
              </w:r>
              <w:proofErr w:type="spellEnd"/>
            </w:ins>
          </w:p>
        </w:tc>
      </w:tr>
      <w:tr w:rsidR="00A25173" w14:paraId="5DD24BE3" w14:textId="77777777" w:rsidTr="000A196B">
        <w:trPr>
          <w:ins w:id="1577"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E55526">
            <w:pPr>
              <w:widowControl w:val="0"/>
              <w:spacing w:line="240" w:lineRule="auto"/>
              <w:rPr>
                <w:ins w:id="1578" w:author="Katharina Schleidt" w:date="2021-10-11T15:48:00Z"/>
                <w:sz w:val="20"/>
                <w:szCs w:val="20"/>
              </w:rPr>
            </w:pPr>
            <w:ins w:id="1579"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E55526">
            <w:pPr>
              <w:widowControl w:val="0"/>
              <w:spacing w:line="240" w:lineRule="auto"/>
              <w:rPr>
                <w:ins w:id="1580" w:author="Katharina Schleidt" w:date="2021-10-11T15:48:00Z"/>
                <w:sz w:val="20"/>
                <w:szCs w:val="20"/>
              </w:rPr>
            </w:pPr>
            <w:ins w:id="1581" w:author="Katharina Schleidt" w:date="2021-10-11T15:48:00Z">
              <w:r>
                <w:rPr>
                  <w:sz w:val="20"/>
                  <w:szCs w:val="20"/>
                </w:rPr>
                <w:t>ISO 19103:2015 Geographic information – Conceptual schema language, UML2 conformance class</w:t>
              </w:r>
            </w:ins>
          </w:p>
        </w:tc>
      </w:tr>
      <w:tr w:rsidR="00A25173" w14:paraId="43326BFE" w14:textId="77777777" w:rsidTr="000A196B">
        <w:trPr>
          <w:ins w:id="1582"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E55526">
            <w:pPr>
              <w:widowControl w:val="0"/>
              <w:spacing w:line="240" w:lineRule="auto"/>
              <w:rPr>
                <w:ins w:id="1583" w:author="Katharina Schleidt" w:date="2021-10-11T15:48:00Z"/>
                <w:sz w:val="20"/>
                <w:szCs w:val="20"/>
              </w:rPr>
            </w:pPr>
            <w:ins w:id="1584"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E55526">
            <w:pPr>
              <w:widowControl w:val="0"/>
              <w:spacing w:line="240" w:lineRule="auto"/>
              <w:rPr>
                <w:ins w:id="1585" w:author="Katharina Schleidt" w:date="2021-10-11T15:48:00Z"/>
                <w:sz w:val="20"/>
                <w:szCs w:val="20"/>
              </w:rPr>
            </w:pPr>
            <w:ins w:id="1586" w:author="Katharina Schleidt" w:date="2021-10-11T15:48: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3BA902E5" w14:textId="77777777" w:rsidTr="000A196B">
        <w:trPr>
          <w:ins w:id="1587"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E55526">
            <w:pPr>
              <w:widowControl w:val="0"/>
              <w:spacing w:line="240" w:lineRule="auto"/>
              <w:rPr>
                <w:ins w:id="1588" w:author="Katharina Schleidt" w:date="2021-10-11T15:48:00Z"/>
                <w:sz w:val="20"/>
                <w:szCs w:val="20"/>
              </w:rPr>
            </w:pPr>
            <w:ins w:id="1589" w:author="Katharina Schleidt" w:date="2021-10-11T15:48:00Z">
              <w:r>
                <w:rPr>
                  <w:sz w:val="20"/>
                  <w:szCs w:val="20"/>
                </w:rPr>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E55526">
            <w:pPr>
              <w:widowControl w:val="0"/>
              <w:spacing w:line="240" w:lineRule="auto"/>
              <w:rPr>
                <w:ins w:id="1590" w:author="Katharina Schleidt" w:date="2021-10-11T15:48:00Z"/>
                <w:sz w:val="20"/>
                <w:szCs w:val="20"/>
              </w:rPr>
            </w:pPr>
            <w:ins w:id="1591"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ins>
          </w:p>
        </w:tc>
      </w:tr>
      <w:tr w:rsidR="00A25173" w14:paraId="2BA1505A" w14:textId="77777777" w:rsidTr="000A196B">
        <w:trPr>
          <w:ins w:id="1592"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E55526">
            <w:pPr>
              <w:widowControl w:val="0"/>
              <w:spacing w:line="240" w:lineRule="auto"/>
              <w:rPr>
                <w:ins w:id="1593" w:author="Katharina Schleidt" w:date="2021-10-11T15:48:00Z"/>
                <w:sz w:val="20"/>
                <w:szCs w:val="20"/>
              </w:rPr>
            </w:pPr>
            <w:ins w:id="1594"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E55526">
            <w:pPr>
              <w:widowControl w:val="0"/>
              <w:spacing w:line="240" w:lineRule="auto"/>
              <w:rPr>
                <w:ins w:id="1595" w:author="Katharina Schleidt" w:date="2021-10-11T15:48:00Z"/>
                <w:sz w:val="20"/>
                <w:szCs w:val="20"/>
              </w:rPr>
            </w:pPr>
            <w:ins w:id="1596"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6945B98" w14:textId="77777777" w:rsidR="00A25173" w:rsidRDefault="00A25173" w:rsidP="00A25173">
      <w:pPr>
        <w:rPr>
          <w:ins w:id="1597" w:author="Katharina Schleidt" w:date="2021-10-11T15:48:00Z"/>
          <w:lang w:eastAsia="ja-JP"/>
        </w:rPr>
      </w:pPr>
    </w:p>
    <w:p w14:paraId="648ABA52" w14:textId="77777777" w:rsidR="00A25173" w:rsidRDefault="00A25173" w:rsidP="00A25173">
      <w:pPr>
        <w:keepNext/>
        <w:rPr>
          <w:ins w:id="1598" w:author="Katharina Schleidt" w:date="2021-10-11T15:48:00Z"/>
        </w:rPr>
      </w:pPr>
      <w:ins w:id="1599" w:author="Katharina Schleidt" w:date="2021-10-11T15:48:00Z">
        <w:r>
          <w:rPr>
            <w:noProof/>
            <w:lang w:val="fr-FR" w:eastAsia="fr-FR"/>
          </w:rPr>
          <w:t>Missing Pic</w:t>
        </w:r>
      </w:ins>
    </w:p>
    <w:p w14:paraId="391ACF67" w14:textId="7F7DDF76" w:rsidR="00A25173" w:rsidRDefault="00A25173" w:rsidP="00A25173">
      <w:pPr>
        <w:jc w:val="center"/>
        <w:rPr>
          <w:ins w:id="1600" w:author="Katharina Schleidt" w:date="2021-10-11T15:48:00Z"/>
          <w:b/>
          <w:bCs/>
          <w:sz w:val="20"/>
          <w:szCs w:val="20"/>
        </w:rPr>
      </w:pPr>
      <w:ins w:id="1601"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602" w:author="Katharina Schleidt" w:date="2021-10-11T15:49:00Z">
        <w:r w:rsidRPr="00A25173">
          <w:rPr>
            <w:b/>
            <w:bCs/>
            <w:sz w:val="20"/>
            <w:szCs w:val="20"/>
          </w:rPr>
          <w:t>PreparationProcedure</w:t>
        </w:r>
        <w:proofErr w:type="spellEnd"/>
        <w:r w:rsidRPr="00A25173">
          <w:rPr>
            <w:b/>
            <w:bCs/>
            <w:sz w:val="20"/>
            <w:szCs w:val="20"/>
          </w:rPr>
          <w:t xml:space="preserve"> </w:t>
        </w:r>
      </w:ins>
      <w:ins w:id="1603"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1604" w:author="Katharina Schleidt" w:date="2021-10-11T15:42:00Z"/>
        </w:rPr>
        <w:pPrChange w:id="1605" w:author="Katharina Schleidt" w:date="2021-10-11T15:43:00Z">
          <w:pPr>
            <w:pStyle w:val="Heading2"/>
          </w:pPr>
        </w:pPrChange>
      </w:pPr>
    </w:p>
    <w:p w14:paraId="6DC28741" w14:textId="49FD61CC" w:rsidR="00A25173" w:rsidRDefault="00A25173" w:rsidP="00A25173">
      <w:pPr>
        <w:pStyle w:val="Heading2"/>
        <w:rPr>
          <w:ins w:id="1606" w:author="Katharina Schleidt" w:date="2021-10-11T15:43:00Z"/>
        </w:rPr>
      </w:pPr>
      <w:proofErr w:type="spellStart"/>
      <w:ins w:id="1607" w:author="Katharina Schleidt" w:date="2021-10-11T15:42:00Z">
        <w:r>
          <w:t>PreparationStep</w:t>
        </w:r>
      </w:ins>
      <w:proofErr w:type="spellEnd"/>
    </w:p>
    <w:p w14:paraId="01E4FC92" w14:textId="5DE66067" w:rsidR="00A25173" w:rsidRDefault="00A25173" w:rsidP="00A25173">
      <w:pPr>
        <w:pStyle w:val="Heading3"/>
        <w:rPr>
          <w:ins w:id="1608" w:author="Katharina Schleidt" w:date="2021-10-11T15:49:00Z"/>
        </w:rPr>
      </w:pPr>
      <w:proofErr w:type="spellStart"/>
      <w:ins w:id="1609" w:author="Katharina Schleidt" w:date="2021-10-11T15:49:00Z">
        <w:r w:rsidRPr="00A25173">
          <w:t>PreparationStep</w:t>
        </w:r>
        <w:proofErr w:type="spellEnd"/>
        <w:r w:rsidRPr="00A25173">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rPr>
          <w:ins w:id="1610"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E55526">
            <w:pPr>
              <w:widowControl w:val="0"/>
              <w:spacing w:line="240" w:lineRule="auto"/>
              <w:rPr>
                <w:ins w:id="1611" w:author="Katharina Schleidt" w:date="2021-10-11T15:49:00Z"/>
                <w:b/>
                <w:sz w:val="20"/>
                <w:szCs w:val="20"/>
              </w:rPr>
            </w:pPr>
            <w:ins w:id="1612"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E55526">
            <w:pPr>
              <w:widowControl w:val="0"/>
              <w:spacing w:line="240" w:lineRule="auto"/>
              <w:rPr>
                <w:ins w:id="1613" w:author="Katharina Schleidt" w:date="2021-10-11T15:49:00Z"/>
                <w:sz w:val="20"/>
                <w:szCs w:val="20"/>
              </w:rPr>
            </w:pPr>
            <w:ins w:id="1614"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1615" w:name="_Hlk84859818"/>
              <w:proofErr w:type="spellStart"/>
              <w:r w:rsidRPr="00A25173">
                <w:rPr>
                  <w:sz w:val="20"/>
                  <w:szCs w:val="20"/>
                </w:rPr>
                <w:t>PreparationStep</w:t>
              </w:r>
              <w:bookmarkEnd w:id="1615"/>
              <w:proofErr w:type="spellEnd"/>
            </w:ins>
          </w:p>
        </w:tc>
      </w:tr>
      <w:tr w:rsidR="00A25173" w14:paraId="79451B6F" w14:textId="77777777" w:rsidTr="000A196B">
        <w:trPr>
          <w:ins w:id="1616"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E55526">
            <w:pPr>
              <w:widowControl w:val="0"/>
              <w:spacing w:line="240" w:lineRule="auto"/>
              <w:rPr>
                <w:ins w:id="1617" w:author="Katharina Schleidt" w:date="2021-10-11T15:49:00Z"/>
                <w:sz w:val="20"/>
                <w:szCs w:val="20"/>
              </w:rPr>
            </w:pPr>
            <w:ins w:id="1618"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E55526">
            <w:pPr>
              <w:widowControl w:val="0"/>
              <w:spacing w:line="240" w:lineRule="auto"/>
              <w:rPr>
                <w:ins w:id="1619" w:author="Katharina Schleidt" w:date="2021-10-11T15:49:00Z"/>
                <w:sz w:val="20"/>
                <w:szCs w:val="20"/>
              </w:rPr>
            </w:pPr>
            <w:ins w:id="1620" w:author="Katharina Schleidt" w:date="2021-10-11T15:49:00Z">
              <w:r>
                <w:rPr>
                  <w:sz w:val="20"/>
                  <w:szCs w:val="20"/>
                </w:rPr>
                <w:t>Logical model</w:t>
              </w:r>
            </w:ins>
          </w:p>
        </w:tc>
      </w:tr>
      <w:tr w:rsidR="00A25173" w14:paraId="77FCDF68" w14:textId="77777777" w:rsidTr="000A196B">
        <w:trPr>
          <w:ins w:id="1621"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E55526">
            <w:pPr>
              <w:widowControl w:val="0"/>
              <w:spacing w:line="240" w:lineRule="auto"/>
              <w:rPr>
                <w:ins w:id="1622" w:author="Katharina Schleidt" w:date="2021-10-11T15:49:00Z"/>
                <w:sz w:val="20"/>
                <w:szCs w:val="20"/>
              </w:rPr>
            </w:pPr>
            <w:ins w:id="1623"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E55526">
            <w:pPr>
              <w:widowControl w:val="0"/>
              <w:spacing w:line="240" w:lineRule="auto"/>
              <w:rPr>
                <w:ins w:id="1624" w:author="Katharina Schleidt" w:date="2021-10-11T15:49:00Z"/>
                <w:sz w:val="20"/>
                <w:szCs w:val="20"/>
              </w:rPr>
            </w:pPr>
            <w:ins w:id="1625" w:author="Katharina Schleidt" w:date="2021-10-11T15:49:00Z">
              <w:r>
                <w:rPr>
                  <w:sz w:val="20"/>
                  <w:szCs w:val="20"/>
                </w:rPr>
                <w:t xml:space="preserve">Basic Samples - </w:t>
              </w:r>
              <w:proofErr w:type="spellStart"/>
              <w:r w:rsidRPr="00A25173">
                <w:rPr>
                  <w:sz w:val="20"/>
                  <w:szCs w:val="20"/>
                </w:rPr>
                <w:t>PreparationStep</w:t>
              </w:r>
              <w:proofErr w:type="spellEnd"/>
            </w:ins>
          </w:p>
        </w:tc>
      </w:tr>
      <w:tr w:rsidR="00A25173" w14:paraId="16EC80F6" w14:textId="77777777" w:rsidTr="000A196B">
        <w:trPr>
          <w:ins w:id="1626"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E55526">
            <w:pPr>
              <w:widowControl w:val="0"/>
              <w:spacing w:line="240" w:lineRule="auto"/>
              <w:rPr>
                <w:ins w:id="1627" w:author="Katharina Schleidt" w:date="2021-10-11T15:49:00Z"/>
                <w:sz w:val="20"/>
                <w:szCs w:val="20"/>
              </w:rPr>
            </w:pPr>
            <w:ins w:id="1628"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E55526">
            <w:pPr>
              <w:widowControl w:val="0"/>
              <w:spacing w:line="240" w:lineRule="auto"/>
              <w:rPr>
                <w:ins w:id="1629" w:author="Katharina Schleidt" w:date="2021-10-11T15:49:00Z"/>
                <w:sz w:val="20"/>
                <w:szCs w:val="20"/>
              </w:rPr>
            </w:pPr>
            <w:ins w:id="1630" w:author="Katharina Schleidt" w:date="2021-10-11T15:49:00Z">
              <w:r>
                <w:rPr>
                  <w:sz w:val="20"/>
                  <w:szCs w:val="20"/>
                </w:rPr>
                <w:t>ISO 19103:2015 Geographic information – Conceptual schema language, UML2 conformance class</w:t>
              </w:r>
            </w:ins>
          </w:p>
        </w:tc>
      </w:tr>
      <w:tr w:rsidR="00A25173" w14:paraId="3B8F71A8" w14:textId="77777777" w:rsidTr="000A196B">
        <w:trPr>
          <w:ins w:id="1631"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E55526">
            <w:pPr>
              <w:widowControl w:val="0"/>
              <w:spacing w:line="240" w:lineRule="auto"/>
              <w:rPr>
                <w:ins w:id="1632" w:author="Katharina Schleidt" w:date="2021-10-11T15:49:00Z"/>
                <w:sz w:val="20"/>
                <w:szCs w:val="20"/>
              </w:rPr>
            </w:pPr>
            <w:ins w:id="1633"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E55526">
            <w:pPr>
              <w:widowControl w:val="0"/>
              <w:spacing w:line="240" w:lineRule="auto"/>
              <w:rPr>
                <w:ins w:id="1634" w:author="Katharina Schleidt" w:date="2021-10-11T15:49:00Z"/>
                <w:sz w:val="20"/>
                <w:szCs w:val="20"/>
              </w:rPr>
            </w:pPr>
            <w:ins w:id="1635" w:author="Katharina Schleidt" w:date="2021-10-11T15:49: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006016C0" w14:textId="77777777" w:rsidTr="000A196B">
        <w:trPr>
          <w:ins w:id="1636"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E55526">
            <w:pPr>
              <w:widowControl w:val="0"/>
              <w:spacing w:line="240" w:lineRule="auto"/>
              <w:rPr>
                <w:ins w:id="1637" w:author="Katharina Schleidt" w:date="2021-10-11T15:49:00Z"/>
                <w:sz w:val="20"/>
                <w:szCs w:val="20"/>
              </w:rPr>
            </w:pPr>
            <w:ins w:id="1638"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E55526">
            <w:pPr>
              <w:widowControl w:val="0"/>
              <w:spacing w:line="240" w:lineRule="auto"/>
              <w:rPr>
                <w:ins w:id="1639" w:author="Katharina Schleidt" w:date="2021-10-11T15:49:00Z"/>
                <w:sz w:val="20"/>
                <w:szCs w:val="20"/>
              </w:rPr>
            </w:pPr>
            <w:ins w:id="1640"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ins>
          </w:p>
        </w:tc>
      </w:tr>
      <w:tr w:rsidR="00A25173" w14:paraId="735D6CA6" w14:textId="77777777" w:rsidTr="000A196B">
        <w:trPr>
          <w:ins w:id="1641"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E55526">
            <w:pPr>
              <w:widowControl w:val="0"/>
              <w:spacing w:line="240" w:lineRule="auto"/>
              <w:rPr>
                <w:ins w:id="1642" w:author="Katharina Schleidt" w:date="2021-10-11T15:49:00Z"/>
                <w:sz w:val="20"/>
                <w:szCs w:val="20"/>
              </w:rPr>
            </w:pPr>
            <w:ins w:id="1643"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E55526">
            <w:pPr>
              <w:widowControl w:val="0"/>
              <w:spacing w:line="240" w:lineRule="auto"/>
              <w:rPr>
                <w:ins w:id="1644" w:author="Katharina Schleidt" w:date="2021-10-11T15:49:00Z"/>
                <w:sz w:val="20"/>
                <w:szCs w:val="20"/>
              </w:rPr>
            </w:pPr>
            <w:ins w:id="1645"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21E1BE8" w14:textId="77777777" w:rsidR="00A25173" w:rsidRDefault="00A25173" w:rsidP="00A25173">
      <w:pPr>
        <w:rPr>
          <w:ins w:id="1646" w:author="Katharina Schleidt" w:date="2021-10-11T15:49:00Z"/>
          <w:lang w:eastAsia="ja-JP"/>
        </w:rPr>
      </w:pPr>
    </w:p>
    <w:p w14:paraId="38217A02" w14:textId="77777777" w:rsidR="00A25173" w:rsidRDefault="00A25173" w:rsidP="00A25173">
      <w:pPr>
        <w:keepNext/>
        <w:rPr>
          <w:ins w:id="1647" w:author="Katharina Schleidt" w:date="2021-10-11T15:49:00Z"/>
        </w:rPr>
      </w:pPr>
      <w:ins w:id="1648" w:author="Katharina Schleidt" w:date="2021-10-11T15:49:00Z">
        <w:r>
          <w:rPr>
            <w:noProof/>
            <w:lang w:val="fr-FR" w:eastAsia="fr-FR"/>
          </w:rPr>
          <w:t>Missing Pic</w:t>
        </w:r>
      </w:ins>
    </w:p>
    <w:p w14:paraId="775279B0" w14:textId="7D4C1067" w:rsidR="00A25173" w:rsidRDefault="00A25173" w:rsidP="00A25173">
      <w:pPr>
        <w:jc w:val="center"/>
        <w:rPr>
          <w:ins w:id="1649" w:author="Katharina Schleidt" w:date="2021-10-11T15:49:00Z"/>
          <w:b/>
          <w:bCs/>
          <w:sz w:val="20"/>
          <w:szCs w:val="20"/>
        </w:rPr>
      </w:pPr>
      <w:ins w:id="1650"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651" w:author="Katharina Schleidt" w:date="2021-10-11T15:50:00Z">
        <w:r w:rsidRPr="00A25173">
          <w:rPr>
            <w:b/>
            <w:bCs/>
            <w:sz w:val="20"/>
            <w:szCs w:val="20"/>
          </w:rPr>
          <w:t>PreparationStep</w:t>
        </w:r>
        <w:proofErr w:type="spellEnd"/>
        <w:r w:rsidRPr="00A25173">
          <w:rPr>
            <w:b/>
            <w:bCs/>
            <w:sz w:val="20"/>
            <w:szCs w:val="20"/>
          </w:rPr>
          <w:t xml:space="preserve"> </w:t>
        </w:r>
      </w:ins>
      <w:ins w:id="1652"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1653" w:author="Katharina Schleidt" w:date="2021-10-11T15:43:00Z"/>
          <w:lang w:eastAsia="ja-JP"/>
        </w:rPr>
      </w:pPr>
    </w:p>
    <w:p w14:paraId="028A37B2" w14:textId="77777777" w:rsidR="00A25173" w:rsidRPr="007D5E5A" w:rsidRDefault="00A25173">
      <w:pPr>
        <w:rPr>
          <w:ins w:id="1654" w:author="Katharina Schleidt" w:date="2021-10-11T15:42:00Z"/>
        </w:rPr>
        <w:pPrChange w:id="1655" w:author="Katharina Schleidt" w:date="2021-10-11T15:43:00Z">
          <w:pPr>
            <w:pStyle w:val="Heading2"/>
          </w:pPr>
        </w:pPrChange>
      </w:pPr>
    </w:p>
    <w:p w14:paraId="2ABBE490" w14:textId="57AD99B0" w:rsidR="00CC5129" w:rsidRDefault="00711727" w:rsidP="00711727">
      <w:pPr>
        <w:pStyle w:val="Heading2"/>
      </w:pPr>
      <w:proofErr w:type="spellStart"/>
      <w:r w:rsidRPr="00711727">
        <w:t>SampleCollection</w:t>
      </w:r>
      <w:bookmarkEnd w:id="1508"/>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656"/>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1656"/>
            <w:proofErr w:type="spellEnd"/>
            <w:r w:rsidR="00F972D4">
              <w:rPr>
                <w:rStyle w:val="CommentReference"/>
              </w:rPr>
              <w:commentReference w:id="1656"/>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657" w:name="_Toc72768922"/>
      <w:proofErr w:type="spellStart"/>
      <w:r w:rsidRPr="001D410B">
        <w:t>PhysicalDimension</w:t>
      </w:r>
      <w:bookmarkEnd w:id="1657"/>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1658"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659" w:author="Ilkka Rinne" w:date="2021-08-09T16:12:00Z">
              <w:r w:rsidR="00854564">
                <w:rPr>
                  <w:sz w:val="20"/>
                  <w:szCs w:val="20"/>
                </w:rPr>
                <w:t>identifier</w:t>
              </w:r>
            </w:ins>
            <w:del w:id="1660" w:author="Ilkka Rinne" w:date="2021-08-09T16:12:00Z">
              <w:r w:rsidDel="00854564">
                <w:rPr>
                  <w:sz w:val="20"/>
                  <w:szCs w:val="20"/>
                </w:rPr>
                <w:delText>name</w:delText>
              </w:r>
            </w:del>
            <w:r>
              <w:rPr>
                <w:sz w:val="20"/>
                <w:szCs w:val="20"/>
              </w:rPr>
              <w:t xml:space="preserve"> of the physical dimension</w:t>
            </w:r>
            <w:del w:id="1661"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662" w:name="_Toc72768923"/>
      <w:proofErr w:type="spellStart"/>
      <w:r w:rsidRPr="00F53892">
        <w:t>NamedLocation</w:t>
      </w:r>
      <w:bookmarkEnd w:id="1662"/>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663" w:name="_Toc72768924"/>
      <w:proofErr w:type="spellStart"/>
      <w:r w:rsidRPr="004611AB">
        <w:t>StatisticalClassification</w:t>
      </w:r>
      <w:bookmarkEnd w:id="1663"/>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1664"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665" w:name="_Toc450303222"/>
      <w:bookmarkStart w:id="1666" w:name="_Toc9996972"/>
      <w:bookmarkStart w:id="1667" w:name="_Toc438968655"/>
      <w:bookmarkStart w:id="1668" w:name="_Toc443461103"/>
      <w:bookmarkStart w:id="1669" w:name="_Toc353342675"/>
      <w:r w:rsidRPr="00F02BC7">
        <w:br/>
      </w:r>
      <w:bookmarkStart w:id="1670" w:name="_Toc72768925"/>
      <w:r w:rsidRPr="00F02BC7">
        <w:rPr>
          <w:b w:val="0"/>
        </w:rPr>
        <w:t>(</w:t>
      </w:r>
      <w:r w:rsidR="00920189">
        <w:rPr>
          <w:b w:val="0"/>
        </w:rPr>
        <w:t>normative</w:t>
      </w:r>
      <w:r w:rsidRPr="00F02BC7">
        <w:rPr>
          <w:b w:val="0"/>
        </w:rPr>
        <w:t>)</w:t>
      </w:r>
      <w:bookmarkEnd w:id="1665"/>
      <w:bookmarkEnd w:id="1666"/>
      <w:bookmarkEnd w:id="1667"/>
      <w:bookmarkEnd w:id="1668"/>
      <w:bookmarkEnd w:id="1669"/>
      <w:r w:rsidRPr="00F02BC7">
        <w:br/>
      </w:r>
      <w:r w:rsidRPr="00F02BC7">
        <w:br/>
      </w:r>
      <w:r w:rsidR="00920189">
        <w:t xml:space="preserve">Abstract </w:t>
      </w:r>
      <w:r w:rsidR="001E635D">
        <w:t>T</w:t>
      </w:r>
      <w:r w:rsidR="00920189">
        <w:t xml:space="preserve">est </w:t>
      </w:r>
      <w:r w:rsidR="001E635D">
        <w:t>S</w:t>
      </w:r>
      <w:r w:rsidR="00920189">
        <w:t>uite</w:t>
      </w:r>
      <w:bookmarkEnd w:id="1670"/>
    </w:p>
    <w:p w14:paraId="0BC1B11F" w14:textId="77777777" w:rsidR="007A1C65" w:rsidRPr="0047527C" w:rsidRDefault="007A1C65" w:rsidP="007A1C65">
      <w:pPr>
        <w:pStyle w:val="a2"/>
      </w:pPr>
      <w:bookmarkStart w:id="1671" w:name="_Toc72768926"/>
      <w:r w:rsidRPr="0047527C">
        <w:t>Abstract tests for Conceptual Observation schema package</w:t>
      </w:r>
      <w:bookmarkEnd w:id="1671"/>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672" w:name="_Toc72768927"/>
      <w:r w:rsidRPr="0047527C">
        <w:t>Abstract tests for Abstract Observation core package</w:t>
      </w:r>
      <w:bookmarkEnd w:id="1672"/>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673" w:name="_Toc72768928"/>
      <w:r w:rsidRPr="002B4EBE">
        <w:t>Abstract tests for Basic Observations package</w:t>
      </w:r>
      <w:bookmarkEnd w:id="1673"/>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674" w:name="_Toc72768929"/>
      <w:r w:rsidRPr="00F264E8">
        <w:t>Abstract tests for Conceptual Sample schema package</w:t>
      </w:r>
      <w:bookmarkEnd w:id="1674"/>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675" w:name="_Toc72768930"/>
      <w:r w:rsidRPr="002423DA">
        <w:t>Abstract tests for Abstract Sample core package</w:t>
      </w:r>
      <w:bookmarkEnd w:id="1675"/>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676" w:name="_Toc72768931"/>
      <w:r w:rsidRPr="002423DA">
        <w:t>Abstract tests for Basic Samples package</w:t>
      </w:r>
      <w:bookmarkEnd w:id="1676"/>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br/>
      </w:r>
      <w:bookmarkStart w:id="1677"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677"/>
    </w:p>
    <w:p w14:paraId="15C92B03" w14:textId="4FDB9CCA" w:rsidR="00920189" w:rsidRDefault="00F90523" w:rsidP="002B4EBE">
      <w:pPr>
        <w:pStyle w:val="a2"/>
      </w:pPr>
      <w:bookmarkStart w:id="1678" w:name="_Toc72768933"/>
      <w:r w:rsidRPr="00F90523">
        <w:t>Introduction</w:t>
      </w:r>
      <w:bookmarkEnd w:id="1678"/>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679" w:name="_Toc72768934"/>
      <w:r>
        <w:t>Earth Observations (EO)</w:t>
      </w:r>
      <w:bookmarkEnd w:id="1679"/>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680" w:name="_Toc72768935"/>
      <w:r>
        <w:t>Metrology</w:t>
      </w:r>
      <w:bookmarkEnd w:id="1680"/>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681" w:name="_Toc72768936"/>
      <w:r w:rsidRPr="00B577B2">
        <w:t>Earth science simulations</w:t>
      </w:r>
      <w:bookmarkEnd w:id="1681"/>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682" w:name="_Toc72768937"/>
      <w:r w:rsidRPr="00B577B2">
        <w:t>Assay/Chemistry</w:t>
      </w:r>
      <w:bookmarkEnd w:id="1682"/>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683" w:name="_Toc72768938"/>
      <w:r w:rsidRPr="00B577B2">
        <w:t>Geology field observations</w:t>
      </w:r>
      <w:bookmarkEnd w:id="1683"/>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684" w:name="_Toc72768939"/>
      <w:r w:rsidRPr="00B577B2">
        <w:t>Geotechnics observations</w:t>
      </w:r>
      <w:bookmarkEnd w:id="1684"/>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685" w:name="_Toc72768940"/>
      <w:r w:rsidRPr="00B577B2">
        <w:t>Water quality observations</w:t>
      </w:r>
      <w:bookmarkEnd w:id="1685"/>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686" w:name="_Toc72768941"/>
      <w:r w:rsidRPr="00B577B2">
        <w:t>Soil quality observations</w:t>
      </w:r>
      <w:bookmarkEnd w:id="1686"/>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br/>
      </w:r>
      <w:bookmarkStart w:id="1687" w:name="_Toc72768942"/>
      <w:bookmarkStart w:id="1688" w:name="_Ref71659104"/>
      <w:bookmarkStart w:id="1689"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690"/>
      <w:r w:rsidR="00EC3D8D" w:rsidRPr="00EC3D8D">
        <w:t xml:space="preserve">between </w:t>
      </w:r>
      <w:r w:rsidR="00DB2B9C">
        <w:t xml:space="preserve">ISO 19156:2011, edition 1 </w:t>
      </w:r>
      <w:r w:rsidR="00EC3D8D" w:rsidRPr="00EC3D8D">
        <w:t xml:space="preserve">and </w:t>
      </w:r>
      <w:r w:rsidR="00DB2B9C">
        <w:t>ISO 19156:</w:t>
      </w:r>
      <w:commentRangeStart w:id="1691"/>
      <w:commentRangeStart w:id="1692"/>
      <w:r w:rsidR="00DB2B9C">
        <w:t>2020</w:t>
      </w:r>
      <w:commentRangeEnd w:id="1691"/>
      <w:r w:rsidR="00DB2B9C">
        <w:rPr>
          <w:rStyle w:val="CommentReference"/>
        </w:rPr>
        <w:commentReference w:id="1691"/>
      </w:r>
      <w:commentRangeEnd w:id="1692"/>
      <w:r w:rsidR="00DB2B9C">
        <w:rPr>
          <w:rStyle w:val="CommentReference"/>
        </w:rPr>
        <w:commentReference w:id="1692"/>
      </w:r>
      <w:r w:rsidR="00DB2B9C">
        <w:t>, edition 2</w:t>
      </w:r>
      <w:commentRangeEnd w:id="1690"/>
      <w:r w:rsidR="00DB2B9C">
        <w:rPr>
          <w:rStyle w:val="CommentReference"/>
          <w:rFonts w:eastAsia="Calibri"/>
          <w:b w:val="0"/>
          <w:lang w:eastAsia="en-US"/>
        </w:rPr>
        <w:commentReference w:id="1690"/>
      </w:r>
      <w:bookmarkEnd w:id="1687"/>
      <w:bookmarkEnd w:id="1688"/>
      <w:bookmarkEnd w:id="1689"/>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693" w:author="Katharina Schleidt" w:date="2021-07-05T20:14:00Z">
        <w:r w:rsidR="002F3554" w:rsidDel="00CC3A78">
          <w:rPr>
            <w:lang w:eastAsia="ja-JP"/>
          </w:rPr>
          <w:delText>measurements</w:delText>
        </w:r>
        <w:r w:rsidDel="00CC3A78">
          <w:rPr>
            <w:lang w:eastAsia="ja-JP"/>
          </w:rPr>
          <w:delText xml:space="preserve"> </w:delText>
        </w:r>
      </w:del>
      <w:ins w:id="1694"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695" w:author="Katharina Schleidt" w:date="2021-07-05T20:14:00Z">
        <w:r w:rsidR="002F3554" w:rsidDel="00CC3A78">
          <w:rPr>
            <w:lang w:eastAsia="ja-JP"/>
          </w:rPr>
          <w:delText xml:space="preserve">measurements </w:delText>
        </w:r>
      </w:del>
      <w:ins w:id="1696" w:author="Katharina Schleidt" w:date="2021-07-05T20:14:00Z">
        <w:r w:rsidR="00CC3A78">
          <w:rPr>
            <w:lang w:eastAsia="ja-JP"/>
          </w:rPr>
          <w:t xml:space="preserve">Measurements </w:t>
        </w:r>
      </w:ins>
      <w:r w:rsidR="002F3554">
        <w:rPr>
          <w:lang w:eastAsia="ja-JP"/>
        </w:rPr>
        <w:t xml:space="preserve">and </w:t>
      </w:r>
      <w:del w:id="1697" w:author="Katharina Schleidt" w:date="2021-07-05T20:14:00Z">
        <w:r w:rsidR="002F3554" w:rsidDel="00CC3A78">
          <w:rPr>
            <w:lang w:eastAsia="ja-JP"/>
          </w:rPr>
          <w:delText>samples</w:delText>
        </w:r>
        <w:r w:rsidDel="00CC3A78">
          <w:rPr>
            <w:lang w:eastAsia="ja-JP"/>
          </w:rPr>
          <w:delText xml:space="preserve"> </w:delText>
        </w:r>
      </w:del>
      <w:ins w:id="1698" w:author="Katharina Schleidt" w:date="2021-07-05T20:14:00Z">
        <w:r w:rsidR="00CC3A78">
          <w:rPr>
            <w:lang w:eastAsia="ja-JP"/>
          </w:rPr>
          <w:t xml:space="preserve">Samples </w:t>
        </w:r>
      </w:ins>
      <w:r>
        <w:rPr>
          <w:lang w:eastAsia="ja-JP"/>
        </w:rPr>
        <w:t>v3.0 (ISO 19156:</w:t>
      </w:r>
      <w:commentRangeStart w:id="1699"/>
      <w:commentRangeStart w:id="1700"/>
      <w:r>
        <w:rPr>
          <w:lang w:eastAsia="ja-JP"/>
        </w:rPr>
        <w:t>2020</w:t>
      </w:r>
      <w:commentRangeEnd w:id="1699"/>
      <w:r w:rsidR="00AE5CAB">
        <w:rPr>
          <w:rStyle w:val="CommentReference"/>
        </w:rPr>
        <w:commentReference w:id="1699"/>
      </w:r>
      <w:commentRangeEnd w:id="1700"/>
      <w:r w:rsidR="00AE5CAB">
        <w:rPr>
          <w:rStyle w:val="CommentReference"/>
        </w:rPr>
        <w:commentReference w:id="1700"/>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701" w:name="_Toc72768943"/>
      <w:r>
        <w:t>Package and requirements class structure</w:t>
      </w:r>
      <w:bookmarkEnd w:id="1701"/>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1702"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1703" w:author="Katharina Schleidt" w:date="2021-07-06T12:09:00Z">
        <w:r w:rsidR="008B3514">
          <w:rPr>
            <w:lang w:eastAsia="ja-JP"/>
          </w:rPr>
          <w:t>,</w:t>
        </w:r>
      </w:ins>
      <w:r>
        <w:rPr>
          <w:lang w:eastAsia="ja-JP"/>
        </w:rPr>
        <w:t xml:space="preserve"> the number of conformance classes in ISO 19156 Edition 2 (</w:t>
      </w:r>
      <w:commentRangeStart w:id="1704"/>
      <w:commentRangeStart w:id="1705"/>
      <w:r>
        <w:rPr>
          <w:lang w:eastAsia="ja-JP"/>
        </w:rPr>
        <w:t>53</w:t>
      </w:r>
      <w:commentRangeEnd w:id="1704"/>
      <w:r w:rsidR="008B3514">
        <w:rPr>
          <w:rStyle w:val="CommentReference"/>
        </w:rPr>
        <w:commentReference w:id="1704"/>
      </w:r>
      <w:commentRangeEnd w:id="1705"/>
      <w:r w:rsidR="00316DFC">
        <w:rPr>
          <w:rStyle w:val="CommentReference"/>
        </w:rPr>
        <w:commentReference w:id="1705"/>
      </w:r>
      <w:r>
        <w:rPr>
          <w:lang w:eastAsia="ja-JP"/>
        </w:rPr>
        <w:t>) is much bigger than in the Edition 1 (</w:t>
      </w:r>
      <w:commentRangeStart w:id="1706"/>
      <w:r>
        <w:rPr>
          <w:lang w:eastAsia="ja-JP"/>
        </w:rPr>
        <w:t>18</w:t>
      </w:r>
      <w:commentRangeEnd w:id="1706"/>
      <w:r w:rsidR="008B3514">
        <w:rPr>
          <w:rStyle w:val="CommentReference"/>
        </w:rPr>
        <w:commentReference w:id="1706"/>
      </w:r>
      <w:r>
        <w:rPr>
          <w:lang w:eastAsia="ja-JP"/>
        </w:rPr>
        <w:t>). For the complete list of Edition 2 conformance classes see Annex A.</w:t>
      </w:r>
    </w:p>
    <w:p w14:paraId="7B29827B" w14:textId="77777777" w:rsidR="0040049D" w:rsidRDefault="0040049D" w:rsidP="00917C89">
      <w:pPr>
        <w:pStyle w:val="a2"/>
      </w:pPr>
      <w:bookmarkStart w:id="1707" w:name="_Toc72768944"/>
      <w:r>
        <w:t>Interfaces in the conceptual schema packages</w:t>
      </w:r>
      <w:bookmarkEnd w:id="1707"/>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708" w:author="Katharina Schleidt" w:date="2021-07-05T19:38:00Z">
        <w:r w:rsidDel="00116C6C">
          <w:rPr>
            <w:lang w:eastAsia="ja-JP"/>
          </w:rPr>
          <w:delText>Observations, Measurements and Samples</w:delText>
        </w:r>
      </w:del>
      <w:ins w:id="1709"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710" w:author="Katharina Schleidt" w:date="2021-07-06T12:08:00Z">
        <w:r w:rsidDel="008B3514">
          <w:rPr>
            <w:lang w:eastAsia="ja-JP"/>
          </w:rPr>
          <w:delText xml:space="preserve">Schema </w:delText>
        </w:r>
      </w:del>
      <w:ins w:id="1711"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712" w:author="Katharina Schleidt" w:date="2021-07-05T19:39:00Z">
        <w:r w:rsidDel="00116C6C">
          <w:rPr>
            <w:lang w:eastAsia="ja-JP"/>
          </w:rPr>
          <w:delText>Observations, Measurements and Samples</w:delText>
        </w:r>
      </w:del>
      <w:ins w:id="1713"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1714" w:author="Katharina Schleidt" w:date="2021-07-06T12:08:00Z"/>
          <w:lang w:eastAsia="ja-JP"/>
        </w:rPr>
      </w:pPr>
      <w:r>
        <w:rPr>
          <w:lang w:eastAsia="ja-JP"/>
        </w:rPr>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1715"/>
      <w:proofErr w:type="spellStart"/>
      <w:ins w:id="1716"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1715"/>
      <w:r w:rsidR="00874CE2">
        <w:rPr>
          <w:rStyle w:val="CommentReference"/>
        </w:rPr>
        <w:commentReference w:id="1715"/>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717" w:author="Katharina Schleidt" w:date="2021-07-06T12:08:00Z">
        <w:r w:rsidDel="008B3514">
          <w:rPr>
            <w:lang w:eastAsia="ja-JP"/>
          </w:rPr>
          <w:delText>The s</w:delText>
        </w:r>
      </w:del>
      <w:ins w:id="1718"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1719"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1720" w:name="_Toc72768945"/>
      <w:r>
        <w:t>Realizations of the conceptual schemas as abstract and concrete feature type classes</w:t>
      </w:r>
      <w:bookmarkEnd w:id="1720"/>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721"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722" w:author="Katharina Schleidt" w:date="2021-07-06T12:13:00Z">
        <w:r w:rsidR="008B3514">
          <w:rPr>
            <w:lang w:eastAsia="ja-JP"/>
          </w:rPr>
          <w:t xml:space="preserve">pertaining to their </w:t>
        </w:r>
      </w:ins>
      <w:r>
        <w:rPr>
          <w:lang w:eastAsia="ja-JP"/>
        </w:rPr>
        <w:t xml:space="preserve">data content </w:t>
      </w:r>
      <w:del w:id="1723"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724"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725" w:author="Katharina Schleidt" w:date="2021-07-05T19:39:00Z">
        <w:r w:rsidDel="00116C6C">
          <w:rPr>
            <w:lang w:eastAsia="ja-JP"/>
          </w:rPr>
          <w:delText>Observations, measurements and Samples</w:delText>
        </w:r>
      </w:del>
      <w:ins w:id="1726"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727" w:name="_Toc72768946"/>
      <w:r>
        <w:t>Modelling of the Observation concept</w:t>
      </w:r>
      <w:bookmarkEnd w:id="1727"/>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1728"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1729"/>
      <w:commentRangeStart w:id="1730"/>
      <w:ins w:id="1731"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1729"/>
        <w:r>
          <w:rPr>
            <w:rStyle w:val="CommentReference"/>
          </w:rPr>
          <w:commentReference w:id="1729"/>
        </w:r>
      </w:ins>
      <w:commentRangeEnd w:id="1730"/>
      <w:r w:rsidR="00AF148B">
        <w:rPr>
          <w:rStyle w:val="CommentReference"/>
        </w:rPr>
        <w:commentReference w:id="1730"/>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1732" w:author="Katharina Schleidt" w:date="2021-07-05T13:55:00Z">
        <w:r w:rsidDel="0058722D">
          <w:rPr>
            <w:lang w:eastAsia="ja-JP"/>
          </w:rPr>
          <w:delText>feature of interest</w:delText>
        </w:r>
      </w:del>
      <w:ins w:id="1733" w:author="Katharina Schleidt" w:date="2021-07-05T13:55:00Z">
        <w:r w:rsidR="0058722D">
          <w:rPr>
            <w:lang w:eastAsia="ja-JP"/>
          </w:rPr>
          <w:t>feature-of-</w:t>
        </w:r>
        <w:commentRangeStart w:id="1734"/>
        <w:r w:rsidR="0058722D">
          <w:rPr>
            <w:lang w:eastAsia="ja-JP"/>
          </w:rPr>
          <w:t>interest</w:t>
        </w:r>
      </w:ins>
      <w:commentRangeEnd w:id="1734"/>
      <w:r w:rsidR="00AF148B">
        <w:rPr>
          <w:rStyle w:val="CommentReference"/>
        </w:rPr>
        <w:commentReference w:id="1734"/>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1735" w:author="Katharina Schleidt" w:date="2021-07-05T13:55:00Z">
        <w:r w:rsidDel="0058722D">
          <w:rPr>
            <w:lang w:eastAsia="ja-JP"/>
          </w:rPr>
          <w:delText>feature of interest</w:delText>
        </w:r>
      </w:del>
      <w:ins w:id="1736" w:author="Katharina Schleidt" w:date="2021-07-05T13:55:00Z">
        <w:r w:rsidR="0058722D">
          <w:rPr>
            <w:lang w:eastAsia="ja-JP"/>
          </w:rPr>
          <w:t>feature-of-</w:t>
        </w:r>
        <w:commentRangeStart w:id="1737"/>
        <w:r w:rsidR="0058722D">
          <w:rPr>
            <w:lang w:eastAsia="ja-JP"/>
          </w:rPr>
          <w:t>interest</w:t>
        </w:r>
      </w:ins>
      <w:commentRangeEnd w:id="1737"/>
      <w:r w:rsidR="00AF148B">
        <w:rPr>
          <w:rStyle w:val="CommentReference"/>
        </w:rPr>
        <w:commentReference w:id="1737"/>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1738" w:author="Katharina Schleidt" w:date="2021-07-06T12:18:00Z">
        <w:r w:rsidDel="00766D13">
          <w:rPr>
            <w:lang w:eastAsia="ja-JP"/>
          </w:rPr>
          <w:delText xml:space="preserve">, </w:delText>
        </w:r>
      </w:del>
      <w:ins w:id="1739" w:author="Katharina Schleidt" w:date="2021-07-06T12:18:00Z">
        <w:r w:rsidR="00766D13">
          <w:rPr>
            <w:lang w:eastAsia="ja-JP"/>
          </w:rPr>
          <w:t xml:space="preserve">. </w:t>
        </w:r>
      </w:ins>
      <w:del w:id="1740" w:author="Katharina Schleidt" w:date="2021-07-06T12:19:00Z">
        <w:r w:rsidDel="00766D13">
          <w:rPr>
            <w:lang w:eastAsia="ja-JP"/>
          </w:rPr>
          <w:delText>and t</w:delText>
        </w:r>
      </w:del>
      <w:ins w:id="1741" w:author="Katharina Schleidt" w:date="2021-07-06T12:19:00Z">
        <w:r w:rsidR="00766D13">
          <w:rPr>
            <w:lang w:eastAsia="ja-JP"/>
          </w:rPr>
          <w:t>T</w:t>
        </w:r>
      </w:ins>
      <w:r>
        <w:rPr>
          <w:lang w:eastAsia="ja-JP"/>
        </w:rPr>
        <w:t>hus</w:t>
      </w:r>
      <w:ins w:id="1742" w:author="Katharina Schleidt" w:date="2021-07-06T12:19:00Z">
        <w:r w:rsidR="00766D13">
          <w:rPr>
            <w:lang w:eastAsia="ja-JP"/>
          </w:rPr>
          <w:t xml:space="preserve">, in addition to serving </w:t>
        </w:r>
      </w:ins>
      <w:del w:id="1743" w:author="Katharina Schleidt" w:date="2021-07-06T12:19:00Z">
        <w:r w:rsidDel="00766D13">
          <w:rPr>
            <w:lang w:eastAsia="ja-JP"/>
          </w:rPr>
          <w:delText xml:space="preserve"> can act </w:delText>
        </w:r>
      </w:del>
      <w:r>
        <w:rPr>
          <w:lang w:eastAsia="ja-JP"/>
        </w:rPr>
        <w:t xml:space="preserve">as the base class for </w:t>
      </w:r>
      <w:del w:id="1744" w:author="Katharina Schleidt" w:date="2021-07-06T12:19:00Z">
        <w:r w:rsidDel="00766D13">
          <w:rPr>
            <w:lang w:eastAsia="ja-JP"/>
          </w:rPr>
          <w:delText xml:space="preserve">both </w:delText>
        </w:r>
      </w:del>
      <w:r>
        <w:rPr>
          <w:lang w:eastAsia="ja-JP"/>
        </w:rPr>
        <w:t>realizations of the Observation interface</w:t>
      </w:r>
      <w:ins w:id="1745" w:author="Katharina Schleidt" w:date="2021-07-06T12:19:00Z">
        <w:r w:rsidR="00766D13">
          <w:rPr>
            <w:lang w:eastAsia="ja-JP"/>
          </w:rPr>
          <w:t xml:space="preserve">, it can also be utilized for the </w:t>
        </w:r>
      </w:ins>
      <w:del w:id="1746" w:author="Katharina Schleidt" w:date="2021-07-06T12:19:00Z">
        <w:r w:rsidDel="00766D13">
          <w:rPr>
            <w:lang w:eastAsia="ja-JP"/>
          </w:rPr>
          <w:delText xml:space="preserve"> as well as </w:delText>
        </w:r>
      </w:del>
      <w:r>
        <w:rPr>
          <w:lang w:eastAsia="ja-JP"/>
        </w:rPr>
        <w:t>description</w:t>
      </w:r>
      <w:del w:id="1747" w:author="Katharina Schleidt" w:date="2021-07-06T12:19:00Z">
        <w:r w:rsidDel="00766D13">
          <w:rPr>
            <w:lang w:eastAsia="ja-JP"/>
          </w:rPr>
          <w:delText>s</w:delText>
        </w:r>
      </w:del>
      <w:r>
        <w:rPr>
          <w:lang w:eastAsia="ja-JP"/>
        </w:rPr>
        <w:t xml:space="preserve"> of sets of related or similar </w:t>
      </w:r>
      <w:ins w:id="1748" w:author="Katharina Schleidt" w:date="2021-07-06T12:16:00Z">
        <w:r w:rsidR="00766D13">
          <w:rPr>
            <w:lang w:eastAsia="ja-JP"/>
          </w:rPr>
          <w:t>Observation</w:t>
        </w:r>
      </w:ins>
      <w:ins w:id="1749" w:author="Katharina Schleidt" w:date="2021-07-06T12:17:00Z">
        <w:r w:rsidR="00766D13">
          <w:rPr>
            <w:lang w:eastAsia="ja-JP"/>
          </w:rPr>
          <w:t>s, as well as describing the observing capabilities of</w:t>
        </w:r>
      </w:ins>
      <w:ins w:id="1750" w:author="Katharina Schleidt" w:date="2021-07-06T12:20:00Z">
        <w:r w:rsidR="00766D13">
          <w:rPr>
            <w:lang w:eastAsia="ja-JP"/>
          </w:rPr>
          <w:t xml:space="preserve"> facilities hosting various observation devices. </w:t>
        </w:r>
      </w:ins>
      <w:del w:id="1751"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752" w:author="Katharina Schleidt" w:date="2021-07-06T12:20:00Z">
        <w:r w:rsidDel="00766D13">
          <w:rPr>
            <w:lang w:eastAsia="ja-JP"/>
          </w:rPr>
          <w:delText xml:space="preserve">the only partially described Observation use cases </w:delText>
        </w:r>
      </w:del>
      <w:ins w:id="1753"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1BFAE5C3"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del w:id="1754" w:author="Katharina Schleidt" w:date="2021-10-13T19:04: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034D2BEE"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del w:id="1755" w:author="Katharina Schleidt" w:date="2021-10-13T19:05:00Z">
        <w:r w:rsidRPr="00917C89" w:rsidDel="00F90564">
          <w:rPr>
            <w:b/>
            <w:bCs/>
            <w:lang w:eastAsia="ja-JP"/>
          </w:rPr>
          <w:delText>CodeListValue</w:delText>
        </w:r>
      </w:del>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1756" w:author="Katharina Schleidt" w:date="2021-07-06T12:22:00Z">
        <w:r w:rsidDel="00766D13">
          <w:rPr>
            <w:lang w:eastAsia="ja-JP"/>
          </w:rPr>
          <w:delText xml:space="preserve">if </w:delText>
        </w:r>
      </w:del>
      <w:ins w:id="1757" w:author="Katharina Schleidt" w:date="2021-07-06T12:22:00Z">
        <w:r w:rsidR="00766D13">
          <w:rPr>
            <w:lang w:eastAsia="ja-JP"/>
          </w:rPr>
          <w:t xml:space="preserve">whether </w:t>
        </w:r>
      </w:ins>
      <w:r>
        <w:rPr>
          <w:lang w:eastAsia="ja-JP"/>
        </w:rPr>
        <w:t xml:space="preserve">it represents </w:t>
      </w:r>
      <w:del w:id="1758" w:author="Katharina Schleidt" w:date="2021-07-06T12:22:00Z">
        <w:r w:rsidDel="00766D13">
          <w:rPr>
            <w:lang w:eastAsia="ja-JP"/>
          </w:rPr>
          <w:delText xml:space="preserve">the </w:delText>
        </w:r>
      </w:del>
      <w:ins w:id="1759"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760"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1761" w:author="Katharina Schleidt" w:date="2021-07-06T12:23:00Z">
        <w:r w:rsidR="00766D13">
          <w:rPr>
            <w:lang w:eastAsia="ja-JP"/>
          </w:rPr>
          <w:t xml:space="preserve">whether </w:t>
        </w:r>
      </w:ins>
      <w:del w:id="1762" w:author="Katharina Schleidt" w:date="2021-07-06T12:23:00Z">
        <w:r w:rsidDel="00766D13">
          <w:rPr>
            <w:lang w:eastAsia="ja-JP"/>
          </w:rPr>
          <w:delText xml:space="preserve">if </w:delText>
        </w:r>
      </w:del>
      <w:r>
        <w:rPr>
          <w:lang w:eastAsia="ja-JP"/>
        </w:rPr>
        <w:t xml:space="preserve">it describes the kind of the observing procedure (method) or </w:t>
      </w:r>
      <w:ins w:id="1763"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764"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1765"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1766" w:author="Katharina Schleidt" w:date="2021-07-06T12:25:00Z">
        <w:r>
          <w:rPr>
            <w:lang w:eastAsia="ja-JP"/>
          </w:rPr>
          <w:t>OM_Observation.</w:t>
        </w:r>
        <w:commentRangeStart w:id="1767"/>
        <w:commentRangeStart w:id="1768"/>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1767"/>
        <w:r w:rsidR="00766D13">
          <w:rPr>
            <w:rStyle w:val="CommentReference"/>
          </w:rPr>
          <w:commentReference w:id="1767"/>
        </w:r>
      </w:ins>
      <w:commentRangeEnd w:id="1768"/>
      <w:r w:rsidR="00AF148B">
        <w:rPr>
          <w:rStyle w:val="CommentReference"/>
        </w:rPr>
        <w:commentReference w:id="1768"/>
      </w:r>
      <w:ins w:id="1769" w:author="Katharina Schleidt" w:date="2021-07-06T12:25:00Z">
        <w:r>
          <w:rPr>
            <w:lang w:eastAsia="ja-JP"/>
          </w:rPr>
          <w:t xml:space="preserve"> becomes </w:t>
        </w:r>
      </w:ins>
      <w:commentRangeStart w:id="1770"/>
      <w:proofErr w:type="spellStart"/>
      <w:ins w:id="1771"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1770"/>
        <w:r w:rsidR="00766D13">
          <w:rPr>
            <w:rStyle w:val="CommentReference"/>
          </w:rPr>
          <w:commentReference w:id="1770"/>
        </w:r>
      </w:ins>
    </w:p>
    <w:p w14:paraId="11ABB6F0" w14:textId="77777777" w:rsidR="003D68CB" w:rsidRDefault="003D68CB">
      <w:pPr>
        <w:ind w:left="360"/>
        <w:rPr>
          <w:ins w:id="1772"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773"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773"/>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774" w:name="_Toc72768947"/>
      <w:r>
        <w:t>Modelling of the Sample and Sampling concepts</w:t>
      </w:r>
      <w:bookmarkEnd w:id="1774"/>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1775"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1776"/>
      <w:commentRangeStart w:id="1777"/>
      <w:ins w:id="1778"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1776"/>
      <w:r w:rsidR="0047484D">
        <w:rPr>
          <w:rStyle w:val="CommentReference"/>
        </w:rPr>
        <w:commentReference w:id="1776"/>
      </w:r>
      <w:commentRangeEnd w:id="1777"/>
      <w:r w:rsidR="00316DFC">
        <w:rPr>
          <w:rStyle w:val="CommentReference"/>
        </w:rPr>
        <w:commentReference w:id="1777"/>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1779"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1780"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1781"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429B04E1"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del w:id="1782" w:author="Katharina Schleidt" w:date="2021-10-13T19:05: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1783" w:author="Katharina Schleidt" w:date="2021-07-06T12:31:00Z">
        <w:r w:rsidDel="003D68CB">
          <w:rPr>
            <w:lang w:eastAsia="ja-JP"/>
          </w:rPr>
          <w:delText>'</w:delText>
        </w:r>
      </w:del>
      <w:r>
        <w:rPr>
          <w:lang w:eastAsia="ja-JP"/>
        </w:rPr>
        <w:t xml:space="preserve">s sub-classes </w:t>
      </w:r>
      <w:del w:id="1784" w:author="Katharina Schleidt" w:date="2021-07-06T12:32:00Z">
        <w:r w:rsidDel="003D68CB">
          <w:rPr>
            <w:lang w:eastAsia="ja-JP"/>
          </w:rPr>
          <w:delText xml:space="preserve">do </w:delText>
        </w:r>
      </w:del>
      <w:r>
        <w:rPr>
          <w:lang w:eastAsia="ja-JP"/>
        </w:rPr>
        <w:t xml:space="preserve">add specialized properties to </w:t>
      </w:r>
      <w:del w:id="1785"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786"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786"/>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1787"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787"/>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1788"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788"/>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789" w:name="_Toc72768948"/>
      <w:r>
        <w:t>Observation and Sample collections</w:t>
      </w:r>
      <w:bookmarkEnd w:id="1789"/>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5017072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del w:id="1790" w:author="Katharina Schleidt" w:date="2021-10-13T19:05: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53AB5A14"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w:t>
      </w:r>
      <w:proofErr w:type="spellEnd"/>
      <w:del w:id="1791" w:author="Katharina Schleidt" w:date="2021-10-13T19:05:00Z">
        <w:r w:rsidDel="00F90564">
          <w:rPr>
            <w:lang w:eastAsia="ja-JP"/>
          </w:rPr>
          <w:delText>CodeListValue</w:delText>
        </w:r>
      </w:del>
      <w:r>
        <w:rPr>
          <w:lang w:eastAsia="ja-JP"/>
        </w:rPr>
        <w:t xml:space="preserve"> class is provided in the Basic Observations package: </w:t>
      </w:r>
      <w:proofErr w:type="spellStart"/>
      <w:r>
        <w:rPr>
          <w:lang w:eastAsia="ja-JP"/>
        </w:rPr>
        <w:t>CollectionTypeByMemberCharacteristicsSemantic</w:t>
      </w:r>
      <w:commentRangeStart w:id="1792"/>
      <w:r>
        <w:rPr>
          <w:lang w:eastAsia="ja-JP"/>
        </w:rPr>
        <w:t>s</w:t>
      </w:r>
      <w:proofErr w:type="spellEnd"/>
      <w:r w:rsidR="00C634D8">
        <w:rPr>
          <w:rStyle w:val="FootnoteReference"/>
          <w:lang w:eastAsia="ja-JP"/>
        </w:rPr>
        <w:footnoteReference w:id="1"/>
      </w:r>
      <w:r>
        <w:rPr>
          <w:lang w:eastAsia="ja-JP"/>
        </w:rPr>
        <w:t xml:space="preserve"> </w:t>
      </w:r>
      <w:commentRangeEnd w:id="1792"/>
      <w:r w:rsidR="0077641F">
        <w:rPr>
          <w:rStyle w:val="CommentReference"/>
        </w:rPr>
        <w:commentReference w:id="1792"/>
      </w:r>
      <w:r>
        <w:rPr>
          <w:lang w:eastAsia="ja-JP"/>
        </w:rPr>
        <w:t xml:space="preserve">with an initial set of two values: </w:t>
      </w:r>
      <w:ins w:id="1798" w:author="Katharina Schleidt" w:date="2021-07-06T12:37:00Z">
        <w:r w:rsidR="003D68CB">
          <w:rPr>
            <w:lang w:eastAsia="ja-JP"/>
          </w:rPr>
          <w:t>‘</w:t>
        </w:r>
      </w:ins>
      <w:r>
        <w:rPr>
          <w:lang w:eastAsia="ja-JP"/>
        </w:rPr>
        <w:t>homogenous</w:t>
      </w:r>
      <w:ins w:id="1799" w:author="Katharina Schleidt" w:date="2021-07-06T12:37:00Z">
        <w:r w:rsidR="003D68CB">
          <w:rPr>
            <w:lang w:eastAsia="ja-JP"/>
          </w:rPr>
          <w:t>’</w:t>
        </w:r>
      </w:ins>
      <w:r>
        <w:rPr>
          <w:lang w:eastAsia="ja-JP"/>
        </w:rPr>
        <w:t xml:space="preserve"> and </w:t>
      </w:r>
      <w:ins w:id="1800" w:author="Katharina Schleidt" w:date="2021-07-06T12:37:00Z">
        <w:r w:rsidR="003D68CB">
          <w:rPr>
            <w:lang w:eastAsia="ja-JP"/>
          </w:rPr>
          <w:t>‘</w:t>
        </w:r>
      </w:ins>
      <w:r>
        <w:rPr>
          <w:lang w:eastAsia="ja-JP"/>
        </w:rPr>
        <w:t>summarizing</w:t>
      </w:r>
      <w:ins w:id="1801"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del w:id="1802" w:author="Katharina Schleidt" w:date="2021-10-13T19:05:00Z">
        <w:r w:rsidDel="00F90564">
          <w:rPr>
            <w:lang w:eastAsia="ja-JP"/>
          </w:rPr>
          <w:delText>CodeListValue</w:delText>
        </w:r>
      </w:del>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803"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803"/>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804" w:name="_Toc72768949"/>
      <w:bookmarkStart w:id="1805" w:name="_Hlk84855850"/>
      <w:r>
        <w:t xml:space="preserve">Hard-typing vs. soft typing and </w:t>
      </w:r>
      <w:proofErr w:type="spellStart"/>
      <w:r>
        <w:t>codelist</w:t>
      </w:r>
      <w:proofErr w:type="spellEnd"/>
      <w:r>
        <w:t xml:space="preserve"> use</w:t>
      </w:r>
      <w:bookmarkEnd w:id="1804"/>
    </w:p>
    <w:bookmarkEnd w:id="1805"/>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1806"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22944187" w:rsidR="00316DFC" w:rsidRDefault="0040049D" w:rsidP="0040049D">
      <w:pPr>
        <w:rPr>
          <w:ins w:id="1807" w:author="Ilkka Rinne" w:date="2021-08-03T15:37:00Z"/>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w:t>
      </w:r>
      <w:proofErr w:type="spellEnd"/>
      <w:del w:id="1808" w:author="Katharina Schleidt" w:date="2021-10-13T19:05:00Z">
        <w:r w:rsidDel="00F90564">
          <w:rPr>
            <w:lang w:eastAsia="ja-JP"/>
          </w:rPr>
          <w:delText>CodeListValue</w:delText>
        </w:r>
      </w:del>
      <w:r>
        <w:rPr>
          <w:lang w:eastAsia="ja-JP"/>
        </w:rPr>
        <w:t xml:space="preserve"> and </w:t>
      </w:r>
      <w:proofErr w:type="spellStart"/>
      <w:r>
        <w:rPr>
          <w:lang w:eastAsia="ja-JP"/>
        </w:rPr>
        <w:t>AbstractSampleType</w:t>
      </w:r>
      <w:proofErr w:type="spellEnd"/>
      <w:del w:id="1809" w:author="Katharina Schleidt" w:date="2021-10-13T19:05:00Z">
        <w:r w:rsidDel="00F90564">
          <w:rPr>
            <w:lang w:eastAsia="ja-JP"/>
          </w:rPr>
          <w:delText>CodeListValue</w:delText>
        </w:r>
      </w:del>
      <w:r>
        <w:rPr>
          <w:lang w:eastAsia="ja-JP"/>
        </w:rPr>
        <w:t xml:space="preserve"> classes</w:t>
      </w:r>
      <w:ins w:id="1810" w:author="Ilkka Rinne" w:date="2021-08-03T15:37:00Z">
        <w:r w:rsidR="00316DFC">
          <w:rPr>
            <w:lang w:eastAsia="ja-JP"/>
          </w:rPr>
          <w:t xml:space="preserve">, as illustrated </w:t>
        </w:r>
      </w:ins>
      <w:ins w:id="1811" w:author="Ilkka Rinne" w:date="2021-08-03T15:44:00Z">
        <w:r w:rsidR="0018089C">
          <w:rPr>
            <w:lang w:eastAsia="ja-JP"/>
          </w:rPr>
          <w:t xml:space="preserve">for classification of Samples </w:t>
        </w:r>
      </w:ins>
      <w:ins w:id="1812" w:author="Ilkka Rinne" w:date="2021-08-03T15:37:00Z">
        <w:r w:rsidR="00316DFC">
          <w:rPr>
            <w:lang w:eastAsia="ja-JP"/>
          </w:rPr>
          <w:t xml:space="preserve">in </w:t>
        </w:r>
      </w:ins>
      <w:ins w:id="1813"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1814"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1815" w:author="Ilkka Rinne" w:date="2021-08-03T15:40:00Z"/>
        </w:rPr>
        <w:pPrChange w:id="1816" w:author="Ilkka Rinne" w:date="2021-08-03T15:40:00Z">
          <w:pPr/>
        </w:pPrChange>
      </w:pPr>
      <w:ins w:id="1817"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1818" w:author="Ilkka Rinne" w:date="2021-08-03T15:40:00Z"/>
        </w:rPr>
      </w:pPr>
      <w:bookmarkStart w:id="1819" w:name="_Ref78897786"/>
      <w:ins w:id="1820" w:author="Ilkka Rinne" w:date="2021-08-03T15:40:00Z">
        <w:r>
          <w:t xml:space="preserve">Figure </w:t>
        </w:r>
        <w:r>
          <w:fldChar w:fldCharType="begin"/>
        </w:r>
        <w:r>
          <w:instrText xml:space="preserve"> SEQ Figure \* ARABIC </w:instrText>
        </w:r>
      </w:ins>
      <w:r>
        <w:fldChar w:fldCharType="separate"/>
      </w:r>
      <w:ins w:id="1821" w:author="Ilkka Rinne" w:date="2021-08-03T15:47:00Z">
        <w:r w:rsidR="0018089C">
          <w:rPr>
            <w:noProof/>
          </w:rPr>
          <w:t>85</w:t>
        </w:r>
      </w:ins>
      <w:ins w:id="1822" w:author="Ilkka Rinne" w:date="2021-08-03T15:40:00Z">
        <w:r>
          <w:fldChar w:fldCharType="end"/>
        </w:r>
        <w:bookmarkEnd w:id="1819"/>
        <w:r>
          <w:t xml:space="preserve"> </w:t>
        </w:r>
      </w:ins>
      <w:ins w:id="1823" w:author="Ilkka Rinne" w:date="2021-08-03T15:41:00Z">
        <w:r>
          <w:softHyphen/>
          <w:t>–</w:t>
        </w:r>
      </w:ins>
      <w:ins w:id="1824" w:author="Ilkka Rinne" w:date="2021-08-03T15:40:00Z">
        <w:r>
          <w:t xml:space="preserve"> </w:t>
        </w:r>
      </w:ins>
      <w:ins w:id="1825" w:author="Ilkka Rinne" w:date="2021-08-03T15:42:00Z">
        <w:r w:rsidR="0018089C">
          <w:t>(</w:t>
        </w:r>
      </w:ins>
      <w:ins w:id="1826" w:author="Ilkka Rinne" w:date="2021-08-03T15:40:00Z">
        <w:r>
          <w:t>Example</w:t>
        </w:r>
      </w:ins>
      <w:ins w:id="1827" w:author="Ilkka Rinne" w:date="2021-08-03T15:43:00Z">
        <w:r w:rsidR="0018089C">
          <w:t>)</w:t>
        </w:r>
      </w:ins>
      <w:ins w:id="1828" w:author="Ilkka Rinne" w:date="2021-08-03T15:40:00Z">
        <w:r>
          <w:t xml:space="preserve"> </w:t>
        </w:r>
      </w:ins>
      <w:ins w:id="1829" w:author="Ilkka Rinne" w:date="2021-08-03T15:43:00Z">
        <w:r w:rsidR="0018089C">
          <w:t>Mechanism for d</w:t>
        </w:r>
      </w:ins>
      <w:ins w:id="1830" w:author="Ilkka Rinne" w:date="2021-08-03T15:40:00Z">
        <w:r>
          <w:t xml:space="preserve">efining a classification scheme for Samples </w:t>
        </w:r>
      </w:ins>
      <w:ins w:id="1831" w:author="Ilkka Rinne" w:date="2021-08-03T15:43:00Z">
        <w:r w:rsidR="0018089C">
          <w:t>based on</w:t>
        </w:r>
      </w:ins>
      <w:ins w:id="1832" w:author="Ilkka Rinne" w:date="2021-08-03T15:40:00Z">
        <w:r>
          <w:t xml:space="preserve"> </w:t>
        </w:r>
      </w:ins>
      <w:ins w:id="1833" w:author="Ilkka Rinne" w:date="2021-08-03T15:43:00Z">
        <w:r w:rsidR="0018089C">
          <w:t xml:space="preserve">the type of the sample </w:t>
        </w:r>
      </w:ins>
      <w:ins w:id="1834" w:author="Ilkka Rinne" w:date="2021-08-03T15:40:00Z">
        <w:r>
          <w:t>material</w:t>
        </w:r>
      </w:ins>
      <w:ins w:id="1835" w:author="Ilkka Rinne" w:date="2021-08-03T15:41:00Z">
        <w:r>
          <w:t xml:space="preserve"> by extending the </w:t>
        </w:r>
        <w:proofErr w:type="spellStart"/>
        <w:r>
          <w:t>AbstractSample</w:t>
        </w:r>
      </w:ins>
      <w:ins w:id="1836" w:author="Ilkka Rinne" w:date="2021-08-03T15:42:00Z">
        <w:r>
          <w:t>Type</w:t>
        </w:r>
        <w:proofErr w:type="spellEnd"/>
        <w:r>
          <w:t xml:space="preserve"> </w:t>
        </w:r>
        <w:proofErr w:type="spellStart"/>
        <w:r>
          <w:t>codelist</w:t>
        </w:r>
      </w:ins>
      <w:proofErr w:type="spellEnd"/>
      <w:ins w:id="1837" w:author="Ilkka Rinne" w:date="2021-08-03T15:41:00Z">
        <w:r>
          <w:t>.</w:t>
        </w:r>
      </w:ins>
    </w:p>
    <w:p w14:paraId="4A48DB75" w14:textId="37B2276B" w:rsidR="0040049D" w:rsidDel="0018089C" w:rsidRDefault="0040049D" w:rsidP="0040049D">
      <w:pPr>
        <w:rPr>
          <w:del w:id="1838" w:author="Ilkka Rinne" w:date="2021-08-03T15:45:00Z"/>
          <w:lang w:eastAsia="ja-JP"/>
        </w:rPr>
      </w:pPr>
      <w:del w:id="1839" w:author="Ilkka Rinne" w:date="2021-08-03T15:45:00Z">
        <w:r w:rsidDel="0018089C">
          <w:rPr>
            <w:lang w:eastAsia="ja-JP"/>
          </w:rPr>
          <w:delText xml:space="preserve"> The SampleTypeByMaterialClass class (without any specific values) </w:delText>
        </w:r>
        <w:commentRangeStart w:id="1840"/>
        <w:commentRangeStart w:id="1841"/>
        <w:r w:rsidDel="0018089C">
          <w:rPr>
            <w:lang w:eastAsia="ja-JP"/>
          </w:rPr>
          <w:delText>is provided in the informative Codelist realizations package as an example of using this mechanism.</w:delText>
        </w:r>
        <w:commentRangeEnd w:id="1840"/>
        <w:r w:rsidR="0072232A" w:rsidDel="0018089C">
          <w:rPr>
            <w:rStyle w:val="CommentReference"/>
          </w:rPr>
          <w:commentReference w:id="1840"/>
        </w:r>
        <w:commentRangeEnd w:id="1841"/>
        <w:r w:rsidR="002852F4" w:rsidDel="0018089C">
          <w:rPr>
            <w:rStyle w:val="CommentReference"/>
          </w:rPr>
          <w:commentReference w:id="1841"/>
        </w:r>
      </w:del>
    </w:p>
    <w:p w14:paraId="78423DC5" w14:textId="2CA2926A" w:rsidR="0040049D" w:rsidRDefault="0040049D" w:rsidP="0040049D">
      <w:pPr>
        <w:rPr>
          <w:ins w:id="1842"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del w:id="1843" w:author="Katharina Schleidt" w:date="2021-10-13T19:05:00Z">
        <w:r w:rsidDel="00F90564">
          <w:rPr>
            <w:lang w:eastAsia="ja-JP"/>
          </w:rPr>
          <w:delText>CodeListValue</w:delText>
        </w:r>
      </w:del>
      <w:r>
        <w:rPr>
          <w:lang w:eastAsia="ja-JP"/>
        </w:rPr>
        <w:t xml:space="preserve"> class.</w:t>
      </w:r>
      <w:ins w:id="1844" w:author="Ilkka Rinne" w:date="2021-08-03T15:45:00Z">
        <w:r w:rsidR="0018089C">
          <w:rPr>
            <w:lang w:eastAsia="ja-JP"/>
          </w:rPr>
          <w:t xml:space="preserve"> An example of this mechanism is ill</w:t>
        </w:r>
      </w:ins>
      <w:ins w:id="1845" w:author="Ilkka Rinne" w:date="2021-08-03T15:46:00Z">
        <w:r w:rsidR="0018089C">
          <w:rPr>
            <w:lang w:eastAsia="ja-JP"/>
          </w:rPr>
          <w:t xml:space="preserve">ustrated as </w:t>
        </w:r>
      </w:ins>
      <w:ins w:id="1846"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1847" w:author="Ilkka Rinne" w:date="2021-08-03T15:48:00Z">
        <w:r w:rsidR="0018089C">
          <w:t xml:space="preserve">Figure </w:t>
        </w:r>
        <w:r w:rsidR="0018089C">
          <w:rPr>
            <w:noProof/>
          </w:rPr>
          <w:t>86</w:t>
        </w:r>
        <w:r w:rsidR="0018089C">
          <w:rPr>
            <w:lang w:eastAsia="ja-JP"/>
          </w:rPr>
          <w:fldChar w:fldCharType="end"/>
        </w:r>
      </w:ins>
      <w:ins w:id="1848" w:author="Ilkka Rinne" w:date="2021-08-03T15:46:00Z">
        <w:r w:rsidR="0018089C">
          <w:rPr>
            <w:lang w:eastAsia="ja-JP"/>
          </w:rPr>
          <w:t>.</w:t>
        </w:r>
      </w:ins>
    </w:p>
    <w:p w14:paraId="721B685E" w14:textId="77777777" w:rsidR="0018089C" w:rsidRDefault="0018089C">
      <w:pPr>
        <w:keepNext/>
        <w:rPr>
          <w:ins w:id="1849" w:author="Ilkka Rinne" w:date="2021-08-03T15:47:00Z"/>
        </w:rPr>
        <w:pPrChange w:id="1850" w:author="Ilkka Rinne" w:date="2021-08-03T15:47:00Z">
          <w:pPr/>
        </w:pPrChange>
      </w:pPr>
      <w:ins w:id="1851" w:author="Ilkka Rinne" w:date="2021-08-03T15:46:00Z">
        <w:r>
          <w:rPr>
            <w:noProof/>
            <w:lang w:eastAsia="ja-JP"/>
          </w:rPr>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1852" w:author="Ilkka Rinne" w:date="2021-08-03T15:47:00Z">
          <w:pPr/>
        </w:pPrChange>
      </w:pPr>
      <w:bookmarkStart w:id="1853" w:name="_Ref78898137"/>
      <w:ins w:id="1854" w:author="Ilkka Rinne" w:date="2021-08-03T15:47:00Z">
        <w:r>
          <w:t xml:space="preserve">Figure </w:t>
        </w:r>
        <w:r>
          <w:fldChar w:fldCharType="begin"/>
        </w:r>
        <w:r>
          <w:instrText xml:space="preserve"> SEQ Figure \* ARABIC </w:instrText>
        </w:r>
      </w:ins>
      <w:r>
        <w:fldChar w:fldCharType="separate"/>
      </w:r>
      <w:ins w:id="1855" w:author="Ilkka Rinne" w:date="2021-08-03T15:47:00Z">
        <w:r>
          <w:rPr>
            <w:noProof/>
          </w:rPr>
          <w:t>86</w:t>
        </w:r>
        <w:r>
          <w:fldChar w:fldCharType="end"/>
        </w:r>
        <w:bookmarkEnd w:id="1853"/>
        <w:r>
          <w:t xml:space="preserve"> – (Example) </w:t>
        </w:r>
        <w:r w:rsidRPr="0018089C">
          <w:t xml:space="preserve">Mechanism for defining a </w:t>
        </w:r>
      </w:ins>
      <w:ins w:id="1856" w:author="Ilkka Rinne" w:date="2021-08-03T15:48:00Z">
        <w:r>
          <w:t xml:space="preserve">generic </w:t>
        </w:r>
      </w:ins>
      <w:ins w:id="1857" w:author="Ilkka Rinne" w:date="2021-08-03T15:47:00Z">
        <w:r w:rsidRPr="0018089C">
          <w:t>classification scheme for Sample</w:t>
        </w:r>
        <w:r>
          <w:t>rs</w:t>
        </w:r>
        <w:r w:rsidRPr="0018089C">
          <w:t xml:space="preserve"> by extending the </w:t>
        </w:r>
        <w:proofErr w:type="spellStart"/>
        <w:r w:rsidRPr="0018089C">
          <w:t>AbstractSample</w:t>
        </w:r>
      </w:ins>
      <w:ins w:id="1858" w:author="Ilkka Rinne" w:date="2021-08-03T15:48:00Z">
        <w:r>
          <w:t>r</w:t>
        </w:r>
      </w:ins>
      <w:ins w:id="1859"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1860"/>
      <w:commentRangeStart w:id="1861"/>
      <w:r w:rsidR="00242114">
        <w:rPr>
          <w:rStyle w:val="FootnoteReference"/>
          <w:lang w:eastAsia="ja-JP"/>
        </w:rPr>
        <w:footnoteReference w:id="2"/>
      </w:r>
      <w:r>
        <w:rPr>
          <w:lang w:eastAsia="ja-JP"/>
        </w:rPr>
        <w:t>):</w:t>
      </w:r>
      <w:commentRangeEnd w:id="1860"/>
      <w:r w:rsidR="0072232A">
        <w:rPr>
          <w:rStyle w:val="CommentReference"/>
        </w:rPr>
        <w:commentReference w:id="1860"/>
      </w:r>
      <w:commentRangeEnd w:id="1861"/>
      <w:r w:rsidR="007240E3">
        <w:rPr>
          <w:rStyle w:val="CommentReference"/>
        </w:rPr>
        <w:commentReference w:id="1861"/>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1877"/>
      <w:commentRangeStart w:id="1878"/>
      <w:r w:rsidR="00242114">
        <w:rPr>
          <w:rStyle w:val="FootnoteReference"/>
          <w:lang w:eastAsia="ja-JP"/>
        </w:rPr>
        <w:footnoteReference w:id="3"/>
      </w:r>
      <w:r>
        <w:rPr>
          <w:lang w:eastAsia="ja-JP"/>
        </w:rPr>
        <w:t>)</w:t>
      </w:r>
      <w:commentRangeEnd w:id="1877"/>
      <w:r w:rsidR="0072232A">
        <w:rPr>
          <w:rStyle w:val="CommentReference"/>
        </w:rPr>
        <w:commentReference w:id="1877"/>
      </w:r>
      <w:commentRangeEnd w:id="1878"/>
      <w:r w:rsidR="007240E3">
        <w:rPr>
          <w:rStyle w:val="CommentReference"/>
        </w:rPr>
        <w:commentReference w:id="1878"/>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1896" w:name="_Toc72768950"/>
      <w:r>
        <w:t>Generic metadata associations</w:t>
      </w:r>
      <w:bookmarkEnd w:id="1896"/>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897" w:name="_Toc72768951"/>
      <w:r>
        <w:t>Discarded concepts</w:t>
      </w:r>
      <w:bookmarkEnd w:id="1897"/>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898" w:author="Katharina Schleidt" w:date="2021-07-06T13:17:00Z">
        <w:r w:rsidR="0072232A">
          <w:rPr>
            <w:lang w:eastAsia="ja-JP"/>
          </w:rPr>
          <w:t xml:space="preserve">either </w:t>
        </w:r>
      </w:ins>
      <w:r>
        <w:rPr>
          <w:lang w:eastAsia="ja-JP"/>
        </w:rPr>
        <w:t xml:space="preserve">the Observation </w:t>
      </w:r>
      <w:del w:id="1899" w:author="Katharina Schleidt" w:date="2021-07-06T13:17:00Z">
        <w:r w:rsidDel="0072232A">
          <w:rPr>
            <w:lang w:eastAsia="ja-JP"/>
          </w:rPr>
          <w:delText xml:space="preserve">and </w:delText>
        </w:r>
      </w:del>
      <w:ins w:id="1900"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901" w:author="Katharina Schleidt" w:date="2021-07-05T19:40:00Z">
        <w:r w:rsidR="008212CB" w:rsidRPr="008212CB" w:rsidDel="00116C6C">
          <w:rPr>
            <w:lang w:eastAsia="ja-JP"/>
          </w:rPr>
          <w:delText xml:space="preserve">, </w:delText>
        </w:r>
      </w:del>
      <w:ins w:id="1902" w:author="Katharina Schleidt" w:date="2021-07-05T19:40:00Z">
        <w:r w:rsidR="00116C6C">
          <w:rPr>
            <w:lang w:eastAsia="ja-JP"/>
          </w:rPr>
          <w:t xml:space="preserve"> and</w:t>
        </w:r>
        <w:r w:rsidR="00116C6C" w:rsidRPr="008212CB">
          <w:rPr>
            <w:lang w:eastAsia="ja-JP"/>
          </w:rPr>
          <w:t xml:space="preserve"> </w:t>
        </w:r>
      </w:ins>
      <w:del w:id="1903" w:author="Katharina Schleidt" w:date="2021-07-05T19:40:00Z">
        <w:r w:rsidR="008212CB" w:rsidRPr="008212CB" w:rsidDel="00116C6C">
          <w:rPr>
            <w:lang w:eastAsia="ja-JP"/>
          </w:rPr>
          <w:delText xml:space="preserve">measurements </w:delText>
        </w:r>
      </w:del>
      <w:ins w:id="1904" w:author="Katharina Schleidt" w:date="2021-07-05T19:40:00Z">
        <w:r w:rsidR="00116C6C">
          <w:rPr>
            <w:lang w:eastAsia="ja-JP"/>
          </w:rPr>
          <w:t>M</w:t>
        </w:r>
        <w:r w:rsidR="00116C6C" w:rsidRPr="008212CB">
          <w:rPr>
            <w:lang w:eastAsia="ja-JP"/>
          </w:rPr>
          <w:t>easurements</w:t>
        </w:r>
      </w:ins>
      <w:del w:id="1905" w:author="Katharina Schleidt" w:date="2021-07-05T19:40:00Z">
        <w:r w:rsidR="008212CB" w:rsidRPr="008212CB" w:rsidDel="00116C6C">
          <w:rPr>
            <w:lang w:eastAsia="ja-JP"/>
          </w:rPr>
          <w:delText xml:space="preserve">and </w:delText>
        </w:r>
        <w:commentRangeStart w:id="1906"/>
        <w:commentRangeStart w:id="1907"/>
        <w:commentRangeStart w:id="1908"/>
        <w:r w:rsidR="008212CB" w:rsidRPr="008212CB" w:rsidDel="00116C6C">
          <w:rPr>
            <w:lang w:eastAsia="ja-JP"/>
          </w:rPr>
          <w:delText>samples</w:delText>
        </w:r>
        <w:commentRangeEnd w:id="1906"/>
        <w:r w:rsidR="00D75FE8" w:rsidDel="00116C6C">
          <w:rPr>
            <w:rStyle w:val="CommentReference"/>
          </w:rPr>
          <w:commentReference w:id="1906"/>
        </w:r>
      </w:del>
      <w:commentRangeEnd w:id="1907"/>
      <w:r w:rsidR="00116C6C">
        <w:rPr>
          <w:rStyle w:val="CommentReference"/>
        </w:rPr>
        <w:commentReference w:id="1907"/>
      </w:r>
      <w:commentRangeEnd w:id="1908"/>
      <w:r w:rsidR="00116C6C">
        <w:rPr>
          <w:rStyle w:val="CommentReference"/>
        </w:rPr>
        <w:commentReference w:id="1908"/>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br/>
      </w:r>
      <w:bookmarkStart w:id="1909"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909"/>
    </w:p>
    <w:p w14:paraId="310591AF" w14:textId="19FDA2FF" w:rsidR="00491C3C" w:rsidRDefault="00295A39" w:rsidP="002B4EBE">
      <w:pPr>
        <w:pStyle w:val="a2"/>
      </w:pPr>
      <w:bookmarkStart w:id="1910" w:name="_Toc72768953"/>
      <w:r w:rsidRPr="00295A39">
        <w:t>Features, coverages and observations — Different views of information</w:t>
      </w:r>
      <w:bookmarkEnd w:id="1910"/>
    </w:p>
    <w:p w14:paraId="129A17BE" w14:textId="77777777" w:rsidR="00366758" w:rsidRDefault="00366758" w:rsidP="00366758">
      <w:r>
        <w:t>ISO 19109 describes the feature as a “fundamental unit of geographic information”. The “General Feature Model” (GFM) presented in ISO </w:t>
      </w:r>
      <w:commentRangeStart w:id="1911"/>
      <w:r>
        <w:t xml:space="preserve">19101 </w:t>
      </w:r>
      <w:commentRangeEnd w:id="1911"/>
      <w:r w:rsidR="00621028">
        <w:rPr>
          <w:rStyle w:val="CommentReference"/>
        </w:rPr>
        <w:commentReference w:id="1911"/>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64D6E608" w:rsidR="00366758" w:rsidRDefault="00366758" w:rsidP="00366758">
      <w:r>
        <w:t xml:space="preserve">The principal alternative model for geographic information is the coverage, described in </w:t>
      </w:r>
      <w:commentRangeStart w:id="1912"/>
      <w:commentRangeStart w:id="1913"/>
      <w:commentRangeStart w:id="1914"/>
      <w:r>
        <w:t>ISO 19123</w:t>
      </w:r>
      <w:ins w:id="1915" w:author="Katharina Schleidt" w:date="2021-04-21T16:19:00Z">
        <w:r w:rsidR="00621028">
          <w:t>-1</w:t>
        </w:r>
        <w:commentRangeEnd w:id="1912"/>
        <w:r w:rsidR="00621028">
          <w:rPr>
            <w:rStyle w:val="CommentReference"/>
          </w:rPr>
          <w:commentReference w:id="1912"/>
        </w:r>
      </w:ins>
      <w:commentRangeEnd w:id="1913"/>
      <w:r w:rsidR="0087602B">
        <w:rPr>
          <w:rStyle w:val="CommentReference"/>
        </w:rPr>
        <w:commentReference w:id="1913"/>
      </w:r>
      <w:commentRangeEnd w:id="1914"/>
      <w:r w:rsidR="00B763AC">
        <w:rPr>
          <w:rStyle w:val="CommentReference"/>
        </w:rPr>
        <w:commentReference w:id="1914"/>
      </w:r>
      <w:r w:rsidR="00501289">
        <w:t>:</w:t>
      </w:r>
      <w:del w:id="1916" w:author="Katharina Schleidt" w:date="2021-10-11T14:27:00Z">
        <w:r w:rsidR="00501289" w:rsidDel="00B763AC">
          <w:delText>20xx</w:delText>
        </w:r>
      </w:del>
      <w:ins w:id="1917" w:author="Katharina Schleidt" w:date="2021-10-11T14:27:00Z">
        <w:r w:rsidR="00B763AC">
          <w:t>2005</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918" w:author="Katharina Schleidt" w:date="2021-07-05T20:14:00Z">
        <w:r w:rsidR="00EC3D8D" w:rsidRPr="00020674" w:rsidDel="00CC3A78">
          <w:delText>;</w:delText>
        </w:r>
        <w:r w:rsidR="00020674" w:rsidRPr="00020674" w:rsidDel="00CC3A78">
          <w:delText xml:space="preserve"> </w:delText>
        </w:r>
      </w:del>
      <w:ins w:id="1919" w:author="Katharina Schleidt" w:date="2021-07-05T20:14:00Z">
        <w:r w:rsidR="00CC3A78">
          <w:t>.</w:t>
        </w:r>
        <w:r w:rsidR="00CC3A78" w:rsidRPr="00020674">
          <w:t xml:space="preserve"> </w:t>
        </w:r>
      </w:ins>
      <w:del w:id="1920" w:author="Katharina Schleidt" w:date="2021-07-05T20:14:00Z">
        <w:r w:rsidR="00EC3D8D" w:rsidRPr="00020674" w:rsidDel="00CC3A78">
          <w:delText>therefore</w:delText>
        </w:r>
      </w:del>
      <w:ins w:id="1921"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922" w:name="_l7a3n9" w:colFirst="0" w:colLast="0"/>
      <w:bookmarkEnd w:id="1922"/>
    </w:p>
    <w:p w14:paraId="4BD06ECF" w14:textId="5C794931" w:rsidR="00295A39" w:rsidRDefault="00295A39" w:rsidP="00295A39">
      <w:pPr>
        <w:pStyle w:val="a2"/>
      </w:pPr>
      <w:bookmarkStart w:id="1923" w:name="_Toc72768954"/>
      <w:r w:rsidRPr="00295A39">
        <w:t>Observation concerns</w:t>
      </w:r>
      <w:bookmarkEnd w:id="1923"/>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924" w:author="Katharina Schleidt" w:date="2021-07-05T19:41:00Z">
        <w:r w:rsidR="000017EB" w:rsidRPr="000017EB" w:rsidDel="00116C6C">
          <w:rPr>
            <w:lang w:eastAsia="ja-JP"/>
          </w:rPr>
          <w:delText>Observations, measurements and samples</w:delText>
        </w:r>
      </w:del>
      <w:ins w:id="1925"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1926" w:author="Katharina Schleidt" w:date="2021-07-05T19:41:00Z">
        <w:r w:rsidR="001A4204" w:rsidRPr="001A4204" w:rsidDel="00116C6C">
          <w:rPr>
            <w:lang w:eastAsia="ja-JP"/>
          </w:rPr>
          <w:delText>Observations, measurements and samples</w:delText>
        </w:r>
      </w:del>
      <w:ins w:id="1927"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24A045FC"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928" w:name="_Toc72768955"/>
      <w:r w:rsidRPr="00295A39">
        <w:t>Sample, Sampling concerns</w:t>
      </w:r>
      <w:bookmarkEnd w:id="1928"/>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929" w:author="Katharina Schleidt" w:date="2021-07-05T19:41:00Z">
        <w:r w:rsidR="001A4204" w:rsidRPr="001A4204" w:rsidDel="00116C6C">
          <w:rPr>
            <w:lang w:eastAsia="ja-JP"/>
          </w:rPr>
          <w:delText>Observations, measurements and samples</w:delText>
        </w:r>
      </w:del>
      <w:ins w:id="1930"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931" w:author="Katharina Schleidt" w:date="2021-07-05T19:41:00Z">
        <w:r w:rsidR="00D763FF" w:rsidRPr="00D763FF" w:rsidDel="00116C6C">
          <w:rPr>
            <w:lang w:eastAsia="ja-JP"/>
          </w:rPr>
          <w:delText>Observations, measurements and samples</w:delText>
        </w:r>
      </w:del>
      <w:ins w:id="1932"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933" w:name="_Toc72768956"/>
      <w:r w:rsidRPr="00295A39">
        <w:t>Observations and Coverages</w:t>
      </w:r>
      <w:bookmarkEnd w:id="1933"/>
    </w:p>
    <w:p w14:paraId="373E2D31" w14:textId="74D89B17"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1934" w:author="Grellet Sylvain" w:date="2021-06-17T17:10:00Z">
                                <w:r w:rsidRPr="00821F18" w:rsidDel="00B63E0B">
                                  <w:rPr>
                                    <w:b/>
                                    <w:bCs/>
                                    <w:sz w:val="20"/>
                                    <w:szCs w:val="20"/>
                                  </w:rPr>
                                  <w:delText>&amp;</w:delText>
                                </w:r>
                              </w:del>
                              <w:r w:rsidRPr="00821F18">
                                <w:rPr>
                                  <w:b/>
                                  <w:bCs/>
                                  <w:sz w:val="20"/>
                                  <w:szCs w:val="20"/>
                                </w:rPr>
                                <w:t>M</w:t>
                              </w:r>
                              <w:ins w:id="1935"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1936" w:author="Grellet Sylvain" w:date="2021-06-17T17:10:00Z">
                          <w:r w:rsidRPr="00821F18" w:rsidDel="00B63E0B">
                            <w:rPr>
                              <w:b/>
                              <w:bCs/>
                              <w:sz w:val="20"/>
                              <w:szCs w:val="20"/>
                            </w:rPr>
                            <w:delText>&amp;</w:delText>
                          </w:r>
                        </w:del>
                        <w:r w:rsidRPr="00821F18">
                          <w:rPr>
                            <w:b/>
                            <w:bCs/>
                            <w:sz w:val="20"/>
                            <w:szCs w:val="20"/>
                          </w:rPr>
                          <w:t>M</w:t>
                        </w:r>
                        <w:ins w:id="1937"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938"/>
      <w:commentRangeStart w:id="1939"/>
      <w:commentRangeStart w:id="1940"/>
      <w:r w:rsidR="00621028">
        <w:t>ISO 19123-2:2018</w:t>
      </w:r>
      <w:r w:rsidR="00621028">
        <w:rPr>
          <w:lang w:eastAsia="ja-JP"/>
        </w:rPr>
        <w:t xml:space="preserve"> &amp; ISO 19123-1:</w:t>
      </w:r>
      <w:del w:id="1941" w:author="Katharina Schleidt" w:date="2021-10-11T14:26:00Z">
        <w:r w:rsidR="00621028" w:rsidDel="00B763AC">
          <w:rPr>
            <w:lang w:eastAsia="ja-JP"/>
          </w:rPr>
          <w:delText>20xx</w:delText>
        </w:r>
      </w:del>
      <w:commentRangeEnd w:id="1938"/>
      <w:ins w:id="1942" w:author="Katharina Schleidt" w:date="2021-10-11T14:26:00Z">
        <w:r w:rsidR="00B763AC">
          <w:rPr>
            <w:lang w:eastAsia="ja-JP"/>
          </w:rPr>
          <w:t>2005</w:t>
        </w:r>
      </w:ins>
      <w:r w:rsidR="00501289">
        <w:rPr>
          <w:rStyle w:val="CommentReference"/>
        </w:rPr>
        <w:commentReference w:id="1938"/>
      </w:r>
      <w:commentRangeEnd w:id="1939"/>
      <w:r w:rsidR="0087602B">
        <w:rPr>
          <w:rStyle w:val="CommentReference"/>
        </w:rPr>
        <w:commentReference w:id="1939"/>
      </w:r>
      <w:commentRangeEnd w:id="1940"/>
      <w:r w:rsidR="00B763AC">
        <w:rPr>
          <w:rStyle w:val="CommentReference"/>
          <w:rFonts w:ascii="Cambria" w:eastAsia="Calibri" w:hAnsi="Cambria"/>
          <w:lang w:val="en-GB"/>
        </w:rPr>
        <w:commentReference w:id="1940"/>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943" w:name="_Toc443470372"/>
      <w:bookmarkStart w:id="1944" w:name="_Toc450303224"/>
      <w:bookmarkStart w:id="1945" w:name="_Toc9996979"/>
      <w:bookmarkStart w:id="1946" w:name="_Toc353342679"/>
      <w:bookmarkStart w:id="1947" w:name="_Toc72768957"/>
      <w:r w:rsidRPr="00F02BC7">
        <w:t>Bibliography</w:t>
      </w:r>
      <w:bookmarkEnd w:id="1943"/>
      <w:bookmarkEnd w:id="1944"/>
      <w:bookmarkEnd w:id="1945"/>
      <w:bookmarkEnd w:id="1946"/>
      <w:bookmarkEnd w:id="1947"/>
    </w:p>
    <w:p w14:paraId="2D5EEB0F" w14:textId="77777777" w:rsidR="000E01BD" w:rsidRPr="000E01BD" w:rsidRDefault="000E01BD" w:rsidP="00220B53">
      <w:pPr>
        <w:numPr>
          <w:ilvl w:val="0"/>
          <w:numId w:val="27"/>
        </w:numPr>
        <w:rPr>
          <w:lang w:val="de"/>
        </w:rPr>
      </w:pPr>
      <w:bookmarkStart w:id="1948" w:name="_Ref52486356"/>
      <w:bookmarkStart w:id="1949"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948"/>
    </w:p>
    <w:p w14:paraId="2D6C5F90" w14:textId="77777777" w:rsidR="000E01BD" w:rsidRPr="001A42F9" w:rsidRDefault="000E01BD" w:rsidP="00220B53">
      <w:pPr>
        <w:numPr>
          <w:ilvl w:val="0"/>
          <w:numId w:val="27"/>
        </w:numPr>
        <w:rPr>
          <w:lang w:val="en-US"/>
        </w:rPr>
      </w:pPr>
      <w:bookmarkStart w:id="1950"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950"/>
    </w:p>
    <w:p w14:paraId="319AEB3C" w14:textId="1B331C74" w:rsidR="000E01BD" w:rsidRPr="001A42F9" w:rsidRDefault="005C6D04" w:rsidP="00220B53">
      <w:pPr>
        <w:numPr>
          <w:ilvl w:val="0"/>
          <w:numId w:val="27"/>
        </w:numPr>
        <w:rPr>
          <w:lang w:val="en-US"/>
        </w:rPr>
      </w:pPr>
      <w:ins w:id="1951" w:author="Katharina Schleidt" w:date="2021-04-21T15:08:00Z">
        <w:r w:rsidRPr="005C6D04">
          <w:rPr>
            <w:i/>
            <w:lang w:val="en-US"/>
          </w:rPr>
          <w:t>(</w:t>
        </w:r>
        <w:proofErr w:type="gramStart"/>
        <w:r w:rsidRPr="005C6D04">
          <w:rPr>
            <w:i/>
            <w:lang w:val="en-US"/>
          </w:rPr>
          <w:t>removed</w:t>
        </w:r>
        <w:proofErr w:type="gramEnd"/>
        <w:r w:rsidRPr="005C6D04">
          <w:rPr>
            <w:i/>
            <w:lang w:val="en-US"/>
          </w:rPr>
          <w:t xml:space="preserve"> as no longer relevant)</w:t>
        </w:r>
      </w:ins>
      <w:commentRangeStart w:id="1952"/>
      <w:del w:id="1953"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1952"/>
        <w:r w:rsidDel="005C6D04">
          <w:rPr>
            <w:rStyle w:val="CommentReference"/>
          </w:rPr>
          <w:commentReference w:id="1952"/>
        </w:r>
      </w:del>
    </w:p>
    <w:p w14:paraId="1F3F210F" w14:textId="77777777" w:rsidR="000E01BD" w:rsidRPr="000E01BD" w:rsidRDefault="000E01BD" w:rsidP="00220B53">
      <w:pPr>
        <w:numPr>
          <w:ilvl w:val="0"/>
          <w:numId w:val="27"/>
        </w:numPr>
        <w:rPr>
          <w:lang w:val="de"/>
        </w:rPr>
      </w:pPr>
      <w:bookmarkStart w:id="1954"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954"/>
    </w:p>
    <w:p w14:paraId="53E40222" w14:textId="77777777" w:rsidR="000E01BD" w:rsidRPr="001A42F9" w:rsidRDefault="000E01BD" w:rsidP="00220B53">
      <w:pPr>
        <w:numPr>
          <w:ilvl w:val="0"/>
          <w:numId w:val="27"/>
        </w:numPr>
        <w:rPr>
          <w:lang w:val="en-US"/>
        </w:rPr>
      </w:pPr>
      <w:bookmarkStart w:id="1955"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1955"/>
    </w:p>
    <w:p w14:paraId="6D32A957" w14:textId="0E2B41DC" w:rsidR="000E01BD" w:rsidRPr="001A42F9" w:rsidRDefault="005C6D04" w:rsidP="00220B53">
      <w:pPr>
        <w:numPr>
          <w:ilvl w:val="0"/>
          <w:numId w:val="27"/>
        </w:numPr>
        <w:rPr>
          <w:lang w:val="en-US"/>
        </w:rPr>
      </w:pPr>
      <w:ins w:id="1956"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1957"/>
      <w:del w:id="1958"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1957"/>
        <w:r w:rsidDel="005C6D04">
          <w:rPr>
            <w:rStyle w:val="CommentReference"/>
          </w:rPr>
          <w:commentReference w:id="1957"/>
        </w:r>
      </w:del>
    </w:p>
    <w:p w14:paraId="4B976A63" w14:textId="0D690D2B" w:rsidR="000E01BD" w:rsidRPr="001A42F9" w:rsidRDefault="005C6D04" w:rsidP="00220B53">
      <w:pPr>
        <w:numPr>
          <w:ilvl w:val="0"/>
          <w:numId w:val="27"/>
        </w:numPr>
        <w:rPr>
          <w:lang w:val="en-US"/>
        </w:rPr>
      </w:pPr>
      <w:ins w:id="1959"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1960"/>
      <w:del w:id="1961"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1960"/>
        <w:r w:rsidDel="005C6D04">
          <w:rPr>
            <w:rStyle w:val="CommentReference"/>
          </w:rPr>
          <w:commentReference w:id="1960"/>
        </w:r>
      </w:del>
    </w:p>
    <w:p w14:paraId="0AD93481" w14:textId="1F60D62F" w:rsidR="000E01BD" w:rsidRPr="001A42F9" w:rsidRDefault="00F24D49" w:rsidP="00220B53">
      <w:pPr>
        <w:numPr>
          <w:ilvl w:val="0"/>
          <w:numId w:val="27"/>
        </w:numPr>
        <w:rPr>
          <w:lang w:val="en-US"/>
        </w:rPr>
      </w:pPr>
      <w:r w:rsidRPr="001A42F9">
        <w:rPr>
          <w:lang w:val="en-US"/>
        </w:rPr>
        <w:t>(</w:t>
      </w:r>
      <w:proofErr w:type="gramStart"/>
      <w:r w:rsidRPr="001A42F9">
        <w:rPr>
          <w:lang w:val="en-US"/>
        </w:rPr>
        <w:t>removed</w:t>
      </w:r>
      <w:proofErr w:type="gramEnd"/>
      <w:r w:rsidRPr="001A42F9">
        <w:rPr>
          <w:lang w:val="en-US"/>
        </w:rPr>
        <w:t xml:space="preserve"> as no longer relevant)</w:t>
      </w:r>
    </w:p>
    <w:p w14:paraId="49BFF8DA" w14:textId="6F5FB9F3" w:rsidR="000E01BD" w:rsidRPr="005C6D04" w:rsidRDefault="005C6D04" w:rsidP="00220B53">
      <w:pPr>
        <w:numPr>
          <w:ilvl w:val="0"/>
          <w:numId w:val="27"/>
        </w:numPr>
        <w:rPr>
          <w:lang w:val="en-US"/>
          <w:rPrChange w:id="1962" w:author="Katharina Schleidt" w:date="2021-04-21T15:08:00Z">
            <w:rPr>
              <w:lang w:val="de"/>
            </w:rPr>
          </w:rPrChange>
        </w:rPr>
      </w:pPr>
      <w:ins w:id="1963" w:author="Katharina Schleidt" w:date="2021-04-21T15:08:00Z">
        <w:r w:rsidRPr="005C6D04">
          <w:rPr>
            <w:lang w:val="en-US"/>
            <w:rPrChange w:id="1964" w:author="Katharina Schleidt" w:date="2021-04-21T15:08:00Z">
              <w:rPr>
                <w:lang w:val="de"/>
              </w:rPr>
            </w:rPrChange>
          </w:rPr>
          <w:t>(</w:t>
        </w:r>
        <w:proofErr w:type="gramStart"/>
        <w:r w:rsidRPr="005C6D04">
          <w:rPr>
            <w:lang w:val="en-US"/>
            <w:rPrChange w:id="1965" w:author="Katharina Schleidt" w:date="2021-04-21T15:08:00Z">
              <w:rPr>
                <w:lang w:val="de"/>
              </w:rPr>
            </w:rPrChange>
          </w:rPr>
          <w:t>removed</w:t>
        </w:r>
        <w:proofErr w:type="gramEnd"/>
        <w:r w:rsidRPr="005C6D04">
          <w:rPr>
            <w:lang w:val="en-US"/>
            <w:rPrChange w:id="1966" w:author="Katharina Schleidt" w:date="2021-04-21T15:08:00Z">
              <w:rPr>
                <w:lang w:val="de"/>
              </w:rPr>
            </w:rPrChange>
          </w:rPr>
          <w:t xml:space="preserve"> as no longer relevant)</w:t>
        </w:r>
      </w:ins>
      <w:del w:id="1967" w:author="Katharina Schleidt" w:date="2021-04-21T15:08:00Z">
        <w:r w:rsidR="000E01BD" w:rsidRPr="005C6D04" w:rsidDel="005C6D04">
          <w:rPr>
            <w:lang w:val="en-US"/>
            <w:rPrChange w:id="1968" w:author="Katharina Schleidt" w:date="2021-04-21T15:08:00Z">
              <w:rPr>
                <w:lang w:val="de"/>
              </w:rPr>
            </w:rPrChange>
          </w:rPr>
          <w:delText xml:space="preserve">ISO 19143:2010, </w:delText>
        </w:r>
        <w:r w:rsidR="000E01BD" w:rsidRPr="005C6D04" w:rsidDel="005C6D04">
          <w:rPr>
            <w:i/>
            <w:lang w:val="en-US"/>
            <w:rPrChange w:id="1969"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970"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970"/>
    </w:p>
    <w:p w14:paraId="66D96BEC" w14:textId="77777777" w:rsidR="000E01BD" w:rsidRPr="000E01BD" w:rsidRDefault="000E01BD" w:rsidP="00220B53">
      <w:pPr>
        <w:numPr>
          <w:ilvl w:val="0"/>
          <w:numId w:val="27"/>
        </w:numPr>
        <w:rPr>
          <w:lang w:val="de"/>
        </w:rPr>
      </w:pPr>
      <w:bookmarkStart w:id="1971"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971"/>
    </w:p>
    <w:p w14:paraId="3E0E2329" w14:textId="376DE00D" w:rsidR="000E01BD" w:rsidRPr="001A42F9" w:rsidRDefault="000E01BD" w:rsidP="00220B53">
      <w:pPr>
        <w:numPr>
          <w:ilvl w:val="0"/>
          <w:numId w:val="27"/>
        </w:numPr>
        <w:rPr>
          <w:lang w:val="en-US"/>
        </w:rPr>
      </w:pPr>
      <w:bookmarkStart w:id="1972"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1972"/>
      <w:r w:rsidRPr="001A42F9">
        <w:rPr>
          <w:lang w:val="en-US"/>
        </w:rPr>
        <w:t xml:space="preserve"> </w:t>
      </w:r>
    </w:p>
    <w:p w14:paraId="3F67C159" w14:textId="2014AB64" w:rsidR="000E01BD" w:rsidRPr="001B02F3" w:rsidRDefault="005C6D04" w:rsidP="00220B53">
      <w:pPr>
        <w:numPr>
          <w:ilvl w:val="0"/>
          <w:numId w:val="27"/>
        </w:numPr>
        <w:rPr>
          <w:lang w:val="en-US"/>
          <w:rPrChange w:id="1973" w:author="Katharina Schleidt" w:date="2021-04-18T19:25:00Z">
            <w:rPr>
              <w:lang w:val="de"/>
            </w:rPr>
          </w:rPrChange>
        </w:rPr>
      </w:pPr>
      <w:ins w:id="1974" w:author="Katharina Schleidt" w:date="2021-04-21T15:09:00Z">
        <w:r w:rsidRPr="005C6D04">
          <w:rPr>
            <w:i/>
            <w:lang w:val="en-US"/>
          </w:rPr>
          <w:t>(</w:t>
        </w:r>
        <w:proofErr w:type="gramStart"/>
        <w:r w:rsidRPr="005C6D04">
          <w:rPr>
            <w:i/>
            <w:lang w:val="en-US"/>
          </w:rPr>
          <w:t>removed</w:t>
        </w:r>
        <w:proofErr w:type="gramEnd"/>
        <w:r w:rsidRPr="005C6D04">
          <w:rPr>
            <w:i/>
            <w:lang w:val="en-US"/>
          </w:rPr>
          <w:t xml:space="preserve"> as no longer relevant)</w:t>
        </w:r>
      </w:ins>
      <w:del w:id="1975"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1976"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1977"/>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1977"/>
      <w:r w:rsidR="003A68D3">
        <w:rPr>
          <w:rStyle w:val="CommentReference"/>
        </w:rPr>
        <w:commentReference w:id="1977"/>
      </w:r>
    </w:p>
    <w:p w14:paraId="37542689" w14:textId="25B8126B" w:rsidR="000E01BD" w:rsidRPr="001A42F9" w:rsidRDefault="000E01BD" w:rsidP="00220B53">
      <w:pPr>
        <w:numPr>
          <w:ilvl w:val="0"/>
          <w:numId w:val="27"/>
        </w:numPr>
        <w:rPr>
          <w:lang w:val="en-US"/>
        </w:rPr>
      </w:pPr>
      <w:commentRangeStart w:id="1978"/>
      <w:commentRangeStart w:id="1979"/>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980" w:author="Katharina Schleidt" w:date="2021-04-18T20:18:00Z">
        <w:r w:rsidR="00032197" w:rsidRPr="00032197">
          <w:t>https://ucum.org/ucum.html</w:t>
        </w:r>
      </w:ins>
      <w:del w:id="1981"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1978"/>
      <w:r w:rsidR="009A03C8">
        <w:rPr>
          <w:rStyle w:val="CommentReference"/>
        </w:rPr>
        <w:commentReference w:id="1978"/>
      </w:r>
      <w:commentRangeEnd w:id="1979"/>
      <w:r w:rsidR="009A03C8">
        <w:rPr>
          <w:rStyle w:val="CommentReference"/>
        </w:rPr>
        <w:commentReference w:id="1979"/>
      </w:r>
    </w:p>
    <w:p w14:paraId="325737B4" w14:textId="0C1E8927" w:rsidR="000E01BD" w:rsidRPr="000E01BD" w:rsidRDefault="000E01BD" w:rsidP="00220B53">
      <w:pPr>
        <w:numPr>
          <w:ilvl w:val="0"/>
          <w:numId w:val="27"/>
        </w:numPr>
        <w:rPr>
          <w:lang w:val="de"/>
        </w:rPr>
      </w:pPr>
      <w:bookmarkStart w:id="1982"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1982"/>
    </w:p>
    <w:p w14:paraId="5700B760" w14:textId="77777777" w:rsidR="000E01BD" w:rsidRPr="001A42F9" w:rsidRDefault="000E01BD" w:rsidP="00220B53">
      <w:pPr>
        <w:numPr>
          <w:ilvl w:val="0"/>
          <w:numId w:val="27"/>
        </w:numPr>
        <w:rPr>
          <w:lang w:val="en-US"/>
        </w:rPr>
      </w:pPr>
      <w:bookmarkStart w:id="1983"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983"/>
      <w:r w:rsidRPr="001A42F9">
        <w:rPr>
          <w:lang w:val="en-US"/>
        </w:rPr>
        <w:t xml:space="preserve"> </w:t>
      </w:r>
    </w:p>
    <w:p w14:paraId="5187C68D" w14:textId="77777777" w:rsidR="000E01BD" w:rsidRPr="000E01BD" w:rsidRDefault="000E01BD" w:rsidP="00220B53">
      <w:pPr>
        <w:numPr>
          <w:ilvl w:val="0"/>
          <w:numId w:val="27"/>
        </w:numPr>
        <w:rPr>
          <w:lang w:val="de"/>
        </w:rPr>
      </w:pPr>
      <w:bookmarkStart w:id="1984"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984"/>
      <w:r w:rsidRPr="000E01BD">
        <w:rPr>
          <w:lang w:val="de"/>
        </w:rPr>
        <w:t xml:space="preserve"> </w:t>
      </w:r>
    </w:p>
    <w:p w14:paraId="60D8DF8B" w14:textId="26A2A79D" w:rsidR="000E01BD" w:rsidRPr="009A03C8" w:rsidRDefault="009A03C8" w:rsidP="00220B53">
      <w:pPr>
        <w:numPr>
          <w:ilvl w:val="0"/>
          <w:numId w:val="27"/>
        </w:numPr>
        <w:rPr>
          <w:lang w:val="en-US"/>
          <w:rPrChange w:id="1985" w:author="Katharina Schleidt" w:date="2021-04-21T15:44:00Z">
            <w:rPr>
              <w:lang w:val="de"/>
            </w:rPr>
          </w:rPrChange>
        </w:rPr>
      </w:pPr>
      <w:ins w:id="1986" w:author="Katharina Schleidt" w:date="2021-04-21T15:44:00Z">
        <w:r w:rsidRPr="009A03C8">
          <w:rPr>
            <w:lang w:val="en-US"/>
          </w:rPr>
          <w:t>(</w:t>
        </w:r>
        <w:proofErr w:type="gramStart"/>
        <w:r w:rsidRPr="009A03C8">
          <w:rPr>
            <w:lang w:val="en-US"/>
          </w:rPr>
          <w:t>removed</w:t>
        </w:r>
        <w:proofErr w:type="gramEnd"/>
        <w:r w:rsidRPr="009A03C8">
          <w:rPr>
            <w:lang w:val="en-US"/>
          </w:rPr>
          <w:t xml:space="preserve"> as no longer relevant)</w:t>
        </w:r>
      </w:ins>
      <w:del w:id="1987"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1988" w:author="Katharina Schleidt" w:date="2021-04-21T15:44:00Z">
              <w:rPr>
                <w:i/>
                <w:lang w:val="de"/>
              </w:rPr>
            </w:rPrChange>
          </w:rPr>
          <w:delText>Science</w:delText>
        </w:r>
        <w:r w:rsidR="000E01BD" w:rsidRPr="009A03C8" w:rsidDel="009A03C8">
          <w:rPr>
            <w:lang w:val="en-US"/>
            <w:rPrChange w:id="1989" w:author="Katharina Schleidt" w:date="2021-04-21T15:44:00Z">
              <w:rPr>
                <w:lang w:val="de"/>
              </w:rPr>
            </w:rPrChange>
          </w:rPr>
          <w:delText xml:space="preserve"> 1946, </w:delText>
        </w:r>
        <w:r w:rsidR="000E01BD" w:rsidRPr="009A03C8" w:rsidDel="009A03C8">
          <w:rPr>
            <w:b/>
            <w:lang w:val="en-US"/>
            <w:rPrChange w:id="1990" w:author="Katharina Schleidt" w:date="2021-04-21T15:44:00Z">
              <w:rPr>
                <w:b/>
                <w:lang w:val="de"/>
              </w:rPr>
            </w:rPrChange>
          </w:rPr>
          <w:delText>103</w:delText>
        </w:r>
        <w:r w:rsidR="000E01BD" w:rsidRPr="009A03C8" w:rsidDel="009A03C8">
          <w:rPr>
            <w:lang w:val="en-US"/>
            <w:rPrChange w:id="1991"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992"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992"/>
    </w:p>
    <w:p w14:paraId="0235D254" w14:textId="77777777" w:rsidR="000E01BD" w:rsidRPr="001A42F9" w:rsidRDefault="000E01BD" w:rsidP="00220B53">
      <w:pPr>
        <w:numPr>
          <w:ilvl w:val="0"/>
          <w:numId w:val="27"/>
        </w:numPr>
        <w:rPr>
          <w:lang w:val="en-US"/>
        </w:rPr>
      </w:pPr>
      <w:bookmarkStart w:id="1993"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993"/>
    </w:p>
    <w:p w14:paraId="39D31349" w14:textId="631A2C7D" w:rsidR="00F24D49" w:rsidRPr="001A42F9" w:rsidRDefault="00F24D49" w:rsidP="00220B53">
      <w:pPr>
        <w:numPr>
          <w:ilvl w:val="0"/>
          <w:numId w:val="27"/>
        </w:numPr>
        <w:rPr>
          <w:lang w:val="en-US"/>
        </w:rPr>
      </w:pPr>
      <w:bookmarkStart w:id="1994" w:name="_3w19e94" w:colFirst="0" w:colLast="0"/>
      <w:bookmarkEnd w:id="1994"/>
      <w:r w:rsidRPr="001A42F9">
        <w:rPr>
          <w:lang w:val="en-US"/>
        </w:rPr>
        <w:t xml:space="preserve"> (</w:t>
      </w:r>
      <w:proofErr w:type="gramStart"/>
      <w:r w:rsidRPr="001A42F9">
        <w:rPr>
          <w:lang w:val="en-US"/>
        </w:rPr>
        <w:t>removed</w:t>
      </w:r>
      <w:proofErr w:type="gramEnd"/>
      <w:r w:rsidRPr="001A42F9">
        <w:rPr>
          <w:lang w:val="en-US"/>
        </w:rPr>
        <w:t xml:space="preserve"> as no longer relevant)</w:t>
      </w:r>
    </w:p>
    <w:p w14:paraId="576AECA4" w14:textId="7606404E" w:rsidR="000E01BD" w:rsidRPr="009A03C8" w:rsidRDefault="009A03C8" w:rsidP="00220B53">
      <w:pPr>
        <w:numPr>
          <w:ilvl w:val="0"/>
          <w:numId w:val="27"/>
        </w:numPr>
        <w:rPr>
          <w:lang w:val="en-US"/>
          <w:rPrChange w:id="1995" w:author="Katharina Schleidt" w:date="2021-04-21T15:50:00Z">
            <w:rPr>
              <w:lang w:val="de"/>
            </w:rPr>
          </w:rPrChange>
        </w:rPr>
      </w:pPr>
      <w:ins w:id="1996" w:author="Katharina Schleidt" w:date="2021-04-21T15:46:00Z">
        <w:r w:rsidRPr="009A03C8">
          <w:rPr>
            <w:lang w:val="en-US"/>
          </w:rPr>
          <w:t>(removed as no longer relevant)</w:t>
        </w:r>
      </w:ins>
      <w:del w:id="1997"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1998"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1999"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2000" w:name="_ke1jpxfdidr0" w:colFirst="0" w:colLast="0"/>
      <w:bookmarkStart w:id="2001" w:name="_Ref52486267"/>
      <w:bookmarkEnd w:id="2000"/>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2001"/>
      <w:r w:rsidRPr="000E01BD">
        <w:rPr>
          <w:i/>
          <w:lang w:val="de"/>
        </w:rPr>
        <w:t xml:space="preserve"> </w:t>
      </w:r>
    </w:p>
    <w:p w14:paraId="2E6E8FE5" w14:textId="77777777" w:rsidR="000E01BD" w:rsidRPr="001A42F9" w:rsidRDefault="000E01BD" w:rsidP="00220B53">
      <w:pPr>
        <w:numPr>
          <w:ilvl w:val="0"/>
          <w:numId w:val="27"/>
        </w:numPr>
        <w:rPr>
          <w:lang w:val="en-US"/>
        </w:rPr>
      </w:pPr>
      <w:bookmarkStart w:id="2002" w:name="_4zj9roh0nc22" w:colFirst="0" w:colLast="0"/>
      <w:bookmarkStart w:id="2003" w:name="_Ref52486218"/>
      <w:bookmarkEnd w:id="2002"/>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2003"/>
      <w:r w:rsidRPr="001A42F9">
        <w:rPr>
          <w:lang w:val="en-US"/>
        </w:rPr>
        <w:t xml:space="preserve"> </w:t>
      </w:r>
    </w:p>
    <w:p w14:paraId="62931DA7" w14:textId="01B70E74" w:rsidR="000E01BD" w:rsidRPr="000E01BD" w:rsidRDefault="000E01BD" w:rsidP="00220B53">
      <w:pPr>
        <w:numPr>
          <w:ilvl w:val="0"/>
          <w:numId w:val="27"/>
        </w:numPr>
        <w:rPr>
          <w:lang w:val="de"/>
        </w:rPr>
      </w:pPr>
      <w:bookmarkStart w:id="2004" w:name="_lrqa8kqa7h6w" w:colFirst="0" w:colLast="0"/>
      <w:bookmarkEnd w:id="2004"/>
      <w:commentRangeStart w:id="2005"/>
      <w:r w:rsidRPr="00C35DAC">
        <w:rPr>
          <w:i/>
          <w:lang w:val="fr-FR"/>
          <w:rPrChange w:id="2006" w:author="Grellet Sylvain" w:date="2021-06-03T09:08:00Z">
            <w:rPr>
              <w:i/>
              <w:lang w:val="en-US"/>
            </w:rPr>
          </w:rPrChange>
        </w:rPr>
        <w:t xml:space="preserve">QUDT - </w:t>
      </w:r>
      <w:proofErr w:type="spellStart"/>
      <w:r w:rsidRPr="00C35DAC">
        <w:rPr>
          <w:i/>
          <w:lang w:val="fr-FR"/>
          <w:rPrChange w:id="2007" w:author="Grellet Sylvain" w:date="2021-06-03T09:08:00Z">
            <w:rPr>
              <w:i/>
              <w:lang w:val="en-US"/>
            </w:rPr>
          </w:rPrChange>
        </w:rPr>
        <w:t>Quantities</w:t>
      </w:r>
      <w:proofErr w:type="spellEnd"/>
      <w:r w:rsidRPr="00C35DAC">
        <w:rPr>
          <w:i/>
          <w:lang w:val="fr-FR"/>
          <w:rPrChange w:id="2008" w:author="Grellet Sylvain" w:date="2021-06-03T09:08:00Z">
            <w:rPr>
              <w:i/>
              <w:lang w:val="en-US"/>
            </w:rPr>
          </w:rPrChange>
        </w:rPr>
        <w:t xml:space="preserve">, </w:t>
      </w:r>
      <w:proofErr w:type="spellStart"/>
      <w:r w:rsidRPr="00C35DAC">
        <w:rPr>
          <w:i/>
          <w:lang w:val="fr-FR"/>
          <w:rPrChange w:id="2009" w:author="Grellet Sylvain" w:date="2021-06-03T09:08:00Z">
            <w:rPr>
              <w:i/>
              <w:lang w:val="en-US"/>
            </w:rPr>
          </w:rPrChange>
        </w:rPr>
        <w:t>Units</w:t>
      </w:r>
      <w:proofErr w:type="spellEnd"/>
      <w:r w:rsidRPr="00C35DAC">
        <w:rPr>
          <w:i/>
          <w:lang w:val="fr-FR"/>
          <w:rPrChange w:id="2010" w:author="Grellet Sylvain" w:date="2021-06-03T09:08:00Z">
            <w:rPr>
              <w:i/>
              <w:lang w:val="en-US"/>
            </w:rPr>
          </w:rPrChange>
        </w:rPr>
        <w:t>, Dimensions and Data Types Ontologies</w:t>
      </w:r>
      <w:r w:rsidRPr="00C35DAC">
        <w:rPr>
          <w:lang w:val="fr-FR"/>
          <w:rPrChange w:id="2011"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2005"/>
      <w:r w:rsidR="009A03C8">
        <w:rPr>
          <w:rStyle w:val="CommentReference"/>
        </w:rPr>
        <w:commentReference w:id="2005"/>
      </w:r>
    </w:p>
    <w:p w14:paraId="40E58B3A" w14:textId="66B23AFA" w:rsidR="000E01BD" w:rsidRPr="001A42F9" w:rsidRDefault="000E01BD" w:rsidP="00220B53">
      <w:pPr>
        <w:numPr>
          <w:ilvl w:val="0"/>
          <w:numId w:val="27"/>
        </w:numPr>
        <w:rPr>
          <w:lang w:val="en-US"/>
        </w:rPr>
      </w:pPr>
      <w:bookmarkStart w:id="2012" w:name="_y20zani37k1u" w:colFirst="0" w:colLast="0"/>
      <w:bookmarkEnd w:id="2012"/>
      <w:commentRangeStart w:id="2013"/>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2013"/>
      <w:r w:rsidR="002E3170">
        <w:rPr>
          <w:rStyle w:val="CommentReference"/>
        </w:rPr>
        <w:commentReference w:id="2013"/>
      </w:r>
    </w:p>
    <w:p w14:paraId="411AF7B4" w14:textId="5E8D638F" w:rsidR="000E01BD" w:rsidRPr="001A42F9" w:rsidRDefault="000E01BD" w:rsidP="00220B53">
      <w:pPr>
        <w:numPr>
          <w:ilvl w:val="0"/>
          <w:numId w:val="27"/>
        </w:numPr>
        <w:rPr>
          <w:lang w:val="en-US"/>
        </w:rPr>
      </w:pPr>
      <w:bookmarkStart w:id="2014" w:name="_eyz613s6s55c" w:colFirst="0" w:colLast="0"/>
      <w:bookmarkEnd w:id="2014"/>
      <w:commentRangeStart w:id="2015"/>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2015"/>
      <w:r w:rsidR="002E3170">
        <w:rPr>
          <w:rStyle w:val="CommentReference"/>
        </w:rPr>
        <w:commentReference w:id="2015"/>
      </w:r>
    </w:p>
    <w:p w14:paraId="429D80BE" w14:textId="77777777" w:rsidR="000E01BD" w:rsidRPr="001B02F3" w:rsidRDefault="000E01BD" w:rsidP="00220B53">
      <w:pPr>
        <w:numPr>
          <w:ilvl w:val="0"/>
          <w:numId w:val="27"/>
        </w:numPr>
        <w:rPr>
          <w:lang w:val="en-US"/>
          <w:rPrChange w:id="2016" w:author="Katharina Schleidt" w:date="2021-04-18T19:25:00Z">
            <w:rPr>
              <w:lang w:val="de"/>
            </w:rPr>
          </w:rPrChange>
        </w:rPr>
      </w:pPr>
      <w:bookmarkStart w:id="2017" w:name="_iokycrd6np27" w:colFirst="0" w:colLast="0"/>
      <w:bookmarkEnd w:id="2017"/>
      <w:commentRangeStart w:id="2018"/>
      <w:r w:rsidRPr="001A42F9">
        <w:rPr>
          <w:i/>
          <w:lang w:val="en-US"/>
        </w:rPr>
        <w:t>Ontology for observations and sampling features, with alignments to existing models</w:t>
      </w:r>
      <w:r w:rsidRPr="001A42F9">
        <w:rPr>
          <w:lang w:val="en-US"/>
        </w:rPr>
        <w:t xml:space="preserve">. </w:t>
      </w:r>
      <w:r w:rsidRPr="001B02F3">
        <w:rPr>
          <w:lang w:val="en-US"/>
          <w:rPrChange w:id="2019" w:author="Katharina Schleidt" w:date="2021-04-18T19:25:00Z">
            <w:rPr>
              <w:lang w:val="de"/>
            </w:rPr>
          </w:rPrChange>
        </w:rPr>
        <w:t xml:space="preserve">S.J.D. Cox. Semantic Web. 2017. Available (viewed 2020-09-29) at https://content.iospress.com/articles/semantic-web/sw214 </w:t>
      </w:r>
      <w:commentRangeEnd w:id="2018"/>
      <w:r w:rsidR="002E3170">
        <w:rPr>
          <w:rStyle w:val="CommentReference"/>
        </w:rPr>
        <w:commentReference w:id="2018"/>
      </w:r>
    </w:p>
    <w:bookmarkEnd w:id="1949"/>
    <w:p w14:paraId="0E5333B5" w14:textId="06E86334" w:rsidR="001A33D0" w:rsidRDefault="001A33D0">
      <w:pPr>
        <w:rPr>
          <w:ins w:id="2020" w:author="Katharina Schleidt" w:date="2021-04-21T16:14:00Z"/>
        </w:rPr>
      </w:pPr>
    </w:p>
    <w:p w14:paraId="1C3265B5" w14:textId="5474A3D9" w:rsidR="00621028" w:rsidRDefault="00621028">
      <w:pPr>
        <w:rPr>
          <w:ins w:id="2021" w:author="Katharina Schleidt" w:date="2021-04-21T16:14:00Z"/>
        </w:rPr>
      </w:pPr>
    </w:p>
    <w:p w14:paraId="3C4A41E3" w14:textId="3F911E8D" w:rsidR="00621028" w:rsidRPr="000564D4" w:rsidRDefault="00621028">
      <w:pPr>
        <w:tabs>
          <w:tab w:val="clear" w:pos="403"/>
        </w:tabs>
        <w:spacing w:before="100" w:beforeAutospacing="1" w:after="100" w:afterAutospacing="1" w:line="240" w:lineRule="auto"/>
        <w:ind w:left="360"/>
        <w:jc w:val="left"/>
        <w:rPr>
          <w:ins w:id="2022" w:author="Katharina Schleidt" w:date="2021-05-11T19:08:00Z"/>
          <w:rFonts w:ascii="Times New Roman" w:eastAsia="Times New Roman" w:hAnsi="Times New Roman"/>
          <w:sz w:val="24"/>
          <w:szCs w:val="24"/>
          <w:lang w:val="en-US" w:eastAsia="de-AT"/>
          <w:rPrChange w:id="2023" w:author="Katharina Schleidt" w:date="2021-05-11T19:08:00Z">
            <w:rPr>
              <w:ins w:id="2024" w:author="Katharina Schleidt" w:date="2021-05-11T19:08:00Z"/>
            </w:rPr>
          </w:rPrChange>
        </w:rPr>
        <w:pPrChange w:id="2025"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026" w:author="Katharina Schleidt" w:date="2021-04-21T16:17:00Z">
        <w:r>
          <w:t>ISO 19101-1:2014, Geographic information — Reference model — Part 1: Fundamentals</w:t>
        </w:r>
      </w:ins>
    </w:p>
    <w:p w14:paraId="3D4DE1E3" w14:textId="6FDF930F" w:rsidR="000564D4" w:rsidRPr="00621028" w:rsidRDefault="000564D4">
      <w:pPr>
        <w:tabs>
          <w:tab w:val="clear" w:pos="403"/>
        </w:tabs>
        <w:spacing w:before="100" w:beforeAutospacing="1" w:after="100" w:afterAutospacing="1" w:line="240" w:lineRule="auto"/>
        <w:ind w:left="360"/>
        <w:jc w:val="left"/>
        <w:rPr>
          <w:ins w:id="2027" w:author="Katharina Schleidt" w:date="2021-04-21T16:17:00Z"/>
          <w:rFonts w:ascii="Times New Roman" w:eastAsia="Times New Roman" w:hAnsi="Times New Roman"/>
          <w:sz w:val="24"/>
          <w:szCs w:val="24"/>
          <w:lang w:val="en-US" w:eastAsia="de-AT"/>
          <w:rPrChange w:id="2028" w:author="Katharina Schleidt" w:date="2021-04-21T16:17:00Z">
            <w:rPr>
              <w:ins w:id="2029" w:author="Katharina Schleidt" w:date="2021-04-21T16:17:00Z"/>
              <w:rFonts w:ascii="Times New Roman" w:eastAsia="Times New Roman" w:hAnsi="Times New Roman"/>
              <w:sz w:val="24"/>
              <w:szCs w:val="24"/>
              <w:lang w:val="de-AT" w:eastAsia="de-AT"/>
            </w:rPr>
          </w:rPrChange>
        </w:rPr>
        <w:pPrChange w:id="2030"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031" w:author="Katharina Schleidt" w:date="2021-05-11T19:08:00Z">
        <w:r>
          <w:t>19105:2000 Geographic information — Conformance and testing</w:t>
        </w:r>
      </w:ins>
    </w:p>
    <w:p w14:paraId="6085737C" w14:textId="6E332CCA" w:rsidR="00621028" w:rsidRPr="00F90564" w:rsidRDefault="00621028">
      <w:pPr>
        <w:tabs>
          <w:tab w:val="clear" w:pos="403"/>
        </w:tabs>
        <w:spacing w:before="100" w:beforeAutospacing="1" w:after="100" w:afterAutospacing="1" w:line="240" w:lineRule="auto"/>
        <w:ind w:left="360"/>
        <w:jc w:val="left"/>
        <w:rPr>
          <w:ins w:id="2032" w:author="Katharina Schleidt" w:date="2021-04-21T16:14:00Z"/>
          <w:rFonts w:ascii="Times New Roman" w:eastAsia="Times New Roman" w:hAnsi="Times New Roman"/>
          <w:sz w:val="24"/>
          <w:szCs w:val="24"/>
          <w:lang w:val="en-US" w:eastAsia="de-AT"/>
          <w:rPrChange w:id="2033" w:author="Katharina Schleidt" w:date="2021-10-13T18:57:00Z">
            <w:rPr>
              <w:ins w:id="2034" w:author="Katharina Schleidt" w:date="2021-04-21T16:14:00Z"/>
              <w:rFonts w:ascii="Times New Roman" w:eastAsia="Times New Roman" w:hAnsi="Times New Roman"/>
              <w:sz w:val="24"/>
              <w:szCs w:val="24"/>
              <w:lang w:val="de-AT" w:eastAsia="de-AT"/>
            </w:rPr>
          </w:rPrChange>
        </w:rPr>
        <w:pPrChange w:id="2035"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036" w:author="Katharina Schleidt" w:date="2021-04-21T16:14:00Z">
        <w:r w:rsidRPr="00F90564">
          <w:rPr>
            <w:rFonts w:ascii="Times New Roman" w:eastAsia="Times New Roman" w:hAnsi="Times New Roman"/>
            <w:sz w:val="24"/>
            <w:szCs w:val="24"/>
            <w:lang w:val="en-US" w:eastAsia="de-AT"/>
            <w:rPrChange w:id="2037" w:author="Katharina Schleidt" w:date="2021-10-13T18:57:00Z">
              <w:rPr>
                <w:rFonts w:ascii="Times New Roman" w:eastAsia="Times New Roman" w:hAnsi="Times New Roman"/>
                <w:sz w:val="24"/>
                <w:szCs w:val="24"/>
                <w:lang w:val="de-AT" w:eastAsia="de-AT"/>
              </w:rPr>
            </w:rPrChange>
          </w:rPr>
          <w:t>ISO 19115-1:2014, Geographic information — Metadata — Part 1: Fundamentals</w:t>
        </w:r>
      </w:ins>
    </w:p>
    <w:p w14:paraId="7AAC56B4" w14:textId="77777777" w:rsidR="00621028" w:rsidRPr="00621028" w:rsidRDefault="00621028">
      <w:pPr>
        <w:tabs>
          <w:tab w:val="clear" w:pos="403"/>
        </w:tabs>
        <w:spacing w:before="100" w:beforeAutospacing="1" w:after="100" w:afterAutospacing="1" w:line="240" w:lineRule="auto"/>
        <w:ind w:left="360"/>
        <w:jc w:val="left"/>
        <w:rPr>
          <w:ins w:id="2038" w:author="Katharina Schleidt" w:date="2021-04-21T16:14:00Z"/>
          <w:rFonts w:ascii="Times New Roman" w:eastAsia="Times New Roman" w:hAnsi="Times New Roman"/>
          <w:sz w:val="24"/>
          <w:szCs w:val="24"/>
          <w:lang w:val="en-US" w:eastAsia="de-AT"/>
          <w:rPrChange w:id="2039" w:author="Katharina Schleidt" w:date="2021-04-21T16:14:00Z">
            <w:rPr>
              <w:ins w:id="2040" w:author="Katharina Schleidt" w:date="2021-04-21T16:14:00Z"/>
              <w:rFonts w:ascii="Times New Roman" w:eastAsia="Times New Roman" w:hAnsi="Times New Roman"/>
              <w:sz w:val="24"/>
              <w:szCs w:val="24"/>
              <w:lang w:val="de-AT" w:eastAsia="de-AT"/>
            </w:rPr>
          </w:rPrChange>
        </w:rPr>
        <w:pPrChange w:id="2041"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042" w:author="Katharina Schleidt" w:date="2021-04-21T16:14:00Z">
        <w:r w:rsidRPr="00621028">
          <w:rPr>
            <w:rFonts w:ascii="Times New Roman" w:eastAsia="Times New Roman" w:hAnsi="Times New Roman"/>
            <w:sz w:val="24"/>
            <w:szCs w:val="24"/>
            <w:lang w:val="en-US" w:eastAsia="de-AT"/>
            <w:rPrChange w:id="2043"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pPr>
        <w:tabs>
          <w:tab w:val="clear" w:pos="403"/>
        </w:tabs>
        <w:spacing w:before="100" w:beforeAutospacing="1" w:after="100" w:afterAutospacing="1" w:line="240" w:lineRule="auto"/>
        <w:ind w:left="360"/>
        <w:jc w:val="left"/>
        <w:rPr>
          <w:ins w:id="2044" w:author="Katharina Schleidt" w:date="2021-04-21T16:14:00Z"/>
          <w:rFonts w:ascii="Times New Roman" w:eastAsia="Times New Roman" w:hAnsi="Times New Roman"/>
          <w:sz w:val="24"/>
          <w:szCs w:val="24"/>
          <w:lang w:val="en-US" w:eastAsia="de-AT"/>
          <w:rPrChange w:id="2045" w:author="Katharina Schleidt" w:date="2021-04-21T16:14:00Z">
            <w:rPr>
              <w:ins w:id="2046" w:author="Katharina Schleidt" w:date="2021-04-21T16:14:00Z"/>
              <w:rFonts w:ascii="Times New Roman" w:eastAsia="Times New Roman" w:hAnsi="Times New Roman"/>
              <w:sz w:val="24"/>
              <w:szCs w:val="24"/>
              <w:lang w:val="de-AT" w:eastAsia="de-AT"/>
            </w:rPr>
          </w:rPrChange>
        </w:rPr>
        <w:pPrChange w:id="2047"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048" w:author="Katharina Schleidt" w:date="2021-04-21T16:14:00Z">
        <w:r w:rsidRPr="00621028">
          <w:rPr>
            <w:rFonts w:ascii="Times New Roman" w:eastAsia="Times New Roman" w:hAnsi="Times New Roman"/>
            <w:sz w:val="24"/>
            <w:szCs w:val="24"/>
            <w:lang w:val="en-US" w:eastAsia="de-AT"/>
            <w:rPrChange w:id="2049"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pPr>
        <w:tabs>
          <w:tab w:val="clear" w:pos="403"/>
        </w:tabs>
        <w:spacing w:before="100" w:beforeAutospacing="1" w:after="100" w:afterAutospacing="1" w:line="240" w:lineRule="auto"/>
        <w:ind w:left="360"/>
        <w:jc w:val="left"/>
        <w:rPr>
          <w:ins w:id="2050" w:author="Katharina Schleidt" w:date="2021-04-21T16:14:00Z"/>
          <w:rFonts w:ascii="Times New Roman" w:eastAsia="Times New Roman" w:hAnsi="Times New Roman"/>
          <w:sz w:val="24"/>
          <w:szCs w:val="24"/>
          <w:lang w:val="en-US" w:eastAsia="de-AT"/>
          <w:rPrChange w:id="2051" w:author="Katharina Schleidt" w:date="2021-04-21T16:14:00Z">
            <w:rPr>
              <w:ins w:id="2052" w:author="Katharina Schleidt" w:date="2021-04-21T16:14:00Z"/>
              <w:rFonts w:ascii="Times New Roman" w:eastAsia="Times New Roman" w:hAnsi="Times New Roman"/>
              <w:sz w:val="24"/>
              <w:szCs w:val="24"/>
              <w:lang w:val="de-AT" w:eastAsia="de-AT"/>
            </w:rPr>
          </w:rPrChange>
        </w:rPr>
        <w:pPrChange w:id="2053"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054" w:author="Katharina Schleidt" w:date="2021-04-21T16:14:00Z">
        <w:r w:rsidRPr="00621028">
          <w:rPr>
            <w:rFonts w:ascii="Times New Roman" w:eastAsia="Times New Roman" w:hAnsi="Times New Roman"/>
            <w:sz w:val="24"/>
            <w:szCs w:val="24"/>
            <w:lang w:val="en-US" w:eastAsia="de-AT"/>
            <w:rPrChange w:id="2055"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pPr>
        <w:tabs>
          <w:tab w:val="clear" w:pos="403"/>
        </w:tabs>
        <w:spacing w:before="100" w:beforeAutospacing="1" w:after="100" w:afterAutospacing="1" w:line="240" w:lineRule="auto"/>
        <w:ind w:left="360"/>
        <w:jc w:val="left"/>
        <w:rPr>
          <w:ins w:id="2056" w:author="Katharina Schleidt" w:date="2021-04-21T16:14:00Z"/>
          <w:rFonts w:ascii="Times New Roman" w:eastAsia="Times New Roman" w:hAnsi="Times New Roman"/>
          <w:sz w:val="24"/>
          <w:szCs w:val="24"/>
          <w:lang w:val="de-AT" w:eastAsia="de-AT"/>
        </w:rPr>
        <w:pPrChange w:id="2057"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058"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108" w:author="Katharina Schleidt" w:date="2021-10-13T19:19:00Z" w:initials="KS">
    <w:p w14:paraId="035CEB65" w14:textId="77777777" w:rsidR="00AB64D8" w:rsidRDefault="00AB64D8">
      <w:pPr>
        <w:pStyle w:val="CommentText"/>
      </w:pPr>
      <w:r>
        <w:rPr>
          <w:rStyle w:val="CommentReference"/>
        </w:rPr>
        <w:annotationRef/>
      </w:r>
      <w:r>
        <w:t>No SOURCE listed in GeoLexica, only Origin, and a note at the bottom that last certified 2019 for 19116</w:t>
      </w:r>
    </w:p>
    <w:p w14:paraId="3FBD3360" w14:textId="280E684E" w:rsidR="00AB64D8" w:rsidRDefault="00AB64D8">
      <w:pPr>
        <w:pStyle w:val="CommentText"/>
      </w:pPr>
      <w:r w:rsidRPr="00AB64D8">
        <w:t>https://isotc211.geolexica.org/concepts/483/</w:t>
      </w:r>
    </w:p>
  </w:comment>
  <w:comment w:id="132"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56"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215"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219"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228"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239"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71"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96"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300"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301" w:author="Grellet Sylvain" w:date="2021-06-04T09:43:00Z" w:initials="GS">
    <w:p w14:paraId="1C20DCBA" w14:textId="22213871" w:rsidR="00BE79BC" w:rsidRDefault="00BE79BC">
      <w:pPr>
        <w:pStyle w:val="CommentText"/>
      </w:pPr>
      <w:r>
        <w:rPr>
          <w:rStyle w:val="CommentReference"/>
        </w:rPr>
        <w:annotationRef/>
      </w:r>
      <w:r>
        <w:t>To do at the end.</w:t>
      </w:r>
    </w:p>
  </w:comment>
  <w:comment w:id="404" w:author="Ilkka Rinne" w:date="2021-06-23T10:54:00Z" w:initials="IR">
    <w:p w14:paraId="2C551038" w14:textId="4BF4EB9E" w:rsidR="00FD1995" w:rsidRDefault="00FD1995">
      <w:pPr>
        <w:pStyle w:val="CommentText"/>
      </w:pPr>
      <w:r>
        <w:rPr>
          <w:rStyle w:val="CommentReference"/>
        </w:rPr>
        <w:annotationRef/>
      </w:r>
      <w:r>
        <w:t>This is constrained for the AbstractObservation in /req/obs-core/AbstractObservation/parameterName-card. Remove from here?</w:t>
      </w:r>
    </w:p>
  </w:comment>
  <w:comment w:id="405"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406" w:author="Katharina Schleidt" w:date="2021-10-11T17:00:00Z" w:initials="KS">
    <w:p w14:paraId="7405A633" w14:textId="2E263F0E" w:rsidR="00C6389F" w:rsidRDefault="00C6389F">
      <w:pPr>
        <w:pStyle w:val="CommentText"/>
      </w:pPr>
      <w:r>
        <w:rPr>
          <w:rStyle w:val="CommentReference"/>
        </w:rPr>
        <w:annotationRef/>
      </w:r>
      <w:r>
        <w:t>Now tried to think this through – conclusion is that we should remove the note here to support summarizing characteristics… (there it would make sense to provide multiple parameters with the same name)</w:t>
      </w:r>
    </w:p>
  </w:comment>
  <w:comment w:id="419" w:author="Ilkka Rinne" w:date="2021-07-27T15:54:00Z" w:initials="IR">
    <w:p w14:paraId="0B40D038" w14:textId="6AA9364C" w:rsidR="005F790E" w:rsidRDefault="005F790E">
      <w:pPr>
        <w:pStyle w:val="CommentText"/>
      </w:pPr>
      <w:r>
        <w:rPr>
          <w:rStyle w:val="CommentReference"/>
        </w:rPr>
        <w:annotationRef/>
      </w:r>
      <w:r>
        <w:t>Shouldn’t this be “document”? We are observing the consistency of a document by sampling clause by clause, thus the uFoI if the document and the pFoI is the clause</w:t>
      </w:r>
    </w:p>
  </w:comment>
  <w:comment w:id="918"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1313"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1499" w:author="Ilkka Rinne" w:date="2021-08-09T15:34:00Z" w:initials="IR">
    <w:p w14:paraId="6762DB43" w14:textId="0FD35B23" w:rsidR="0085134E" w:rsidRDefault="0085134E">
      <w:pPr>
        <w:pStyle w:val="CommentText"/>
      </w:pPr>
      <w:r>
        <w:t>Change into “</w:t>
      </w:r>
      <w:r>
        <w:rPr>
          <w:rStyle w:val="CommentReference"/>
        </w:rPr>
        <w:annotationRef/>
      </w:r>
      <w:r>
        <w:t>MaterialSample”?</w:t>
      </w:r>
    </w:p>
  </w:comment>
  <w:comment w:id="1500" w:author="Ilkka Rinne" w:date="2021-08-09T15:37:00Z" w:initials="IR">
    <w:p w14:paraId="47D92B90" w14:textId="31124F26" w:rsidR="007467A4" w:rsidRDefault="007467A4">
      <w:pPr>
        <w:pStyle w:val="CommentText"/>
      </w:pPr>
      <w:r>
        <w:rPr>
          <w:rStyle w:val="CommentReference"/>
        </w:rPr>
        <w:annotationRef/>
      </w:r>
      <w:r>
        <w:t>MaterialSample?</w:t>
      </w:r>
    </w:p>
  </w:comment>
  <w:comment w:id="1501" w:author="Ilkka Rinne" w:date="2021-08-09T15:46:00Z" w:initials="IR">
    <w:p w14:paraId="31A0462B" w14:textId="6FDA2337" w:rsidR="00D23171" w:rsidRDefault="00D23171">
      <w:pPr>
        <w:pStyle w:val="CommentText"/>
      </w:pPr>
      <w:r>
        <w:rPr>
          <w:rStyle w:val="CommentReferenc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1656"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r w:rsidR="00AE725C" w:rsidRPr="00AE725C">
        <w:rPr>
          <w:b/>
        </w:rPr>
        <w:t>SampleCollection</w:t>
      </w:r>
      <w:r>
        <w:rPr>
          <w:bCs/>
        </w:rPr>
        <w:t>”</w:t>
      </w:r>
      <w:r w:rsidRPr="00F972D4">
        <w:rPr>
          <w:bCs/>
        </w:rPr>
        <w:t>?</w:t>
      </w:r>
    </w:p>
  </w:comment>
  <w:comment w:id="1691"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1692"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1690"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1699"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1700"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1704"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1705"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1706"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1715"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1729"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1730" w:author="Ilkka Rinne" w:date="2021-07-27T14:33:00Z" w:initials="IR">
    <w:p w14:paraId="1E6B4F76" w14:textId="64AF8608" w:rsidR="00AF148B" w:rsidRDefault="00AF148B">
      <w:pPr>
        <w:pStyle w:val="CommentText"/>
      </w:pPr>
      <w:r>
        <w:rPr>
          <w:rStyle w:val="CommentReference"/>
        </w:rPr>
        <w:annotationRef/>
      </w:r>
      <w:r>
        <w:t>No, good catch. Stranglely it or not shown in the UML model diagrams in the TC 211 repo (!?), thus I missed it here</w:t>
      </w:r>
    </w:p>
  </w:comment>
  <w:comment w:id="1734" w:author="Ilkka Rinne" w:date="2021-07-27T14:34:00Z" w:initials="IR">
    <w:p w14:paraId="3CB5BC65" w14:textId="502650AC" w:rsidR="00AF148B" w:rsidRDefault="00AF148B">
      <w:pPr>
        <w:pStyle w:val="CommentText"/>
      </w:pPr>
      <w:r>
        <w:rPr>
          <w:rStyle w:val="CommentReference"/>
        </w:rPr>
        <w:annotationRef/>
      </w:r>
      <w:r>
        <w:t>This was copy-paste from the model, we shuld keep the original formatting, yes?</w:t>
      </w:r>
    </w:p>
  </w:comment>
  <w:comment w:id="1737"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1767"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1768" w:author="Ilkka Rinne" w:date="2021-07-27T14:36:00Z" w:initials="IR">
    <w:p w14:paraId="424453FE" w14:textId="109F2026" w:rsidR="00AF148B" w:rsidRDefault="00AF148B">
      <w:pPr>
        <w:pStyle w:val="CommentText"/>
      </w:pPr>
      <w:r>
        <w:rPr>
          <w:rStyle w:val="CommentReference"/>
        </w:rPr>
        <w:annotationRef/>
      </w:r>
      <w:r>
        <w:t>no, good catch</w:t>
      </w:r>
    </w:p>
  </w:comment>
  <w:comment w:id="1770"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1776"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r w:rsidR="00755FFB" w:rsidRPr="00755FFB">
        <w:t>sparxcloud</w:t>
      </w:r>
      <w:r w:rsidR="00755FFB">
        <w:t xml:space="preserve"> </w:t>
      </w:r>
      <w:r>
        <w:t>the shape is not an attribute of the SF_SpatialSamplingFeature, but added for each of the specialized classes (point, curve, etc.)</w:t>
      </w:r>
      <w:r w:rsidR="00755FFB">
        <w:t>, but in the spec this association exists !!</w:t>
      </w:r>
    </w:p>
  </w:comment>
  <w:comment w:id="1777" w:author="Ilkka Rinne" w:date="2021-08-03T15:34:00Z" w:initials="IR">
    <w:p w14:paraId="0E85C3AA" w14:textId="636277C9" w:rsidR="00316DFC" w:rsidRDefault="00316DFC">
      <w:pPr>
        <w:pStyle w:val="CommentText"/>
      </w:pPr>
      <w:r>
        <w:rPr>
          <w:rStyle w:val="CommentReference"/>
        </w:rPr>
        <w:annotationRef/>
      </w:r>
      <w:r>
        <w:t>Actually, the issue seems to be that the shape association is there in the SF_SpatialSamplingFeature, but just not visible in any of the diagrams of the package</w:t>
      </w:r>
    </w:p>
  </w:comment>
  <w:comment w:id="1792"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1840"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1841" w:author="Ilkka Rinne" w:date="2021-07-27T14:47:00Z" w:initials="IR">
    <w:p w14:paraId="15BD48DE" w14:textId="4F6A6F24" w:rsidR="002852F4" w:rsidRDefault="002852F4">
      <w:pPr>
        <w:pStyle w:val="CommentText"/>
      </w:pPr>
      <w:r>
        <w:rPr>
          <w:rStyle w:val="CommentReference"/>
        </w:rPr>
        <w:annotationRef/>
      </w:r>
      <w:r>
        <w:t>Clause for the SampleTypeByMaterialClass? Not neede IMHO, as it is only an informative example</w:t>
      </w:r>
    </w:p>
  </w:comment>
  <w:comment w:id="1860"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1861"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1877"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1878"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1906"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1907"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1908" w:author="Katharina Schleidt" w:date="2021-07-05T19:41:00Z" w:initials="KS">
    <w:p w14:paraId="11F319AC" w14:textId="362C8346" w:rsidR="00116C6C" w:rsidRDefault="00116C6C">
      <w:pPr>
        <w:pStyle w:val="CommentText"/>
      </w:pPr>
      <w:r>
        <w:rPr>
          <w:rStyle w:val="CommentReference"/>
        </w:rPr>
        <w:annotationRef/>
      </w:r>
    </w:p>
  </w:comment>
  <w:comment w:id="1911"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1912"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1913"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1914" w:author="Katharina Schleidt" w:date="2021-10-11T14:27:00Z" w:initials="KS">
    <w:p w14:paraId="2343ABD5" w14:textId="60CA6AFF" w:rsidR="00B763AC" w:rsidRDefault="00B763AC">
      <w:pPr>
        <w:pStyle w:val="CommentText"/>
      </w:pPr>
      <w:r>
        <w:rPr>
          <w:rStyle w:val="CommentReference"/>
        </w:rPr>
        <w:annotationRef/>
      </w:r>
      <w:r>
        <w:t>Devolving down to the 2005 version as the other one is lost in committee</w:t>
      </w:r>
    </w:p>
  </w:comment>
  <w:comment w:id="1938"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1939"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1940" w:author="Katharina Schleidt" w:date="2021-10-11T14:26:00Z" w:initials="KS">
    <w:p w14:paraId="34C2AC47" w14:textId="1B78C5CE" w:rsidR="00B763AC" w:rsidRDefault="00B763AC">
      <w:pPr>
        <w:pStyle w:val="CommentText"/>
      </w:pPr>
      <w:r>
        <w:rPr>
          <w:rStyle w:val="CommentReference"/>
        </w:rPr>
        <w:annotationRef/>
      </w:r>
      <w:r>
        <w:t>Devolving down to the 2005 version as the other one is lost in committee</w:t>
      </w:r>
    </w:p>
  </w:comment>
  <w:comment w:id="1952" w:author="Katharina Schleidt" w:date="2021-04-21T15:06:00Z" w:initials="KS">
    <w:p w14:paraId="2D14E09D" w14:textId="43E8A5F7" w:rsidR="00C35DAC" w:rsidRDefault="00C35DAC">
      <w:pPr>
        <w:pStyle w:val="CommentText"/>
      </w:pPr>
      <w:r>
        <w:rPr>
          <w:rStyle w:val="CommentReference"/>
        </w:rPr>
        <w:annotationRef/>
      </w:r>
      <w:r>
        <w:t>Not cited</w:t>
      </w:r>
    </w:p>
  </w:comment>
  <w:comment w:id="1957" w:author="Katharina Schleidt" w:date="2021-04-21T15:07:00Z" w:initials="KS">
    <w:p w14:paraId="4F33C594" w14:textId="2A95E1FC" w:rsidR="00C35DAC" w:rsidRDefault="00C35DAC">
      <w:pPr>
        <w:pStyle w:val="CommentText"/>
      </w:pPr>
      <w:r>
        <w:rPr>
          <w:rStyle w:val="CommentReference"/>
        </w:rPr>
        <w:annotationRef/>
      </w:r>
      <w:r>
        <w:t>Not cited</w:t>
      </w:r>
    </w:p>
  </w:comment>
  <w:comment w:id="1960" w:author="Katharina Schleidt" w:date="2021-04-21T15:07:00Z" w:initials="KS">
    <w:p w14:paraId="530B4661" w14:textId="7076506A" w:rsidR="00C35DAC" w:rsidRDefault="00C35DAC">
      <w:pPr>
        <w:pStyle w:val="CommentText"/>
      </w:pPr>
      <w:r>
        <w:rPr>
          <w:rStyle w:val="CommentReference"/>
        </w:rPr>
        <w:annotationRef/>
      </w:r>
      <w:r>
        <w:t>Not cited</w:t>
      </w:r>
    </w:p>
  </w:comment>
  <w:comment w:id="1977"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1978"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1979"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2005"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2013" w:author="Katharina Schleidt" w:date="2021-04-21T15:50:00Z" w:initials="KS">
    <w:p w14:paraId="54E46F88" w14:textId="0A0B8A45" w:rsidR="00C35DAC" w:rsidRDefault="00C35DAC">
      <w:pPr>
        <w:pStyle w:val="CommentText"/>
      </w:pPr>
      <w:r>
        <w:rPr>
          <w:rStyle w:val="CommentReference"/>
        </w:rPr>
        <w:annotationRef/>
      </w:r>
      <w:r>
        <w:t>Not referenced, but to my view relevant, text should be updatea´d</w:t>
      </w:r>
    </w:p>
  </w:comment>
  <w:comment w:id="2015" w:author="Katharina Schleidt" w:date="2021-04-21T15:51:00Z" w:initials="KS">
    <w:p w14:paraId="31EBBEF5" w14:textId="77777777" w:rsidR="00C35DAC" w:rsidRDefault="00C35DAC" w:rsidP="002E3170">
      <w:pPr>
        <w:pStyle w:val="CommentText"/>
      </w:pPr>
      <w:r>
        <w:rPr>
          <w:rStyle w:val="CommentReference"/>
        </w:rPr>
        <w:annotationRef/>
      </w:r>
      <w:r>
        <w:t>Not referenced, but to my view relevant, text should be updatea´d</w:t>
      </w:r>
    </w:p>
    <w:p w14:paraId="74B6D37D" w14:textId="3C09962B" w:rsidR="00C35DAC" w:rsidRDefault="00C35DAC">
      <w:pPr>
        <w:pStyle w:val="CommentText"/>
      </w:pPr>
    </w:p>
  </w:comment>
  <w:comment w:id="2018"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3FBD3360"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405A633"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50EEC3D" w16cex:dateUtc="2021-10-11T15:00: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405A633" w16cid:durableId="250EEC3D"/>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FF568" w14:textId="77777777" w:rsidR="00C557CA" w:rsidRDefault="00C557CA">
      <w:pPr>
        <w:spacing w:after="0" w:line="240" w:lineRule="auto"/>
      </w:pPr>
      <w:r>
        <w:separator/>
      </w:r>
    </w:p>
  </w:endnote>
  <w:endnote w:type="continuationSeparator" w:id="0">
    <w:p w14:paraId="1198861F" w14:textId="77777777" w:rsidR="00C557CA" w:rsidRDefault="00C55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2059" w:author="Ilkka Rinne" w:date="2021-05-24T16:39:00Z">
      <w:r>
        <w:rPr>
          <w:sz w:val="18"/>
          <w:szCs w:val="18"/>
        </w:rPr>
        <w:t xml:space="preserve">OGC and </w:t>
      </w:r>
    </w:ins>
    <w:r w:rsidRPr="008A6D64">
      <w:rPr>
        <w:sz w:val="18"/>
        <w:szCs w:val="18"/>
      </w:rPr>
      <w:t>ISO</w:t>
    </w:r>
    <w:ins w:id="2060" w:author="Ilkka Rinne" w:date="2021-05-24T16:39:00Z">
      <w:r>
        <w:rPr>
          <w:sz w:val="18"/>
          <w:szCs w:val="18"/>
        </w:rPr>
        <w:t xml:space="preserve"> 2020</w:t>
      </w:r>
    </w:ins>
    <w:del w:id="2061"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948C2" w14:textId="77777777" w:rsidR="00C557CA" w:rsidRDefault="00C557CA">
      <w:pPr>
        <w:spacing w:after="0" w:line="240" w:lineRule="auto"/>
      </w:pPr>
      <w:r>
        <w:separator/>
      </w:r>
    </w:p>
  </w:footnote>
  <w:footnote w:type="continuationSeparator" w:id="0">
    <w:p w14:paraId="7BBA446B" w14:textId="77777777" w:rsidR="00C557CA" w:rsidRDefault="00C557CA">
      <w:pPr>
        <w:spacing w:after="0" w:line="240" w:lineRule="auto"/>
      </w:pPr>
      <w:r>
        <w:continuationSeparator/>
      </w:r>
    </w:p>
  </w:footnote>
  <w:footnote w:id="1">
    <w:p w14:paraId="15556EBD" w14:textId="6C9866FD" w:rsidR="00C634D8" w:rsidRPr="00C634D8" w:rsidRDefault="00C634D8">
      <w:pPr>
        <w:pStyle w:val="FootnoteText"/>
        <w:rPr>
          <w:lang w:val="fi-FI"/>
          <w:rPrChange w:id="1793" w:author="Ilkka Rinne" w:date="2021-06-22T16:52:00Z">
            <w:rPr/>
          </w:rPrChange>
        </w:rPr>
      </w:pPr>
      <w:ins w:id="1794" w:author="Ilkka Rinne" w:date="2021-06-22T16:52:00Z">
        <w:r>
          <w:rPr>
            <w:rStyle w:val="FootnoteReference"/>
          </w:rPr>
          <w:footnoteRef/>
        </w:r>
        <w:r>
          <w:t xml:space="preserve"> </w:t>
        </w:r>
        <w:r w:rsidRPr="00C634D8">
          <w:t>http://www.opengis.net/def/</w:t>
        </w:r>
      </w:ins>
      <w:ins w:id="1795" w:author="Ilkka Rinne" w:date="2021-06-22T16:53:00Z">
        <w:r>
          <w:t>observation-</w:t>
        </w:r>
      </w:ins>
      <w:ins w:id="1796" w:author="Ilkka Rinne" w:date="2021-06-22T16:52:00Z">
        <w:r>
          <w:t>collection</w:t>
        </w:r>
        <w:r w:rsidRPr="00C634D8">
          <w:t>-type/OGC/0/by-</w:t>
        </w:r>
      </w:ins>
      <w:ins w:id="1797" w:author="Ilkka Rinne" w:date="2021-06-22T16:53:00Z">
        <w:r>
          <w:t>member-characteristics-semantics</w:t>
        </w:r>
      </w:ins>
    </w:p>
  </w:footnote>
  <w:footnote w:id="2">
    <w:p w14:paraId="482F1345" w14:textId="71ECD348" w:rsidR="00242114" w:rsidRPr="00242114" w:rsidRDefault="00242114">
      <w:pPr>
        <w:pStyle w:val="FootnoteText"/>
        <w:rPr>
          <w:lang w:val="fi-FI"/>
          <w:rPrChange w:id="1862" w:author="Ilkka Rinne" w:date="2021-06-11T10:13:00Z">
            <w:rPr/>
          </w:rPrChange>
        </w:rPr>
      </w:pPr>
      <w:ins w:id="1863" w:author="Ilkka Rinne" w:date="2021-06-11T10:13:00Z">
        <w:r>
          <w:rPr>
            <w:rStyle w:val="FootnoteReference"/>
          </w:rPr>
          <w:footnoteRef/>
        </w:r>
        <w:r w:rsidRPr="00726B65">
          <w:rPr>
            <w:lang w:val="fi-FI"/>
            <w:rPrChange w:id="1864" w:author="Grellet Sylvain" w:date="2021-06-17T15:42:00Z">
              <w:rPr/>
            </w:rPrChange>
          </w:rPr>
          <w:t xml:space="preserve"> http://www.opengis.net/def/</w:t>
        </w:r>
      </w:ins>
      <w:ins w:id="1865" w:author="Ilkka Rinne" w:date="2021-06-22T16:46:00Z">
        <w:r w:rsidR="00C634D8">
          <w:rPr>
            <w:lang w:val="fi-FI"/>
          </w:rPr>
          <w:t>observation-type</w:t>
        </w:r>
      </w:ins>
      <w:ins w:id="1866" w:author="Ilkka Rinne" w:date="2021-06-11T10:13:00Z">
        <w:r w:rsidRPr="00726B65">
          <w:rPr>
            <w:lang w:val="fi-FI"/>
            <w:rPrChange w:id="1867" w:author="Grellet Sylvain" w:date="2021-06-17T15:42:00Z">
              <w:rPr/>
            </w:rPrChange>
          </w:rPr>
          <w:t>/OGC/0/</w:t>
        </w:r>
      </w:ins>
      <w:ins w:id="1868" w:author="Ilkka Rinne" w:date="2021-06-22T16:46:00Z">
        <w:r w:rsidR="00C634D8">
          <w:rPr>
            <w:lang w:val="fi-FI"/>
          </w:rPr>
          <w:t>b</w:t>
        </w:r>
      </w:ins>
      <w:ins w:id="1869" w:author="Ilkka Rinne" w:date="2021-06-11T10:14:00Z">
        <w:r w:rsidRPr="00726B65">
          <w:rPr>
            <w:lang w:val="fi-FI"/>
            <w:rPrChange w:id="1870" w:author="Grellet Sylvain" w:date="2021-06-17T15:42:00Z">
              <w:rPr/>
            </w:rPrChange>
          </w:rPr>
          <w:t>y</w:t>
        </w:r>
      </w:ins>
      <w:ins w:id="1871" w:author="Ilkka Rinne" w:date="2021-06-22T16:47:00Z">
        <w:r w:rsidR="00C634D8">
          <w:rPr>
            <w:lang w:val="fi-FI"/>
          </w:rPr>
          <w:t>-r</w:t>
        </w:r>
      </w:ins>
      <w:ins w:id="1872" w:author="Ilkka Rinne" w:date="2021-06-11T10:14:00Z">
        <w:r w:rsidRPr="00726B65">
          <w:rPr>
            <w:lang w:val="fi-FI"/>
            <w:rPrChange w:id="1873" w:author="Grellet Sylvain" w:date="2021-06-17T15:42:00Z">
              <w:rPr/>
            </w:rPrChange>
          </w:rPr>
          <w:t>esult</w:t>
        </w:r>
      </w:ins>
      <w:ins w:id="1874" w:author="Ilkka Rinne" w:date="2021-06-22T16:47:00Z">
        <w:r w:rsidR="00C634D8">
          <w:rPr>
            <w:lang w:val="fi-FI"/>
          </w:rPr>
          <w:t>-t</w:t>
        </w:r>
      </w:ins>
      <w:ins w:id="1875" w:author="Ilkka Rinne" w:date="2021-06-11T10:14:00Z">
        <w:r w:rsidRPr="00726B65">
          <w:rPr>
            <w:lang w:val="fi-FI"/>
            <w:rPrChange w:id="1876" w:author="Grellet Sylvain" w:date="2021-06-17T15:42:00Z">
              <w:rPr/>
            </w:rPrChange>
          </w:rPr>
          <w:t>ype</w:t>
        </w:r>
      </w:ins>
    </w:p>
  </w:footnote>
  <w:footnote w:id="3">
    <w:p w14:paraId="6C295466" w14:textId="5ED9AA23" w:rsidR="00242114" w:rsidRPr="00242114" w:rsidRDefault="00242114">
      <w:pPr>
        <w:pStyle w:val="FootnoteText"/>
        <w:rPr>
          <w:lang w:val="fi-FI"/>
          <w:rPrChange w:id="1879" w:author="Ilkka Rinne" w:date="2021-06-11T10:14:00Z">
            <w:rPr/>
          </w:rPrChange>
        </w:rPr>
      </w:pPr>
      <w:ins w:id="1880" w:author="Ilkka Rinne" w:date="2021-06-11T10:14:00Z">
        <w:r>
          <w:rPr>
            <w:rStyle w:val="FootnoteReference"/>
          </w:rPr>
          <w:footnoteRef/>
        </w:r>
        <w:r w:rsidRPr="00726B65">
          <w:rPr>
            <w:lang w:val="fi-FI"/>
            <w:rPrChange w:id="1881" w:author="Grellet Sylvain" w:date="2021-06-17T15:42:00Z">
              <w:rPr/>
            </w:rPrChange>
          </w:rPr>
          <w:t xml:space="preserve"> </w:t>
        </w:r>
      </w:ins>
      <w:ins w:id="1882" w:author="Ilkka Rinne" w:date="2021-06-11T10:15:00Z">
        <w:r w:rsidRPr="00726B65">
          <w:rPr>
            <w:lang w:val="fi-FI"/>
            <w:rPrChange w:id="1883" w:author="Grellet Sylvain" w:date="2021-06-17T15:42:00Z">
              <w:rPr/>
            </w:rPrChange>
          </w:rPr>
          <w:t>http://www.opengis.net/def/</w:t>
        </w:r>
      </w:ins>
      <w:ins w:id="1884" w:author="Ilkka Rinne" w:date="2021-06-22T16:47:00Z">
        <w:r w:rsidR="00C634D8">
          <w:rPr>
            <w:lang w:val="fi-FI"/>
          </w:rPr>
          <w:t>sample-type</w:t>
        </w:r>
      </w:ins>
      <w:ins w:id="1885" w:author="Ilkka Rinne" w:date="2021-06-11T10:15:00Z">
        <w:r w:rsidRPr="00726B65">
          <w:rPr>
            <w:lang w:val="fi-FI"/>
            <w:rPrChange w:id="1886" w:author="Grellet Sylvain" w:date="2021-06-17T15:42:00Z">
              <w:rPr/>
            </w:rPrChange>
          </w:rPr>
          <w:t>/OGC/0/</w:t>
        </w:r>
      </w:ins>
      <w:ins w:id="1887" w:author="Ilkka Rinne" w:date="2021-06-22T16:47:00Z">
        <w:r w:rsidR="00C634D8">
          <w:rPr>
            <w:lang w:val="fi-FI"/>
          </w:rPr>
          <w:t>b</w:t>
        </w:r>
      </w:ins>
      <w:ins w:id="1888" w:author="Ilkka Rinne" w:date="2021-06-11T10:15:00Z">
        <w:r w:rsidRPr="00726B65">
          <w:rPr>
            <w:lang w:val="fi-FI"/>
            <w:rPrChange w:id="1889" w:author="Grellet Sylvain" w:date="2021-06-17T15:42:00Z">
              <w:rPr/>
            </w:rPrChange>
          </w:rPr>
          <w:t>y</w:t>
        </w:r>
      </w:ins>
      <w:ins w:id="1890" w:author="Ilkka Rinne" w:date="2021-06-22T16:47:00Z">
        <w:r w:rsidR="00C634D8">
          <w:rPr>
            <w:lang w:val="fi-FI"/>
          </w:rPr>
          <w:t>-g</w:t>
        </w:r>
      </w:ins>
      <w:ins w:id="1891" w:author="Ilkka Rinne" w:date="2021-06-11T10:15:00Z">
        <w:r w:rsidRPr="00726B65">
          <w:rPr>
            <w:lang w:val="fi-FI"/>
            <w:rPrChange w:id="1892" w:author="Grellet Sylvain" w:date="2021-06-17T15:42:00Z">
              <w:rPr/>
            </w:rPrChange>
          </w:rPr>
          <w:t>eometry</w:t>
        </w:r>
      </w:ins>
      <w:ins w:id="1893" w:author="Ilkka Rinne" w:date="2021-06-22T16:47:00Z">
        <w:r w:rsidR="00C634D8">
          <w:rPr>
            <w:lang w:val="fi-FI"/>
          </w:rPr>
          <w:t>-t</w:t>
        </w:r>
      </w:ins>
      <w:ins w:id="1894" w:author="Ilkka Rinne" w:date="2021-06-11T10:15:00Z">
        <w:r w:rsidRPr="00726B65">
          <w:rPr>
            <w:lang w:val="fi-FI"/>
            <w:rPrChange w:id="1895"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2"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9"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1"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18"/>
  </w:num>
  <w:num w:numId="3">
    <w:abstractNumId w:val="4"/>
  </w:num>
  <w:num w:numId="4">
    <w:abstractNumId w:val="4"/>
  </w:num>
  <w:num w:numId="5">
    <w:abstractNumId w:val="21"/>
  </w:num>
  <w:num w:numId="6">
    <w:abstractNumId w:val="15"/>
  </w:num>
  <w:num w:numId="7">
    <w:abstractNumId w:val="2"/>
  </w:num>
  <w:num w:numId="8">
    <w:abstractNumId w:val="22"/>
  </w:num>
  <w:num w:numId="9">
    <w:abstractNumId w:val="25"/>
  </w:num>
  <w:num w:numId="10">
    <w:abstractNumId w:val="12"/>
  </w:num>
  <w:num w:numId="11">
    <w:abstractNumId w:val="29"/>
  </w:num>
  <w:num w:numId="12">
    <w:abstractNumId w:val="19"/>
  </w:num>
  <w:num w:numId="13">
    <w:abstractNumId w:val="8"/>
  </w:num>
  <w:num w:numId="14">
    <w:abstractNumId w:val="13"/>
  </w:num>
  <w:num w:numId="15">
    <w:abstractNumId w:val="14"/>
  </w:num>
  <w:num w:numId="16">
    <w:abstractNumId w:val="16"/>
  </w:num>
  <w:num w:numId="17">
    <w:abstractNumId w:val="5"/>
  </w:num>
  <w:num w:numId="18">
    <w:abstractNumId w:val="23"/>
  </w:num>
  <w:num w:numId="19">
    <w:abstractNumId w:val="3"/>
  </w:num>
  <w:num w:numId="20">
    <w:abstractNumId w:val="28"/>
  </w:num>
  <w:num w:numId="21">
    <w:abstractNumId w:val="17"/>
  </w:num>
  <w:num w:numId="22">
    <w:abstractNumId w:val="24"/>
  </w:num>
  <w:num w:numId="23">
    <w:abstractNumId w:val="27"/>
  </w:num>
  <w:num w:numId="24">
    <w:abstractNumId w:val="26"/>
  </w:num>
  <w:num w:numId="25">
    <w:abstractNumId w:val="10"/>
  </w:num>
  <w:num w:numId="26">
    <w:abstractNumId w:val="9"/>
  </w:num>
  <w:num w:numId="27">
    <w:abstractNumId w:val="6"/>
  </w:num>
  <w:num w:numId="28">
    <w:abstractNumId w:val="0"/>
  </w:num>
  <w:num w:numId="29">
    <w:abstractNumId w:val="20"/>
  </w:num>
  <w:num w:numId="30">
    <w:abstractNumId w:val="7"/>
  </w:num>
  <w:num w:numId="31">
    <w:abstractNumId w:val="1"/>
  </w:num>
  <w:num w:numId="32">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6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1125"/>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196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0F7AC0"/>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7BC"/>
    <w:rsid w:val="00161C5F"/>
    <w:rsid w:val="00164503"/>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1F5A5B"/>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2F83"/>
    <w:rsid w:val="0030485C"/>
    <w:rsid w:val="00306668"/>
    <w:rsid w:val="00311112"/>
    <w:rsid w:val="0031385F"/>
    <w:rsid w:val="00314414"/>
    <w:rsid w:val="00316DFC"/>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43C5"/>
    <w:rsid w:val="0041703C"/>
    <w:rsid w:val="004205BE"/>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204D"/>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36F6"/>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45233"/>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5173"/>
    <w:rsid w:val="00A26465"/>
    <w:rsid w:val="00A411C8"/>
    <w:rsid w:val="00A41CB8"/>
    <w:rsid w:val="00A4422D"/>
    <w:rsid w:val="00A45AE0"/>
    <w:rsid w:val="00A45C2E"/>
    <w:rsid w:val="00A479C4"/>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DAC"/>
    <w:rsid w:val="00C3739F"/>
    <w:rsid w:val="00C44FEC"/>
    <w:rsid w:val="00C47793"/>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38628</Words>
  <Characters>243360</Characters>
  <Application>Microsoft Office Word</Application>
  <DocSecurity>0</DocSecurity>
  <Lines>2028</Lines>
  <Paragraphs>562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281426</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16</cp:revision>
  <cp:lastPrinted>2020-10-01T18:44:00Z</cp:lastPrinted>
  <dcterms:created xsi:type="dcterms:W3CDTF">2021-10-13T16:57:00Z</dcterms:created>
  <dcterms:modified xsi:type="dcterms:W3CDTF">2021-10-17T20:51:00Z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