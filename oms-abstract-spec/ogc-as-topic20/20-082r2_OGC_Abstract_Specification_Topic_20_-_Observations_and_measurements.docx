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gramStart"/>
      <w:r w:rsidRPr="00C35DAC">
        <w:rPr>
          <w:b w:val="0"/>
          <w:color w:val="auto"/>
          <w:sz w:val="20"/>
          <w:lang w:val="fr-FR"/>
          <w:rPrChange w:id="16" w:author="Grellet Sylvain" w:date="2021-06-03T09:06:00Z">
            <w:rPr>
              <w:b w:val="0"/>
              <w:color w:val="auto"/>
              <w:sz w:val="20"/>
            </w:rPr>
          </w:rPrChange>
        </w:rPr>
        <w:t>type:</w:t>
      </w:r>
      <w:proofErr w:type="gramEnd"/>
      <w:r w:rsidRPr="00C35DAC">
        <w:rPr>
          <w:b w:val="0"/>
          <w:color w:val="auto"/>
          <w:sz w:val="20"/>
          <w:lang w:val="fr-FR"/>
          <w:rPrChange w:id="17" w:author="Grellet Sylvain" w:date="2021-06-03T09:06:00Z">
            <w:rPr>
              <w:b w:val="0"/>
              <w:color w:val="auto"/>
              <w:sz w:val="20"/>
            </w:rPr>
          </w:rPrChange>
        </w:rPr>
        <w:t>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w:t>
      </w:r>
      <w:proofErr w:type="gram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proofErr w:type="spellStart"/>
            <w:r w:rsidRPr="00BC4EF9">
              <w:rPr>
                <w:color w:val="auto"/>
              </w:rPr>
              <w:t>Ilkka</w:t>
            </w:r>
            <w:proofErr w:type="spellEnd"/>
            <w:r w:rsidRPr="00BC4EF9">
              <w:rPr>
                <w:color w:val="auto"/>
              </w:rPr>
              <w:t xml:space="preserve">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proofErr w:type="spellStart"/>
            <w:r w:rsidRPr="00BC4EF9">
              <w:rPr>
                <w:color w:val="auto"/>
              </w:rPr>
              <w:t>Spatineo</w:t>
            </w:r>
            <w:proofErr w:type="spellEnd"/>
            <w:r w:rsidRPr="00BC4EF9">
              <w:rPr>
                <w:color w:val="auto"/>
              </w:rPr>
              <w:t xml:space="preserve">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proofErr w:type="spellStart"/>
            <w:r w:rsidRPr="00BC4EF9">
              <w:rPr>
                <w:color w:val="auto"/>
              </w:rPr>
              <w:t>Spatineo</w:t>
            </w:r>
            <w:proofErr w:type="spellEnd"/>
            <w:r w:rsidRPr="00BC4EF9">
              <w:rPr>
                <w:color w:val="auto"/>
              </w:rPr>
              <w:t xml:space="preserve">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33107D">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33107D">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33107D">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33107D">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33107D">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33107D">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33107D">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33107D">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33107D">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33107D">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33107D">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33107D">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33107D">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33107D">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33107D">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33107D">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33107D">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33107D">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33107D">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33107D">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33107D">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33107D">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33107D">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33107D">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33107D">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33107D">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33107D">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33107D">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33107D">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33107D">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33107D">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33107D">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33107D">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33107D">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33107D">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33107D">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33107D">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33107D">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33107D">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33107D">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33107D">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33107D">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33107D">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33107D">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33107D">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33107D">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33107D">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33107D">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33107D">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33107D">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33107D">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33107D">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33107D">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33107D">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33107D">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33107D">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33107D">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33107D">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33107D">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33107D">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33107D">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33107D">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33107D">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33107D">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33107D">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33107D">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33107D">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33107D">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33107D">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33107D">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33107D">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33107D">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33107D">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33107D">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33107D">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33107D">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33107D">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33107D">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33107D">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33107D">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33107D">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33107D">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33107D">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33107D">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33107D">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33107D">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33107D">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33107D">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33107D">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33107D">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33107D">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33107D">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33107D">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33107D">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33107D">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33107D">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33107D">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33107D">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33107D">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33107D">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33107D">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33107D">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33107D">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33107D">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33107D">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33107D">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33107D">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33107D">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33107D">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33107D">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33107D">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33107D">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33107D">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33107D">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33107D">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33107D">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33107D">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33107D">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3" w:name="_Toc353342667"/>
      <w:bookmarkStart w:id="34" w:name="_Toc72768815"/>
      <w:r w:rsidRPr="00F02BC7">
        <w:t>Foreword</w:t>
      </w:r>
      <w:bookmarkEnd w:id="33"/>
      <w:bookmarkEnd w:id="3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5" w:author="Katharina Schleidt" w:date="2021-07-02T19:13:00Z">
        <w:r w:rsidR="00175203" w:rsidDel="005D62C6">
          <w:delText>important reuse</w:delText>
        </w:r>
        <w:r w:rsidR="000C11E2" w:rsidDel="005D62C6">
          <w:delText xml:space="preserve"> </w:delText>
        </w:r>
      </w:del>
      <w:ins w:id="36" w:author="Katharina Schleidt" w:date="2021-07-02T19:13:00Z">
        <w:r w:rsidR="005D62C6">
          <w:t xml:space="preserve">integral nature </w:t>
        </w:r>
      </w:ins>
      <w:r w:rsidR="000C11E2">
        <w:t>of the Sample</w:t>
      </w:r>
      <w:r w:rsidR="00175203">
        <w:t xml:space="preserve"> model</w:t>
      </w:r>
      <w:ins w:id="37" w:author="Katharina Schleidt" w:date="2021-07-02T19:13:00Z">
        <w:r w:rsidR="005D62C6">
          <w:t>,</w:t>
        </w:r>
      </w:ins>
      <w:r w:rsidR="00175203">
        <w:t xml:space="preserve"> is has been decided to </w:t>
      </w:r>
      <w:del w:id="38" w:author="Katharina Schleidt" w:date="2021-07-02T19:13:00Z">
        <w:r w:rsidR="00175203" w:rsidDel="005D62C6">
          <w:delText xml:space="preserve">also make </w:delText>
        </w:r>
      </w:del>
      <w:ins w:id="39" w:author="Katharina Schleidt" w:date="2021-07-02T19:13:00Z">
        <w:r w:rsidR="005D62C6">
          <w:t xml:space="preserve">include </w:t>
        </w:r>
      </w:ins>
      <w:r w:rsidR="00175203">
        <w:t xml:space="preserve">that term </w:t>
      </w:r>
      <w:del w:id="4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41" w:name="_Toc353342668"/>
      <w:bookmarkStart w:id="42" w:name="_Toc72768816"/>
      <w:r w:rsidRPr="00F02BC7">
        <w:t>Introduction</w:t>
      </w:r>
      <w:bookmarkEnd w:id="41"/>
      <w:bookmarkEnd w:id="4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D1663EA"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4" w:author="Katharina Schleidt" w:date="2021-07-05T13:53:00Z">
        <w:r w:rsidR="0058722D">
          <w:t xml:space="preserve">the </w:t>
        </w:r>
      </w:ins>
      <w:r w:rsidRPr="00F02BC7">
        <w:t>OGC SensorThings API</w:t>
      </w:r>
      <w:ins w:id="45" w:author="Grellet Sylvain" w:date="2021-10-21T15:50:00Z">
        <w:r w:rsidR="00772955">
          <w:t xml:space="preserve"> </w:t>
        </w:r>
      </w:ins>
      <w:ins w:id="46" w:author="Grellet Sylvain" w:date="2021-10-21T15:51:00Z">
        <w:r w:rsidR="00772955">
          <w:fldChar w:fldCharType="begin"/>
        </w:r>
        <w:r w:rsidR="00772955">
          <w:instrText xml:space="preserve"> REF _Ref52486101 \r \h </w:instrText>
        </w:r>
      </w:ins>
      <w:r w:rsidR="00772955">
        <w:fldChar w:fldCharType="separate"/>
      </w:r>
      <w:ins w:id="47" w:author="Grellet Sylvain" w:date="2021-10-21T15:51:00Z">
        <w:r w:rsidR="00772955">
          <w:t>[12]</w:t>
        </w:r>
        <w:r w:rsidR="00772955">
          <w:fldChar w:fldCharType="end"/>
        </w:r>
      </w:ins>
      <w:r w:rsidRPr="00F02BC7">
        <w:t xml:space="preserve"> and </w:t>
      </w:r>
      <w:ins w:id="48" w:author="Katharina Schleidt" w:date="2021-07-05T13:53:00Z">
        <w:r w:rsidR="0058722D">
          <w:t xml:space="preserve">the </w:t>
        </w:r>
      </w:ins>
      <w:r w:rsidRPr="00F02BC7">
        <w:t>W3C/OGC Semantic Sensor Network Ontology</w:t>
      </w:r>
      <w:ins w:id="49" w:author="Grellet Sylvain" w:date="2021-10-21T15:51:00Z">
        <w:r w:rsidR="00772955">
          <w:t xml:space="preserve"> </w:t>
        </w:r>
        <w:r w:rsidR="00772955">
          <w:fldChar w:fldCharType="begin"/>
        </w:r>
        <w:r w:rsidR="00772955">
          <w:instrText xml:space="preserve"> REF _Ref85723919 \r \h </w:instrText>
        </w:r>
      </w:ins>
      <w:r w:rsidR="00772955">
        <w:fldChar w:fldCharType="separate"/>
      </w:r>
      <w:ins w:id="50" w:author="Grellet Sylvain" w:date="2021-10-21T15:51:00Z">
        <w:r w:rsidR="00772955">
          <w:t>[18]</w:t>
        </w:r>
        <w:r w:rsidR="00772955">
          <w:fldChar w:fldCharType="end"/>
        </w:r>
      </w:ins>
      <w:r w:rsidRPr="00F02BC7">
        <w:t xml:space="preserve">. This new version of the Observations and Measurements Standard </w:t>
      </w:r>
      <w:r w:rsidR="00175203">
        <w:t>(now named “</w:t>
      </w:r>
      <w:r w:rsidR="00175203" w:rsidRPr="00175203">
        <w:t xml:space="preserve">Observations, </w:t>
      </w:r>
      <w:del w:id="51" w:author="Katharina Schleidt" w:date="2021-07-05T19:42:00Z">
        <w:r w:rsidR="00175203" w:rsidRPr="00175203" w:rsidDel="00116C6C">
          <w:delText xml:space="preserve">measurements </w:delText>
        </w:r>
      </w:del>
      <w:ins w:id="52" w:author="Katharina Schleidt" w:date="2021-07-05T19:42:00Z">
        <w:r w:rsidR="00116C6C">
          <w:t>M</w:t>
        </w:r>
        <w:r w:rsidR="00116C6C" w:rsidRPr="00175203">
          <w:t xml:space="preserve">easurements </w:t>
        </w:r>
      </w:ins>
      <w:r w:rsidR="00175203" w:rsidRPr="00175203">
        <w:t xml:space="preserve">and </w:t>
      </w:r>
      <w:del w:id="53" w:author="Katharina Schleidt" w:date="2021-07-05T19:42:00Z">
        <w:r w:rsidR="00175203" w:rsidRPr="00175203" w:rsidDel="00116C6C">
          <w:delText>samples</w:delText>
        </w:r>
      </w:del>
      <w:ins w:id="54" w:author="Katharina Schleidt" w:date="2021-07-05T19:42:00Z">
        <w:r w:rsidR="00116C6C">
          <w:t>S</w:t>
        </w:r>
        <w:r w:rsidR="00116C6C" w:rsidRPr="00175203">
          <w:t>amples</w:t>
        </w:r>
      </w:ins>
      <w:r w:rsidR="00175203">
        <w:t>”</w:t>
      </w:r>
      <w:ins w:id="55" w:author="Katharina Schleidt" w:date="2021-07-05T13:53:00Z">
        <w:r w:rsidR="0058722D">
          <w:t>, OMS for short</w:t>
        </w:r>
      </w:ins>
      <w:r w:rsidR="00175203">
        <w:t xml:space="preserve">) </w:t>
      </w:r>
      <w:r w:rsidRPr="00F02BC7">
        <w:t>is informed by these recent developments</w:t>
      </w:r>
      <w:ins w:id="56" w:author="Katharina Schleidt" w:date="2021-07-05T13:54:00Z">
        <w:r w:rsidR="0058722D">
          <w:t>. The focus of this revision</w:t>
        </w:r>
        <w:r w:rsidR="0058722D" w:rsidRPr="00F02BC7">
          <w:t xml:space="preserve"> </w:t>
        </w:r>
      </w:ins>
      <w:del w:id="57"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t>Geographic information — Observations</w:t>
      </w:r>
      <w:r w:rsidR="00A212C5">
        <w:rPr>
          <w:color w:val="auto"/>
          <w:szCs w:val="32"/>
        </w:rPr>
        <w:t xml:space="preserve">, </w:t>
      </w:r>
      <w:del w:id="58"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9"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60" w:author="Katharina Schleidt" w:date="2021-07-05T19:42:00Z">
        <w:r w:rsidR="00A212C5" w:rsidDel="00116C6C">
          <w:rPr>
            <w:color w:val="auto"/>
            <w:szCs w:val="32"/>
          </w:rPr>
          <w:delText>samples</w:delText>
        </w:r>
      </w:del>
      <w:ins w:id="61" w:author="Katharina Schleidt" w:date="2021-07-05T19:42:00Z">
        <w:r w:rsidR="00116C6C">
          <w:rPr>
            <w:color w:val="auto"/>
            <w:szCs w:val="32"/>
          </w:rPr>
          <w:t>Samples</w:t>
        </w:r>
      </w:ins>
    </w:p>
    <w:p w14:paraId="0E4AEFFB" w14:textId="65648895" w:rsidR="001A33D0" w:rsidRPr="00F02BC7" w:rsidRDefault="001A33D0" w:rsidP="001A33D0">
      <w:pPr>
        <w:pStyle w:val="Heading1"/>
        <w:numPr>
          <w:ilvl w:val="0"/>
          <w:numId w:val="1"/>
        </w:numPr>
        <w:tabs>
          <w:tab w:val="clear" w:pos="432"/>
        </w:tabs>
        <w:ind w:left="0" w:firstLine="0"/>
      </w:pPr>
      <w:bookmarkStart w:id="62" w:name="_Toc353342669"/>
      <w:bookmarkStart w:id="63" w:name="_Toc72768817"/>
      <w:r w:rsidRPr="00F02BC7">
        <w:t>Scope</w:t>
      </w:r>
      <w:bookmarkEnd w:id="62"/>
      <w:bookmarkEnd w:id="63"/>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64"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5" w:name="_Toc353342670"/>
      <w:bookmarkStart w:id="66" w:name="_Toc72768818"/>
      <w:r w:rsidRPr="00F02BC7">
        <w:t>Normative references</w:t>
      </w:r>
      <w:bookmarkEnd w:id="65"/>
      <w:bookmarkEnd w:id="66"/>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7" w:name="_Toc72768819"/>
      <w:bookmarkStart w:id="68" w:name="_Toc72768820"/>
      <w:bookmarkStart w:id="69" w:name="_Toc72768821"/>
      <w:bookmarkStart w:id="70" w:name="_Toc72768822"/>
      <w:bookmarkStart w:id="71" w:name="_Toc72768823"/>
      <w:bookmarkStart w:id="72" w:name="_Toc72768824"/>
      <w:bookmarkStart w:id="73" w:name="_Toc72768825"/>
      <w:bookmarkStart w:id="74" w:name="_Toc72768826"/>
      <w:bookmarkStart w:id="75" w:name="_Toc72768827"/>
      <w:bookmarkStart w:id="76" w:name="_Toc72768828"/>
      <w:bookmarkStart w:id="77" w:name="_Toc72768829"/>
      <w:bookmarkEnd w:id="67"/>
      <w:bookmarkEnd w:id="68"/>
      <w:bookmarkEnd w:id="69"/>
      <w:bookmarkEnd w:id="70"/>
      <w:bookmarkEnd w:id="71"/>
      <w:bookmarkEnd w:id="72"/>
      <w:bookmarkEnd w:id="73"/>
      <w:bookmarkEnd w:id="74"/>
      <w:bookmarkEnd w:id="75"/>
      <w:bookmarkEnd w:id="76"/>
      <w:r w:rsidRPr="00F02BC7">
        <w:t>Terms and definitions</w:t>
      </w:r>
      <w:bookmarkEnd w:id="77"/>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8" w:name="_Toc72768830"/>
      <w:r>
        <w:t xml:space="preserve">External </w:t>
      </w:r>
      <w:r w:rsidRPr="00F02BC7">
        <w:t>Terms and definitions</w:t>
      </w:r>
      <w:bookmarkEnd w:id="78"/>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2A84298B"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15CF25C" w:rsidR="00F02BC7" w:rsidRPr="00F02BC7" w:rsidRDefault="00F02BC7">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A8743B">
      <w:pPr>
        <w:pStyle w:val="Terms"/>
        <w:rPr>
          <w:bCs/>
        </w:rPr>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2585DAB3" w:rsidR="00F02BC7" w:rsidRDefault="00F02BC7">
      <w:pPr>
        <w:pStyle w:val="TermNum"/>
        <w:rPr>
          <w:b w:val="0"/>
          <w:bCs/>
        </w:rPr>
      </w:pPr>
    </w:p>
    <w:p w14:paraId="7FECE27D" w14:textId="643F2E1A"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D87DC0" w:rsidR="00294669" w:rsidRDefault="00294669">
      <w:pPr>
        <w:pStyle w:val="Terms"/>
      </w:pPr>
    </w:p>
    <w:p w14:paraId="230F9C7F" w14:textId="2E9EE778" w:rsidR="00294669" w:rsidRPr="005B21D1" w:rsidRDefault="00294669">
      <w:pPr>
        <w:pStyle w:val="TermNum"/>
        <w:rPr>
          <w:b w:val="0"/>
          <w:bCs/>
        </w:rPr>
      </w:pPr>
      <w:r w:rsidRPr="00F02BC7">
        <w:rPr>
          <w:b w:val="0"/>
          <w:bCs/>
        </w:rPr>
        <w:t>[</w:t>
      </w:r>
      <w:r w:rsidR="0009594E" w:rsidRPr="0009594E">
        <w:rPr>
          <w:b w:val="0"/>
          <w:bCs/>
        </w:rPr>
        <w:t xml:space="preserve">SOURCE: </w:t>
      </w:r>
      <w:r w:rsidR="00CE4088" w:rsidRPr="00CE4088">
        <w:rPr>
          <w:b w:val="0"/>
          <w:bCs/>
        </w:rPr>
        <w:t>ISO/DIS 19123-1</w:t>
      </w:r>
      <w:r w:rsidRPr="00F02BC7">
        <w:rPr>
          <w:b w:val="0"/>
          <w:bCs/>
        </w:rPr>
        <w:t>,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rsidP="00C17554">
      <w:pPr>
        <w:pStyle w:val="TermNum"/>
        <w:pPrChange w:id="79" w:author="Katharina Schleidt" w:date="2021-10-27T11:46:00Z">
          <w:pPr>
            <w:pStyle w:val="Definition"/>
          </w:pPr>
        </w:pPrChange>
      </w:pPr>
    </w:p>
    <w:p w14:paraId="5193F6B8" w14:textId="39A33661" w:rsidR="00F02BC7" w:rsidRDefault="00D43E04">
      <w:pPr>
        <w:pStyle w:val="TermNum"/>
      </w:pPr>
      <w:r>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6EC3898D" w:rsidR="005B21D1" w:rsidRDefault="005B21D1" w:rsidP="005B21D1">
      <w:pPr>
        <w:pStyle w:val="Terms"/>
        <w:rPr>
          <w:ins w:id="80" w:author="Katharina Schleidt" w:date="2021-10-27T11:46:00Z"/>
        </w:rPr>
      </w:pPr>
    </w:p>
    <w:p w14:paraId="2D6B79C3" w14:textId="2754C065" w:rsidR="00C17554" w:rsidRDefault="00C17554" w:rsidP="00C17554">
      <w:pPr>
        <w:pStyle w:val="TermNum"/>
        <w:rPr>
          <w:ins w:id="81" w:author="Katharina Schleidt" w:date="2021-10-27T11:46:00Z"/>
        </w:rPr>
      </w:pPr>
      <w:ins w:id="82" w:author="Katharina Schleidt" w:date="2021-10-27T11:46:00Z">
        <w:r>
          <w:t>3.</w:t>
        </w:r>
      </w:ins>
      <w:ins w:id="83" w:author="Katharina Schleidt" w:date="2021-10-27T11:48:00Z">
        <w:r w:rsidR="00CC2EE6">
          <w:t>1</w:t>
        </w:r>
      </w:ins>
      <w:ins w:id="84" w:author="Katharina Schleidt" w:date="2021-10-27T11:46:00Z">
        <w:r>
          <w:t>.</w:t>
        </w:r>
      </w:ins>
      <w:ins w:id="85" w:author="Katharina Schleidt" w:date="2021-10-27T11:48:00Z">
        <w:r w:rsidR="00CC2EE6">
          <w:t>8</w:t>
        </w:r>
      </w:ins>
    </w:p>
    <w:p w14:paraId="0F2AE870" w14:textId="77777777" w:rsidR="00C17554" w:rsidRDefault="00C17554" w:rsidP="00C17554">
      <w:pPr>
        <w:pStyle w:val="TermNum"/>
        <w:rPr>
          <w:ins w:id="86" w:author="Katharina Schleidt" w:date="2021-10-27T11:46:00Z"/>
        </w:rPr>
      </w:pPr>
      <w:ins w:id="87" w:author="Katharina Schleidt" w:date="2021-10-27T11:46:00Z">
        <w:r w:rsidRPr="004420BE">
          <w:t xml:space="preserve">Feature-of-interest </w:t>
        </w:r>
      </w:ins>
    </w:p>
    <w:p w14:paraId="7C23C5CF" w14:textId="77777777" w:rsidR="00C17554" w:rsidRPr="00F902C0" w:rsidRDefault="00C17554" w:rsidP="00C17554">
      <w:pPr>
        <w:pStyle w:val="Terms"/>
        <w:rPr>
          <w:ins w:id="88" w:author="Katharina Schleidt" w:date="2021-10-27T11:46:00Z"/>
          <w:b w:val="0"/>
          <w:bCs/>
        </w:rPr>
      </w:pPr>
      <w:ins w:id="89" w:author="Katharina Schleidt" w:date="2021-10-27T11:46:00Z">
        <w:r w:rsidRPr="005B21D1">
          <w:rPr>
            <w:b w:val="0"/>
            <w:bCs/>
          </w:rPr>
          <w:t>The subject of the observation.</w:t>
        </w:r>
      </w:ins>
    </w:p>
    <w:p w14:paraId="03688E17" w14:textId="77777777" w:rsidR="00C17554" w:rsidRPr="00D27584" w:rsidRDefault="00C17554" w:rsidP="00C17554">
      <w:pPr>
        <w:pStyle w:val="Terms"/>
        <w:rPr>
          <w:ins w:id="90" w:author="Katharina Schleidt" w:date="2021-10-27T11:46:00Z"/>
        </w:rPr>
      </w:pPr>
    </w:p>
    <w:p w14:paraId="5E80EB25" w14:textId="11F13FBD" w:rsidR="00C17554" w:rsidRPr="00C17554" w:rsidDel="00C17554" w:rsidRDefault="00C17554" w:rsidP="00C17554">
      <w:pPr>
        <w:pStyle w:val="Definition"/>
        <w:rPr>
          <w:del w:id="91" w:author="Katharina Schleidt" w:date="2021-10-27T11:46:00Z"/>
        </w:rPr>
        <w:pPrChange w:id="92" w:author="Katharina Schleidt" w:date="2021-10-27T11:46:00Z">
          <w:pPr>
            <w:pStyle w:val="Terms"/>
          </w:pPr>
        </w:pPrChange>
      </w:pPr>
    </w:p>
    <w:p w14:paraId="0558FB7B" w14:textId="7965B855" w:rsidR="00F02BC7" w:rsidRDefault="00D43E04">
      <w:pPr>
        <w:pStyle w:val="TermNum"/>
      </w:pPr>
      <w:r>
        <w:t>3</w:t>
      </w:r>
      <w:r w:rsidR="00E602F0">
        <w:t>.1</w:t>
      </w:r>
      <w:r w:rsidR="00F02BC7">
        <w:t>.</w:t>
      </w:r>
      <w:ins w:id="93" w:author="Katharina Schleidt" w:date="2021-10-27T11:48:00Z">
        <w:r w:rsidR="00CC2EE6">
          <w:t>9</w:t>
        </w:r>
      </w:ins>
      <w:del w:id="94" w:author="Katharina Schleidt" w:date="2021-10-27T11:48:00Z">
        <w:r w:rsidR="00F02BC7" w:rsidDel="00CC2EE6">
          <w:delText>8</w:delText>
        </w:r>
      </w:del>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74F6D1ED" w:rsidR="00F02BC7" w:rsidRDefault="00D43E04">
      <w:pPr>
        <w:pStyle w:val="TermNum"/>
      </w:pPr>
      <w:r>
        <w:t>3</w:t>
      </w:r>
      <w:r w:rsidR="00E602F0">
        <w:t>.1</w:t>
      </w:r>
      <w:r w:rsidR="00F02BC7">
        <w:t>.</w:t>
      </w:r>
      <w:ins w:id="95" w:author="Katharina Schleidt" w:date="2021-10-27T11:48:00Z">
        <w:r w:rsidR="00CC2EE6">
          <w:t>10</w:t>
        </w:r>
      </w:ins>
      <w:del w:id="96" w:author="Katharina Schleidt" w:date="2021-10-27T11:48:00Z">
        <w:r w:rsidR="00F02BC7" w:rsidDel="00CC2EE6">
          <w:delText>9</w:delText>
        </w:r>
      </w:del>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99BA900" w:rsidR="00F02BC7" w:rsidRDefault="00D43E04">
      <w:pPr>
        <w:pStyle w:val="TermNum"/>
      </w:pPr>
      <w:r>
        <w:t>3</w:t>
      </w:r>
      <w:r w:rsidR="004420BE">
        <w:t>.1</w:t>
      </w:r>
      <w:r w:rsidR="00F02BC7">
        <w:t>.1</w:t>
      </w:r>
      <w:del w:id="97" w:author="Katharina Schleidt" w:date="2021-10-27T11:48:00Z">
        <w:r w:rsidR="00F02BC7" w:rsidDel="00CC2EE6">
          <w:delText>0</w:delText>
        </w:r>
      </w:del>
      <w:ins w:id="98" w:author="Katharina Schleidt" w:date="2021-10-27T11:48:00Z">
        <w:r w:rsidR="00CC2EE6">
          <w:t>1</w:t>
        </w:r>
      </w:ins>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7FDD6B65" w:rsidR="00F02BC7" w:rsidRDefault="00D43E04">
      <w:pPr>
        <w:pStyle w:val="TermNum"/>
      </w:pPr>
      <w:r>
        <w:t>3</w:t>
      </w:r>
      <w:r w:rsidR="004420BE">
        <w:t>.1</w:t>
      </w:r>
      <w:r w:rsidR="00F02BC7">
        <w:t>.1</w:t>
      </w:r>
      <w:del w:id="99" w:author="Katharina Schleidt" w:date="2021-10-27T11:48:00Z">
        <w:r w:rsidR="00F02BC7" w:rsidDel="00CC2EE6">
          <w:delText>1</w:delText>
        </w:r>
      </w:del>
      <w:ins w:id="100" w:author="Katharina Schleidt" w:date="2021-10-27T11:48:00Z">
        <w:r w:rsidR="00CC2EE6">
          <w:t>2</w:t>
        </w:r>
      </w:ins>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6220D38C" w:rsidR="00393BE0" w:rsidRDefault="00393BE0">
      <w:pPr>
        <w:pStyle w:val="TermNum"/>
        <w:rPr>
          <w:ins w:id="101" w:author="Katharina Schleidt" w:date="2021-10-27T11:44:00Z"/>
          <w:b w:val="0"/>
          <w:bCs/>
        </w:rPr>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10FDDE68" w14:textId="77777777" w:rsidR="00C17554" w:rsidRDefault="00C17554" w:rsidP="00C17554">
      <w:pPr>
        <w:pStyle w:val="TermNum"/>
        <w:rPr>
          <w:ins w:id="102" w:author="Katharina Schleidt" w:date="2021-10-27T11:45:00Z"/>
        </w:rPr>
      </w:pPr>
    </w:p>
    <w:p w14:paraId="7C5CFB78" w14:textId="736B4831" w:rsidR="00C17554" w:rsidRDefault="00C17554" w:rsidP="00C17554">
      <w:pPr>
        <w:pStyle w:val="TermNum"/>
        <w:rPr>
          <w:ins w:id="103" w:author="Katharina Schleidt" w:date="2021-10-27T11:45:00Z"/>
        </w:rPr>
      </w:pPr>
      <w:ins w:id="104" w:author="Katharina Schleidt" w:date="2021-10-27T11:45:00Z">
        <w:r>
          <w:t>3.</w:t>
        </w:r>
      </w:ins>
      <w:ins w:id="105" w:author="Katharina Schleidt" w:date="2021-10-27T11:48:00Z">
        <w:r w:rsidR="00CC2EE6">
          <w:t>1</w:t>
        </w:r>
      </w:ins>
      <w:ins w:id="106" w:author="Katharina Schleidt" w:date="2021-10-27T11:45:00Z">
        <w:r>
          <w:t>.1</w:t>
        </w:r>
      </w:ins>
      <w:ins w:id="107" w:author="Katharina Schleidt" w:date="2021-10-27T11:48:00Z">
        <w:r w:rsidR="00CC2EE6">
          <w:t>3</w:t>
        </w:r>
      </w:ins>
    </w:p>
    <w:p w14:paraId="16282BA0" w14:textId="77777777" w:rsidR="00C17554" w:rsidRDefault="00C17554" w:rsidP="00C17554">
      <w:pPr>
        <w:pStyle w:val="TermNum"/>
        <w:rPr>
          <w:ins w:id="108" w:author="Katharina Schleidt" w:date="2021-10-27T11:45:00Z"/>
        </w:rPr>
      </w:pPr>
      <w:ins w:id="109" w:author="Katharina Schleidt" w:date="2021-10-27T11:45:00Z">
        <w:r w:rsidRPr="004420BE">
          <w:t xml:space="preserve">Observation </w:t>
        </w:r>
      </w:ins>
    </w:p>
    <w:p w14:paraId="1E1E4483" w14:textId="77777777" w:rsidR="00C17554" w:rsidRPr="0072134D" w:rsidRDefault="00C17554" w:rsidP="00C17554">
      <w:pPr>
        <w:pStyle w:val="Terms"/>
        <w:rPr>
          <w:ins w:id="110" w:author="Katharina Schleidt" w:date="2021-10-27T11:45:00Z"/>
          <w:b w:val="0"/>
          <w:bCs/>
        </w:rPr>
      </w:pPr>
      <w:ins w:id="111" w:author="Katharina Schleidt" w:date="2021-10-27T11:45:00Z">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r>
          <w:rPr>
            <w:b w:val="0"/>
            <w:bCs/>
            <w:sz w:val="20"/>
            <w:szCs w:val="20"/>
          </w:rPr>
          <w:t>feature-of-interest</w:t>
        </w:r>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ins>
    </w:p>
    <w:p w14:paraId="0A370F97" w14:textId="77777777" w:rsidR="00C17554" w:rsidRDefault="00C17554" w:rsidP="00C17554">
      <w:pPr>
        <w:pStyle w:val="Terms"/>
        <w:rPr>
          <w:ins w:id="112" w:author="Katharina Schleidt" w:date="2021-10-27T11:45:00Z"/>
        </w:rPr>
      </w:pPr>
    </w:p>
    <w:p w14:paraId="7D5DB798" w14:textId="1A1A8284" w:rsidR="00C17554" w:rsidRDefault="00C17554" w:rsidP="00C17554">
      <w:pPr>
        <w:pStyle w:val="TermNum"/>
        <w:rPr>
          <w:ins w:id="113" w:author="Katharina Schleidt" w:date="2021-10-27T11:45:00Z"/>
        </w:rPr>
      </w:pPr>
      <w:ins w:id="114" w:author="Katharina Schleidt" w:date="2021-10-27T11:45:00Z">
        <w:r>
          <w:t>3.</w:t>
        </w:r>
      </w:ins>
      <w:ins w:id="115" w:author="Katharina Schleidt" w:date="2021-10-27T11:48:00Z">
        <w:r w:rsidR="00CC2EE6">
          <w:t>1</w:t>
        </w:r>
      </w:ins>
      <w:ins w:id="116" w:author="Katharina Schleidt" w:date="2021-10-27T11:45:00Z">
        <w:r>
          <w:t>.</w:t>
        </w:r>
      </w:ins>
      <w:ins w:id="117" w:author="Katharina Schleidt" w:date="2021-10-27T11:48:00Z">
        <w:r w:rsidR="00CC2EE6">
          <w:t>14</w:t>
        </w:r>
      </w:ins>
    </w:p>
    <w:p w14:paraId="0F5934B6" w14:textId="77777777" w:rsidR="00C17554" w:rsidRDefault="00C17554" w:rsidP="00C17554">
      <w:pPr>
        <w:pStyle w:val="TermNum"/>
        <w:rPr>
          <w:ins w:id="118" w:author="Katharina Schleidt" w:date="2021-10-27T11:45:00Z"/>
        </w:rPr>
      </w:pPr>
      <w:ins w:id="119" w:author="Katharina Schleidt" w:date="2021-10-27T11:45:00Z">
        <w:r w:rsidRPr="004420BE">
          <w:t xml:space="preserve">Observer </w:t>
        </w:r>
      </w:ins>
    </w:p>
    <w:p w14:paraId="6C47F292" w14:textId="77777777" w:rsidR="00C17554" w:rsidRDefault="00C17554" w:rsidP="00C17554">
      <w:pPr>
        <w:pStyle w:val="Terms"/>
        <w:rPr>
          <w:ins w:id="120" w:author="Katharina Schleidt" w:date="2021-10-27T11:45:00Z"/>
          <w:b w:val="0"/>
          <w:bCs/>
          <w:sz w:val="20"/>
          <w:szCs w:val="20"/>
        </w:rPr>
      </w:pPr>
      <w:ins w:id="121" w:author="Katharina Schleidt" w:date="2021-10-27T11:45:00Z">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ins>
    </w:p>
    <w:p w14:paraId="1F31BDAF" w14:textId="77777777" w:rsidR="00C17554" w:rsidRPr="00C17554" w:rsidRDefault="00C17554" w:rsidP="00C17554">
      <w:pPr>
        <w:pStyle w:val="Terms"/>
        <w:rPr>
          <w:ins w:id="122" w:author="Katharina Schleidt" w:date="2021-10-27T11:45:00Z"/>
          <w:b w:val="0"/>
          <w:bCs/>
          <w:sz w:val="20"/>
          <w:szCs w:val="20"/>
          <w:rPrChange w:id="123" w:author="Katharina Schleidt" w:date="2021-10-27T11:45:00Z">
            <w:rPr>
              <w:ins w:id="124" w:author="Katharina Schleidt" w:date="2021-10-27T11:45:00Z"/>
              <w:sz w:val="20"/>
              <w:szCs w:val="20"/>
            </w:rPr>
          </w:rPrChange>
        </w:rPr>
        <w:pPrChange w:id="125" w:author="Katharina Schleidt" w:date="2021-10-27T11:45:00Z">
          <w:pPr>
            <w:pStyle w:val="Definition"/>
          </w:pPr>
        </w:pPrChange>
      </w:pPr>
    </w:p>
    <w:p w14:paraId="524692C1" w14:textId="77777777" w:rsidR="00C17554" w:rsidRPr="00C17554" w:rsidRDefault="00C17554" w:rsidP="00C17554">
      <w:pPr>
        <w:pStyle w:val="Terms"/>
        <w:rPr>
          <w:ins w:id="126" w:author="Katharina Schleidt" w:date="2021-10-27T11:45:00Z"/>
          <w:b w:val="0"/>
          <w:bCs/>
          <w:sz w:val="20"/>
          <w:szCs w:val="20"/>
          <w:rPrChange w:id="127" w:author="Katharina Schleidt" w:date="2021-10-27T11:45:00Z">
            <w:rPr>
              <w:ins w:id="128" w:author="Katharina Schleidt" w:date="2021-10-27T11:45:00Z"/>
              <w:b/>
              <w:sz w:val="20"/>
              <w:szCs w:val="20"/>
            </w:rPr>
          </w:rPrChange>
        </w:rPr>
        <w:pPrChange w:id="129" w:author="Katharina Schleidt" w:date="2021-10-27T11:45:00Z">
          <w:pPr>
            <w:pStyle w:val="Definition"/>
          </w:pPr>
        </w:pPrChange>
      </w:pPr>
      <w:ins w:id="130" w:author="Katharina Schleidt" w:date="2021-10-27T11:45:00Z">
        <w:r w:rsidRPr="00C17554">
          <w:rPr>
            <w:b w:val="0"/>
            <w:bCs/>
            <w:sz w:val="20"/>
            <w:szCs w:val="20"/>
            <w:rPrChange w:id="131" w:author="Katharina Schleidt" w:date="2021-10-27T11:45:00Z">
              <w:rPr>
                <w:sz w:val="20"/>
                <w:szCs w:val="20"/>
              </w:rPr>
            </w:rPrChange>
          </w:rPr>
          <w:t>NOTE: An observer is an instance of a sensor, instrument, implementation of an algorithm or a being such as a person.</w:t>
        </w:r>
      </w:ins>
    </w:p>
    <w:p w14:paraId="7878C815" w14:textId="77777777" w:rsidR="00C17554" w:rsidRPr="00D27584" w:rsidRDefault="00C17554" w:rsidP="00C17554">
      <w:pPr>
        <w:pStyle w:val="Terms"/>
        <w:rPr>
          <w:ins w:id="132" w:author="Katharina Schleidt" w:date="2021-10-27T11:45:00Z"/>
        </w:rPr>
      </w:pPr>
    </w:p>
    <w:p w14:paraId="4CA0C2E4" w14:textId="469572ED" w:rsidR="00C17554" w:rsidRDefault="00C17554" w:rsidP="00C17554">
      <w:pPr>
        <w:pStyle w:val="TermNum"/>
        <w:rPr>
          <w:ins w:id="133" w:author="Katharina Schleidt" w:date="2021-10-27T11:45:00Z"/>
        </w:rPr>
      </w:pPr>
      <w:ins w:id="134" w:author="Katharina Schleidt" w:date="2021-10-27T11:45:00Z">
        <w:r>
          <w:t>3.</w:t>
        </w:r>
      </w:ins>
      <w:ins w:id="135" w:author="Katharina Schleidt" w:date="2021-10-27T11:48:00Z">
        <w:r w:rsidR="00CC2EE6">
          <w:t>1</w:t>
        </w:r>
      </w:ins>
      <w:ins w:id="136" w:author="Katharina Schleidt" w:date="2021-10-27T11:45:00Z">
        <w:r>
          <w:t>.</w:t>
        </w:r>
      </w:ins>
      <w:ins w:id="137" w:author="Katharina Schleidt" w:date="2021-10-27T11:48:00Z">
        <w:r w:rsidR="00CC2EE6">
          <w:t>15</w:t>
        </w:r>
      </w:ins>
    </w:p>
    <w:p w14:paraId="4E618902" w14:textId="77777777" w:rsidR="00C17554" w:rsidRDefault="00C17554" w:rsidP="00C17554">
      <w:pPr>
        <w:pStyle w:val="TermNum"/>
        <w:rPr>
          <w:ins w:id="138" w:author="Katharina Schleidt" w:date="2021-10-27T11:45:00Z"/>
        </w:rPr>
      </w:pPr>
      <w:ins w:id="139" w:author="Katharina Schleidt" w:date="2021-10-27T11:45:00Z">
        <w:r w:rsidRPr="004420BE">
          <w:t xml:space="preserve">Procedure </w:t>
        </w:r>
      </w:ins>
    </w:p>
    <w:p w14:paraId="0ED1E5F3" w14:textId="77777777" w:rsidR="00C17554" w:rsidRPr="0072134D" w:rsidRDefault="00C17554" w:rsidP="00C17554">
      <w:pPr>
        <w:pStyle w:val="Terms"/>
        <w:rPr>
          <w:ins w:id="140" w:author="Katharina Schleidt" w:date="2021-10-27T11:45:00Z"/>
          <w:b w:val="0"/>
          <w:bCs/>
        </w:rPr>
      </w:pPr>
      <w:ins w:id="141" w:author="Katharina Schleidt" w:date="2021-10-27T11:45:00Z">
        <w:r w:rsidRPr="005B21D1">
          <w:rPr>
            <w:b w:val="0"/>
            <w:bCs/>
            <w:sz w:val="20"/>
            <w:szCs w:val="20"/>
          </w:rPr>
          <w:t>A description of steps performed.</w:t>
        </w:r>
      </w:ins>
    </w:p>
    <w:p w14:paraId="206084D8" w14:textId="77777777" w:rsidR="00C17554" w:rsidRPr="00C17554" w:rsidRDefault="00C17554" w:rsidP="00C17554">
      <w:pPr>
        <w:pStyle w:val="Terms"/>
        <w:rPr>
          <w:rPrChange w:id="142" w:author="Katharina Schleidt" w:date="2021-10-27T11:44:00Z">
            <w:rPr/>
          </w:rPrChange>
        </w:rPr>
        <w:pPrChange w:id="143" w:author="Katharina Schleidt" w:date="2021-10-27T11:44:00Z">
          <w:pPr>
            <w:pStyle w:val="TermNum"/>
          </w:pPr>
        </w:pPrChange>
      </w:pPr>
    </w:p>
    <w:p w14:paraId="6E8443DD" w14:textId="77777777" w:rsidR="00F02BC7" w:rsidRDefault="00F02BC7">
      <w:pPr>
        <w:pStyle w:val="TermNum"/>
      </w:pPr>
    </w:p>
    <w:p w14:paraId="632C73B0" w14:textId="2173078A" w:rsidR="00F02BC7" w:rsidRDefault="00D43E04">
      <w:pPr>
        <w:pStyle w:val="TermNum"/>
      </w:pPr>
      <w:r>
        <w:t>3</w:t>
      </w:r>
      <w:r w:rsidR="004420BE">
        <w:t>.1</w:t>
      </w:r>
      <w:r w:rsidR="00F02BC7">
        <w:t>.</w:t>
      </w:r>
      <w:del w:id="144" w:author="Katharina Schleidt" w:date="2021-10-27T11:48:00Z">
        <w:r w:rsidR="00F02BC7" w:rsidDel="00CC2EE6">
          <w:delText>12</w:delText>
        </w:r>
      </w:del>
      <w:ins w:id="145" w:author="Katharina Schleidt" w:date="2021-10-27T11:48:00Z">
        <w:r w:rsidR="00CC2EE6">
          <w:t>1</w:t>
        </w:r>
        <w:r w:rsidR="00CC2EE6">
          <w:t>6</w:t>
        </w:r>
      </w:ins>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143D6F88" w:rsidR="00F02BC7" w:rsidRDefault="00D43E04">
      <w:pPr>
        <w:pStyle w:val="TermNum"/>
      </w:pPr>
      <w:r>
        <w:t>3</w:t>
      </w:r>
      <w:r w:rsidR="004420BE">
        <w:t>.1</w:t>
      </w:r>
      <w:r w:rsidR="00F02BC7">
        <w:t>.</w:t>
      </w:r>
      <w:del w:id="146" w:author="Katharina Schleidt" w:date="2021-10-27T11:49:00Z">
        <w:r w:rsidR="00F02BC7" w:rsidDel="00CC2EE6">
          <w:delText>13</w:delText>
        </w:r>
      </w:del>
      <w:ins w:id="147" w:author="Katharina Schleidt" w:date="2021-10-27T11:49:00Z">
        <w:r w:rsidR="00CC2EE6">
          <w:t>1</w:t>
        </w:r>
        <w:r w:rsidR="00CC2EE6">
          <w:t>7</w:t>
        </w:r>
      </w:ins>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3EC0A0EC" w:rsidR="00F02BC7" w:rsidRDefault="00F02BC7">
      <w:pPr>
        <w:pStyle w:val="TermNum"/>
        <w:rPr>
          <w:b w:val="0"/>
          <w:bCs/>
        </w:rPr>
      </w:pPr>
    </w:p>
    <w:p w14:paraId="3B04F6D8" w14:textId="487E98A1" w:rsidR="00C23CE5" w:rsidRPr="00A8743B" w:rsidRDefault="00C23CE5" w:rsidP="00A8743B">
      <w:pPr>
        <w:pStyle w:val="Terms"/>
        <w:rPr>
          <w:b w:val="0"/>
          <w:bCs/>
        </w:rPr>
      </w:pPr>
      <w:r w:rsidRPr="00A8743B">
        <w:rPr>
          <w:b w:val="0"/>
          <w:bCs/>
        </w:rPr>
        <w:t xml:space="preserve">[SOURCE: </w:t>
      </w:r>
      <w:r w:rsidRPr="00C23CE5">
        <w:rPr>
          <w:b w:val="0"/>
          <w:bCs/>
        </w:rPr>
        <w:t>Adapted from ISO 19109:2005</w:t>
      </w:r>
      <w:r w:rsidRPr="00A8743B">
        <w:rPr>
          <w:b w:val="0"/>
          <w:bCs/>
        </w:rPr>
        <w:t>]</w:t>
      </w:r>
    </w:p>
    <w:p w14:paraId="40A8B683" w14:textId="6F26FEB6" w:rsidR="00C23CE5" w:rsidRDefault="00C23CE5">
      <w:pPr>
        <w:pStyle w:val="TermNum"/>
        <w:rPr>
          <w:ins w:id="148" w:author="Katharina Schleidt" w:date="2021-10-27T11:47:00Z"/>
          <w:b w:val="0"/>
          <w:bCs/>
        </w:rPr>
      </w:pPr>
    </w:p>
    <w:p w14:paraId="530FF185" w14:textId="2DF7FD05" w:rsidR="00C17554" w:rsidRDefault="00C17554" w:rsidP="00C17554">
      <w:pPr>
        <w:pStyle w:val="TermNum"/>
        <w:rPr>
          <w:ins w:id="149" w:author="Katharina Schleidt" w:date="2021-10-27T11:47:00Z"/>
        </w:rPr>
      </w:pPr>
      <w:ins w:id="150" w:author="Katharina Schleidt" w:date="2021-10-27T11:47:00Z">
        <w:r>
          <w:t>3.</w:t>
        </w:r>
      </w:ins>
      <w:ins w:id="151" w:author="Katharina Schleidt" w:date="2021-10-27T11:49:00Z">
        <w:r w:rsidR="00CC2EE6">
          <w:t>1</w:t>
        </w:r>
      </w:ins>
      <w:ins w:id="152" w:author="Katharina Schleidt" w:date="2021-10-27T11:47:00Z">
        <w:r>
          <w:t>.</w:t>
        </w:r>
      </w:ins>
      <w:ins w:id="153" w:author="Katharina Schleidt" w:date="2021-10-27T11:49:00Z">
        <w:r w:rsidR="00CC2EE6">
          <w:t>18</w:t>
        </w:r>
      </w:ins>
    </w:p>
    <w:p w14:paraId="25B15588" w14:textId="77777777" w:rsidR="00C17554" w:rsidRDefault="00C17554" w:rsidP="00C17554">
      <w:pPr>
        <w:pStyle w:val="TermNum"/>
        <w:rPr>
          <w:ins w:id="154" w:author="Katharina Schleidt" w:date="2021-10-27T11:47:00Z"/>
        </w:rPr>
      </w:pPr>
      <w:ins w:id="155" w:author="Katharina Schleidt" w:date="2021-10-27T11:47:00Z">
        <w:r w:rsidRPr="004420BE">
          <w:t xml:space="preserve">Proximate feature-of-interest </w:t>
        </w:r>
      </w:ins>
    </w:p>
    <w:p w14:paraId="1F2B108F" w14:textId="77777777" w:rsidR="00C17554" w:rsidRDefault="00C17554" w:rsidP="00C17554">
      <w:pPr>
        <w:pStyle w:val="TermNum"/>
        <w:rPr>
          <w:ins w:id="156" w:author="Katharina Schleidt" w:date="2021-10-27T11:47:00Z"/>
          <w:b w:val="0"/>
          <w:bCs/>
        </w:rPr>
      </w:pPr>
      <w:ins w:id="157" w:author="Katharina Schleidt" w:date="2021-10-27T11:47:00Z">
        <w:r>
          <w:rPr>
            <w:b w:val="0"/>
            <w:bCs/>
          </w:rPr>
          <w:t>t</w:t>
        </w:r>
        <w:r w:rsidRPr="00F902C0">
          <w:rPr>
            <w:b w:val="0"/>
            <w:bCs/>
          </w:rPr>
          <w:t>he entity that is directly of interest in the act of observing.</w:t>
        </w:r>
      </w:ins>
    </w:p>
    <w:p w14:paraId="522702BC" w14:textId="77777777" w:rsidR="00C17554" w:rsidRPr="005B21D1" w:rsidRDefault="00C17554" w:rsidP="00C17554">
      <w:pPr>
        <w:pStyle w:val="Terms"/>
        <w:rPr>
          <w:ins w:id="158" w:author="Katharina Schleidt" w:date="2021-10-27T11:47:00Z"/>
        </w:rPr>
      </w:pPr>
    </w:p>
    <w:p w14:paraId="3DA0B665" w14:textId="77777777" w:rsidR="00C17554" w:rsidRPr="005B21D1" w:rsidRDefault="00C17554" w:rsidP="00C17554">
      <w:pPr>
        <w:pStyle w:val="Terms"/>
        <w:rPr>
          <w:ins w:id="159" w:author="Katharina Schleidt" w:date="2021-10-27T11:47:00Z"/>
          <w:b w:val="0"/>
          <w:bCs/>
        </w:rPr>
      </w:pPr>
      <w:ins w:id="160" w:author="Katharina Schleidt" w:date="2021-10-27T11:47:00Z">
        <w:r w:rsidRPr="005B21D1">
          <w:rPr>
            <w:b w:val="0"/>
            <w:bCs/>
          </w:rPr>
          <w:t>Note</w:t>
        </w:r>
        <w:r>
          <w:rPr>
            <w:b w:val="0"/>
            <w:bCs/>
          </w:rPr>
          <w:t xml:space="preserve"> 1 to entry</w:t>
        </w:r>
        <w:r w:rsidRPr="005B21D1">
          <w:rPr>
            <w:b w:val="0"/>
            <w:bCs/>
          </w:rPr>
          <w:t>: this is a specialized form of the feature-of-interest</w:t>
        </w:r>
      </w:ins>
    </w:p>
    <w:p w14:paraId="59822133" w14:textId="77777777" w:rsidR="00C17554" w:rsidRPr="00D27584" w:rsidRDefault="00C17554" w:rsidP="00C17554">
      <w:pPr>
        <w:pStyle w:val="Terms"/>
        <w:rPr>
          <w:ins w:id="161" w:author="Katharina Schleidt" w:date="2021-10-27T11:47:00Z"/>
        </w:rPr>
      </w:pPr>
    </w:p>
    <w:p w14:paraId="46069024" w14:textId="2D8E134D" w:rsidR="00C17554" w:rsidRPr="00C17554" w:rsidDel="00C17554" w:rsidRDefault="00C17554" w:rsidP="00C17554">
      <w:pPr>
        <w:pStyle w:val="Terms"/>
        <w:rPr>
          <w:del w:id="162" w:author="Katharina Schleidt" w:date="2021-10-27T11:47:00Z"/>
          <w:rPrChange w:id="163" w:author="Katharina Schleidt" w:date="2021-10-27T11:47:00Z">
            <w:rPr>
              <w:del w:id="164" w:author="Katharina Schleidt" w:date="2021-10-27T11:47:00Z"/>
              <w:b w:val="0"/>
              <w:bCs/>
            </w:rPr>
          </w:rPrChange>
        </w:rPr>
        <w:pPrChange w:id="165" w:author="Katharina Schleidt" w:date="2021-10-27T11:47:00Z">
          <w:pPr>
            <w:pStyle w:val="TermNum"/>
          </w:pPr>
        </w:pPrChange>
      </w:pPr>
    </w:p>
    <w:p w14:paraId="7E849F11" w14:textId="644B38B4" w:rsidR="00F02BC7" w:rsidRDefault="00D43E04">
      <w:pPr>
        <w:pStyle w:val="TermNum"/>
      </w:pPr>
      <w:r>
        <w:t>3</w:t>
      </w:r>
      <w:r w:rsidR="004420BE">
        <w:t>.1</w:t>
      </w:r>
      <w:r w:rsidR="00F02BC7">
        <w:t>.1</w:t>
      </w:r>
      <w:del w:id="166" w:author="Katharina Schleidt" w:date="2021-10-27T11:49:00Z">
        <w:r w:rsidR="00F02BC7" w:rsidDel="00CC2EE6">
          <w:delText>4</w:delText>
        </w:r>
      </w:del>
      <w:ins w:id="167" w:author="Katharina Schleidt" w:date="2021-10-27T11:49:00Z">
        <w:r w:rsidR="00CC2EE6">
          <w:t>9</w:t>
        </w:r>
      </w:ins>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484FFCB3" w:rsidR="00F02BC7" w:rsidRDefault="00F02BC7">
      <w:pPr>
        <w:pStyle w:val="TermNum"/>
      </w:pPr>
      <w:r w:rsidRPr="00F02BC7">
        <w:rPr>
          <w:b w:val="0"/>
          <w:bCs/>
        </w:rPr>
        <w:t>[</w:t>
      </w:r>
      <w:r w:rsidR="0009594E" w:rsidRPr="0009594E">
        <w:rPr>
          <w:b w:val="0"/>
          <w:bCs/>
        </w:rPr>
        <w:t xml:space="preserve">SOURCE: </w:t>
      </w:r>
      <w:r w:rsidR="00CE4088" w:rsidRPr="00CE4088">
        <w:rPr>
          <w:b w:val="0"/>
          <w:bCs/>
        </w:rPr>
        <w:t>ISO/DIS 19123-1</w:t>
      </w:r>
      <w:r w:rsidRPr="00F02BC7">
        <w:rPr>
          <w:b w:val="0"/>
          <w:bCs/>
        </w:rPr>
        <w:t>, 4.1.4</w:t>
      </w:r>
      <w:r w:rsidR="00ED1BF8">
        <w:rPr>
          <w:b w:val="0"/>
          <w:bCs/>
        </w:rPr>
        <w:t>7</w:t>
      </w:r>
      <w:r w:rsidRPr="00F02BC7">
        <w:rPr>
          <w:b w:val="0"/>
          <w:bCs/>
        </w:rPr>
        <w:t>]</w:t>
      </w:r>
    </w:p>
    <w:p w14:paraId="2FAD34FA" w14:textId="02C9CE92" w:rsidR="00F02BC7" w:rsidRDefault="00F02BC7" w:rsidP="00E602F0">
      <w:pPr>
        <w:pStyle w:val="TermNum"/>
        <w:rPr>
          <w:ins w:id="168" w:author="Katharina Schleidt" w:date="2021-10-27T11:45:00Z"/>
        </w:rPr>
      </w:pPr>
    </w:p>
    <w:p w14:paraId="3BC898C0" w14:textId="5DB52A85" w:rsidR="00C17554" w:rsidRDefault="00C17554" w:rsidP="00C17554">
      <w:pPr>
        <w:pStyle w:val="TermNum"/>
        <w:rPr>
          <w:ins w:id="169" w:author="Katharina Schleidt" w:date="2021-10-27T11:46:00Z"/>
        </w:rPr>
      </w:pPr>
      <w:ins w:id="170" w:author="Katharina Schleidt" w:date="2021-10-27T11:46:00Z">
        <w:r>
          <w:t>3.</w:t>
        </w:r>
      </w:ins>
      <w:ins w:id="171" w:author="Katharina Schleidt" w:date="2021-10-27T11:49:00Z">
        <w:r w:rsidR="00CC2EE6">
          <w:t>1</w:t>
        </w:r>
      </w:ins>
      <w:ins w:id="172" w:author="Katharina Schleidt" w:date="2021-10-27T11:46:00Z">
        <w:r>
          <w:t>.</w:t>
        </w:r>
      </w:ins>
      <w:ins w:id="173" w:author="Katharina Schleidt" w:date="2021-10-27T11:49:00Z">
        <w:r w:rsidR="00CC2EE6">
          <w:t>20</w:t>
        </w:r>
      </w:ins>
    </w:p>
    <w:p w14:paraId="1998E35B" w14:textId="77777777" w:rsidR="00C17554" w:rsidRDefault="00C17554" w:rsidP="00C17554">
      <w:pPr>
        <w:pStyle w:val="TermNum"/>
        <w:rPr>
          <w:ins w:id="174" w:author="Katharina Schleidt" w:date="2021-10-27T11:46:00Z"/>
        </w:rPr>
      </w:pPr>
      <w:ins w:id="175" w:author="Katharina Schleidt" w:date="2021-10-27T11:46:00Z">
        <w:r w:rsidRPr="004420BE">
          <w:t xml:space="preserve">Sample </w:t>
        </w:r>
      </w:ins>
    </w:p>
    <w:p w14:paraId="1956D93A" w14:textId="77777777" w:rsidR="00C17554" w:rsidRPr="00F902C0" w:rsidRDefault="00C17554" w:rsidP="00C17554">
      <w:pPr>
        <w:pStyle w:val="Terms"/>
        <w:rPr>
          <w:ins w:id="176" w:author="Katharina Schleidt" w:date="2021-10-27T11:46:00Z"/>
          <w:b w:val="0"/>
          <w:bCs/>
        </w:rPr>
      </w:pPr>
      <w:ins w:id="177" w:author="Katharina Schleidt" w:date="2021-10-27T11:46:00Z">
        <w:r w:rsidRPr="005B21D1">
          <w:rPr>
            <w:b w:val="0"/>
            <w:bCs/>
            <w:sz w:val="20"/>
            <w:szCs w:val="20"/>
          </w:rPr>
          <w:t>an object that is representative of a concept, real-world object or phenomenon.</w:t>
        </w:r>
      </w:ins>
    </w:p>
    <w:p w14:paraId="33D83E45" w14:textId="77777777" w:rsidR="00C17554" w:rsidRPr="00D27584" w:rsidRDefault="00C17554" w:rsidP="00C17554">
      <w:pPr>
        <w:pStyle w:val="Terms"/>
        <w:rPr>
          <w:ins w:id="178" w:author="Katharina Schleidt" w:date="2021-10-27T11:46:00Z"/>
        </w:rPr>
      </w:pPr>
    </w:p>
    <w:p w14:paraId="09D99963" w14:textId="25B47941" w:rsidR="00C17554" w:rsidRDefault="00C17554" w:rsidP="00C17554">
      <w:pPr>
        <w:pStyle w:val="TermNum"/>
        <w:rPr>
          <w:ins w:id="179" w:author="Katharina Schleidt" w:date="2021-10-27T11:46:00Z"/>
        </w:rPr>
      </w:pPr>
      <w:ins w:id="180" w:author="Katharina Schleidt" w:date="2021-10-27T11:46:00Z">
        <w:r>
          <w:t>3.</w:t>
        </w:r>
      </w:ins>
      <w:ins w:id="181" w:author="Katharina Schleidt" w:date="2021-10-27T11:49:00Z">
        <w:r w:rsidR="00CC2EE6">
          <w:t>1</w:t>
        </w:r>
      </w:ins>
      <w:ins w:id="182" w:author="Katharina Schleidt" w:date="2021-10-27T11:46:00Z">
        <w:r>
          <w:t>.</w:t>
        </w:r>
      </w:ins>
      <w:ins w:id="183" w:author="Katharina Schleidt" w:date="2021-10-27T11:49:00Z">
        <w:r w:rsidR="00CC2EE6">
          <w:t>21</w:t>
        </w:r>
      </w:ins>
    </w:p>
    <w:p w14:paraId="7BDE26E7" w14:textId="77777777" w:rsidR="00C17554" w:rsidRDefault="00C17554" w:rsidP="00C17554">
      <w:pPr>
        <w:pStyle w:val="TermNum"/>
        <w:rPr>
          <w:ins w:id="184" w:author="Katharina Schleidt" w:date="2021-10-27T11:46:00Z"/>
        </w:rPr>
      </w:pPr>
      <w:ins w:id="185" w:author="Katharina Schleidt" w:date="2021-10-27T11:46:00Z">
        <w:r w:rsidRPr="004420BE">
          <w:t xml:space="preserve">Sampler </w:t>
        </w:r>
      </w:ins>
    </w:p>
    <w:p w14:paraId="1487781D" w14:textId="77777777" w:rsidR="00C17554" w:rsidRPr="00F902C0" w:rsidRDefault="00C17554" w:rsidP="00C17554">
      <w:pPr>
        <w:pStyle w:val="Terms"/>
        <w:rPr>
          <w:ins w:id="186" w:author="Katharina Schleidt" w:date="2021-10-27T11:46:00Z"/>
          <w:b w:val="0"/>
          <w:bCs/>
        </w:rPr>
      </w:pPr>
      <w:ins w:id="187" w:author="Katharina Schleidt" w:date="2021-10-27T11:46:00Z">
        <w:r w:rsidRPr="005B21D1">
          <w:rPr>
            <w:b w:val="0"/>
            <w:bCs/>
            <w:sz w:val="20"/>
            <w:szCs w:val="20"/>
          </w:rPr>
          <w:t xml:space="preserve">a device or entity (including humans) that is used by, or implements, a </w:t>
        </w:r>
        <w:r>
          <w:rPr>
            <w:b w:val="0"/>
            <w:bCs/>
            <w:sz w:val="20"/>
            <w:szCs w:val="20"/>
          </w:rPr>
          <w:t>s</w:t>
        </w:r>
        <w:r w:rsidRPr="005B21D1">
          <w:rPr>
            <w:b w:val="0"/>
            <w:bCs/>
            <w:sz w:val="20"/>
            <w:szCs w:val="20"/>
          </w:rPr>
          <w:t>ampling</w:t>
        </w:r>
        <w:r>
          <w:rPr>
            <w:b w:val="0"/>
            <w:bCs/>
            <w:sz w:val="20"/>
            <w:szCs w:val="20"/>
          </w:rPr>
          <w:t xml:space="preserve"> p</w:t>
        </w:r>
        <w:r w:rsidRPr="005B21D1">
          <w:rPr>
            <w:b w:val="0"/>
            <w:bCs/>
            <w:sz w:val="20"/>
            <w:szCs w:val="20"/>
          </w:rPr>
          <w:t xml:space="preserve">rocedure to create or transform one or more </w:t>
        </w:r>
        <w:r>
          <w:rPr>
            <w:b w:val="0"/>
            <w:bCs/>
            <w:sz w:val="20"/>
            <w:szCs w:val="20"/>
          </w:rPr>
          <w:t>s</w:t>
        </w:r>
        <w:r w:rsidRPr="005B21D1">
          <w:rPr>
            <w:b w:val="0"/>
            <w:bCs/>
            <w:sz w:val="20"/>
            <w:szCs w:val="20"/>
          </w:rPr>
          <w:t>ample(s).</w:t>
        </w:r>
      </w:ins>
    </w:p>
    <w:p w14:paraId="293C20FA" w14:textId="77777777" w:rsidR="00C17554" w:rsidRPr="00C17554" w:rsidRDefault="00C17554" w:rsidP="00C17554">
      <w:pPr>
        <w:pStyle w:val="Terms"/>
        <w:rPr>
          <w:rPrChange w:id="188" w:author="Katharina Schleidt" w:date="2021-10-27T11:45:00Z">
            <w:rPr/>
          </w:rPrChange>
        </w:rPr>
        <w:pPrChange w:id="189" w:author="Katharina Schleidt" w:date="2021-10-27T11:45:00Z">
          <w:pPr>
            <w:pStyle w:val="TermNum"/>
          </w:pPr>
        </w:pPrChange>
      </w:pPr>
    </w:p>
    <w:p w14:paraId="2E2B384D" w14:textId="6DA3BD67" w:rsidR="00F902C0" w:rsidRDefault="00F902C0" w:rsidP="00F902C0">
      <w:pPr>
        <w:pStyle w:val="TermNum"/>
      </w:pPr>
      <w:r>
        <w:t>3.1.</w:t>
      </w:r>
      <w:del w:id="190" w:author="Katharina Schleidt" w:date="2021-10-27T11:49:00Z">
        <w:r w:rsidDel="00CC2EE6">
          <w:delText>15</w:delText>
        </w:r>
      </w:del>
      <w:ins w:id="191" w:author="Katharina Schleidt" w:date="2021-10-27T11:49:00Z">
        <w:r w:rsidR="00CC2EE6">
          <w:t>22</w:t>
        </w:r>
      </w:ins>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54EB4CB0" w14:textId="650E3E05" w:rsidR="00AB64D8" w:rsidRDefault="00AB64D8" w:rsidP="00AB64D8">
      <w:pPr>
        <w:pStyle w:val="TermNum"/>
        <w:rPr>
          <w:ins w:id="192" w:author="Katharina Schleidt" w:date="2021-10-27T11:47:00Z"/>
        </w:rPr>
      </w:pPr>
    </w:p>
    <w:p w14:paraId="146D62ED" w14:textId="5C27F5C5" w:rsidR="00C17554" w:rsidRDefault="00C17554" w:rsidP="00C17554">
      <w:pPr>
        <w:pStyle w:val="TermNum"/>
        <w:rPr>
          <w:ins w:id="193" w:author="Katharina Schleidt" w:date="2021-10-27T11:47:00Z"/>
        </w:rPr>
      </w:pPr>
      <w:ins w:id="194" w:author="Katharina Schleidt" w:date="2021-10-27T11:47:00Z">
        <w:r>
          <w:t>3.</w:t>
        </w:r>
      </w:ins>
      <w:ins w:id="195" w:author="Katharina Schleidt" w:date="2021-10-27T11:49:00Z">
        <w:r w:rsidR="00CC2EE6">
          <w:t>1</w:t>
        </w:r>
      </w:ins>
      <w:ins w:id="196" w:author="Katharina Schleidt" w:date="2021-10-27T11:47:00Z">
        <w:r>
          <w:t>.</w:t>
        </w:r>
      </w:ins>
      <w:ins w:id="197" w:author="Katharina Schleidt" w:date="2021-10-27T11:49:00Z">
        <w:r w:rsidR="00CC2EE6">
          <w:t>23</w:t>
        </w:r>
      </w:ins>
    </w:p>
    <w:p w14:paraId="4378E1C2" w14:textId="77777777" w:rsidR="00C17554" w:rsidRDefault="00C17554" w:rsidP="00C17554">
      <w:pPr>
        <w:pStyle w:val="TermNum"/>
        <w:rPr>
          <w:ins w:id="198" w:author="Katharina Schleidt" w:date="2021-10-27T11:47:00Z"/>
        </w:rPr>
      </w:pPr>
      <w:ins w:id="199" w:author="Katharina Schleidt" w:date="2021-10-27T11:47:00Z">
        <w:r w:rsidRPr="004420BE">
          <w:t xml:space="preserve">Ultimate feature-of-interest </w:t>
        </w:r>
      </w:ins>
    </w:p>
    <w:p w14:paraId="0F79AA25" w14:textId="77777777" w:rsidR="00C17554" w:rsidRDefault="00C17554" w:rsidP="00C17554">
      <w:pPr>
        <w:pStyle w:val="TermNum"/>
        <w:rPr>
          <w:ins w:id="200" w:author="Katharina Schleidt" w:date="2021-10-27T11:47:00Z"/>
          <w:b w:val="0"/>
          <w:bCs/>
        </w:rPr>
      </w:pPr>
      <w:ins w:id="201" w:author="Katharina Schleidt" w:date="2021-10-27T11:47:00Z">
        <w:r w:rsidRPr="00F902C0">
          <w:rPr>
            <w:b w:val="0"/>
            <w:bCs/>
          </w:rPr>
          <w:t>The entity that is ultimately of interest in the act of observing.</w:t>
        </w:r>
      </w:ins>
    </w:p>
    <w:p w14:paraId="4980F8AD" w14:textId="77777777" w:rsidR="00C17554" w:rsidRPr="005B21D1" w:rsidRDefault="00C17554" w:rsidP="00C17554">
      <w:pPr>
        <w:pStyle w:val="Terms"/>
        <w:rPr>
          <w:ins w:id="202" w:author="Katharina Schleidt" w:date="2021-10-27T11:47:00Z"/>
        </w:rPr>
      </w:pPr>
    </w:p>
    <w:p w14:paraId="73D0D744" w14:textId="77777777" w:rsidR="00C17554" w:rsidRPr="00D27584" w:rsidRDefault="00C17554" w:rsidP="00C17554">
      <w:pPr>
        <w:pStyle w:val="Terms"/>
        <w:rPr>
          <w:ins w:id="203" w:author="Katharina Schleidt" w:date="2021-10-27T11:47:00Z"/>
          <w:b w:val="0"/>
          <w:bCs/>
        </w:rPr>
      </w:pPr>
      <w:ins w:id="204" w:author="Katharina Schleidt" w:date="2021-10-27T11:47:00Z">
        <w:r w:rsidRPr="00D27584">
          <w:rPr>
            <w:b w:val="0"/>
            <w:bCs/>
          </w:rPr>
          <w:t>Note</w:t>
        </w:r>
        <w:r>
          <w:rPr>
            <w:b w:val="0"/>
            <w:bCs/>
          </w:rPr>
          <w:t xml:space="preserve"> 1 to entry</w:t>
        </w:r>
        <w:r w:rsidRPr="00D27584">
          <w:rPr>
            <w:b w:val="0"/>
            <w:bCs/>
          </w:rPr>
          <w:t>: this is a specialized form of the feature-of-interest</w:t>
        </w:r>
      </w:ins>
    </w:p>
    <w:p w14:paraId="6E6E317C" w14:textId="77777777" w:rsidR="00C17554" w:rsidRPr="00C17554" w:rsidRDefault="00C17554" w:rsidP="00C17554">
      <w:pPr>
        <w:pStyle w:val="Terms"/>
        <w:rPr>
          <w:rPrChange w:id="205" w:author="Katharina Schleidt" w:date="2021-10-27T11:47:00Z">
            <w:rPr/>
          </w:rPrChange>
        </w:rPr>
        <w:pPrChange w:id="206" w:author="Katharina Schleidt" w:date="2021-10-27T11:47:00Z">
          <w:pPr>
            <w:pStyle w:val="TermNum"/>
          </w:pPr>
        </w:pPrChange>
      </w:pPr>
    </w:p>
    <w:p w14:paraId="04352D23" w14:textId="3543B1FC" w:rsidR="00AB64D8" w:rsidRDefault="00AB64D8" w:rsidP="00AB64D8">
      <w:pPr>
        <w:pStyle w:val="TermNum"/>
      </w:pPr>
      <w:r>
        <w:t>3.1.</w:t>
      </w:r>
      <w:del w:id="207" w:author="Katharina Schleidt" w:date="2021-10-27T11:49:00Z">
        <w:r w:rsidDel="00CC2EE6">
          <w:delText>16</w:delText>
        </w:r>
      </w:del>
      <w:ins w:id="208" w:author="Katharina Schleidt" w:date="2021-10-27T11:49:00Z">
        <w:r w:rsidR="00CC2EE6">
          <w:t>24</w:t>
        </w:r>
      </w:ins>
    </w:p>
    <w:p w14:paraId="07115037" w14:textId="09CEBE8F" w:rsidR="00AB64D8" w:rsidRDefault="00AB64D8" w:rsidP="00AB64D8">
      <w:pPr>
        <w:pStyle w:val="TermNum"/>
      </w:pPr>
      <w:r w:rsidRPr="00AB64D8">
        <w:t>unit of measure</w:t>
      </w:r>
    </w:p>
    <w:p w14:paraId="47B35D0D" w14:textId="77777777" w:rsidR="00AB64D8" w:rsidRPr="00AB64D8" w:rsidRDefault="00AB64D8" w:rsidP="00AB64D8">
      <w:pPr>
        <w:pStyle w:val="TermNum"/>
        <w:rPr>
          <w:b w:val="0"/>
          <w:bCs/>
        </w:rPr>
      </w:pPr>
      <w:r w:rsidRPr="00AB64D8">
        <w:rPr>
          <w:b w:val="0"/>
          <w:bCs/>
        </w:rPr>
        <w:t>reference quantity chosen from a unit equivalence group</w:t>
      </w:r>
    </w:p>
    <w:p w14:paraId="47059BDB" w14:textId="77777777" w:rsidR="00AB64D8" w:rsidRPr="00AB64D8" w:rsidRDefault="00AB64D8" w:rsidP="00AB64D8">
      <w:pPr>
        <w:pStyle w:val="TermNum"/>
        <w:rPr>
          <w:b w:val="0"/>
          <w:bCs/>
        </w:rPr>
      </w:pPr>
    </w:p>
    <w:p w14:paraId="3D38FC1F" w14:textId="77777777" w:rsidR="00AB64D8" w:rsidRPr="00AB64D8" w:rsidRDefault="00AB64D8" w:rsidP="00AB64D8">
      <w:pPr>
        <w:pStyle w:val="TermNum"/>
        <w:rPr>
          <w:b w:val="0"/>
          <w:bCs/>
        </w:rPr>
      </w:pPr>
      <w:r w:rsidRPr="00AB64D8">
        <w:rPr>
          <w:b w:val="0"/>
          <w:bCs/>
        </w:rPr>
        <w:t xml:space="preserve">Note to entry: In positioning services, the usual units of measurement are either angular units or linear units. Implementations of positioning services must clearly distinguish between SI units and non-SI units. When non-SI units are employed, it is </w:t>
      </w:r>
      <w:proofErr w:type="spellStart"/>
      <w:r w:rsidRPr="00AB64D8">
        <w:rPr>
          <w:b w:val="0"/>
          <w:bCs/>
        </w:rPr>
        <w:t>requird</w:t>
      </w:r>
      <w:proofErr w:type="spellEnd"/>
      <w:r w:rsidRPr="00AB64D8">
        <w:rPr>
          <w:b w:val="0"/>
          <w:bCs/>
        </w:rPr>
        <w:t xml:space="preserve"> that their relation to SI units be specified.</w:t>
      </w:r>
    </w:p>
    <w:p w14:paraId="4E2D09C0" w14:textId="77777777" w:rsidR="00AB64D8" w:rsidRPr="00AB64D8" w:rsidRDefault="00AB64D8" w:rsidP="00AB64D8">
      <w:pPr>
        <w:pStyle w:val="TermNum"/>
        <w:rPr>
          <w:b w:val="0"/>
          <w:bCs/>
        </w:rPr>
      </w:pPr>
    </w:p>
    <w:p w14:paraId="6AB58AB1" w14:textId="5FB1B6C3" w:rsidR="00AB64D8" w:rsidRDefault="00AB64D8" w:rsidP="00AB64D8">
      <w:pPr>
        <w:pStyle w:val="TermNum"/>
        <w:rPr>
          <w:b w:val="0"/>
          <w:bCs/>
        </w:rPr>
      </w:pPr>
      <w:r>
        <w:rPr>
          <w:b w:val="0"/>
          <w:bCs/>
        </w:rPr>
        <w:t>[</w:t>
      </w:r>
      <w:r w:rsidRPr="00AB64D8">
        <w:rPr>
          <w:b w:val="0"/>
          <w:bCs/>
        </w:rPr>
        <w:t>ORIGIN: ISO/TC 211 Glossary of Terms - English (last updated: 2020-06-02)</w:t>
      </w:r>
      <w:r>
        <w:rPr>
          <w:b w:val="0"/>
          <w:bCs/>
        </w:rPr>
        <w:t>]</w:t>
      </w:r>
    </w:p>
    <w:p w14:paraId="299AAEA8" w14:textId="77777777" w:rsidR="00F902C0" w:rsidRPr="00F902C0" w:rsidRDefault="00F902C0" w:rsidP="005B21D1">
      <w:pPr>
        <w:pStyle w:val="Terms"/>
      </w:pPr>
    </w:p>
    <w:p w14:paraId="6FA72A7D" w14:textId="35749D15" w:rsidR="00F02BC7" w:rsidRDefault="00D43E04">
      <w:pPr>
        <w:pStyle w:val="TermNum"/>
      </w:pPr>
      <w:r>
        <w:t>3</w:t>
      </w:r>
      <w:r w:rsidR="004420BE">
        <w:t>.1</w:t>
      </w:r>
      <w:r w:rsidR="00F02BC7">
        <w:t>.</w:t>
      </w:r>
      <w:del w:id="209" w:author="Katharina Schleidt" w:date="2021-10-27T11:49:00Z">
        <w:r w:rsidR="00F02BC7" w:rsidDel="00CC2EE6">
          <w:delText>1</w:delText>
        </w:r>
        <w:r w:rsidR="00F902C0" w:rsidDel="00CC2EE6">
          <w:delText>6</w:delText>
        </w:r>
      </w:del>
      <w:ins w:id="210" w:author="Katharina Schleidt" w:date="2021-10-27T11:49:00Z">
        <w:r w:rsidR="00CC2EE6">
          <w:t>25</w:t>
        </w:r>
      </w:ins>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7A66ED7" w:rsidR="00E602F0" w:rsidRPr="00F02BC7" w:rsidDel="00CC2EE6" w:rsidRDefault="00E602F0" w:rsidP="00E602F0">
      <w:pPr>
        <w:pStyle w:val="Heading2"/>
        <w:rPr>
          <w:del w:id="211" w:author="Katharina Schleidt" w:date="2021-10-27T11:50:00Z"/>
        </w:rPr>
      </w:pPr>
      <w:bookmarkStart w:id="212" w:name="_Toc72768831"/>
      <w:bookmarkStart w:id="213" w:name="_Toc72768832"/>
      <w:bookmarkStart w:id="214" w:name="_Toc72768833"/>
      <w:bookmarkStart w:id="215" w:name="_Toc72768834"/>
      <w:bookmarkStart w:id="216" w:name="_Toc72768835"/>
      <w:bookmarkStart w:id="217" w:name="_Toc72768836"/>
      <w:bookmarkStart w:id="218" w:name="_Toc72768837"/>
      <w:bookmarkStart w:id="219" w:name="_Toc72768838"/>
      <w:bookmarkStart w:id="220" w:name="_Toc72768839"/>
      <w:bookmarkStart w:id="221" w:name="_Toc72768840"/>
      <w:bookmarkStart w:id="222" w:name="_Toc72768841"/>
      <w:bookmarkStart w:id="223" w:name="_Toc72768842"/>
      <w:bookmarkStart w:id="224" w:name="_Toc72768843"/>
      <w:bookmarkStart w:id="225" w:name="_Toc72768844"/>
      <w:bookmarkStart w:id="226" w:name="_Toc72768845"/>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del w:id="227" w:author="Katharina Schleidt" w:date="2021-10-27T11:50:00Z">
        <w:r w:rsidDel="00CC2EE6">
          <w:delText xml:space="preserve">Internal </w:delText>
        </w:r>
        <w:r w:rsidRPr="00F02BC7" w:rsidDel="00CC2EE6">
          <w:delText>Terms and definitions</w:delText>
        </w:r>
        <w:bookmarkEnd w:id="226"/>
        <w:r w:rsidRPr="00F02BC7" w:rsidDel="00CC2EE6">
          <w:delText xml:space="preserve"> </w:delText>
        </w:r>
      </w:del>
    </w:p>
    <w:p w14:paraId="7E85B52D" w14:textId="7EA518D3" w:rsidR="004420BE" w:rsidDel="00CC2EE6" w:rsidRDefault="004420BE" w:rsidP="004420BE">
      <w:pPr>
        <w:pStyle w:val="TermNum"/>
        <w:rPr>
          <w:del w:id="228" w:author="Katharina Schleidt" w:date="2021-10-27T11:50:00Z"/>
        </w:rPr>
      </w:pPr>
      <w:bookmarkStart w:id="229" w:name="_Hlk86227474"/>
      <w:del w:id="230" w:author="Katharina Schleidt" w:date="2021-10-27T11:50:00Z">
        <w:r w:rsidDel="00CC2EE6">
          <w:delText>3.2.1</w:delText>
        </w:r>
      </w:del>
    </w:p>
    <w:p w14:paraId="0751E9E7" w14:textId="5193FF4F" w:rsidR="004420BE" w:rsidDel="00CC2EE6" w:rsidRDefault="004420BE" w:rsidP="004420BE">
      <w:pPr>
        <w:pStyle w:val="TermNum"/>
        <w:rPr>
          <w:del w:id="231" w:author="Katharina Schleidt" w:date="2021-10-27T11:50:00Z"/>
        </w:rPr>
      </w:pPr>
      <w:del w:id="232" w:author="Katharina Schleidt" w:date="2021-10-27T11:50:00Z">
        <w:r w:rsidRPr="004420BE" w:rsidDel="00CC2EE6">
          <w:delText xml:space="preserve">Observation </w:delText>
        </w:r>
      </w:del>
    </w:p>
    <w:p w14:paraId="36ED0F9F" w14:textId="04713236" w:rsidR="00E602F0" w:rsidRPr="0072134D" w:rsidDel="00CC2EE6" w:rsidRDefault="0072134D" w:rsidP="005B21D1">
      <w:pPr>
        <w:pStyle w:val="Terms"/>
        <w:rPr>
          <w:del w:id="233" w:author="Katharina Schleidt" w:date="2021-10-27T11:50:00Z"/>
          <w:b w:val="0"/>
          <w:bCs/>
        </w:rPr>
      </w:pPr>
      <w:del w:id="234" w:author="Katharina Schleidt" w:date="2021-10-27T11:50:00Z">
        <w:r w:rsidRPr="005B21D1" w:rsidDel="00CC2EE6">
          <w:rPr>
            <w:b w:val="0"/>
            <w:bCs/>
            <w:sz w:val="20"/>
            <w:szCs w:val="20"/>
          </w:rPr>
          <w:delText xml:space="preserve">an act carried out by an </w:delText>
        </w:r>
        <w:r w:rsidDel="00CC2EE6">
          <w:rPr>
            <w:b w:val="0"/>
            <w:bCs/>
            <w:sz w:val="20"/>
            <w:szCs w:val="20"/>
          </w:rPr>
          <w:delText>o</w:delText>
        </w:r>
        <w:r w:rsidRPr="005B21D1" w:rsidDel="00CC2EE6">
          <w:rPr>
            <w:b w:val="0"/>
            <w:bCs/>
            <w:sz w:val="20"/>
            <w:szCs w:val="20"/>
          </w:rPr>
          <w:delText xml:space="preserve">bserver to determine the value of an </w:delText>
        </w:r>
        <w:r w:rsidDel="00CC2EE6">
          <w:rPr>
            <w:b w:val="0"/>
            <w:bCs/>
            <w:sz w:val="20"/>
            <w:szCs w:val="20"/>
          </w:rPr>
          <w:delText>o</w:delText>
        </w:r>
        <w:r w:rsidRPr="005B21D1" w:rsidDel="00CC2EE6">
          <w:rPr>
            <w:b w:val="0"/>
            <w:bCs/>
            <w:sz w:val="20"/>
            <w:szCs w:val="20"/>
          </w:rPr>
          <w:delText>bservable</w:delText>
        </w:r>
        <w:r w:rsidDel="00CC2EE6">
          <w:rPr>
            <w:b w:val="0"/>
            <w:bCs/>
            <w:sz w:val="20"/>
            <w:szCs w:val="20"/>
          </w:rPr>
          <w:delText xml:space="preserve"> p</w:delText>
        </w:r>
        <w:r w:rsidRPr="005B21D1" w:rsidDel="00CC2EE6">
          <w:rPr>
            <w:b w:val="0"/>
            <w:bCs/>
            <w:sz w:val="20"/>
            <w:szCs w:val="20"/>
          </w:rPr>
          <w:delText>roperty of an object (</w:delText>
        </w:r>
      </w:del>
      <w:del w:id="235"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del w:id="236" w:author="Katharina Schleidt" w:date="2021-10-27T11:50:00Z">
        <w:r w:rsidRPr="005B21D1" w:rsidDel="00CC2EE6">
          <w:rPr>
            <w:b w:val="0"/>
            <w:bCs/>
            <w:sz w:val="20"/>
            <w:szCs w:val="20"/>
          </w:rPr>
          <w:delText xml:space="preserve">) by using a </w:delText>
        </w:r>
        <w:r w:rsidDel="00CC2EE6">
          <w:rPr>
            <w:b w:val="0"/>
            <w:bCs/>
            <w:sz w:val="20"/>
            <w:szCs w:val="20"/>
          </w:rPr>
          <w:delText>p</w:delText>
        </w:r>
        <w:r w:rsidRPr="005B21D1" w:rsidDel="00CC2EE6">
          <w:rPr>
            <w:b w:val="0"/>
            <w:bCs/>
            <w:sz w:val="20"/>
            <w:szCs w:val="20"/>
          </w:rPr>
          <w:delText>rocedure; the value is provided as the result.</w:delText>
        </w:r>
      </w:del>
    </w:p>
    <w:p w14:paraId="5DC373C5" w14:textId="059FFAB7" w:rsidR="00E602F0" w:rsidDel="00CC2EE6" w:rsidRDefault="00E602F0" w:rsidP="00E602F0">
      <w:pPr>
        <w:pStyle w:val="Terms"/>
        <w:rPr>
          <w:del w:id="237" w:author="Katharina Schleidt" w:date="2021-10-27T11:50:00Z"/>
        </w:rPr>
      </w:pPr>
    </w:p>
    <w:p w14:paraId="65DAEDCD" w14:textId="7BE7BA84" w:rsidR="004420BE" w:rsidDel="00CC2EE6" w:rsidRDefault="004420BE" w:rsidP="004420BE">
      <w:pPr>
        <w:pStyle w:val="TermNum"/>
        <w:rPr>
          <w:del w:id="238" w:author="Katharina Schleidt" w:date="2021-10-27T11:50:00Z"/>
        </w:rPr>
      </w:pPr>
      <w:del w:id="239" w:author="Katharina Schleidt" w:date="2021-10-27T11:50:00Z">
        <w:r w:rsidDel="00CC2EE6">
          <w:delText>3.2.2</w:delText>
        </w:r>
      </w:del>
    </w:p>
    <w:p w14:paraId="5E75B5EF" w14:textId="73A7280A" w:rsidR="004420BE" w:rsidDel="00CC2EE6" w:rsidRDefault="004420BE" w:rsidP="004420BE">
      <w:pPr>
        <w:pStyle w:val="TermNum"/>
        <w:rPr>
          <w:del w:id="240" w:author="Katharina Schleidt" w:date="2021-10-27T11:50:00Z"/>
        </w:rPr>
      </w:pPr>
      <w:del w:id="241" w:author="Katharina Schleidt" w:date="2021-10-27T11:50:00Z">
        <w:r w:rsidRPr="004420BE" w:rsidDel="00CC2EE6">
          <w:delText xml:space="preserve">Observer </w:delText>
        </w:r>
      </w:del>
    </w:p>
    <w:p w14:paraId="1DC74624" w14:textId="7CFD9DEC" w:rsidR="0072134D" w:rsidDel="00CC2EE6" w:rsidRDefault="0072134D" w:rsidP="0072134D">
      <w:pPr>
        <w:pStyle w:val="Terms"/>
        <w:rPr>
          <w:del w:id="242" w:author="Katharina Schleidt" w:date="2021-10-27T11:50:00Z"/>
          <w:b w:val="0"/>
          <w:bCs/>
          <w:sz w:val="20"/>
          <w:szCs w:val="20"/>
        </w:rPr>
      </w:pPr>
      <w:del w:id="243" w:author="Katharina Schleidt" w:date="2021-10-27T11:50:00Z">
        <w:r w:rsidDel="00CC2EE6">
          <w:rPr>
            <w:b w:val="0"/>
            <w:bCs/>
            <w:sz w:val="20"/>
            <w:szCs w:val="20"/>
          </w:rPr>
          <w:delText>a</w:delText>
        </w:r>
        <w:r w:rsidRPr="005B21D1" w:rsidDel="00CC2EE6">
          <w:rPr>
            <w:b w:val="0"/>
            <w:bCs/>
            <w:sz w:val="20"/>
            <w:szCs w:val="20"/>
          </w:rPr>
          <w:delText xml:space="preserve">n identifiable entity that can generate </w:delText>
        </w:r>
        <w:r w:rsidDel="00CC2EE6">
          <w:rPr>
            <w:b w:val="0"/>
            <w:bCs/>
            <w:sz w:val="20"/>
            <w:szCs w:val="20"/>
          </w:rPr>
          <w:delText>o</w:delText>
        </w:r>
        <w:r w:rsidRPr="005B21D1" w:rsidDel="00CC2EE6">
          <w:rPr>
            <w:b w:val="0"/>
            <w:bCs/>
            <w:sz w:val="20"/>
            <w:szCs w:val="20"/>
          </w:rPr>
          <w:delText>bservations pertaining to an observable</w:delText>
        </w:r>
        <w:r w:rsidDel="00CC2EE6">
          <w:rPr>
            <w:b w:val="0"/>
            <w:bCs/>
            <w:sz w:val="20"/>
            <w:szCs w:val="20"/>
          </w:rPr>
          <w:delText xml:space="preserve"> p</w:delText>
        </w:r>
        <w:r w:rsidRPr="005B21D1" w:rsidDel="00CC2EE6">
          <w:rPr>
            <w:b w:val="0"/>
            <w:bCs/>
            <w:sz w:val="20"/>
            <w:szCs w:val="20"/>
          </w:rPr>
          <w:delText xml:space="preserve">roperty by implementing a </w:delText>
        </w:r>
        <w:r w:rsidDel="00CC2EE6">
          <w:rPr>
            <w:b w:val="0"/>
            <w:bCs/>
            <w:sz w:val="20"/>
            <w:szCs w:val="20"/>
          </w:rPr>
          <w:delText>p</w:delText>
        </w:r>
        <w:r w:rsidRPr="005B21D1" w:rsidDel="00CC2EE6">
          <w:rPr>
            <w:b w:val="0"/>
            <w:bCs/>
            <w:sz w:val="20"/>
            <w:szCs w:val="20"/>
          </w:rPr>
          <w:delText>rocedure.</w:delText>
        </w:r>
      </w:del>
    </w:p>
    <w:p w14:paraId="447DEF01" w14:textId="28A06404" w:rsidR="00F902C0" w:rsidRPr="00C17554" w:rsidDel="00CC2EE6" w:rsidRDefault="00F902C0" w:rsidP="00F902C0">
      <w:pPr>
        <w:pStyle w:val="Definition"/>
        <w:rPr>
          <w:del w:id="244" w:author="Katharina Schleidt" w:date="2021-10-27T11:50:00Z"/>
          <w:sz w:val="20"/>
          <w:szCs w:val="20"/>
          <w:rPrChange w:id="245" w:author="Katharina Schleidt" w:date="2021-10-27T11:43:00Z">
            <w:rPr>
              <w:del w:id="246" w:author="Katharina Schleidt" w:date="2021-10-27T11:50:00Z"/>
            </w:rPr>
          </w:rPrChange>
        </w:rPr>
      </w:pPr>
    </w:p>
    <w:p w14:paraId="6C021301" w14:textId="24FF4FD8" w:rsidR="00F902C0" w:rsidRPr="00C17554" w:rsidDel="00CC2EE6" w:rsidRDefault="00D11429" w:rsidP="005B21D1">
      <w:pPr>
        <w:pStyle w:val="Definition"/>
        <w:rPr>
          <w:del w:id="247" w:author="Katharina Schleidt" w:date="2021-10-27T11:50:00Z"/>
          <w:b/>
          <w:sz w:val="20"/>
          <w:szCs w:val="20"/>
          <w:rPrChange w:id="248" w:author="Katharina Schleidt" w:date="2021-10-27T11:43:00Z">
            <w:rPr>
              <w:del w:id="249" w:author="Katharina Schleidt" w:date="2021-10-27T11:50:00Z"/>
              <w:b/>
            </w:rPr>
          </w:rPrChange>
        </w:rPr>
      </w:pPr>
      <w:del w:id="250" w:author="Katharina Schleidt" w:date="2021-10-27T11:50:00Z">
        <w:r w:rsidRPr="00C17554" w:rsidDel="00CC2EE6">
          <w:rPr>
            <w:sz w:val="20"/>
            <w:szCs w:val="20"/>
            <w:rPrChange w:id="251" w:author="Katharina Schleidt" w:date="2021-10-27T11:43:00Z">
              <w:rPr/>
            </w:rPrChange>
          </w:rPr>
          <w:delText>NOTE</w:delText>
        </w:r>
        <w:r w:rsidR="00F902C0" w:rsidRPr="00C17554" w:rsidDel="00CC2EE6">
          <w:rPr>
            <w:sz w:val="20"/>
            <w:szCs w:val="20"/>
            <w:rPrChange w:id="252" w:author="Katharina Schleidt" w:date="2021-10-27T11:43:00Z">
              <w:rPr/>
            </w:rPrChange>
          </w:rPr>
          <w:delText xml:space="preserve">: </w:delText>
        </w:r>
      </w:del>
      <w:del w:id="253" w:author="Katharina Schleidt" w:date="2021-10-10T18:36:00Z">
        <w:r w:rsidR="00F902C0" w:rsidRPr="00C17554" w:rsidDel="00466170">
          <w:rPr>
            <w:sz w:val="20"/>
            <w:szCs w:val="20"/>
            <w:rPrChange w:id="254" w:author="Katharina Schleidt" w:date="2021-10-27T11:43:00Z">
              <w:rPr/>
            </w:rPrChange>
          </w:rPr>
          <w:delText>a sensor is a type of observer</w:delText>
        </w:r>
      </w:del>
    </w:p>
    <w:p w14:paraId="0071418B" w14:textId="71A6CFA8" w:rsidR="004420BE" w:rsidRPr="00D27584" w:rsidDel="00CC2EE6" w:rsidRDefault="004420BE" w:rsidP="004420BE">
      <w:pPr>
        <w:pStyle w:val="Terms"/>
        <w:rPr>
          <w:del w:id="255" w:author="Katharina Schleidt" w:date="2021-10-27T11:50:00Z"/>
        </w:rPr>
      </w:pPr>
    </w:p>
    <w:p w14:paraId="13EC22CD" w14:textId="750EFF52" w:rsidR="004420BE" w:rsidDel="00CC2EE6" w:rsidRDefault="004420BE" w:rsidP="004420BE">
      <w:pPr>
        <w:pStyle w:val="TermNum"/>
        <w:rPr>
          <w:del w:id="256" w:author="Katharina Schleidt" w:date="2021-10-27T11:50:00Z"/>
        </w:rPr>
      </w:pPr>
      <w:del w:id="257" w:author="Katharina Schleidt" w:date="2021-10-27T11:50:00Z">
        <w:r w:rsidDel="00CC2EE6">
          <w:delText>3.2.3</w:delText>
        </w:r>
      </w:del>
    </w:p>
    <w:p w14:paraId="64FFD9E1" w14:textId="6C172DEC" w:rsidR="004420BE" w:rsidDel="00CC2EE6" w:rsidRDefault="004420BE" w:rsidP="004420BE">
      <w:pPr>
        <w:pStyle w:val="TermNum"/>
        <w:rPr>
          <w:del w:id="258" w:author="Katharina Schleidt" w:date="2021-10-27T11:50:00Z"/>
        </w:rPr>
      </w:pPr>
      <w:del w:id="259" w:author="Katharina Schleidt" w:date="2021-10-27T11:50:00Z">
        <w:r w:rsidRPr="004420BE" w:rsidDel="00CC2EE6">
          <w:delText xml:space="preserve">Procedure </w:delText>
        </w:r>
      </w:del>
    </w:p>
    <w:p w14:paraId="518CEE75" w14:textId="3613117C" w:rsidR="0072134D" w:rsidRPr="0072134D" w:rsidDel="00CC2EE6" w:rsidRDefault="0072134D" w:rsidP="005B21D1">
      <w:pPr>
        <w:pStyle w:val="Terms"/>
        <w:rPr>
          <w:del w:id="260" w:author="Katharina Schleidt" w:date="2021-10-27T11:50:00Z"/>
          <w:b w:val="0"/>
          <w:bCs/>
        </w:rPr>
      </w:pPr>
      <w:del w:id="261" w:author="Katharina Schleidt" w:date="2021-10-27T11:50:00Z">
        <w:r w:rsidRPr="005B21D1" w:rsidDel="00CC2EE6">
          <w:rPr>
            <w:b w:val="0"/>
            <w:bCs/>
            <w:sz w:val="20"/>
            <w:szCs w:val="20"/>
          </w:rPr>
          <w:delText>A description of steps performed.</w:delText>
        </w:r>
      </w:del>
    </w:p>
    <w:p w14:paraId="7DFBA2B1" w14:textId="14929DE9" w:rsidR="004420BE" w:rsidRPr="00D27584" w:rsidDel="00CC2EE6" w:rsidRDefault="004420BE" w:rsidP="004420BE">
      <w:pPr>
        <w:pStyle w:val="Terms"/>
        <w:rPr>
          <w:del w:id="262" w:author="Katharina Schleidt" w:date="2021-10-27T11:50:00Z"/>
        </w:rPr>
      </w:pPr>
    </w:p>
    <w:p w14:paraId="1FD57B59" w14:textId="3FF91482" w:rsidR="004420BE" w:rsidDel="00CC2EE6" w:rsidRDefault="004420BE" w:rsidP="004420BE">
      <w:pPr>
        <w:pStyle w:val="TermNum"/>
        <w:rPr>
          <w:del w:id="263" w:author="Katharina Schleidt" w:date="2021-10-27T11:50:00Z"/>
        </w:rPr>
      </w:pPr>
      <w:del w:id="264" w:author="Katharina Schleidt" w:date="2021-10-27T11:50:00Z">
        <w:r w:rsidDel="00CC2EE6">
          <w:delText>3.2.</w:delText>
        </w:r>
        <w:r w:rsidR="00F902C0" w:rsidDel="00CC2EE6">
          <w:delText>4</w:delText>
        </w:r>
      </w:del>
    </w:p>
    <w:p w14:paraId="5BE9B775" w14:textId="4DA408A1" w:rsidR="004420BE" w:rsidDel="00CC2EE6" w:rsidRDefault="004420BE" w:rsidP="004420BE">
      <w:pPr>
        <w:pStyle w:val="TermNum"/>
        <w:rPr>
          <w:del w:id="265" w:author="Katharina Schleidt" w:date="2021-10-27T11:50:00Z"/>
        </w:rPr>
      </w:pPr>
      <w:del w:id="266" w:author="Katharina Schleidt" w:date="2021-10-27T11:50:00Z">
        <w:r w:rsidRPr="004420BE" w:rsidDel="00CC2EE6">
          <w:delText xml:space="preserve">Sample </w:delText>
        </w:r>
      </w:del>
    </w:p>
    <w:p w14:paraId="2FAA4E12" w14:textId="527D92BA" w:rsidR="0072134D" w:rsidRPr="00F902C0" w:rsidDel="00CC2EE6" w:rsidRDefault="0072134D" w:rsidP="005B21D1">
      <w:pPr>
        <w:pStyle w:val="Terms"/>
        <w:rPr>
          <w:del w:id="267" w:author="Katharina Schleidt" w:date="2021-10-27T11:50:00Z"/>
          <w:b w:val="0"/>
          <w:bCs/>
        </w:rPr>
      </w:pPr>
      <w:del w:id="268" w:author="Katharina Schleidt" w:date="2021-10-27T11:50:00Z">
        <w:r w:rsidRPr="005B21D1" w:rsidDel="00CC2EE6">
          <w:rPr>
            <w:b w:val="0"/>
            <w:bCs/>
            <w:sz w:val="20"/>
            <w:szCs w:val="20"/>
          </w:rPr>
          <w:delText>an object that is representative of a concept, real-world object or phenomenon.</w:delText>
        </w:r>
      </w:del>
    </w:p>
    <w:p w14:paraId="3A45085F" w14:textId="3672CB81" w:rsidR="004420BE" w:rsidRPr="00D27584" w:rsidDel="00CC2EE6" w:rsidRDefault="004420BE" w:rsidP="004420BE">
      <w:pPr>
        <w:pStyle w:val="Terms"/>
        <w:rPr>
          <w:del w:id="269" w:author="Katharina Schleidt" w:date="2021-10-27T11:50:00Z"/>
        </w:rPr>
      </w:pPr>
    </w:p>
    <w:p w14:paraId="055EEBFF" w14:textId="6ED1EA9F" w:rsidR="004420BE" w:rsidDel="00CC2EE6" w:rsidRDefault="004420BE" w:rsidP="004420BE">
      <w:pPr>
        <w:pStyle w:val="TermNum"/>
        <w:rPr>
          <w:del w:id="270" w:author="Katharina Schleidt" w:date="2021-10-27T11:50:00Z"/>
        </w:rPr>
      </w:pPr>
      <w:del w:id="271" w:author="Katharina Schleidt" w:date="2021-10-27T11:50:00Z">
        <w:r w:rsidDel="00CC2EE6">
          <w:delText>3.2.</w:delText>
        </w:r>
        <w:r w:rsidR="00F902C0" w:rsidDel="00CC2EE6">
          <w:delText>5</w:delText>
        </w:r>
      </w:del>
    </w:p>
    <w:p w14:paraId="2590540E" w14:textId="00E49D01" w:rsidR="004420BE" w:rsidDel="00CC2EE6" w:rsidRDefault="004420BE" w:rsidP="004420BE">
      <w:pPr>
        <w:pStyle w:val="TermNum"/>
        <w:rPr>
          <w:del w:id="272" w:author="Katharina Schleidt" w:date="2021-10-27T11:50:00Z"/>
        </w:rPr>
      </w:pPr>
      <w:del w:id="273" w:author="Katharina Schleidt" w:date="2021-10-27T11:50:00Z">
        <w:r w:rsidRPr="004420BE" w:rsidDel="00CC2EE6">
          <w:delText xml:space="preserve">Sampler </w:delText>
        </w:r>
      </w:del>
    </w:p>
    <w:p w14:paraId="3F49EDCF" w14:textId="2D006DF6" w:rsidR="0072134D" w:rsidRPr="00F902C0" w:rsidDel="00CC2EE6" w:rsidRDefault="0072134D" w:rsidP="005B21D1">
      <w:pPr>
        <w:pStyle w:val="Terms"/>
        <w:rPr>
          <w:del w:id="274" w:author="Katharina Schleidt" w:date="2021-10-27T11:50:00Z"/>
          <w:b w:val="0"/>
          <w:bCs/>
        </w:rPr>
      </w:pPr>
      <w:del w:id="275" w:author="Katharina Schleidt" w:date="2021-10-27T11:50:00Z">
        <w:r w:rsidRPr="005B21D1" w:rsidDel="00CC2EE6">
          <w:rPr>
            <w:b w:val="0"/>
            <w:bCs/>
            <w:sz w:val="20"/>
            <w:szCs w:val="20"/>
          </w:rPr>
          <w:delText xml:space="preserve">a device or entity (including humans) that is used by, or implements, a </w:delText>
        </w:r>
        <w:r w:rsidR="00F902C0" w:rsidDel="00CC2EE6">
          <w:rPr>
            <w:b w:val="0"/>
            <w:bCs/>
            <w:sz w:val="20"/>
            <w:szCs w:val="20"/>
          </w:rPr>
          <w:delText>s</w:delText>
        </w:r>
        <w:r w:rsidRPr="005B21D1" w:rsidDel="00CC2EE6">
          <w:rPr>
            <w:b w:val="0"/>
            <w:bCs/>
            <w:sz w:val="20"/>
            <w:szCs w:val="20"/>
          </w:rPr>
          <w:delText>ampling</w:delText>
        </w:r>
        <w:r w:rsidR="00F902C0" w:rsidDel="00CC2EE6">
          <w:rPr>
            <w:b w:val="0"/>
            <w:bCs/>
            <w:sz w:val="20"/>
            <w:szCs w:val="20"/>
          </w:rPr>
          <w:delText xml:space="preserve"> p</w:delText>
        </w:r>
        <w:r w:rsidRPr="005B21D1" w:rsidDel="00CC2EE6">
          <w:rPr>
            <w:b w:val="0"/>
            <w:bCs/>
            <w:sz w:val="20"/>
            <w:szCs w:val="20"/>
          </w:rPr>
          <w:delText xml:space="preserve">rocedure to create or transform one or more </w:delText>
        </w:r>
        <w:r w:rsidR="00F902C0" w:rsidDel="00CC2EE6">
          <w:rPr>
            <w:b w:val="0"/>
            <w:bCs/>
            <w:sz w:val="20"/>
            <w:szCs w:val="20"/>
          </w:rPr>
          <w:delText>s</w:delText>
        </w:r>
        <w:r w:rsidRPr="005B21D1" w:rsidDel="00CC2EE6">
          <w:rPr>
            <w:b w:val="0"/>
            <w:bCs/>
            <w:sz w:val="20"/>
            <w:szCs w:val="20"/>
          </w:rPr>
          <w:delText>ample(s).</w:delText>
        </w:r>
      </w:del>
    </w:p>
    <w:p w14:paraId="5BE3C1AE" w14:textId="04874B44" w:rsidR="004420BE" w:rsidRPr="00D27584" w:rsidDel="00CC2EE6" w:rsidRDefault="004420BE" w:rsidP="004420BE">
      <w:pPr>
        <w:pStyle w:val="Terms"/>
        <w:rPr>
          <w:del w:id="276" w:author="Katharina Schleidt" w:date="2021-10-27T11:50:00Z"/>
        </w:rPr>
      </w:pPr>
    </w:p>
    <w:p w14:paraId="4B8A0EC5" w14:textId="617D8740" w:rsidR="004420BE" w:rsidDel="00CC2EE6" w:rsidRDefault="004420BE" w:rsidP="004420BE">
      <w:pPr>
        <w:pStyle w:val="TermNum"/>
        <w:rPr>
          <w:del w:id="277" w:author="Katharina Schleidt" w:date="2021-10-27T11:50:00Z"/>
        </w:rPr>
      </w:pPr>
      <w:del w:id="278" w:author="Katharina Schleidt" w:date="2021-10-27T11:50:00Z">
        <w:r w:rsidDel="00CC2EE6">
          <w:delText>3.2.</w:delText>
        </w:r>
        <w:r w:rsidR="00F902C0" w:rsidDel="00CC2EE6">
          <w:delText>6</w:delText>
        </w:r>
      </w:del>
    </w:p>
    <w:p w14:paraId="0A657E40" w14:textId="3C30E23F" w:rsidR="004420BE" w:rsidDel="00CC2EE6" w:rsidRDefault="004420BE" w:rsidP="004420BE">
      <w:pPr>
        <w:pStyle w:val="TermNum"/>
        <w:rPr>
          <w:del w:id="279" w:author="Katharina Schleidt" w:date="2021-10-27T11:50:00Z"/>
        </w:rPr>
      </w:pPr>
      <w:del w:id="280" w:author="Katharina Schleidt" w:date="2021-10-27T11:50:00Z">
        <w:r w:rsidRPr="004420BE" w:rsidDel="00CC2EE6">
          <w:delText xml:space="preserve">Feature-of-interest </w:delText>
        </w:r>
      </w:del>
    </w:p>
    <w:p w14:paraId="31CC52BF" w14:textId="383F87D4" w:rsidR="0072134D" w:rsidRPr="00F902C0" w:rsidDel="00CC2EE6" w:rsidRDefault="00F902C0" w:rsidP="005B21D1">
      <w:pPr>
        <w:pStyle w:val="Terms"/>
        <w:rPr>
          <w:del w:id="281" w:author="Katharina Schleidt" w:date="2021-10-27T11:50:00Z"/>
          <w:b w:val="0"/>
          <w:bCs/>
        </w:rPr>
      </w:pPr>
      <w:del w:id="282" w:author="Katharina Schleidt" w:date="2021-10-27T11:50:00Z">
        <w:r w:rsidRPr="005B21D1" w:rsidDel="00CC2EE6">
          <w:rPr>
            <w:b w:val="0"/>
            <w:bCs/>
          </w:rPr>
          <w:delText>The subject of the observation.</w:delText>
        </w:r>
      </w:del>
    </w:p>
    <w:p w14:paraId="5C3852A0" w14:textId="784AAF19" w:rsidR="004420BE" w:rsidRPr="00D27584" w:rsidDel="00CC2EE6" w:rsidRDefault="004420BE" w:rsidP="004420BE">
      <w:pPr>
        <w:pStyle w:val="Terms"/>
        <w:rPr>
          <w:del w:id="283" w:author="Katharina Schleidt" w:date="2021-10-27T11:50:00Z"/>
        </w:rPr>
      </w:pPr>
    </w:p>
    <w:p w14:paraId="77C6BEA1" w14:textId="2EB49313" w:rsidR="004420BE" w:rsidDel="00CC2EE6" w:rsidRDefault="004420BE" w:rsidP="004420BE">
      <w:pPr>
        <w:pStyle w:val="TermNum"/>
        <w:rPr>
          <w:del w:id="284" w:author="Katharina Schleidt" w:date="2021-10-27T11:50:00Z"/>
        </w:rPr>
      </w:pPr>
      <w:del w:id="285" w:author="Katharina Schleidt" w:date="2021-10-27T11:50:00Z">
        <w:r w:rsidDel="00CC2EE6">
          <w:delText>3.2.</w:delText>
        </w:r>
        <w:r w:rsidR="00F902C0" w:rsidDel="00CC2EE6">
          <w:delText>7</w:delText>
        </w:r>
      </w:del>
    </w:p>
    <w:p w14:paraId="1E8C2605" w14:textId="69085433" w:rsidR="004420BE" w:rsidDel="00CC2EE6" w:rsidRDefault="004420BE" w:rsidP="004420BE">
      <w:pPr>
        <w:pStyle w:val="TermNum"/>
        <w:rPr>
          <w:del w:id="286" w:author="Katharina Schleidt" w:date="2021-10-27T11:50:00Z"/>
        </w:rPr>
      </w:pPr>
      <w:del w:id="287" w:author="Katharina Schleidt" w:date="2021-10-27T11:50:00Z">
        <w:r w:rsidRPr="004420BE" w:rsidDel="00CC2EE6">
          <w:delText xml:space="preserve">Proximate feature-of-interest </w:delText>
        </w:r>
      </w:del>
    </w:p>
    <w:p w14:paraId="019B474A" w14:textId="4FDA3527" w:rsidR="004420BE" w:rsidDel="00CC2EE6" w:rsidRDefault="00F902C0" w:rsidP="004420BE">
      <w:pPr>
        <w:pStyle w:val="TermNum"/>
        <w:rPr>
          <w:del w:id="288" w:author="Katharina Schleidt" w:date="2021-10-27T11:50:00Z"/>
          <w:b w:val="0"/>
          <w:bCs/>
        </w:rPr>
      </w:pPr>
      <w:del w:id="289" w:author="Katharina Schleidt" w:date="2021-10-27T11:50:00Z">
        <w:r w:rsidDel="00CC2EE6">
          <w:rPr>
            <w:b w:val="0"/>
            <w:bCs/>
          </w:rPr>
          <w:delText>t</w:delText>
        </w:r>
        <w:r w:rsidRPr="00F902C0" w:rsidDel="00CC2EE6">
          <w:rPr>
            <w:b w:val="0"/>
            <w:bCs/>
          </w:rPr>
          <w:delText>he entity that is directly of interest in the act of observing.</w:delText>
        </w:r>
      </w:del>
    </w:p>
    <w:p w14:paraId="0CAC2BD7" w14:textId="0135F5A2" w:rsidR="00F902C0" w:rsidRPr="005B21D1" w:rsidDel="00CC2EE6" w:rsidRDefault="00F902C0" w:rsidP="005B21D1">
      <w:pPr>
        <w:pStyle w:val="Terms"/>
        <w:rPr>
          <w:del w:id="290" w:author="Katharina Schleidt" w:date="2021-10-27T11:50:00Z"/>
        </w:rPr>
      </w:pPr>
    </w:p>
    <w:p w14:paraId="30976CC4" w14:textId="4D1C2F65" w:rsidR="00F902C0" w:rsidRPr="005B21D1" w:rsidDel="00CC2EE6" w:rsidRDefault="00F902C0" w:rsidP="00F902C0">
      <w:pPr>
        <w:pStyle w:val="Terms"/>
        <w:rPr>
          <w:del w:id="291" w:author="Katharina Schleidt" w:date="2021-10-27T11:50:00Z"/>
          <w:b w:val="0"/>
          <w:bCs/>
        </w:rPr>
      </w:pPr>
      <w:del w:id="292" w:author="Katharina Schleidt" w:date="2021-10-27T11:50:00Z">
        <w:r w:rsidRPr="005B21D1" w:rsidDel="00CC2EE6">
          <w:rPr>
            <w:b w:val="0"/>
            <w:bCs/>
          </w:rPr>
          <w:delText>Note</w:delText>
        </w:r>
        <w:r w:rsidR="00D11429" w:rsidDel="00CC2EE6">
          <w:rPr>
            <w:b w:val="0"/>
            <w:bCs/>
          </w:rPr>
          <w:delText xml:space="preserve"> 1 to entry</w:delText>
        </w:r>
        <w:r w:rsidRPr="005B21D1" w:rsidDel="00CC2EE6">
          <w:rPr>
            <w:b w:val="0"/>
            <w:bCs/>
          </w:rPr>
          <w:delText>: this is a specialized form of the feature-of-interest</w:delText>
        </w:r>
      </w:del>
    </w:p>
    <w:p w14:paraId="3D0AA193" w14:textId="4D5309C3" w:rsidR="004420BE" w:rsidRPr="00D27584" w:rsidDel="00CC2EE6" w:rsidRDefault="004420BE" w:rsidP="004420BE">
      <w:pPr>
        <w:pStyle w:val="Terms"/>
        <w:rPr>
          <w:del w:id="293" w:author="Katharina Schleidt" w:date="2021-10-27T11:50:00Z"/>
        </w:rPr>
      </w:pPr>
    </w:p>
    <w:p w14:paraId="5BE54703" w14:textId="6C12A9A4" w:rsidR="004420BE" w:rsidDel="00CC2EE6" w:rsidRDefault="004420BE" w:rsidP="004420BE">
      <w:pPr>
        <w:pStyle w:val="TermNum"/>
        <w:rPr>
          <w:del w:id="294" w:author="Katharina Schleidt" w:date="2021-10-27T11:50:00Z"/>
        </w:rPr>
      </w:pPr>
      <w:del w:id="295" w:author="Katharina Schleidt" w:date="2021-10-27T11:50:00Z">
        <w:r w:rsidDel="00CC2EE6">
          <w:delText>3.2.</w:delText>
        </w:r>
        <w:r w:rsidR="00F902C0" w:rsidDel="00CC2EE6">
          <w:delText>8</w:delText>
        </w:r>
      </w:del>
    </w:p>
    <w:p w14:paraId="05E235C1" w14:textId="4259F610" w:rsidR="004420BE" w:rsidDel="00CC2EE6" w:rsidRDefault="004420BE" w:rsidP="004420BE">
      <w:pPr>
        <w:pStyle w:val="TermNum"/>
        <w:rPr>
          <w:del w:id="296" w:author="Katharina Schleidt" w:date="2021-10-27T11:50:00Z"/>
        </w:rPr>
      </w:pPr>
      <w:del w:id="297" w:author="Katharina Schleidt" w:date="2021-10-27T11:50:00Z">
        <w:r w:rsidRPr="004420BE" w:rsidDel="00CC2EE6">
          <w:delText xml:space="preserve">Ultimate feature-of-interest </w:delText>
        </w:r>
      </w:del>
    </w:p>
    <w:p w14:paraId="5234E3A9" w14:textId="38A65218" w:rsidR="004420BE" w:rsidDel="00CC2EE6" w:rsidRDefault="00F902C0" w:rsidP="004420BE">
      <w:pPr>
        <w:pStyle w:val="TermNum"/>
        <w:rPr>
          <w:del w:id="298" w:author="Katharina Schleidt" w:date="2021-10-27T11:50:00Z"/>
          <w:b w:val="0"/>
          <w:bCs/>
        </w:rPr>
      </w:pPr>
      <w:del w:id="299" w:author="Katharina Schleidt" w:date="2021-10-27T11:50:00Z">
        <w:r w:rsidRPr="00F902C0" w:rsidDel="00CC2EE6">
          <w:rPr>
            <w:b w:val="0"/>
            <w:bCs/>
          </w:rPr>
          <w:delText>The entity that is ultimately of interest in the act of observing.</w:delText>
        </w:r>
      </w:del>
    </w:p>
    <w:p w14:paraId="603F1A22" w14:textId="5FA843C0" w:rsidR="00F902C0" w:rsidRPr="005B21D1" w:rsidDel="00CC2EE6" w:rsidRDefault="00F902C0" w:rsidP="005B21D1">
      <w:pPr>
        <w:pStyle w:val="Terms"/>
        <w:rPr>
          <w:del w:id="300" w:author="Katharina Schleidt" w:date="2021-10-27T11:50:00Z"/>
        </w:rPr>
      </w:pPr>
    </w:p>
    <w:p w14:paraId="33C53BB8" w14:textId="26BC0BDF" w:rsidR="00F902C0" w:rsidRPr="00D27584" w:rsidDel="00CC2EE6" w:rsidRDefault="00F902C0" w:rsidP="00F902C0">
      <w:pPr>
        <w:pStyle w:val="Terms"/>
        <w:rPr>
          <w:del w:id="301" w:author="Katharina Schleidt" w:date="2021-10-27T11:50:00Z"/>
          <w:b w:val="0"/>
          <w:bCs/>
        </w:rPr>
      </w:pPr>
      <w:del w:id="302" w:author="Katharina Schleidt" w:date="2021-10-27T11:50:00Z">
        <w:r w:rsidRPr="00D27584" w:rsidDel="00CC2EE6">
          <w:rPr>
            <w:b w:val="0"/>
            <w:bCs/>
          </w:rPr>
          <w:delText>Note</w:delText>
        </w:r>
        <w:r w:rsidR="00D11429" w:rsidDel="00CC2EE6">
          <w:rPr>
            <w:b w:val="0"/>
            <w:bCs/>
          </w:rPr>
          <w:delText xml:space="preserve"> 1 to entry</w:delText>
        </w:r>
        <w:r w:rsidRPr="00D27584" w:rsidDel="00CC2EE6">
          <w:rPr>
            <w:b w:val="0"/>
            <w:bCs/>
          </w:rPr>
          <w:delText>: this is a specialized form of the feature-of-interest</w:delText>
        </w:r>
      </w:del>
    </w:p>
    <w:p w14:paraId="2BE82512" w14:textId="1720207D" w:rsidR="00E602F0" w:rsidRPr="00E602F0" w:rsidDel="00CC2EE6" w:rsidRDefault="00E602F0" w:rsidP="005B21D1">
      <w:pPr>
        <w:pStyle w:val="Definition"/>
        <w:rPr>
          <w:del w:id="303" w:author="Katharina Schleidt" w:date="2021-10-27T11:50:00Z"/>
        </w:rPr>
      </w:pPr>
    </w:p>
    <w:bookmarkEnd w:id="229"/>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304" w:name="_Toc72768846"/>
      <w:commentRangeStart w:id="305"/>
      <w:r>
        <w:t>Conformance</w:t>
      </w:r>
      <w:commentRangeEnd w:id="305"/>
      <w:r w:rsidR="009940F8">
        <w:rPr>
          <w:rStyle w:val="CommentReference"/>
          <w:rFonts w:eastAsia="Calibri"/>
          <w:b w:val="0"/>
          <w:lang w:eastAsia="en-US"/>
        </w:rPr>
        <w:commentReference w:id="305"/>
      </w:r>
      <w:bookmarkEnd w:id="304"/>
    </w:p>
    <w:p w14:paraId="252F3B6A" w14:textId="63D5F16C" w:rsidR="009F2BE1" w:rsidRDefault="009F2BE1" w:rsidP="009F2BE1">
      <w:pPr>
        <w:pStyle w:val="Heading2"/>
      </w:pPr>
      <w:bookmarkStart w:id="306" w:name="_Toc72768847"/>
      <w:r>
        <w:t>Overview</w:t>
      </w:r>
      <w:bookmarkEnd w:id="306"/>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307"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308" w:author="Katharina Schleidt" w:date="2021-07-05T13:57:00Z">
        <w:r w:rsidDel="0058722D">
          <w:rPr>
            <w:lang w:eastAsia="ja-JP"/>
          </w:rPr>
          <w:delText xml:space="preserve">; </w:delText>
        </w:r>
      </w:del>
      <w:ins w:id="309" w:author="Katharina Schleidt" w:date="2021-07-05T13:57:00Z">
        <w:r w:rsidR="0058722D">
          <w:rPr>
            <w:lang w:eastAsia="ja-JP"/>
          </w:rPr>
          <w:t xml:space="preserve">. </w:t>
        </w:r>
      </w:ins>
      <w:del w:id="310" w:author="Katharina Schleidt" w:date="2021-07-05T13:57:00Z">
        <w:r w:rsidDel="0058722D">
          <w:rPr>
            <w:lang w:eastAsia="ja-JP"/>
          </w:rPr>
          <w:delText xml:space="preserve">various </w:delText>
        </w:r>
      </w:del>
      <w:ins w:id="311" w:author="Katharina Schleidt" w:date="2021-07-05T13:57:00Z">
        <w:r w:rsidR="0058722D">
          <w:rPr>
            <w:lang w:eastAsia="ja-JP"/>
          </w:rPr>
          <w:t xml:space="preserve">Various </w:t>
        </w:r>
      </w:ins>
      <w:r>
        <w:rPr>
          <w:lang w:eastAsia="ja-JP"/>
        </w:rPr>
        <w:t xml:space="preserve">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312" w:name="_Toc72768848"/>
      <w:r w:rsidRPr="009F2BE1">
        <w:t xml:space="preserve">Conformance classes related to </w:t>
      </w:r>
      <w:r>
        <w:t>m</w:t>
      </w:r>
      <w:r w:rsidRPr="009F2BE1">
        <w:t xml:space="preserve">odels including </w:t>
      </w:r>
      <w:r w:rsidR="00020E72" w:rsidRPr="00020E72">
        <w:t xml:space="preserve">Observations, </w:t>
      </w:r>
      <w:del w:id="313" w:author="Katharina Schleidt" w:date="2021-07-05T19:42:00Z">
        <w:r w:rsidR="00020E72" w:rsidRPr="00020E72" w:rsidDel="00116C6C">
          <w:delText xml:space="preserve">measurements </w:delText>
        </w:r>
      </w:del>
      <w:ins w:id="314" w:author="Katharina Schleidt" w:date="2021-07-05T19:42:00Z">
        <w:r w:rsidR="00116C6C">
          <w:t>M</w:t>
        </w:r>
        <w:r w:rsidR="00116C6C" w:rsidRPr="00020E72">
          <w:t xml:space="preserve">easurements </w:t>
        </w:r>
      </w:ins>
      <w:r w:rsidR="00020E72" w:rsidRPr="00020E72">
        <w:t xml:space="preserve">and </w:t>
      </w:r>
      <w:del w:id="315" w:author="Katharina Schleidt" w:date="2021-07-05T19:42:00Z">
        <w:r w:rsidR="00020E72" w:rsidRPr="00020E72" w:rsidDel="00116C6C">
          <w:delText>samples</w:delText>
        </w:r>
      </w:del>
      <w:bookmarkEnd w:id="312"/>
      <w:ins w:id="316"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317" w:author="Katharina Schleidt" w:date="2021-07-05T13:57:00Z">
        <w:r w:rsidR="00020E72" w:rsidRPr="00020E72" w:rsidDel="0058722D">
          <w:rPr>
            <w:lang w:eastAsia="ja-JP"/>
          </w:rPr>
          <w:delText xml:space="preserve">measurements </w:delText>
        </w:r>
      </w:del>
      <w:ins w:id="318"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319" w:author="Katharina Schleidt" w:date="2021-07-05T13:57:00Z">
        <w:r w:rsidR="00020E72" w:rsidRPr="00020E72" w:rsidDel="0058722D">
          <w:rPr>
            <w:lang w:eastAsia="ja-JP"/>
          </w:rPr>
          <w:delText>samples</w:delText>
        </w:r>
        <w:r w:rsidR="00020E72" w:rsidDel="0058722D">
          <w:rPr>
            <w:lang w:eastAsia="ja-JP"/>
          </w:rPr>
          <w:delText xml:space="preserve"> </w:delText>
        </w:r>
      </w:del>
      <w:ins w:id="320" w:author="Katharina Schleidt" w:date="2021-07-05T13:57:00Z">
        <w:r w:rsidR="0058722D">
          <w:rPr>
            <w:lang w:eastAsia="ja-JP"/>
          </w:rPr>
          <w:t>S</w:t>
        </w:r>
        <w:r w:rsidR="0058722D" w:rsidRPr="00020E72">
          <w:rPr>
            <w:lang w:eastAsia="ja-JP"/>
          </w:rPr>
          <w:t>amples</w:t>
        </w:r>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321" w:name="_Ref52471713"/>
      <w:bookmarkStart w:id="322" w:name="_Ref53002413"/>
      <w:r w:rsidRPr="00740AD6">
        <w:rPr>
          <w:b/>
          <w:bCs/>
          <w:sz w:val="20"/>
          <w:szCs w:val="20"/>
        </w:rPr>
        <w:t xml:space="preserve">Table </w:t>
      </w:r>
      <w:bookmarkEnd w:id="321"/>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322"/>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323"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323"/>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324"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324"/>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325"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325"/>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326"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326"/>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327"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327"/>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328" w:name="_Toc72768849"/>
      <w:commentRangeStart w:id="329"/>
      <w:r>
        <w:t>Document conventions</w:t>
      </w:r>
      <w:commentRangeEnd w:id="329"/>
      <w:r w:rsidR="009940F8">
        <w:rPr>
          <w:rStyle w:val="CommentReference"/>
          <w:rFonts w:eastAsia="Calibri"/>
          <w:b w:val="0"/>
          <w:lang w:eastAsia="en-US"/>
        </w:rPr>
        <w:commentReference w:id="329"/>
      </w:r>
      <w:bookmarkEnd w:id="328"/>
    </w:p>
    <w:p w14:paraId="59BB259F" w14:textId="1AF78D38" w:rsidR="00CE109A" w:rsidRDefault="00247DE8" w:rsidP="00CE109A">
      <w:pPr>
        <w:pStyle w:val="Heading2"/>
      </w:pPr>
      <w:bookmarkStart w:id="330" w:name="_Toc72768850"/>
      <w:r w:rsidRPr="00247DE8">
        <w:t>Abbreviated terms and acronyms</w:t>
      </w:r>
      <w:bookmarkEnd w:id="330"/>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331" w:author="Katharina Schleidt" w:date="2021-07-05T19:42:00Z">
        <w:r w:rsidRPr="00020E72" w:rsidDel="00116C6C">
          <w:rPr>
            <w:lang w:eastAsia="ja-JP"/>
          </w:rPr>
          <w:delText xml:space="preserve">measurements </w:delText>
        </w:r>
      </w:del>
      <w:ins w:id="332"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333" w:author="Katharina Schleidt" w:date="2021-07-05T19:42:00Z">
        <w:r w:rsidRPr="00020E72" w:rsidDel="00116C6C">
          <w:rPr>
            <w:lang w:eastAsia="ja-JP"/>
          </w:rPr>
          <w:delText>samples</w:delText>
        </w:r>
        <w:r w:rsidDel="00116C6C">
          <w:rPr>
            <w:lang w:eastAsia="ja-JP"/>
          </w:rPr>
          <w:delText xml:space="preserve"> </w:delText>
        </w:r>
      </w:del>
      <w:ins w:id="334"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335" w:name="_Toc72768851"/>
      <w:r>
        <w:t>Schema language</w:t>
      </w:r>
      <w:bookmarkEnd w:id="335"/>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3D84650E"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xml:space="preserve">, Annex E. Use of this restricted idiom supports direct transformation into a GML Application Schema. ISO 19136 </w:t>
      </w:r>
      <w:ins w:id="336" w:author="Grellet Sylvain" w:date="2021-10-21T21:34:00Z">
        <w:r w:rsidR="00DF378C">
          <w:rPr>
            <w:lang w:eastAsia="ja-JP"/>
          </w:rPr>
          <w:fldChar w:fldCharType="begin"/>
        </w:r>
        <w:r w:rsidR="00DF378C">
          <w:rPr>
            <w:lang w:eastAsia="ja-JP"/>
          </w:rPr>
          <w:instrText xml:space="preserve"> REF _Ref85744499 \r \h </w:instrText>
        </w:r>
      </w:ins>
      <w:r w:rsidR="00DF378C">
        <w:rPr>
          <w:lang w:eastAsia="ja-JP"/>
        </w:rPr>
      </w:r>
      <w:r w:rsidR="00DF378C">
        <w:rPr>
          <w:lang w:eastAsia="ja-JP"/>
        </w:rPr>
        <w:fldChar w:fldCharType="separate"/>
      </w:r>
      <w:ins w:id="337" w:author="Grellet Sylvain" w:date="2021-10-21T21:34:00Z">
        <w:r w:rsidR="00DF378C">
          <w:rPr>
            <w:lang w:eastAsia="ja-JP"/>
          </w:rPr>
          <w:t>[28]</w:t>
        </w:r>
        <w:r w:rsidR="00DF378C">
          <w:rPr>
            <w:lang w:eastAsia="ja-JP"/>
          </w:rPr>
          <w:fldChar w:fldCharType="end"/>
        </w:r>
        <w:r w:rsidR="00DF378C">
          <w:rPr>
            <w:lang w:eastAsia="ja-JP"/>
          </w:rPr>
          <w:t xml:space="preserve"> </w:t>
        </w:r>
      </w:ins>
      <w:r>
        <w:rPr>
          <w:lang w:eastAsia="ja-JP"/>
        </w:rPr>
        <w:t>introduces some additional stereotypes. In particular «FeatureType»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338" w:name="_Toc72768852"/>
      <w:r>
        <w:t>Model element names</w:t>
      </w:r>
      <w:bookmarkEnd w:id="338"/>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339" w:name="_Toc72768853"/>
      <w:r>
        <w:t>Requirements and recommendations</w:t>
      </w:r>
      <w:bookmarkEnd w:id="339"/>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6C033C2"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340" w:author="Katharina Schleidt" w:date="2021-07-06T14:14:00Z">
              <w:r w:rsidRPr="00FF42B7" w:rsidDel="00FC2372">
                <w:rPr>
                  <w:b/>
                  <w:bCs/>
                </w:rPr>
                <w:delText>q</w:delText>
              </w:r>
            </w:del>
            <w:ins w:id="341" w:author="Katharina Schleidt" w:date="2021-07-06T14:14:00Z">
              <w:r w:rsidR="00FC2372">
                <w:rPr>
                  <w:b/>
                  <w:bCs/>
                </w:rPr>
                <w:t>c</w:t>
              </w:r>
            </w:ins>
            <w:del w:id="342" w:author="Katharina Schleidt" w:date="2021-07-06T14:15:00Z">
              <w:r w:rsidRPr="00FF42B7" w:rsidDel="00FC2372">
                <w:rPr>
                  <w:b/>
                  <w:bCs/>
                </w:rPr>
                <w:delText>N</w:delText>
              </w:r>
            </w:del>
            <w:ins w:id="343" w:author="Katharina Schleidt" w:date="2021-07-06T14:15:00Z">
              <w:r w:rsidR="00FC2372">
                <w:rPr>
                  <w:b/>
                  <w:bCs/>
                </w:rPr>
                <w:t>O</w:t>
              </w:r>
            </w:ins>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5023FCC"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w:t>
      </w:r>
      <w:del w:id="344" w:author="Katharina Schleidt" w:date="2021-07-06T14:14:00Z">
        <w:r w:rsidRPr="00FF42B7" w:rsidDel="00FC2372">
          <w:rPr>
            <w:b/>
            <w:bCs/>
          </w:rPr>
          <w:delText>q</w:delText>
        </w:r>
      </w:del>
      <w:ins w:id="345" w:author="Katharina Schleidt" w:date="2021-07-06T14:14:00Z">
        <w:r w:rsidR="00FC2372">
          <w:rPr>
            <w:b/>
            <w:bCs/>
          </w:rPr>
          <w:t>c</w:t>
        </w:r>
      </w:ins>
      <w:del w:id="346" w:author="Katharina Schleidt" w:date="2021-07-06T14:14:00Z">
        <w:r w:rsidRPr="00FF42B7" w:rsidDel="00FC2372">
          <w:rPr>
            <w:b/>
            <w:bCs/>
          </w:rPr>
          <w:delText>N</w:delText>
        </w:r>
      </w:del>
      <w:ins w:id="347" w:author="Katharina Schleidt" w:date="2021-07-06T14:14:00Z">
        <w:r w:rsidR="00FC2372">
          <w:rPr>
            <w:b/>
            <w:bCs/>
          </w:rPr>
          <w:t>O</w:t>
        </w:r>
      </w:ins>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348" w:name="_Toc72768854"/>
      <w:r>
        <w:t>Requirements classes</w:t>
      </w:r>
      <w:bookmarkEnd w:id="348"/>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349" w:name="_Toc72768855"/>
      <w:r>
        <w:t>Conformance classes</w:t>
      </w:r>
      <w:bookmarkEnd w:id="349"/>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350" w:name="_Ref52472430"/>
      <w:bookmarkStart w:id="351" w:name="_Toc72768856"/>
      <w:r>
        <w:t>Identifiers</w:t>
      </w:r>
      <w:bookmarkEnd w:id="350"/>
      <w:bookmarkEnd w:id="351"/>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352" w:name="_Toc353798250"/>
      <w:bookmarkStart w:id="353" w:name="_Toc72768857"/>
      <w:r w:rsidRPr="00247DE8">
        <w:t xml:space="preserve">Packaging, </w:t>
      </w:r>
      <w:r>
        <w:t>r</w:t>
      </w:r>
      <w:r w:rsidRPr="00247DE8">
        <w:t xml:space="preserve">equirements and </w:t>
      </w:r>
      <w:r>
        <w:t>d</w:t>
      </w:r>
      <w:r w:rsidRPr="00247DE8">
        <w:t>ependencies</w:t>
      </w:r>
      <w:bookmarkEnd w:id="352"/>
      <w:bookmarkEnd w:id="353"/>
    </w:p>
    <w:p w14:paraId="4E2829B4" w14:textId="36D3559C" w:rsidR="00393BE0" w:rsidRPr="00393BE0" w:rsidRDefault="00393BE0" w:rsidP="00EF48D9">
      <w:pPr>
        <w:pStyle w:val="Heading2"/>
      </w:pPr>
      <w:bookmarkStart w:id="354" w:name="_Toc72768858"/>
      <w:r>
        <w:t>Requirements</w:t>
      </w:r>
      <w:bookmarkEnd w:id="354"/>
    </w:p>
    <w:p w14:paraId="6E81DB35" w14:textId="510A7821" w:rsidR="001A33D0" w:rsidDel="008058BC" w:rsidRDefault="00247DE8" w:rsidP="00EF48D9">
      <w:pPr>
        <w:pStyle w:val="Heading3"/>
        <w:rPr>
          <w:del w:id="355" w:author="Katharina Schleidt" w:date="2021-10-27T12:05:00Z"/>
        </w:rPr>
      </w:pPr>
      <w:del w:id="356" w:author="Katharina Schleidt" w:date="2021-10-27T12:05:00Z">
        <w:r w:rsidDel="008058BC">
          <w:delText>R</w:delText>
        </w:r>
        <w:r w:rsidRPr="00247DE8" w:rsidDel="008058BC">
          <w:delText xml:space="preserve">equirement and </w:delText>
        </w:r>
        <w:r w:rsidDel="008058BC">
          <w:delText>c</w:delText>
        </w:r>
        <w:r w:rsidRPr="00247DE8" w:rsidDel="008058BC">
          <w:delText xml:space="preserve">onformance </w:delText>
        </w:r>
        <w:r w:rsidDel="008058BC">
          <w:delText>class s</w:delText>
        </w:r>
        <w:r w:rsidRPr="00247DE8" w:rsidDel="008058BC">
          <w:delText>tructure</w:delText>
        </w:r>
      </w:del>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357" w:author="Katharina Schleidt" w:date="2021-07-05T13:58:00Z">
        <w:r w:rsidR="0058722D">
          <w:rPr>
            <w:lang w:eastAsia="ja-JP"/>
          </w:rPr>
          <w:t xml:space="preserve">This </w:t>
        </w:r>
        <w:proofErr w:type="spellStart"/>
        <w:r w:rsidR="0058722D">
          <w:rPr>
            <w:lang w:eastAsia="ja-JP"/>
          </w:rPr>
          <w:t>structure</w:t>
        </w:r>
      </w:ins>
      <w:del w:id="358"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38488A59"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ins w:id="359" w:author="Grellet Sylvain" w:date="2021-10-21T14:55:00Z">
        <w:r w:rsidR="002D5A96">
          <w:rPr>
            <w:lang w:eastAsia="ja-JP"/>
          </w:rPr>
          <w:t>[15]</w:t>
        </w:r>
      </w:ins>
      <w:del w:id="360" w:author="Grellet Sylvain" w:date="2021-10-21T14:55:00Z">
        <w:r w:rsidR="00821F18" w:rsidDel="002D5A96">
          <w:rPr>
            <w:lang w:eastAsia="ja-JP"/>
          </w:rPr>
          <w:delText>[24]</w:delText>
        </w:r>
      </w:del>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361" w:author="Katharina Schleidt" w:date="2021-07-05T13:59:00Z">
        <w:r w:rsidR="002E57C8" w:rsidDel="0058722D">
          <w:rPr>
            <w:lang w:eastAsia="ja-JP"/>
          </w:rPr>
          <w:delText xml:space="preserve">it becomes increasingly difficult to </w:delText>
        </w:r>
      </w:del>
      <w:r w:rsidR="002E57C8">
        <w:rPr>
          <w:lang w:eastAsia="ja-JP"/>
        </w:rPr>
        <w:t>stipulat</w:t>
      </w:r>
      <w:ins w:id="362" w:author="Katharina Schleidt" w:date="2021-07-05T13:59:00Z">
        <w:r w:rsidR="0058722D">
          <w:rPr>
            <w:lang w:eastAsia="ja-JP"/>
          </w:rPr>
          <w:t>ing</w:t>
        </w:r>
      </w:ins>
      <w:del w:id="363"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364" w:author="Katharina Schleidt" w:date="2021-07-05T13:59:00Z">
        <w:r w:rsidR="0058722D">
          <w:rPr>
            <w:lang w:eastAsia="ja-JP"/>
          </w:rPr>
          <w:t xml:space="preserve"> 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365" w:author="Katharina Schleidt" w:date="2021-07-05T14:00:00Z">
        <w:r w:rsidR="0058722D">
          <w:rPr>
            <w:lang w:eastAsia="ja-JP"/>
          </w:rPr>
          <w:t xml:space="preserve">the observable properties </w:t>
        </w:r>
      </w:ins>
      <w:del w:id="366"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featureType</w:t>
      </w:r>
      <w:ins w:id="367" w:author="Katharina Schleidt" w:date="2021-07-05T14:00:00Z">
        <w:r w:rsidR="0058722D">
          <w:rPr>
            <w:lang w:eastAsia="ja-JP"/>
          </w:rPr>
          <w:t>. This is because</w:t>
        </w:r>
      </w:ins>
      <w:del w:id="368"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369" w:author="Katharina Schleidt" w:date="2021-07-05T14:00:00Z">
        <w:r w:rsidR="0058722D">
          <w:rPr>
            <w:lang w:eastAsia="ja-JP"/>
          </w:rPr>
          <w:t>,</w:t>
        </w:r>
      </w:ins>
      <w:r>
        <w:rPr>
          <w:lang w:eastAsia="ja-JP"/>
        </w:rPr>
        <w:t xml:space="preserve"> such as the Research Data Alliance (RDA)</w:t>
      </w:r>
      <w:ins w:id="370"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371" w:author="Katharina Schleidt" w:date="2021-07-05T14:01:00Z">
        <w:r w:rsidDel="0058722D">
          <w:rPr>
            <w:lang w:eastAsia="ja-JP"/>
          </w:rPr>
          <w:delText xml:space="preserve">has been </w:delText>
        </w:r>
      </w:del>
      <w:ins w:id="372"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4708CE09" w:rsidR="003A5DDA" w:rsidDel="008058BC" w:rsidRDefault="003A5DDA" w:rsidP="003A5DDA">
      <w:pPr>
        <w:pStyle w:val="Heading3"/>
        <w:rPr>
          <w:del w:id="373" w:author="Katharina Schleidt" w:date="2021-10-27T12:05:00Z"/>
        </w:rPr>
      </w:pPr>
      <w:del w:id="374" w:author="Katharina Schleidt" w:date="2021-10-27T12:05:00Z">
        <w:r w:rsidDel="008058BC">
          <w:delText>Requirements class dependency graphs</w:delText>
        </w:r>
      </w:del>
    </w:p>
    <w:p w14:paraId="4D76084D" w14:textId="2E0659BA" w:rsidR="003A5DDA" w:rsidDel="008058BC" w:rsidRDefault="003A5DDA" w:rsidP="003A5DDA">
      <w:pPr>
        <w:rPr>
          <w:del w:id="375" w:author="Katharina Schleidt" w:date="2021-10-27T12:05:00Z"/>
          <w:lang w:eastAsia="ja-JP"/>
        </w:rPr>
      </w:pPr>
      <w:del w:id="376" w:author="Katharina Schleidt" w:date="2021-10-27T12:05:00Z">
        <w:r w:rsidDel="008058BC">
          <w:rPr>
            <w:lang w:eastAsia="ja-JP"/>
          </w:rPr>
          <w:delText xml:space="preserve">The graphs </w:delText>
        </w:r>
        <w:r w:rsidR="002A2967" w:rsidDel="008058BC">
          <w:rPr>
            <w:lang w:eastAsia="ja-JP"/>
          </w:rPr>
          <w:delText xml:space="preserve">in </w:delText>
        </w:r>
        <w:r w:rsidR="00D40B05" w:rsidDel="008058BC">
          <w:rPr>
            <w:lang w:eastAsia="ja-JP"/>
          </w:rPr>
          <w:fldChar w:fldCharType="begin"/>
        </w:r>
        <w:r w:rsidR="00D40B05" w:rsidDel="008058BC">
          <w:rPr>
            <w:lang w:eastAsia="ja-JP"/>
          </w:rPr>
          <w:delInstrText xml:space="preserve"> REF _Ref52381673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1</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 xml:space="preserve">and </w:delText>
        </w:r>
        <w:r w:rsidR="00D40B05" w:rsidDel="008058BC">
          <w:rPr>
            <w:lang w:eastAsia="ja-JP"/>
          </w:rPr>
          <w:fldChar w:fldCharType="begin"/>
        </w:r>
        <w:r w:rsidR="00D40B05" w:rsidDel="008058BC">
          <w:rPr>
            <w:lang w:eastAsia="ja-JP"/>
          </w:rPr>
          <w:delInstrText xml:space="preserve"> REF _Ref52380630 \h </w:delInstrText>
        </w:r>
        <w:r w:rsidR="00D40B05" w:rsidDel="008058BC">
          <w:rPr>
            <w:lang w:eastAsia="ja-JP"/>
          </w:rPr>
        </w:r>
        <w:r w:rsidR="00D40B05" w:rsidDel="008058BC">
          <w:rPr>
            <w:lang w:eastAsia="ja-JP"/>
          </w:rPr>
          <w:fldChar w:fldCharType="separate"/>
        </w:r>
        <w:r w:rsidR="00821F18" w:rsidRPr="00C63000" w:rsidDel="008058BC">
          <w:rPr>
            <w:b/>
            <w:bCs/>
            <w:sz w:val="20"/>
            <w:szCs w:val="20"/>
          </w:rPr>
          <w:delText xml:space="preserve">Figure </w:delText>
        </w:r>
        <w:r w:rsidR="00821F18" w:rsidDel="008058BC">
          <w:rPr>
            <w:b/>
            <w:bCs/>
            <w:noProof/>
            <w:sz w:val="20"/>
            <w:szCs w:val="20"/>
          </w:rPr>
          <w:delText>2</w:delText>
        </w:r>
        <w:r w:rsidR="00D40B05" w:rsidDel="008058BC">
          <w:rPr>
            <w:lang w:eastAsia="ja-JP"/>
          </w:rPr>
          <w:fldChar w:fldCharType="end"/>
        </w:r>
        <w:r w:rsidR="00D40B05" w:rsidDel="008058BC">
          <w:rPr>
            <w:lang w:eastAsia="ja-JP"/>
          </w:rPr>
          <w:delText xml:space="preserve"> </w:delText>
        </w:r>
        <w:r w:rsidR="002A2967" w:rsidDel="008058BC">
          <w:rPr>
            <w:lang w:eastAsia="ja-JP"/>
          </w:rPr>
          <w:delText>have been</w:delText>
        </w:r>
        <w:r w:rsidDel="008058BC">
          <w:rPr>
            <w:lang w:eastAsia="ja-JP"/>
          </w:rPr>
          <w:delText xml:space="preserve"> </w:delText>
        </w:r>
        <w:r w:rsidR="002A2967" w:rsidDel="008058BC">
          <w:rPr>
            <w:lang w:eastAsia="ja-JP"/>
          </w:rPr>
          <w:delText>auto-</w:delText>
        </w:r>
        <w:r w:rsidDel="008058BC">
          <w:rPr>
            <w:lang w:eastAsia="ja-JP"/>
          </w:rPr>
          <w:delText xml:space="preserve">generated by parsing the </w:delText>
        </w:r>
        <w:r w:rsidR="002A2967" w:rsidDel="008058BC">
          <w:rPr>
            <w:lang w:eastAsia="ja-JP"/>
          </w:rPr>
          <w:delText xml:space="preserve">requirements class </w:delText>
        </w:r>
        <w:r w:rsidDel="008058BC">
          <w:rPr>
            <w:lang w:eastAsia="ja-JP"/>
          </w:rPr>
          <w:delText xml:space="preserve">tables </w:delText>
        </w:r>
        <w:r w:rsidR="002A2967" w:rsidDel="008058BC">
          <w:rPr>
            <w:lang w:eastAsia="ja-JP"/>
          </w:rPr>
          <w:delText xml:space="preserve">contained </w:delText>
        </w:r>
        <w:r w:rsidDel="008058BC">
          <w:rPr>
            <w:lang w:eastAsia="ja-JP"/>
          </w:rPr>
          <w:delText>in this document</w:delText>
        </w:r>
        <w:r w:rsidR="002A2967" w:rsidDel="008058BC">
          <w:rPr>
            <w:lang w:eastAsia="ja-JP"/>
          </w:rPr>
          <w:delText>, and are provided here for the reader convenience.</w:delText>
        </w:r>
        <w:r w:rsidDel="008058BC">
          <w:rPr>
            <w:lang w:eastAsia="ja-JP"/>
          </w:rPr>
          <w:delText xml:space="preserve"> </w:delText>
        </w:r>
      </w:del>
    </w:p>
    <w:p w14:paraId="141C0550" w14:textId="0DD8A7C4" w:rsidR="003A5DDA" w:rsidDel="008058BC" w:rsidRDefault="003A5DDA" w:rsidP="003A5DDA">
      <w:pPr>
        <w:rPr>
          <w:del w:id="377" w:author="Katharina Schleidt" w:date="2021-10-27T12:05:00Z"/>
          <w:lang w:eastAsia="ja-JP"/>
        </w:rPr>
      </w:pPr>
      <w:del w:id="378" w:author="Katharina Schleidt" w:date="2021-10-27T12:05:00Z">
        <w:r w:rsidDel="008058BC">
          <w:rPr>
            <w:lang w:eastAsia="ja-JP"/>
          </w:rPr>
          <w:delText xml:space="preserve">Double-bordered boxes are </w:delText>
        </w:r>
        <w:r w:rsidR="002A2967" w:rsidDel="008058BC">
          <w:rPr>
            <w:lang w:eastAsia="ja-JP"/>
          </w:rPr>
          <w:delText>r</w:delText>
        </w:r>
        <w:r w:rsidDel="008058BC">
          <w:rPr>
            <w:lang w:eastAsia="ja-JP"/>
          </w:rPr>
          <w:delText>equirement</w:delText>
        </w:r>
        <w:r w:rsidR="002A2967" w:rsidDel="008058BC">
          <w:rPr>
            <w:lang w:eastAsia="ja-JP"/>
          </w:rPr>
          <w:delText>s</w:delText>
        </w:r>
        <w:r w:rsidDel="008058BC">
          <w:rPr>
            <w:lang w:eastAsia="ja-JP"/>
          </w:rPr>
          <w:delText xml:space="preserve"> </w:delText>
        </w:r>
        <w:r w:rsidR="002A2967" w:rsidDel="008058BC">
          <w:rPr>
            <w:lang w:eastAsia="ja-JP"/>
          </w:rPr>
          <w:delText>c</w:delText>
        </w:r>
        <w:r w:rsidDel="008058BC">
          <w:rPr>
            <w:lang w:eastAsia="ja-JP"/>
          </w:rPr>
          <w:delText>lasses, simple boxes are individual requirements or recommendations</w:delText>
        </w:r>
        <w:r w:rsidR="002A2967" w:rsidDel="008058BC">
          <w:rPr>
            <w:lang w:eastAsia="ja-JP"/>
          </w:rPr>
          <w:delText xml:space="preserve">. </w:delText>
        </w:r>
        <w:r w:rsidDel="008058BC">
          <w:rPr>
            <w:lang w:eastAsia="ja-JP"/>
          </w:rPr>
          <w:delText>Arrows with solid lines show inclusion of requirements, dotted lines are dependencies showing where other requirement classes have been imported.</w:delText>
        </w:r>
      </w:del>
    </w:p>
    <w:p w14:paraId="494DA951" w14:textId="44C9BC2D" w:rsidR="00D40B05" w:rsidDel="008058BC" w:rsidRDefault="002A2967" w:rsidP="00D40B05">
      <w:pPr>
        <w:keepNext/>
        <w:rPr>
          <w:del w:id="379" w:author="Katharina Schleidt" w:date="2021-10-27T12:05:00Z"/>
        </w:rPr>
      </w:pPr>
      <w:del w:id="380" w:author="Katharina Schleidt" w:date="2021-10-27T12:05:00Z">
        <w:r w:rsidDel="008058BC">
          <w:rPr>
            <w:noProof/>
            <w:lang w:val="fr-FR" w:eastAsia="fr-FR"/>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del>
    </w:p>
    <w:p w14:paraId="6F59B78E" w14:textId="7715912C" w:rsidR="002A2967" w:rsidRPr="00C63000" w:rsidDel="008058BC" w:rsidRDefault="00D40B05" w:rsidP="00D40B05">
      <w:pPr>
        <w:jc w:val="center"/>
        <w:rPr>
          <w:del w:id="381" w:author="Katharina Schleidt" w:date="2021-10-27T12:05:00Z"/>
          <w:b/>
          <w:bCs/>
          <w:sz w:val="20"/>
          <w:szCs w:val="20"/>
        </w:rPr>
      </w:pPr>
      <w:bookmarkStart w:id="382" w:name="_Ref52381673"/>
      <w:del w:id="383"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w:delText>
        </w:r>
        <w:r w:rsidR="00D471BA" w:rsidDel="008058BC">
          <w:rPr>
            <w:b/>
            <w:bCs/>
            <w:sz w:val="20"/>
            <w:szCs w:val="20"/>
          </w:rPr>
          <w:fldChar w:fldCharType="end"/>
        </w:r>
        <w:bookmarkEnd w:id="382"/>
        <w:r w:rsidRPr="00C63000" w:rsidDel="008058BC">
          <w:rPr>
            <w:b/>
            <w:bCs/>
            <w:sz w:val="20"/>
            <w:szCs w:val="20"/>
          </w:rPr>
          <w:delText xml:space="preserve"> — Requirements class dependencies of the Observation packages</w:delText>
        </w:r>
        <w:r w:rsidR="00C63000" w:rsidRPr="00C63000" w:rsidDel="008058BC">
          <w:rPr>
            <w:b/>
            <w:bCs/>
            <w:sz w:val="20"/>
            <w:szCs w:val="20"/>
          </w:rPr>
          <w:delText>.</w:delText>
        </w:r>
      </w:del>
    </w:p>
    <w:p w14:paraId="7C7CC6EC" w14:textId="116F4437" w:rsidR="002A2967" w:rsidRPr="002A2967" w:rsidDel="008058BC" w:rsidRDefault="002A2967" w:rsidP="002A2967">
      <w:pPr>
        <w:jc w:val="center"/>
        <w:rPr>
          <w:del w:id="384" w:author="Katharina Schleidt" w:date="2021-10-27T12:05:00Z"/>
          <w:b/>
          <w:bCs/>
        </w:rPr>
      </w:pPr>
    </w:p>
    <w:p w14:paraId="4C32058B" w14:textId="512F2E25" w:rsidR="002A2967" w:rsidDel="008058BC" w:rsidRDefault="002A2967" w:rsidP="002A2967">
      <w:pPr>
        <w:keepNext/>
        <w:rPr>
          <w:del w:id="385" w:author="Katharina Schleidt" w:date="2021-10-27T12:05:00Z"/>
        </w:rPr>
      </w:pPr>
      <w:del w:id="386" w:author="Katharina Schleidt" w:date="2021-10-27T12:05:00Z">
        <w:r w:rsidDel="008058BC">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del>
    </w:p>
    <w:p w14:paraId="44FF6CC2" w14:textId="1BF351EF" w:rsidR="002A2967" w:rsidRPr="00C63000" w:rsidDel="008058BC" w:rsidRDefault="002A2967" w:rsidP="002A2967">
      <w:pPr>
        <w:jc w:val="center"/>
        <w:rPr>
          <w:del w:id="387" w:author="Katharina Schleidt" w:date="2021-10-27T12:05:00Z"/>
          <w:b/>
          <w:bCs/>
          <w:sz w:val="20"/>
          <w:szCs w:val="20"/>
        </w:rPr>
      </w:pPr>
      <w:bookmarkStart w:id="388" w:name="_Ref52380630"/>
      <w:del w:id="389"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w:delText>
        </w:r>
        <w:r w:rsidR="00D471BA" w:rsidDel="008058BC">
          <w:rPr>
            <w:b/>
            <w:bCs/>
            <w:sz w:val="20"/>
            <w:szCs w:val="20"/>
          </w:rPr>
          <w:fldChar w:fldCharType="end"/>
        </w:r>
        <w:bookmarkEnd w:id="388"/>
        <w:r w:rsidRPr="00C63000" w:rsidDel="008058BC">
          <w:rPr>
            <w:b/>
            <w:bCs/>
            <w:sz w:val="20"/>
            <w:szCs w:val="20"/>
          </w:rPr>
          <w:delText xml:space="preserve"> — Requirement class dependencies of the Sample packages</w:delText>
        </w:r>
        <w:r w:rsidR="00C63000" w:rsidRPr="00C63000" w:rsidDel="008058BC">
          <w:rPr>
            <w:b/>
            <w:bCs/>
            <w:sz w:val="20"/>
            <w:szCs w:val="20"/>
          </w:rPr>
          <w:delText>.</w:delText>
        </w:r>
      </w:del>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390" w:name="_Toc72768859"/>
      <w:r>
        <w:t>UML</w:t>
      </w:r>
      <w:bookmarkEnd w:id="390"/>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391" w:author="Katharina Schleidt" w:date="2021-07-05T14:01:00Z">
        <w:r w:rsidDel="0058722D">
          <w:rPr>
            <w:lang w:eastAsia="ja-JP"/>
          </w:rPr>
          <w:delText xml:space="preserve">have been </w:delText>
        </w:r>
      </w:del>
      <w:ins w:id="392" w:author="Katharina Schleidt" w:date="2021-07-05T14:01:00Z">
        <w:r w:rsidR="0058722D">
          <w:rPr>
            <w:lang w:eastAsia="ja-JP"/>
          </w:rPr>
          <w:t xml:space="preserve">are </w:t>
        </w:r>
      </w:ins>
      <w:r>
        <w:rPr>
          <w:lang w:eastAsia="ja-JP"/>
        </w:rPr>
        <w:t xml:space="preserve">provided. These models provide a very abstract view </w:t>
      </w:r>
      <w:del w:id="393" w:author="Katharina Schleidt" w:date="2021-07-05T14:01:00Z">
        <w:r w:rsidDel="0058722D">
          <w:rPr>
            <w:lang w:eastAsia="ja-JP"/>
          </w:rPr>
          <w:delText xml:space="preserve">on </w:delText>
        </w:r>
      </w:del>
      <w:ins w:id="394" w:author="Katharina Schleidt" w:date="2021-07-05T14:01:00Z">
        <w:r w:rsidR="0058722D">
          <w:rPr>
            <w:lang w:eastAsia="ja-JP"/>
          </w:rPr>
          <w:t xml:space="preserve">of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395" w:author="Katharina Schleidt" w:date="2021-07-05T14:02:00Z">
        <w:r w:rsidR="00C44FEC" w:rsidRPr="00C44FEC" w:rsidDel="0058722D">
          <w:rPr>
            <w:lang w:eastAsia="ja-JP"/>
          </w:rPr>
          <w:delText xml:space="preserve">measurements </w:delText>
        </w:r>
      </w:del>
      <w:ins w:id="396"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397" w:author="Katharina Schleidt" w:date="2021-07-05T14:02:00Z">
        <w:r w:rsidR="00C44FEC" w:rsidRPr="00C44FEC" w:rsidDel="0058722D">
          <w:rPr>
            <w:lang w:eastAsia="ja-JP"/>
          </w:rPr>
          <w:delText>samples</w:delText>
        </w:r>
        <w:r w:rsidR="00C44FEC" w:rsidDel="0058722D">
          <w:rPr>
            <w:lang w:eastAsia="ja-JP"/>
          </w:rPr>
          <w:delText xml:space="preserve"> </w:delText>
        </w:r>
      </w:del>
      <w:ins w:id="398"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399"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400" w:author="Katharina Schleidt" w:date="2021-07-05T14:02:00Z">
        <w:r w:rsidDel="0058722D">
          <w:rPr>
            <w:lang w:eastAsia="ja-JP"/>
          </w:rPr>
          <w:delText xml:space="preserve">have been </w:delText>
        </w:r>
      </w:del>
      <w:ins w:id="401"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402" w:author="Katharina Schleidt" w:date="2021-07-05T14:03:00Z">
        <w:r w:rsidR="00953EFA" w:rsidRPr="00953EFA" w:rsidDel="00BC3B35">
          <w:rPr>
            <w:lang w:eastAsia="ja-JP"/>
          </w:rPr>
          <w:delText xml:space="preserve">has been </w:delText>
        </w:r>
      </w:del>
      <w:ins w:id="403"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404" w:author="Katharina Schleidt" w:date="2021-07-05T19:38:00Z">
        <w:r w:rsidR="00174114" w:rsidRPr="00174114" w:rsidDel="00116C6C">
          <w:rPr>
            <w:lang w:eastAsia="ja-JP"/>
          </w:rPr>
          <w:delText>Observations, measurements and samples</w:delText>
        </w:r>
      </w:del>
      <w:ins w:id="405"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406"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406"/>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61E27C8E" w:rsidR="00767B2F" w:rsidRPr="00C63000" w:rsidRDefault="00767B2F" w:rsidP="00767B2F">
      <w:pPr>
        <w:jc w:val="center"/>
        <w:rPr>
          <w:b/>
          <w:bCs/>
          <w:sz w:val="20"/>
          <w:szCs w:val="20"/>
        </w:rPr>
      </w:pPr>
      <w:bookmarkStart w:id="407"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w:t>
      </w:r>
      <w:r w:rsidR="00D471BA">
        <w:rPr>
          <w:b/>
          <w:bCs/>
          <w:sz w:val="20"/>
          <w:szCs w:val="20"/>
        </w:rPr>
        <w:fldChar w:fldCharType="end"/>
      </w:r>
      <w:bookmarkEnd w:id="407"/>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408" w:name="_Toc72768860"/>
      <w:r>
        <w:t>Note o</w:t>
      </w:r>
      <w:r w:rsidR="00AF32F1">
        <w:t>n</w:t>
      </w:r>
      <w:r>
        <w:t xml:space="preserve"> the u</w:t>
      </w:r>
      <w:r w:rsidR="00247DE8">
        <w:t>se of Any</w:t>
      </w:r>
      <w:bookmarkEnd w:id="408"/>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featureType,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t xml:space="preserve">Reference to 19115 </w:t>
      </w:r>
      <w:commentRangeStart w:id="409"/>
      <w:r>
        <w:rPr>
          <w:lang w:eastAsia="ja-JP"/>
        </w:rPr>
        <w:t>Metadata</w:t>
      </w:r>
      <w:commentRangeEnd w:id="409"/>
      <w:r w:rsidR="00621028">
        <w:rPr>
          <w:rStyle w:val="CommentReference"/>
        </w:rPr>
        <w:commentReference w:id="409"/>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410" w:name="_Toc353798251"/>
      <w:bookmarkStart w:id="411" w:name="_Toc72768861"/>
      <w:r w:rsidRPr="00920189">
        <w:t>Fundamental characteristics of observations and samples (informative)</w:t>
      </w:r>
      <w:bookmarkEnd w:id="410"/>
      <w:bookmarkEnd w:id="411"/>
    </w:p>
    <w:p w14:paraId="4359B34D" w14:textId="62C77FAD" w:rsidR="00CE109A" w:rsidRDefault="00B125A5" w:rsidP="00114E5B">
      <w:pPr>
        <w:pStyle w:val="Heading2"/>
      </w:pPr>
      <w:bookmarkStart w:id="412" w:name="_Toc72768862"/>
      <w:r>
        <w:t>Observation schema</w:t>
      </w:r>
      <w:bookmarkEnd w:id="412"/>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3D1F614E"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ins w:id="413" w:author="Grellet Sylvain" w:date="2021-10-21T08:56:00Z">
        <w:r w:rsidR="0001453C">
          <w:rPr>
            <w:lang w:eastAsia="ja-JP"/>
          </w:rPr>
          <w:t>.</w:t>
        </w:r>
      </w:ins>
      <w:del w:id="414" w:author="Grellet Sylvain" w:date="2021-10-21T08:55:00Z">
        <w:r w:rsidRPr="00F24D49" w:rsidDel="0001453C">
          <w:rPr>
            <w:lang w:eastAsia="ja-JP"/>
          </w:rPr>
          <w:delText xml:space="preserve"> </w:delText>
        </w:r>
        <w:commentRangeStart w:id="415"/>
        <w:commentRangeStart w:id="416"/>
        <w:r w:rsidR="00345B12" w:rsidDel="0001453C">
          <w:rPr>
            <w:lang w:eastAsia="ja-JP"/>
          </w:rPr>
          <w:fldChar w:fldCharType="begin"/>
        </w:r>
        <w:r w:rsidR="00345B12" w:rsidDel="0001453C">
          <w:rPr>
            <w:lang w:eastAsia="ja-JP"/>
          </w:rPr>
          <w:delInstrText xml:space="preserve"> REF _Ref52486311 \r \h </w:delInstrText>
        </w:r>
        <w:r w:rsidR="00345B12" w:rsidDel="0001453C">
          <w:rPr>
            <w:lang w:eastAsia="ja-JP"/>
          </w:rPr>
        </w:r>
        <w:r w:rsidR="00345B12" w:rsidDel="0001453C">
          <w:rPr>
            <w:lang w:eastAsia="ja-JP"/>
          </w:rPr>
          <w:fldChar w:fldCharType="separate"/>
        </w:r>
        <w:r w:rsidR="00821F18" w:rsidDel="0001453C">
          <w:rPr>
            <w:lang w:eastAsia="ja-JP"/>
          </w:rPr>
          <w:delText>[2]</w:delText>
        </w:r>
        <w:r w:rsidR="00345B12" w:rsidDel="0001453C">
          <w:rPr>
            <w:lang w:eastAsia="ja-JP"/>
          </w:rPr>
          <w:fldChar w:fldCharType="end"/>
        </w:r>
        <w:commentRangeEnd w:id="415"/>
        <w:r w:rsidR="001B02F3" w:rsidDel="0001453C">
          <w:rPr>
            <w:rStyle w:val="CommentReference"/>
          </w:rPr>
          <w:commentReference w:id="415"/>
        </w:r>
      </w:del>
      <w:commentRangeEnd w:id="416"/>
      <w:r w:rsidR="0001453C">
        <w:rPr>
          <w:rStyle w:val="CommentReference"/>
        </w:rPr>
        <w:commentReference w:id="416"/>
      </w:r>
      <w:del w:id="417" w:author="Grellet Sylvain" w:date="2021-10-21T08:55:00Z">
        <w:r w:rsidRPr="00F24D49" w:rsidDel="0001453C">
          <w:rPr>
            <w:lang w:eastAsia="ja-JP"/>
          </w:rPr>
          <w:delText>.</w:delText>
        </w:r>
      </w:del>
      <w:r w:rsidRPr="00F24D49">
        <w:rPr>
          <w:lang w:eastAsia="ja-JP"/>
        </w:rPr>
        <w:t xml:space="preserve"> </w:t>
      </w:r>
      <w:del w:id="418" w:author="Katharina Schleidt" w:date="2021-07-05T14:03:00Z">
        <w:r w:rsidRPr="00F24D49" w:rsidDel="00BC3B35">
          <w:rPr>
            <w:lang w:eastAsia="ja-JP"/>
          </w:rPr>
          <w:delText xml:space="preserve">It </w:delText>
        </w:r>
      </w:del>
      <w:ins w:id="419" w:author="Katharina Schleidt" w:date="2021-07-05T14:03:00Z">
        <w:r w:rsidR="00BC3B35">
          <w:rPr>
            <w:lang w:eastAsia="ja-JP"/>
          </w:rPr>
          <w:t>This ac</w:t>
        </w:r>
      </w:ins>
      <w:ins w:id="420" w:author="Katharina Schleidt" w:date="2021-07-05T14:04:00Z">
        <w:r w:rsidR="00BC3B35">
          <w:rPr>
            <w:lang w:eastAsia="ja-JP"/>
          </w:rPr>
          <w:t>t</w:t>
        </w:r>
      </w:ins>
      <w:ins w:id="421"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1FA2592C"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ins w:id="422" w:author="Grellet Sylvain" w:date="2021-10-21T13:38:00Z">
        <w:r w:rsidR="00FE6441">
          <w:rPr>
            <w:lang w:eastAsia="ja-JP"/>
          </w:rPr>
          <w:t>[4]</w:t>
        </w:r>
      </w:ins>
      <w:del w:id="423" w:author="Grellet Sylvain" w:date="2021-10-21T13:38:00Z">
        <w:r w:rsidR="00821F18" w:rsidDel="00FE6441">
          <w:rPr>
            <w:lang w:eastAsia="ja-JP"/>
          </w:rPr>
          <w:delText>[5]</w:delText>
        </w:r>
      </w:del>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ins w:id="424" w:author="Grellet Sylvain" w:date="2021-10-21T13:44:00Z">
        <w:r w:rsidR="006C3505">
          <w:rPr>
            <w:lang w:eastAsia="ja-JP"/>
          </w:rPr>
          <w:t>[5]</w:t>
        </w:r>
      </w:ins>
      <w:del w:id="425" w:author="Grellet Sylvain" w:date="2021-10-21T13:44:00Z">
        <w:r w:rsidR="00821F18" w:rsidDel="006C3505">
          <w:rPr>
            <w:lang w:eastAsia="ja-JP"/>
          </w:rPr>
          <w:delText>[10]</w:delText>
        </w:r>
      </w:del>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ins w:id="426" w:author="Grellet Sylvain" w:date="2021-10-21T13:46:00Z">
        <w:r w:rsidR="006C3505">
          <w:rPr>
            <w:lang w:eastAsia="ja-JP"/>
          </w:rPr>
          <w:t>[6]</w:t>
        </w:r>
      </w:ins>
      <w:del w:id="427" w:author="Grellet Sylvain" w:date="2021-10-21T13:46:00Z">
        <w:r w:rsidR="00821F18" w:rsidDel="006C3505">
          <w:rPr>
            <w:lang w:eastAsia="ja-JP"/>
          </w:rPr>
          <w:delText>[11]</w:delText>
        </w:r>
      </w:del>
      <w:r w:rsidR="00345B12">
        <w:rPr>
          <w:lang w:eastAsia="ja-JP"/>
        </w:rPr>
        <w:fldChar w:fldCharType="end"/>
      </w:r>
      <w:ins w:id="428" w:author="Grellet Sylvain" w:date="2021-10-22T15:08:00Z">
        <w:r w:rsidR="00711F78">
          <w:rPr>
            <w:lang w:eastAsia="ja-JP"/>
          </w:rPr>
          <w:fldChar w:fldCharType="begin"/>
        </w:r>
        <w:r w:rsidR="00711F78">
          <w:rPr>
            <w:lang w:eastAsia="ja-JP"/>
          </w:rPr>
          <w:instrText xml:space="preserve"> REF _Ref85807743 \r \h </w:instrText>
        </w:r>
      </w:ins>
      <w:r w:rsidR="00711F78">
        <w:rPr>
          <w:lang w:eastAsia="ja-JP"/>
        </w:rPr>
      </w:r>
      <w:r w:rsidR="00711F78">
        <w:rPr>
          <w:lang w:eastAsia="ja-JP"/>
        </w:rPr>
        <w:fldChar w:fldCharType="separate"/>
      </w:r>
      <w:ins w:id="429" w:author="Grellet Sylvain" w:date="2021-10-22T15:08:00Z">
        <w:r w:rsidR="00711F78">
          <w:rPr>
            <w:lang w:eastAsia="ja-JP"/>
          </w:rPr>
          <w:t>[8]</w:t>
        </w:r>
        <w:r w:rsidR="00711F78">
          <w:rPr>
            <w:lang w:eastAsia="ja-JP"/>
          </w:rPr>
          <w:fldChar w:fldCharType="end"/>
        </w:r>
      </w:ins>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ins w:id="430" w:author="Grellet Sylvain" w:date="2021-10-21T14:52:00Z">
        <w:r w:rsidR="00A507CB">
          <w:rPr>
            <w:lang w:eastAsia="ja-JP"/>
          </w:rPr>
          <w:t>[13]</w:t>
        </w:r>
      </w:ins>
      <w:del w:id="431" w:author="Grellet Sylvain" w:date="2021-10-21T14:52:00Z">
        <w:r w:rsidR="00821F18" w:rsidDel="00A507CB">
          <w:rPr>
            <w:lang w:eastAsia="ja-JP"/>
          </w:rPr>
          <w:delText>[20]</w:delText>
        </w:r>
      </w:del>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ins w:id="432" w:author="Grellet Sylvain" w:date="2021-10-21T13:49:00Z">
        <w:r w:rsidR="00890D0F">
          <w:rPr>
            <w:lang w:eastAsia="ja-JP"/>
          </w:rPr>
          <w:t>[7]</w:t>
        </w:r>
      </w:ins>
      <w:del w:id="433" w:author="Grellet Sylvain" w:date="2021-10-21T13:49:00Z">
        <w:r w:rsidR="003A68D3" w:rsidDel="00890D0F">
          <w:rPr>
            <w:lang w:eastAsia="ja-JP"/>
          </w:rPr>
          <w:delText>[12]</w:delText>
        </w:r>
      </w:del>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ins w:id="434" w:author="Grellet Sylvain" w:date="2021-10-21T14:53:00Z">
        <w:r w:rsidR="00626696">
          <w:rPr>
            <w:lang w:eastAsia="ja-JP"/>
          </w:rPr>
          <w:t>[14]</w:t>
        </w:r>
      </w:ins>
      <w:del w:id="435" w:author="Grellet Sylvain" w:date="2021-10-21T14:53:00Z">
        <w:r w:rsidR="00821F18" w:rsidDel="00626696">
          <w:rPr>
            <w:lang w:eastAsia="ja-JP"/>
          </w:rPr>
          <w:delText>[21]</w:delText>
        </w:r>
      </w:del>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689870E7"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sidR="0018089C">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436" w:author="Katharina Schleidt" w:date="2021-07-05T14:47:00Z">
        <w:r w:rsidDel="009C3FA8">
          <w:rPr>
            <w:lang w:eastAsia="ja-JP"/>
          </w:rPr>
          <w:delText xml:space="preserve">; </w:delText>
        </w:r>
      </w:del>
      <w:ins w:id="437" w:author="Katharina Schleidt" w:date="2021-07-05T14:47:00Z">
        <w:r w:rsidR="009C3FA8">
          <w:rPr>
            <w:lang w:eastAsia="ja-JP"/>
          </w:rPr>
          <w:t xml:space="preserve">. </w:t>
        </w:r>
      </w:ins>
      <w:del w:id="438" w:author="Katharina Schleidt" w:date="2021-07-05T14:47:00Z">
        <w:r w:rsidDel="009C3FA8">
          <w:rPr>
            <w:lang w:eastAsia="ja-JP"/>
          </w:rPr>
          <w:delText xml:space="preserve">in </w:delText>
        </w:r>
      </w:del>
      <w:ins w:id="439" w:author="Katharina Schleidt" w:date="2021-07-05T14:47:00Z">
        <w:r w:rsidR="009C3FA8">
          <w:rPr>
            <w:lang w:eastAsia="ja-JP"/>
          </w:rPr>
          <w:t xml:space="preserve">In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440"/>
      <w:r>
        <w:rPr>
          <w:lang w:eastAsia="ja-JP"/>
        </w:rPr>
        <w:t>.</w:t>
      </w:r>
      <w:ins w:id="441" w:author="Katharina Schleidt" w:date="2021-07-05T14:49:00Z">
        <w:r w:rsidR="009C3FA8">
          <w:rPr>
            <w:lang w:eastAsia="ja-JP"/>
          </w:rPr>
          <w:t xml:space="preserve"> The proximate </w:t>
        </w:r>
      </w:ins>
      <w:ins w:id="442" w:author="Katharina Schleidt" w:date="2021-07-05T14:50:00Z">
        <w:r w:rsidR="009C3FA8">
          <w:rPr>
            <w:lang w:eastAsia="ja-JP"/>
          </w:rPr>
          <w:t>feature-of-interest</w:t>
        </w:r>
      </w:ins>
      <w:ins w:id="443"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444" w:author="Katharina Schleidt" w:date="2021-07-05T15:05:00Z">
        <w:r w:rsidR="00F95F63">
          <w:rPr>
            <w:lang w:eastAsia="ja-JP"/>
          </w:rPr>
          <w:t>f.</w:t>
        </w:r>
        <w:commentRangeEnd w:id="440"/>
        <w:r w:rsidR="00F95F63">
          <w:rPr>
            <w:rStyle w:val="CommentReference"/>
          </w:rPr>
          <w:commentReference w:id="440"/>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445" w:author="Katharina Schleidt" w:date="2021-07-05T14:47:00Z">
        <w:r w:rsidDel="009C3FA8">
          <w:rPr>
            <w:lang w:eastAsia="ja-JP"/>
          </w:rPr>
          <w:delText xml:space="preserve">like </w:delText>
        </w:r>
      </w:del>
      <w:ins w:id="446" w:author="Katharina Schleidt" w:date="2021-07-05T14:47:00Z">
        <w:r w:rsidR="009C3FA8">
          <w:rPr>
            <w:lang w:eastAsia="ja-JP"/>
          </w:rPr>
          <w:t xml:space="preserve">such as </w:t>
        </w:r>
      </w:ins>
      <w:r>
        <w:rPr>
          <w:lang w:eastAsia="ja-JP"/>
        </w:rPr>
        <w:t>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447"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074BCF12"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ins w:id="448" w:author="Grellet Sylvain" w:date="2021-10-21T16:17:00Z">
        <w:r w:rsidR="00A82CB4">
          <w:rPr>
            <w:lang w:eastAsia="ja-JP"/>
          </w:rPr>
          <w:t xml:space="preserve"> </w:t>
        </w:r>
        <w:r w:rsidR="00A82CB4">
          <w:rPr>
            <w:lang w:eastAsia="ja-JP"/>
          </w:rPr>
          <w:fldChar w:fldCharType="begin"/>
        </w:r>
        <w:r w:rsidR="00A82CB4">
          <w:rPr>
            <w:lang w:eastAsia="ja-JP"/>
          </w:rPr>
          <w:instrText xml:space="preserve"> REF _Ref85725453 \r \h </w:instrText>
        </w:r>
      </w:ins>
      <w:r w:rsidR="00A82CB4">
        <w:rPr>
          <w:lang w:eastAsia="ja-JP"/>
        </w:rPr>
      </w:r>
      <w:r w:rsidR="00A82CB4">
        <w:rPr>
          <w:lang w:eastAsia="ja-JP"/>
        </w:rPr>
        <w:fldChar w:fldCharType="separate"/>
      </w:r>
      <w:ins w:id="449" w:author="Grellet Sylvain" w:date="2021-10-21T16:17:00Z">
        <w:r w:rsidR="00A82CB4">
          <w:rPr>
            <w:lang w:eastAsia="ja-JP"/>
          </w:rPr>
          <w:t>[24]</w:t>
        </w:r>
        <w:r w:rsidR="00A82CB4">
          <w:rPr>
            <w:lang w:eastAsia="ja-JP"/>
          </w:rPr>
          <w:fldChar w:fldCharType="end"/>
        </w:r>
        <w:r w:rsidR="00A82CB4">
          <w:rPr>
            <w:lang w:eastAsia="ja-JP"/>
          </w:rPr>
          <w:t xml:space="preserve"> </w:t>
        </w:r>
        <w:r w:rsidR="00A82CB4">
          <w:rPr>
            <w:lang w:eastAsia="ja-JP"/>
          </w:rPr>
          <w:fldChar w:fldCharType="begin"/>
        </w:r>
        <w:r w:rsidR="00A82CB4">
          <w:rPr>
            <w:lang w:eastAsia="ja-JP"/>
          </w:rPr>
          <w:instrText xml:space="preserve"> REF _Ref85725462 \r \h </w:instrText>
        </w:r>
      </w:ins>
      <w:r w:rsidR="00A82CB4">
        <w:rPr>
          <w:lang w:eastAsia="ja-JP"/>
        </w:rPr>
      </w:r>
      <w:r w:rsidR="00A82CB4">
        <w:rPr>
          <w:lang w:eastAsia="ja-JP"/>
        </w:rPr>
        <w:fldChar w:fldCharType="separate"/>
      </w:r>
      <w:ins w:id="450" w:author="Grellet Sylvain" w:date="2021-10-21T16:17:00Z">
        <w:r w:rsidR="00A82CB4">
          <w:rPr>
            <w:lang w:eastAsia="ja-JP"/>
          </w:rPr>
          <w:t>[25]</w:t>
        </w:r>
        <w:r w:rsidR="00A82CB4">
          <w:rPr>
            <w:lang w:eastAsia="ja-JP"/>
          </w:rPr>
          <w:fldChar w:fldCharType="end"/>
        </w:r>
      </w:ins>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451" w:name="_Toc72768863"/>
      <w:r>
        <w:t>Sample schema</w:t>
      </w:r>
      <w:bookmarkEnd w:id="451"/>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452"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453"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454"/>
      <w:r w:rsidR="003E224E">
        <w:rPr>
          <w:lang w:eastAsia="ja-JP"/>
        </w:rPr>
        <w:t>both those being made directly on the sample as well as observations on other samples</w:t>
      </w:r>
      <w:r w:rsidRPr="00755923">
        <w:rPr>
          <w:lang w:eastAsia="ja-JP"/>
        </w:rPr>
        <w:t>.</w:t>
      </w:r>
      <w:commentRangeEnd w:id="454"/>
      <w:r w:rsidR="003E224E">
        <w:rPr>
          <w:rStyle w:val="CommentReference"/>
        </w:rPr>
        <w:commentReference w:id="454"/>
      </w:r>
    </w:p>
    <w:p w14:paraId="6DDAEB1F" w14:textId="2D48A11B" w:rsidR="00114E5B" w:rsidRDefault="00114E5B" w:rsidP="00114E5B">
      <w:pPr>
        <w:pStyle w:val="Heading3"/>
      </w:pPr>
      <w:bookmarkStart w:id="455" w:name="_Ref52396733"/>
      <w:r w:rsidRPr="00114E5B">
        <w:t>Proximate vs. ultimate feature-of-interest</w:t>
      </w:r>
      <w:bookmarkEnd w:id="45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456" w:author="Katharina Schleidt" w:date="2021-07-05T15:07:00Z">
        <w:r w:rsidDel="00F95F63">
          <w:rPr>
            <w:lang w:eastAsia="ja-JP"/>
          </w:rPr>
          <w:delText xml:space="preserve">the </w:delText>
        </w:r>
      </w:del>
      <w:ins w:id="457" w:author="Katharina Schleidt" w:date="2021-07-05T15:07:00Z">
        <w:r w:rsidR="00F95F63">
          <w:rPr>
            <w:lang w:eastAsia="ja-JP"/>
          </w:rPr>
          <w:t xml:space="preserve">The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458" w:author="Katharina Schleidt" w:date="2021-07-05T15:07:00Z">
        <w:r w:rsidDel="00F95F63">
          <w:rPr>
            <w:lang w:eastAsia="ja-JP"/>
          </w:rPr>
          <w:delText xml:space="preserve">the </w:delText>
        </w:r>
      </w:del>
      <w:ins w:id="459" w:author="Katharina Schleidt" w:date="2021-07-05T15:07:00Z">
        <w:r w:rsidR="00F95F63">
          <w:rPr>
            <w:lang w:eastAsia="ja-JP"/>
          </w:rPr>
          <w:t xml:space="preserve">The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460" w:author="Katharina Schleidt" w:date="2021-07-05T15:07:00Z">
        <w:r w:rsidDel="00F95F63">
          <w:rPr>
            <w:lang w:eastAsia="ja-JP"/>
          </w:rPr>
          <w:delText xml:space="preserve">the </w:delText>
        </w:r>
      </w:del>
      <w:ins w:id="461" w:author="Katharina Schleidt" w:date="2021-07-05T15:07:00Z">
        <w:r w:rsidR="00F95F63">
          <w:rPr>
            <w:lang w:eastAsia="ja-JP"/>
          </w:rPr>
          <w:t xml:space="preserve">The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462" w:name="_Ref52423377"/>
      <w:r w:rsidRPr="00114E5B">
        <w:t>Proximate feature-of-interest embodies a sample design</w:t>
      </w:r>
      <w:bookmarkEnd w:id="462"/>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5F46B9D4" w:rsidR="00755923" w:rsidRDefault="00755923" w:rsidP="00755923">
      <w:pPr>
        <w:rPr>
          <w:lang w:eastAsia="ja-JP"/>
        </w:rPr>
      </w:pPr>
      <w:r>
        <w:rPr>
          <w:lang w:eastAsia="ja-JP"/>
        </w:rPr>
        <w:t>EXAMPLE 2</w:t>
      </w:r>
      <w:r>
        <w:rPr>
          <w:lang w:eastAsia="ja-JP"/>
        </w:rPr>
        <w:tab/>
        <w:t>The magnetic field of the earth is sampled at positions along a flight-line.</w:t>
      </w:r>
      <w:ins w:id="463" w:author="Katharina Schleidt" w:date="2021-10-10T18:29:00Z">
        <w:r w:rsidR="00466170">
          <w:rPr>
            <w:lang w:eastAsia="ja-JP"/>
          </w:rPr>
          <w:t xml:space="preserve"> In contrast to the well in the example above, the flight-line does not represent a real-world object.</w:t>
        </w:r>
      </w:ins>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0AD2DDFB"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ins w:id="464" w:author="Katharina Schleidt" w:date="2021-10-10T18:31:00Z">
        <w:r w:rsidR="00466170">
          <w:rPr>
            <w:lang w:eastAsia="ja-JP"/>
          </w:rPr>
          <w:t xml:space="preserve"> Again, a virtual feature serves as </w:t>
        </w:r>
      </w:ins>
      <w:ins w:id="465" w:author="Katharina Schleidt" w:date="2021-10-10T18:32:00Z">
        <w:r w:rsidR="00466170">
          <w:rPr>
            <w:lang w:eastAsia="ja-JP"/>
          </w:rPr>
          <w:t>proximate feature-of-interest.</w:t>
        </w:r>
      </w:ins>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466" w:author="Katharina Schleidt" w:date="2021-07-05T15:08:00Z">
        <w:r w:rsidR="00F95F63">
          <w:rPr>
            <w:lang w:eastAsia="ja-JP"/>
          </w:rPr>
          <w:t xml:space="preserve"> </w:t>
        </w:r>
      </w:ins>
      <w:r>
        <w:rPr>
          <w:lang w:eastAsia="ja-JP"/>
        </w:rPr>
        <w:t>...) has been established, sensors</w:t>
      </w:r>
      <w:ins w:id="467"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468"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469" w:author="Katharina Schleidt" w:date="2021-07-05T15:09:00Z">
        <w:r w:rsidDel="00F95F63">
          <w:rPr>
            <w:lang w:eastAsia="ja-JP"/>
          </w:rPr>
          <w:delText>etc,</w:delText>
        </w:r>
      </w:del>
      <w:ins w:id="470"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471" w:author="Katharina Schleidt" w:date="2021-07-05T15:09:00Z">
        <w:r w:rsidR="00F95F63">
          <w:rPr>
            <w:lang w:eastAsia="ja-JP"/>
          </w:rPr>
          <w:t>. Examples are</w:t>
        </w:r>
      </w:ins>
      <w:r>
        <w:rPr>
          <w:lang w:eastAsia="ja-JP"/>
        </w:rPr>
        <w:t xml:space="preserve"> </w:t>
      </w:r>
      <w:del w:id="472" w:author="Katharina Schleidt" w:date="2021-07-05T15:09:00Z">
        <w:r w:rsidDel="00F95F63">
          <w:rPr>
            <w:lang w:eastAsia="ja-JP"/>
          </w:rPr>
          <w:delText xml:space="preserve">(ex : </w:delText>
        </w:r>
      </w:del>
      <w:r>
        <w:rPr>
          <w:lang w:eastAsia="ja-JP"/>
        </w:rPr>
        <w:t xml:space="preserve">biodiversity studies, crop seed preservation, </w:t>
      </w:r>
      <w:del w:id="473" w:author="Katharina Schleidt" w:date="2021-07-05T15:09:00Z">
        <w:r w:rsidDel="00F95F63">
          <w:rPr>
            <w:lang w:eastAsia="ja-JP"/>
          </w:rPr>
          <w:delText xml:space="preserve">…). </w:delText>
        </w:r>
      </w:del>
      <w:ins w:id="474" w:author="Katharina Schleidt" w:date="2021-07-05T15:09:00Z">
        <w:r w:rsidR="00F95F63">
          <w:rPr>
            <w:lang w:eastAsia="ja-JP"/>
          </w:rPr>
          <w:t xml:space="preserve">and so forth.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475" w:author="Katharina Schleidt" w:date="2021-07-05T15:32:00Z">
        <w:r w:rsidR="00FA2553" w:rsidDel="00266DCF">
          <w:rPr>
            <w:lang w:eastAsia="ja-JP"/>
          </w:rPr>
          <w:delText>)</w:delText>
        </w:r>
        <w:r w:rsidDel="00266DCF">
          <w:rPr>
            <w:lang w:eastAsia="ja-JP"/>
          </w:rPr>
          <w:delText xml:space="preserve">; </w:delText>
        </w:r>
      </w:del>
      <w:ins w:id="476" w:author="Katharina Schleidt" w:date="2021-07-05T15:32:00Z">
        <w:r w:rsidR="00266DCF">
          <w:rPr>
            <w:lang w:eastAsia="ja-JP"/>
          </w:rPr>
          <w:t xml:space="preserve">). </w:t>
        </w:r>
      </w:ins>
      <w:del w:id="477" w:author="Katharina Schleidt" w:date="2021-07-05T15:32:00Z">
        <w:r w:rsidDel="00266DCF">
          <w:rPr>
            <w:lang w:eastAsia="ja-JP"/>
          </w:rPr>
          <w:delText xml:space="preserve">different </w:delText>
        </w:r>
      </w:del>
      <w:ins w:id="478" w:author="Katharina Schleidt" w:date="2021-07-05T15:32:00Z">
        <w:r w:rsidR="00266DCF">
          <w:rPr>
            <w:lang w:eastAsia="ja-JP"/>
          </w:rPr>
          <w:t xml:space="preserve">Different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479" w:author="Katharina Schleidt" w:date="2021-07-05T15:35:00Z">
        <w:r w:rsidDel="00266DCF">
          <w:rPr>
            <w:lang w:eastAsia="ja-JP"/>
          </w:rPr>
          <w:delText xml:space="preserve">In </w:delText>
        </w:r>
      </w:del>
      <w:ins w:id="480" w:author="Katharina Schleidt" w:date="2021-07-05T15:35:00Z">
        <w:r w:rsidR="00266DCF">
          <w:rPr>
            <w:lang w:eastAsia="ja-JP"/>
          </w:rPr>
          <w:t xml:space="preserve">As a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81"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481"/>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085A0A5B" w:rsidR="00FA0795" w:rsidRPr="00C63000" w:rsidRDefault="00FA0795" w:rsidP="00FA0795">
      <w:pPr>
        <w:jc w:val="center"/>
        <w:rPr>
          <w:b/>
          <w:bCs/>
          <w:sz w:val="20"/>
          <w:szCs w:val="20"/>
        </w:rPr>
      </w:pPr>
      <w:bookmarkStart w:id="482"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w:t>
      </w:r>
      <w:r w:rsidR="00D471BA">
        <w:rPr>
          <w:b/>
          <w:bCs/>
          <w:sz w:val="20"/>
          <w:szCs w:val="20"/>
        </w:rPr>
        <w:fldChar w:fldCharType="end"/>
      </w:r>
      <w:bookmarkEnd w:id="482"/>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483" w:author="Katharina Schleidt" w:date="2021-07-05T19:38:00Z">
        <w:r w:rsidR="00C44FEC" w:rsidDel="00116C6C">
          <w:delText>Observations, measurements and samples</w:delText>
        </w:r>
      </w:del>
      <w:ins w:id="484"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710EC88F" w:rsidR="00FA0795" w:rsidRPr="00C63000" w:rsidRDefault="001501CE" w:rsidP="001501CE">
      <w:pPr>
        <w:jc w:val="center"/>
        <w:rPr>
          <w:b/>
          <w:bCs/>
          <w:sz w:val="20"/>
          <w:szCs w:val="20"/>
        </w:rPr>
      </w:pPr>
      <w:bookmarkStart w:id="485"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w:t>
      </w:r>
      <w:r w:rsidR="00D471BA">
        <w:rPr>
          <w:b/>
          <w:bCs/>
          <w:sz w:val="20"/>
          <w:szCs w:val="20"/>
        </w:rPr>
        <w:fldChar w:fldCharType="end"/>
      </w:r>
      <w:bookmarkEnd w:id="485"/>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23CD3B90" w:rsidR="00C0258F" w:rsidRPr="00917C89" w:rsidRDefault="00A214B2" w:rsidP="00917C89">
      <w:pPr>
        <w:jc w:val="center"/>
        <w:rPr>
          <w:b/>
          <w:bCs/>
          <w:sz w:val="20"/>
          <w:szCs w:val="20"/>
        </w:rPr>
      </w:pPr>
      <w:commentRangeStart w:id="486"/>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18089C">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486"/>
      <w:r>
        <w:rPr>
          <w:rStyle w:val="CommentReference"/>
        </w:rPr>
        <w:commentReference w:id="486"/>
      </w:r>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D45324" w:rsidRDefault="00181B85" w:rsidP="00917C89">
      <w:pPr>
        <w:pStyle w:val="NormalWeb"/>
        <w:jc w:val="both"/>
        <w:rPr>
          <w:rPrChange w:id="487" w:author="Grellet Sylvain" w:date="2021-10-20T21:18:00Z">
            <w:rPr>
              <w:lang w:val="fr-FR"/>
            </w:rPr>
          </w:rPrChange>
        </w:rPr>
      </w:pPr>
      <w:del w:id="488" w:author="Katharina Schleidt" w:date="2021-07-05T19:33:00Z">
        <w:r w:rsidDel="00116C6C">
          <w:delText>It is a modelling choice to decide, b</w:delText>
        </w:r>
      </w:del>
      <w:ins w:id="489" w:author="Katharina Schleidt" w:date="2021-07-05T19:33:00Z">
        <w:r w:rsidR="00116C6C">
          <w:t>B</w:t>
        </w:r>
      </w:ins>
      <w:r>
        <w:t xml:space="preserve">ased on the use case, </w:t>
      </w:r>
      <w:ins w:id="490"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491" w:author="Katharina Schleidt" w:date="2021-07-05T19:34:00Z">
        <w:r w:rsidR="00C44FEC" w:rsidDel="00116C6C">
          <w:delText>Observations, measurements and samples</w:delText>
        </w:r>
      </w:del>
      <w:ins w:id="492"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8F6A82F" w:rsidR="00E22F4E" w:rsidRPr="00C63000" w:rsidRDefault="00E22F4E" w:rsidP="00E22F4E">
      <w:pPr>
        <w:jc w:val="center"/>
        <w:rPr>
          <w:b/>
          <w:bCs/>
          <w:sz w:val="20"/>
          <w:szCs w:val="20"/>
        </w:rPr>
      </w:pPr>
      <w:bookmarkStart w:id="493"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w:t>
      </w:r>
      <w:r w:rsidR="00D471BA">
        <w:rPr>
          <w:b/>
          <w:bCs/>
          <w:sz w:val="20"/>
          <w:szCs w:val="20"/>
        </w:rPr>
        <w:fldChar w:fldCharType="end"/>
      </w:r>
      <w:bookmarkEnd w:id="493"/>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494" w:author="Katharina Schleidt" w:date="2021-07-05T19:35:00Z">
        <w:r w:rsidR="00C44FEC" w:rsidRPr="00C44FEC" w:rsidDel="00116C6C">
          <w:delText>Observations, measurements and samples</w:delText>
        </w:r>
      </w:del>
      <w:ins w:id="495" w:author="Katharina Schleidt" w:date="2021-07-05T19:35:00Z">
        <w:r w:rsidR="00116C6C">
          <w:t>OMS</w:t>
        </w:r>
      </w:ins>
      <w:r w:rsidR="00C44FEC">
        <w:t xml:space="preserve"> </w:t>
      </w:r>
      <w:r>
        <w:t>model can interact with a domain model.</w:t>
      </w:r>
    </w:p>
    <w:p w14:paraId="7C8E6EDD" w14:textId="10B7EF83" w:rsidR="00DE5536" w:rsidRDefault="00DE5536" w:rsidP="00DE5536">
      <w:r>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496" w:author="Katharina Schleidt" w:date="2021-07-05T19:38:00Z">
        <w:r w:rsidR="004262EC" w:rsidRPr="004262EC" w:rsidDel="00116C6C">
          <w:delText>Observations, measurements and samples</w:delText>
        </w:r>
      </w:del>
      <w:ins w:id="497" w:author="Katharina Schleidt" w:date="2021-07-05T19:38:00Z">
        <w:r w:rsidR="00116C6C">
          <w:t>OMS</w:t>
        </w:r>
      </w:ins>
      <w:r w:rsidR="004262EC">
        <w:t xml:space="preserve"> </w:t>
      </w:r>
      <w:r>
        <w:t>model but</w:t>
      </w:r>
      <w:ins w:id="498"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499"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500" w:author="Katharina Schleidt" w:date="2021-07-05T19:44:00Z">
        <w:r w:rsidR="0082047C">
          <w:t>The Well</w:t>
        </w:r>
      </w:ins>
      <w:del w:id="501"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502"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2820729B" w:rsidR="00350089" w:rsidRPr="00C63000" w:rsidRDefault="00350089" w:rsidP="00350089">
      <w:pPr>
        <w:jc w:val="center"/>
        <w:rPr>
          <w:b/>
          <w:bCs/>
          <w:sz w:val="20"/>
          <w:szCs w:val="20"/>
        </w:rPr>
      </w:pPr>
      <w:bookmarkStart w:id="503"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9</w:t>
      </w:r>
      <w:r w:rsidR="00D471BA">
        <w:rPr>
          <w:b/>
          <w:bCs/>
          <w:sz w:val="20"/>
          <w:szCs w:val="20"/>
        </w:rPr>
        <w:fldChar w:fldCharType="end"/>
      </w:r>
      <w:bookmarkEnd w:id="503"/>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28B393C" w:rsidR="00624A6C" w:rsidRPr="00C63000" w:rsidRDefault="00624A6C" w:rsidP="00CF28F7">
      <w:pPr>
        <w:jc w:val="center"/>
        <w:rPr>
          <w:b/>
          <w:bCs/>
          <w:sz w:val="20"/>
          <w:szCs w:val="20"/>
        </w:rPr>
      </w:pPr>
      <w:bookmarkStart w:id="504"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10</w:t>
      </w:r>
      <w:r w:rsidR="00D471BA">
        <w:rPr>
          <w:b/>
          <w:bCs/>
          <w:sz w:val="20"/>
          <w:szCs w:val="20"/>
        </w:rPr>
        <w:fldChar w:fldCharType="end"/>
      </w:r>
      <w:bookmarkEnd w:id="504"/>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05" w:name="_Toc72768865"/>
      <w:r w:rsidRPr="00920189">
        <w:t>Conceptual Observation schema</w:t>
      </w:r>
      <w:bookmarkEnd w:id="505"/>
    </w:p>
    <w:p w14:paraId="393A6024" w14:textId="3277BA06" w:rsidR="00CE109A" w:rsidRDefault="00AC59F3" w:rsidP="00AC59F3">
      <w:pPr>
        <w:pStyle w:val="Heading2"/>
      </w:pPr>
      <w:bookmarkStart w:id="506" w:name="_Toc72768866"/>
      <w:r>
        <w:t>General</w:t>
      </w:r>
      <w:bookmarkEnd w:id="506"/>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507"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508" w:author="Katharina Schleidt" w:date="2021-07-05T19:47:00Z">
        <w:r w:rsidRPr="00AC59F3" w:rsidDel="0082047C">
          <w:rPr>
            <w:lang w:eastAsia="ja-JP"/>
          </w:rPr>
          <w:delText xml:space="preserve">It </w:delText>
        </w:r>
      </w:del>
      <w:ins w:id="509"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01E6B40B" w:rsidR="00AC59F3" w:rsidRPr="00C63000" w:rsidRDefault="00AC59F3" w:rsidP="00AC59F3">
      <w:pPr>
        <w:jc w:val="center"/>
        <w:rPr>
          <w:b/>
          <w:bCs/>
          <w:sz w:val="20"/>
          <w:szCs w:val="20"/>
        </w:rPr>
      </w:pPr>
      <w:bookmarkStart w:id="510"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11</w:t>
      </w:r>
      <w:r w:rsidR="00D471BA">
        <w:rPr>
          <w:b/>
          <w:bCs/>
          <w:sz w:val="20"/>
          <w:szCs w:val="20"/>
        </w:rPr>
        <w:fldChar w:fldCharType="end"/>
      </w:r>
      <w:bookmarkEnd w:id="510"/>
      <w:r w:rsidRPr="00C63000">
        <w:rPr>
          <w:b/>
          <w:bCs/>
          <w:sz w:val="20"/>
          <w:szCs w:val="20"/>
        </w:rPr>
        <w:t xml:space="preserve"> — Conceptual Observation schema overview.</w:t>
      </w:r>
    </w:p>
    <w:p w14:paraId="70959B70" w14:textId="173EBDAC" w:rsidR="00AC59F3" w:rsidRPr="00AC59F3" w:rsidRDefault="004A76AD">
      <w:pPr>
        <w:tabs>
          <w:tab w:val="clear" w:pos="403"/>
          <w:tab w:val="left" w:pos="9050"/>
        </w:tabs>
        <w:jc w:val="left"/>
        <w:pPrChange w:id="511" w:author="Grellet Sylvain" w:date="2021-10-21T08:21:00Z">
          <w:pPr>
            <w:jc w:val="left"/>
          </w:pPr>
        </w:pPrChange>
      </w:pPr>
      <w:ins w:id="512" w:author="Grellet Sylvain" w:date="2021-10-21T08:21:00Z">
        <w:r>
          <w:tab/>
        </w:r>
      </w:ins>
    </w:p>
    <w:p w14:paraId="5E81AAA6" w14:textId="7137A9B7" w:rsidR="00AC59F3" w:rsidRDefault="00AC59F3" w:rsidP="00AC59F3">
      <w:pPr>
        <w:pStyle w:val="Heading3"/>
      </w:pPr>
      <w:bookmarkStart w:id="513" w:name="_Ref52388743"/>
      <w:r w:rsidRPr="00AC59F3">
        <w:t>Conceptual Observation schema package Requirements Class</w:t>
      </w:r>
      <w:bookmarkEnd w:id="513"/>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601EA624" w:rsidR="00EE6350" w:rsidDel="008058BC" w:rsidRDefault="00EE6350" w:rsidP="00EE6350">
      <w:pPr>
        <w:keepNext/>
        <w:rPr>
          <w:del w:id="514" w:author="Katharina Schleidt" w:date="2021-10-27T12:05:00Z"/>
        </w:rPr>
      </w:pPr>
      <w:del w:id="515" w:author="Katharina Schleidt" w:date="2021-10-27T12:05:00Z">
        <w:r w:rsidDel="008058BC">
          <w:rPr>
            <w:noProof/>
            <w:lang w:val="fr-FR" w:eastAsia="fr-FR"/>
          </w:rPr>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del>
    </w:p>
    <w:p w14:paraId="5698C494" w14:textId="7DA899BF" w:rsidR="00EE6350" w:rsidRPr="00C63000" w:rsidDel="008058BC" w:rsidRDefault="00EE6350" w:rsidP="00EE6350">
      <w:pPr>
        <w:jc w:val="center"/>
        <w:rPr>
          <w:del w:id="516" w:author="Katharina Schleidt" w:date="2021-10-27T12:05:00Z"/>
          <w:b/>
          <w:bCs/>
          <w:sz w:val="20"/>
          <w:szCs w:val="20"/>
        </w:rPr>
      </w:pPr>
      <w:del w:id="517" w:author="Katharina Schleidt" w:date="2021-10-27T12:05:00Z">
        <w:r w:rsidRPr="00C63000"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12</w:delText>
        </w:r>
        <w:r w:rsidR="00D471BA" w:rsidDel="008058BC">
          <w:rPr>
            <w:b/>
            <w:bCs/>
            <w:sz w:val="20"/>
            <w:szCs w:val="20"/>
          </w:rPr>
          <w:fldChar w:fldCharType="end"/>
        </w:r>
        <w:r w:rsidRPr="00C63000" w:rsidDel="008058BC">
          <w:rPr>
            <w:b/>
            <w:bCs/>
            <w:sz w:val="20"/>
            <w:szCs w:val="20"/>
          </w:rPr>
          <w:delText xml:space="preserve"> — </w:delText>
        </w:r>
        <w:r w:rsidR="00C63000" w:rsidDel="008058BC">
          <w:rPr>
            <w:b/>
            <w:bCs/>
            <w:sz w:val="20"/>
            <w:szCs w:val="20"/>
          </w:rPr>
          <w:delText>(</w:delText>
        </w:r>
        <w:r w:rsidR="00B76059" w:rsidDel="008058BC">
          <w:rPr>
            <w:b/>
            <w:bCs/>
            <w:sz w:val="20"/>
            <w:szCs w:val="20"/>
          </w:rPr>
          <w:delText>I</w:delText>
        </w:r>
        <w:r w:rsidR="00C63000" w:rsidDel="008058BC">
          <w:rPr>
            <w:b/>
            <w:bCs/>
            <w:sz w:val="20"/>
            <w:szCs w:val="20"/>
          </w:rPr>
          <w:delText xml:space="preserve">nformative) </w:delText>
        </w:r>
        <w:r w:rsidRPr="00C63000" w:rsidDel="008058BC">
          <w:rPr>
            <w:b/>
            <w:bCs/>
            <w:sz w:val="20"/>
            <w:szCs w:val="20"/>
          </w:rPr>
          <w:delText xml:space="preserve">Included direct and indirect requirements </w:delText>
        </w:r>
        <w:r w:rsidR="007B7029" w:rsidDel="008058BC">
          <w:rPr>
            <w:b/>
            <w:bCs/>
            <w:sz w:val="20"/>
            <w:szCs w:val="20"/>
          </w:rPr>
          <w:delText xml:space="preserve">and recommendations </w:delText>
        </w:r>
        <w:r w:rsidRPr="00C63000" w:rsidDel="008058BC">
          <w:rPr>
            <w:b/>
            <w:bCs/>
            <w:sz w:val="20"/>
            <w:szCs w:val="20"/>
          </w:rPr>
          <w:delText>of the Conceptual Observation schema package requirements class.</w:delText>
        </w:r>
      </w:del>
    </w:p>
    <w:p w14:paraId="1D9FCEE3" w14:textId="481F308B" w:rsidR="00EE6350" w:rsidRPr="00EE6350" w:rsidDel="008058BC" w:rsidRDefault="00EE6350" w:rsidP="00EE6350">
      <w:pPr>
        <w:jc w:val="left"/>
        <w:rPr>
          <w:del w:id="518" w:author="Katharina Schleidt" w:date="2021-10-27T12:05:00Z"/>
        </w:rPr>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519"/>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519"/>
            <w:r w:rsidR="001C49AC">
              <w:rPr>
                <w:rStyle w:val="CommentReference"/>
              </w:rPr>
              <w:commentReference w:id="519"/>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520" w:name="_Toc72768867"/>
      <w:r w:rsidRPr="00F64967">
        <w:t>Observation</w:t>
      </w:r>
      <w:bookmarkEnd w:id="520"/>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B72D84">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B72D84">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B72D84">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B72D84">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B72D84">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B72D84">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B72D84">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B72D84">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B72D84">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B72D84">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B72D84">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B72D84">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B72D84">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B72D84">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B72D84">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B72D84">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B72D84">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B72D84">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B72D84">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B72D84">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B72D84">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B72D84">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B72D84">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B72D84">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B72D84">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1878753F" w:rsidR="00F64967" w:rsidRPr="00815246" w:rsidRDefault="000F7AC0" w:rsidP="007B7029">
            <w:pPr>
              <w:widowControl w:val="0"/>
              <w:spacing w:line="240" w:lineRule="auto"/>
              <w:rPr>
                <w:sz w:val="20"/>
                <w:szCs w:val="20"/>
              </w:rPr>
            </w:pPr>
            <w:r w:rsidRPr="000F7AC0">
              <w:rPr>
                <w:sz w:val="20"/>
                <w:szCs w:val="20"/>
              </w:rPr>
              <w:t>/rec/</w:t>
            </w:r>
            <w:proofErr w:type="spellStart"/>
            <w:r w:rsidRPr="000F7AC0">
              <w:rPr>
                <w:sz w:val="20"/>
                <w:szCs w:val="20"/>
              </w:rPr>
              <w:t>obs-cpt</w:t>
            </w:r>
            <w:proofErr w:type="spellEnd"/>
            <w:r w:rsidRPr="000F7AC0">
              <w:rPr>
                <w:sz w:val="20"/>
                <w:szCs w:val="20"/>
              </w:rPr>
              <w:t>/Observation/</w:t>
            </w:r>
            <w:proofErr w:type="spellStart"/>
            <w:r w:rsidRPr="000F7AC0">
              <w:rPr>
                <w:sz w:val="20"/>
                <w:szCs w:val="20"/>
              </w:rPr>
              <w:t>observingProcedure</w:t>
            </w:r>
            <w:proofErr w:type="spellEnd"/>
            <w:r w:rsidRPr="000F7AC0">
              <w:rPr>
                <w:sz w:val="20"/>
                <w:szCs w:val="20"/>
              </w:rPr>
              <w:t>-con</w:t>
            </w:r>
          </w:p>
        </w:tc>
      </w:tr>
      <w:tr w:rsidR="00F64967" w14:paraId="14C3DAF7" w14:textId="77777777" w:rsidTr="00B72D84">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B72D84">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B72D84">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r w:rsidR="00B72D84" w14:paraId="4545CF0E" w14:textId="77777777" w:rsidTr="00B72D84">
        <w:tc>
          <w:tcPr>
            <w:tcW w:w="2400" w:type="dxa"/>
            <w:shd w:val="clear" w:color="auto" w:fill="auto"/>
            <w:tcMar>
              <w:top w:w="100" w:type="dxa"/>
              <w:left w:w="100" w:type="dxa"/>
              <w:bottom w:w="100" w:type="dxa"/>
              <w:right w:w="100" w:type="dxa"/>
            </w:tcMar>
          </w:tcPr>
          <w:p w14:paraId="7FB744F9" w14:textId="2063EE50" w:rsidR="00B72D84" w:rsidRPr="00815246" w:rsidRDefault="00B72D84"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4DE0A81" w14:textId="29A3263A" w:rsidR="00B72D84" w:rsidRPr="00815246" w:rsidRDefault="00B72D84" w:rsidP="007B7029">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bl>
    <w:p w14:paraId="6654D2B4" w14:textId="4217B145" w:rsidR="00F64967" w:rsidRDefault="00F64967" w:rsidP="00F64967">
      <w:pPr>
        <w:rPr>
          <w:lang w:eastAsia="ja-JP"/>
        </w:rPr>
      </w:pPr>
    </w:p>
    <w:p w14:paraId="0E369D5C" w14:textId="7858FF72" w:rsidR="000B17DE" w:rsidDel="008058BC" w:rsidRDefault="000B17DE" w:rsidP="000B17DE">
      <w:pPr>
        <w:keepNext/>
        <w:rPr>
          <w:del w:id="521" w:author="Katharina Schleidt" w:date="2021-10-27T12:05:00Z"/>
        </w:rPr>
      </w:pPr>
      <w:del w:id="522" w:author="Katharina Schleidt" w:date="2021-10-27T12:05:00Z">
        <w:r w:rsidDel="008058BC">
          <w:rPr>
            <w:noProof/>
            <w:lang w:val="fr-FR" w:eastAsia="fr-FR"/>
          </w:rPr>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del>
    </w:p>
    <w:p w14:paraId="21F875AA" w14:textId="150860DB" w:rsidR="000B17DE" w:rsidDel="008058BC" w:rsidRDefault="000B17DE" w:rsidP="000B17DE">
      <w:pPr>
        <w:jc w:val="center"/>
        <w:rPr>
          <w:del w:id="523" w:author="Katharina Schleidt" w:date="2021-10-27T12:05:00Z"/>
          <w:b/>
          <w:bCs/>
          <w:sz w:val="20"/>
          <w:szCs w:val="20"/>
        </w:rPr>
      </w:pPr>
      <w:del w:id="524" w:author="Katharina Schleidt" w:date="2021-10-27T12:05:00Z">
        <w:r w:rsidRPr="000B17D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13</w:delText>
        </w:r>
        <w:r w:rsidR="00D471BA" w:rsidDel="008058BC">
          <w:rPr>
            <w:b/>
            <w:bCs/>
            <w:sz w:val="20"/>
            <w:szCs w:val="20"/>
          </w:rPr>
          <w:fldChar w:fldCharType="end"/>
        </w:r>
        <w:r w:rsidRPr="000B17DE" w:rsidDel="008058BC">
          <w:rPr>
            <w:b/>
            <w:bCs/>
            <w:sz w:val="20"/>
            <w:szCs w:val="20"/>
          </w:rPr>
          <w:delText>— (</w:delText>
        </w:r>
        <w:r w:rsidR="00EE3585" w:rsidDel="008058BC">
          <w:rPr>
            <w:b/>
            <w:bCs/>
            <w:sz w:val="20"/>
            <w:szCs w:val="20"/>
          </w:rPr>
          <w:delText>I</w:delText>
        </w:r>
        <w:r w:rsidRPr="000B17DE" w:rsidDel="008058BC">
          <w:rPr>
            <w:b/>
            <w:bCs/>
            <w:sz w:val="20"/>
            <w:szCs w:val="20"/>
          </w:rPr>
          <w:delText xml:space="preserve">nformative) Included requirements </w:delText>
        </w:r>
        <w:r w:rsidR="007B7029" w:rsidDel="008058BC">
          <w:rPr>
            <w:b/>
            <w:bCs/>
            <w:sz w:val="20"/>
            <w:szCs w:val="20"/>
          </w:rPr>
          <w:delText xml:space="preserve">and recommendations </w:delText>
        </w:r>
        <w:r w:rsidRPr="000B17DE" w:rsidDel="008058BC">
          <w:rPr>
            <w:b/>
            <w:bCs/>
            <w:sz w:val="20"/>
            <w:szCs w:val="20"/>
          </w:rPr>
          <w:delText>of the Conceptual Observation</w:delText>
        </w:r>
        <w:r w:rsidR="009C4033" w:rsidDel="008058BC">
          <w:rPr>
            <w:b/>
            <w:bCs/>
            <w:sz w:val="20"/>
            <w:szCs w:val="20"/>
          </w:rPr>
          <w:delText xml:space="preserve"> schema</w:delText>
        </w:r>
        <w:r w:rsidRPr="000B17DE" w:rsidDel="008058BC">
          <w:rPr>
            <w:b/>
            <w:bCs/>
            <w:sz w:val="20"/>
            <w:szCs w:val="20"/>
          </w:rPr>
          <w:delText xml:space="preserve"> — Observation requirements class.</w:delText>
        </w:r>
      </w:del>
    </w:p>
    <w:p w14:paraId="1E12DAFE" w14:textId="7D78682E" w:rsidR="00D904CA" w:rsidDel="008058BC" w:rsidRDefault="00D904CA" w:rsidP="00D904CA">
      <w:pPr>
        <w:jc w:val="left"/>
        <w:rPr>
          <w:del w:id="525" w:author="Katharina Schleidt" w:date="2021-10-27T12:05:00Z"/>
          <w:sz w:val="20"/>
          <w:szCs w:val="20"/>
        </w:rPr>
      </w:pPr>
    </w:p>
    <w:p w14:paraId="33CA12BC" w14:textId="384F87A0" w:rsidR="00D904CA" w:rsidRDefault="00D904CA" w:rsidP="00D904CA">
      <w:pPr>
        <w:pStyle w:val="Heading3"/>
      </w:pPr>
      <w:r w:rsidRPr="00D904CA">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1610335B"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by using a</w:t>
            </w:r>
            <w:ins w:id="526" w:author="Katharina Schleidt" w:date="2021-10-27T11:54:00Z">
              <w:r w:rsidR="007D7AE0">
                <w:rPr>
                  <w:sz w:val="20"/>
                  <w:szCs w:val="20"/>
                </w:rPr>
                <w:t>n</w:t>
              </w:r>
            </w:ins>
            <w:r w:rsidRPr="00815246">
              <w:rPr>
                <w:sz w:val="20"/>
                <w:szCs w:val="20"/>
              </w:rPr>
              <w:t xml:space="preserve"> </w:t>
            </w:r>
            <w:proofErr w:type="spellStart"/>
            <w:ins w:id="527" w:author="Katharina Schleidt" w:date="2021-10-27T11:54:00Z">
              <w:r w:rsidR="007D7AE0" w:rsidRPr="007D7AE0">
                <w:rPr>
                  <w:b/>
                  <w:bCs/>
                  <w:sz w:val="20"/>
                  <w:szCs w:val="20"/>
                  <w:rPrChange w:id="528" w:author="Katharina Schleidt" w:date="2021-10-27T11:54:00Z">
                    <w:rPr>
                      <w:sz w:val="20"/>
                      <w:szCs w:val="20"/>
                    </w:rPr>
                  </w:rPrChange>
                </w:rPr>
                <w:t>Observing</w:t>
              </w:r>
            </w:ins>
            <w:r w:rsidRPr="00815246">
              <w:rPr>
                <w:b/>
                <w:sz w:val="20"/>
                <w:szCs w:val="20"/>
              </w:rPr>
              <w:t>Procedure</w:t>
            </w:r>
            <w:proofErr w:type="spellEnd"/>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529"/>
      <w:commentRangeStart w:id="530"/>
      <w:r w:rsidR="006B6B2B">
        <w:rPr>
          <w:lang w:eastAsia="ja-JP"/>
        </w:rPr>
        <w:t>Clause 7</w:t>
      </w:r>
      <w:commentRangeEnd w:id="529"/>
      <w:r w:rsidR="006B6B2B">
        <w:rPr>
          <w:rStyle w:val="CommentReference"/>
        </w:rPr>
        <w:commentReference w:id="529"/>
      </w:r>
      <w:commentRangeEnd w:id="530"/>
      <w:r w:rsidR="00BE79BC">
        <w:rPr>
          <w:rStyle w:val="CommentReference"/>
        </w:rPr>
        <w:commentReference w:id="530"/>
      </w:r>
      <w:r>
        <w:rPr>
          <w:lang w:eastAsia="ja-JP"/>
        </w:rPr>
        <w:t>.</w:t>
      </w:r>
    </w:p>
    <w:p w14:paraId="6BE5B04B" w14:textId="1DA2E47E" w:rsidR="00452AE7" w:rsidRDefault="00452AE7" w:rsidP="00452AE7">
      <w:pPr>
        <w:pStyle w:val="Heading3"/>
      </w:pPr>
      <w:bookmarkStart w:id="531" w:name="_Ref52486584"/>
      <w:r w:rsidRPr="00452AE7">
        <w:t xml:space="preserve">Attribute </w:t>
      </w:r>
      <w:proofErr w:type="spellStart"/>
      <w:r w:rsidRPr="00452AE7">
        <w:t>phenomenonTime</w:t>
      </w:r>
      <w:bookmarkEnd w:id="53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5F079150" w:rsidR="00452AE7" w:rsidRPr="00815246" w:rsidRDefault="00452AE7" w:rsidP="007B7029">
            <w:pPr>
              <w:widowControl w:val="0"/>
              <w:spacing w:line="240" w:lineRule="auto"/>
              <w:rPr>
                <w:b/>
                <w:sz w:val="20"/>
                <w:szCs w:val="20"/>
              </w:rPr>
            </w:pPr>
            <w:r w:rsidRPr="00815246">
              <w:rPr>
                <w:sz w:val="20"/>
                <w:szCs w:val="20"/>
              </w:rPr>
              <w:t xml:space="preserve">The time that the </w:t>
            </w:r>
            <w:ins w:id="532" w:author="Ilkka Rinne" w:date="2021-07-27T16:08:00Z">
              <w:r w:rsidR="00626BFF">
                <w:rPr>
                  <w:b/>
                  <w:sz w:val="20"/>
                  <w:szCs w:val="20"/>
                </w:rPr>
                <w:t>r</w:t>
              </w:r>
            </w:ins>
            <w:del w:id="533"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534" w:name="_Ref52486606"/>
      <w:r w:rsidRPr="00DA7447">
        <w:t xml:space="preserve">Attribute </w:t>
      </w:r>
      <w:proofErr w:type="spellStart"/>
      <w:r w:rsidRPr="00DA7447">
        <w:t>resultTime</w:t>
      </w:r>
      <w:bookmarkEnd w:id="534"/>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535"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536" w:author="Katharina Schleidt" w:date="2021-07-05T19:48:00Z">
        <w:r w:rsidR="0082047C">
          <w:rPr>
            <w:lang w:eastAsia="ja-JP"/>
          </w:rPr>
          <w:t>.</w:t>
        </w:r>
      </w:ins>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405E980F" w:rsidR="00001DFA" w:rsidRPr="00815246" w:rsidRDefault="00001DFA" w:rsidP="007B7029">
            <w:pPr>
              <w:widowControl w:val="0"/>
              <w:spacing w:line="240" w:lineRule="auto"/>
              <w:rPr>
                <w:sz w:val="20"/>
                <w:szCs w:val="20"/>
              </w:rPr>
            </w:pPr>
            <w:r w:rsidRPr="00815246">
              <w:rPr>
                <w:sz w:val="20"/>
                <w:szCs w:val="20"/>
              </w:rPr>
              <w:t xml:space="preserve">The </w:t>
            </w:r>
            <w:ins w:id="537" w:author="Ilkka Rinne" w:date="2021-07-27T16:08:00Z">
              <w:r w:rsidR="00626BFF">
                <w:rPr>
                  <w:b/>
                  <w:sz w:val="20"/>
                  <w:szCs w:val="20"/>
                </w:rPr>
                <w:t>r</w:t>
              </w:r>
            </w:ins>
            <w:del w:id="538" w:author="Ilkka Rinne" w:date="2021-07-27T16:08:00Z">
              <w:r w:rsidRPr="00815246" w:rsidDel="00626BFF">
                <w:rPr>
                  <w:b/>
                  <w:sz w:val="20"/>
                  <w:szCs w:val="20"/>
                </w:rPr>
                <w:delText>R</w:delText>
              </w:r>
            </w:del>
            <w:r w:rsidRPr="00815246">
              <w:rPr>
                <w:b/>
                <w:sz w:val="20"/>
                <w:szCs w:val="20"/>
              </w:rPr>
              <w:t xml:space="preserve">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3689D4C1"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ins w:id="539" w:author="Ilkka Rinne" w:date="2021-07-27T16:16:00Z">
              <w:r w:rsidR="00813150">
                <w:rPr>
                  <w:b/>
                  <w:sz w:val="20"/>
                  <w:szCs w:val="20"/>
                </w:rPr>
                <w:t>r</w:t>
              </w:r>
            </w:ins>
            <w:del w:id="540" w:author="Ilkka Rinne" w:date="2021-07-27T16:16:00Z">
              <w:r w:rsidRPr="00815246" w:rsidDel="00813150">
                <w:rPr>
                  <w:b/>
                  <w:sz w:val="20"/>
                  <w:szCs w:val="20"/>
                </w:rPr>
                <w:delText>R</w:delText>
              </w:r>
            </w:del>
            <w:r w:rsidRPr="00815246">
              <w:rPr>
                <w:b/>
                <w:sz w:val="20"/>
                <w:szCs w:val="20"/>
              </w:rPr>
              <w:t>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0EDD70DC" w14:textId="5D14190D" w:rsidR="004143C5" w:rsidRDefault="00B254B9" w:rsidP="004C3A01">
      <w:r>
        <w:rPr>
          <w:lang w:eastAsia="ja-JP"/>
        </w:rPr>
        <w:t>A description of the observation procedure provides or implies an indication of the reliability or quality of the observation result.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143C5" w14:paraId="672686B4" w14:textId="77777777" w:rsidTr="004143C5">
        <w:tc>
          <w:tcPr>
            <w:tcW w:w="4526" w:type="dxa"/>
            <w:shd w:val="clear" w:color="auto" w:fill="auto"/>
            <w:tcMar>
              <w:top w:w="100" w:type="dxa"/>
              <w:left w:w="100" w:type="dxa"/>
              <w:bottom w:w="100" w:type="dxa"/>
              <w:right w:w="100" w:type="dxa"/>
            </w:tcMar>
          </w:tcPr>
          <w:p w14:paraId="603F5567" w14:textId="77777777" w:rsidR="004143C5" w:rsidRDefault="004143C5" w:rsidP="00D45324">
            <w:pPr>
              <w:widowControl w:val="0"/>
              <w:spacing w:line="240" w:lineRule="auto"/>
              <w:rPr>
                <w:sz w:val="20"/>
                <w:szCs w:val="20"/>
              </w:rPr>
            </w:pPr>
            <w:r>
              <w:rPr>
                <w:b/>
                <w:sz w:val="20"/>
                <w:szCs w:val="20"/>
              </w:rPr>
              <w:t>Requirement</w:t>
            </w:r>
            <w:r>
              <w:rPr>
                <w:sz w:val="20"/>
                <w:szCs w:val="20"/>
              </w:rPr>
              <w:br/>
            </w:r>
            <w:r w:rsidRPr="007B2C44">
              <w:rPr>
                <w:sz w:val="20"/>
                <w:szCs w:val="20"/>
              </w:rPr>
              <w:t>/</w:t>
            </w:r>
            <w:proofErr w:type="spellStart"/>
            <w:r w:rsidRPr="007B2C44">
              <w:rPr>
                <w:sz w:val="20"/>
                <w:szCs w:val="20"/>
              </w:rPr>
              <w:t>req</w:t>
            </w:r>
            <w:proofErr w:type="spellEnd"/>
            <w:r w:rsidRPr="007B2C44">
              <w:rPr>
                <w:sz w:val="20"/>
                <w:szCs w:val="20"/>
              </w:rPr>
              <w:t>/</w:t>
            </w:r>
            <w:proofErr w:type="spellStart"/>
            <w:r w:rsidRPr="007B2C44">
              <w:rPr>
                <w:sz w:val="20"/>
                <w:szCs w:val="20"/>
              </w:rPr>
              <w:t>obs-cpt</w:t>
            </w:r>
            <w:proofErr w:type="spellEnd"/>
            <w:r w:rsidRPr="007B2C44">
              <w:rPr>
                <w:sz w:val="20"/>
                <w:szCs w:val="20"/>
              </w:rPr>
              <w:t>/Observation/</w:t>
            </w:r>
            <w:proofErr w:type="spellStart"/>
            <w:r w:rsidRPr="007B2C44">
              <w:rPr>
                <w:sz w:val="20"/>
                <w:szCs w:val="20"/>
              </w:rPr>
              <w:t>observingProcedure</w:t>
            </w:r>
            <w:proofErr w:type="spellEnd"/>
            <w:r w:rsidRPr="007B2C44">
              <w:rPr>
                <w:sz w:val="20"/>
                <w:szCs w:val="20"/>
              </w:rPr>
              <w:t>-card</w:t>
            </w:r>
          </w:p>
        </w:tc>
        <w:tc>
          <w:tcPr>
            <w:tcW w:w="5796" w:type="dxa"/>
            <w:shd w:val="clear" w:color="auto" w:fill="auto"/>
            <w:tcMar>
              <w:top w:w="100" w:type="dxa"/>
              <w:left w:w="100" w:type="dxa"/>
              <w:bottom w:w="100" w:type="dxa"/>
              <w:right w:w="100" w:type="dxa"/>
            </w:tcMar>
          </w:tcPr>
          <w:p w14:paraId="78BC3412" w14:textId="77777777" w:rsidR="004143C5" w:rsidRDefault="004143C5" w:rsidP="00D45324">
            <w:pPr>
              <w:widowControl w:val="0"/>
              <w:spacing w:line="240" w:lineRule="auto"/>
              <w:rPr>
                <w:sz w:val="20"/>
                <w:szCs w:val="20"/>
              </w:rPr>
            </w:pPr>
            <w:r w:rsidRPr="007B2C44">
              <w:rPr>
                <w:sz w:val="20"/>
                <w:szCs w:val="20"/>
              </w:rPr>
              <w:t xml:space="preserve">An </w:t>
            </w:r>
            <w:r w:rsidRPr="007E75B6">
              <w:rPr>
                <w:b/>
                <w:bCs/>
                <w:sz w:val="20"/>
                <w:szCs w:val="20"/>
              </w:rPr>
              <w:t>Observation</w:t>
            </w:r>
            <w:r w:rsidRPr="007B2C44">
              <w:rPr>
                <w:sz w:val="20"/>
                <w:szCs w:val="20"/>
              </w:rPr>
              <w:t xml:space="preserve"> SHALL have exactly 1 </w:t>
            </w:r>
            <w:proofErr w:type="spellStart"/>
            <w:r w:rsidRPr="007E75B6">
              <w:rPr>
                <w:b/>
                <w:bCs/>
                <w:sz w:val="20"/>
                <w:szCs w:val="20"/>
              </w:rPr>
              <w:t>observingProcedure</w:t>
            </w:r>
            <w:proofErr w:type="spellEnd"/>
            <w:r w:rsidRPr="007B2C44">
              <w:rPr>
                <w:sz w:val="20"/>
                <w:szCs w:val="20"/>
              </w:rPr>
              <w:t>.</w:t>
            </w:r>
          </w:p>
        </w:tc>
      </w:tr>
    </w:tbl>
    <w:p w14:paraId="4C0AA472" w14:textId="77777777" w:rsidR="004143C5" w:rsidRDefault="004143C5" w:rsidP="004143C5">
      <w:pPr>
        <w:rPr>
          <w:lang w:eastAsia="ja-JP"/>
        </w:rPr>
      </w:pPr>
    </w:p>
    <w:p w14:paraId="6B4345E6" w14:textId="77777777" w:rsidR="004143C5" w:rsidRDefault="004143C5" w:rsidP="00B254B9">
      <w:pPr>
        <w:rPr>
          <w:lang w:eastAsia="ja-JP"/>
        </w:rPr>
      </w:pP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EE38D9">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5FB9DD5E" w:rsidR="00933112" w:rsidRDefault="00933112" w:rsidP="00933112">
      <w:pPr>
        <w:rPr>
          <w:lang w:eastAsia="ja-JP"/>
        </w:rPr>
      </w:pPr>
    </w:p>
    <w:p w14:paraId="3C69BB96" w14:textId="393EF853" w:rsidR="00AB64D8" w:rsidRDefault="00AB64D8" w:rsidP="00AB64D8">
      <w:pPr>
        <w:pStyle w:val="Heading3"/>
      </w:pPr>
      <w:r w:rsidRPr="00933112">
        <w:t xml:space="preserve">Constraint </w:t>
      </w:r>
      <w:r>
        <w:t>unit of measure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45B150EA" w14:textId="77777777" w:rsidTr="00AB64D8">
        <w:tc>
          <w:tcPr>
            <w:tcW w:w="4668" w:type="dxa"/>
            <w:shd w:val="clear" w:color="auto" w:fill="auto"/>
            <w:tcMar>
              <w:top w:w="100" w:type="dxa"/>
              <w:left w:w="100" w:type="dxa"/>
              <w:bottom w:w="100" w:type="dxa"/>
              <w:right w:w="100" w:type="dxa"/>
            </w:tcMar>
          </w:tcPr>
          <w:p w14:paraId="3F4E2F40" w14:textId="5F3057B9" w:rsidR="00AB64D8" w:rsidRPr="00815246" w:rsidRDefault="00AB64D8" w:rsidP="00D45324">
            <w:pPr>
              <w:widowControl w:val="0"/>
              <w:spacing w:line="240" w:lineRule="auto"/>
              <w:rPr>
                <w:sz w:val="20"/>
                <w:szCs w:val="20"/>
              </w:rPr>
            </w:pPr>
            <w:r w:rsidRPr="00AB64D8">
              <w:rPr>
                <w:b/>
                <w:sz w:val="20"/>
                <w:szCs w:val="20"/>
              </w:rPr>
              <w:t>Requirement</w:t>
            </w:r>
            <w:r w:rsidRPr="00815246">
              <w:rPr>
                <w:sz w:val="20"/>
                <w:szCs w:val="20"/>
              </w:rPr>
              <w:br/>
            </w:r>
            <w:r w:rsidRPr="00AB64D8">
              <w:rPr>
                <w:sz w:val="20"/>
                <w:szCs w:val="20"/>
              </w:rPr>
              <w:t>/</w:t>
            </w:r>
            <w:proofErr w:type="spellStart"/>
            <w:r w:rsidRPr="00AB64D8">
              <w:rPr>
                <w:sz w:val="20"/>
                <w:szCs w:val="20"/>
              </w:rPr>
              <w:t>req</w:t>
            </w:r>
            <w:proofErr w:type="spellEnd"/>
            <w:r w:rsidRPr="00AB64D8">
              <w:rPr>
                <w:sz w:val="20"/>
                <w:szCs w:val="20"/>
              </w:rPr>
              <w:t>/</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p>
        </w:tc>
        <w:tc>
          <w:tcPr>
            <w:tcW w:w="4961" w:type="dxa"/>
            <w:shd w:val="clear" w:color="auto" w:fill="auto"/>
            <w:tcMar>
              <w:top w:w="100" w:type="dxa"/>
              <w:left w:w="100" w:type="dxa"/>
              <w:bottom w:w="100" w:type="dxa"/>
              <w:right w:w="100" w:type="dxa"/>
            </w:tcMar>
          </w:tcPr>
          <w:p w14:paraId="35778836" w14:textId="2A6342B1" w:rsidR="00AB64D8" w:rsidRPr="00815246" w:rsidRDefault="00AB64D8" w:rsidP="00D45324">
            <w:pPr>
              <w:widowControl w:val="0"/>
              <w:spacing w:line="240" w:lineRule="auto"/>
              <w:rPr>
                <w:sz w:val="20"/>
                <w:szCs w:val="20"/>
              </w:rPr>
            </w:pPr>
            <w:r w:rsidRPr="00AB64D8">
              <w:rPr>
                <w:sz w:val="20"/>
                <w:szCs w:val="20"/>
              </w:rPr>
              <w:t xml:space="preserve">The </w:t>
            </w:r>
            <w:r w:rsidRPr="008D31E1">
              <w:rPr>
                <w:b/>
                <w:bCs/>
                <w:sz w:val="20"/>
                <w:szCs w:val="20"/>
              </w:rPr>
              <w:t>Observation</w:t>
            </w:r>
            <w:r w:rsidRPr="00AB64D8">
              <w:rPr>
                <w:sz w:val="20"/>
                <w:szCs w:val="20"/>
              </w:rPr>
              <w:t xml:space="preserve"> SHALL provide a unit of measure</w:t>
            </w:r>
            <w:r>
              <w:rPr>
                <w:sz w:val="20"/>
                <w:szCs w:val="20"/>
              </w:rPr>
              <w:t xml:space="preserve"> (UoM)</w:t>
            </w:r>
            <w:ins w:id="541" w:author="Grellet Sylvain" w:date="2021-10-22T15:03:00Z">
              <w:r w:rsidR="008D31E1">
                <w:rPr>
                  <w:sz w:val="20"/>
                  <w:szCs w:val="20"/>
                </w:rPr>
                <w:t xml:space="preserve"> </w:t>
              </w:r>
              <w:r w:rsidR="008D31E1" w:rsidRPr="008D31E1">
                <w:rPr>
                  <w:sz w:val="20"/>
                  <w:szCs w:val="20"/>
                </w:rPr>
                <w:t>if the result is measurable</w:t>
              </w:r>
            </w:ins>
            <w:r w:rsidRPr="00AB64D8">
              <w:rPr>
                <w:sz w:val="20"/>
                <w:szCs w:val="20"/>
              </w:rPr>
              <w:t xml:space="preserve">. If the UoM is not contained in the result, it SHALL be provided in the context of the </w:t>
            </w:r>
            <w:r w:rsidRPr="008D31E1">
              <w:rPr>
                <w:b/>
                <w:bCs/>
                <w:sz w:val="20"/>
                <w:szCs w:val="20"/>
              </w:rPr>
              <w:t>Observation</w:t>
            </w:r>
            <w:r w:rsidRPr="00AB64D8">
              <w:rPr>
                <w:sz w:val="20"/>
                <w:szCs w:val="20"/>
              </w:rPr>
              <w:t>; the provision modality is to be defined by communities.</w:t>
            </w:r>
          </w:p>
        </w:tc>
      </w:tr>
    </w:tbl>
    <w:p w14:paraId="786E596E" w14:textId="3FC94C0A" w:rsidR="00AB64D8" w:rsidRDefault="00AB64D8" w:rsidP="00933112">
      <w:pPr>
        <w:rPr>
          <w:lang w:eastAsia="ja-JP"/>
        </w:rPr>
      </w:pP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AB64D8" w14:paraId="020DFEFB" w14:textId="77777777" w:rsidTr="00AB64D8">
        <w:tc>
          <w:tcPr>
            <w:tcW w:w="4668" w:type="dxa"/>
            <w:shd w:val="clear" w:color="auto" w:fill="auto"/>
            <w:tcMar>
              <w:top w:w="100" w:type="dxa"/>
              <w:left w:w="100" w:type="dxa"/>
              <w:bottom w:w="100" w:type="dxa"/>
              <w:right w:w="100" w:type="dxa"/>
            </w:tcMar>
          </w:tcPr>
          <w:p w14:paraId="0A5E8171" w14:textId="3DC51E96" w:rsidR="00AB64D8" w:rsidRPr="00815246" w:rsidRDefault="00AB64D8" w:rsidP="00D45324">
            <w:pPr>
              <w:widowControl w:val="0"/>
              <w:spacing w:line="240" w:lineRule="auto"/>
              <w:rPr>
                <w:sz w:val="20"/>
                <w:szCs w:val="20"/>
              </w:rPr>
            </w:pPr>
            <w:r w:rsidRPr="00815246">
              <w:rPr>
                <w:b/>
                <w:sz w:val="20"/>
                <w:szCs w:val="20"/>
              </w:rPr>
              <w:t>Recommendation</w:t>
            </w:r>
            <w:r w:rsidRPr="00815246">
              <w:rPr>
                <w:sz w:val="20"/>
                <w:szCs w:val="20"/>
              </w:rPr>
              <w:br/>
            </w:r>
            <w:r w:rsidRPr="00AB64D8">
              <w:rPr>
                <w:sz w:val="20"/>
                <w:szCs w:val="20"/>
              </w:rPr>
              <w:t>/rec/</w:t>
            </w:r>
            <w:proofErr w:type="spellStart"/>
            <w:r w:rsidRPr="00AB64D8">
              <w:rPr>
                <w:sz w:val="20"/>
                <w:szCs w:val="20"/>
              </w:rPr>
              <w:t>obs-cpt</w:t>
            </w:r>
            <w:proofErr w:type="spellEnd"/>
            <w:r w:rsidRPr="00AB64D8">
              <w:rPr>
                <w:sz w:val="20"/>
                <w:szCs w:val="20"/>
              </w:rPr>
              <w:t>/Observation/</w:t>
            </w:r>
            <w:proofErr w:type="spellStart"/>
            <w:r w:rsidRPr="00AB64D8">
              <w:rPr>
                <w:sz w:val="20"/>
                <w:szCs w:val="20"/>
              </w:rPr>
              <w:t>uom</w:t>
            </w:r>
            <w:proofErr w:type="spellEnd"/>
            <w:r w:rsidRPr="00AB64D8">
              <w:rPr>
                <w:sz w:val="20"/>
                <w:szCs w:val="20"/>
              </w:rPr>
              <w:t>-con</w:t>
            </w:r>
          </w:p>
        </w:tc>
        <w:tc>
          <w:tcPr>
            <w:tcW w:w="4961" w:type="dxa"/>
            <w:shd w:val="clear" w:color="auto" w:fill="auto"/>
            <w:tcMar>
              <w:top w:w="100" w:type="dxa"/>
              <w:left w:w="100" w:type="dxa"/>
              <w:bottom w:w="100" w:type="dxa"/>
              <w:right w:w="100" w:type="dxa"/>
            </w:tcMar>
          </w:tcPr>
          <w:p w14:paraId="669876AF" w14:textId="6564CF5B" w:rsidR="00AB64D8" w:rsidRPr="00815246" w:rsidRDefault="00AB64D8" w:rsidP="00D45324">
            <w:pPr>
              <w:widowControl w:val="0"/>
              <w:spacing w:line="240" w:lineRule="auto"/>
              <w:rPr>
                <w:sz w:val="20"/>
                <w:szCs w:val="20"/>
              </w:rPr>
            </w:pPr>
            <w:r w:rsidRPr="00AB64D8">
              <w:rPr>
                <w:sz w:val="20"/>
                <w:szCs w:val="20"/>
              </w:rPr>
              <w:t xml:space="preserve">The unit of measure SHOULD be suitable for the associated </w:t>
            </w:r>
            <w:proofErr w:type="spellStart"/>
            <w:r w:rsidRPr="008D31E1">
              <w:rPr>
                <w:b/>
                <w:bCs/>
                <w:sz w:val="20"/>
                <w:szCs w:val="20"/>
              </w:rPr>
              <w:t>ObservableProperty</w:t>
            </w:r>
            <w:proofErr w:type="spellEnd"/>
            <w:r w:rsidRPr="00AB64D8">
              <w:rPr>
                <w:sz w:val="20"/>
                <w:szCs w:val="20"/>
              </w:rPr>
              <w:t xml:space="preserve"> and </w:t>
            </w:r>
            <w:proofErr w:type="spellStart"/>
            <w:r w:rsidRPr="008D31E1">
              <w:rPr>
                <w:b/>
                <w:bCs/>
                <w:sz w:val="20"/>
                <w:szCs w:val="20"/>
              </w:rPr>
              <w:t>ObservingProcedure</w:t>
            </w:r>
            <w:proofErr w:type="spellEnd"/>
          </w:p>
        </w:tc>
      </w:tr>
    </w:tbl>
    <w:p w14:paraId="2876E4D7" w14:textId="7F25AEC7" w:rsidR="00AB64D8" w:rsidRDefault="00AB64D8" w:rsidP="00933112">
      <w:pPr>
        <w:rPr>
          <w:lang w:eastAsia="ja-JP"/>
        </w:rPr>
      </w:pPr>
    </w:p>
    <w:p w14:paraId="63AEF83C" w14:textId="3670F878" w:rsidR="001F5A5B" w:rsidRDefault="001F5A5B" w:rsidP="00933112">
      <w:pPr>
        <w:rPr>
          <w:lang w:eastAsia="ja-JP"/>
        </w:rPr>
      </w:pPr>
      <w:r>
        <w:rPr>
          <w:lang w:eastAsia="ja-JP"/>
        </w:rPr>
        <w:t>NOTE: in the case where the result of the Observation is a classification, for which no unit exists, the UoM should be declared as unitless</w:t>
      </w:r>
      <w:ins w:id="542" w:author="Grellet Sylvain" w:date="2021-10-21T14:23:00Z">
        <w:r w:rsidR="00111552">
          <w:rPr>
            <w:lang w:eastAsia="ja-JP"/>
          </w:rPr>
          <w:t xml:space="preserve"> (</w:t>
        </w:r>
      </w:ins>
      <w:del w:id="543" w:author="Grellet Sylvain" w:date="2021-10-21T14:23:00Z">
        <w:r w:rsidDel="00111552">
          <w:rPr>
            <w:lang w:eastAsia="ja-JP"/>
          </w:rPr>
          <w:delText xml:space="preserve">, </w:delText>
        </w:r>
      </w:del>
      <w:r>
        <w:rPr>
          <w:lang w:eastAsia="ja-JP"/>
        </w:rPr>
        <w:t>e.g., referencing</w:t>
      </w:r>
      <w:ins w:id="544" w:author="Grellet Sylvain" w:date="2021-10-21T14:58:00Z">
        <w:r w:rsidR="004818EE">
          <w:rPr>
            <w:lang w:eastAsia="ja-JP"/>
          </w:rPr>
          <w:t xml:space="preserve"> QUDT</w:t>
        </w:r>
      </w:ins>
      <w:ins w:id="545" w:author="Katharina Schleidt" w:date="2021-10-13T19:27:00Z">
        <w:r>
          <w:rPr>
            <w:lang w:eastAsia="ja-JP"/>
          </w:rPr>
          <w:t xml:space="preserve"> </w:t>
        </w:r>
      </w:ins>
      <w:ins w:id="546" w:author="Grellet Sylvain" w:date="2021-10-21T14:59:00Z">
        <w:r w:rsidR="00887217">
          <w:rPr>
            <w:lang w:eastAsia="ja-JP"/>
          </w:rPr>
          <w:fldChar w:fldCharType="begin"/>
        </w:r>
        <w:r w:rsidR="00887217">
          <w:rPr>
            <w:lang w:eastAsia="ja-JP"/>
          </w:rPr>
          <w:instrText xml:space="preserve"> REF _Ref85720765 \r \h </w:instrText>
        </w:r>
      </w:ins>
      <w:r w:rsidR="00887217">
        <w:rPr>
          <w:lang w:eastAsia="ja-JP"/>
        </w:rPr>
      </w:r>
      <w:r w:rsidR="00887217">
        <w:rPr>
          <w:lang w:eastAsia="ja-JP"/>
        </w:rPr>
        <w:fldChar w:fldCharType="separate"/>
      </w:r>
      <w:ins w:id="547" w:author="Grellet Sylvain" w:date="2021-10-21T14:59:00Z">
        <w:r w:rsidR="00887217">
          <w:rPr>
            <w:lang w:eastAsia="ja-JP"/>
          </w:rPr>
          <w:t>[17]</w:t>
        </w:r>
        <w:r w:rsidR="00887217">
          <w:rPr>
            <w:lang w:eastAsia="ja-JP"/>
          </w:rPr>
          <w:fldChar w:fldCharType="end"/>
        </w:r>
      </w:ins>
      <w:ins w:id="548" w:author="Grellet Sylvain" w:date="2021-10-21T14:58:00Z">
        <w:r w:rsidR="00887217">
          <w:rPr>
            <w:lang w:eastAsia="ja-JP"/>
          </w:rPr>
          <w:t xml:space="preserve"> </w:t>
        </w:r>
      </w:ins>
      <w:ins w:id="549" w:author="Grellet Sylvain" w:date="2021-10-21T14:23:00Z">
        <w:r w:rsidR="00111552">
          <w:rPr>
            <w:lang w:eastAsia="ja-JP"/>
          </w:rPr>
          <w:fldChar w:fldCharType="begin"/>
        </w:r>
        <w:r w:rsidR="00111552">
          <w:rPr>
            <w:lang w:eastAsia="ja-JP"/>
          </w:rPr>
          <w:instrText xml:space="preserve"> HYPERLINK "</w:instrText>
        </w:r>
      </w:ins>
      <w:r w:rsidR="00111552" w:rsidRPr="001F5A5B">
        <w:rPr>
          <w:lang w:eastAsia="ja-JP"/>
        </w:rPr>
        <w:instrText>http://qudt.org/vocab/unit/UNITLESS</w:instrText>
      </w:r>
      <w:ins w:id="550" w:author="Grellet Sylvain" w:date="2021-10-21T14:23:00Z">
        <w:r w:rsidR="00111552">
          <w:rPr>
            <w:lang w:eastAsia="ja-JP"/>
          </w:rPr>
          <w:instrText xml:space="preserve">" </w:instrText>
        </w:r>
        <w:r w:rsidR="00111552">
          <w:rPr>
            <w:lang w:eastAsia="ja-JP"/>
          </w:rPr>
          <w:fldChar w:fldCharType="separate"/>
        </w:r>
      </w:ins>
      <w:r w:rsidR="00111552" w:rsidRPr="00157400">
        <w:rPr>
          <w:rStyle w:val="Hyperlink"/>
          <w:lang w:val="en-GB" w:eastAsia="ja-JP"/>
        </w:rPr>
        <w:t>http://qudt.org/vocab/unit/UNITLESS</w:t>
      </w:r>
      <w:ins w:id="551" w:author="Grellet Sylvain" w:date="2021-10-21T14:23:00Z">
        <w:r w:rsidR="00111552">
          <w:rPr>
            <w:lang w:eastAsia="ja-JP"/>
          </w:rPr>
          <w:fldChar w:fldCharType="end"/>
        </w:r>
        <w:r w:rsidR="00111552">
          <w:rPr>
            <w:lang w:eastAsia="ja-JP"/>
          </w:rPr>
          <w:t xml:space="preserve"> or UCUM</w:t>
        </w:r>
      </w:ins>
      <w:ins w:id="552" w:author="Grellet Sylvain" w:date="2021-10-21T14:35:00Z">
        <w:r w:rsidR="00A0041D">
          <w:rPr>
            <w:lang w:eastAsia="ja-JP"/>
          </w:rPr>
          <w:t xml:space="preserve"> </w:t>
        </w:r>
      </w:ins>
      <w:ins w:id="553" w:author="Grellet Sylvain" w:date="2021-10-21T14:58:00Z">
        <w:r w:rsidR="004818EE">
          <w:rPr>
            <w:lang w:eastAsia="ja-JP"/>
          </w:rPr>
          <w:fldChar w:fldCharType="begin"/>
        </w:r>
        <w:r w:rsidR="004818EE">
          <w:rPr>
            <w:lang w:eastAsia="ja-JP"/>
          </w:rPr>
          <w:instrText xml:space="preserve"> REF _Ref85719946 \r \h </w:instrText>
        </w:r>
      </w:ins>
      <w:r w:rsidR="004818EE">
        <w:rPr>
          <w:lang w:eastAsia="ja-JP"/>
        </w:rPr>
      </w:r>
      <w:ins w:id="554" w:author="Grellet Sylvain" w:date="2021-10-21T14:58:00Z">
        <w:r w:rsidR="004818EE">
          <w:rPr>
            <w:lang w:eastAsia="ja-JP"/>
          </w:rPr>
          <w:fldChar w:fldCharType="separate"/>
        </w:r>
        <w:r w:rsidR="004818EE">
          <w:rPr>
            <w:lang w:eastAsia="ja-JP"/>
          </w:rPr>
          <w:t>[9]</w:t>
        </w:r>
        <w:r w:rsidR="004818EE">
          <w:rPr>
            <w:lang w:eastAsia="ja-JP"/>
          </w:rPr>
          <w:fldChar w:fldCharType="end"/>
        </w:r>
        <w:r w:rsidR="004818EE">
          <w:rPr>
            <w:lang w:eastAsia="ja-JP"/>
          </w:rPr>
          <w:t xml:space="preserve"> </w:t>
        </w:r>
      </w:ins>
      <w:ins w:id="555" w:author="Grellet Sylvain" w:date="2021-10-21T14:35:00Z">
        <w:r w:rsidR="00A0041D">
          <w:rPr>
            <w:lang w:eastAsia="ja-JP"/>
          </w:rPr>
          <w:t xml:space="preserve">for </w:t>
        </w:r>
        <w:r w:rsidR="00111552">
          <w:rPr>
            <w:lang w:eastAsia="ja-JP"/>
          </w:rPr>
          <w:t>“no units”</w:t>
        </w:r>
      </w:ins>
      <w:ins w:id="556" w:author="Grellet Sylvain" w:date="2021-10-21T14:23:00Z">
        <w:r w:rsidR="00111552">
          <w:rPr>
            <w:lang w:eastAsia="ja-JP"/>
          </w:rPr>
          <w:t>).</w:t>
        </w:r>
      </w:ins>
    </w:p>
    <w:p w14:paraId="6D623B0D" w14:textId="6258A74C" w:rsidR="000C435F" w:rsidRDefault="000C435F" w:rsidP="000C435F">
      <w:pPr>
        <w:pStyle w:val="Heading2"/>
      </w:pPr>
      <w:bookmarkStart w:id="557" w:name="_Toc72768868"/>
      <w:proofErr w:type="spellStart"/>
      <w:r w:rsidRPr="000C435F">
        <w:t>ObservableProperty</w:t>
      </w:r>
      <w:bookmarkEnd w:id="557"/>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19C0BC9D" w:rsidR="007B7029" w:rsidDel="008058BC" w:rsidRDefault="007B7029" w:rsidP="007B7029">
      <w:pPr>
        <w:keepNext/>
        <w:rPr>
          <w:del w:id="558" w:author="Katharina Schleidt" w:date="2021-10-27T12:06:00Z"/>
        </w:rPr>
      </w:pPr>
      <w:del w:id="559" w:author="Katharina Schleidt" w:date="2021-10-27T12:06:00Z">
        <w:r w:rsidDel="008058BC">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del>
    </w:p>
    <w:p w14:paraId="2518F74F" w14:textId="50B6A2F6" w:rsidR="000C435F" w:rsidDel="008058BC" w:rsidRDefault="007B7029" w:rsidP="007B7029">
      <w:pPr>
        <w:jc w:val="center"/>
        <w:rPr>
          <w:del w:id="560" w:author="Katharina Schleidt" w:date="2021-10-27T12:06:00Z"/>
          <w:b/>
          <w:bCs/>
          <w:sz w:val="20"/>
          <w:szCs w:val="20"/>
        </w:rPr>
      </w:pPr>
      <w:del w:id="561" w:author="Katharina Schleidt" w:date="2021-10-27T12:06:00Z">
        <w:r w:rsidRPr="007B7029"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14</w:delText>
        </w:r>
        <w:r w:rsidR="00D471BA" w:rsidDel="008058BC">
          <w:rPr>
            <w:b/>
            <w:bCs/>
            <w:sz w:val="20"/>
            <w:szCs w:val="20"/>
          </w:rPr>
          <w:fldChar w:fldCharType="end"/>
        </w:r>
        <w:r w:rsidRPr="007B7029"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B7029" w:rsidDel="008058BC">
          <w:rPr>
            <w:b/>
            <w:bCs/>
            <w:sz w:val="20"/>
            <w:szCs w:val="20"/>
          </w:rPr>
          <w:delText xml:space="preserve"> — Obser</w:delText>
        </w:r>
        <w:r w:rsidDel="008058BC">
          <w:rPr>
            <w:b/>
            <w:bCs/>
            <w:sz w:val="20"/>
            <w:szCs w:val="20"/>
          </w:rPr>
          <w:delText>vable</w:delText>
        </w:r>
        <w:r w:rsidRPr="007B7029" w:rsidDel="008058BC">
          <w:rPr>
            <w:b/>
            <w:bCs/>
            <w:sz w:val="20"/>
            <w:szCs w:val="20"/>
          </w:rPr>
          <w:delText>Property requirements class.</w:delText>
        </w:r>
      </w:del>
    </w:p>
    <w:p w14:paraId="3FF9AFDD" w14:textId="38FC7949" w:rsidR="00815246" w:rsidRDefault="00DE7F9E" w:rsidP="00DE7F9E">
      <w:pPr>
        <w:pStyle w:val="Heading3"/>
      </w:pPr>
      <w:r w:rsidRPr="00DE7F9E">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013853F9" w:rsidR="00DE7F9E" w:rsidRPr="00DE7F9E" w:rsidRDefault="00F3713B" w:rsidP="001A5B74">
            <w:pPr>
              <w:rPr>
                <w:sz w:val="20"/>
                <w:szCs w:val="20"/>
              </w:rPr>
            </w:pPr>
            <w:r>
              <w:rPr>
                <w:sz w:val="20"/>
                <w:szCs w:val="20"/>
              </w:rPr>
              <w:t>A</w:t>
            </w:r>
            <w:r w:rsidR="00DE7F9E" w:rsidRPr="00DE7F9E">
              <w:rPr>
                <w:sz w:val="20"/>
                <w:szCs w:val="20"/>
              </w:rPr>
              <w:t xml:space="preserve">n </w:t>
            </w:r>
            <w:del w:id="562" w:author="Katharina Schleidt" w:date="2021-10-27T11:52:00Z">
              <w:r w:rsidR="00DE7F9E" w:rsidRPr="00DE7F9E" w:rsidDel="00E96C1E">
                <w:rPr>
                  <w:sz w:val="20"/>
                  <w:szCs w:val="20"/>
                </w:rPr>
                <w:delText xml:space="preserve">observable </w:delText>
              </w:r>
            </w:del>
            <w:r w:rsidR="00DE7F9E" w:rsidRPr="00DE7F9E">
              <w:rPr>
                <w:sz w:val="20"/>
                <w:szCs w:val="20"/>
              </w:rPr>
              <w:t xml:space="preserve">quality (property, characteristic) of the </w:t>
            </w:r>
            <w:del w:id="563" w:author="Katharina Schleidt" w:date="2021-07-05T13:55:00Z">
              <w:r w:rsidR="00DE7F9E" w:rsidRPr="00DE7F9E" w:rsidDel="0058722D">
                <w:rPr>
                  <w:b/>
                  <w:sz w:val="20"/>
                  <w:szCs w:val="20"/>
                </w:rPr>
                <w:delText>feature of interest</w:delText>
              </w:r>
            </w:del>
            <w:ins w:id="564"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565" w:author="Katharina Schleidt" w:date="2021-07-05T19:49:00Z">
        <w:r w:rsidDel="0082047C">
          <w:rPr>
            <w:lang w:eastAsia="ja-JP"/>
          </w:rPr>
          <w:delText xml:space="preserve">we </w:delText>
        </w:r>
      </w:del>
      <w:ins w:id="566" w:author="Katharina Schleidt" w:date="2021-07-05T19:49:00Z">
        <w:r w:rsidR="0082047C">
          <w:rPr>
            <w:lang w:eastAsia="ja-JP"/>
          </w:rPr>
          <w:t>we:</w:t>
        </w:r>
      </w:ins>
    </w:p>
    <w:p w14:paraId="0180F949" w14:textId="1E48923A" w:rsidR="00AA5AF1" w:rsidRDefault="00AA5AF1" w:rsidP="00220B53">
      <w:pPr>
        <w:pStyle w:val="ListParagraph"/>
        <w:numPr>
          <w:ilvl w:val="0"/>
          <w:numId w:val="13"/>
        </w:numPr>
        <w:rPr>
          <w:lang w:eastAsia="ja-JP"/>
        </w:rPr>
      </w:pPr>
      <w:del w:id="567" w:author="Katharina Schleidt" w:date="2021-07-05T19:49:00Z">
        <w:r w:rsidDel="0082047C">
          <w:rPr>
            <w:lang w:eastAsia="ja-JP"/>
          </w:rPr>
          <w:delText xml:space="preserve">monitor </w:delText>
        </w:r>
      </w:del>
      <w:ins w:id="568" w:author="Katharina Schleidt" w:date="2021-07-05T19:49:00Z">
        <w:r w:rsidR="0082047C">
          <w:rPr>
            <w:lang w:eastAsia="ja-JP"/>
          </w:rPr>
          <w:t xml:space="preserve">Monitor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569" w:author="Katharina Schleidt" w:date="2021-07-05T19:49:00Z">
        <w:r w:rsidDel="0082047C">
          <w:rPr>
            <w:lang w:eastAsia="ja-JP"/>
          </w:rPr>
          <w:delText xml:space="preserve">with </w:delText>
        </w:r>
      </w:del>
      <w:ins w:id="570" w:author="Katharina Schleidt" w:date="2021-07-05T19:49:00Z">
        <w:r w:rsidR="0082047C">
          <w:rPr>
            <w:lang w:eastAsia="ja-JP"/>
          </w:rPr>
          <w:t xml:space="preserve">With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571"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572" w:author="Katharina Schleidt" w:date="2021-07-05T19:49:00Z">
        <w:r w:rsidDel="0082047C">
          <w:rPr>
            <w:lang w:eastAsia="ja-JP"/>
          </w:rPr>
          <w:delText xml:space="preserve">measure </w:delText>
        </w:r>
      </w:del>
      <w:ins w:id="573" w:author="Katharina Schleidt" w:date="2021-07-05T19:49:00Z">
        <w:r w:rsidR="0082047C">
          <w:rPr>
            <w:lang w:eastAsia="ja-JP"/>
          </w:rPr>
          <w:t xml:space="preserve">Measure </w:t>
        </w:r>
      </w:ins>
      <w:r>
        <w:rPr>
          <w:lang w:eastAsia="ja-JP"/>
        </w:rPr>
        <w:t>the Groundwater Level (still the same observable property as above)</w:t>
      </w:r>
      <w:ins w:id="574"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575" w:author="Katharina Schleidt" w:date="2021-07-05T19:49:00Z">
        <w:r w:rsidDel="0082047C">
          <w:rPr>
            <w:lang w:eastAsia="ja-JP"/>
          </w:rPr>
          <w:delText>but w</w:delText>
        </w:r>
      </w:del>
      <w:ins w:id="576"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577" w:author="Katharina Schleidt" w:date="2021-07-05T19:50:00Z">
        <w:r w:rsidDel="0082047C">
          <w:rPr>
            <w:lang w:eastAsia="ja-JP"/>
          </w:rPr>
          <w:delText xml:space="preserve">to </w:delText>
        </w:r>
      </w:del>
      <w:ins w:id="578" w:author="Katharina Schleidt" w:date="2021-07-05T19:50:00Z">
        <w:r w:rsidR="0082047C">
          <w:rPr>
            <w:lang w:eastAsia="ja-JP"/>
          </w:rPr>
          <w:t xml:space="preserve">for </w:t>
        </w:r>
      </w:ins>
      <w:r>
        <w:rPr>
          <w:lang w:eastAsia="ja-JP"/>
        </w:rPr>
        <w:t>check</w:t>
      </w:r>
      <w:ins w:id="579"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580" w:name="_Toc72768869"/>
      <w:r w:rsidRPr="00A02312">
        <w:t>Procedure</w:t>
      </w:r>
      <w:bookmarkEnd w:id="580"/>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5EDC39F7" w:rsidR="007C375E" w:rsidDel="008058BC" w:rsidRDefault="007C375E" w:rsidP="007C375E">
      <w:pPr>
        <w:keepNext/>
        <w:rPr>
          <w:del w:id="581" w:author="Katharina Schleidt" w:date="2021-10-27T12:06:00Z"/>
        </w:rPr>
      </w:pPr>
      <w:del w:id="582" w:author="Katharina Schleidt" w:date="2021-10-27T12:06:00Z">
        <w:r w:rsidDel="008058BC">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del>
    </w:p>
    <w:p w14:paraId="4C5C4256" w14:textId="08C402F1" w:rsidR="00D11914" w:rsidDel="008058BC" w:rsidRDefault="007C375E" w:rsidP="007C375E">
      <w:pPr>
        <w:jc w:val="center"/>
        <w:rPr>
          <w:del w:id="583" w:author="Katharina Schleidt" w:date="2021-10-27T12:06:00Z"/>
          <w:b/>
          <w:bCs/>
          <w:sz w:val="20"/>
          <w:szCs w:val="20"/>
        </w:rPr>
      </w:pPr>
      <w:del w:id="584" w:author="Katharina Schleidt" w:date="2021-10-27T12:06:00Z">
        <w:r w:rsidRPr="007C375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15</w:delText>
        </w:r>
        <w:r w:rsidR="00D471BA" w:rsidDel="008058BC">
          <w:rPr>
            <w:b/>
            <w:bCs/>
            <w:sz w:val="20"/>
            <w:szCs w:val="20"/>
          </w:rPr>
          <w:fldChar w:fldCharType="end"/>
        </w:r>
        <w:r w:rsidRPr="007C375E"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7C375E" w:rsidDel="008058BC">
          <w:rPr>
            <w:b/>
            <w:bCs/>
            <w:sz w:val="20"/>
            <w:szCs w:val="20"/>
          </w:rPr>
          <w:delText xml:space="preserve"> — Procedure requirements class.</w:delText>
        </w:r>
      </w:del>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585" w:author="Katharina Schleidt" w:date="2021-07-05T19:50:00Z">
        <w:r w:rsidDel="0082047C">
          <w:rPr>
            <w:lang w:eastAsia="ja-JP"/>
          </w:rPr>
          <w:delText xml:space="preserve">has been </w:delText>
        </w:r>
      </w:del>
      <w:ins w:id="586"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587" w:name="_Toc72768870"/>
      <w:proofErr w:type="spellStart"/>
      <w:r w:rsidRPr="00344888">
        <w:t>ObservingProcedure</w:t>
      </w:r>
      <w:bookmarkEnd w:id="587"/>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270EA810" w:rsidR="0039549A" w:rsidDel="008058BC" w:rsidRDefault="0039549A" w:rsidP="0039549A">
      <w:pPr>
        <w:keepNext/>
        <w:rPr>
          <w:del w:id="588" w:author="Katharina Schleidt" w:date="2021-10-27T12:06:00Z"/>
        </w:rPr>
      </w:pPr>
      <w:del w:id="589" w:author="Katharina Schleidt" w:date="2021-10-27T12:06:00Z">
        <w:r w:rsidDel="008058BC">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del>
    </w:p>
    <w:p w14:paraId="29EF653C" w14:textId="14E1300B" w:rsidR="00344888" w:rsidDel="008058BC" w:rsidRDefault="0039549A" w:rsidP="0039549A">
      <w:pPr>
        <w:jc w:val="center"/>
        <w:rPr>
          <w:del w:id="590" w:author="Katharina Schleidt" w:date="2021-10-27T12:06:00Z"/>
          <w:b/>
          <w:bCs/>
          <w:sz w:val="20"/>
          <w:szCs w:val="20"/>
        </w:rPr>
      </w:pPr>
      <w:del w:id="591" w:author="Katharina Schleidt" w:date="2021-10-27T12:06:00Z">
        <w:r w:rsidRPr="0039549A"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16</w:delText>
        </w:r>
        <w:r w:rsidR="00D471BA" w:rsidDel="008058BC">
          <w:rPr>
            <w:b/>
            <w:bCs/>
            <w:sz w:val="20"/>
            <w:szCs w:val="20"/>
          </w:rPr>
          <w:fldChar w:fldCharType="end"/>
        </w:r>
        <w:r w:rsidRPr="0039549A" w:rsidDel="008058BC">
          <w:rPr>
            <w:b/>
            <w:bCs/>
            <w:sz w:val="20"/>
            <w:szCs w:val="20"/>
          </w:rPr>
          <w:delText>— (Informative) Included requirements and recommendations of the Conceptual Observation</w:delText>
        </w:r>
        <w:r w:rsidR="009C4033" w:rsidDel="008058BC">
          <w:rPr>
            <w:b/>
            <w:bCs/>
            <w:sz w:val="20"/>
            <w:szCs w:val="20"/>
          </w:rPr>
          <w:delText xml:space="preserve"> schema</w:delText>
        </w:r>
        <w:r w:rsidRPr="0039549A" w:rsidDel="008058BC">
          <w:rPr>
            <w:b/>
            <w:bCs/>
            <w:sz w:val="20"/>
            <w:szCs w:val="20"/>
          </w:rPr>
          <w:delText xml:space="preserve"> — ObservingProcedure requirements class.</w:delText>
        </w:r>
      </w:del>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592" w:author="Katharina Schleidt" w:date="2021-07-05T19:51:00Z">
        <w:r w:rsidDel="0082047C">
          <w:rPr>
            <w:lang w:eastAsia="ja-JP"/>
          </w:rPr>
          <w:delText xml:space="preserve">the </w:delText>
        </w:r>
      </w:del>
      <w:ins w:id="593" w:author="Katharina Schleidt" w:date="2021-07-05T19:51:00Z">
        <w:r w:rsidR="0082047C">
          <w:rPr>
            <w:lang w:eastAsia="ja-JP"/>
          </w:rPr>
          <w:t xml:space="preserve">The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594" w:author="Katharina Schleidt" w:date="2021-07-05T19:51:00Z">
        <w:r w:rsidR="0082047C">
          <w:rPr>
            <w:lang w:eastAsia="ja-JP"/>
          </w:rPr>
          <w:t>Procedure</w:t>
        </w:r>
      </w:ins>
      <w:del w:id="595"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596" w:name="_Toc72768871"/>
      <w:r w:rsidRPr="00721E6C">
        <w:t>Observer</w:t>
      </w:r>
      <w:bookmarkEnd w:id="596"/>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2A633EC6" w:rsidR="003D2AB6" w:rsidDel="008058BC" w:rsidRDefault="003D2AB6" w:rsidP="003D2AB6">
      <w:pPr>
        <w:keepNext/>
        <w:rPr>
          <w:del w:id="597" w:author="Katharina Schleidt" w:date="2021-10-27T12:06:00Z"/>
        </w:rPr>
      </w:pPr>
      <w:del w:id="598" w:author="Katharina Schleidt" w:date="2021-10-27T12:06:00Z">
        <w:r w:rsidDel="008058BC">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del>
    </w:p>
    <w:p w14:paraId="66C87360" w14:textId="6BE8E34C" w:rsidR="004D5F28" w:rsidDel="008058BC" w:rsidRDefault="003D2AB6" w:rsidP="003D2AB6">
      <w:pPr>
        <w:jc w:val="center"/>
        <w:rPr>
          <w:del w:id="599" w:author="Katharina Schleidt" w:date="2021-10-27T12:06:00Z"/>
          <w:b/>
          <w:bCs/>
          <w:sz w:val="20"/>
          <w:szCs w:val="20"/>
        </w:rPr>
      </w:pPr>
      <w:del w:id="600" w:author="Katharina Schleidt" w:date="2021-10-27T12:06:00Z">
        <w:r w:rsidRPr="003D2AB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17</w:delText>
        </w:r>
        <w:r w:rsidR="00D471BA" w:rsidDel="008058BC">
          <w:rPr>
            <w:b/>
            <w:bCs/>
            <w:sz w:val="20"/>
            <w:szCs w:val="20"/>
          </w:rPr>
          <w:fldChar w:fldCharType="end"/>
        </w:r>
        <w:r w:rsidRPr="003D2AB6" w:rsidDel="008058BC">
          <w:rPr>
            <w:b/>
            <w:bCs/>
            <w:sz w:val="20"/>
            <w:szCs w:val="20"/>
          </w:rPr>
          <w:delText>— (Informative) Included requirements and recommendations of the Conceptual Observation — Observer requirements class.</w:delText>
        </w:r>
      </w:del>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7D7AE0">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BA3C9E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proofErr w:type="spellStart"/>
            <w:ins w:id="601" w:author="Katharina Schleidt" w:date="2021-10-27T11:55:00Z">
              <w:r w:rsidR="007D7AE0" w:rsidRPr="00CB3236">
                <w:rPr>
                  <w:b/>
                  <w:bCs/>
                  <w:sz w:val="20"/>
                  <w:szCs w:val="20"/>
                </w:rPr>
                <w:t>Observing</w:t>
              </w:r>
              <w:r w:rsidR="007D7AE0" w:rsidRPr="00815246">
                <w:rPr>
                  <w:b/>
                  <w:sz w:val="20"/>
                  <w:szCs w:val="20"/>
                </w:rPr>
                <w:t>Procedure</w:t>
              </w:r>
            </w:ins>
            <w:proofErr w:type="spellEnd"/>
            <w:del w:id="602" w:author="Katharina Schleidt" w:date="2021-10-27T11:55:00Z">
              <w:r w:rsidR="00250A5E" w:rsidRPr="00F3713B" w:rsidDel="007D7AE0">
                <w:rPr>
                  <w:b/>
                  <w:sz w:val="20"/>
                  <w:szCs w:val="20"/>
                </w:rPr>
                <w:delText>Procedure</w:delText>
              </w:r>
            </w:del>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603" w:author="Katharina Schleidt" w:date="2021-07-05T19:51:00Z">
        <w:r w:rsidR="0082047C">
          <w:rPr>
            <w:lang w:eastAsia="ja-JP"/>
          </w:rPr>
          <w:t>,</w:t>
        </w:r>
      </w:ins>
      <w:r>
        <w:rPr>
          <w:lang w:eastAsia="ja-JP"/>
        </w:rPr>
        <w:t xml:space="preserve"> or a being such as a person.</w:t>
      </w:r>
    </w:p>
    <w:p w14:paraId="08168A79" w14:textId="73C1ECD5" w:rsidR="00A85929" w:rsidRDefault="00A85929" w:rsidP="00A85929">
      <w:pPr>
        <w:rPr>
          <w:lang w:eastAsia="ja-JP"/>
        </w:rPr>
      </w:pPr>
      <w:r>
        <w:rPr>
          <w:lang w:eastAsia="ja-JP"/>
        </w:rPr>
        <w:t xml:space="preserve">An Observer responds to a stimulus, e.g., a change in the environment, or input data composed from the </w:t>
      </w:r>
      <w:ins w:id="604" w:author="Ilkka Rinne" w:date="2021-07-27T16:09:00Z">
        <w:r w:rsidR="00626BFF">
          <w:rPr>
            <w:lang w:eastAsia="ja-JP"/>
          </w:rPr>
          <w:t>r</w:t>
        </w:r>
      </w:ins>
      <w:del w:id="605" w:author="Ilkka Rinne" w:date="2021-07-27T16:09:00Z">
        <w:r w:rsidDel="00626BFF">
          <w:rPr>
            <w:lang w:eastAsia="ja-JP"/>
          </w:rPr>
          <w:delText>R</w:delText>
        </w:r>
      </w:del>
      <w:r>
        <w:rPr>
          <w:lang w:eastAsia="ja-JP"/>
        </w:rPr>
        <w:t xml:space="preserve">esults of prior Observations, and generates a </w:t>
      </w:r>
      <w:ins w:id="606" w:author="Ilkka Rinne" w:date="2021-07-27T16:09:00Z">
        <w:r w:rsidR="00626BFF">
          <w:rPr>
            <w:lang w:eastAsia="ja-JP"/>
          </w:rPr>
          <w:t>r</w:t>
        </w:r>
      </w:ins>
      <w:del w:id="607" w:author="Ilkka Rinne" w:date="2021-07-27T16:09:00Z">
        <w:r w:rsidDel="00626BFF">
          <w:rPr>
            <w:lang w:eastAsia="ja-JP"/>
          </w:rPr>
          <w:delText>R</w:delText>
        </w:r>
      </w:del>
      <w:r>
        <w:rPr>
          <w:lang w:eastAsia="ja-JP"/>
        </w:rPr>
        <w:t xml:space="preserve">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608" w:name="_Toc72768872"/>
      <w:r w:rsidRPr="009C397F">
        <w:t>Host</w:t>
      </w:r>
      <w:bookmarkEnd w:id="608"/>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62D9D46B" w:rsidR="004B75DB" w:rsidDel="008058BC" w:rsidRDefault="004B75DB" w:rsidP="004B75DB">
      <w:pPr>
        <w:keepNext/>
        <w:rPr>
          <w:del w:id="609" w:author="Katharina Schleidt" w:date="2021-10-27T12:06:00Z"/>
        </w:rPr>
      </w:pPr>
      <w:del w:id="610" w:author="Katharina Schleidt" w:date="2021-10-27T12:06:00Z">
        <w:r w:rsidDel="008058BC">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del>
    </w:p>
    <w:p w14:paraId="6558F041" w14:textId="6BA046A3" w:rsidR="009C397F" w:rsidDel="008058BC" w:rsidRDefault="004B75DB" w:rsidP="004B75DB">
      <w:pPr>
        <w:jc w:val="center"/>
        <w:rPr>
          <w:del w:id="611" w:author="Katharina Schleidt" w:date="2021-10-27T12:06:00Z"/>
          <w:b/>
          <w:bCs/>
          <w:sz w:val="20"/>
          <w:szCs w:val="20"/>
        </w:rPr>
      </w:pPr>
      <w:del w:id="612" w:author="Katharina Schleidt" w:date="2021-10-27T12:06:00Z">
        <w:r w:rsidRPr="004B75D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18</w:delText>
        </w:r>
        <w:r w:rsidR="00D471BA" w:rsidDel="008058BC">
          <w:rPr>
            <w:b/>
            <w:bCs/>
            <w:sz w:val="20"/>
            <w:szCs w:val="20"/>
          </w:rPr>
          <w:fldChar w:fldCharType="end"/>
        </w:r>
        <w:r w:rsidRPr="004B75DB" w:rsidDel="008058BC">
          <w:rPr>
            <w:b/>
            <w:bCs/>
            <w:sz w:val="20"/>
            <w:szCs w:val="20"/>
          </w:rPr>
          <w:delText>— (Informative) Included requirements and recommendations of the Conceptual Observation — Host requirements class.</w:delText>
        </w:r>
      </w:del>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613"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614"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615" w:author="Katharina Schleidt" w:date="2021-07-05T19:52:00Z">
        <w:r w:rsidDel="00D80ABB">
          <w:rPr>
            <w:lang w:eastAsia="ja-JP"/>
          </w:rPr>
          <w:delText xml:space="preserve">; </w:delText>
        </w:r>
      </w:del>
      <w:ins w:id="616" w:author="Katharina Schleidt" w:date="2021-07-05T19:52:00Z">
        <w:r w:rsidR="00D80ABB">
          <w:rPr>
            <w:lang w:eastAsia="ja-JP"/>
          </w:rPr>
          <w:t xml:space="preserve">. </w:t>
        </w:r>
      </w:ins>
      <w:del w:id="617" w:author="Katharina Schleidt" w:date="2021-07-05T19:52:00Z">
        <w:r w:rsidDel="00D80ABB">
          <w:rPr>
            <w:lang w:eastAsia="ja-JP"/>
          </w:rPr>
          <w:delText xml:space="preserve">in </w:delText>
        </w:r>
      </w:del>
      <w:ins w:id="618" w:author="Katharina Schleidt" w:date="2021-07-05T19:52:00Z">
        <w:r w:rsidR="00D80ABB">
          <w:rPr>
            <w:lang w:eastAsia="ja-JP"/>
          </w:rPr>
          <w:t xml:space="preserve">In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619" w:name="_Toc72768873"/>
      <w:r w:rsidRPr="008534CB">
        <w:t>Deployment</w:t>
      </w:r>
      <w:bookmarkEnd w:id="619"/>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53D052FC" w:rsidR="009D5154" w:rsidDel="008058BC" w:rsidRDefault="009D5154" w:rsidP="009D5154">
      <w:pPr>
        <w:keepNext/>
        <w:rPr>
          <w:del w:id="620" w:author="Katharina Schleidt" w:date="2021-10-27T12:06:00Z"/>
        </w:rPr>
      </w:pPr>
      <w:del w:id="621" w:author="Katharina Schleidt" w:date="2021-10-27T12:06:00Z">
        <w:r w:rsidDel="008058BC">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del>
    </w:p>
    <w:p w14:paraId="183C8771" w14:textId="780A6B56" w:rsidR="00F144BE" w:rsidDel="008058BC" w:rsidRDefault="009D5154" w:rsidP="009D5154">
      <w:pPr>
        <w:jc w:val="center"/>
        <w:rPr>
          <w:del w:id="622" w:author="Katharina Schleidt" w:date="2021-10-27T12:06:00Z"/>
          <w:b/>
          <w:bCs/>
          <w:sz w:val="20"/>
          <w:szCs w:val="20"/>
        </w:rPr>
      </w:pPr>
      <w:del w:id="623" w:author="Katharina Schleidt" w:date="2021-10-27T12:06:00Z">
        <w:r w:rsidRPr="009D5154"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19</w:delText>
        </w:r>
        <w:r w:rsidR="00D471BA" w:rsidDel="008058BC">
          <w:rPr>
            <w:b/>
            <w:bCs/>
            <w:sz w:val="20"/>
            <w:szCs w:val="20"/>
          </w:rPr>
          <w:fldChar w:fldCharType="end"/>
        </w:r>
        <w:r w:rsidRPr="009D5154" w:rsidDel="008058BC">
          <w:rPr>
            <w:b/>
            <w:bCs/>
            <w:sz w:val="20"/>
            <w:szCs w:val="20"/>
          </w:rPr>
          <w:delText>— (Informative) Included requirements and recommendations of the Conceptual Observation — Deployment requirements class.</w:delText>
        </w:r>
      </w:del>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624" w:author="Katharina Schleidt" w:date="2021-07-05T19:53:00Z">
        <w:r w:rsidDel="00D80ABB">
          <w:rPr>
            <w:lang w:eastAsia="ja-JP"/>
          </w:rPr>
          <w:delText xml:space="preserve">information </w:delText>
        </w:r>
      </w:del>
      <w:ins w:id="625" w:author="Katharina Schleidt" w:date="2021-07-05T19:53:00Z">
        <w:r w:rsidR="00D80ABB">
          <w:rPr>
            <w:lang w:eastAsia="ja-JP"/>
          </w:rPr>
          <w:t xml:space="preserve">Information </w:t>
        </w:r>
      </w:ins>
      <w:r>
        <w:rPr>
          <w:lang w:eastAsia="ja-JP"/>
        </w:rPr>
        <w:t>regarding a sensor being attached to a pole</w:t>
      </w:r>
      <w:ins w:id="626"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627" w:author="Katharina Schleidt" w:date="2021-07-05T19:53:00Z">
        <w:r w:rsidDel="00D80ABB">
          <w:rPr>
            <w:lang w:eastAsia="ja-JP"/>
          </w:rPr>
          <w:delText xml:space="preserve">the </w:delText>
        </w:r>
      </w:del>
      <w:ins w:id="628" w:author="Katharina Schleidt" w:date="2021-07-05T19:53:00Z">
        <w:r w:rsidR="00D80ABB">
          <w:rPr>
            <w:lang w:eastAsia="ja-JP"/>
          </w:rPr>
          <w:t xml:space="preserve">The </w:t>
        </w:r>
      </w:ins>
      <w:r>
        <w:rPr>
          <w:lang w:eastAsia="ja-JP"/>
        </w:rPr>
        <w:t>monitoring facilities pertaining to an environmental monitoring network</w:t>
      </w:r>
      <w:ins w:id="629"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630" w:author="Katharina Schleidt" w:date="2021-07-05T19:53:00Z">
        <w:r w:rsidRPr="00C94F90" w:rsidDel="00D80ABB">
          <w:rPr>
            <w:lang w:eastAsia="ja-JP"/>
          </w:rPr>
          <w:delText xml:space="preserve">the </w:delText>
        </w:r>
      </w:del>
      <w:ins w:id="631"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632"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633" w:author="Katharina Schleidt" w:date="2021-07-05T19:53:00Z">
        <w:r w:rsidDel="00D80ABB">
          <w:rPr>
            <w:lang w:eastAsia="ja-JP"/>
          </w:rPr>
          <w:delText xml:space="preserve">the </w:delText>
        </w:r>
      </w:del>
      <w:ins w:id="634" w:author="Katharina Schleidt" w:date="2021-07-05T19:53:00Z">
        <w:r w:rsidR="00D80ABB">
          <w:rPr>
            <w:lang w:eastAsia="ja-JP"/>
          </w:rPr>
          <w:t xml:space="preserve">The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635" w:name="_Toc72768874"/>
      <w:r w:rsidRPr="00920189">
        <w:t>Abstract Observation Core</w:t>
      </w:r>
      <w:bookmarkEnd w:id="635"/>
    </w:p>
    <w:p w14:paraId="4C3BA03E" w14:textId="556C1697" w:rsidR="00CE109A" w:rsidRDefault="002C1F08" w:rsidP="002C1F08">
      <w:pPr>
        <w:pStyle w:val="Heading2"/>
      </w:pPr>
      <w:bookmarkStart w:id="636" w:name="_Toc72768875"/>
      <w:r w:rsidRPr="002C1F08">
        <w:t>General</w:t>
      </w:r>
      <w:bookmarkEnd w:id="636"/>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35C6EE4C" w:rsidR="00CA4686" w:rsidDel="008058BC" w:rsidRDefault="00CA4686" w:rsidP="00CA4686">
      <w:pPr>
        <w:keepNext/>
        <w:rPr>
          <w:del w:id="637" w:author="Katharina Schleidt" w:date="2021-10-27T12:06:00Z"/>
        </w:rPr>
      </w:pPr>
      <w:del w:id="638" w:author="Katharina Schleidt" w:date="2021-10-27T12:06:00Z">
        <w:r w:rsidDel="008058BC">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del>
    </w:p>
    <w:p w14:paraId="34368AD8" w14:textId="7065D5E6" w:rsidR="00002F8F" w:rsidDel="008058BC" w:rsidRDefault="00CA4686" w:rsidP="00CA4686">
      <w:pPr>
        <w:jc w:val="center"/>
        <w:rPr>
          <w:del w:id="639" w:author="Katharina Schleidt" w:date="2021-10-27T12:06:00Z"/>
          <w:b/>
          <w:bCs/>
          <w:sz w:val="20"/>
          <w:szCs w:val="20"/>
        </w:rPr>
      </w:pPr>
      <w:del w:id="640" w:author="Katharina Schleidt" w:date="2021-10-27T12:06:00Z">
        <w:r w:rsidRPr="00CA4686"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20</w:delText>
        </w:r>
        <w:r w:rsidR="00D471BA" w:rsidDel="008058BC">
          <w:rPr>
            <w:b/>
            <w:bCs/>
            <w:sz w:val="20"/>
            <w:szCs w:val="20"/>
          </w:rPr>
          <w:fldChar w:fldCharType="end"/>
        </w:r>
        <w:r w:rsidRPr="00CA4686" w:rsidDel="008058BC">
          <w:rPr>
            <w:b/>
            <w:bCs/>
            <w:sz w:val="20"/>
            <w:szCs w:val="20"/>
          </w:rPr>
          <w:delText>— (Informative) Included direct and indirect requirements and recommendations of the Abstract Observation core package requirements class.</w:delText>
        </w:r>
      </w:del>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641" w:name="_Toc72768876"/>
      <w:proofErr w:type="spellStart"/>
      <w:r w:rsidRPr="00F102C2">
        <w:t>AbstractObservationCharacteristics</w:t>
      </w:r>
      <w:bookmarkEnd w:id="641"/>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D3577A">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D3577A">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D3577A">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D3577A">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D3577A">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D3577A">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D3577A">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D3577A">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D3577A">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D3577A">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D3577A">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D3577A">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D3577A">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D3577A">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D3577A">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D3577A">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D3577A">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D3577A">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D3577A">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D3577A">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D3577A">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4D58E162" w:rsidR="009E4931" w:rsidRPr="009E4931" w:rsidRDefault="00D3577A" w:rsidP="001A5B74">
            <w:pPr>
              <w:widowControl w:val="0"/>
              <w:rPr>
                <w:sz w:val="20"/>
                <w:szCs w:val="20"/>
              </w:rPr>
            </w:pPr>
            <w:ins w:id="642" w:author="Katharina Schleidt" w:date="2021-10-22T00:34:00Z">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BA3170">
                <w:rPr>
                  <w:sz w:val="20"/>
                  <w:szCs w:val="20"/>
                </w:rPr>
                <w:t>observingProcedure</w:t>
              </w:r>
              <w:r w:rsidRPr="00815246">
                <w:rPr>
                  <w:sz w:val="20"/>
                  <w:szCs w:val="20"/>
                </w:rPr>
                <w:t>-sem</w:t>
              </w:r>
            </w:ins>
            <w:proofErr w:type="spellEnd"/>
            <w:del w:id="643" w:author="Katharina Schleidt" w:date="2021-10-22T00:34:00Z">
              <w:r w:rsidR="009E4931" w:rsidRPr="009E4931" w:rsidDel="00D3577A">
                <w:rPr>
                  <w:sz w:val="20"/>
                  <w:szCs w:val="20"/>
                </w:rPr>
                <w:delText>/req/obs-cpt/Observation/procedure-sem</w:delText>
              </w:r>
            </w:del>
          </w:p>
        </w:tc>
      </w:tr>
      <w:tr w:rsidR="009E4931" w:rsidRPr="009E4931" w14:paraId="72EAA8C8" w14:textId="77777777" w:rsidTr="00D3577A">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D3577A">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D3577A">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D3577A">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D3577A">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D3577A">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24689ED4" w:rsidR="00B22FAE" w:rsidDel="008058BC" w:rsidRDefault="00B22FAE" w:rsidP="00B22FAE">
      <w:pPr>
        <w:keepNext/>
        <w:rPr>
          <w:del w:id="644" w:author="Katharina Schleidt" w:date="2021-10-27T12:06:00Z"/>
        </w:rPr>
      </w:pPr>
      <w:del w:id="645" w:author="Katharina Schleidt" w:date="2021-10-27T12:06:00Z">
        <w:r w:rsidDel="008058BC">
          <w:rPr>
            <w:noProof/>
            <w:lang w:val="fr-FR" w:eastAsia="fr-FR"/>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del>
    </w:p>
    <w:p w14:paraId="2981624B" w14:textId="33ED089B" w:rsidR="00992922" w:rsidDel="008058BC" w:rsidRDefault="00B22FAE" w:rsidP="00B22FAE">
      <w:pPr>
        <w:jc w:val="center"/>
        <w:rPr>
          <w:del w:id="646" w:author="Katharina Schleidt" w:date="2021-10-27T12:06:00Z"/>
          <w:b/>
          <w:bCs/>
          <w:sz w:val="20"/>
          <w:szCs w:val="20"/>
        </w:rPr>
      </w:pPr>
      <w:del w:id="647" w:author="Katharina Schleidt" w:date="2021-10-27T12:06:00Z">
        <w:r w:rsidRPr="00B22FAE"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21</w:delText>
        </w:r>
        <w:r w:rsidR="00D471BA" w:rsidDel="008058BC">
          <w:rPr>
            <w:b/>
            <w:bCs/>
            <w:sz w:val="20"/>
            <w:szCs w:val="20"/>
          </w:rPr>
          <w:fldChar w:fldCharType="end"/>
        </w:r>
        <w:r w:rsidRPr="00B22FAE"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B22FAE" w:rsidDel="008058BC">
          <w:rPr>
            <w:b/>
            <w:bCs/>
            <w:sz w:val="20"/>
            <w:szCs w:val="20"/>
          </w:rPr>
          <w:delText>AbstractObservationCharacteristics requirements class.</w:delText>
        </w:r>
      </w:del>
    </w:p>
    <w:p w14:paraId="25298519" w14:textId="77777777" w:rsidR="00431328" w:rsidRDefault="00431328" w:rsidP="00431328">
      <w:pPr>
        <w:keepNext/>
      </w:pPr>
      <w:r>
        <w:rPr>
          <w:noProof/>
          <w:lang w:val="fr-FR" w:eastAsia="fr-FR"/>
        </w:rPr>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2900EFE1"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6955351B"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2DC395E2"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w:t>
            </w:r>
            <w:proofErr w:type="spellEnd"/>
            <w:proofErr w:type="gram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w:t>
      </w:r>
      <w:del w:id="648" w:author="Katharina Schleidt" w:date="2021-07-05T19:53:00Z">
        <w:r w:rsidDel="00B32239">
          <w:rPr>
            <w:lang w:eastAsia="ja-JP"/>
          </w:rPr>
          <w:delText>e.g.</w:delText>
        </w:r>
      </w:del>
      <w:ins w:id="649"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650"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00501BDD"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1A78DA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ins w:id="651" w:author="Ilkka Rinne" w:date="2021-07-27T16:10:00Z">
              <w:r w:rsidR="00626BFF">
                <w:rPr>
                  <w:b/>
                  <w:sz w:val="20"/>
                  <w:szCs w:val="20"/>
                </w:rPr>
                <w:t>r</w:t>
              </w:r>
            </w:ins>
            <w:del w:id="652" w:author="Ilkka Rinne" w:date="2021-07-27T16:10:00Z">
              <w:r w:rsidRPr="00562CBB" w:rsidDel="00626BFF">
                <w:rPr>
                  <w:b/>
                  <w:sz w:val="20"/>
                  <w:szCs w:val="20"/>
                </w:rPr>
                <w:delText>R</w:delText>
              </w:r>
            </w:del>
            <w:r w:rsidRPr="00562CBB">
              <w:rPr>
                <w:b/>
                <w:sz w:val="20"/>
                <w:szCs w:val="20"/>
              </w:rPr>
              <w:t>esult</w:t>
            </w:r>
            <w:del w:id="653" w:author="Ilkka Rinne" w:date="2021-07-27T16:10:00Z">
              <w:r w:rsidRPr="00562CBB" w:rsidDel="00626BFF">
                <w:rPr>
                  <w:b/>
                  <w:sz w:val="20"/>
                  <w:szCs w:val="20"/>
                </w:rPr>
                <w:delText xml:space="preserve"> </w:delText>
              </w:r>
              <w:r w:rsidRPr="00562CBB" w:rsidDel="00626BFF">
                <w:rPr>
                  <w:sz w:val="20"/>
                  <w:szCs w:val="20"/>
                </w:rPr>
                <w:delText>(</w:delText>
              </w:r>
              <w:r w:rsidRPr="00562CBB" w:rsidDel="00626BFF">
                <w:rPr>
                  <w:b/>
                  <w:sz w:val="20"/>
                  <w:szCs w:val="20"/>
                </w:rPr>
                <w:delText>ref</w:delText>
              </w:r>
              <w:r w:rsidRPr="00562CBB" w:rsidDel="00626BFF">
                <w:rPr>
                  <w:sz w:val="20"/>
                  <w:szCs w:val="20"/>
                </w:rPr>
                <w:delText>)</w:delText>
              </w:r>
            </w:del>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0BCF6EC4"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w:t>
      </w:r>
      <w:ins w:id="654" w:author="Grellet Sylvain" w:date="2021-10-21T21:36:00Z">
        <w:r w:rsidR="00656929">
          <w:rPr>
            <w:lang w:eastAsia="ja-JP"/>
          </w:rPr>
          <w:t xml:space="preserve"> </w:t>
        </w:r>
        <w:r w:rsidR="00656929">
          <w:rPr>
            <w:lang w:eastAsia="ja-JP"/>
          </w:rPr>
          <w:fldChar w:fldCharType="begin"/>
        </w:r>
        <w:r w:rsidR="00656929">
          <w:rPr>
            <w:lang w:eastAsia="ja-JP"/>
          </w:rPr>
          <w:instrText xml:space="preserve"> REF _Ref85744622 \r \h </w:instrText>
        </w:r>
      </w:ins>
      <w:r w:rsidR="00656929">
        <w:rPr>
          <w:lang w:eastAsia="ja-JP"/>
        </w:rPr>
      </w:r>
      <w:r w:rsidR="00656929">
        <w:rPr>
          <w:lang w:eastAsia="ja-JP"/>
        </w:rPr>
        <w:fldChar w:fldCharType="separate"/>
      </w:r>
      <w:ins w:id="655" w:author="Grellet Sylvain" w:date="2021-10-21T21:36:00Z">
        <w:r w:rsidR="00656929">
          <w:rPr>
            <w:lang w:eastAsia="ja-JP"/>
          </w:rPr>
          <w:t>[29]</w:t>
        </w:r>
        <w:r w:rsidR="00656929">
          <w:rPr>
            <w:lang w:eastAsia="ja-JP"/>
          </w:rPr>
          <w:fldChar w:fldCharType="end"/>
        </w:r>
      </w:ins>
      <w:ins w:id="656" w:author="Grellet Sylvain" w:date="2021-10-21T21:39:00Z">
        <w:r w:rsidR="0059657D">
          <w:rPr>
            <w:lang w:eastAsia="ja-JP"/>
          </w:rPr>
          <w:t xml:space="preserve"> </w:t>
        </w:r>
        <w:r w:rsidR="0059657D">
          <w:rPr>
            <w:lang w:eastAsia="ja-JP"/>
          </w:rPr>
          <w:fldChar w:fldCharType="begin"/>
        </w:r>
        <w:r w:rsidR="0059657D">
          <w:rPr>
            <w:lang w:eastAsia="ja-JP"/>
          </w:rPr>
          <w:instrText xml:space="preserve"> REF _Ref85744814 \r \h </w:instrText>
        </w:r>
      </w:ins>
      <w:r w:rsidR="0059657D">
        <w:rPr>
          <w:lang w:eastAsia="ja-JP"/>
        </w:rPr>
      </w:r>
      <w:r w:rsidR="0059657D">
        <w:rPr>
          <w:lang w:eastAsia="ja-JP"/>
        </w:rPr>
        <w:fldChar w:fldCharType="separate"/>
      </w:r>
      <w:ins w:id="657" w:author="Grellet Sylvain" w:date="2021-10-21T21:39:00Z">
        <w:r w:rsidR="0059657D">
          <w:rPr>
            <w:lang w:eastAsia="ja-JP"/>
          </w:rPr>
          <w:t>[30]</w:t>
        </w:r>
        <w:r w:rsidR="0059657D">
          <w:rPr>
            <w:lang w:eastAsia="ja-JP"/>
          </w:rPr>
          <w:fldChar w:fldCharType="end"/>
        </w:r>
      </w:ins>
      <w:ins w:id="658" w:author="Grellet Sylvain" w:date="2021-10-21T21:40:00Z">
        <w:r w:rsidR="0059657D">
          <w:rPr>
            <w:lang w:eastAsia="ja-JP"/>
          </w:rPr>
          <w:t xml:space="preserve"> </w:t>
        </w:r>
        <w:r w:rsidR="0059657D">
          <w:rPr>
            <w:lang w:eastAsia="ja-JP"/>
          </w:rPr>
          <w:fldChar w:fldCharType="begin"/>
        </w:r>
        <w:r w:rsidR="0059657D">
          <w:rPr>
            <w:lang w:eastAsia="ja-JP"/>
          </w:rPr>
          <w:instrText xml:space="preserve"> REF _Ref85744819 \r \h </w:instrText>
        </w:r>
      </w:ins>
      <w:r w:rsidR="0059657D">
        <w:rPr>
          <w:lang w:eastAsia="ja-JP"/>
        </w:rPr>
      </w:r>
      <w:r w:rsidR="0059657D">
        <w:rPr>
          <w:lang w:eastAsia="ja-JP"/>
        </w:rPr>
        <w:fldChar w:fldCharType="separate"/>
      </w:r>
      <w:ins w:id="659" w:author="Grellet Sylvain" w:date="2021-10-21T21:40:00Z">
        <w:r w:rsidR="0059657D">
          <w:rPr>
            <w:lang w:eastAsia="ja-JP"/>
          </w:rPr>
          <w:t>[31]</w:t>
        </w:r>
        <w:r w:rsidR="0059657D">
          <w:rPr>
            <w:lang w:eastAsia="ja-JP"/>
          </w:rPr>
          <w:fldChar w:fldCharType="end"/>
        </w:r>
      </w:ins>
      <w:r w:rsidRPr="0017013F">
        <w:rPr>
          <w:lang w:eastAsia="ja-JP"/>
        </w:rPr>
        <w:t>.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660" w:author="Katharina Schleidt" w:date="2021-07-05T13:55:00Z">
        <w:r w:rsidRPr="00CA1C0E" w:rsidDel="0058722D">
          <w:rPr>
            <w:lang w:eastAsia="ja-JP"/>
          </w:rPr>
          <w:delText>feature of interest</w:delText>
        </w:r>
      </w:del>
      <w:ins w:id="661"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662" w:author="Katharina Schleidt" w:date="2021-07-05T13:55:00Z">
        <w:r w:rsidDel="0058722D">
          <w:rPr>
            <w:lang w:eastAsia="ja-JP"/>
          </w:rPr>
          <w:delText>feature of interest</w:delText>
        </w:r>
      </w:del>
      <w:ins w:id="663"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664" w:author="Katharina Schleidt" w:date="2021-07-05T13:55:00Z">
        <w:r w:rsidDel="0058722D">
          <w:rPr>
            <w:lang w:eastAsia="ja-JP"/>
          </w:rPr>
          <w:delText>feature of interest</w:delText>
        </w:r>
      </w:del>
      <w:ins w:id="665"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666" w:author="Katharina Schleidt" w:date="2021-07-05T19:58:00Z">
        <w:r w:rsidDel="00B32239">
          <w:rPr>
            <w:lang w:eastAsia="ja-JP"/>
          </w:rPr>
          <w:delText xml:space="preserve">a </w:delText>
        </w:r>
      </w:del>
      <w:ins w:id="667" w:author="Katharina Schleidt" w:date="2021-07-05T19:58:00Z">
        <w:r w:rsidR="00B32239">
          <w:rPr>
            <w:lang w:eastAsia="ja-JP"/>
          </w:rPr>
          <w:t xml:space="preserve">A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w:t>
      </w:r>
      <w:commentRangeStart w:id="668"/>
      <w:r>
        <w:rPr>
          <w:lang w:eastAsia="ja-JP"/>
        </w:rPr>
        <w:t>clause</w:t>
      </w:r>
      <w:commentRangeEnd w:id="668"/>
      <w:r w:rsidR="005F790E">
        <w:rPr>
          <w:rStyle w:val="CommentReference"/>
        </w:rPr>
        <w:commentReference w:id="668"/>
      </w:r>
      <w:r>
        <w:rPr>
          <w:lang w:eastAsia="ja-JP"/>
        </w:rPr>
        <w:t xml:space="preserv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669" w:name="_Toc72768877"/>
      <w:proofErr w:type="spellStart"/>
      <w:r w:rsidRPr="001E1837">
        <w:t>AbstractObservation</w:t>
      </w:r>
      <w:bookmarkEnd w:id="669"/>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rsidRPr="00EE38D9" w14:paraId="6A5146FE" w14:textId="77777777" w:rsidTr="00D94AF2">
        <w:tc>
          <w:tcPr>
            <w:tcW w:w="2258" w:type="dxa"/>
            <w:shd w:val="clear" w:color="auto" w:fill="auto"/>
            <w:tcMar>
              <w:top w:w="100" w:type="dxa"/>
              <w:left w:w="100" w:type="dxa"/>
              <w:bottom w:w="100" w:type="dxa"/>
              <w:right w:w="100" w:type="dxa"/>
            </w:tcMar>
          </w:tcPr>
          <w:p w14:paraId="6CF7332A" w14:textId="77777777" w:rsidR="00067877" w:rsidRPr="00EE38D9" w:rsidRDefault="00067877" w:rsidP="001A5B74">
            <w:pPr>
              <w:widowControl w:val="0"/>
              <w:spacing w:line="240" w:lineRule="auto"/>
              <w:rPr>
                <w:b/>
                <w:sz w:val="20"/>
                <w:szCs w:val="20"/>
              </w:rPr>
            </w:pPr>
            <w:r w:rsidRPr="00EE38D9">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p>
        </w:tc>
      </w:tr>
      <w:tr w:rsidR="00067877" w:rsidRPr="00EE38D9" w14:paraId="09637992" w14:textId="77777777" w:rsidTr="00D94AF2">
        <w:tc>
          <w:tcPr>
            <w:tcW w:w="2258" w:type="dxa"/>
            <w:shd w:val="clear" w:color="auto" w:fill="auto"/>
            <w:tcMar>
              <w:top w:w="100" w:type="dxa"/>
              <w:left w:w="100" w:type="dxa"/>
              <w:bottom w:w="100" w:type="dxa"/>
              <w:right w:w="100" w:type="dxa"/>
            </w:tcMar>
          </w:tcPr>
          <w:p w14:paraId="4B1D5E55" w14:textId="77777777" w:rsidR="00067877" w:rsidRPr="00EE38D9" w:rsidRDefault="00067877" w:rsidP="001A5B74">
            <w:pPr>
              <w:widowControl w:val="0"/>
              <w:spacing w:line="240" w:lineRule="auto"/>
              <w:rPr>
                <w:sz w:val="20"/>
                <w:szCs w:val="20"/>
              </w:rPr>
            </w:pPr>
            <w:r w:rsidRPr="00EE38D9">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Pr="00EE38D9" w:rsidRDefault="00067877" w:rsidP="001A5B74">
            <w:pPr>
              <w:widowControl w:val="0"/>
              <w:spacing w:line="240" w:lineRule="auto"/>
              <w:rPr>
                <w:sz w:val="20"/>
                <w:szCs w:val="20"/>
              </w:rPr>
            </w:pPr>
            <w:r w:rsidRPr="00EE38D9">
              <w:rPr>
                <w:sz w:val="20"/>
                <w:szCs w:val="20"/>
              </w:rPr>
              <w:t>Logical model</w:t>
            </w:r>
          </w:p>
        </w:tc>
      </w:tr>
      <w:tr w:rsidR="00067877" w:rsidRPr="00EE38D9" w14:paraId="2E198517" w14:textId="77777777" w:rsidTr="00D94AF2">
        <w:tc>
          <w:tcPr>
            <w:tcW w:w="2258" w:type="dxa"/>
            <w:shd w:val="clear" w:color="auto" w:fill="auto"/>
            <w:tcMar>
              <w:top w:w="100" w:type="dxa"/>
              <w:left w:w="100" w:type="dxa"/>
              <w:bottom w:w="100" w:type="dxa"/>
              <w:right w:w="100" w:type="dxa"/>
            </w:tcMar>
          </w:tcPr>
          <w:p w14:paraId="483B9CFF" w14:textId="77777777" w:rsidR="00067877" w:rsidRPr="00EE38D9" w:rsidRDefault="00067877" w:rsidP="001A5B74">
            <w:pPr>
              <w:widowControl w:val="0"/>
              <w:spacing w:line="240" w:lineRule="auto"/>
              <w:rPr>
                <w:sz w:val="20"/>
                <w:szCs w:val="20"/>
              </w:rPr>
            </w:pPr>
            <w:r w:rsidRPr="00EE38D9">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Pr="00EE38D9" w:rsidRDefault="00067877" w:rsidP="001A5B74">
            <w:pPr>
              <w:widowControl w:val="0"/>
              <w:spacing w:line="240" w:lineRule="auto"/>
              <w:rPr>
                <w:sz w:val="20"/>
                <w:szCs w:val="20"/>
              </w:rPr>
            </w:pPr>
            <w:r w:rsidRPr="00EE38D9">
              <w:rPr>
                <w:sz w:val="20"/>
                <w:szCs w:val="20"/>
              </w:rPr>
              <w:t xml:space="preserve">Abstract Observation core - </w:t>
            </w:r>
            <w:proofErr w:type="spellStart"/>
            <w:r w:rsidRPr="00EE38D9">
              <w:rPr>
                <w:sz w:val="20"/>
                <w:szCs w:val="20"/>
              </w:rPr>
              <w:t>AbstractObservation</w:t>
            </w:r>
            <w:proofErr w:type="spellEnd"/>
          </w:p>
        </w:tc>
      </w:tr>
      <w:tr w:rsidR="00067877" w:rsidRPr="00EE38D9" w14:paraId="790B27E1" w14:textId="77777777" w:rsidTr="00D94AF2">
        <w:tc>
          <w:tcPr>
            <w:tcW w:w="2258" w:type="dxa"/>
            <w:shd w:val="clear" w:color="auto" w:fill="auto"/>
            <w:tcMar>
              <w:top w:w="100" w:type="dxa"/>
              <w:left w:w="100" w:type="dxa"/>
              <w:bottom w:w="100" w:type="dxa"/>
              <w:right w:w="100" w:type="dxa"/>
            </w:tcMar>
          </w:tcPr>
          <w:p w14:paraId="24137FE6"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Pr="00EE38D9" w:rsidRDefault="00067877" w:rsidP="001A5B74">
            <w:pPr>
              <w:widowControl w:val="0"/>
              <w:spacing w:line="240" w:lineRule="auto"/>
              <w:rPr>
                <w:sz w:val="20"/>
                <w:szCs w:val="20"/>
              </w:rPr>
            </w:pPr>
            <w:r w:rsidRPr="00EE38D9">
              <w:rPr>
                <w:sz w:val="20"/>
                <w:szCs w:val="20"/>
              </w:rPr>
              <w:t>ISO 19103:2015 Geographic information – Conceptual schema language, UML2 conformance class</w:t>
            </w:r>
          </w:p>
        </w:tc>
      </w:tr>
      <w:tr w:rsidR="00067877" w:rsidRPr="00EE38D9" w14:paraId="20C3E3C0" w14:textId="77777777" w:rsidTr="00D94AF2">
        <w:tc>
          <w:tcPr>
            <w:tcW w:w="2258" w:type="dxa"/>
            <w:shd w:val="clear" w:color="auto" w:fill="auto"/>
            <w:tcMar>
              <w:top w:w="100" w:type="dxa"/>
              <w:left w:w="100" w:type="dxa"/>
              <w:bottom w:w="100" w:type="dxa"/>
              <w:right w:w="100" w:type="dxa"/>
            </w:tcMar>
          </w:tcPr>
          <w:p w14:paraId="3C05DE4C"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Pr="00EE38D9" w:rsidRDefault="00067877" w:rsidP="001A5B74">
            <w:pPr>
              <w:widowControl w:val="0"/>
              <w:spacing w:line="240" w:lineRule="auto"/>
              <w:rPr>
                <w:sz w:val="20"/>
                <w:szCs w:val="20"/>
              </w:rPr>
            </w:pPr>
            <w:r w:rsidRPr="00EE38D9">
              <w:rPr>
                <w:sz w:val="20"/>
                <w:szCs w:val="20"/>
              </w:rPr>
              <w:t xml:space="preserve">ISO 19103:2015 Geographic information – Conceptual schema language, </w:t>
            </w:r>
            <w:proofErr w:type="spellStart"/>
            <w:r w:rsidRPr="00EE38D9">
              <w:rPr>
                <w:sz w:val="20"/>
                <w:szCs w:val="20"/>
              </w:rPr>
              <w:t>CoreTypes</w:t>
            </w:r>
            <w:proofErr w:type="spellEnd"/>
            <w:r w:rsidRPr="00EE38D9">
              <w:rPr>
                <w:sz w:val="20"/>
                <w:szCs w:val="20"/>
              </w:rPr>
              <w:t xml:space="preserve"> conformance class</w:t>
            </w:r>
          </w:p>
        </w:tc>
      </w:tr>
      <w:tr w:rsidR="00067877" w:rsidRPr="00EE38D9" w14:paraId="3022AD4A" w14:textId="77777777" w:rsidTr="00D94AF2">
        <w:tc>
          <w:tcPr>
            <w:tcW w:w="2258" w:type="dxa"/>
            <w:shd w:val="clear" w:color="auto" w:fill="auto"/>
            <w:tcMar>
              <w:top w:w="100" w:type="dxa"/>
              <w:left w:w="100" w:type="dxa"/>
              <w:bottom w:w="100" w:type="dxa"/>
              <w:right w:w="100" w:type="dxa"/>
            </w:tcMar>
          </w:tcPr>
          <w:p w14:paraId="1604EFA1" w14:textId="77777777" w:rsidR="00067877" w:rsidRPr="00EE38D9" w:rsidRDefault="00067877" w:rsidP="001A5B74">
            <w:pPr>
              <w:widowControl w:val="0"/>
              <w:spacing w:line="240" w:lineRule="auto"/>
              <w:rPr>
                <w:sz w:val="20"/>
                <w:szCs w:val="20"/>
              </w:rPr>
            </w:pPr>
            <w:r w:rsidRPr="00EE38D9">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Pr="00EE38D9" w:rsidRDefault="00067877" w:rsidP="001A5B74">
            <w:pPr>
              <w:widowControl w:val="0"/>
              <w:spacing w:line="240" w:lineRule="auto"/>
              <w:rPr>
                <w:sz w:val="20"/>
                <w:szCs w:val="20"/>
              </w:rPr>
            </w:pPr>
            <w:r w:rsidRPr="00EE38D9">
              <w:rPr>
                <w:sz w:val="20"/>
                <w:szCs w:val="20"/>
              </w:rPr>
              <w:t>ISO 19108:2002 Geographic information – Temporal schema, Application schemas for data transfer conformance class</w:t>
            </w:r>
          </w:p>
        </w:tc>
      </w:tr>
      <w:tr w:rsidR="00067877" w:rsidRPr="00EE38D9" w14:paraId="1E92DB73" w14:textId="77777777" w:rsidTr="00D94AF2">
        <w:tc>
          <w:tcPr>
            <w:tcW w:w="2258" w:type="dxa"/>
            <w:shd w:val="clear" w:color="auto" w:fill="auto"/>
            <w:tcMar>
              <w:top w:w="100" w:type="dxa"/>
              <w:left w:w="100" w:type="dxa"/>
              <w:bottom w:w="100" w:type="dxa"/>
              <w:right w:w="100" w:type="dxa"/>
            </w:tcMar>
          </w:tcPr>
          <w:p w14:paraId="3D5EBB1C" w14:textId="77777777" w:rsidR="00067877" w:rsidRPr="00EE38D9" w:rsidRDefault="00067877" w:rsidP="001A5B74">
            <w:pPr>
              <w:widowControl w:val="0"/>
              <w:spacing w:line="240" w:lineRule="auto"/>
              <w:rPr>
                <w:sz w:val="20"/>
                <w:szCs w:val="20"/>
              </w:rPr>
            </w:pPr>
            <w:r w:rsidRPr="00EE38D9">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AbstractObservationCharacteristics</w:t>
            </w:r>
            <w:proofErr w:type="spellEnd"/>
          </w:p>
        </w:tc>
      </w:tr>
      <w:tr w:rsidR="00067877" w:rsidRPr="00EE38D9" w:rsidDel="00615828" w14:paraId="15A66E4E" w14:textId="09D652DB" w:rsidTr="00D94AF2">
        <w:trPr>
          <w:del w:id="670" w:author="Katharina Schleidt" w:date="2021-10-22T00:00:00Z"/>
        </w:trPr>
        <w:tc>
          <w:tcPr>
            <w:tcW w:w="2258" w:type="dxa"/>
            <w:shd w:val="clear" w:color="auto" w:fill="auto"/>
            <w:tcMar>
              <w:top w:w="100" w:type="dxa"/>
              <w:left w:w="100" w:type="dxa"/>
              <w:bottom w:w="100" w:type="dxa"/>
              <w:right w:w="100" w:type="dxa"/>
            </w:tcMar>
          </w:tcPr>
          <w:p w14:paraId="02F99CD4" w14:textId="4474AE9B" w:rsidR="00067877" w:rsidRPr="00EE38D9" w:rsidDel="00615828" w:rsidRDefault="00067877" w:rsidP="001A5B74">
            <w:pPr>
              <w:widowControl w:val="0"/>
              <w:spacing w:line="240" w:lineRule="auto"/>
              <w:rPr>
                <w:del w:id="671" w:author="Katharina Schleidt" w:date="2021-10-22T00:00:00Z"/>
                <w:sz w:val="20"/>
                <w:szCs w:val="20"/>
              </w:rPr>
            </w:pPr>
            <w:del w:id="672" w:author="Katharina Schleidt" w:date="2021-10-17T20:41: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3D022085" w14:textId="4B5B54F0" w:rsidR="00067877" w:rsidRPr="00EE38D9" w:rsidDel="00615828" w:rsidRDefault="00067877" w:rsidP="001A5B74">
            <w:pPr>
              <w:widowControl w:val="0"/>
              <w:spacing w:line="240" w:lineRule="auto"/>
              <w:rPr>
                <w:del w:id="673" w:author="Katharina Schleidt" w:date="2021-10-22T00:00:00Z"/>
                <w:sz w:val="20"/>
                <w:szCs w:val="20"/>
              </w:rPr>
            </w:pPr>
            <w:del w:id="674" w:author="Katharina Schleidt" w:date="2021-10-17T20:41:00Z">
              <w:r w:rsidRPr="00EE38D9" w:rsidDel="00D00C9F">
                <w:rPr>
                  <w:sz w:val="20"/>
                  <w:szCs w:val="20"/>
                </w:rPr>
                <w:delText>/req/obs-core/AbstractObservation/resultTime-type</w:delText>
              </w:r>
            </w:del>
          </w:p>
        </w:tc>
      </w:tr>
      <w:tr w:rsidR="00067877" w:rsidRPr="00EE38D9" w:rsidDel="00615828" w14:paraId="49A73171" w14:textId="02EA46DC" w:rsidTr="00D94AF2">
        <w:trPr>
          <w:del w:id="675" w:author="Katharina Schleidt" w:date="2021-10-22T00:00:00Z"/>
        </w:trPr>
        <w:tc>
          <w:tcPr>
            <w:tcW w:w="2258" w:type="dxa"/>
            <w:shd w:val="clear" w:color="auto" w:fill="auto"/>
            <w:tcMar>
              <w:top w:w="100" w:type="dxa"/>
              <w:left w:w="100" w:type="dxa"/>
              <w:bottom w:w="100" w:type="dxa"/>
              <w:right w:w="100" w:type="dxa"/>
            </w:tcMar>
          </w:tcPr>
          <w:p w14:paraId="2CE2649A" w14:textId="7E3562F6" w:rsidR="00067877" w:rsidRPr="00EE38D9" w:rsidDel="00615828" w:rsidRDefault="00067877" w:rsidP="001A5B74">
            <w:pPr>
              <w:widowControl w:val="0"/>
              <w:spacing w:line="240" w:lineRule="auto"/>
              <w:rPr>
                <w:del w:id="676" w:author="Katharina Schleidt" w:date="2021-10-22T00:00:00Z"/>
                <w:sz w:val="20"/>
                <w:szCs w:val="20"/>
              </w:rPr>
            </w:pPr>
            <w:del w:id="677" w:author="Katharina Schleidt" w:date="2021-10-17T20:41:00Z">
              <w:r w:rsidRPr="00EE38D9" w:rsidDel="00D00C9F">
                <w:rPr>
                  <w:sz w:val="20"/>
                  <w:szCs w:val="20"/>
                </w:rPr>
                <w:delText>Requirement</w:delText>
              </w:r>
            </w:del>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61227B8A" w:rsidR="00067877" w:rsidRPr="00EE38D9" w:rsidDel="00615828" w:rsidRDefault="00067877" w:rsidP="001A5B74">
            <w:pPr>
              <w:widowControl w:val="0"/>
              <w:spacing w:line="240" w:lineRule="auto"/>
              <w:rPr>
                <w:del w:id="678" w:author="Katharina Schleidt" w:date="2021-10-22T00:00:00Z"/>
                <w:sz w:val="20"/>
                <w:szCs w:val="20"/>
              </w:rPr>
            </w:pPr>
            <w:del w:id="679" w:author="Katharina Schleidt" w:date="2021-10-17T20:41:00Z">
              <w:r w:rsidRPr="00EE38D9" w:rsidDel="00D00C9F">
                <w:rPr>
                  <w:sz w:val="20"/>
                  <w:szCs w:val="20"/>
                </w:rPr>
                <w:delText>/req/obs-core/AbstractObservation/validTime-type</w:delText>
              </w:r>
            </w:del>
          </w:p>
        </w:tc>
      </w:tr>
      <w:tr w:rsidR="00067877" w:rsidRPr="00EE38D9" w14:paraId="39C37D18" w14:textId="77777777" w:rsidTr="00D94AF2">
        <w:tc>
          <w:tcPr>
            <w:tcW w:w="2258" w:type="dxa"/>
            <w:shd w:val="clear" w:color="auto" w:fill="auto"/>
            <w:tcMar>
              <w:top w:w="100" w:type="dxa"/>
              <w:left w:w="100" w:type="dxa"/>
              <w:bottom w:w="100" w:type="dxa"/>
              <w:right w:w="100" w:type="dxa"/>
            </w:tcMar>
          </w:tcPr>
          <w:p w14:paraId="2E2099D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w:t>
            </w:r>
            <w:proofErr w:type="spellEnd"/>
            <w:r w:rsidRPr="00EE38D9">
              <w:rPr>
                <w:sz w:val="20"/>
                <w:szCs w:val="20"/>
              </w:rPr>
              <w:t>-card</w:t>
            </w:r>
          </w:p>
        </w:tc>
      </w:tr>
      <w:tr w:rsidR="00067877" w:rsidRPr="00EE38D9" w14:paraId="41BE0320" w14:textId="77777777" w:rsidTr="00D94AF2">
        <w:tc>
          <w:tcPr>
            <w:tcW w:w="2258" w:type="dxa"/>
            <w:shd w:val="clear" w:color="auto" w:fill="auto"/>
            <w:tcMar>
              <w:top w:w="100" w:type="dxa"/>
              <w:left w:w="100" w:type="dxa"/>
              <w:bottom w:w="100" w:type="dxa"/>
              <w:right w:w="100" w:type="dxa"/>
            </w:tcMar>
          </w:tcPr>
          <w:p w14:paraId="1BA2E3CD"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Pr="00EE38D9" w:rsidRDefault="00067877" w:rsidP="001A5B74">
            <w:pPr>
              <w:widowControl w:val="0"/>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resultTime</w:t>
            </w:r>
            <w:proofErr w:type="spellEnd"/>
            <w:r w:rsidRPr="00EE38D9">
              <w:rPr>
                <w:sz w:val="20"/>
                <w:szCs w:val="20"/>
              </w:rPr>
              <w:t>-card</w:t>
            </w:r>
          </w:p>
        </w:tc>
      </w:tr>
      <w:tr w:rsidR="00067877" w:rsidRPr="00EE38D9" w14:paraId="56593F1E" w14:textId="77777777" w:rsidTr="00D94AF2">
        <w:tc>
          <w:tcPr>
            <w:tcW w:w="2258" w:type="dxa"/>
            <w:shd w:val="clear" w:color="auto" w:fill="auto"/>
            <w:tcMar>
              <w:top w:w="100" w:type="dxa"/>
              <w:left w:w="100" w:type="dxa"/>
              <w:bottom w:w="100" w:type="dxa"/>
              <w:right w:w="100" w:type="dxa"/>
            </w:tcMar>
          </w:tcPr>
          <w:p w14:paraId="19543A34"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-card</w:t>
            </w:r>
          </w:p>
        </w:tc>
      </w:tr>
      <w:tr w:rsidR="00067877" w:rsidRPr="00EE38D9" w14:paraId="7139ACEA" w14:textId="77777777" w:rsidTr="00D94AF2">
        <w:tc>
          <w:tcPr>
            <w:tcW w:w="2258" w:type="dxa"/>
            <w:shd w:val="clear" w:color="auto" w:fill="auto"/>
            <w:tcMar>
              <w:top w:w="100" w:type="dxa"/>
              <w:left w:w="100" w:type="dxa"/>
              <w:bottom w:w="100" w:type="dxa"/>
              <w:right w:w="100" w:type="dxa"/>
            </w:tcMar>
          </w:tcPr>
          <w:p w14:paraId="38D74DCC"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6D0542A" w14:textId="78CA315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w:t>
            </w:r>
            <w:proofErr w:type="spellStart"/>
            <w:r w:rsidR="00021125" w:rsidRPr="00EE38D9">
              <w:rPr>
                <w:sz w:val="20"/>
                <w:szCs w:val="20"/>
              </w:rPr>
              <w:t>observingProcedure</w:t>
            </w:r>
            <w:proofErr w:type="spellEnd"/>
            <w:r w:rsidRPr="00EE38D9">
              <w:rPr>
                <w:sz w:val="20"/>
                <w:szCs w:val="20"/>
              </w:rPr>
              <w:t>-card</w:t>
            </w:r>
          </w:p>
        </w:tc>
      </w:tr>
      <w:tr w:rsidR="00067877" w:rsidRPr="00EE38D9" w14:paraId="4C3AEB4D" w14:textId="77777777" w:rsidTr="00D94AF2">
        <w:tc>
          <w:tcPr>
            <w:tcW w:w="2258" w:type="dxa"/>
            <w:shd w:val="clear" w:color="auto" w:fill="auto"/>
            <w:tcMar>
              <w:top w:w="100" w:type="dxa"/>
              <w:left w:w="100" w:type="dxa"/>
              <w:bottom w:w="100" w:type="dxa"/>
              <w:right w:w="100" w:type="dxa"/>
            </w:tcMar>
          </w:tcPr>
          <w:p w14:paraId="4CAB8F28" w14:textId="77777777" w:rsidR="00067877" w:rsidRPr="00EE38D9" w:rsidRDefault="00067877" w:rsidP="001A5B74">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Pr="00EE38D9" w:rsidRDefault="00067877" w:rsidP="001A5B74">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/Observation/result-card</w:t>
            </w:r>
          </w:p>
        </w:tc>
      </w:tr>
      <w:tr w:rsidR="00D00C9F" w:rsidRPr="00EE38D9" w14:paraId="57B4B7CF" w14:textId="77777777" w:rsidTr="00D94AF2">
        <w:tc>
          <w:tcPr>
            <w:tcW w:w="2258" w:type="dxa"/>
            <w:shd w:val="clear" w:color="auto" w:fill="auto"/>
            <w:tcMar>
              <w:top w:w="100" w:type="dxa"/>
              <w:left w:w="100" w:type="dxa"/>
              <w:bottom w:w="100" w:type="dxa"/>
              <w:right w:w="100" w:type="dxa"/>
            </w:tcMar>
          </w:tcPr>
          <w:p w14:paraId="24872B14" w14:textId="4626DA2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708C76C1" w14:textId="5B8CECA7"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obs-cpt</w:t>
            </w:r>
            <w:proofErr w:type="spellEnd"/>
            <w:r w:rsidRPr="00EE38D9">
              <w:rPr>
                <w:sz w:val="20"/>
                <w:szCs w:val="20"/>
              </w:rPr>
              <w:t>/Observation/Observation-</w:t>
            </w:r>
            <w:proofErr w:type="spellStart"/>
            <w:r w:rsidRPr="00EE38D9">
              <w:rPr>
                <w:sz w:val="20"/>
                <w:szCs w:val="20"/>
              </w:rPr>
              <w:t>sem</w:t>
            </w:r>
            <w:proofErr w:type="spellEnd"/>
          </w:p>
        </w:tc>
      </w:tr>
      <w:tr w:rsidR="00D00C9F" w:rsidRPr="00EE38D9" w14:paraId="5F7A0309" w14:textId="77777777" w:rsidTr="00D94AF2">
        <w:tc>
          <w:tcPr>
            <w:tcW w:w="2258" w:type="dxa"/>
            <w:shd w:val="clear" w:color="auto" w:fill="auto"/>
            <w:tcMar>
              <w:top w:w="100" w:type="dxa"/>
              <w:left w:w="100" w:type="dxa"/>
              <w:bottom w:w="100" w:type="dxa"/>
              <w:right w:w="100" w:type="dxa"/>
            </w:tcMar>
          </w:tcPr>
          <w:p w14:paraId="5D83C6CC" w14:textId="485FA99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236E748D" w14:textId="3117A7E4"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observationType-sem</w:t>
            </w:r>
            <w:proofErr w:type="spellEnd"/>
          </w:p>
        </w:tc>
      </w:tr>
      <w:tr w:rsidR="00BD1347" w:rsidRPr="00EE38D9" w14:paraId="7DE8D7E8" w14:textId="77777777" w:rsidTr="00D94AF2">
        <w:tc>
          <w:tcPr>
            <w:tcW w:w="2258" w:type="dxa"/>
            <w:shd w:val="clear" w:color="auto" w:fill="auto"/>
            <w:tcMar>
              <w:top w:w="100" w:type="dxa"/>
              <w:left w:w="100" w:type="dxa"/>
              <w:bottom w:w="100" w:type="dxa"/>
              <w:right w:w="100" w:type="dxa"/>
            </w:tcMar>
          </w:tcPr>
          <w:p w14:paraId="6C2DEAFF" w14:textId="45711086" w:rsidR="00BD1347" w:rsidRPr="00EE38D9" w:rsidRDefault="00BD1347"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389D1985" w14:textId="68AFE241" w:rsidR="00BD1347" w:rsidRPr="00EE38D9" w:rsidRDefault="00BD1347" w:rsidP="00D00C9F">
            <w:pPr>
              <w:widowControl w:val="0"/>
              <w:spacing w:line="240" w:lineRule="auto"/>
              <w:rPr>
                <w:sz w:val="20"/>
                <w:szCs w:val="20"/>
              </w:rPr>
            </w:pPr>
            <w:r w:rsidRPr="00EE38D9">
              <w:rPr>
                <w:sz w:val="20"/>
                <w:szCs w:val="20"/>
              </w:rPr>
              <w:t>/req/obs-core/AbstractObservationType/AbstractObservationType-sem</w:t>
            </w:r>
          </w:p>
        </w:tc>
      </w:tr>
      <w:tr w:rsidR="00D00C9F" w:rsidRPr="00EE38D9" w14:paraId="0EA97F42" w14:textId="77777777" w:rsidTr="00D94AF2">
        <w:tc>
          <w:tcPr>
            <w:tcW w:w="2258" w:type="dxa"/>
            <w:shd w:val="clear" w:color="auto" w:fill="auto"/>
            <w:tcMar>
              <w:top w:w="100" w:type="dxa"/>
              <w:left w:w="100" w:type="dxa"/>
              <w:bottom w:w="100" w:type="dxa"/>
              <w:right w:w="100" w:type="dxa"/>
            </w:tcMar>
          </w:tcPr>
          <w:p w14:paraId="2CE2FF8C" w14:textId="7092CBCF"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B72656B" w14:textId="4AA1AD9F"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resultTime</w:t>
            </w:r>
            <w:proofErr w:type="spellEnd"/>
            <w:r w:rsidRPr="00EE38D9">
              <w:rPr>
                <w:sz w:val="20"/>
                <w:szCs w:val="20"/>
              </w:rPr>
              <w:t>-type</w:t>
            </w:r>
          </w:p>
        </w:tc>
      </w:tr>
      <w:tr w:rsidR="00D00C9F" w:rsidRPr="00EE38D9" w14:paraId="3156C584" w14:textId="77777777" w:rsidTr="00D94AF2">
        <w:tc>
          <w:tcPr>
            <w:tcW w:w="2258" w:type="dxa"/>
            <w:shd w:val="clear" w:color="auto" w:fill="auto"/>
            <w:tcMar>
              <w:top w:w="100" w:type="dxa"/>
              <w:left w:w="100" w:type="dxa"/>
              <w:bottom w:w="100" w:type="dxa"/>
              <w:right w:w="100" w:type="dxa"/>
            </w:tcMar>
          </w:tcPr>
          <w:p w14:paraId="666B5EF6" w14:textId="378E9C7B"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4026F376" w14:textId="7515EDDA"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validTime</w:t>
            </w:r>
            <w:proofErr w:type="spellEnd"/>
            <w:r w:rsidRPr="00EE38D9">
              <w:rPr>
                <w:sz w:val="20"/>
                <w:szCs w:val="20"/>
              </w:rPr>
              <w:t>-type</w:t>
            </w:r>
          </w:p>
        </w:tc>
      </w:tr>
      <w:tr w:rsidR="00D00C9F" w:rsidRPr="00EE38D9" w14:paraId="4A11BD7E" w14:textId="77777777" w:rsidTr="00D94AF2">
        <w:tc>
          <w:tcPr>
            <w:tcW w:w="2258" w:type="dxa"/>
            <w:shd w:val="clear" w:color="auto" w:fill="auto"/>
            <w:tcMar>
              <w:top w:w="100" w:type="dxa"/>
              <w:left w:w="100" w:type="dxa"/>
              <w:bottom w:w="100" w:type="dxa"/>
              <w:right w:w="100" w:type="dxa"/>
            </w:tcMar>
          </w:tcPr>
          <w:p w14:paraId="6872FBBE" w14:textId="744C6F41"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1E309D5D" w14:textId="33550D98"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featureOfInterest</w:t>
            </w:r>
            <w:proofErr w:type="spellEnd"/>
            <w:r w:rsidRPr="00EE38D9">
              <w:rPr>
                <w:sz w:val="20"/>
                <w:szCs w:val="20"/>
              </w:rPr>
              <w:t>-con</w:t>
            </w:r>
          </w:p>
        </w:tc>
      </w:tr>
      <w:tr w:rsidR="00D00C9F" w:rsidRPr="00EE38D9" w14:paraId="455BB7A8" w14:textId="77777777" w:rsidTr="00D94AF2">
        <w:tc>
          <w:tcPr>
            <w:tcW w:w="2258" w:type="dxa"/>
            <w:shd w:val="clear" w:color="auto" w:fill="auto"/>
            <w:tcMar>
              <w:top w:w="100" w:type="dxa"/>
              <w:left w:w="100" w:type="dxa"/>
              <w:bottom w:w="100" w:type="dxa"/>
              <w:right w:w="100" w:type="dxa"/>
            </w:tcMar>
          </w:tcPr>
          <w:p w14:paraId="17B15A0C" w14:textId="355FE23E" w:rsidR="00D00C9F" w:rsidRPr="00EE38D9" w:rsidRDefault="00D00C9F" w:rsidP="00D00C9F">
            <w:pPr>
              <w:widowControl w:val="0"/>
              <w:spacing w:line="240" w:lineRule="auto"/>
              <w:rPr>
                <w:sz w:val="20"/>
                <w:szCs w:val="20"/>
              </w:rPr>
            </w:pPr>
            <w:r w:rsidRPr="00EE38D9">
              <w:rPr>
                <w:sz w:val="20"/>
                <w:szCs w:val="20"/>
              </w:rPr>
              <w:t>Requirement</w:t>
            </w:r>
          </w:p>
        </w:tc>
        <w:tc>
          <w:tcPr>
            <w:tcW w:w="7513" w:type="dxa"/>
            <w:shd w:val="clear" w:color="auto" w:fill="auto"/>
            <w:tcMar>
              <w:top w:w="100" w:type="dxa"/>
              <w:left w:w="100" w:type="dxa"/>
              <w:bottom w:w="100" w:type="dxa"/>
              <w:right w:w="100" w:type="dxa"/>
            </w:tcMar>
          </w:tcPr>
          <w:p w14:paraId="09D82DA5" w14:textId="3A7726C3" w:rsidR="00D00C9F" w:rsidRPr="00EE38D9" w:rsidRDefault="00D00C9F" w:rsidP="00D00C9F">
            <w:pPr>
              <w:widowControl w:val="0"/>
              <w:spacing w:line="240" w:lineRule="auto"/>
              <w:rPr>
                <w:sz w:val="20"/>
                <w:szCs w:val="20"/>
              </w:rPr>
            </w:pPr>
            <w:r w:rsidRPr="00EE38D9">
              <w:rPr>
                <w:sz w:val="20"/>
                <w:szCs w:val="20"/>
              </w:rPr>
              <w:t>/</w:t>
            </w:r>
            <w:proofErr w:type="spellStart"/>
            <w:r w:rsidRPr="00EE38D9">
              <w:rPr>
                <w:sz w:val="20"/>
                <w:szCs w:val="20"/>
              </w:rPr>
              <w:t>req</w:t>
            </w:r>
            <w:proofErr w:type="spellEnd"/>
            <w:r w:rsidRPr="00EE38D9">
              <w:rPr>
                <w:sz w:val="20"/>
                <w:szCs w:val="20"/>
              </w:rPr>
              <w:t>/</w:t>
            </w:r>
            <w:proofErr w:type="spellStart"/>
            <w:r w:rsidRPr="00EE38D9">
              <w:rPr>
                <w:sz w:val="20"/>
                <w:szCs w:val="20"/>
              </w:rPr>
              <w:t>obs</w:t>
            </w:r>
            <w:proofErr w:type="spellEnd"/>
            <w:r w:rsidRPr="00EE38D9">
              <w:rPr>
                <w:sz w:val="20"/>
                <w:szCs w:val="20"/>
              </w:rPr>
              <w:t>-core/</w:t>
            </w:r>
            <w:proofErr w:type="spellStart"/>
            <w:r w:rsidRPr="00EE38D9">
              <w:rPr>
                <w:sz w:val="20"/>
                <w:szCs w:val="20"/>
              </w:rPr>
              <w:t>AbstractObservation</w:t>
            </w:r>
            <w:proofErr w:type="spellEnd"/>
            <w:r w:rsidRPr="00EE38D9">
              <w:rPr>
                <w:sz w:val="20"/>
                <w:szCs w:val="20"/>
              </w:rPr>
              <w:t>/</w:t>
            </w:r>
            <w:proofErr w:type="spellStart"/>
            <w:r w:rsidRPr="00EE38D9">
              <w:rPr>
                <w:sz w:val="20"/>
                <w:szCs w:val="20"/>
              </w:rPr>
              <w:t>parameterName</w:t>
            </w:r>
            <w:proofErr w:type="spellEnd"/>
            <w:r w:rsidRPr="00EE38D9">
              <w:rPr>
                <w:sz w:val="20"/>
                <w:szCs w:val="20"/>
              </w:rPr>
              <w:t>-card</w:t>
            </w:r>
          </w:p>
        </w:tc>
      </w:tr>
      <w:tr w:rsidR="00EE38D9" w:rsidRPr="00EE38D9" w14:paraId="0269CCDC" w14:textId="77777777" w:rsidTr="00D94AF2">
        <w:tc>
          <w:tcPr>
            <w:tcW w:w="2258" w:type="dxa"/>
            <w:shd w:val="clear" w:color="auto" w:fill="auto"/>
            <w:tcMar>
              <w:top w:w="100" w:type="dxa"/>
              <w:left w:w="100" w:type="dxa"/>
              <w:bottom w:w="100" w:type="dxa"/>
              <w:right w:w="100" w:type="dxa"/>
            </w:tcMar>
          </w:tcPr>
          <w:p w14:paraId="2FCAEF43" w14:textId="003A3A30"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1749B9CE" w14:textId="5987F98B"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observerhost</w:t>
            </w:r>
            <w:proofErr w:type="spellEnd"/>
            <w:r w:rsidRPr="008D29ED">
              <w:rPr>
                <w:sz w:val="20"/>
                <w:szCs w:val="20"/>
              </w:rPr>
              <w:t>-con</w:t>
            </w:r>
          </w:p>
        </w:tc>
      </w:tr>
      <w:tr w:rsidR="00EE38D9" w:rsidRPr="00EE38D9" w14:paraId="0D2DE78D" w14:textId="77777777" w:rsidTr="00D94AF2">
        <w:tc>
          <w:tcPr>
            <w:tcW w:w="2258" w:type="dxa"/>
            <w:shd w:val="clear" w:color="auto" w:fill="auto"/>
            <w:tcMar>
              <w:top w:w="100" w:type="dxa"/>
              <w:left w:w="100" w:type="dxa"/>
              <w:bottom w:w="100" w:type="dxa"/>
              <w:right w:w="100" w:type="dxa"/>
            </w:tcMar>
          </w:tcPr>
          <w:p w14:paraId="5558116F" w14:textId="54D6F424"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2EA1B873" w14:textId="44D9480E"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observedProperty</w:t>
            </w:r>
            <w:proofErr w:type="spellEnd"/>
            <w:r w:rsidRPr="008D29ED">
              <w:rPr>
                <w:sz w:val="20"/>
                <w:szCs w:val="20"/>
              </w:rPr>
              <w:t>-con</w:t>
            </w:r>
          </w:p>
        </w:tc>
      </w:tr>
      <w:tr w:rsidR="00EE38D9" w:rsidRPr="00EE38D9" w14:paraId="4CBBAA3E" w14:textId="77777777" w:rsidTr="00D94AF2">
        <w:tc>
          <w:tcPr>
            <w:tcW w:w="2258" w:type="dxa"/>
            <w:shd w:val="clear" w:color="auto" w:fill="auto"/>
            <w:tcMar>
              <w:top w:w="100" w:type="dxa"/>
              <w:left w:w="100" w:type="dxa"/>
              <w:bottom w:w="100" w:type="dxa"/>
              <w:right w:w="100" w:type="dxa"/>
            </w:tcMar>
          </w:tcPr>
          <w:p w14:paraId="349B7852" w14:textId="5560E577"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4B63BFA3" w14:textId="6CBE6088"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w:t>
            </w:r>
            <w:proofErr w:type="spellStart"/>
            <w:r w:rsidRPr="008D29ED">
              <w:rPr>
                <w:sz w:val="20"/>
                <w:szCs w:val="20"/>
              </w:rPr>
              <w:t>observingProcedure</w:t>
            </w:r>
            <w:proofErr w:type="spellEnd"/>
            <w:r w:rsidRPr="008D29ED">
              <w:rPr>
                <w:sz w:val="20"/>
                <w:szCs w:val="20"/>
              </w:rPr>
              <w:t>-con</w:t>
            </w:r>
          </w:p>
        </w:tc>
      </w:tr>
      <w:tr w:rsidR="00EE38D9" w:rsidRPr="00EE38D9" w14:paraId="04BED736" w14:textId="77777777" w:rsidTr="00D94AF2">
        <w:tc>
          <w:tcPr>
            <w:tcW w:w="2258" w:type="dxa"/>
            <w:shd w:val="clear" w:color="auto" w:fill="auto"/>
            <w:tcMar>
              <w:top w:w="100" w:type="dxa"/>
              <w:left w:w="100" w:type="dxa"/>
              <w:bottom w:w="100" w:type="dxa"/>
              <w:right w:w="100" w:type="dxa"/>
            </w:tcMar>
          </w:tcPr>
          <w:p w14:paraId="51C800C0" w14:textId="014FED09" w:rsidR="00EE38D9" w:rsidRPr="00EE38D9" w:rsidRDefault="00EE38D9" w:rsidP="00EE38D9">
            <w:pPr>
              <w:widowControl w:val="0"/>
              <w:spacing w:line="240" w:lineRule="auto"/>
              <w:rPr>
                <w:sz w:val="20"/>
                <w:szCs w:val="20"/>
              </w:rPr>
            </w:pPr>
            <w:r w:rsidRPr="00EE38D9">
              <w:rPr>
                <w:sz w:val="20"/>
                <w:szCs w:val="20"/>
              </w:rPr>
              <w:t>Requirement</w:t>
            </w:r>
          </w:p>
        </w:tc>
        <w:tc>
          <w:tcPr>
            <w:tcW w:w="7513" w:type="dxa"/>
            <w:tcMar>
              <w:top w:w="100" w:type="dxa"/>
              <w:left w:w="100" w:type="dxa"/>
              <w:bottom w:w="100" w:type="dxa"/>
              <w:right w:w="100" w:type="dxa"/>
            </w:tcMar>
          </w:tcPr>
          <w:p w14:paraId="00D19E9E" w14:textId="7657AE32" w:rsidR="00EE38D9" w:rsidRPr="00EE38D9" w:rsidRDefault="00EE38D9" w:rsidP="00EE38D9">
            <w:pPr>
              <w:widowControl w:val="0"/>
              <w:spacing w:line="240" w:lineRule="auto"/>
              <w:rPr>
                <w:sz w:val="20"/>
                <w:szCs w:val="20"/>
              </w:rPr>
            </w:pPr>
            <w:r w:rsidRPr="008D29ED">
              <w:rPr>
                <w:sz w:val="20"/>
                <w:szCs w:val="20"/>
              </w:rPr>
              <w:t>/</w:t>
            </w:r>
            <w:proofErr w:type="spellStart"/>
            <w:r w:rsidRPr="008D29ED">
              <w:rPr>
                <w:sz w:val="20"/>
                <w:szCs w:val="20"/>
              </w:rPr>
              <w:t>re</w:t>
            </w:r>
            <w:r w:rsidR="00615828">
              <w:rPr>
                <w:sz w:val="20"/>
                <w:szCs w:val="20"/>
              </w:rPr>
              <w:t>q</w:t>
            </w:r>
            <w:proofErr w:type="spellEnd"/>
            <w:r w:rsidRPr="008D29ED">
              <w:rPr>
                <w:sz w:val="20"/>
                <w:szCs w:val="20"/>
              </w:rPr>
              <w:t>/</w:t>
            </w:r>
            <w:proofErr w:type="spellStart"/>
            <w:r w:rsidRPr="008D29ED">
              <w:rPr>
                <w:sz w:val="20"/>
                <w:szCs w:val="20"/>
              </w:rPr>
              <w:t>obs</w:t>
            </w:r>
            <w:proofErr w:type="spellEnd"/>
            <w:r w:rsidRPr="008D29ED">
              <w:rPr>
                <w:sz w:val="20"/>
                <w:szCs w:val="20"/>
              </w:rPr>
              <w:t>-core/Observation/result-con</w:t>
            </w:r>
          </w:p>
        </w:tc>
      </w:tr>
      <w:tr w:rsidR="00B72D84" w:rsidRPr="00EE38D9" w14:paraId="2819915F" w14:textId="77777777" w:rsidTr="00D94AF2">
        <w:tc>
          <w:tcPr>
            <w:tcW w:w="2258" w:type="dxa"/>
            <w:shd w:val="clear" w:color="auto" w:fill="auto"/>
            <w:tcMar>
              <w:top w:w="100" w:type="dxa"/>
              <w:left w:w="100" w:type="dxa"/>
              <w:bottom w:w="100" w:type="dxa"/>
              <w:right w:w="100" w:type="dxa"/>
            </w:tcMar>
          </w:tcPr>
          <w:p w14:paraId="4F713394" w14:textId="706FA49D" w:rsidR="00B72D84" w:rsidRPr="00EE38D9" w:rsidRDefault="00B72D84" w:rsidP="001A5B74">
            <w:pPr>
              <w:widowControl w:val="0"/>
              <w:spacing w:line="240" w:lineRule="auto"/>
              <w:rPr>
                <w:sz w:val="20"/>
                <w:szCs w:val="20"/>
              </w:rPr>
            </w:pPr>
            <w:r w:rsidRPr="00815246">
              <w:rPr>
                <w:sz w:val="20"/>
                <w:szCs w:val="20"/>
              </w:rPr>
              <w:t>Requirement</w:t>
            </w:r>
          </w:p>
        </w:tc>
        <w:tc>
          <w:tcPr>
            <w:tcW w:w="7513" w:type="dxa"/>
            <w:tcMar>
              <w:top w:w="100" w:type="dxa"/>
              <w:left w:w="100" w:type="dxa"/>
              <w:bottom w:w="100" w:type="dxa"/>
              <w:right w:w="100" w:type="dxa"/>
            </w:tcMar>
          </w:tcPr>
          <w:p w14:paraId="44D485B0" w14:textId="46BB8C07" w:rsidR="00B72D84" w:rsidRPr="00EE38D9" w:rsidRDefault="00B72D84" w:rsidP="001A5B74">
            <w:pPr>
              <w:widowControl w:val="0"/>
              <w:spacing w:line="240" w:lineRule="auto"/>
              <w:rPr>
                <w:sz w:val="20"/>
                <w:szCs w:val="20"/>
              </w:rPr>
            </w:pPr>
            <w:r w:rsidRPr="00B72D84">
              <w:rPr>
                <w:sz w:val="20"/>
                <w:szCs w:val="20"/>
              </w:rPr>
              <w:t>/</w:t>
            </w:r>
            <w:proofErr w:type="spellStart"/>
            <w:r w:rsidRPr="00B72D84">
              <w:rPr>
                <w:sz w:val="20"/>
                <w:szCs w:val="20"/>
              </w:rPr>
              <w:t>req</w:t>
            </w:r>
            <w:proofErr w:type="spellEnd"/>
            <w:r w:rsidRPr="00B72D84">
              <w:rPr>
                <w:sz w:val="20"/>
                <w:szCs w:val="20"/>
              </w:rPr>
              <w:t>/</w:t>
            </w:r>
            <w:proofErr w:type="spellStart"/>
            <w:r w:rsidRPr="00B72D84">
              <w:rPr>
                <w:sz w:val="20"/>
                <w:szCs w:val="20"/>
              </w:rPr>
              <w:t>obs-cpt</w:t>
            </w:r>
            <w:proofErr w:type="spellEnd"/>
            <w:r w:rsidRPr="00B72D84">
              <w:rPr>
                <w:sz w:val="20"/>
                <w:szCs w:val="20"/>
              </w:rPr>
              <w:t>/Observation/</w:t>
            </w:r>
            <w:proofErr w:type="spellStart"/>
            <w:r w:rsidRPr="00B72D84">
              <w:rPr>
                <w:sz w:val="20"/>
                <w:szCs w:val="20"/>
              </w:rPr>
              <w:t>uom</w:t>
            </w:r>
            <w:proofErr w:type="spellEnd"/>
          </w:p>
        </w:tc>
      </w:tr>
      <w:tr w:rsidR="00067877" w:rsidRPr="00EE38D9" w14:paraId="6598FAEE" w14:textId="77777777" w:rsidTr="00D94AF2">
        <w:tc>
          <w:tcPr>
            <w:tcW w:w="2258" w:type="dxa"/>
            <w:shd w:val="clear" w:color="auto" w:fill="auto"/>
            <w:tcMar>
              <w:top w:w="100" w:type="dxa"/>
              <w:left w:w="100" w:type="dxa"/>
              <w:bottom w:w="100" w:type="dxa"/>
              <w:right w:w="100" w:type="dxa"/>
            </w:tcMar>
          </w:tcPr>
          <w:p w14:paraId="0B61BCD2"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tcMar>
              <w:top w:w="100" w:type="dxa"/>
              <w:left w:w="100" w:type="dxa"/>
              <w:bottom w:w="100" w:type="dxa"/>
              <w:right w:w="100" w:type="dxa"/>
            </w:tcMar>
          </w:tcPr>
          <w:p w14:paraId="3F958195"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observedProperty</w:t>
            </w:r>
            <w:proofErr w:type="spellEnd"/>
            <w:r w:rsidRPr="00EE38D9">
              <w:rPr>
                <w:sz w:val="20"/>
                <w:szCs w:val="20"/>
              </w:rPr>
              <w:t>-con</w:t>
            </w:r>
          </w:p>
        </w:tc>
      </w:tr>
      <w:tr w:rsidR="00067877" w:rsidRPr="00EE38D9" w14:paraId="4B59270D" w14:textId="77777777" w:rsidTr="00D94AF2">
        <w:tc>
          <w:tcPr>
            <w:tcW w:w="2258" w:type="dxa"/>
            <w:shd w:val="clear" w:color="auto" w:fill="auto"/>
            <w:tcMar>
              <w:top w:w="100" w:type="dxa"/>
              <w:left w:w="100" w:type="dxa"/>
              <w:bottom w:w="100" w:type="dxa"/>
              <w:right w:w="100" w:type="dxa"/>
            </w:tcMar>
          </w:tcPr>
          <w:p w14:paraId="38DF7971"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observerhost</w:t>
            </w:r>
            <w:proofErr w:type="spellEnd"/>
            <w:r w:rsidRPr="00EE38D9">
              <w:rPr>
                <w:sz w:val="20"/>
                <w:szCs w:val="20"/>
              </w:rPr>
              <w:t>-con</w:t>
            </w:r>
          </w:p>
        </w:tc>
      </w:tr>
      <w:tr w:rsidR="00067877" w:rsidRPr="00EE38D9" w14:paraId="3CBACD31" w14:textId="77777777" w:rsidTr="00D94AF2">
        <w:tc>
          <w:tcPr>
            <w:tcW w:w="2258" w:type="dxa"/>
            <w:shd w:val="clear" w:color="auto" w:fill="auto"/>
            <w:tcMar>
              <w:top w:w="100" w:type="dxa"/>
              <w:left w:w="100" w:type="dxa"/>
              <w:bottom w:w="100" w:type="dxa"/>
              <w:right w:w="100" w:type="dxa"/>
            </w:tcMar>
          </w:tcPr>
          <w:p w14:paraId="363C025A"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37330E5D" w14:textId="33BD123E"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ins w:id="680" w:author="Katharina Schleidt" w:date="2021-10-22T00:43:00Z">
              <w:r w:rsidR="00D94AF2" w:rsidRPr="007B7B10">
                <w:rPr>
                  <w:sz w:val="20"/>
                  <w:szCs w:val="20"/>
                </w:rPr>
                <w:t>observingProcedure</w:t>
              </w:r>
            </w:ins>
            <w:proofErr w:type="spellEnd"/>
            <w:del w:id="681" w:author="Katharina Schleidt" w:date="2021-10-22T00:43:00Z">
              <w:r w:rsidRPr="00EE38D9" w:rsidDel="00D94AF2">
                <w:rPr>
                  <w:sz w:val="20"/>
                  <w:szCs w:val="20"/>
                </w:rPr>
                <w:delText>procedure</w:delText>
              </w:r>
            </w:del>
            <w:r w:rsidRPr="00EE38D9">
              <w:rPr>
                <w:sz w:val="20"/>
                <w:szCs w:val="20"/>
              </w:rPr>
              <w:t>-con</w:t>
            </w:r>
          </w:p>
        </w:tc>
      </w:tr>
      <w:tr w:rsidR="00067877" w:rsidRPr="00EE38D9" w14:paraId="2A1387D9" w14:textId="77777777" w:rsidTr="00D94AF2">
        <w:tc>
          <w:tcPr>
            <w:tcW w:w="2258" w:type="dxa"/>
            <w:shd w:val="clear" w:color="auto" w:fill="auto"/>
            <w:tcMar>
              <w:top w:w="100" w:type="dxa"/>
              <w:left w:w="100" w:type="dxa"/>
              <w:bottom w:w="100" w:type="dxa"/>
              <w:right w:w="100" w:type="dxa"/>
            </w:tcMar>
          </w:tcPr>
          <w:p w14:paraId="655EAE9C" w14:textId="77777777" w:rsidR="00067877" w:rsidRPr="00EE38D9" w:rsidRDefault="00067877" w:rsidP="001A5B74">
            <w:pPr>
              <w:widowControl w:val="0"/>
              <w:spacing w:line="240" w:lineRule="auto"/>
              <w:rPr>
                <w:sz w:val="20"/>
                <w:szCs w:val="20"/>
              </w:rPr>
            </w:pPr>
            <w:r w:rsidRPr="00EE38D9">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Pr="00EE38D9" w:rsidRDefault="00067877" w:rsidP="001A5B74">
            <w:pPr>
              <w:widowControl w:val="0"/>
              <w:spacing w:line="240" w:lineRule="auto"/>
              <w:rPr>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/Observation/result-con</w:t>
            </w:r>
          </w:p>
        </w:tc>
      </w:tr>
      <w:tr w:rsidR="000F7AC0" w:rsidRPr="00EE38D9" w14:paraId="784C2B43" w14:textId="77777777" w:rsidTr="00D94AF2">
        <w:trPr>
          <w:ins w:id="682" w:author="Katharina Schleidt" w:date="2021-10-11T15:14:00Z"/>
        </w:trPr>
        <w:tc>
          <w:tcPr>
            <w:tcW w:w="2258" w:type="dxa"/>
            <w:shd w:val="clear" w:color="auto" w:fill="auto"/>
            <w:tcMar>
              <w:top w:w="100" w:type="dxa"/>
              <w:left w:w="100" w:type="dxa"/>
              <w:bottom w:w="100" w:type="dxa"/>
              <w:right w:w="100" w:type="dxa"/>
            </w:tcMar>
          </w:tcPr>
          <w:p w14:paraId="586E3992" w14:textId="57D37EA4" w:rsidR="000F7AC0" w:rsidRPr="00EE38D9" w:rsidRDefault="000F7AC0" w:rsidP="001A5B74">
            <w:pPr>
              <w:widowControl w:val="0"/>
              <w:spacing w:line="240" w:lineRule="auto"/>
              <w:rPr>
                <w:ins w:id="683" w:author="Katharina Schleidt" w:date="2021-10-11T15:14:00Z"/>
                <w:sz w:val="20"/>
                <w:szCs w:val="20"/>
              </w:rPr>
            </w:pPr>
            <w:ins w:id="684" w:author="Katharina Schleidt" w:date="2021-10-11T15:14:00Z">
              <w:r w:rsidRPr="00EE38D9">
                <w:rPr>
                  <w:sz w:val="20"/>
                  <w:szCs w:val="20"/>
                </w:rPr>
                <w:t>Recommendation</w:t>
              </w:r>
            </w:ins>
          </w:p>
        </w:tc>
        <w:tc>
          <w:tcPr>
            <w:tcW w:w="7513" w:type="dxa"/>
            <w:shd w:val="clear" w:color="auto" w:fill="auto"/>
            <w:tcMar>
              <w:top w:w="100" w:type="dxa"/>
              <w:left w:w="100" w:type="dxa"/>
              <w:bottom w:w="100" w:type="dxa"/>
              <w:right w:w="100" w:type="dxa"/>
            </w:tcMar>
          </w:tcPr>
          <w:p w14:paraId="17A38C5B" w14:textId="1D24AFFD" w:rsidR="000F7AC0" w:rsidRPr="00EE38D9" w:rsidRDefault="000F7AC0" w:rsidP="001A5B74">
            <w:pPr>
              <w:widowControl w:val="0"/>
              <w:spacing w:line="240" w:lineRule="auto"/>
              <w:rPr>
                <w:ins w:id="685" w:author="Katharina Schleidt" w:date="2021-10-11T15:14:00Z"/>
                <w:sz w:val="20"/>
                <w:szCs w:val="20"/>
              </w:rPr>
            </w:pPr>
            <w:r w:rsidRPr="00EE38D9">
              <w:rPr>
                <w:sz w:val="20"/>
                <w:szCs w:val="20"/>
              </w:rPr>
              <w:t>/rec/</w:t>
            </w:r>
            <w:proofErr w:type="spellStart"/>
            <w:r w:rsidRPr="00EE38D9">
              <w:rPr>
                <w:sz w:val="20"/>
                <w:szCs w:val="20"/>
              </w:rPr>
              <w:t>obs-cpt</w:t>
            </w:r>
            <w:proofErr w:type="spellEnd"/>
            <w:r w:rsidRPr="00EE38D9">
              <w:rPr>
                <w:sz w:val="20"/>
                <w:szCs w:val="20"/>
              </w:rPr>
              <w:t>/Observation/</w:t>
            </w:r>
            <w:proofErr w:type="spellStart"/>
            <w:r w:rsidRPr="00EE38D9">
              <w:rPr>
                <w:sz w:val="20"/>
                <w:szCs w:val="20"/>
              </w:rPr>
              <w:t>phenomenonTimeResult</w:t>
            </w:r>
            <w:proofErr w:type="spellEnd"/>
            <w:r w:rsidRPr="00EE38D9">
              <w:rPr>
                <w:sz w:val="20"/>
                <w:szCs w:val="20"/>
              </w:rPr>
              <w:t>-con</w:t>
            </w:r>
          </w:p>
        </w:tc>
      </w:tr>
      <w:tr w:rsidR="00067877" w:rsidRPr="00EE38D9" w:rsidDel="00615828" w14:paraId="34810CA8" w14:textId="1E6D05A2" w:rsidTr="00D94AF2">
        <w:trPr>
          <w:del w:id="686" w:author="Katharina Schleidt" w:date="2021-10-22T00:00:00Z"/>
        </w:trPr>
        <w:tc>
          <w:tcPr>
            <w:tcW w:w="2258" w:type="dxa"/>
            <w:shd w:val="clear" w:color="auto" w:fill="auto"/>
            <w:tcMar>
              <w:top w:w="100" w:type="dxa"/>
              <w:left w:w="100" w:type="dxa"/>
              <w:bottom w:w="100" w:type="dxa"/>
              <w:right w:w="100" w:type="dxa"/>
            </w:tcMar>
          </w:tcPr>
          <w:p w14:paraId="4A4F4BB3" w14:textId="71EE3181" w:rsidR="00067877" w:rsidRPr="00EE38D9" w:rsidDel="00615828" w:rsidRDefault="00067877" w:rsidP="001A5B74">
            <w:pPr>
              <w:widowControl w:val="0"/>
              <w:spacing w:line="240" w:lineRule="auto"/>
              <w:rPr>
                <w:del w:id="687" w:author="Katharina Schleidt" w:date="2021-10-22T00:00:00Z"/>
                <w:sz w:val="20"/>
                <w:szCs w:val="20"/>
              </w:rPr>
            </w:pPr>
            <w:del w:id="688" w:author="Katharina Schleidt" w:date="2021-10-17T20:40:00Z">
              <w:r w:rsidRPr="00EE38D9" w:rsidDel="00D00C9F">
                <w:rPr>
                  <w:sz w:val="20"/>
                  <w:szCs w:val="20"/>
                </w:rPr>
                <w:delText>Requirement</w:delText>
              </w:r>
            </w:del>
          </w:p>
        </w:tc>
        <w:tc>
          <w:tcPr>
            <w:tcW w:w="7513" w:type="dxa"/>
            <w:shd w:val="clear" w:color="auto" w:fill="auto"/>
            <w:tcMar>
              <w:top w:w="100" w:type="dxa"/>
              <w:left w:w="100" w:type="dxa"/>
              <w:bottom w:w="100" w:type="dxa"/>
              <w:right w:w="100" w:type="dxa"/>
            </w:tcMar>
          </w:tcPr>
          <w:p w14:paraId="5F17F0E3" w14:textId="59EE1A1F" w:rsidR="00067877" w:rsidRPr="00EE38D9" w:rsidDel="00615828" w:rsidRDefault="00067877" w:rsidP="001A5B74">
            <w:pPr>
              <w:widowControl w:val="0"/>
              <w:spacing w:line="240" w:lineRule="auto"/>
              <w:rPr>
                <w:del w:id="689" w:author="Katharina Schleidt" w:date="2021-10-22T00:00:00Z"/>
                <w:sz w:val="20"/>
                <w:szCs w:val="20"/>
              </w:rPr>
            </w:pPr>
            <w:del w:id="690" w:author="Katharina Schleidt" w:date="2021-10-17T20:40:00Z">
              <w:r w:rsidRPr="00EE38D9" w:rsidDel="00D00C9F">
                <w:rPr>
                  <w:sz w:val="20"/>
                  <w:szCs w:val="20"/>
                </w:rPr>
                <w:delText>/req/obs-core/AbstractObservation/parameterName-card</w:delText>
              </w:r>
            </w:del>
          </w:p>
        </w:tc>
      </w:tr>
    </w:tbl>
    <w:p w14:paraId="5CAB035B" w14:textId="33FACE91" w:rsidR="00067877" w:rsidRDefault="00067877" w:rsidP="00067877">
      <w:pPr>
        <w:rPr>
          <w:lang w:eastAsia="ja-JP"/>
        </w:rPr>
      </w:pPr>
    </w:p>
    <w:p w14:paraId="72B50ED6" w14:textId="25084C30" w:rsidR="004762FB" w:rsidDel="008058BC" w:rsidRDefault="004762FB" w:rsidP="004762FB">
      <w:pPr>
        <w:keepNext/>
        <w:rPr>
          <w:del w:id="691" w:author="Katharina Schleidt" w:date="2021-10-27T12:06:00Z"/>
        </w:rPr>
      </w:pPr>
      <w:del w:id="692" w:author="Katharina Schleidt" w:date="2021-10-27T12:06:00Z">
        <w:r w:rsidDel="008058BC">
          <w:rPr>
            <w:noProof/>
            <w:lang w:val="fr-FR" w:eastAsia="fr-FR"/>
          </w:rPr>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del>
    </w:p>
    <w:p w14:paraId="37D358D5" w14:textId="346DC7FA" w:rsidR="00067877" w:rsidDel="008058BC" w:rsidRDefault="004762FB" w:rsidP="004762FB">
      <w:pPr>
        <w:jc w:val="center"/>
        <w:rPr>
          <w:del w:id="693" w:author="Katharina Schleidt" w:date="2021-10-27T12:06:00Z"/>
          <w:b/>
          <w:bCs/>
          <w:sz w:val="20"/>
          <w:szCs w:val="20"/>
        </w:rPr>
      </w:pPr>
      <w:del w:id="694" w:author="Katharina Schleidt" w:date="2021-10-27T12:06:00Z">
        <w:r w:rsidRPr="004762FB" w:rsidDel="008058BC">
          <w:rPr>
            <w:b/>
            <w:bCs/>
            <w:sz w:val="20"/>
            <w:szCs w:val="20"/>
          </w:rPr>
          <w:delText xml:space="preserve">Figure </w:delText>
        </w:r>
        <w:r w:rsidR="00D471BA" w:rsidDel="008058BC">
          <w:rPr>
            <w:b/>
            <w:bCs/>
            <w:sz w:val="20"/>
            <w:szCs w:val="20"/>
          </w:rPr>
          <w:fldChar w:fldCharType="begin"/>
        </w:r>
        <w:r w:rsidR="00D471BA" w:rsidDel="008058BC">
          <w:rPr>
            <w:b/>
            <w:bCs/>
            <w:sz w:val="20"/>
            <w:szCs w:val="20"/>
          </w:rPr>
          <w:delInstrText xml:space="preserve"> SEQ Figure \* ARABIC </w:delInstrText>
        </w:r>
        <w:r w:rsidR="00D471BA" w:rsidDel="008058BC">
          <w:rPr>
            <w:b/>
            <w:bCs/>
            <w:sz w:val="20"/>
            <w:szCs w:val="20"/>
          </w:rPr>
          <w:fldChar w:fldCharType="separate"/>
        </w:r>
        <w:r w:rsidR="0018089C" w:rsidDel="008058BC">
          <w:rPr>
            <w:b/>
            <w:bCs/>
            <w:noProof/>
            <w:sz w:val="20"/>
            <w:szCs w:val="20"/>
          </w:rPr>
          <w:delText>23</w:delText>
        </w:r>
        <w:r w:rsidR="00D471BA" w:rsidDel="008058BC">
          <w:rPr>
            <w:b/>
            <w:bCs/>
            <w:sz w:val="20"/>
            <w:szCs w:val="20"/>
          </w:rPr>
          <w:fldChar w:fldCharType="end"/>
        </w:r>
        <w:r w:rsidRPr="004762FB" w:rsidDel="008058BC">
          <w:rPr>
            <w:b/>
            <w:bCs/>
            <w:sz w:val="20"/>
            <w:szCs w:val="20"/>
          </w:rPr>
          <w:delText xml:space="preserve">— (Informative) Included direct and indirect requirements and recommendations of the </w:delText>
        </w:r>
        <w:r w:rsidR="0082560B" w:rsidRPr="0082560B" w:rsidDel="008058BC">
          <w:rPr>
            <w:b/>
            <w:bCs/>
            <w:sz w:val="20"/>
            <w:szCs w:val="20"/>
          </w:rPr>
          <w:delText xml:space="preserve">Abstract Observation core </w:delText>
        </w:r>
        <w:r w:rsidR="0082560B" w:rsidDel="008058BC">
          <w:rPr>
            <w:b/>
            <w:bCs/>
            <w:sz w:val="20"/>
            <w:szCs w:val="20"/>
          </w:rPr>
          <w:delText xml:space="preserve">— </w:delText>
        </w:r>
        <w:r w:rsidRPr="004762FB" w:rsidDel="008058BC">
          <w:rPr>
            <w:b/>
            <w:bCs/>
            <w:sz w:val="20"/>
            <w:szCs w:val="20"/>
          </w:rPr>
          <w:delText>AbstractObservation requirements class.</w:delText>
        </w:r>
      </w:del>
    </w:p>
    <w:p w14:paraId="470E9733" w14:textId="25B04272" w:rsidR="004762FB" w:rsidRDefault="00FC480B" w:rsidP="00FC480B">
      <w:pPr>
        <w:pStyle w:val="Heading3"/>
      </w:pPr>
      <w:r w:rsidRPr="00FC480B">
        <w:t xml:space="preserve">Constraint </w:t>
      </w:r>
      <w:del w:id="695" w:author="Katharina Schleidt" w:date="2021-10-17T20:37:00Z">
        <w:r w:rsidRPr="00FC480B" w:rsidDel="00D00C9F">
          <w:delText>resultTime instant</w:delText>
        </w:r>
      </w:del>
      <w:proofErr w:type="spellStart"/>
      <w:ins w:id="696" w:author="Katharina Schleidt" w:date="2021-10-17T20:37:00Z">
        <w:r w:rsidR="00D00C9F">
          <w:t>observationType</w:t>
        </w:r>
      </w:ins>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785E1D">
        <w:tc>
          <w:tcPr>
            <w:tcW w:w="4526" w:type="dxa"/>
            <w:shd w:val="clear" w:color="auto" w:fill="auto"/>
            <w:tcMar>
              <w:top w:w="100" w:type="dxa"/>
              <w:left w:w="100" w:type="dxa"/>
              <w:bottom w:w="100" w:type="dxa"/>
              <w:right w:w="100" w:type="dxa"/>
            </w:tcMar>
          </w:tcPr>
          <w:p w14:paraId="37CC6F31" w14:textId="3FD7B505"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ins w:id="697" w:author="Katharina Schleidt" w:date="2021-10-17T20:37:00Z">
              <w:r w:rsidR="00D00C9F">
                <w:rPr>
                  <w:sz w:val="20"/>
                  <w:szCs w:val="20"/>
                </w:rPr>
                <w:t>observationType</w:t>
              </w:r>
            </w:ins>
            <w:r>
              <w:rPr>
                <w:sz w:val="20"/>
                <w:szCs w:val="20"/>
              </w:rPr>
              <w:t>-</w:t>
            </w:r>
            <w:ins w:id="698" w:author="Katharina Schleidt" w:date="2021-10-17T20:37:00Z">
              <w:r w:rsidR="00D00C9F">
                <w:rPr>
                  <w:sz w:val="20"/>
                  <w:szCs w:val="20"/>
                </w:rPr>
                <w:t>sem</w:t>
              </w:r>
            </w:ins>
            <w:proofErr w:type="spellEnd"/>
          </w:p>
        </w:tc>
        <w:tc>
          <w:tcPr>
            <w:tcW w:w="5796" w:type="dxa"/>
            <w:shd w:val="clear" w:color="auto" w:fill="auto"/>
            <w:tcMar>
              <w:top w:w="100" w:type="dxa"/>
              <w:left w:w="100" w:type="dxa"/>
              <w:bottom w:w="100" w:type="dxa"/>
              <w:right w:w="100" w:type="dxa"/>
            </w:tcMar>
          </w:tcPr>
          <w:p w14:paraId="38D289D0" w14:textId="6E2553FF" w:rsidR="0051668D" w:rsidRDefault="002C6CAB">
            <w:pPr>
              <w:widowControl w:val="0"/>
              <w:spacing w:line="240" w:lineRule="auto"/>
              <w:rPr>
                <w:sz w:val="20"/>
                <w:szCs w:val="20"/>
              </w:rPr>
            </w:pPr>
            <w:ins w:id="699" w:author="Katharina Schleidt" w:date="2021-10-17T20:53:00Z">
              <w:r w:rsidRPr="002C6CAB">
                <w:rPr>
                  <w:sz w:val="20"/>
                  <w:szCs w:val="20"/>
                </w:rPr>
                <w:t xml:space="preserve">If information on the type of Observation is provided, </w:t>
              </w:r>
            </w:ins>
            <w:ins w:id="700" w:author="Katharina Schleidt" w:date="2021-10-17T21:01:00Z">
              <w:r w:rsidR="00785E1D">
                <w:rPr>
                  <w:sz w:val="20"/>
                  <w:szCs w:val="20"/>
                </w:rPr>
                <w:t xml:space="preserve">the constraints defined in the referenced </w:t>
              </w:r>
              <w:proofErr w:type="spellStart"/>
              <w:r w:rsidR="00785E1D">
                <w:rPr>
                  <w:sz w:val="20"/>
                  <w:szCs w:val="20"/>
                </w:rPr>
                <w:t>codelist</w:t>
              </w:r>
              <w:proofErr w:type="spellEnd"/>
              <w:r w:rsidR="00785E1D">
                <w:rPr>
                  <w:sz w:val="20"/>
                  <w:szCs w:val="20"/>
                </w:rPr>
                <w:t xml:space="preserve"> </w:t>
              </w:r>
            </w:ins>
            <w:ins w:id="701" w:author="Katharina Schleidt" w:date="2021-10-17T20:53:00Z">
              <w:r w:rsidRPr="002C6CAB">
                <w:rPr>
                  <w:sz w:val="20"/>
                  <w:szCs w:val="20"/>
                </w:rPr>
                <w:t>SHALL be used.</w:t>
              </w:r>
            </w:ins>
          </w:p>
        </w:tc>
      </w:tr>
    </w:tbl>
    <w:p w14:paraId="41F61C17" w14:textId="6258B4F6" w:rsidR="00FC480B" w:rsidRDefault="00FC480B" w:rsidP="00FC480B">
      <w:pPr>
        <w:rPr>
          <w:ins w:id="702" w:author="Katharina Schleidt" w:date="2021-10-17T20:28:00Z"/>
          <w:lang w:eastAsia="ja-JP"/>
        </w:rPr>
      </w:pPr>
    </w:p>
    <w:p w14:paraId="5F69FFD2" w14:textId="77777777" w:rsidR="00B03C5D" w:rsidRDefault="00B03C5D" w:rsidP="00B03C5D">
      <w:pPr>
        <w:pStyle w:val="Heading3"/>
        <w:rPr>
          <w:ins w:id="703" w:author="Katharina Schleidt" w:date="2021-10-17T20:28:00Z"/>
        </w:rPr>
      </w:pPr>
      <w:ins w:id="704" w:author="Katharina Schleidt" w:date="2021-10-17T20:28:00Z">
        <w:r w:rsidRPr="00FC480B">
          <w:t xml:space="preserve">Constraint </w:t>
        </w:r>
        <w:proofErr w:type="spellStart"/>
        <w:r w:rsidRPr="00FC480B">
          <w:t>resultTime</w:t>
        </w:r>
        <w:proofErr w:type="spellEnd"/>
        <w:r w:rsidRPr="00FC480B">
          <w:t xml:space="preserve"> instant</w:t>
        </w:r>
      </w:ins>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03C5D" w14:paraId="782D86CB" w14:textId="77777777" w:rsidTr="00D45324">
        <w:trPr>
          <w:ins w:id="705" w:author="Katharina Schleidt" w:date="2021-10-17T20:28:00Z"/>
        </w:trPr>
        <w:tc>
          <w:tcPr>
            <w:tcW w:w="4526" w:type="dxa"/>
            <w:shd w:val="clear" w:color="auto" w:fill="auto"/>
            <w:tcMar>
              <w:top w:w="100" w:type="dxa"/>
              <w:left w:w="100" w:type="dxa"/>
              <w:bottom w:w="100" w:type="dxa"/>
              <w:right w:w="100" w:type="dxa"/>
            </w:tcMar>
          </w:tcPr>
          <w:p w14:paraId="0087F330" w14:textId="77777777" w:rsidR="00B03C5D" w:rsidRDefault="00B03C5D" w:rsidP="00D45324">
            <w:pPr>
              <w:widowControl w:val="0"/>
              <w:spacing w:line="240" w:lineRule="auto"/>
              <w:rPr>
                <w:ins w:id="706" w:author="Katharina Schleidt" w:date="2021-10-17T20:28:00Z"/>
                <w:sz w:val="20"/>
                <w:szCs w:val="20"/>
              </w:rPr>
            </w:pPr>
            <w:ins w:id="707" w:author="Katharina Schleidt" w:date="2021-10-17T20:28: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ins>
          </w:p>
        </w:tc>
        <w:tc>
          <w:tcPr>
            <w:tcW w:w="5796" w:type="dxa"/>
            <w:shd w:val="clear" w:color="auto" w:fill="auto"/>
            <w:tcMar>
              <w:top w:w="100" w:type="dxa"/>
              <w:left w:w="100" w:type="dxa"/>
              <w:bottom w:w="100" w:type="dxa"/>
              <w:right w:w="100" w:type="dxa"/>
            </w:tcMar>
          </w:tcPr>
          <w:p w14:paraId="7A891668" w14:textId="77777777" w:rsidR="00B03C5D" w:rsidRDefault="00B03C5D" w:rsidP="00D45324">
            <w:pPr>
              <w:widowControl w:val="0"/>
              <w:spacing w:line="240" w:lineRule="auto"/>
              <w:rPr>
                <w:ins w:id="708" w:author="Katharina Schleidt" w:date="2021-10-17T20:28:00Z"/>
                <w:sz w:val="20"/>
                <w:szCs w:val="20"/>
              </w:rPr>
            </w:pPr>
            <w:ins w:id="709" w:author="Katharina Schleidt" w:date="2021-10-17T20:28:00Z">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ins>
          </w:p>
        </w:tc>
      </w:tr>
    </w:tbl>
    <w:p w14:paraId="002325B3" w14:textId="77777777" w:rsidR="00B03C5D" w:rsidRDefault="00B03C5D"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7358171A" w14:textId="77777777" w:rsidR="007B2C44" w:rsidRDefault="007B2C44"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4C770313" w:rsidR="00447B29" w:rsidRDefault="00447B29" w:rsidP="001A5B74">
            <w:pPr>
              <w:widowControl w:val="0"/>
              <w:spacing w:line="240" w:lineRule="auto"/>
              <w:rPr>
                <w:sz w:val="20"/>
                <w:szCs w:val="20"/>
              </w:rPr>
            </w:pPr>
            <w:r>
              <w:rPr>
                <w:b/>
                <w:sz w:val="20"/>
                <w:szCs w:val="20"/>
              </w:rPr>
              <w:t>Requirement</w:t>
            </w:r>
            <w:r>
              <w:rPr>
                <w:sz w:val="20"/>
                <w:szCs w:val="20"/>
              </w:rPr>
              <w:br/>
            </w:r>
            <w:r w:rsidR="000F7AC0">
              <w:rPr>
                <w:sz w:val="20"/>
                <w:szCs w:val="20"/>
              </w:rPr>
              <w:t>/</w:t>
            </w:r>
            <w:proofErr w:type="spellStart"/>
            <w:r w:rsidR="000F7AC0">
              <w:rPr>
                <w:sz w:val="20"/>
                <w:szCs w:val="20"/>
              </w:rPr>
              <w:t>req</w:t>
            </w:r>
            <w:proofErr w:type="spellEnd"/>
            <w:r w:rsidR="000F7AC0">
              <w:rPr>
                <w:sz w:val="20"/>
                <w:szCs w:val="20"/>
              </w:rPr>
              <w:t>/</w:t>
            </w:r>
            <w:proofErr w:type="spellStart"/>
            <w:r w:rsidR="000F7AC0">
              <w:rPr>
                <w:sz w:val="20"/>
                <w:szCs w:val="20"/>
              </w:rPr>
              <w:t>obs</w:t>
            </w:r>
            <w:proofErr w:type="spellEnd"/>
            <w:r w:rsidR="000F7AC0">
              <w:rPr>
                <w:sz w:val="20"/>
                <w:szCs w:val="20"/>
              </w:rPr>
              <w:t>-core/</w:t>
            </w:r>
            <w:proofErr w:type="spellStart"/>
            <w:r w:rsidR="000F7AC0">
              <w:rPr>
                <w:sz w:val="20"/>
                <w:szCs w:val="20"/>
              </w:rPr>
              <w:t>AbstractObservation</w:t>
            </w:r>
            <w:proofErr w:type="spellEnd"/>
            <w:r w:rsidR="000F7AC0">
              <w:rPr>
                <w:sz w:val="20"/>
                <w:szCs w:val="20"/>
              </w:rPr>
              <w:t>/</w:t>
            </w:r>
            <w:proofErr w:type="spellStart"/>
            <w:r w:rsidR="000F7AC0">
              <w:rPr>
                <w:sz w:val="20"/>
                <w:szCs w:val="20"/>
              </w:rPr>
              <w:t>featureOfInterest</w:t>
            </w:r>
            <w:proofErr w:type="spellEnd"/>
            <w:r w:rsidR="000F7AC0">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28501044" w:rsidR="00447B29" w:rsidRDefault="00447B29" w:rsidP="00447B29">
      <w:pPr>
        <w:rPr>
          <w:lang w:eastAsia="ja-JP"/>
        </w:rPr>
      </w:pPr>
    </w:p>
    <w:p w14:paraId="10699B04" w14:textId="77777777" w:rsidR="00EE38D9" w:rsidRDefault="00EE38D9" w:rsidP="00EE38D9">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0E4E2510" w14:textId="77777777" w:rsidTr="00EE38D9">
        <w:tc>
          <w:tcPr>
            <w:tcW w:w="4668" w:type="dxa"/>
            <w:shd w:val="clear" w:color="auto" w:fill="auto"/>
            <w:tcMar>
              <w:top w:w="100" w:type="dxa"/>
              <w:left w:w="100" w:type="dxa"/>
              <w:bottom w:w="100" w:type="dxa"/>
              <w:right w:w="100" w:type="dxa"/>
            </w:tcMar>
          </w:tcPr>
          <w:p w14:paraId="3E6CA96B" w14:textId="0D421B49"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69AC33DA" w14:textId="46A28F48" w:rsidR="00EE38D9" w:rsidRPr="00815246" w:rsidRDefault="00EE38D9" w:rsidP="00D45324">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Pr>
                <w:sz w:val="20"/>
                <w:szCs w:val="20"/>
              </w:rPr>
              <w:t>SHALL</w:t>
            </w:r>
            <w:r w:rsidRPr="00815246">
              <w:rPr>
                <w:sz w:val="20"/>
                <w:szCs w:val="20"/>
              </w:rPr>
              <w:t xml:space="preserve"> be provided</w:t>
            </w:r>
          </w:p>
        </w:tc>
      </w:tr>
    </w:tbl>
    <w:p w14:paraId="66F09BBF" w14:textId="77777777" w:rsidR="00EE38D9" w:rsidRDefault="00EE38D9" w:rsidP="00EE38D9">
      <w:pPr>
        <w:rPr>
          <w:lang w:eastAsia="ja-JP"/>
        </w:rPr>
      </w:pPr>
    </w:p>
    <w:p w14:paraId="3793CC6C" w14:textId="77777777" w:rsidR="00EE38D9" w:rsidRDefault="00EE38D9" w:rsidP="00EE38D9">
      <w:pPr>
        <w:pStyle w:val="Heading3"/>
      </w:pPr>
      <w:r w:rsidRPr="00BB0E5D">
        <w:t xml:space="preserve">Constraint </w:t>
      </w:r>
      <w:proofErr w:type="spellStart"/>
      <w:r w:rsidRPr="00BB0E5D">
        <w:t>ObservableProperty</w:t>
      </w:r>
      <w:proofErr w:type="spellEnd"/>
      <w:r w:rsidRPr="00BB0E5D">
        <w:t xml:space="preserve"> </w:t>
      </w:r>
      <w:r>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EE38D9" w14:paraId="58FD0016" w14:textId="77777777" w:rsidTr="00EE38D9">
        <w:tc>
          <w:tcPr>
            <w:tcW w:w="4668" w:type="dxa"/>
            <w:shd w:val="clear" w:color="auto" w:fill="auto"/>
            <w:tcMar>
              <w:top w:w="100" w:type="dxa"/>
              <w:left w:w="100" w:type="dxa"/>
              <w:bottom w:w="100" w:type="dxa"/>
              <w:right w:w="100" w:type="dxa"/>
            </w:tcMar>
          </w:tcPr>
          <w:p w14:paraId="3C162380" w14:textId="6EF5492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385CBE4A" w14:textId="28BEB9C7" w:rsidR="00EE38D9" w:rsidRPr="00815246" w:rsidRDefault="00EE38D9" w:rsidP="00D45324">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Pr>
                <w:sz w:val="20"/>
                <w:szCs w:val="20"/>
              </w:rPr>
              <w:t>SHALL</w:t>
            </w:r>
            <w:r w:rsidRPr="00815246">
              <w:rPr>
                <w:sz w:val="20"/>
                <w:szCs w:val="20"/>
              </w:rPr>
              <w:t xml:space="preserve">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7CF938B6" w14:textId="77777777" w:rsidR="00EE38D9" w:rsidRDefault="00EE38D9" w:rsidP="00EE38D9">
      <w:pPr>
        <w:rPr>
          <w:lang w:eastAsia="ja-JP"/>
        </w:rPr>
      </w:pPr>
    </w:p>
    <w:p w14:paraId="00018D77" w14:textId="77777777" w:rsidR="00EE38D9" w:rsidRDefault="00EE38D9" w:rsidP="00EE38D9">
      <w:pPr>
        <w:pStyle w:val="Heading3"/>
      </w:pPr>
      <w:r w:rsidRPr="00BB0E5D">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65F5C738" w14:textId="77777777" w:rsidTr="00EE38D9">
        <w:tc>
          <w:tcPr>
            <w:tcW w:w="4668" w:type="dxa"/>
            <w:shd w:val="clear" w:color="auto" w:fill="auto"/>
            <w:tcMar>
              <w:top w:w="100" w:type="dxa"/>
              <w:left w:w="100" w:type="dxa"/>
              <w:bottom w:w="100" w:type="dxa"/>
              <w:right w:w="100" w:type="dxa"/>
            </w:tcMar>
          </w:tcPr>
          <w:p w14:paraId="569CBEB5" w14:textId="583500A5"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w:t>
            </w:r>
            <w:proofErr w:type="spellStart"/>
            <w:r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564D1399" w14:textId="142ED10E" w:rsidR="00EE38D9" w:rsidRPr="00815246" w:rsidRDefault="00EE38D9" w:rsidP="00D45324">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20E8AC1A" w14:textId="77777777" w:rsidR="00EE38D9" w:rsidRDefault="00EE38D9" w:rsidP="00EE38D9">
      <w:pPr>
        <w:rPr>
          <w:lang w:eastAsia="ja-JP"/>
        </w:rPr>
      </w:pPr>
    </w:p>
    <w:p w14:paraId="191F257C" w14:textId="77777777" w:rsidR="00EE38D9" w:rsidRDefault="00EE38D9" w:rsidP="00EE38D9">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EE38D9" w14:paraId="43864105" w14:textId="77777777" w:rsidTr="00EE38D9">
        <w:tc>
          <w:tcPr>
            <w:tcW w:w="4668" w:type="dxa"/>
            <w:shd w:val="clear" w:color="auto" w:fill="auto"/>
            <w:tcMar>
              <w:top w:w="100" w:type="dxa"/>
              <w:left w:w="100" w:type="dxa"/>
              <w:bottom w:w="100" w:type="dxa"/>
              <w:right w:w="100" w:type="dxa"/>
            </w:tcMar>
          </w:tcPr>
          <w:p w14:paraId="5AEDB6D3" w14:textId="6DC4E8EE" w:rsidR="00EE38D9" w:rsidRPr="00815246" w:rsidRDefault="00EE38D9" w:rsidP="00D45324">
            <w:pPr>
              <w:widowControl w:val="0"/>
              <w:spacing w:line="240" w:lineRule="auto"/>
              <w:rPr>
                <w:sz w:val="20"/>
                <w:szCs w:val="20"/>
              </w:rPr>
            </w:pPr>
            <w:r>
              <w:rPr>
                <w:b/>
                <w:sz w:val="20"/>
                <w:szCs w:val="20"/>
              </w:rPr>
              <w:t>Requirement</w:t>
            </w:r>
            <w:r w:rsidRPr="00815246">
              <w:rPr>
                <w:sz w:val="20"/>
                <w:szCs w:val="20"/>
              </w:rPr>
              <w:br/>
              <w:t>/</w:t>
            </w:r>
            <w:proofErr w:type="spellStart"/>
            <w:r w:rsidRPr="00815246">
              <w:rPr>
                <w:sz w:val="20"/>
                <w:szCs w:val="20"/>
              </w:rPr>
              <w:t>re</w:t>
            </w:r>
            <w:r>
              <w:rPr>
                <w:sz w:val="20"/>
                <w:szCs w:val="20"/>
              </w:rPr>
              <w:t>q</w:t>
            </w:r>
            <w:proofErr w:type="spellEnd"/>
            <w:r w:rsidRPr="00815246">
              <w:rPr>
                <w:sz w:val="20"/>
                <w:szCs w:val="20"/>
              </w:rPr>
              <w:t>/</w:t>
            </w:r>
            <w:proofErr w:type="spellStart"/>
            <w:r w:rsidRPr="00815246">
              <w:rPr>
                <w:sz w:val="20"/>
                <w:szCs w:val="20"/>
              </w:rPr>
              <w:t>obs</w:t>
            </w:r>
            <w:proofErr w:type="spellEnd"/>
            <w:r w:rsidRPr="00815246">
              <w:rPr>
                <w:sz w:val="20"/>
                <w:szCs w:val="20"/>
              </w:rPr>
              <w:t>-</w:t>
            </w:r>
            <w:r>
              <w:rPr>
                <w:sz w:val="20"/>
                <w:szCs w:val="20"/>
              </w:rPr>
              <w:t>core</w:t>
            </w:r>
            <w:r w:rsidRPr="00815246">
              <w:rPr>
                <w:sz w:val="20"/>
                <w:szCs w:val="20"/>
              </w:rPr>
              <w:t>/Observation/result-con</w:t>
            </w:r>
          </w:p>
        </w:tc>
        <w:tc>
          <w:tcPr>
            <w:tcW w:w="4961" w:type="dxa"/>
            <w:shd w:val="clear" w:color="auto" w:fill="auto"/>
            <w:tcMar>
              <w:top w:w="100" w:type="dxa"/>
              <w:left w:w="100" w:type="dxa"/>
              <w:bottom w:w="100" w:type="dxa"/>
              <w:right w:w="100" w:type="dxa"/>
            </w:tcMar>
          </w:tcPr>
          <w:p w14:paraId="6C8BA001" w14:textId="464F7232" w:rsidR="00EE38D9" w:rsidRPr="00815246" w:rsidRDefault="00EE38D9" w:rsidP="00D45324">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w:t>
            </w:r>
            <w:r>
              <w:rPr>
                <w:sz w:val="20"/>
                <w:szCs w:val="20"/>
              </w:rPr>
              <w:t>SHALL</w:t>
            </w:r>
            <w:r w:rsidRPr="00815246">
              <w:rPr>
                <w:sz w:val="20"/>
                <w:szCs w:val="20"/>
              </w:rPr>
              <w:t xml:space="preserve"> be suitable for the associated </w:t>
            </w:r>
            <w:proofErr w:type="spellStart"/>
            <w:r w:rsidRPr="00815246">
              <w:rPr>
                <w:b/>
                <w:sz w:val="20"/>
                <w:szCs w:val="20"/>
              </w:rPr>
              <w:t>ObservableProperty</w:t>
            </w:r>
            <w:proofErr w:type="spellEnd"/>
          </w:p>
        </w:tc>
      </w:tr>
    </w:tbl>
    <w:p w14:paraId="107943FF" w14:textId="77777777" w:rsidR="00EE38D9" w:rsidRDefault="00EE38D9" w:rsidP="00EE38D9">
      <w:pPr>
        <w:rPr>
          <w:lang w:eastAsia="ja-JP"/>
        </w:rPr>
      </w:pPr>
    </w:p>
    <w:p w14:paraId="228CD8E5" w14:textId="1A373C22" w:rsidR="00EE38D9" w:rsidDel="00AC6ECA" w:rsidRDefault="00EE38D9" w:rsidP="00447B29">
      <w:pPr>
        <w:rPr>
          <w:del w:id="710" w:author="Katharina Schleidt" w:date="2021-10-27T12:06:00Z"/>
          <w:lang w:eastAsia="ja-JP"/>
        </w:rPr>
      </w:pPr>
    </w:p>
    <w:p w14:paraId="70F6F0AA" w14:textId="218912DF" w:rsidR="00A86F83" w:rsidRDefault="00A86F83" w:rsidP="00A86F83">
      <w:pPr>
        <w:pStyle w:val="Heading2"/>
      </w:pPr>
      <w:bookmarkStart w:id="711" w:name="_Toc72768878"/>
      <w:proofErr w:type="spellStart"/>
      <w:r w:rsidRPr="00A86F83">
        <w:t>AbstractObservableProperty</w:t>
      </w:r>
      <w:bookmarkEnd w:id="711"/>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1252EE49" w:rsidR="009D3677" w:rsidDel="00AC6ECA" w:rsidRDefault="009D3677" w:rsidP="009D3677">
      <w:pPr>
        <w:keepNext/>
        <w:rPr>
          <w:del w:id="712" w:author="Katharina Schleidt" w:date="2021-10-27T12:07:00Z"/>
        </w:rPr>
      </w:pPr>
      <w:del w:id="713" w:author="Katharina Schleidt" w:date="2021-10-27T12:07:00Z">
        <w:r w:rsidDel="00AC6ECA">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del>
    </w:p>
    <w:p w14:paraId="2DF16FA3" w14:textId="171524EE" w:rsidR="00381F0F" w:rsidDel="00AC6ECA" w:rsidRDefault="009D3677" w:rsidP="009D3677">
      <w:pPr>
        <w:jc w:val="center"/>
        <w:rPr>
          <w:del w:id="714" w:author="Katharina Schleidt" w:date="2021-10-27T12:07:00Z"/>
          <w:b/>
          <w:bCs/>
          <w:sz w:val="20"/>
          <w:szCs w:val="20"/>
        </w:rPr>
      </w:pPr>
      <w:del w:id="715" w:author="Katharina Schleidt" w:date="2021-10-27T12:07:00Z">
        <w:r w:rsidRPr="009D367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24</w:delText>
        </w:r>
        <w:r w:rsidR="00D471BA" w:rsidDel="00AC6ECA">
          <w:rPr>
            <w:b/>
            <w:bCs/>
            <w:sz w:val="20"/>
            <w:szCs w:val="20"/>
          </w:rPr>
          <w:fldChar w:fldCharType="end"/>
        </w:r>
        <w:r w:rsidRPr="009D367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9D3677" w:rsidDel="00AC6ECA">
          <w:rPr>
            <w:b/>
            <w:bCs/>
            <w:sz w:val="20"/>
            <w:szCs w:val="20"/>
          </w:rPr>
          <w:delText>AbstractObservableProperty requirements class.</w:delText>
        </w:r>
      </w:del>
    </w:p>
    <w:p w14:paraId="4B226B5B" w14:textId="77777777" w:rsidR="00E01BFE" w:rsidRDefault="00E01BFE" w:rsidP="00E01BFE">
      <w:pPr>
        <w:keepNext/>
      </w:pPr>
      <w:r>
        <w:rPr>
          <w:noProof/>
          <w:lang w:val="fr-FR" w:eastAsia="fr-FR"/>
        </w:rPr>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5CA9E9D2"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716" w:name="_Toc72768879"/>
      <w:proofErr w:type="spellStart"/>
      <w:r w:rsidRPr="008123FB">
        <w:t>AbstractObservingProcedure</w:t>
      </w:r>
      <w:bookmarkEnd w:id="716"/>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4830A388" w:rsidR="00B52A66" w:rsidDel="00AC6ECA" w:rsidRDefault="00B52A66" w:rsidP="00B52A66">
      <w:pPr>
        <w:keepNext/>
        <w:rPr>
          <w:del w:id="717" w:author="Katharina Schleidt" w:date="2021-10-27T12:07:00Z"/>
        </w:rPr>
      </w:pPr>
      <w:del w:id="718" w:author="Katharina Schleidt" w:date="2021-10-27T12:07:00Z">
        <w:r w:rsidDel="00AC6ECA">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del>
    </w:p>
    <w:p w14:paraId="05221027" w14:textId="0EE217FF" w:rsidR="00DE1F09" w:rsidDel="00AC6ECA" w:rsidRDefault="00B52A66" w:rsidP="00B52A66">
      <w:pPr>
        <w:jc w:val="center"/>
        <w:rPr>
          <w:del w:id="719" w:author="Katharina Schleidt" w:date="2021-10-27T12:07:00Z"/>
          <w:b/>
          <w:bCs/>
          <w:sz w:val="20"/>
          <w:szCs w:val="20"/>
        </w:rPr>
      </w:pPr>
      <w:del w:id="720" w:author="Katharina Schleidt" w:date="2021-10-27T12:07:00Z">
        <w:r w:rsidRPr="00B52A6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26</w:delText>
        </w:r>
        <w:r w:rsidR="00D471BA" w:rsidDel="00AC6ECA">
          <w:rPr>
            <w:b/>
            <w:bCs/>
            <w:sz w:val="20"/>
            <w:szCs w:val="20"/>
          </w:rPr>
          <w:fldChar w:fldCharType="end"/>
        </w:r>
        <w:r w:rsidRPr="00B52A66"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B52A66" w:rsidDel="00AC6ECA">
          <w:rPr>
            <w:b/>
            <w:bCs/>
            <w:sz w:val="20"/>
            <w:szCs w:val="20"/>
          </w:rPr>
          <w:delText>AbstractObservingProcedure requirements class.</w:delText>
        </w:r>
      </w:del>
    </w:p>
    <w:p w14:paraId="671A8BF5" w14:textId="77777777" w:rsidR="00A45C2E" w:rsidRDefault="00A45C2E" w:rsidP="00A45C2E">
      <w:pPr>
        <w:keepNext/>
      </w:pPr>
      <w:r>
        <w:rPr>
          <w:noProof/>
          <w:lang w:val="fr-FR" w:eastAsia="fr-FR"/>
        </w:rPr>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0F4031F4"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721" w:name="_Toc72768880"/>
      <w:proofErr w:type="spellStart"/>
      <w:r w:rsidRPr="00B95291">
        <w:t>AbstractObserver</w:t>
      </w:r>
      <w:bookmarkEnd w:id="721"/>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088E04E0" w:rsidR="00631F81" w:rsidDel="00AC6ECA" w:rsidRDefault="00631F81" w:rsidP="00631F81">
      <w:pPr>
        <w:keepNext/>
        <w:rPr>
          <w:del w:id="722" w:author="Katharina Schleidt" w:date="2021-10-27T12:07:00Z"/>
        </w:rPr>
      </w:pPr>
      <w:del w:id="723" w:author="Katharina Schleidt" w:date="2021-10-27T12:07:00Z">
        <w:r w:rsidDel="00AC6ECA">
          <w:rPr>
            <w:noProof/>
            <w:lang w:val="fr-FR" w:eastAsia="fr-FR"/>
          </w:rPr>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del>
    </w:p>
    <w:p w14:paraId="76C83F6C" w14:textId="21A553F2" w:rsidR="00CE2290" w:rsidDel="00AC6ECA" w:rsidRDefault="00631F81" w:rsidP="00631F81">
      <w:pPr>
        <w:jc w:val="center"/>
        <w:rPr>
          <w:del w:id="724" w:author="Katharina Schleidt" w:date="2021-10-27T12:07:00Z"/>
          <w:b/>
          <w:bCs/>
          <w:sz w:val="20"/>
          <w:szCs w:val="20"/>
        </w:rPr>
      </w:pPr>
      <w:del w:id="725" w:author="Katharina Schleidt" w:date="2021-10-27T12:07:00Z">
        <w:r w:rsidRPr="00631F8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28</w:delText>
        </w:r>
        <w:r w:rsidR="00D471BA" w:rsidDel="00AC6ECA">
          <w:rPr>
            <w:b/>
            <w:bCs/>
            <w:sz w:val="20"/>
            <w:szCs w:val="20"/>
          </w:rPr>
          <w:fldChar w:fldCharType="end"/>
        </w:r>
        <w:r w:rsidRPr="00631F81"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31F81" w:rsidDel="00AC6ECA">
          <w:rPr>
            <w:b/>
            <w:bCs/>
            <w:sz w:val="20"/>
            <w:szCs w:val="20"/>
          </w:rPr>
          <w:delText>AbstractObserver requirements class.</w:delText>
        </w:r>
      </w:del>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3214E47B"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726" w:name="_Toc72768881"/>
      <w:proofErr w:type="spellStart"/>
      <w:r w:rsidRPr="006050F3">
        <w:t>AbstractHost</w:t>
      </w:r>
      <w:bookmarkEnd w:id="726"/>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BE4C68C" w:rsidR="0064114F" w:rsidDel="00AC6ECA" w:rsidRDefault="0064114F" w:rsidP="0064114F">
      <w:pPr>
        <w:keepNext/>
        <w:rPr>
          <w:del w:id="727" w:author="Katharina Schleidt" w:date="2021-10-27T12:07:00Z"/>
        </w:rPr>
      </w:pPr>
      <w:del w:id="728" w:author="Katharina Schleidt" w:date="2021-10-27T12:07:00Z">
        <w:r w:rsidDel="00AC6ECA">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del>
    </w:p>
    <w:p w14:paraId="508502CB" w14:textId="6D4DB719" w:rsidR="00FE3432" w:rsidDel="00AC6ECA" w:rsidRDefault="0064114F" w:rsidP="0064114F">
      <w:pPr>
        <w:jc w:val="center"/>
        <w:rPr>
          <w:del w:id="729" w:author="Katharina Schleidt" w:date="2021-10-27T12:07:00Z"/>
          <w:b/>
          <w:bCs/>
          <w:sz w:val="20"/>
          <w:szCs w:val="20"/>
        </w:rPr>
      </w:pPr>
      <w:del w:id="730" w:author="Katharina Schleidt" w:date="2021-10-27T12:07:00Z">
        <w:r w:rsidRPr="0064114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30</w:delText>
        </w:r>
        <w:r w:rsidR="00D471BA" w:rsidDel="00AC6ECA">
          <w:rPr>
            <w:b/>
            <w:bCs/>
            <w:sz w:val="20"/>
            <w:szCs w:val="20"/>
          </w:rPr>
          <w:fldChar w:fldCharType="end"/>
        </w:r>
        <w:r w:rsidRPr="0064114F"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64114F" w:rsidDel="00AC6ECA">
          <w:rPr>
            <w:b/>
            <w:bCs/>
            <w:sz w:val="20"/>
            <w:szCs w:val="20"/>
          </w:rPr>
          <w:delText>AbstractHost requirements class.</w:delText>
        </w:r>
      </w:del>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2F1CAF04"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731" w:name="_Toc72768882"/>
      <w:proofErr w:type="spellStart"/>
      <w:r w:rsidRPr="00E12BD6">
        <w:t>AbstractDeployment</w:t>
      </w:r>
      <w:bookmarkEnd w:id="731"/>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034B7661" w:rsidR="00AE29E2" w:rsidDel="00AC6ECA" w:rsidRDefault="00AE29E2" w:rsidP="00AE29E2">
      <w:pPr>
        <w:keepNext/>
        <w:rPr>
          <w:del w:id="732" w:author="Katharina Schleidt" w:date="2021-10-27T12:07:00Z"/>
        </w:rPr>
      </w:pPr>
      <w:del w:id="733" w:author="Katharina Schleidt" w:date="2021-10-27T12:07:00Z">
        <w:r w:rsidDel="00AC6ECA">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del>
    </w:p>
    <w:p w14:paraId="61222CF8" w14:textId="5DE4D266" w:rsidR="00E12BD6" w:rsidDel="00AC6ECA" w:rsidRDefault="00AE29E2" w:rsidP="00AE29E2">
      <w:pPr>
        <w:jc w:val="center"/>
        <w:rPr>
          <w:del w:id="734" w:author="Katharina Schleidt" w:date="2021-10-27T12:07:00Z"/>
          <w:b/>
          <w:bCs/>
          <w:sz w:val="20"/>
          <w:szCs w:val="20"/>
        </w:rPr>
      </w:pPr>
      <w:del w:id="735" w:author="Katharina Schleidt" w:date="2021-10-27T12:07:00Z">
        <w:r w:rsidRPr="00AE29E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32</w:delText>
        </w:r>
        <w:r w:rsidR="00D471BA" w:rsidDel="00AC6ECA">
          <w:rPr>
            <w:b/>
            <w:bCs/>
            <w:sz w:val="20"/>
            <w:szCs w:val="20"/>
          </w:rPr>
          <w:fldChar w:fldCharType="end"/>
        </w:r>
        <w:r w:rsidRPr="00AE29E2"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AE29E2" w:rsidDel="00AC6ECA">
          <w:rPr>
            <w:b/>
            <w:bCs/>
            <w:sz w:val="20"/>
            <w:szCs w:val="20"/>
          </w:rPr>
          <w:delText>AbstractDeployment requirements class.</w:delText>
        </w:r>
      </w:del>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736"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737" w:name="_Toc72768883"/>
      <w:proofErr w:type="spellStart"/>
      <w:r w:rsidRPr="00F448D2">
        <w:t>NamedValue</w:t>
      </w:r>
      <w:bookmarkEnd w:id="737"/>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2C49655C" w:rsidR="00757E07" w:rsidDel="00AC6ECA" w:rsidRDefault="00757E07" w:rsidP="00757E07">
      <w:pPr>
        <w:keepNext/>
        <w:rPr>
          <w:del w:id="738" w:author="Katharina Schleidt" w:date="2021-10-27T12:07:00Z"/>
        </w:rPr>
      </w:pPr>
      <w:del w:id="739" w:author="Katharina Schleidt" w:date="2021-10-27T12:07:00Z">
        <w:r w:rsidDel="00AC6ECA">
          <w:rPr>
            <w:noProof/>
            <w:lang w:val="fr-FR" w:eastAsia="fr-FR"/>
          </w:rPr>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del>
    </w:p>
    <w:p w14:paraId="618204FF" w14:textId="211799BC" w:rsidR="00F448D2" w:rsidDel="00AC6ECA" w:rsidRDefault="00757E07" w:rsidP="00757E07">
      <w:pPr>
        <w:jc w:val="center"/>
        <w:rPr>
          <w:del w:id="740" w:author="Katharina Schleidt" w:date="2021-10-27T12:07:00Z"/>
          <w:b/>
          <w:bCs/>
          <w:sz w:val="20"/>
          <w:szCs w:val="20"/>
        </w:rPr>
      </w:pPr>
      <w:del w:id="741" w:author="Katharina Schleidt" w:date="2021-10-27T12:07:00Z">
        <w:r w:rsidRPr="00757E0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33</w:delText>
        </w:r>
        <w:r w:rsidR="00D471BA" w:rsidDel="00AC6ECA">
          <w:rPr>
            <w:b/>
            <w:bCs/>
            <w:sz w:val="20"/>
            <w:szCs w:val="20"/>
          </w:rPr>
          <w:fldChar w:fldCharType="end"/>
        </w:r>
        <w:r w:rsidRPr="00757E07" w:rsidDel="00AC6ECA">
          <w:rPr>
            <w:b/>
            <w:bCs/>
            <w:sz w:val="20"/>
            <w:szCs w:val="20"/>
          </w:rPr>
          <w:delText xml:space="preserve">— (Informative) Included direct and indirect requirements and recommendations of the </w:delText>
        </w:r>
        <w:r w:rsidR="0082560B" w:rsidRPr="0082560B" w:rsidDel="00AC6ECA">
          <w:rPr>
            <w:b/>
            <w:bCs/>
            <w:sz w:val="20"/>
            <w:szCs w:val="20"/>
          </w:rPr>
          <w:delText xml:space="preserve">Abstract Observation core </w:delText>
        </w:r>
        <w:r w:rsidR="0082560B" w:rsidDel="00AC6ECA">
          <w:rPr>
            <w:b/>
            <w:bCs/>
            <w:sz w:val="20"/>
            <w:szCs w:val="20"/>
          </w:rPr>
          <w:delText xml:space="preserve">— </w:delText>
        </w:r>
        <w:r w:rsidRPr="00757E07" w:rsidDel="00AC6ECA">
          <w:rPr>
            <w:b/>
            <w:bCs/>
            <w:sz w:val="20"/>
            <w:szCs w:val="20"/>
          </w:rPr>
          <w:delText>NamedValue requirements class.</w:delText>
        </w:r>
      </w:del>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BFC644" w:rsidR="006E3F0F" w:rsidRDefault="006E3F0F" w:rsidP="00BD1347">
      <w:pPr>
        <w:pStyle w:val="Heading2"/>
        <w:rPr>
          <w:ins w:id="742" w:author="Katharina Schleidt" w:date="2021-10-17T21:10:00Z"/>
        </w:rPr>
      </w:pPr>
      <w:proofErr w:type="spellStart"/>
      <w:r>
        <w:t>Codelists</w:t>
      </w:r>
      <w:proofErr w:type="spellEnd"/>
    </w:p>
    <w:p w14:paraId="2F25E836" w14:textId="6975D71F" w:rsidR="00BD1347" w:rsidRDefault="00BD1347" w:rsidP="00BD1347">
      <w:pPr>
        <w:pStyle w:val="Heading3"/>
        <w:rPr>
          <w:ins w:id="743" w:author="Katharina Schleidt" w:date="2021-10-17T21:11:00Z"/>
        </w:rPr>
      </w:pPr>
      <w:proofErr w:type="spellStart"/>
      <w:ins w:id="744" w:author="Katharina Schleidt" w:date="2021-10-17T21:10:00Z">
        <w:r w:rsidRPr="00BD1347">
          <w:t>AbstractObservationType</w:t>
        </w:r>
      </w:ins>
      <w:proofErr w:type="spellEnd"/>
    </w:p>
    <w:p w14:paraId="4540A729" w14:textId="1002F08C" w:rsidR="00BD1347" w:rsidRDefault="00BD1347" w:rsidP="00BD1347">
      <w:pPr>
        <w:rPr>
          <w:ins w:id="745" w:author="Katharina Schleidt" w:date="2021-10-17T21:11:00Z"/>
          <w:lang w:eastAsia="ja-JP"/>
        </w:rPr>
      </w:pPr>
      <w:ins w:id="746" w:author="Katharina Schleidt" w:date="2021-10-17T21:11:00Z">
        <w:r w:rsidRPr="00F41D3D">
          <w:rPr>
            <w:lang w:eastAsia="ja-JP"/>
          </w:rPr>
          <w:t xml:space="preserve">The code list </w:t>
        </w:r>
        <w:proofErr w:type="spellStart"/>
        <w:r w:rsidRPr="00FF4349">
          <w:rPr>
            <w:lang w:eastAsia="ja-JP"/>
          </w:rPr>
          <w:t>AbstractObservationType</w:t>
        </w:r>
        <w:proofErr w:type="spellEnd"/>
        <w:r>
          <w:rPr>
            <w:lang w:eastAsia="ja-JP"/>
          </w:rPr>
          <w:t xml:space="preserve"> can be specialized as required to firm up semantics of observation types, as done in the derived </w:t>
        </w:r>
        <w:proofErr w:type="spellStart"/>
        <w:r>
          <w:rPr>
            <w:lang w:eastAsia="ja-JP"/>
          </w:rPr>
          <w:t>codelist</w:t>
        </w:r>
        <w:proofErr w:type="spellEnd"/>
        <w:r>
          <w:rPr>
            <w:lang w:eastAsia="ja-JP"/>
          </w:rPr>
          <w:t xml:space="preserve"> </w:t>
        </w:r>
        <w:proofErr w:type="spellStart"/>
        <w:r>
          <w:rPr>
            <w:lang w:eastAsia="ja-JP"/>
          </w:rPr>
          <w:t>Observation</w:t>
        </w:r>
        <w:r w:rsidRPr="00F41D3D">
          <w:rPr>
            <w:lang w:eastAsia="ja-JP"/>
          </w:rPr>
          <w:t>Type</w:t>
        </w:r>
        <w:r>
          <w:rPr>
            <w:lang w:eastAsia="ja-JP"/>
          </w:rPr>
          <w:t>ByResultType</w:t>
        </w:r>
        <w:proofErr w:type="spellEnd"/>
        <w:r>
          <w:rPr>
            <w:lang w:eastAsia="ja-JP"/>
          </w:rPr>
          <w:t xml:space="preserve"> below.</w:t>
        </w:r>
      </w:ins>
    </w:p>
    <w:p w14:paraId="5C59B186" w14:textId="77777777" w:rsidR="00BD1347" w:rsidRDefault="00BD1347" w:rsidP="00BD1347">
      <w:pPr>
        <w:rPr>
          <w:ins w:id="747" w:author="Katharina Schleidt" w:date="2021-10-17T21:1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BD1347" w14:paraId="3D7D016F" w14:textId="77777777" w:rsidTr="00203E67">
        <w:trPr>
          <w:ins w:id="748" w:author="Katharina Schleidt" w:date="2021-10-17T21:11:00Z"/>
        </w:trPr>
        <w:tc>
          <w:tcPr>
            <w:tcW w:w="4526" w:type="dxa"/>
            <w:shd w:val="clear" w:color="auto" w:fill="auto"/>
            <w:tcMar>
              <w:top w:w="100" w:type="dxa"/>
              <w:left w:w="100" w:type="dxa"/>
              <w:bottom w:w="100" w:type="dxa"/>
              <w:right w:w="100" w:type="dxa"/>
            </w:tcMar>
          </w:tcPr>
          <w:p w14:paraId="77FC5584" w14:textId="79D64DE5" w:rsidR="00BD1347" w:rsidRDefault="00BD1347" w:rsidP="00D45324">
            <w:pPr>
              <w:widowControl w:val="0"/>
              <w:spacing w:line="240" w:lineRule="auto"/>
              <w:rPr>
                <w:ins w:id="749" w:author="Katharina Schleidt" w:date="2021-10-17T21:11:00Z"/>
                <w:sz w:val="20"/>
                <w:szCs w:val="20"/>
              </w:rPr>
            </w:pPr>
            <w:ins w:id="750" w:author="Katharina Schleidt" w:date="2021-10-17T21:11:00Z">
              <w:r>
                <w:rPr>
                  <w:b/>
                  <w:sz w:val="20"/>
                  <w:szCs w:val="20"/>
                </w:rPr>
                <w:t>Requirement</w:t>
              </w:r>
              <w:r>
                <w:rPr>
                  <w:sz w:val="20"/>
                  <w:szCs w:val="20"/>
                </w:rPr>
                <w:br/>
                <w:t>/req/obs-</w:t>
              </w:r>
            </w:ins>
            <w:ins w:id="751" w:author="Katharina Schleidt" w:date="2021-10-17T21:12:00Z">
              <w:r>
                <w:rPr>
                  <w:sz w:val="20"/>
                  <w:szCs w:val="20"/>
                </w:rPr>
                <w:t>core</w:t>
              </w:r>
            </w:ins>
            <w:ins w:id="752" w:author="Katharina Schleidt" w:date="2021-10-17T21:11:00Z">
              <w:r>
                <w:rPr>
                  <w:sz w:val="20"/>
                  <w:szCs w:val="20"/>
                </w:rPr>
                <w:t>/</w:t>
              </w:r>
              <w:r w:rsidRPr="00FF4349">
                <w:rPr>
                  <w:sz w:val="20"/>
                  <w:szCs w:val="20"/>
                </w:rPr>
                <w:t>AbstractObservationType</w:t>
              </w:r>
              <w:r>
                <w:rPr>
                  <w:sz w:val="20"/>
                  <w:szCs w:val="20"/>
                </w:rPr>
                <w:t>/</w:t>
              </w:r>
              <w:r w:rsidRPr="00FF4349">
                <w:rPr>
                  <w:sz w:val="20"/>
                  <w:szCs w:val="20"/>
                </w:rPr>
                <w:t>AbstractObservationType</w:t>
              </w:r>
              <w:r>
                <w:rPr>
                  <w:sz w:val="20"/>
                  <w:szCs w:val="20"/>
                </w:rPr>
                <w:t>-sem</w:t>
              </w:r>
            </w:ins>
          </w:p>
        </w:tc>
        <w:tc>
          <w:tcPr>
            <w:tcW w:w="5796" w:type="dxa"/>
            <w:shd w:val="clear" w:color="auto" w:fill="auto"/>
            <w:tcMar>
              <w:top w:w="100" w:type="dxa"/>
              <w:left w:w="100" w:type="dxa"/>
              <w:bottom w:w="100" w:type="dxa"/>
              <w:right w:w="100" w:type="dxa"/>
            </w:tcMar>
          </w:tcPr>
          <w:p w14:paraId="726CD0E5" w14:textId="77777777" w:rsidR="00203E67" w:rsidRPr="00203E67" w:rsidRDefault="00203E67" w:rsidP="00203E67">
            <w:pPr>
              <w:widowControl w:val="0"/>
              <w:tabs>
                <w:tab w:val="clear" w:pos="403"/>
              </w:tabs>
              <w:spacing w:after="0" w:line="240" w:lineRule="auto"/>
              <w:ind w:left="360"/>
              <w:rPr>
                <w:ins w:id="753" w:author="Katharina Schleidt" w:date="2021-10-27T12:00:00Z"/>
                <w:sz w:val="20"/>
                <w:szCs w:val="20"/>
              </w:rPr>
            </w:pPr>
            <w:ins w:id="754" w:author="Katharina Schleidt" w:date="2021-10-27T12:00:00Z">
              <w:r w:rsidRPr="00203E67">
                <w:rPr>
                  <w:sz w:val="20"/>
                  <w:szCs w:val="20"/>
                </w:rPr>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r w:rsidRPr="00203E67">
                <w:rPr>
                  <w:b/>
                  <w:bCs/>
                  <w:sz w:val="20"/>
                  <w:szCs w:val="20"/>
                  <w:rPrChange w:id="755" w:author="Katharina Schleidt" w:date="2021-10-27T12:00:00Z">
                    <w:rPr>
                      <w:sz w:val="20"/>
                      <w:szCs w:val="20"/>
                    </w:rPr>
                  </w:rPrChange>
                </w:rPr>
                <w:t>Observations</w:t>
              </w:r>
              <w:r w:rsidRPr="00203E67">
                <w:rPr>
                  <w:sz w:val="20"/>
                  <w:szCs w:val="20"/>
                </w:rPr>
                <w:t>.</w:t>
              </w:r>
            </w:ins>
          </w:p>
          <w:p w14:paraId="2669A21D" w14:textId="5396C6A5" w:rsidR="00BD1347" w:rsidRPr="00182C3E" w:rsidRDefault="00203E67" w:rsidP="00203E67">
            <w:pPr>
              <w:widowControl w:val="0"/>
              <w:tabs>
                <w:tab w:val="clear" w:pos="403"/>
              </w:tabs>
              <w:spacing w:after="0" w:line="240" w:lineRule="auto"/>
              <w:ind w:left="360"/>
              <w:rPr>
                <w:ins w:id="756" w:author="Katharina Schleidt" w:date="2021-10-17T21:11:00Z"/>
                <w:sz w:val="20"/>
                <w:szCs w:val="20"/>
              </w:rPr>
            </w:pPr>
            <w:ins w:id="757" w:author="Katharina Schleidt" w:date="2021-10-27T12:00:00Z">
              <w:r w:rsidRPr="00203E67">
                <w:rPr>
                  <w:sz w:val="20"/>
                  <w:szCs w:val="20"/>
                </w:rPr>
                <w:t xml:space="preserve">If </w:t>
              </w:r>
              <w:r w:rsidRPr="00203E67">
                <w:rPr>
                  <w:b/>
                  <w:bCs/>
                  <w:sz w:val="20"/>
                  <w:szCs w:val="20"/>
                  <w:rPrChange w:id="758" w:author="Katharina Schleidt" w:date="2021-10-27T12:00:00Z">
                    <w:rPr>
                      <w:sz w:val="20"/>
                      <w:szCs w:val="20"/>
                    </w:rPr>
                  </w:rPrChange>
                </w:rPr>
                <w:t>Observation</w:t>
              </w:r>
              <w:r w:rsidRPr="00203E67">
                <w:rPr>
                  <w:sz w:val="20"/>
                  <w:szCs w:val="20"/>
                </w:rPr>
                <w:t xml:space="preserve"> classification schemes are used in the implementing application schemas, a concrete realization SHALL be created for the application.</w:t>
              </w:r>
            </w:ins>
          </w:p>
        </w:tc>
      </w:tr>
    </w:tbl>
    <w:p w14:paraId="68CAC050" w14:textId="77777777" w:rsidR="00BD1347" w:rsidRPr="00BA26EE" w:rsidRDefault="00BD1347">
      <w:pPr>
        <w:rPr>
          <w:lang w:eastAsia="ja-JP"/>
        </w:rPr>
      </w:pPr>
    </w:p>
    <w:p w14:paraId="686CC320" w14:textId="267F4EEE" w:rsidR="00920189" w:rsidRDefault="00920189" w:rsidP="00920189">
      <w:pPr>
        <w:pStyle w:val="Heading1"/>
      </w:pPr>
      <w:bookmarkStart w:id="759" w:name="_Toc72768884"/>
      <w:r w:rsidRPr="00920189">
        <w:t>Basic Observations</w:t>
      </w:r>
      <w:bookmarkEnd w:id="759"/>
    </w:p>
    <w:p w14:paraId="7D03C338" w14:textId="4F7FA4C7" w:rsidR="00CE109A" w:rsidRDefault="00037B3B" w:rsidP="00037B3B">
      <w:pPr>
        <w:pStyle w:val="Heading2"/>
      </w:pPr>
      <w:bookmarkStart w:id="760" w:name="_Toc72768885"/>
      <w:r w:rsidRPr="00037B3B">
        <w:t>General</w:t>
      </w:r>
      <w:bookmarkEnd w:id="760"/>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A5152E">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A5152E">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A5152E">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A5152E">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A5152E">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A5152E">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A5152E">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A5152E">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A5152E">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A5152E">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A5152E">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A5152E">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A5152E">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A5152E">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C479B0" w14:paraId="5B881AD7" w14:textId="77777777" w:rsidTr="00A5152E">
        <w:trPr>
          <w:trHeight w:val="615"/>
          <w:ins w:id="761" w:author="Katharina Schleidt" w:date="2021-10-22T00:12:00Z"/>
        </w:trPr>
        <w:tc>
          <w:tcPr>
            <w:tcW w:w="2258" w:type="dxa"/>
            <w:shd w:val="clear" w:color="auto" w:fill="auto"/>
            <w:tcMar>
              <w:top w:w="100" w:type="dxa"/>
              <w:left w:w="100" w:type="dxa"/>
              <w:bottom w:w="100" w:type="dxa"/>
              <w:right w:w="100" w:type="dxa"/>
            </w:tcMar>
          </w:tcPr>
          <w:p w14:paraId="41B5AC15" w14:textId="3AEAC5DF" w:rsidR="00C479B0" w:rsidRDefault="00C479B0" w:rsidP="001A5B74">
            <w:pPr>
              <w:widowControl w:val="0"/>
              <w:spacing w:line="240" w:lineRule="auto"/>
              <w:rPr>
                <w:ins w:id="762" w:author="Katharina Schleidt" w:date="2021-10-22T00:12:00Z"/>
                <w:sz w:val="20"/>
                <w:szCs w:val="20"/>
              </w:rPr>
            </w:pPr>
            <w:ins w:id="763" w:author="Katharina Schleidt" w:date="2021-10-22T00:12:00Z">
              <w:r w:rsidRPr="00C62C01">
                <w:rPr>
                  <w:bCs/>
                  <w:sz w:val="20"/>
                  <w:szCs w:val="20"/>
                </w:rPr>
                <w:t>Requirement</w:t>
              </w:r>
            </w:ins>
          </w:p>
        </w:tc>
        <w:tc>
          <w:tcPr>
            <w:tcW w:w="7513" w:type="dxa"/>
            <w:shd w:val="clear" w:color="auto" w:fill="auto"/>
            <w:tcMar>
              <w:top w:w="100" w:type="dxa"/>
              <w:left w:w="100" w:type="dxa"/>
              <w:bottom w:w="100" w:type="dxa"/>
              <w:right w:w="100" w:type="dxa"/>
            </w:tcMar>
          </w:tcPr>
          <w:p w14:paraId="71977C4A" w14:textId="7FF033C7" w:rsidR="00C479B0" w:rsidRDefault="00C479B0" w:rsidP="001A5B74">
            <w:pPr>
              <w:widowControl w:val="0"/>
              <w:spacing w:line="240" w:lineRule="auto"/>
              <w:rPr>
                <w:ins w:id="764" w:author="Katharina Schleidt" w:date="2021-10-22T00:12:00Z"/>
                <w:sz w:val="20"/>
                <w:szCs w:val="20"/>
              </w:rPr>
            </w:pPr>
            <w:ins w:id="765" w:author="Katharina Schleidt" w:date="2021-10-22T00:12:00Z">
              <w:r w:rsidRPr="00C479B0">
                <w:rPr>
                  <w:sz w:val="20"/>
                  <w:szCs w:val="20"/>
                </w:rPr>
                <w:t>/req/obs-basic/ObservationCollectionType/ObservationCollectionType-sem</w:t>
              </w:r>
            </w:ins>
          </w:p>
        </w:tc>
      </w:tr>
      <w:tr w:rsidR="00C479B0" w14:paraId="047EAE89" w14:textId="77777777" w:rsidTr="00A5152E">
        <w:trPr>
          <w:trHeight w:val="615"/>
          <w:ins w:id="766"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AAF59D" w14:textId="77777777" w:rsidR="00C479B0" w:rsidRPr="00BD1347" w:rsidRDefault="00C479B0" w:rsidP="008D31E1">
            <w:pPr>
              <w:widowControl w:val="0"/>
              <w:spacing w:line="240" w:lineRule="auto"/>
              <w:rPr>
                <w:ins w:id="767" w:author="Katharina Schleidt" w:date="2021-10-22T00:15:00Z"/>
                <w:bCs/>
                <w:sz w:val="20"/>
                <w:szCs w:val="20"/>
              </w:rPr>
            </w:pPr>
            <w:ins w:id="768" w:author="Katharina Schleidt" w:date="2021-10-22T00:15:00Z">
              <w:r w:rsidRPr="00C62C01">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9D597B" w14:textId="77777777" w:rsidR="00C479B0" w:rsidRPr="00C479B0" w:rsidRDefault="00C479B0" w:rsidP="008D31E1">
            <w:pPr>
              <w:widowControl w:val="0"/>
              <w:spacing w:line="240" w:lineRule="auto"/>
              <w:rPr>
                <w:ins w:id="769" w:author="Katharina Schleidt" w:date="2021-10-22T00:15:00Z"/>
                <w:sz w:val="20"/>
                <w:szCs w:val="20"/>
              </w:rPr>
            </w:pPr>
            <w:ins w:id="770" w:author="Katharina Schleidt" w:date="2021-10-22T00:15:00Z">
              <w:r w:rsidRPr="00C479B0">
                <w:rPr>
                  <w:sz w:val="20"/>
                  <w:szCs w:val="20"/>
                </w:rPr>
                <w:t>/req/obs-basic/ObservationTypeByResultType/ObservationTypeByResultType-sem</w:t>
              </w:r>
            </w:ins>
          </w:p>
        </w:tc>
      </w:tr>
      <w:tr w:rsidR="00C479B0" w14:paraId="61D41D3E" w14:textId="77777777" w:rsidTr="00A5152E">
        <w:trPr>
          <w:trHeight w:val="615"/>
          <w:ins w:id="771" w:author="Katharina Schleidt" w:date="2021-10-22T00:1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FA7200" w14:textId="77777777" w:rsidR="00C479B0" w:rsidRPr="00CE4088" w:rsidRDefault="00C479B0" w:rsidP="008D31E1">
            <w:pPr>
              <w:widowControl w:val="0"/>
              <w:spacing w:line="240" w:lineRule="auto"/>
              <w:rPr>
                <w:ins w:id="772" w:author="Katharina Schleidt" w:date="2021-10-22T00:15:00Z"/>
                <w:bCs/>
                <w:sz w:val="20"/>
                <w:szCs w:val="20"/>
              </w:rPr>
            </w:pPr>
            <w:ins w:id="773" w:author="Katharina Schleidt" w:date="2021-10-22T00:15:00Z">
              <w:r w:rsidRPr="007B7B10">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40E44" w14:textId="77777777" w:rsidR="00C479B0" w:rsidRDefault="00C479B0" w:rsidP="008D31E1">
            <w:pPr>
              <w:widowControl w:val="0"/>
              <w:spacing w:line="240" w:lineRule="auto"/>
              <w:rPr>
                <w:ins w:id="774" w:author="Katharina Schleidt" w:date="2021-10-22T00:15:00Z"/>
                <w:sz w:val="20"/>
                <w:szCs w:val="20"/>
              </w:rPr>
            </w:pPr>
            <w:ins w:id="775" w:author="Katharina Schleidt" w:date="2021-10-22T00:15:00Z">
              <w:r w:rsidRPr="00C479B0">
                <w:rPr>
                  <w:sz w:val="20"/>
                  <w:szCs w:val="20"/>
                </w:rPr>
                <w:t>/req/obs-basic/ObservationTypeByResultType/ObservationTypeByResultType-con</w:t>
              </w:r>
            </w:ins>
          </w:p>
        </w:tc>
      </w:tr>
      <w:tr w:rsidR="008841F6" w14:paraId="376A66D7" w14:textId="77777777" w:rsidTr="00A5152E">
        <w:trPr>
          <w:trHeight w:val="615"/>
          <w:ins w:id="776"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E81A7" w14:textId="77777777" w:rsidR="008841F6" w:rsidRPr="008841F6" w:rsidRDefault="008841F6" w:rsidP="008D31E1">
            <w:pPr>
              <w:widowControl w:val="0"/>
              <w:spacing w:line="240" w:lineRule="auto"/>
              <w:rPr>
                <w:ins w:id="777" w:author="Katharina Schleidt" w:date="2021-10-22T00:25:00Z"/>
                <w:bCs/>
                <w:sz w:val="20"/>
                <w:szCs w:val="20"/>
              </w:rPr>
            </w:pPr>
            <w:ins w:id="778"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0B3B2" w14:textId="77777777" w:rsidR="008841F6" w:rsidRDefault="008841F6" w:rsidP="008D31E1">
            <w:pPr>
              <w:widowControl w:val="0"/>
              <w:spacing w:line="240" w:lineRule="auto"/>
              <w:rPr>
                <w:ins w:id="779" w:author="Katharina Schleidt" w:date="2021-10-22T00:25:00Z"/>
                <w:sz w:val="20"/>
                <w:szCs w:val="20"/>
              </w:rPr>
            </w:pPr>
            <w:ins w:id="780" w:author="Katharina Schleidt" w:date="2021-10-22T00:25:00Z">
              <w:r w:rsidRPr="001617BC">
                <w:rPr>
                  <w:sz w:val="20"/>
                  <w:szCs w:val="20"/>
                </w:rPr>
                <w:t>/req/obs-basic/ObservationCollectionType/ObservationCollectionType-sem</w:t>
              </w:r>
            </w:ins>
          </w:p>
        </w:tc>
      </w:tr>
      <w:tr w:rsidR="008841F6" w14:paraId="31501E7E" w14:textId="77777777" w:rsidTr="00A5152E">
        <w:trPr>
          <w:trHeight w:val="615"/>
          <w:ins w:id="781"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2245" w14:textId="77777777" w:rsidR="008841F6" w:rsidRPr="008841F6" w:rsidRDefault="008841F6" w:rsidP="008D31E1">
            <w:pPr>
              <w:widowControl w:val="0"/>
              <w:spacing w:line="240" w:lineRule="auto"/>
              <w:rPr>
                <w:ins w:id="782" w:author="Katharina Schleidt" w:date="2021-10-22T00:25:00Z"/>
                <w:bCs/>
                <w:sz w:val="20"/>
                <w:szCs w:val="20"/>
              </w:rPr>
            </w:pPr>
            <w:ins w:id="783"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77493" w14:textId="77777777" w:rsidR="008841F6" w:rsidRDefault="008841F6" w:rsidP="008D31E1">
            <w:pPr>
              <w:widowControl w:val="0"/>
              <w:spacing w:line="240" w:lineRule="auto"/>
              <w:rPr>
                <w:ins w:id="784" w:author="Katharina Schleidt" w:date="2021-10-22T00:25:00Z"/>
                <w:sz w:val="20"/>
                <w:szCs w:val="20"/>
              </w:rPr>
            </w:pPr>
            <w:ins w:id="785"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/homogen</w:t>
              </w:r>
              <w:r>
                <w:rPr>
                  <w:sz w:val="20"/>
                  <w:szCs w:val="20"/>
                </w:rPr>
                <w:t>e</w:t>
              </w:r>
              <w:r w:rsidRPr="001617BC">
                <w:rPr>
                  <w:sz w:val="20"/>
                  <w:szCs w:val="20"/>
                </w:rPr>
                <w:t>ous-con</w:t>
              </w:r>
            </w:ins>
          </w:p>
        </w:tc>
      </w:tr>
      <w:tr w:rsidR="008841F6" w14:paraId="62655A24" w14:textId="77777777" w:rsidTr="00A5152E">
        <w:trPr>
          <w:trHeight w:val="615"/>
          <w:ins w:id="786" w:author="Katharina Schleidt" w:date="2021-10-22T00:25:00Z"/>
        </w:trPr>
        <w:tc>
          <w:tcPr>
            <w:tcW w:w="22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EA19C" w14:textId="77777777" w:rsidR="008841F6" w:rsidRPr="008841F6" w:rsidRDefault="008841F6" w:rsidP="008D31E1">
            <w:pPr>
              <w:widowControl w:val="0"/>
              <w:spacing w:line="240" w:lineRule="auto"/>
              <w:rPr>
                <w:ins w:id="787" w:author="Katharina Schleidt" w:date="2021-10-22T00:25:00Z"/>
                <w:bCs/>
                <w:sz w:val="20"/>
                <w:szCs w:val="20"/>
              </w:rPr>
            </w:pPr>
            <w:ins w:id="788" w:author="Katharina Schleidt" w:date="2021-10-22T00:25:00Z">
              <w:r w:rsidRPr="008841F6">
                <w:rPr>
                  <w:bCs/>
                  <w:sz w:val="20"/>
                  <w:szCs w:val="20"/>
                </w:rPr>
                <w:t>Requirement</w:t>
              </w:r>
            </w:ins>
          </w:p>
        </w:tc>
        <w:tc>
          <w:tcPr>
            <w:tcW w:w="751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AD5B4" w14:textId="77777777" w:rsidR="008841F6" w:rsidRDefault="008841F6" w:rsidP="008D31E1">
            <w:pPr>
              <w:widowControl w:val="0"/>
              <w:spacing w:line="240" w:lineRule="auto"/>
              <w:rPr>
                <w:ins w:id="789" w:author="Katharina Schleidt" w:date="2021-10-22T00:25:00Z"/>
                <w:sz w:val="20"/>
                <w:szCs w:val="20"/>
              </w:rPr>
            </w:pPr>
            <w:ins w:id="790" w:author="Katharina Schleidt" w:date="2021-10-22T00:25:00Z">
              <w:r w:rsidRPr="001617BC">
                <w:rPr>
                  <w:sz w:val="20"/>
                  <w:szCs w:val="20"/>
                </w:rPr>
                <w:t>/</w:t>
              </w:r>
              <w:proofErr w:type="spellStart"/>
              <w:r w:rsidRPr="001617BC">
                <w:rPr>
                  <w:sz w:val="20"/>
                  <w:szCs w:val="20"/>
                </w:rPr>
                <w:t>req</w:t>
              </w:r>
              <w:proofErr w:type="spellEnd"/>
              <w:r w:rsidRPr="001617BC">
                <w:rPr>
                  <w:sz w:val="20"/>
                  <w:szCs w:val="20"/>
                </w:rPr>
                <w:t>/</w:t>
              </w:r>
              <w:proofErr w:type="spellStart"/>
              <w:r w:rsidRPr="001617BC">
                <w:rPr>
                  <w:sz w:val="20"/>
                  <w:szCs w:val="20"/>
                </w:rPr>
                <w:t>obs</w:t>
              </w:r>
              <w:proofErr w:type="spellEnd"/>
              <w:r w:rsidRPr="001617BC">
                <w:rPr>
                  <w:sz w:val="20"/>
                  <w:szCs w:val="20"/>
                </w:rPr>
                <w:t>-basic/</w:t>
              </w:r>
              <w:proofErr w:type="spellStart"/>
              <w:r w:rsidRPr="001617BC">
                <w:rPr>
                  <w:sz w:val="20"/>
                  <w:szCs w:val="20"/>
                </w:rPr>
                <w:t>ObservationCollectionType</w:t>
              </w:r>
              <w:proofErr w:type="spellEnd"/>
              <w:r w:rsidRPr="001617BC">
                <w:rPr>
                  <w:sz w:val="20"/>
                  <w:szCs w:val="20"/>
                </w:rPr>
                <w:t>/summarizing-con</w:t>
              </w:r>
            </w:ins>
          </w:p>
        </w:tc>
      </w:tr>
    </w:tbl>
    <w:p w14:paraId="513BCA51" w14:textId="411389FD" w:rsidR="00037B3B" w:rsidRDefault="00037B3B" w:rsidP="00037B3B">
      <w:pPr>
        <w:rPr>
          <w:lang w:eastAsia="ja-JP"/>
        </w:rPr>
      </w:pPr>
    </w:p>
    <w:p w14:paraId="71F832B4" w14:textId="7DDF913D" w:rsidR="006A5540" w:rsidDel="00AC6ECA" w:rsidRDefault="006A5540" w:rsidP="006A5540">
      <w:pPr>
        <w:keepNext/>
        <w:rPr>
          <w:del w:id="791" w:author="Katharina Schleidt" w:date="2021-10-27T12:07:00Z"/>
        </w:rPr>
      </w:pPr>
      <w:del w:id="792" w:author="Katharina Schleidt" w:date="2021-10-27T12:07:00Z">
        <w:r w:rsidDel="00AC6ECA">
          <w:rPr>
            <w:noProof/>
            <w:lang w:val="fr-FR" w:eastAsia="fr-FR"/>
          </w:rPr>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del>
    </w:p>
    <w:p w14:paraId="25A17DD0" w14:textId="751DDEE1" w:rsidR="00960F54" w:rsidDel="00AC6ECA" w:rsidRDefault="006A5540" w:rsidP="006A5540">
      <w:pPr>
        <w:jc w:val="center"/>
        <w:rPr>
          <w:del w:id="793" w:author="Katharina Schleidt" w:date="2021-10-27T12:07:00Z"/>
          <w:b/>
          <w:bCs/>
          <w:sz w:val="20"/>
          <w:szCs w:val="20"/>
        </w:rPr>
      </w:pPr>
      <w:del w:id="794" w:author="Katharina Schleidt" w:date="2021-10-27T12:07:00Z">
        <w:r w:rsidRPr="006A554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34</w:delText>
        </w:r>
        <w:r w:rsidR="00D471BA" w:rsidDel="00AC6ECA">
          <w:rPr>
            <w:b/>
            <w:bCs/>
            <w:sz w:val="20"/>
            <w:szCs w:val="20"/>
          </w:rPr>
          <w:fldChar w:fldCharType="end"/>
        </w:r>
        <w:r w:rsidRPr="006A5540" w:rsidDel="00AC6ECA">
          <w:rPr>
            <w:b/>
            <w:bCs/>
            <w:sz w:val="20"/>
            <w:szCs w:val="20"/>
          </w:rPr>
          <w:delText>— (Informative) Included direct and indirect requirements and recommendations of the Basic Observations package requirements class.</w:delText>
        </w:r>
      </w:del>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795" w:name="_Toc72768886"/>
      <w:r w:rsidRPr="0089033E">
        <w:t>Observation</w:t>
      </w:r>
      <w:bookmarkEnd w:id="795"/>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C479B0">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C479B0">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C479B0">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C479B0">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C479B0">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1B5CD189" w:rsidR="002F5245" w:rsidDel="00AC6ECA" w:rsidRDefault="002F5245" w:rsidP="002F5245">
      <w:pPr>
        <w:keepNext/>
        <w:rPr>
          <w:del w:id="796" w:author="Katharina Schleidt" w:date="2021-10-27T12:07:00Z"/>
        </w:rPr>
      </w:pPr>
      <w:del w:id="797" w:author="Katharina Schleidt" w:date="2021-10-27T12:07:00Z">
        <w:r w:rsidDel="00AC6ECA">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del>
    </w:p>
    <w:p w14:paraId="1A9EA898" w14:textId="27FBE5F4" w:rsidR="0089033E" w:rsidDel="00AC6ECA" w:rsidRDefault="002F5245" w:rsidP="0082560B">
      <w:pPr>
        <w:jc w:val="center"/>
        <w:rPr>
          <w:del w:id="798" w:author="Katharina Schleidt" w:date="2021-10-27T12:07:00Z"/>
          <w:b/>
          <w:bCs/>
          <w:sz w:val="20"/>
          <w:szCs w:val="20"/>
        </w:rPr>
      </w:pPr>
      <w:del w:id="799" w:author="Katharina Schleidt" w:date="2021-10-27T12:07:00Z">
        <w:r w:rsidRPr="0082560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35</w:delText>
        </w:r>
        <w:r w:rsidR="00D471BA" w:rsidDel="00AC6ECA">
          <w:rPr>
            <w:b/>
            <w:bCs/>
            <w:sz w:val="20"/>
            <w:szCs w:val="20"/>
          </w:rPr>
          <w:fldChar w:fldCharType="end"/>
        </w:r>
        <w:r w:rsidRPr="0082560B" w:rsidDel="00AC6ECA">
          <w:rPr>
            <w:b/>
            <w:bCs/>
            <w:sz w:val="20"/>
            <w:szCs w:val="20"/>
          </w:rPr>
          <w:delText>— (Informative) Included direct and indirect requirements and recommendations of the Basic Observations — Observation requirements class.</w:delText>
        </w:r>
      </w:del>
    </w:p>
    <w:p w14:paraId="51C75302" w14:textId="77777777" w:rsidR="002749EF" w:rsidRDefault="002749EF" w:rsidP="002749EF">
      <w:pPr>
        <w:keepNext/>
      </w:pPr>
      <w:r>
        <w:rPr>
          <w:noProof/>
          <w:lang w:val="fr-FR" w:eastAsia="fr-FR"/>
        </w:rPr>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550A8E9C"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18089C">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800" w:name="_Toc72768887"/>
      <w:proofErr w:type="spellStart"/>
      <w:r w:rsidRPr="002B39BE">
        <w:t>ObservationCharacteristics</w:t>
      </w:r>
      <w:bookmarkEnd w:id="800"/>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615828">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615828">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615828">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615828">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615828">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615828" w14:paraId="388CD09C" w14:textId="77777777" w:rsidTr="00615828">
        <w:tc>
          <w:tcPr>
            <w:tcW w:w="2400" w:type="dxa"/>
            <w:shd w:val="clear" w:color="auto" w:fill="auto"/>
            <w:tcMar>
              <w:top w:w="100" w:type="dxa"/>
              <w:left w:w="100" w:type="dxa"/>
              <w:bottom w:w="100" w:type="dxa"/>
              <w:right w:w="100" w:type="dxa"/>
            </w:tcMar>
          </w:tcPr>
          <w:p w14:paraId="48301292" w14:textId="01B1C4D1" w:rsidR="00615828" w:rsidRDefault="00615828" w:rsidP="001A5B74">
            <w:pPr>
              <w:widowControl w:val="0"/>
              <w:spacing w:line="240" w:lineRule="auto"/>
              <w:rPr>
                <w:sz w:val="20"/>
                <w:szCs w:val="20"/>
              </w:rPr>
            </w:pPr>
            <w:r w:rsidRPr="00C62C01">
              <w:rPr>
                <w:bCs/>
                <w:sz w:val="20"/>
                <w:szCs w:val="20"/>
              </w:rPr>
              <w:t>Requirement</w:t>
            </w:r>
          </w:p>
        </w:tc>
        <w:tc>
          <w:tcPr>
            <w:tcW w:w="7371" w:type="dxa"/>
            <w:shd w:val="clear" w:color="auto" w:fill="auto"/>
            <w:tcMar>
              <w:top w:w="100" w:type="dxa"/>
              <w:left w:w="100" w:type="dxa"/>
              <w:bottom w:w="100" w:type="dxa"/>
              <w:right w:w="100" w:type="dxa"/>
            </w:tcMar>
          </w:tcPr>
          <w:p w14:paraId="77454C4B" w14:textId="14FA8BAE" w:rsidR="00615828" w:rsidRDefault="00615828" w:rsidP="001A5B74">
            <w:pPr>
              <w:widowControl w:val="0"/>
              <w:spacing w:line="240" w:lineRule="auto"/>
              <w:rPr>
                <w:sz w:val="20"/>
                <w:szCs w:val="20"/>
              </w:rPr>
            </w:pPr>
            <w:r w:rsidRPr="00615828">
              <w:rPr>
                <w:sz w:val="20"/>
                <w:szCs w:val="20"/>
              </w:rPr>
              <w:t>/</w:t>
            </w:r>
            <w:proofErr w:type="spellStart"/>
            <w:r w:rsidRPr="00615828">
              <w:rPr>
                <w:sz w:val="20"/>
                <w:szCs w:val="20"/>
              </w:rPr>
              <w:t>req</w:t>
            </w:r>
            <w:proofErr w:type="spellEnd"/>
            <w:r w:rsidRPr="00615828">
              <w:rPr>
                <w:sz w:val="20"/>
                <w:szCs w:val="20"/>
              </w:rPr>
              <w:t>/</w:t>
            </w:r>
            <w:proofErr w:type="spellStart"/>
            <w:r w:rsidRPr="00615828">
              <w:rPr>
                <w:sz w:val="20"/>
                <w:szCs w:val="20"/>
              </w:rPr>
              <w:t>obs</w:t>
            </w:r>
            <w:proofErr w:type="spellEnd"/>
            <w:r w:rsidRPr="00615828">
              <w:rPr>
                <w:sz w:val="20"/>
                <w:szCs w:val="20"/>
              </w:rPr>
              <w:t>-basic/</w:t>
            </w:r>
            <w:proofErr w:type="spellStart"/>
            <w:r w:rsidRPr="00615828">
              <w:rPr>
                <w:sz w:val="20"/>
                <w:szCs w:val="20"/>
              </w:rPr>
              <w:t>ObservationCharacteristics</w:t>
            </w:r>
            <w:proofErr w:type="spellEnd"/>
            <w:r w:rsidRPr="00615828">
              <w:rPr>
                <w:sz w:val="20"/>
                <w:szCs w:val="20"/>
              </w:rPr>
              <w:t>/collection-</w:t>
            </w:r>
            <w:proofErr w:type="spellStart"/>
            <w:r w:rsidRPr="00615828">
              <w:rPr>
                <w:sz w:val="20"/>
                <w:szCs w:val="20"/>
              </w:rPr>
              <w:t>sem</w:t>
            </w:r>
            <w:proofErr w:type="spellEnd"/>
          </w:p>
        </w:tc>
      </w:tr>
    </w:tbl>
    <w:p w14:paraId="74A8B2CA" w14:textId="747A3840" w:rsidR="002B39BE" w:rsidRDefault="002B39BE" w:rsidP="002B39BE">
      <w:pPr>
        <w:rPr>
          <w:lang w:eastAsia="ja-JP"/>
        </w:rPr>
      </w:pPr>
    </w:p>
    <w:p w14:paraId="3A75C369" w14:textId="1E2AC967" w:rsidR="007245C5" w:rsidDel="00AC6ECA" w:rsidRDefault="007245C5" w:rsidP="007245C5">
      <w:pPr>
        <w:keepNext/>
        <w:rPr>
          <w:del w:id="801" w:author="Katharina Schleidt" w:date="2021-10-27T12:07:00Z"/>
        </w:rPr>
      </w:pPr>
      <w:del w:id="802" w:author="Katharina Schleidt" w:date="2021-10-27T12:07:00Z">
        <w:r w:rsidDel="00AC6ECA">
          <w:rPr>
            <w:noProof/>
            <w:lang w:val="fr-FR" w:eastAsia="fr-FR"/>
          </w:rPr>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del>
    </w:p>
    <w:p w14:paraId="0FCCF4A0" w14:textId="413888A8" w:rsidR="002B39BE" w:rsidDel="00AC6ECA" w:rsidRDefault="007245C5" w:rsidP="007245C5">
      <w:pPr>
        <w:jc w:val="center"/>
        <w:rPr>
          <w:del w:id="803" w:author="Katharina Schleidt" w:date="2021-10-27T12:07:00Z"/>
          <w:b/>
          <w:bCs/>
          <w:sz w:val="20"/>
          <w:szCs w:val="20"/>
        </w:rPr>
      </w:pPr>
      <w:del w:id="804" w:author="Katharina Schleidt" w:date="2021-10-27T12:07:00Z">
        <w:r w:rsidRPr="007245C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37</w:delText>
        </w:r>
        <w:r w:rsidR="00D471BA" w:rsidDel="00AC6ECA">
          <w:rPr>
            <w:b/>
            <w:bCs/>
            <w:sz w:val="20"/>
            <w:szCs w:val="20"/>
          </w:rPr>
          <w:fldChar w:fldCharType="end"/>
        </w:r>
        <w:r w:rsidRPr="007245C5" w:rsidDel="00AC6ECA">
          <w:rPr>
            <w:b/>
            <w:bCs/>
            <w:sz w:val="20"/>
            <w:szCs w:val="20"/>
          </w:rPr>
          <w:delText xml:space="preserve"> — (Informative) Included direct and indirect requirements and recommendations of the Basic Observations — ObservationCharacteristics requirements class.</w:delText>
        </w:r>
      </w:del>
    </w:p>
    <w:p w14:paraId="528DAA28" w14:textId="30DF6043" w:rsidR="007B2C44" w:rsidDel="00AC6ECA" w:rsidRDefault="007B2C44" w:rsidP="007B2C44">
      <w:pPr>
        <w:rPr>
          <w:del w:id="805" w:author="Katharina Schleidt" w:date="2021-10-27T12:07:00Z"/>
        </w:rPr>
      </w:pPr>
      <w:bookmarkStart w:id="806" w:name="_Toc72768888"/>
    </w:p>
    <w:p w14:paraId="5F993592" w14:textId="374B8C4F" w:rsidR="007B2C44" w:rsidRDefault="007B2C44" w:rsidP="007B2C44">
      <w:pPr>
        <w:pStyle w:val="Heading3"/>
      </w:pPr>
      <w:r w:rsidRPr="00FD36EC">
        <w:t xml:space="preserve">Association </w:t>
      </w:r>
      <w:r w:rsidRPr="007B2C44">
        <w:t>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B2C44" w14:paraId="294149D6" w14:textId="77777777" w:rsidTr="007B2C44">
        <w:tc>
          <w:tcPr>
            <w:tcW w:w="4526" w:type="dxa"/>
            <w:shd w:val="clear" w:color="auto" w:fill="auto"/>
            <w:tcMar>
              <w:top w:w="100" w:type="dxa"/>
              <w:left w:w="100" w:type="dxa"/>
              <w:bottom w:w="100" w:type="dxa"/>
              <w:right w:w="100" w:type="dxa"/>
            </w:tcMar>
          </w:tcPr>
          <w:p w14:paraId="13A91D73" w14:textId="5D83D0D7" w:rsidR="007B2C44" w:rsidRDefault="007B2C44" w:rsidP="00D4532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r>
              <w:rPr>
                <w:sz w:val="20"/>
                <w:szCs w:val="20"/>
              </w:rPr>
              <w:t>/</w:t>
            </w:r>
            <w:r w:rsidRPr="007B2C44">
              <w:rPr>
                <w:sz w:val="20"/>
                <w:szCs w:val="20"/>
              </w:rPr>
              <w:t>collection</w:t>
            </w:r>
            <w:r>
              <w:rPr>
                <w:sz w:val="20"/>
                <w:szCs w:val="20"/>
              </w:rPr>
              <w: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59DB7E79" w14:textId="3F3FB4A4" w:rsidR="007B2C44" w:rsidRDefault="007B2C44" w:rsidP="00D45324">
            <w:pPr>
              <w:widowControl w:val="0"/>
              <w:spacing w:line="240" w:lineRule="auto"/>
              <w:rPr>
                <w:sz w:val="20"/>
                <w:szCs w:val="20"/>
              </w:rPr>
            </w:pPr>
            <w:r>
              <w:rPr>
                <w:sz w:val="20"/>
                <w:szCs w:val="20"/>
              </w:rPr>
              <w:t xml:space="preserve">An </w:t>
            </w:r>
            <w:proofErr w:type="spellStart"/>
            <w:r w:rsidRPr="007B2C44">
              <w:rPr>
                <w:b/>
                <w:sz w:val="20"/>
                <w:szCs w:val="20"/>
              </w:rPr>
              <w:t>ObservationCollection</w:t>
            </w:r>
            <w:proofErr w:type="spellEnd"/>
            <w:r w:rsidRPr="007B2C44">
              <w:rPr>
                <w:b/>
                <w:sz w:val="20"/>
                <w:szCs w:val="20"/>
              </w:rPr>
              <w:t xml:space="preserve"> </w:t>
            </w:r>
            <w:r>
              <w:rPr>
                <w:sz w:val="20"/>
                <w:szCs w:val="20"/>
              </w:rPr>
              <w:t xml:space="preserve">that is described by these </w:t>
            </w:r>
            <w:proofErr w:type="spellStart"/>
            <w:r>
              <w:rPr>
                <w:b/>
                <w:sz w:val="20"/>
                <w:szCs w:val="20"/>
              </w:rPr>
              <w:t>ObservationCharacteristics</w:t>
            </w:r>
            <w:proofErr w:type="spellEnd"/>
            <w:r>
              <w:rPr>
                <w:sz w:val="20"/>
                <w:szCs w:val="20"/>
              </w:rPr>
              <w:t>.</w:t>
            </w:r>
          </w:p>
          <w:p w14:paraId="548FBC8D" w14:textId="488F99BB" w:rsidR="007B2C44" w:rsidRDefault="007B2C44" w:rsidP="00D45324">
            <w:pPr>
              <w:widowControl w:val="0"/>
              <w:spacing w:line="240" w:lineRule="auto"/>
              <w:rPr>
                <w:sz w:val="20"/>
                <w:szCs w:val="20"/>
              </w:rPr>
            </w:pPr>
            <w:r>
              <w:rPr>
                <w:sz w:val="20"/>
                <w:szCs w:val="20"/>
              </w:rPr>
              <w:t xml:space="preserve">If a reference to a collection </w:t>
            </w:r>
            <w:proofErr w:type="spellStart"/>
            <w:r w:rsidRPr="007B2C44">
              <w:rPr>
                <w:b/>
                <w:sz w:val="20"/>
                <w:szCs w:val="20"/>
              </w:rPr>
              <w:t>ObservationCharacteristics</w:t>
            </w:r>
            <w:proofErr w:type="spellEnd"/>
            <w:r w:rsidRPr="007B2C44">
              <w:rPr>
                <w:b/>
                <w:sz w:val="20"/>
                <w:szCs w:val="20"/>
              </w:rPr>
              <w:t xml:space="preserve"> </w:t>
            </w:r>
            <w:r>
              <w:rPr>
                <w:sz w:val="20"/>
                <w:szCs w:val="20"/>
              </w:rPr>
              <w:t xml:space="preserve">is provided, the association with the role </w:t>
            </w:r>
            <w:r w:rsidRPr="007B2C44">
              <w:rPr>
                <w:b/>
                <w:sz w:val="20"/>
                <w:szCs w:val="20"/>
              </w:rPr>
              <w:t xml:space="preserve">collection </w:t>
            </w:r>
            <w:r>
              <w:rPr>
                <w:sz w:val="20"/>
                <w:szCs w:val="20"/>
              </w:rPr>
              <w:t>SHALL be used.</w:t>
            </w:r>
          </w:p>
        </w:tc>
      </w:tr>
    </w:tbl>
    <w:p w14:paraId="082070EF" w14:textId="77777777" w:rsidR="007B2C44" w:rsidRDefault="007B2C44">
      <w:pPr>
        <w:pPrChange w:id="807" w:author="Katharina Schleidt" w:date="2021-10-17T22:27:00Z">
          <w:pPr>
            <w:pStyle w:val="Heading2"/>
          </w:pPr>
        </w:pPrChange>
      </w:pPr>
    </w:p>
    <w:p w14:paraId="4DCC8C44" w14:textId="0314DDCD" w:rsidR="007245C5" w:rsidRDefault="003C293C" w:rsidP="003C293C">
      <w:pPr>
        <w:pStyle w:val="Heading2"/>
      </w:pPr>
      <w:proofErr w:type="spellStart"/>
      <w:r w:rsidRPr="003C293C">
        <w:t>ObservationCollection</w:t>
      </w:r>
      <w:bookmarkEnd w:id="806"/>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1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808" w:author="Katharina Schleidt" w:date="2021-10-22T00:13: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07"/>
        <w:gridCol w:w="10536"/>
        <w:tblGridChange w:id="809">
          <w:tblGrid>
            <w:gridCol w:w="1507"/>
            <w:gridCol w:w="10536"/>
          </w:tblGrid>
        </w:tblGridChange>
      </w:tblGrid>
      <w:tr w:rsidR="003C293C" w14:paraId="7273E809" w14:textId="77777777" w:rsidTr="00A5152E">
        <w:tc>
          <w:tcPr>
            <w:tcW w:w="1507" w:type="dxa"/>
            <w:shd w:val="clear" w:color="auto" w:fill="auto"/>
            <w:tcMar>
              <w:top w:w="100" w:type="dxa"/>
              <w:left w:w="100" w:type="dxa"/>
              <w:bottom w:w="100" w:type="dxa"/>
              <w:right w:w="100" w:type="dxa"/>
            </w:tcMar>
            <w:tcPrChange w:id="810" w:author="Katharina Schleidt" w:date="2021-10-22T00:13:00Z">
              <w:tcPr>
                <w:tcW w:w="2258" w:type="dxa"/>
                <w:shd w:val="clear" w:color="auto" w:fill="auto"/>
                <w:tcMar>
                  <w:top w:w="100" w:type="dxa"/>
                  <w:left w:w="100" w:type="dxa"/>
                  <w:bottom w:w="100" w:type="dxa"/>
                  <w:right w:w="100" w:type="dxa"/>
                </w:tcMar>
              </w:tcPr>
            </w:tcPrChange>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10536" w:type="dxa"/>
            <w:shd w:val="clear" w:color="auto" w:fill="auto"/>
            <w:tcMar>
              <w:top w:w="100" w:type="dxa"/>
              <w:left w:w="100" w:type="dxa"/>
              <w:bottom w:w="100" w:type="dxa"/>
              <w:right w:w="100" w:type="dxa"/>
            </w:tcMar>
            <w:tcPrChange w:id="811" w:author="Katharina Schleidt" w:date="2021-10-22T00:13:00Z">
              <w:tcPr>
                <w:tcW w:w="7513" w:type="dxa"/>
                <w:shd w:val="clear" w:color="auto" w:fill="auto"/>
                <w:tcMar>
                  <w:top w:w="100" w:type="dxa"/>
                  <w:left w:w="100" w:type="dxa"/>
                  <w:bottom w:w="100" w:type="dxa"/>
                  <w:right w:w="100" w:type="dxa"/>
                </w:tcMar>
              </w:tcPr>
            </w:tcPrChange>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A5152E">
        <w:tc>
          <w:tcPr>
            <w:tcW w:w="1507" w:type="dxa"/>
            <w:shd w:val="clear" w:color="auto" w:fill="auto"/>
            <w:tcMar>
              <w:top w:w="100" w:type="dxa"/>
              <w:left w:w="100" w:type="dxa"/>
              <w:bottom w:w="100" w:type="dxa"/>
              <w:right w:w="100" w:type="dxa"/>
            </w:tcMar>
            <w:tcPrChange w:id="812" w:author="Katharina Schleidt" w:date="2021-10-22T00:13:00Z">
              <w:tcPr>
                <w:tcW w:w="2258" w:type="dxa"/>
                <w:shd w:val="clear" w:color="auto" w:fill="auto"/>
                <w:tcMar>
                  <w:top w:w="100" w:type="dxa"/>
                  <w:left w:w="100" w:type="dxa"/>
                  <w:bottom w:w="100" w:type="dxa"/>
                  <w:right w:w="100" w:type="dxa"/>
                </w:tcMar>
              </w:tcPr>
            </w:tcPrChange>
          </w:tcPr>
          <w:p w14:paraId="63999050" w14:textId="77777777" w:rsidR="003C293C" w:rsidRDefault="003C293C" w:rsidP="001A5B74">
            <w:pPr>
              <w:widowControl w:val="0"/>
              <w:spacing w:line="240" w:lineRule="auto"/>
              <w:rPr>
                <w:sz w:val="20"/>
                <w:szCs w:val="20"/>
              </w:rPr>
            </w:pPr>
            <w:r>
              <w:rPr>
                <w:sz w:val="20"/>
                <w:szCs w:val="20"/>
              </w:rPr>
              <w:t>Target type</w:t>
            </w:r>
          </w:p>
        </w:tc>
        <w:tc>
          <w:tcPr>
            <w:tcW w:w="10536" w:type="dxa"/>
            <w:shd w:val="clear" w:color="auto" w:fill="auto"/>
            <w:tcMar>
              <w:top w:w="100" w:type="dxa"/>
              <w:left w:w="100" w:type="dxa"/>
              <w:bottom w:w="100" w:type="dxa"/>
              <w:right w:w="100" w:type="dxa"/>
            </w:tcMar>
            <w:tcPrChange w:id="813" w:author="Katharina Schleidt" w:date="2021-10-22T00:13:00Z">
              <w:tcPr>
                <w:tcW w:w="7513" w:type="dxa"/>
                <w:shd w:val="clear" w:color="auto" w:fill="auto"/>
                <w:tcMar>
                  <w:top w:w="100" w:type="dxa"/>
                  <w:left w:w="100" w:type="dxa"/>
                  <w:bottom w:w="100" w:type="dxa"/>
                  <w:right w:w="100" w:type="dxa"/>
                </w:tcMar>
              </w:tcPr>
            </w:tcPrChange>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A5152E">
        <w:tc>
          <w:tcPr>
            <w:tcW w:w="1507" w:type="dxa"/>
            <w:shd w:val="clear" w:color="auto" w:fill="auto"/>
            <w:tcMar>
              <w:top w:w="100" w:type="dxa"/>
              <w:left w:w="100" w:type="dxa"/>
              <w:bottom w:w="100" w:type="dxa"/>
              <w:right w:w="100" w:type="dxa"/>
            </w:tcMar>
            <w:tcPrChange w:id="814" w:author="Katharina Schleidt" w:date="2021-10-22T00:13:00Z">
              <w:tcPr>
                <w:tcW w:w="2258" w:type="dxa"/>
                <w:shd w:val="clear" w:color="auto" w:fill="auto"/>
                <w:tcMar>
                  <w:top w:w="100" w:type="dxa"/>
                  <w:left w:w="100" w:type="dxa"/>
                  <w:bottom w:w="100" w:type="dxa"/>
                  <w:right w:w="100" w:type="dxa"/>
                </w:tcMar>
              </w:tcPr>
            </w:tcPrChange>
          </w:tcPr>
          <w:p w14:paraId="7A58004F" w14:textId="77777777" w:rsidR="003C293C" w:rsidRDefault="003C293C" w:rsidP="001A5B74">
            <w:pPr>
              <w:widowControl w:val="0"/>
              <w:spacing w:line="240" w:lineRule="auto"/>
              <w:rPr>
                <w:sz w:val="20"/>
                <w:szCs w:val="20"/>
              </w:rPr>
            </w:pPr>
            <w:r>
              <w:rPr>
                <w:sz w:val="20"/>
                <w:szCs w:val="20"/>
              </w:rPr>
              <w:t>Name</w:t>
            </w:r>
          </w:p>
        </w:tc>
        <w:tc>
          <w:tcPr>
            <w:tcW w:w="10536" w:type="dxa"/>
            <w:shd w:val="clear" w:color="auto" w:fill="auto"/>
            <w:tcMar>
              <w:top w:w="100" w:type="dxa"/>
              <w:left w:w="100" w:type="dxa"/>
              <w:bottom w:w="100" w:type="dxa"/>
              <w:right w:w="100" w:type="dxa"/>
            </w:tcMar>
            <w:tcPrChange w:id="815" w:author="Katharina Schleidt" w:date="2021-10-22T00:13:00Z">
              <w:tcPr>
                <w:tcW w:w="7513" w:type="dxa"/>
                <w:shd w:val="clear" w:color="auto" w:fill="auto"/>
                <w:tcMar>
                  <w:top w:w="100" w:type="dxa"/>
                  <w:left w:w="100" w:type="dxa"/>
                  <w:bottom w:w="100" w:type="dxa"/>
                  <w:right w:w="100" w:type="dxa"/>
                </w:tcMar>
              </w:tcPr>
            </w:tcPrChange>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A5152E">
        <w:tc>
          <w:tcPr>
            <w:tcW w:w="1507" w:type="dxa"/>
            <w:shd w:val="clear" w:color="auto" w:fill="auto"/>
            <w:tcMar>
              <w:top w:w="100" w:type="dxa"/>
              <w:left w:w="100" w:type="dxa"/>
              <w:bottom w:w="100" w:type="dxa"/>
              <w:right w:w="100" w:type="dxa"/>
            </w:tcMar>
            <w:tcPrChange w:id="816" w:author="Katharina Schleidt" w:date="2021-10-22T00:13:00Z">
              <w:tcPr>
                <w:tcW w:w="2258" w:type="dxa"/>
                <w:shd w:val="clear" w:color="auto" w:fill="auto"/>
                <w:tcMar>
                  <w:top w:w="100" w:type="dxa"/>
                  <w:left w:w="100" w:type="dxa"/>
                  <w:bottom w:w="100" w:type="dxa"/>
                  <w:right w:w="100" w:type="dxa"/>
                </w:tcMar>
              </w:tcPr>
            </w:tcPrChange>
          </w:tcPr>
          <w:p w14:paraId="001FBF82" w14:textId="77777777" w:rsidR="003C293C" w:rsidRDefault="003C293C" w:rsidP="001A5B74">
            <w:pPr>
              <w:widowControl w:val="0"/>
              <w:spacing w:line="240" w:lineRule="auto"/>
              <w:rPr>
                <w:sz w:val="20"/>
                <w:szCs w:val="20"/>
              </w:rPr>
            </w:pPr>
            <w:r>
              <w:rPr>
                <w:sz w:val="20"/>
                <w:szCs w:val="20"/>
              </w:rPr>
              <w:t>Dependency</w:t>
            </w:r>
          </w:p>
        </w:tc>
        <w:tc>
          <w:tcPr>
            <w:tcW w:w="10536" w:type="dxa"/>
            <w:shd w:val="clear" w:color="auto" w:fill="auto"/>
            <w:tcMar>
              <w:top w:w="100" w:type="dxa"/>
              <w:left w:w="100" w:type="dxa"/>
              <w:bottom w:w="100" w:type="dxa"/>
              <w:right w:w="100" w:type="dxa"/>
            </w:tcMar>
            <w:tcPrChange w:id="817" w:author="Katharina Schleidt" w:date="2021-10-22T00:13:00Z">
              <w:tcPr>
                <w:tcW w:w="7513" w:type="dxa"/>
                <w:shd w:val="clear" w:color="auto" w:fill="auto"/>
                <w:tcMar>
                  <w:top w:w="100" w:type="dxa"/>
                  <w:left w:w="100" w:type="dxa"/>
                  <w:bottom w:w="100" w:type="dxa"/>
                  <w:right w:w="100" w:type="dxa"/>
                </w:tcMar>
              </w:tcPr>
            </w:tcPrChange>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A5152E">
        <w:trPr>
          <w:trHeight w:val="255"/>
          <w:trPrChange w:id="818" w:author="Katharina Schleidt" w:date="2021-10-22T00:13:00Z">
            <w:trPr>
              <w:trHeight w:val="255"/>
            </w:trPr>
          </w:trPrChange>
        </w:trPr>
        <w:tc>
          <w:tcPr>
            <w:tcW w:w="1507" w:type="dxa"/>
            <w:shd w:val="clear" w:color="auto" w:fill="auto"/>
            <w:tcMar>
              <w:top w:w="100" w:type="dxa"/>
              <w:left w:w="100" w:type="dxa"/>
              <w:bottom w:w="100" w:type="dxa"/>
              <w:right w:w="100" w:type="dxa"/>
            </w:tcMar>
            <w:tcPrChange w:id="819" w:author="Katharina Schleidt" w:date="2021-10-22T00:13:00Z">
              <w:tcPr>
                <w:tcW w:w="2258" w:type="dxa"/>
                <w:shd w:val="clear" w:color="auto" w:fill="auto"/>
                <w:tcMar>
                  <w:top w:w="100" w:type="dxa"/>
                  <w:left w:w="100" w:type="dxa"/>
                  <w:bottom w:w="100" w:type="dxa"/>
                  <w:right w:w="100" w:type="dxa"/>
                </w:tcMar>
              </w:tcPr>
            </w:tcPrChange>
          </w:tcPr>
          <w:p w14:paraId="2110F5D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820" w:author="Katharina Schleidt" w:date="2021-10-22T00:13:00Z">
              <w:tcPr>
                <w:tcW w:w="7513" w:type="dxa"/>
                <w:shd w:val="clear" w:color="auto" w:fill="auto"/>
                <w:tcMar>
                  <w:top w:w="100" w:type="dxa"/>
                  <w:left w:w="100" w:type="dxa"/>
                  <w:bottom w:w="100" w:type="dxa"/>
                  <w:right w:w="100" w:type="dxa"/>
                </w:tcMar>
              </w:tcPr>
            </w:tcPrChange>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A5152E">
        <w:tc>
          <w:tcPr>
            <w:tcW w:w="1507" w:type="dxa"/>
            <w:shd w:val="clear" w:color="auto" w:fill="auto"/>
            <w:tcMar>
              <w:top w:w="100" w:type="dxa"/>
              <w:left w:w="100" w:type="dxa"/>
              <w:bottom w:w="100" w:type="dxa"/>
              <w:right w:w="100" w:type="dxa"/>
            </w:tcMar>
            <w:tcPrChange w:id="821" w:author="Katharina Schleidt" w:date="2021-10-22T00:13:00Z">
              <w:tcPr>
                <w:tcW w:w="2258" w:type="dxa"/>
                <w:shd w:val="clear" w:color="auto" w:fill="auto"/>
                <w:tcMar>
                  <w:top w:w="100" w:type="dxa"/>
                  <w:left w:w="100" w:type="dxa"/>
                  <w:bottom w:w="100" w:type="dxa"/>
                  <w:right w:w="100" w:type="dxa"/>
                </w:tcMar>
              </w:tcPr>
            </w:tcPrChange>
          </w:tcPr>
          <w:p w14:paraId="2EE61266"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822" w:author="Katharina Schleidt" w:date="2021-10-22T00:13:00Z">
              <w:tcPr>
                <w:tcW w:w="7513" w:type="dxa"/>
                <w:shd w:val="clear" w:color="auto" w:fill="auto"/>
                <w:tcMar>
                  <w:top w:w="100" w:type="dxa"/>
                  <w:left w:w="100" w:type="dxa"/>
                  <w:bottom w:w="100" w:type="dxa"/>
                  <w:right w:w="100" w:type="dxa"/>
                </w:tcMar>
              </w:tcPr>
            </w:tcPrChange>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8841F6" w14:paraId="467E9911" w14:textId="77777777" w:rsidTr="00A5152E">
        <w:trPr>
          <w:ins w:id="823" w:author="Katharina Schleidt" w:date="2021-10-22T00:21:00Z"/>
        </w:trPr>
        <w:tc>
          <w:tcPr>
            <w:tcW w:w="1507" w:type="dxa"/>
            <w:shd w:val="clear" w:color="auto" w:fill="auto"/>
            <w:tcMar>
              <w:top w:w="100" w:type="dxa"/>
              <w:left w:w="100" w:type="dxa"/>
              <w:bottom w:w="100" w:type="dxa"/>
              <w:right w:w="100" w:type="dxa"/>
            </w:tcMar>
          </w:tcPr>
          <w:p w14:paraId="1040EC78" w14:textId="30F670AF" w:rsidR="008841F6" w:rsidRDefault="008841F6" w:rsidP="001A5B74">
            <w:pPr>
              <w:widowControl w:val="0"/>
              <w:spacing w:line="240" w:lineRule="auto"/>
              <w:rPr>
                <w:ins w:id="824" w:author="Katharina Schleidt" w:date="2021-10-22T00:21:00Z"/>
                <w:sz w:val="20"/>
                <w:szCs w:val="20"/>
              </w:rPr>
            </w:pPr>
            <w:ins w:id="825" w:author="Katharina Schleidt" w:date="2021-10-22T00:21:00Z">
              <w:r>
                <w:rPr>
                  <w:sz w:val="20"/>
                  <w:szCs w:val="20"/>
                </w:rPr>
                <w:t>Requirement</w:t>
              </w:r>
            </w:ins>
          </w:p>
        </w:tc>
        <w:tc>
          <w:tcPr>
            <w:tcW w:w="10536" w:type="dxa"/>
            <w:shd w:val="clear" w:color="auto" w:fill="auto"/>
            <w:tcMar>
              <w:top w:w="100" w:type="dxa"/>
              <w:left w:w="100" w:type="dxa"/>
              <w:bottom w:w="100" w:type="dxa"/>
              <w:right w:w="100" w:type="dxa"/>
            </w:tcMar>
          </w:tcPr>
          <w:p w14:paraId="25BC5E69" w14:textId="2D51BB33" w:rsidR="008841F6" w:rsidRDefault="008841F6" w:rsidP="001A5B74">
            <w:pPr>
              <w:widowControl w:val="0"/>
              <w:spacing w:line="240" w:lineRule="auto"/>
              <w:rPr>
                <w:ins w:id="826" w:author="Katharina Schleidt" w:date="2021-10-22T00:21:00Z"/>
                <w:sz w:val="20"/>
                <w:szCs w:val="20"/>
              </w:rPr>
            </w:pPr>
            <w:ins w:id="827" w:author="Katharina Schleidt" w:date="2021-10-22T00:21: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ins>
          </w:p>
        </w:tc>
      </w:tr>
      <w:tr w:rsidR="003C293C" w:rsidDel="008841F6" w14:paraId="1C5D150F" w14:textId="44339F5A" w:rsidTr="00A5152E">
        <w:trPr>
          <w:del w:id="828" w:author="Katharina Schleidt" w:date="2021-10-22T00:23:00Z"/>
        </w:trPr>
        <w:tc>
          <w:tcPr>
            <w:tcW w:w="1507" w:type="dxa"/>
            <w:shd w:val="clear" w:color="auto" w:fill="auto"/>
            <w:tcMar>
              <w:top w:w="100" w:type="dxa"/>
              <w:left w:w="100" w:type="dxa"/>
              <w:bottom w:w="100" w:type="dxa"/>
              <w:right w:w="100" w:type="dxa"/>
            </w:tcMar>
            <w:tcPrChange w:id="829" w:author="Katharina Schleidt" w:date="2021-10-22T00:13:00Z">
              <w:tcPr>
                <w:tcW w:w="2258" w:type="dxa"/>
                <w:shd w:val="clear" w:color="auto" w:fill="auto"/>
                <w:tcMar>
                  <w:top w:w="100" w:type="dxa"/>
                  <w:left w:w="100" w:type="dxa"/>
                  <w:bottom w:w="100" w:type="dxa"/>
                  <w:right w:w="100" w:type="dxa"/>
                </w:tcMar>
              </w:tcPr>
            </w:tcPrChange>
          </w:tcPr>
          <w:p w14:paraId="1712E96A" w14:textId="12F9C576" w:rsidR="003C293C" w:rsidDel="008841F6" w:rsidRDefault="003C293C" w:rsidP="001A5B74">
            <w:pPr>
              <w:widowControl w:val="0"/>
              <w:spacing w:line="240" w:lineRule="auto"/>
              <w:rPr>
                <w:del w:id="830" w:author="Katharina Schleidt" w:date="2021-10-22T00:23:00Z"/>
                <w:sz w:val="20"/>
                <w:szCs w:val="20"/>
              </w:rPr>
            </w:pPr>
            <w:del w:id="831"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832" w:author="Katharina Schleidt" w:date="2021-10-22T00:13:00Z">
              <w:tcPr>
                <w:tcW w:w="7513" w:type="dxa"/>
                <w:shd w:val="clear" w:color="auto" w:fill="auto"/>
                <w:tcMar>
                  <w:top w:w="100" w:type="dxa"/>
                  <w:left w:w="100" w:type="dxa"/>
                  <w:bottom w:w="100" w:type="dxa"/>
                  <w:right w:w="100" w:type="dxa"/>
                </w:tcMar>
              </w:tcPr>
            </w:tcPrChange>
          </w:tcPr>
          <w:p w14:paraId="4B9132F7" w14:textId="379758BA" w:rsidR="003C293C" w:rsidDel="008841F6" w:rsidRDefault="003C293C" w:rsidP="001A5B74">
            <w:pPr>
              <w:widowControl w:val="0"/>
              <w:spacing w:line="240" w:lineRule="auto"/>
              <w:rPr>
                <w:del w:id="833" w:author="Katharina Schleidt" w:date="2021-10-22T00:23:00Z"/>
                <w:sz w:val="20"/>
                <w:szCs w:val="20"/>
              </w:rPr>
            </w:pPr>
            <w:del w:id="834" w:author="Katharina Schleidt" w:date="2021-10-22T00:23:00Z">
              <w:r w:rsidDel="008841F6">
                <w:rPr>
                  <w:sz w:val="20"/>
                  <w:szCs w:val="20"/>
                </w:rPr>
                <w:delText>/req/obs-basic/ObservationCollection/collectionType-homogen</w:delText>
              </w:r>
            </w:del>
            <w:ins w:id="835" w:author="Grellet Sylvain" w:date="2021-10-20T21:34:00Z">
              <w:del w:id="836" w:author="Katharina Schleidt" w:date="2021-10-22T00:23:00Z">
                <w:r w:rsidR="00F0627F" w:rsidDel="008841F6">
                  <w:rPr>
                    <w:sz w:val="20"/>
                    <w:szCs w:val="20"/>
                  </w:rPr>
                  <w:delText>e</w:delText>
                </w:r>
              </w:del>
            </w:ins>
            <w:del w:id="837" w:author="Katharina Schleidt" w:date="2021-10-22T00:23:00Z">
              <w:r w:rsidDel="008841F6">
                <w:rPr>
                  <w:sz w:val="20"/>
                  <w:szCs w:val="20"/>
                </w:rPr>
                <w:delText>ous-con</w:delText>
              </w:r>
            </w:del>
          </w:p>
        </w:tc>
      </w:tr>
      <w:tr w:rsidR="003C293C" w:rsidDel="008841F6" w14:paraId="78E6D5F2" w14:textId="0D9952C3" w:rsidTr="00A5152E">
        <w:trPr>
          <w:trHeight w:val="420"/>
          <w:del w:id="838" w:author="Katharina Schleidt" w:date="2021-10-22T00:23:00Z"/>
          <w:trPrChange w:id="839" w:author="Katharina Schleidt" w:date="2021-10-22T00:13:00Z">
            <w:trPr>
              <w:trHeight w:val="420"/>
            </w:trPr>
          </w:trPrChange>
        </w:trPr>
        <w:tc>
          <w:tcPr>
            <w:tcW w:w="1507" w:type="dxa"/>
            <w:shd w:val="clear" w:color="auto" w:fill="auto"/>
            <w:tcMar>
              <w:top w:w="100" w:type="dxa"/>
              <w:left w:w="100" w:type="dxa"/>
              <w:bottom w:w="100" w:type="dxa"/>
              <w:right w:w="100" w:type="dxa"/>
            </w:tcMar>
            <w:tcPrChange w:id="840" w:author="Katharina Schleidt" w:date="2021-10-22T00:13:00Z">
              <w:tcPr>
                <w:tcW w:w="2258" w:type="dxa"/>
                <w:shd w:val="clear" w:color="auto" w:fill="auto"/>
                <w:tcMar>
                  <w:top w:w="100" w:type="dxa"/>
                  <w:left w:w="100" w:type="dxa"/>
                  <w:bottom w:w="100" w:type="dxa"/>
                  <w:right w:w="100" w:type="dxa"/>
                </w:tcMar>
              </w:tcPr>
            </w:tcPrChange>
          </w:tcPr>
          <w:p w14:paraId="39FDA66F" w14:textId="2672ADAB" w:rsidR="003C293C" w:rsidDel="008841F6" w:rsidRDefault="003C293C" w:rsidP="001A5B74">
            <w:pPr>
              <w:widowControl w:val="0"/>
              <w:spacing w:line="240" w:lineRule="auto"/>
              <w:rPr>
                <w:del w:id="841" w:author="Katharina Schleidt" w:date="2021-10-22T00:23:00Z"/>
                <w:sz w:val="20"/>
                <w:szCs w:val="20"/>
              </w:rPr>
            </w:pPr>
            <w:del w:id="842" w:author="Katharina Schleidt" w:date="2021-10-22T00:23:00Z">
              <w:r w:rsidDel="008841F6">
                <w:rPr>
                  <w:sz w:val="20"/>
                  <w:szCs w:val="20"/>
                </w:rPr>
                <w:delText>Requirement</w:delText>
              </w:r>
            </w:del>
          </w:p>
        </w:tc>
        <w:tc>
          <w:tcPr>
            <w:tcW w:w="10536" w:type="dxa"/>
            <w:shd w:val="clear" w:color="auto" w:fill="auto"/>
            <w:tcMar>
              <w:top w:w="100" w:type="dxa"/>
              <w:left w:w="100" w:type="dxa"/>
              <w:bottom w:w="100" w:type="dxa"/>
              <w:right w:w="100" w:type="dxa"/>
            </w:tcMar>
            <w:tcPrChange w:id="843" w:author="Katharina Schleidt" w:date="2021-10-22T00:13:00Z">
              <w:tcPr>
                <w:tcW w:w="7513" w:type="dxa"/>
                <w:shd w:val="clear" w:color="auto" w:fill="auto"/>
                <w:tcMar>
                  <w:top w:w="100" w:type="dxa"/>
                  <w:left w:w="100" w:type="dxa"/>
                  <w:bottom w:w="100" w:type="dxa"/>
                  <w:right w:w="100" w:type="dxa"/>
                </w:tcMar>
              </w:tcPr>
            </w:tcPrChange>
          </w:tcPr>
          <w:p w14:paraId="52E6BCD3" w14:textId="171EA47F" w:rsidR="003C293C" w:rsidDel="008841F6" w:rsidRDefault="003C293C" w:rsidP="001A5B74">
            <w:pPr>
              <w:widowControl w:val="0"/>
              <w:spacing w:line="240" w:lineRule="auto"/>
              <w:rPr>
                <w:del w:id="844" w:author="Katharina Schleidt" w:date="2021-10-22T00:23:00Z"/>
                <w:sz w:val="20"/>
                <w:szCs w:val="20"/>
              </w:rPr>
            </w:pPr>
            <w:del w:id="845" w:author="Katharina Schleidt" w:date="2021-10-22T00:23:00Z">
              <w:r w:rsidDel="008841F6">
                <w:rPr>
                  <w:sz w:val="20"/>
                  <w:szCs w:val="20"/>
                </w:rPr>
                <w:delText>/req/obs-basic/ObservationCollection/collectionType-summarizing-con</w:delText>
              </w:r>
            </w:del>
          </w:p>
        </w:tc>
      </w:tr>
      <w:tr w:rsidR="003C293C" w14:paraId="5883612D" w14:textId="77777777" w:rsidTr="00A5152E">
        <w:trPr>
          <w:trHeight w:val="420"/>
          <w:trPrChange w:id="846" w:author="Katharina Schleidt" w:date="2021-10-22T00:13:00Z">
            <w:trPr>
              <w:trHeight w:val="420"/>
            </w:trPr>
          </w:trPrChange>
        </w:trPr>
        <w:tc>
          <w:tcPr>
            <w:tcW w:w="1507" w:type="dxa"/>
            <w:shd w:val="clear" w:color="auto" w:fill="auto"/>
            <w:tcMar>
              <w:top w:w="100" w:type="dxa"/>
              <w:left w:w="100" w:type="dxa"/>
              <w:bottom w:w="100" w:type="dxa"/>
              <w:right w:w="100" w:type="dxa"/>
            </w:tcMar>
            <w:tcPrChange w:id="847" w:author="Katharina Schleidt" w:date="2021-10-22T00:13:00Z">
              <w:tcPr>
                <w:tcW w:w="2258" w:type="dxa"/>
                <w:shd w:val="clear" w:color="auto" w:fill="auto"/>
                <w:tcMar>
                  <w:top w:w="100" w:type="dxa"/>
                  <w:left w:w="100" w:type="dxa"/>
                  <w:bottom w:w="100" w:type="dxa"/>
                  <w:right w:w="100" w:type="dxa"/>
                </w:tcMar>
              </w:tcPr>
            </w:tcPrChange>
          </w:tcPr>
          <w:p w14:paraId="4AAAA950"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848" w:author="Katharina Schleidt" w:date="2021-10-22T00:13:00Z">
              <w:tcPr>
                <w:tcW w:w="7513" w:type="dxa"/>
                <w:shd w:val="clear" w:color="auto" w:fill="auto"/>
                <w:tcMar>
                  <w:top w:w="100" w:type="dxa"/>
                  <w:left w:w="100" w:type="dxa"/>
                  <w:bottom w:w="100" w:type="dxa"/>
                  <w:right w:w="100" w:type="dxa"/>
                </w:tcMar>
              </w:tcPr>
            </w:tcPrChange>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A5152E">
        <w:trPr>
          <w:trHeight w:val="420"/>
          <w:trPrChange w:id="849" w:author="Katharina Schleidt" w:date="2021-10-22T00:13:00Z">
            <w:trPr>
              <w:trHeight w:val="420"/>
            </w:trPr>
          </w:trPrChange>
        </w:trPr>
        <w:tc>
          <w:tcPr>
            <w:tcW w:w="1507" w:type="dxa"/>
            <w:shd w:val="clear" w:color="auto" w:fill="auto"/>
            <w:tcMar>
              <w:top w:w="100" w:type="dxa"/>
              <w:left w:w="100" w:type="dxa"/>
              <w:bottom w:w="100" w:type="dxa"/>
              <w:right w:w="100" w:type="dxa"/>
            </w:tcMar>
            <w:tcPrChange w:id="850" w:author="Katharina Schleidt" w:date="2021-10-22T00:13:00Z">
              <w:tcPr>
                <w:tcW w:w="2258" w:type="dxa"/>
                <w:shd w:val="clear" w:color="auto" w:fill="auto"/>
                <w:tcMar>
                  <w:top w:w="100" w:type="dxa"/>
                  <w:left w:w="100" w:type="dxa"/>
                  <w:bottom w:w="100" w:type="dxa"/>
                  <w:right w:w="100" w:type="dxa"/>
                </w:tcMar>
              </w:tcPr>
            </w:tcPrChange>
          </w:tcPr>
          <w:p w14:paraId="4333DA6F"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851" w:author="Katharina Schleidt" w:date="2021-10-22T00:13:00Z">
              <w:tcPr>
                <w:tcW w:w="7513" w:type="dxa"/>
                <w:shd w:val="clear" w:color="auto" w:fill="auto"/>
                <w:tcMar>
                  <w:top w:w="100" w:type="dxa"/>
                  <w:left w:w="100" w:type="dxa"/>
                  <w:bottom w:w="100" w:type="dxa"/>
                  <w:right w:w="100" w:type="dxa"/>
                </w:tcMar>
              </w:tcPr>
            </w:tcPrChange>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A5152E">
        <w:trPr>
          <w:trHeight w:val="420"/>
          <w:trPrChange w:id="852" w:author="Katharina Schleidt" w:date="2021-10-22T00:13:00Z">
            <w:trPr>
              <w:trHeight w:val="420"/>
            </w:trPr>
          </w:trPrChange>
        </w:trPr>
        <w:tc>
          <w:tcPr>
            <w:tcW w:w="1507" w:type="dxa"/>
            <w:shd w:val="clear" w:color="auto" w:fill="auto"/>
            <w:tcMar>
              <w:top w:w="100" w:type="dxa"/>
              <w:left w:w="100" w:type="dxa"/>
              <w:bottom w:w="100" w:type="dxa"/>
              <w:right w:w="100" w:type="dxa"/>
            </w:tcMar>
            <w:tcPrChange w:id="853" w:author="Katharina Schleidt" w:date="2021-10-22T00:13:00Z">
              <w:tcPr>
                <w:tcW w:w="2258" w:type="dxa"/>
                <w:shd w:val="clear" w:color="auto" w:fill="auto"/>
                <w:tcMar>
                  <w:top w:w="100" w:type="dxa"/>
                  <w:left w:w="100" w:type="dxa"/>
                  <w:bottom w:w="100" w:type="dxa"/>
                  <w:right w:w="100" w:type="dxa"/>
                </w:tcMar>
              </w:tcPr>
            </w:tcPrChange>
          </w:tcPr>
          <w:p w14:paraId="022BD3BC"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854" w:author="Katharina Schleidt" w:date="2021-10-22T00:13:00Z">
              <w:tcPr>
                <w:tcW w:w="7513" w:type="dxa"/>
                <w:shd w:val="clear" w:color="auto" w:fill="auto"/>
                <w:tcMar>
                  <w:top w:w="100" w:type="dxa"/>
                  <w:left w:w="100" w:type="dxa"/>
                  <w:bottom w:w="100" w:type="dxa"/>
                  <w:right w:w="100" w:type="dxa"/>
                </w:tcMar>
              </w:tcPr>
            </w:tcPrChange>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rsidDel="00C479B0" w14:paraId="430C29E5" w14:textId="73BA2D20" w:rsidTr="00A5152E">
        <w:trPr>
          <w:trHeight w:val="420"/>
          <w:del w:id="855" w:author="Katharina Schleidt" w:date="2021-10-22T00:13:00Z"/>
          <w:trPrChange w:id="856" w:author="Katharina Schleidt" w:date="2021-10-22T00:13:00Z">
            <w:trPr>
              <w:trHeight w:val="420"/>
            </w:trPr>
          </w:trPrChange>
        </w:trPr>
        <w:tc>
          <w:tcPr>
            <w:tcW w:w="1507" w:type="dxa"/>
            <w:shd w:val="clear" w:color="auto" w:fill="auto"/>
            <w:tcMar>
              <w:top w:w="100" w:type="dxa"/>
              <w:left w:w="100" w:type="dxa"/>
              <w:bottom w:w="100" w:type="dxa"/>
              <w:right w:w="100" w:type="dxa"/>
            </w:tcMar>
            <w:tcPrChange w:id="857" w:author="Katharina Schleidt" w:date="2021-10-22T00:13:00Z">
              <w:tcPr>
                <w:tcW w:w="2258" w:type="dxa"/>
                <w:shd w:val="clear" w:color="auto" w:fill="auto"/>
                <w:tcMar>
                  <w:top w:w="100" w:type="dxa"/>
                  <w:left w:w="100" w:type="dxa"/>
                  <w:bottom w:w="100" w:type="dxa"/>
                  <w:right w:w="100" w:type="dxa"/>
                </w:tcMar>
              </w:tcPr>
            </w:tcPrChange>
          </w:tcPr>
          <w:p w14:paraId="02B67BC1" w14:textId="6B49CD50" w:rsidR="003C293C" w:rsidDel="00C479B0" w:rsidRDefault="003C293C" w:rsidP="001A5B74">
            <w:pPr>
              <w:widowControl w:val="0"/>
              <w:spacing w:line="240" w:lineRule="auto"/>
              <w:rPr>
                <w:del w:id="858" w:author="Katharina Schleidt" w:date="2021-10-22T00:13:00Z"/>
                <w:sz w:val="20"/>
                <w:szCs w:val="20"/>
              </w:rPr>
            </w:pPr>
            <w:del w:id="859" w:author="Katharina Schleidt" w:date="2021-10-22T00:13:00Z">
              <w:r w:rsidDel="00C479B0">
                <w:rPr>
                  <w:sz w:val="20"/>
                  <w:szCs w:val="20"/>
                </w:rPr>
                <w:delText>Requirement</w:delText>
              </w:r>
            </w:del>
          </w:p>
        </w:tc>
        <w:tc>
          <w:tcPr>
            <w:tcW w:w="10536" w:type="dxa"/>
            <w:shd w:val="clear" w:color="auto" w:fill="auto"/>
            <w:tcMar>
              <w:top w:w="100" w:type="dxa"/>
              <w:left w:w="100" w:type="dxa"/>
              <w:bottom w:w="100" w:type="dxa"/>
              <w:right w:w="100" w:type="dxa"/>
            </w:tcMar>
            <w:tcPrChange w:id="860" w:author="Katharina Schleidt" w:date="2021-10-22T00:13:00Z">
              <w:tcPr>
                <w:tcW w:w="7513" w:type="dxa"/>
                <w:shd w:val="clear" w:color="auto" w:fill="auto"/>
                <w:tcMar>
                  <w:top w:w="100" w:type="dxa"/>
                  <w:left w:w="100" w:type="dxa"/>
                  <w:bottom w:w="100" w:type="dxa"/>
                  <w:right w:w="100" w:type="dxa"/>
                </w:tcMar>
              </w:tcPr>
            </w:tcPrChange>
          </w:tcPr>
          <w:p w14:paraId="2DB63B42" w14:textId="3D795B8E" w:rsidR="003C293C" w:rsidDel="00C479B0" w:rsidRDefault="003C293C" w:rsidP="001A5B74">
            <w:pPr>
              <w:widowControl w:val="0"/>
              <w:spacing w:line="240" w:lineRule="auto"/>
              <w:rPr>
                <w:del w:id="861" w:author="Katharina Schleidt" w:date="2021-10-22T00:13:00Z"/>
                <w:sz w:val="20"/>
                <w:szCs w:val="20"/>
              </w:rPr>
            </w:pPr>
            <w:del w:id="862" w:author="Katharina Schleidt" w:date="2021-10-22T00:13:00Z">
              <w:r w:rsidDel="00C479B0">
                <w:rPr>
                  <w:sz w:val="20"/>
                  <w:szCs w:val="20"/>
                </w:rPr>
                <w:delText>/req/obs-basic/</w:delText>
              </w:r>
            </w:del>
            <w:del w:id="863" w:author="Katharina Schleidt" w:date="2021-10-22T00:09:00Z">
              <w:r w:rsidR="00FF4349" w:rsidDel="00313615">
                <w:rPr>
                  <w:sz w:val="20"/>
                  <w:szCs w:val="20"/>
                </w:rPr>
                <w:delText>ObservationCollection</w:delText>
              </w:r>
            </w:del>
            <w:del w:id="864" w:author="Katharina Schleidt" w:date="2021-10-22T00:13:00Z">
              <w:r w:rsidDel="00C479B0">
                <w:rPr>
                  <w:sz w:val="20"/>
                  <w:szCs w:val="20"/>
                </w:rPr>
                <w:delText>/CollectionType</w:delText>
              </w:r>
            </w:del>
            <w:del w:id="865" w:author="Katharina Schleidt" w:date="2021-10-22T00:09:00Z">
              <w:r w:rsidDel="00313615">
                <w:rPr>
                  <w:sz w:val="20"/>
                  <w:szCs w:val="20"/>
                </w:rPr>
                <w:delText>ByMemberCharacteristicsSemantics</w:delText>
              </w:r>
            </w:del>
            <w:del w:id="866" w:author="Katharina Schleidt" w:date="2021-10-22T00:13:00Z">
              <w:r w:rsidDel="00C479B0">
                <w:rPr>
                  <w:sz w:val="20"/>
                  <w:szCs w:val="20"/>
                </w:rPr>
                <w:delText>-sem</w:delText>
              </w:r>
            </w:del>
          </w:p>
        </w:tc>
      </w:tr>
      <w:tr w:rsidR="003C293C" w14:paraId="22812836" w14:textId="77777777" w:rsidTr="00A5152E">
        <w:trPr>
          <w:trHeight w:val="420"/>
          <w:trPrChange w:id="867" w:author="Katharina Schleidt" w:date="2021-10-22T00:13:00Z">
            <w:trPr>
              <w:trHeight w:val="420"/>
            </w:trPr>
          </w:trPrChange>
        </w:trPr>
        <w:tc>
          <w:tcPr>
            <w:tcW w:w="1507" w:type="dxa"/>
            <w:shd w:val="clear" w:color="auto" w:fill="auto"/>
            <w:tcMar>
              <w:top w:w="100" w:type="dxa"/>
              <w:left w:w="100" w:type="dxa"/>
              <w:bottom w:w="100" w:type="dxa"/>
              <w:right w:w="100" w:type="dxa"/>
            </w:tcMar>
            <w:tcPrChange w:id="868" w:author="Katharina Schleidt" w:date="2021-10-22T00:13:00Z">
              <w:tcPr>
                <w:tcW w:w="2258" w:type="dxa"/>
                <w:shd w:val="clear" w:color="auto" w:fill="auto"/>
                <w:tcMar>
                  <w:top w:w="100" w:type="dxa"/>
                  <w:left w:w="100" w:type="dxa"/>
                  <w:bottom w:w="100" w:type="dxa"/>
                  <w:right w:w="100" w:type="dxa"/>
                </w:tcMar>
              </w:tcPr>
            </w:tcPrChange>
          </w:tcPr>
          <w:p w14:paraId="44B01BA5" w14:textId="77777777" w:rsidR="003C293C" w:rsidRDefault="003C293C" w:rsidP="001A5B74">
            <w:pPr>
              <w:widowControl w:val="0"/>
              <w:spacing w:line="240" w:lineRule="auto"/>
              <w:rPr>
                <w:sz w:val="20"/>
                <w:szCs w:val="20"/>
              </w:rPr>
            </w:pPr>
            <w:r>
              <w:rPr>
                <w:sz w:val="20"/>
                <w:szCs w:val="20"/>
              </w:rPr>
              <w:t>Requirement</w:t>
            </w:r>
          </w:p>
        </w:tc>
        <w:tc>
          <w:tcPr>
            <w:tcW w:w="10536" w:type="dxa"/>
            <w:shd w:val="clear" w:color="auto" w:fill="auto"/>
            <w:tcMar>
              <w:top w:w="100" w:type="dxa"/>
              <w:left w:w="100" w:type="dxa"/>
              <w:bottom w:w="100" w:type="dxa"/>
              <w:right w:w="100" w:type="dxa"/>
            </w:tcMar>
            <w:tcPrChange w:id="869" w:author="Katharina Schleidt" w:date="2021-10-22T00:13:00Z">
              <w:tcPr>
                <w:tcW w:w="7513" w:type="dxa"/>
                <w:shd w:val="clear" w:color="auto" w:fill="auto"/>
                <w:tcMar>
                  <w:top w:w="100" w:type="dxa"/>
                  <w:left w:w="100" w:type="dxa"/>
                  <w:bottom w:w="100" w:type="dxa"/>
                  <w:right w:w="100" w:type="dxa"/>
                </w:tcMar>
              </w:tcPr>
            </w:tcPrChange>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r w:rsidR="00A5152E" w14:paraId="34C8D767" w14:textId="77777777" w:rsidTr="00A5152E">
        <w:trPr>
          <w:trHeight w:val="420"/>
          <w:ins w:id="870" w:author="Katharina Schleidt" w:date="2021-10-22T00:26:00Z"/>
        </w:trPr>
        <w:tc>
          <w:tcPr>
            <w:tcW w:w="15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C9277" w14:textId="77777777" w:rsidR="00A5152E" w:rsidRPr="00A5152E" w:rsidRDefault="00A5152E" w:rsidP="008D31E1">
            <w:pPr>
              <w:widowControl w:val="0"/>
              <w:spacing w:line="240" w:lineRule="auto"/>
              <w:rPr>
                <w:ins w:id="871" w:author="Katharina Schleidt" w:date="2021-10-22T00:26:00Z"/>
                <w:sz w:val="20"/>
                <w:szCs w:val="20"/>
              </w:rPr>
            </w:pPr>
            <w:ins w:id="872" w:author="Katharina Schleidt" w:date="2021-10-22T00:26:00Z">
              <w:r w:rsidRPr="00A5152E">
                <w:rPr>
                  <w:sz w:val="20"/>
                  <w:szCs w:val="20"/>
                </w:rPr>
                <w:t>Requirement</w:t>
              </w:r>
            </w:ins>
          </w:p>
        </w:tc>
        <w:tc>
          <w:tcPr>
            <w:tcW w:w="1053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BCCB4" w14:textId="77777777" w:rsidR="00A5152E" w:rsidRDefault="00A5152E" w:rsidP="008D31E1">
            <w:pPr>
              <w:widowControl w:val="0"/>
              <w:spacing w:line="240" w:lineRule="auto"/>
              <w:rPr>
                <w:ins w:id="873" w:author="Katharina Schleidt" w:date="2021-10-22T00:26:00Z"/>
                <w:sz w:val="20"/>
                <w:szCs w:val="20"/>
              </w:rPr>
            </w:pPr>
            <w:ins w:id="874" w:author="Katharina Schleidt" w:date="2021-10-22T00:26:00Z">
              <w:r w:rsidRPr="001617BC">
                <w:rPr>
                  <w:sz w:val="20"/>
                  <w:szCs w:val="20"/>
                </w:rPr>
                <w:t>/req/obs-basic/AbstractObservationCollectionType/AbstractObservationCollectionType-sem</w:t>
              </w:r>
            </w:ins>
          </w:p>
        </w:tc>
      </w:tr>
    </w:tbl>
    <w:p w14:paraId="3E742A88" w14:textId="23DA4E44" w:rsidR="003C293C" w:rsidRDefault="00F0627F" w:rsidP="003C293C">
      <w:pPr>
        <w:rPr>
          <w:lang w:eastAsia="ja-JP"/>
        </w:rPr>
      </w:pPr>
      <w:ins w:id="875" w:author="Grellet Sylvain" w:date="2021-10-20T21:35:00Z">
        <w:del w:id="876" w:author="Katharina Schleidt" w:date="2021-10-22T00:24:00Z">
          <w:r w:rsidDel="008841F6">
            <w:rPr>
              <w:sz w:val="20"/>
              <w:szCs w:val="20"/>
            </w:rPr>
            <w:delText>e</w:delText>
          </w:r>
        </w:del>
      </w:ins>
    </w:p>
    <w:p w14:paraId="738E76C9" w14:textId="08C6ADE8" w:rsidR="006F529E" w:rsidDel="00AC6ECA" w:rsidRDefault="006F529E" w:rsidP="006F529E">
      <w:pPr>
        <w:keepNext/>
        <w:rPr>
          <w:del w:id="877" w:author="Katharina Schleidt" w:date="2021-10-27T12:07:00Z"/>
        </w:rPr>
      </w:pPr>
      <w:del w:id="878" w:author="Katharina Schleidt" w:date="2021-10-27T12:07:00Z">
        <w:r w:rsidDel="00AC6ECA">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del>
    </w:p>
    <w:p w14:paraId="46582BBF" w14:textId="09B0EF6D" w:rsidR="003C293C" w:rsidDel="00AC6ECA" w:rsidRDefault="006F529E" w:rsidP="006F529E">
      <w:pPr>
        <w:jc w:val="center"/>
        <w:rPr>
          <w:del w:id="879" w:author="Katharina Schleidt" w:date="2021-10-27T12:07:00Z"/>
          <w:b/>
          <w:bCs/>
          <w:sz w:val="20"/>
          <w:szCs w:val="20"/>
        </w:rPr>
      </w:pPr>
      <w:del w:id="880" w:author="Katharina Schleidt" w:date="2021-10-27T12:07:00Z">
        <w:r w:rsidRPr="006F529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38</w:delText>
        </w:r>
        <w:r w:rsidR="00D471BA" w:rsidDel="00AC6ECA">
          <w:rPr>
            <w:b/>
            <w:bCs/>
            <w:sz w:val="20"/>
            <w:szCs w:val="20"/>
          </w:rPr>
          <w:fldChar w:fldCharType="end"/>
        </w:r>
        <w:r w:rsidRPr="006F529E" w:rsidDel="00AC6ECA">
          <w:rPr>
            <w:b/>
            <w:bCs/>
            <w:sz w:val="20"/>
            <w:szCs w:val="20"/>
          </w:rPr>
          <w:delText xml:space="preserve"> — (Informative) Included direct and indirect requirements and recommendations of the Basic Observations — ObservationCollection requirements class.</w:delText>
        </w:r>
      </w:del>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w:t>
            </w:r>
            <w:commentRangeStart w:id="881"/>
            <w:r>
              <w:rPr>
                <w:sz w:val="20"/>
                <w:szCs w:val="20"/>
              </w:rPr>
              <w:t>similar</w:t>
            </w:r>
            <w:commentRangeEnd w:id="881"/>
            <w:r w:rsidR="00B40528">
              <w:rPr>
                <w:rStyle w:val="CommentReference"/>
              </w:rPr>
              <w:commentReference w:id="881"/>
            </w:r>
            <w:r>
              <w:rPr>
                <w:sz w:val="20"/>
                <w:szCs w:val="20"/>
              </w:rPr>
              <w:t xml:space="preserve">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882" w:name="_Ref72766580"/>
      <w:r w:rsidRPr="003C74B7">
        <w:t xml:space="preserve">Attribute </w:t>
      </w:r>
      <w:proofErr w:type="spellStart"/>
      <w:r w:rsidRPr="003C74B7">
        <w:t>collectionType</w:t>
      </w:r>
      <w:bookmarkEnd w:id="882"/>
      <w:proofErr w:type="spellEnd"/>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3C74B7" w14:paraId="141CEF6A" w14:textId="77777777" w:rsidTr="0096663C">
        <w:tc>
          <w:tcPr>
            <w:tcW w:w="4058"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6226"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24F22AE2" w:rsidR="003C74B7" w:rsidRDefault="003C74B7" w:rsidP="007D11A7">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w:t>
            </w:r>
            <w:proofErr w:type="spellEnd"/>
            <w:proofErr w:type="gramEnd"/>
            <w:r>
              <w:rPr>
                <w:sz w:val="20"/>
                <w:szCs w:val="20"/>
              </w:rPr>
              <w:t xml:space="preserve"> </w:t>
            </w:r>
            <w:r w:rsidR="007D11A7">
              <w:rPr>
                <w:sz w:val="20"/>
                <w:szCs w:val="20"/>
              </w:rPr>
              <w:t>SHALL</w:t>
            </w:r>
            <w:r>
              <w:rPr>
                <w:sz w:val="20"/>
                <w:szCs w:val="20"/>
              </w:rPr>
              <w:t xml:space="preserve"> be used.</w:t>
            </w:r>
          </w:p>
        </w:tc>
      </w:tr>
      <w:tr w:rsidR="00730D8D" w:rsidDel="00561B0B" w14:paraId="3777888E" w14:textId="377AAD2E" w:rsidTr="0096663C">
        <w:trPr>
          <w:del w:id="883" w:author="Katharina Schleidt" w:date="2021-10-17T19:59:00Z"/>
        </w:trPr>
        <w:tc>
          <w:tcPr>
            <w:tcW w:w="405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51347B45" w:rsidR="00730D8D" w:rsidRPr="00730D8D" w:rsidDel="00561B0B" w:rsidRDefault="00730D8D" w:rsidP="001A5B74">
            <w:pPr>
              <w:widowControl w:val="0"/>
              <w:spacing w:line="240" w:lineRule="auto"/>
              <w:rPr>
                <w:del w:id="884" w:author="Katharina Schleidt" w:date="2021-10-17T19:59:00Z"/>
                <w:b/>
                <w:sz w:val="20"/>
                <w:szCs w:val="20"/>
              </w:rPr>
            </w:pPr>
            <w:del w:id="885" w:author="Katharina Schleidt" w:date="2021-10-17T19:59:00Z">
              <w:r w:rsidDel="00561B0B">
                <w:rPr>
                  <w:b/>
                  <w:sz w:val="20"/>
                  <w:szCs w:val="20"/>
                </w:rPr>
                <w:delText>Requirement</w:delText>
              </w:r>
              <w:r w:rsidDel="00561B0B">
                <w:rPr>
                  <w:b/>
                  <w:sz w:val="20"/>
                  <w:szCs w:val="20"/>
                </w:rPr>
                <w:br/>
              </w:r>
              <w:r w:rsidRPr="00730D8D" w:rsidDel="00561B0B">
                <w:rPr>
                  <w:bCs/>
                  <w:sz w:val="20"/>
                  <w:szCs w:val="20"/>
                </w:rPr>
                <w:delText>/req/obs-basic/ObservationCollection/collectionType-homogenous-con</w:delText>
              </w:r>
            </w:del>
          </w:p>
        </w:tc>
        <w:tc>
          <w:tcPr>
            <w:tcW w:w="62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C6929F6" w:rsidR="00730D8D" w:rsidDel="00561B0B" w:rsidRDefault="00730D8D" w:rsidP="001A5B74">
            <w:pPr>
              <w:widowControl w:val="0"/>
              <w:spacing w:line="240" w:lineRule="auto"/>
              <w:rPr>
                <w:del w:id="886" w:author="Katharina Schleidt" w:date="2021-10-17T19:59:00Z"/>
                <w:sz w:val="20"/>
                <w:szCs w:val="20"/>
              </w:rPr>
            </w:pPr>
            <w:del w:id="887" w:author="Katharina Schleidt" w:date="2021-10-17T19:59:00Z">
              <w:r w:rsidDel="00561B0B">
                <w:rPr>
                  <w:sz w:val="20"/>
                  <w:szCs w:val="20"/>
                </w:rPr>
                <w:delText xml:space="preserve">If </w:delText>
              </w:r>
              <w:r w:rsidRPr="00730D8D" w:rsidDel="00561B0B">
                <w:rPr>
                  <w:sz w:val="20"/>
                  <w:szCs w:val="20"/>
                </w:rPr>
                <w:delText xml:space="preserve">collectionType </w:delText>
              </w:r>
              <w:r w:rsidDel="00561B0B">
                <w:rPr>
                  <w:sz w:val="20"/>
                  <w:szCs w:val="20"/>
                </w:rPr>
                <w:delText xml:space="preserve">is specified </w:delText>
              </w:r>
              <w:r w:rsidR="00953EFA" w:rsidDel="00561B0B">
                <w:rPr>
                  <w:sz w:val="20"/>
                  <w:szCs w:val="20"/>
                </w:rPr>
                <w:delText xml:space="preserve">as </w:delText>
              </w:r>
              <w:r w:rsidRPr="00730D8D" w:rsidDel="00561B0B">
                <w:rPr>
                  <w:sz w:val="20"/>
                  <w:szCs w:val="20"/>
                </w:rPr>
                <w:delText>homogenousObservationCollection</w:delText>
              </w:r>
              <w:r w:rsidDel="00561B0B">
                <w:rPr>
                  <w:sz w:val="20"/>
                  <w:szCs w:val="20"/>
                </w:rPr>
                <w:delText xml:space="preserve"> from the </w:delText>
              </w:r>
              <w:r w:rsidRPr="0096663C" w:rsidDel="00561B0B">
                <w:rPr>
                  <w:sz w:val="20"/>
                  <w:szCs w:val="20"/>
                  <w:highlight w:val="yellow"/>
                </w:rPr>
                <w:delText>CollectionTypeByMemberCharacteristicsSemantics</w:delText>
              </w:r>
              <w:r w:rsidRPr="00730D8D" w:rsidDel="00561B0B">
                <w:rPr>
                  <w:sz w:val="20"/>
                  <w:szCs w:val="20"/>
                </w:rPr>
                <w:delText xml:space="preserve"> Codelist</w:delText>
              </w:r>
              <w:r w:rsidDel="00561B0B">
                <w:rPr>
                  <w:sz w:val="20"/>
                  <w:szCs w:val="20"/>
                </w:rPr>
                <w:delText xml:space="preserve">, the following constraints apply to the associated </w:delText>
              </w:r>
              <w:r w:rsidRPr="00730D8D" w:rsidDel="00561B0B">
                <w:rPr>
                  <w:sz w:val="20"/>
                  <w:szCs w:val="20"/>
                </w:rPr>
                <w:delText xml:space="preserve">ObservationCharacteristics </w:delText>
              </w:r>
              <w:r w:rsidDel="00561B0B">
                <w:rPr>
                  <w:sz w:val="20"/>
                  <w:szCs w:val="20"/>
                </w:rPr>
                <w:delText xml:space="preserve">and all </w:delText>
              </w:r>
              <w:r w:rsidRPr="00730D8D" w:rsidDel="00561B0B">
                <w:rPr>
                  <w:sz w:val="20"/>
                  <w:szCs w:val="20"/>
                </w:rPr>
                <w:delText xml:space="preserve">Observation </w:delText>
              </w:r>
              <w:r w:rsidDel="00561B0B">
                <w:rPr>
                  <w:sz w:val="20"/>
                  <w:szCs w:val="20"/>
                </w:rPr>
                <w:delText xml:space="preserve">instances referenced via the </w:delText>
              </w:r>
              <w:r w:rsidRPr="00730D8D" w:rsidDel="00561B0B">
                <w:rPr>
                  <w:sz w:val="20"/>
                  <w:szCs w:val="20"/>
                </w:rPr>
                <w:delText xml:space="preserve">member </w:delText>
              </w:r>
              <w:r w:rsidDel="00561B0B">
                <w:rPr>
                  <w:sz w:val="20"/>
                  <w:szCs w:val="20"/>
                </w:rPr>
                <w:delText xml:space="preserve">association. </w:delText>
              </w:r>
            </w:del>
          </w:p>
          <w:p w14:paraId="5AC68EED" w14:textId="19E2B7A3" w:rsidR="00730D8D" w:rsidDel="00561B0B" w:rsidRDefault="00730D8D" w:rsidP="001A5B74">
            <w:pPr>
              <w:widowControl w:val="0"/>
              <w:spacing w:line="240" w:lineRule="auto"/>
              <w:rPr>
                <w:del w:id="888" w:author="Katharina Schleidt" w:date="2021-10-17T19:59:00Z"/>
                <w:sz w:val="20"/>
                <w:szCs w:val="20"/>
              </w:rPr>
            </w:pPr>
            <w:del w:id="889" w:author="Katharina Schleidt" w:date="2021-10-17T19:59:00Z">
              <w:r w:rsidDel="00561B0B">
                <w:rPr>
                  <w:sz w:val="20"/>
                  <w:szCs w:val="20"/>
                </w:rPr>
                <w:delText>If a property value is provided within the ObservationCharacteristics, this value applies to all contained observations (note: the observations need not contain this attribute as supplied via the ObservationCharacteristics):</w:delText>
              </w:r>
            </w:del>
          </w:p>
          <w:p w14:paraId="0E65F66A" w14:textId="0A8A1FE1" w:rsidR="00730D8D" w:rsidDel="00561B0B" w:rsidRDefault="00730D8D" w:rsidP="00220B53">
            <w:pPr>
              <w:widowControl w:val="0"/>
              <w:numPr>
                <w:ilvl w:val="0"/>
                <w:numId w:val="17"/>
              </w:numPr>
              <w:tabs>
                <w:tab w:val="clear" w:pos="403"/>
              </w:tabs>
              <w:spacing w:line="240" w:lineRule="auto"/>
              <w:rPr>
                <w:del w:id="890" w:author="Katharina Schleidt" w:date="2021-10-17T19:59:00Z"/>
                <w:sz w:val="20"/>
                <w:szCs w:val="20"/>
              </w:rPr>
            </w:pPr>
            <w:del w:id="891" w:author="Katharina Schleidt" w:date="2021-10-17T19:59:00Z">
              <w:r w:rsidDel="00561B0B">
                <w:rPr>
                  <w:sz w:val="20"/>
                  <w:szCs w:val="20"/>
                </w:rPr>
                <w:delText>property not provided - values may be provided by the observations but is not provided at this level</w:delText>
              </w:r>
            </w:del>
          </w:p>
          <w:p w14:paraId="78AAEB97" w14:textId="3E4BEF9C" w:rsidR="00730D8D" w:rsidDel="00561B0B" w:rsidRDefault="00730D8D" w:rsidP="00220B53">
            <w:pPr>
              <w:widowControl w:val="0"/>
              <w:numPr>
                <w:ilvl w:val="0"/>
                <w:numId w:val="17"/>
              </w:numPr>
              <w:tabs>
                <w:tab w:val="clear" w:pos="403"/>
              </w:tabs>
              <w:spacing w:line="240" w:lineRule="auto"/>
              <w:rPr>
                <w:del w:id="892" w:author="Katharina Schleidt" w:date="2021-10-17T19:59:00Z"/>
                <w:sz w:val="20"/>
                <w:szCs w:val="20"/>
              </w:rPr>
            </w:pPr>
            <w:del w:id="893" w:author="Katharina Schleidt" w:date="2021-10-17T19:59:00Z">
              <w:r w:rsidDel="00561B0B">
                <w:rPr>
                  <w:sz w:val="20"/>
                  <w:szCs w:val="20"/>
                </w:rPr>
                <w:delText>property provided but with no content - no observation within the collection provides this property</w:delText>
              </w:r>
            </w:del>
          </w:p>
          <w:p w14:paraId="501CEAB4" w14:textId="23785AEF" w:rsidR="00730D8D" w:rsidDel="00561B0B" w:rsidRDefault="00730D8D" w:rsidP="00220B53">
            <w:pPr>
              <w:widowControl w:val="0"/>
              <w:numPr>
                <w:ilvl w:val="0"/>
                <w:numId w:val="17"/>
              </w:numPr>
              <w:tabs>
                <w:tab w:val="clear" w:pos="403"/>
              </w:tabs>
              <w:spacing w:line="240" w:lineRule="auto"/>
              <w:rPr>
                <w:del w:id="894" w:author="Katharina Schleidt" w:date="2021-10-17T19:59:00Z"/>
                <w:sz w:val="20"/>
                <w:szCs w:val="20"/>
              </w:rPr>
            </w:pPr>
            <w:del w:id="895" w:author="Katharina Schleidt" w:date="2021-10-17T19:59:00Z">
              <w:r w:rsidDel="00561B0B">
                <w:rPr>
                  <w:sz w:val="20"/>
                  <w:szCs w:val="20"/>
                </w:rPr>
                <w:delText>property = value - this value applies to all observations within the collection</w:delText>
              </w:r>
            </w:del>
          </w:p>
          <w:p w14:paraId="0064D622" w14:textId="13C63F64" w:rsidR="00730D8D" w:rsidDel="00561B0B" w:rsidRDefault="00730D8D" w:rsidP="00220B53">
            <w:pPr>
              <w:widowControl w:val="0"/>
              <w:numPr>
                <w:ilvl w:val="0"/>
                <w:numId w:val="17"/>
              </w:numPr>
              <w:tabs>
                <w:tab w:val="clear" w:pos="403"/>
              </w:tabs>
              <w:spacing w:line="240" w:lineRule="auto"/>
              <w:rPr>
                <w:del w:id="896" w:author="Katharina Schleidt" w:date="2021-10-17T19:59:00Z"/>
                <w:sz w:val="20"/>
                <w:szCs w:val="20"/>
              </w:rPr>
            </w:pPr>
            <w:del w:id="897" w:author="Katharina Schleidt" w:date="2021-10-17T19:59:00Z">
              <w:r w:rsidDel="00561B0B">
                <w:rPr>
                  <w:sz w:val="20"/>
                  <w:szCs w:val="20"/>
                </w:rPr>
                <w:delText>property = value set/range - this value set/range applies to all observations within the collection</w:delText>
              </w:r>
            </w:del>
          </w:p>
        </w:tc>
      </w:tr>
    </w:tbl>
    <w:p w14:paraId="3A74A044" w14:textId="78528CFB" w:rsidR="003C74B7" w:rsidDel="00561B0B" w:rsidRDefault="003C74B7" w:rsidP="003C74B7">
      <w:pPr>
        <w:rPr>
          <w:del w:id="898" w:author="Katharina Schleidt" w:date="2021-10-17T19:59:00Z"/>
          <w:lang w:eastAsia="ja-JP"/>
        </w:rPr>
      </w:pPr>
    </w:p>
    <w:p w14:paraId="14888998" w14:textId="5EFB5112" w:rsidR="00730D8D" w:rsidDel="00561B0B" w:rsidRDefault="00730D8D" w:rsidP="00730D8D">
      <w:pPr>
        <w:rPr>
          <w:del w:id="899" w:author="Katharina Schleidt" w:date="2021-10-17T19:59:00Z"/>
          <w:lang w:eastAsia="ja-JP"/>
        </w:rPr>
      </w:pPr>
      <w:del w:id="900" w:author="Katharina Schleidt" w:date="2021-10-17T19:59:00Z">
        <w:r w:rsidDel="00561B0B">
          <w:rPr>
            <w:lang w:eastAsia="ja-JP"/>
          </w:rPr>
          <w:delText>EXAMPLE 1</w:delText>
        </w:r>
        <w:r w:rsidDel="00561B0B">
          <w:rPr>
            <w:lang w:eastAsia="ja-JP"/>
          </w:rPr>
          <w:tab/>
          <w:delText>If the collection has the value “A” for property “foo” then all Observations in the collection have value “A” for that property.</w:delText>
        </w:r>
      </w:del>
    </w:p>
    <w:p w14:paraId="749C2DD8" w14:textId="5AED44EF" w:rsidR="00730D8D" w:rsidDel="00561B0B" w:rsidRDefault="00730D8D" w:rsidP="00730D8D">
      <w:pPr>
        <w:rPr>
          <w:del w:id="901" w:author="Katharina Schleidt" w:date="2021-10-17T19:59:00Z"/>
          <w:lang w:eastAsia="ja-JP"/>
        </w:rPr>
      </w:pPr>
      <w:del w:id="902" w:author="Katharina Schleidt" w:date="2021-10-17T19:59:00Z">
        <w:r w:rsidDel="00561B0B">
          <w:rPr>
            <w:lang w:eastAsia="ja-JP"/>
          </w:rPr>
          <w:delText>EXAMPLE 2</w:delText>
        </w:r>
        <w:r w:rsidDel="00561B0B">
          <w:rPr>
            <w:lang w:eastAsia="ja-JP"/>
          </w:rPr>
          <w:tab/>
          <w:delText>If the collection states the ObservableProperty X, then all observations contained shall refer to that ObservableProperty.</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rsidDel="00561B0B" w14:paraId="6E26C771" w14:textId="489F130E" w:rsidTr="00134DF7">
        <w:trPr>
          <w:del w:id="903" w:author="Katharina Schleidt" w:date="2021-10-17T19:59:00Z"/>
        </w:trPr>
        <w:tc>
          <w:tcPr>
            <w:tcW w:w="4526" w:type="dxa"/>
            <w:shd w:val="clear" w:color="auto" w:fill="auto"/>
            <w:tcMar>
              <w:top w:w="100" w:type="dxa"/>
              <w:left w:w="100" w:type="dxa"/>
              <w:bottom w:w="100" w:type="dxa"/>
              <w:right w:w="100" w:type="dxa"/>
            </w:tcMar>
          </w:tcPr>
          <w:p w14:paraId="60F2A6C7" w14:textId="01BF23BA" w:rsidR="00134DF7" w:rsidDel="00561B0B" w:rsidRDefault="00134DF7" w:rsidP="001A5B74">
            <w:pPr>
              <w:widowControl w:val="0"/>
              <w:spacing w:line="240" w:lineRule="auto"/>
              <w:rPr>
                <w:del w:id="904" w:author="Katharina Schleidt" w:date="2021-10-17T19:59:00Z"/>
                <w:sz w:val="20"/>
                <w:szCs w:val="20"/>
              </w:rPr>
            </w:pPr>
            <w:del w:id="905" w:author="Katharina Schleidt" w:date="2021-10-17T19:59:00Z">
              <w:r w:rsidDel="00561B0B">
                <w:rPr>
                  <w:b/>
                  <w:sz w:val="20"/>
                  <w:szCs w:val="20"/>
                </w:rPr>
                <w:delText>Requirement</w:delText>
              </w:r>
            </w:del>
          </w:p>
          <w:p w14:paraId="57F51568" w14:textId="153D1A6B" w:rsidR="00134DF7" w:rsidDel="00561B0B" w:rsidRDefault="00134DF7" w:rsidP="001A5B74">
            <w:pPr>
              <w:widowControl w:val="0"/>
              <w:spacing w:line="240" w:lineRule="auto"/>
              <w:rPr>
                <w:del w:id="906" w:author="Katharina Schleidt" w:date="2021-10-17T19:59:00Z"/>
                <w:sz w:val="20"/>
                <w:szCs w:val="20"/>
              </w:rPr>
            </w:pPr>
            <w:del w:id="907" w:author="Katharina Schleidt" w:date="2021-10-17T19:59:00Z">
              <w:r w:rsidDel="00561B0B">
                <w:rPr>
                  <w:sz w:val="20"/>
                  <w:szCs w:val="20"/>
                </w:rPr>
                <w:delText>/req/obs-basic/ObservationCollection/collectionType-summarizing-con</w:delText>
              </w:r>
            </w:del>
          </w:p>
        </w:tc>
        <w:tc>
          <w:tcPr>
            <w:tcW w:w="5245" w:type="dxa"/>
            <w:shd w:val="clear" w:color="auto" w:fill="auto"/>
            <w:tcMar>
              <w:top w:w="100" w:type="dxa"/>
              <w:left w:w="100" w:type="dxa"/>
              <w:bottom w:w="100" w:type="dxa"/>
              <w:right w:w="100" w:type="dxa"/>
            </w:tcMar>
          </w:tcPr>
          <w:p w14:paraId="70430CF2" w14:textId="1199A4AA" w:rsidR="00134DF7" w:rsidDel="00561B0B" w:rsidRDefault="00134DF7" w:rsidP="001A5B74">
            <w:pPr>
              <w:widowControl w:val="0"/>
              <w:spacing w:line="240" w:lineRule="auto"/>
              <w:rPr>
                <w:del w:id="908" w:author="Katharina Schleidt" w:date="2021-10-17T19:59:00Z"/>
                <w:sz w:val="20"/>
                <w:szCs w:val="20"/>
              </w:rPr>
            </w:pPr>
            <w:del w:id="909" w:author="Katharina Schleidt" w:date="2021-10-17T19:59:00Z">
              <w:r w:rsidDel="00561B0B">
                <w:rPr>
                  <w:sz w:val="20"/>
                  <w:szCs w:val="20"/>
                </w:rPr>
                <w:delText xml:space="preserve">If </w:delText>
              </w:r>
              <w:r w:rsidDel="00561B0B">
                <w:rPr>
                  <w:b/>
                  <w:sz w:val="20"/>
                  <w:szCs w:val="20"/>
                </w:rPr>
                <w:delText xml:space="preserve">collectionType </w:delText>
              </w:r>
              <w:r w:rsidDel="00561B0B">
                <w:rPr>
                  <w:sz w:val="20"/>
                  <w:szCs w:val="20"/>
                </w:rPr>
                <w:delText xml:space="preserve">is specified as </w:delText>
              </w:r>
              <w:r w:rsidDel="00561B0B">
                <w:rPr>
                  <w:b/>
                  <w:sz w:val="20"/>
                  <w:szCs w:val="20"/>
                </w:rPr>
                <w:delText xml:space="preserve">summarizingObservationCollection </w:delText>
              </w:r>
              <w:r w:rsidDel="00561B0B">
                <w:rPr>
                  <w:sz w:val="20"/>
                  <w:szCs w:val="20"/>
                </w:rPr>
                <w:delText xml:space="preserve">from the </w:delText>
              </w:r>
              <w:r w:rsidDel="00561B0B">
                <w:rPr>
                  <w:b/>
                  <w:sz w:val="20"/>
                  <w:szCs w:val="20"/>
                </w:rPr>
                <w:delText>CollectionTypeByMemberCharacteristicsSemantics Codelist</w:delText>
              </w:r>
              <w:r w:rsidDel="00561B0B">
                <w:rPr>
                  <w:sz w:val="20"/>
                  <w:szCs w:val="20"/>
                </w:rPr>
                <w:delText xml:space="preserve">, the following constraints apply to the associated </w:delText>
              </w:r>
              <w:r w:rsidDel="00561B0B">
                <w:rPr>
                  <w:b/>
                  <w:sz w:val="20"/>
                  <w:szCs w:val="20"/>
                </w:rPr>
                <w:delText xml:space="preserve">ObservationCharacteristics </w:delText>
              </w:r>
              <w:r w:rsidDel="00561B0B">
                <w:rPr>
                  <w:sz w:val="20"/>
                  <w:szCs w:val="20"/>
                </w:rPr>
                <w:delText xml:space="preserve">and all </w:delText>
              </w:r>
              <w:r w:rsidDel="00561B0B">
                <w:rPr>
                  <w:b/>
                  <w:sz w:val="20"/>
                  <w:szCs w:val="20"/>
                </w:rPr>
                <w:delText xml:space="preserve">Observation </w:delText>
              </w:r>
              <w:r w:rsidDel="00561B0B">
                <w:rPr>
                  <w:sz w:val="20"/>
                  <w:szCs w:val="20"/>
                </w:rPr>
                <w:delText xml:space="preserve">instances referenced via the </w:delText>
              </w:r>
              <w:r w:rsidDel="00561B0B">
                <w:rPr>
                  <w:b/>
                  <w:sz w:val="20"/>
                  <w:szCs w:val="20"/>
                </w:rPr>
                <w:delText xml:space="preserve">member </w:delText>
              </w:r>
              <w:r w:rsidDel="00561B0B">
                <w:rPr>
                  <w:sz w:val="20"/>
                  <w:szCs w:val="20"/>
                </w:rPr>
                <w:delText xml:space="preserve">association. </w:delText>
              </w:r>
            </w:del>
          </w:p>
          <w:p w14:paraId="57549BC5" w14:textId="2542643A" w:rsidR="00134DF7" w:rsidDel="00561B0B" w:rsidRDefault="00134DF7" w:rsidP="001A5B74">
            <w:pPr>
              <w:widowControl w:val="0"/>
              <w:spacing w:line="240" w:lineRule="auto"/>
              <w:rPr>
                <w:del w:id="910" w:author="Katharina Schleidt" w:date="2021-10-17T19:59:00Z"/>
                <w:sz w:val="20"/>
                <w:szCs w:val="20"/>
              </w:rPr>
            </w:pPr>
            <w:del w:id="911" w:author="Katharina Schleidt" w:date="2021-10-17T19:59:00Z">
              <w:r w:rsidDel="00561B0B">
                <w:rPr>
                  <w:sz w:val="20"/>
                  <w:szCs w:val="20"/>
                </w:rPr>
                <w:delTex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delText>
              </w:r>
            </w:del>
          </w:p>
          <w:p w14:paraId="63E8B825" w14:textId="014EBD8B" w:rsidR="00134DF7" w:rsidDel="00561B0B" w:rsidRDefault="00134DF7" w:rsidP="00220B53">
            <w:pPr>
              <w:widowControl w:val="0"/>
              <w:numPr>
                <w:ilvl w:val="0"/>
                <w:numId w:val="17"/>
              </w:numPr>
              <w:tabs>
                <w:tab w:val="clear" w:pos="403"/>
              </w:tabs>
              <w:spacing w:line="240" w:lineRule="auto"/>
              <w:rPr>
                <w:del w:id="912" w:author="Katharina Schleidt" w:date="2021-10-17T19:59:00Z"/>
              </w:rPr>
            </w:pPr>
            <w:del w:id="913" w:author="Katharina Schleidt" w:date="2021-10-17T19:59:00Z">
              <w:r w:rsidDel="00561B0B">
                <w:rPr>
                  <w:sz w:val="20"/>
                  <w:szCs w:val="20"/>
                </w:rPr>
                <w:delText>property not provided - values may be provided by the observations but a summary is not provided at this level</w:delText>
              </w:r>
            </w:del>
          </w:p>
          <w:p w14:paraId="71ED4CA3" w14:textId="1B2A5C30" w:rsidR="00134DF7" w:rsidDel="00561B0B" w:rsidRDefault="00134DF7" w:rsidP="00220B53">
            <w:pPr>
              <w:widowControl w:val="0"/>
              <w:numPr>
                <w:ilvl w:val="0"/>
                <w:numId w:val="17"/>
              </w:numPr>
              <w:tabs>
                <w:tab w:val="clear" w:pos="403"/>
              </w:tabs>
              <w:spacing w:line="240" w:lineRule="auto"/>
              <w:rPr>
                <w:del w:id="914" w:author="Katharina Schleidt" w:date="2021-10-17T19:59:00Z"/>
                <w:sz w:val="20"/>
                <w:szCs w:val="20"/>
              </w:rPr>
            </w:pPr>
            <w:del w:id="915" w:author="Katharina Schleidt" w:date="2021-10-17T19:59:00Z">
              <w:r w:rsidDel="00561B0B">
                <w:rPr>
                  <w:sz w:val="20"/>
                  <w:szCs w:val="20"/>
                </w:rPr>
                <w:delText>property provided but with no content - no observation within the collection provides this property</w:delText>
              </w:r>
            </w:del>
          </w:p>
          <w:p w14:paraId="37A20A51" w14:textId="2694CE78" w:rsidR="00134DF7" w:rsidDel="00561B0B" w:rsidRDefault="00134DF7" w:rsidP="00220B53">
            <w:pPr>
              <w:widowControl w:val="0"/>
              <w:numPr>
                <w:ilvl w:val="0"/>
                <w:numId w:val="17"/>
              </w:numPr>
              <w:tabs>
                <w:tab w:val="clear" w:pos="403"/>
              </w:tabs>
              <w:spacing w:line="240" w:lineRule="auto"/>
              <w:rPr>
                <w:del w:id="916" w:author="Katharina Schleidt" w:date="2021-10-17T19:59:00Z"/>
              </w:rPr>
            </w:pPr>
            <w:del w:id="917" w:author="Katharina Schleidt" w:date="2021-10-17T19:59:00Z">
              <w:r w:rsidDel="00561B0B">
                <w:rPr>
                  <w:sz w:val="20"/>
                  <w:szCs w:val="20"/>
                </w:rPr>
                <w:delText>property = value - this value applies to all observations within the collection</w:delText>
              </w:r>
            </w:del>
          </w:p>
          <w:p w14:paraId="5E729E10" w14:textId="615658F1" w:rsidR="00134DF7" w:rsidDel="00561B0B" w:rsidRDefault="00134DF7" w:rsidP="00220B53">
            <w:pPr>
              <w:widowControl w:val="0"/>
              <w:numPr>
                <w:ilvl w:val="0"/>
                <w:numId w:val="17"/>
              </w:numPr>
              <w:tabs>
                <w:tab w:val="clear" w:pos="403"/>
              </w:tabs>
              <w:spacing w:line="240" w:lineRule="auto"/>
              <w:rPr>
                <w:del w:id="918" w:author="Katharina Schleidt" w:date="2021-10-17T19:59:00Z"/>
              </w:rPr>
            </w:pPr>
            <w:del w:id="919" w:author="Katharina Schleidt" w:date="2021-10-17T19:59:00Z">
              <w:r w:rsidDel="00561B0B">
                <w:rPr>
                  <w:sz w:val="20"/>
                  <w:szCs w:val="20"/>
                </w:rPr>
                <w:delText>property = value set/range - all observations provide a value within this set/range</w:delText>
              </w:r>
            </w:del>
          </w:p>
        </w:tc>
      </w:tr>
    </w:tbl>
    <w:p w14:paraId="402C06BC" w14:textId="19AAE372" w:rsidR="00134DF7" w:rsidDel="00561B0B" w:rsidRDefault="00134DF7" w:rsidP="00134DF7">
      <w:pPr>
        <w:rPr>
          <w:del w:id="920" w:author="Katharina Schleidt" w:date="2021-10-17T19:59:00Z"/>
          <w:lang w:eastAsia="ja-JP"/>
        </w:rPr>
      </w:pPr>
    </w:p>
    <w:p w14:paraId="7FD87EE8" w14:textId="2DF76EFB" w:rsidR="00134DF7" w:rsidDel="00561B0B" w:rsidRDefault="00134DF7" w:rsidP="00134DF7">
      <w:pPr>
        <w:rPr>
          <w:del w:id="921" w:author="Katharina Schleidt" w:date="2021-10-17T19:59:00Z"/>
          <w:lang w:eastAsia="ja-JP"/>
        </w:rPr>
      </w:pPr>
      <w:del w:id="922" w:author="Katharina Schleidt" w:date="2021-10-17T19:59:00Z">
        <w:r w:rsidDel="00561B0B">
          <w:rPr>
            <w:lang w:eastAsia="ja-JP"/>
          </w:rPr>
          <w:delText>NOTE</w:delText>
        </w:r>
        <w:r w:rsidDel="00561B0B">
          <w:rPr>
            <w:lang w:eastAsia="ja-JP"/>
          </w:rPr>
          <w:tab/>
        </w:r>
        <w:r w:rsidDel="00561B0B">
          <w:rPr>
            <w:lang w:eastAsia="ja-JP"/>
          </w:rPr>
          <w:tab/>
          <w:delText>If a summarizing collection provides a set/range for an attribute it may be that all observations have this exact set/range as value for this attribute, or they could have different values that fall in the set/range.</w:delText>
        </w:r>
      </w:del>
    </w:p>
    <w:p w14:paraId="2F898D2F" w14:textId="4F62F288" w:rsidR="00134DF7" w:rsidDel="00561B0B" w:rsidRDefault="00134DF7" w:rsidP="00134DF7">
      <w:pPr>
        <w:rPr>
          <w:del w:id="923" w:author="Katharina Schleidt" w:date="2021-10-17T19:59:00Z"/>
          <w:lang w:eastAsia="ja-JP"/>
        </w:rPr>
      </w:pPr>
      <w:del w:id="924" w:author="Katharina Schleidt" w:date="2021-10-17T19:59:00Z">
        <w:r w:rsidDel="00561B0B">
          <w:rPr>
            <w:lang w:eastAsia="ja-JP"/>
          </w:rPr>
          <w:delText xml:space="preserve">EXAMPLE 1 </w:delText>
        </w:r>
      </w:del>
    </w:p>
    <w:p w14:paraId="4AFA0423" w14:textId="46D8CACD" w:rsidR="00134DF7" w:rsidDel="00561B0B" w:rsidRDefault="00134DF7" w:rsidP="00134DF7">
      <w:pPr>
        <w:rPr>
          <w:del w:id="925" w:author="Katharina Schleidt" w:date="2021-10-17T19:59:00Z"/>
          <w:lang w:eastAsia="ja-JP"/>
        </w:rPr>
      </w:pPr>
      <w:del w:id="926" w:author="Katharina Schleidt" w:date="2021-10-17T19:59:00Z">
        <w:r w:rsidDel="00561B0B">
          <w:rPr>
            <w:lang w:eastAsia="ja-JP"/>
          </w:rPr>
          <w:delText>If the summarizing collection supplies: phenomenonTime=2020-01-01T00:00:00Z/2020-02-01T00:00:00Z, validTime=[empty/NIL/null] and no other properties, this would mean that:</w:delText>
        </w:r>
      </w:del>
    </w:p>
    <w:p w14:paraId="747D982A" w14:textId="52C3CBD3" w:rsidR="00134DF7" w:rsidDel="00561B0B" w:rsidRDefault="00134DF7" w:rsidP="00220B53">
      <w:pPr>
        <w:pStyle w:val="ListParagraph"/>
        <w:numPr>
          <w:ilvl w:val="0"/>
          <w:numId w:val="18"/>
        </w:numPr>
        <w:rPr>
          <w:del w:id="927" w:author="Katharina Schleidt" w:date="2021-10-17T19:59:00Z"/>
          <w:lang w:eastAsia="ja-JP"/>
        </w:rPr>
      </w:pPr>
      <w:del w:id="928" w:author="Katharina Schleidt" w:date="2021-10-17T19:59:00Z">
        <w:r w:rsidDel="00561B0B">
          <w:rPr>
            <w:lang w:eastAsia="ja-JP"/>
          </w:rPr>
          <w:delText xml:space="preserve">Observations in the collection can have any value for the resultTime property, since it is absent from the collection. </w:delText>
        </w:r>
      </w:del>
    </w:p>
    <w:p w14:paraId="11438137" w14:textId="6A522F37" w:rsidR="00134DF7" w:rsidDel="00561B0B" w:rsidRDefault="00134DF7" w:rsidP="00220B53">
      <w:pPr>
        <w:pStyle w:val="ListParagraph"/>
        <w:numPr>
          <w:ilvl w:val="0"/>
          <w:numId w:val="18"/>
        </w:numPr>
        <w:rPr>
          <w:del w:id="929" w:author="Katharina Schleidt" w:date="2021-10-17T19:59:00Z"/>
          <w:lang w:eastAsia="ja-JP"/>
        </w:rPr>
      </w:pPr>
      <w:del w:id="930" w:author="Katharina Schleidt" w:date="2021-10-17T19:59:00Z">
        <w:r w:rsidDel="00561B0B">
          <w:rPr>
            <w:lang w:eastAsia="ja-JP"/>
          </w:rPr>
          <w:delText>None of the Observations in the collection provide a value for validTime</w:delText>
        </w:r>
        <w:r w:rsidR="00CA068B" w:rsidDel="00561B0B">
          <w:rPr>
            <w:lang w:eastAsia="ja-JP"/>
          </w:rPr>
          <w:br/>
          <w:delText>Note: [empty/NIL/null] is a placeholder for the encoding specific representation of the absence of information.</w:delText>
        </w:r>
      </w:del>
    </w:p>
    <w:p w14:paraId="65C0DB7E" w14:textId="5D19C61B" w:rsidR="00134DF7" w:rsidDel="00561B0B" w:rsidRDefault="00134DF7" w:rsidP="00220B53">
      <w:pPr>
        <w:pStyle w:val="ListParagraph"/>
        <w:numPr>
          <w:ilvl w:val="0"/>
          <w:numId w:val="18"/>
        </w:numPr>
        <w:rPr>
          <w:del w:id="931" w:author="Katharina Schleidt" w:date="2021-10-17T19:59:00Z"/>
          <w:lang w:eastAsia="ja-JP"/>
        </w:rPr>
      </w:pPr>
      <w:del w:id="932" w:author="Katharina Schleidt" w:date="2021-10-17T19:59:00Z">
        <w:r w:rsidDel="00561B0B">
          <w:rPr>
            <w:lang w:eastAsia="ja-JP"/>
          </w:rPr>
          <w:delText>Observations can have any value for the phenomenonTime property that falls completely in the given time range. Valid examples would be:</w:delText>
        </w:r>
      </w:del>
    </w:p>
    <w:p w14:paraId="32B159AD" w14:textId="503AD03D" w:rsidR="00134DF7" w:rsidDel="00561B0B" w:rsidRDefault="00134DF7" w:rsidP="00220B53">
      <w:pPr>
        <w:pStyle w:val="ListParagraph"/>
        <w:numPr>
          <w:ilvl w:val="1"/>
          <w:numId w:val="18"/>
        </w:numPr>
        <w:rPr>
          <w:del w:id="933" w:author="Katharina Schleidt" w:date="2021-10-17T19:59:00Z"/>
          <w:lang w:eastAsia="ja-JP"/>
        </w:rPr>
      </w:pPr>
      <w:del w:id="934" w:author="Katharina Schleidt" w:date="2021-10-17T19:59:00Z">
        <w:r w:rsidDel="00561B0B">
          <w:rPr>
            <w:lang w:eastAsia="ja-JP"/>
          </w:rPr>
          <w:delText>2020-01-05T00:00:00+05:00</w:delText>
        </w:r>
      </w:del>
    </w:p>
    <w:p w14:paraId="58CA00B6" w14:textId="5058BDB7" w:rsidR="00134DF7" w:rsidDel="00561B0B" w:rsidRDefault="00134DF7" w:rsidP="00220B53">
      <w:pPr>
        <w:pStyle w:val="ListParagraph"/>
        <w:numPr>
          <w:ilvl w:val="1"/>
          <w:numId w:val="18"/>
        </w:numPr>
        <w:rPr>
          <w:del w:id="935" w:author="Katharina Schleidt" w:date="2021-10-17T19:59:00Z"/>
          <w:lang w:eastAsia="ja-JP"/>
        </w:rPr>
      </w:pPr>
      <w:del w:id="936" w:author="Katharina Schleidt" w:date="2021-10-17T19:59:00Z">
        <w:r w:rsidDel="00561B0B">
          <w:rPr>
            <w:lang w:eastAsia="ja-JP"/>
          </w:rPr>
          <w:delText>2020-01-05T10:00:00Z/2020-01-05T11:00:00Z</w:delText>
        </w:r>
      </w:del>
    </w:p>
    <w:p w14:paraId="588A2F2A" w14:textId="0DB60116" w:rsidR="00134DF7" w:rsidDel="00561B0B" w:rsidRDefault="00134DF7" w:rsidP="00220B53">
      <w:pPr>
        <w:pStyle w:val="ListParagraph"/>
        <w:numPr>
          <w:ilvl w:val="1"/>
          <w:numId w:val="18"/>
        </w:numPr>
        <w:rPr>
          <w:del w:id="937" w:author="Katharina Schleidt" w:date="2021-10-17T19:59:00Z"/>
          <w:lang w:eastAsia="ja-JP"/>
        </w:rPr>
      </w:pPr>
      <w:del w:id="938" w:author="Katharina Schleidt" w:date="2021-10-17T19:59:00Z">
        <w:r w:rsidDel="00561B0B">
          <w:rPr>
            <w:lang w:eastAsia="ja-JP"/>
          </w:rPr>
          <w:delText>2020-01-01T00:00:00Z/2020-02-01T00:00:00Z</w:delText>
        </w:r>
      </w:del>
    </w:p>
    <w:p w14:paraId="5179EAC3" w14:textId="34129ABF" w:rsidR="00E652EB" w:rsidDel="00561B0B" w:rsidRDefault="00134DF7" w:rsidP="00134DF7">
      <w:pPr>
        <w:rPr>
          <w:del w:id="939" w:author="Katharina Schleidt" w:date="2021-10-17T19:59:00Z"/>
          <w:lang w:eastAsia="ja-JP"/>
        </w:rPr>
      </w:pPr>
      <w:del w:id="940" w:author="Katharina Schleidt" w:date="2021-10-17T19:59:00Z">
        <w:r w:rsidDel="00561B0B">
          <w:rPr>
            <w:lang w:eastAsia="ja-JP"/>
          </w:rPr>
          <w:delText>EXAMPLE 2</w:delText>
        </w:r>
      </w:del>
    </w:p>
    <w:p w14:paraId="4840516C" w14:textId="37AE9FC0" w:rsidR="00134DF7" w:rsidDel="00561B0B" w:rsidRDefault="00134DF7" w:rsidP="00134DF7">
      <w:pPr>
        <w:rPr>
          <w:del w:id="941" w:author="Katharina Schleidt" w:date="2021-10-17T19:59:00Z"/>
          <w:lang w:eastAsia="ja-JP"/>
        </w:rPr>
      </w:pPr>
      <w:del w:id="942" w:author="Katharina Schleidt" w:date="2021-10-17T19:59:00Z">
        <w:r w:rsidDel="00561B0B">
          <w:rPr>
            <w:lang w:eastAsia="ja-JP"/>
          </w:rPr>
          <w:delText>If the summarizing collection supplies: result=1, this would mean that all the Observations in the collection have a value of 1 for the result property.</w:delText>
        </w:r>
      </w:del>
    </w:p>
    <w:p w14:paraId="49A73C99" w14:textId="19842B25" w:rsidR="00E652EB" w:rsidRDefault="00E652EB" w:rsidP="00134DF7">
      <w:pPr>
        <w:rPr>
          <w:lang w:eastAsia="ja-JP"/>
        </w:rPr>
      </w:pPr>
    </w:p>
    <w:p w14:paraId="7E77DFB6" w14:textId="77777777" w:rsidR="00AB00C7" w:rsidDel="00561B0B" w:rsidRDefault="00AB00C7" w:rsidP="00134DF7">
      <w:pPr>
        <w:rPr>
          <w:del w:id="943" w:author="Katharina Schleidt" w:date="2021-10-17T19:59:00Z"/>
          <w:lang w:eastAsia="ja-JP"/>
        </w:rPr>
      </w:pPr>
    </w:p>
    <w:p w14:paraId="62878CFB" w14:textId="31D8351A" w:rsidR="00E652EB" w:rsidDel="00561B0B" w:rsidRDefault="00134DF7" w:rsidP="00134DF7">
      <w:pPr>
        <w:rPr>
          <w:del w:id="944" w:author="Katharina Schleidt" w:date="2021-10-17T19:59:00Z"/>
          <w:lang w:eastAsia="ja-JP"/>
        </w:rPr>
      </w:pPr>
      <w:del w:id="945" w:author="Katharina Schleidt" w:date="2021-10-17T19:59:00Z">
        <w:r w:rsidDel="00561B0B">
          <w:rPr>
            <w:lang w:eastAsia="ja-JP"/>
          </w:rPr>
          <w:delText>EXAMPLE 3</w:delText>
        </w:r>
      </w:del>
    </w:p>
    <w:p w14:paraId="66807D0A" w14:textId="39FF3B78" w:rsidR="00134DF7" w:rsidDel="00561B0B" w:rsidRDefault="00134DF7" w:rsidP="00134DF7">
      <w:pPr>
        <w:rPr>
          <w:del w:id="946" w:author="Katharina Schleidt" w:date="2021-10-17T19:59:00Z"/>
          <w:lang w:eastAsia="ja-JP"/>
        </w:rPr>
      </w:pPr>
      <w:del w:id="947" w:author="Katharina Schleidt" w:date="2021-10-17T19:59:00Z">
        <w:r w:rsidDel="00561B0B">
          <w:rPr>
            <w:lang w:eastAsia="ja-JP"/>
          </w:rPr>
          <w:delText>If the summarizing collection supplies: result=1, 2, 5, [8 - 11] (the values 1, 2 and 5, and the range 8-11), then examples of possible values for the result property on the contained Observations are:</w:delText>
        </w:r>
      </w:del>
    </w:p>
    <w:p w14:paraId="6A49DC8B" w14:textId="02738F93" w:rsidR="00134DF7" w:rsidDel="00561B0B" w:rsidRDefault="00134DF7" w:rsidP="00220B53">
      <w:pPr>
        <w:pStyle w:val="ListParagraph"/>
        <w:numPr>
          <w:ilvl w:val="0"/>
          <w:numId w:val="19"/>
        </w:numPr>
        <w:rPr>
          <w:del w:id="948" w:author="Katharina Schleidt" w:date="2021-10-17T19:59:00Z"/>
          <w:lang w:eastAsia="ja-JP"/>
        </w:rPr>
      </w:pPr>
      <w:del w:id="949" w:author="Katharina Schleidt" w:date="2021-10-17T19:59:00Z">
        <w:r w:rsidDel="00561B0B">
          <w:rPr>
            <w:lang w:eastAsia="ja-JP"/>
          </w:rPr>
          <w:delText>1</w:delText>
        </w:r>
      </w:del>
    </w:p>
    <w:p w14:paraId="2E9EC0A0" w14:textId="0BE76BBA" w:rsidR="00134DF7" w:rsidDel="00561B0B" w:rsidRDefault="00134DF7" w:rsidP="00220B53">
      <w:pPr>
        <w:pStyle w:val="ListParagraph"/>
        <w:numPr>
          <w:ilvl w:val="0"/>
          <w:numId w:val="19"/>
        </w:numPr>
        <w:rPr>
          <w:del w:id="950" w:author="Katharina Schleidt" w:date="2021-10-17T19:59:00Z"/>
          <w:lang w:eastAsia="ja-JP"/>
        </w:rPr>
      </w:pPr>
      <w:del w:id="951" w:author="Katharina Schleidt" w:date="2021-10-17T19:59:00Z">
        <w:r w:rsidDel="00561B0B">
          <w:rPr>
            <w:lang w:eastAsia="ja-JP"/>
          </w:rPr>
          <w:delText>9</w:delText>
        </w:r>
      </w:del>
    </w:p>
    <w:p w14:paraId="1B5084D5" w14:textId="082A52B2" w:rsidR="00134DF7" w:rsidDel="00561B0B" w:rsidRDefault="00134DF7" w:rsidP="00220B53">
      <w:pPr>
        <w:pStyle w:val="ListParagraph"/>
        <w:numPr>
          <w:ilvl w:val="0"/>
          <w:numId w:val="19"/>
        </w:numPr>
        <w:rPr>
          <w:del w:id="952" w:author="Katharina Schleidt" w:date="2021-10-17T19:59:00Z"/>
          <w:lang w:eastAsia="ja-JP"/>
        </w:rPr>
      </w:pPr>
      <w:del w:id="953" w:author="Katharina Schleidt" w:date="2021-10-17T19:59:00Z">
        <w:r w:rsidDel="00561B0B">
          <w:rPr>
            <w:lang w:eastAsia="ja-JP"/>
          </w:rPr>
          <w:delText>2, 5 (a set with the two values)</w:delText>
        </w:r>
      </w:del>
    </w:p>
    <w:p w14:paraId="7B049686" w14:textId="27E8874B" w:rsidR="00134DF7" w:rsidDel="00561B0B" w:rsidRDefault="00134DF7" w:rsidP="00220B53">
      <w:pPr>
        <w:pStyle w:val="ListParagraph"/>
        <w:numPr>
          <w:ilvl w:val="0"/>
          <w:numId w:val="19"/>
        </w:numPr>
        <w:rPr>
          <w:del w:id="954" w:author="Katharina Schleidt" w:date="2021-10-17T19:59:00Z"/>
          <w:lang w:eastAsia="ja-JP"/>
        </w:rPr>
      </w:pPr>
      <w:del w:id="955" w:author="Katharina Schleidt" w:date="2021-10-17T19:59:00Z">
        <w:r w:rsidDel="00561B0B">
          <w:rPr>
            <w:lang w:eastAsia="ja-JP"/>
          </w:rPr>
          <w:delText>[8.1 - 9.2] (a range of 8.1 to 9.2)</w:delText>
        </w:r>
      </w:del>
    </w:p>
    <w:p w14:paraId="7A0F86E4" w14:textId="3D8379AD" w:rsidR="00134DF7" w:rsidDel="00561B0B" w:rsidRDefault="00134DF7" w:rsidP="00220B53">
      <w:pPr>
        <w:pStyle w:val="ListParagraph"/>
        <w:numPr>
          <w:ilvl w:val="0"/>
          <w:numId w:val="19"/>
        </w:numPr>
        <w:rPr>
          <w:del w:id="956" w:author="Katharina Schleidt" w:date="2021-10-17T19:59:00Z"/>
          <w:lang w:eastAsia="ja-JP"/>
        </w:rPr>
      </w:pPr>
      <w:del w:id="957" w:author="Katharina Schleidt" w:date="2021-10-17T19:59:00Z">
        <w:r w:rsidDel="00561B0B">
          <w:rPr>
            <w:lang w:eastAsia="ja-JP"/>
          </w:rPr>
          <w:delText>1, 2, 5, [8 - 11] (the exact set of values from the collection)</w:delText>
        </w:r>
      </w:del>
    </w:p>
    <w:p w14:paraId="55015643" w14:textId="77DFC4E6" w:rsidR="00E652EB" w:rsidDel="00561B0B" w:rsidRDefault="00E652EB" w:rsidP="00134DF7">
      <w:pPr>
        <w:rPr>
          <w:del w:id="958" w:author="Katharina Schleidt" w:date="2021-10-17T19:59:00Z"/>
          <w:lang w:eastAsia="ja-JP"/>
        </w:rPr>
      </w:pPr>
    </w:p>
    <w:p w14:paraId="2ECBAF8E" w14:textId="1634BAB1" w:rsidR="00E652EB" w:rsidDel="00561B0B" w:rsidRDefault="00134DF7" w:rsidP="00134DF7">
      <w:pPr>
        <w:rPr>
          <w:del w:id="959" w:author="Katharina Schleidt" w:date="2021-10-17T19:59:00Z"/>
          <w:lang w:eastAsia="ja-JP"/>
        </w:rPr>
      </w:pPr>
      <w:del w:id="960" w:author="Katharina Schleidt" w:date="2021-10-17T19:59:00Z">
        <w:r w:rsidDel="00561B0B">
          <w:rPr>
            <w:lang w:eastAsia="ja-JP"/>
          </w:rPr>
          <w:delText>EXAMPLE 4</w:delText>
        </w:r>
      </w:del>
    </w:p>
    <w:p w14:paraId="40B6CE8A" w14:textId="6E0E3DA9" w:rsidR="00134DF7" w:rsidDel="00561B0B" w:rsidRDefault="00134DF7" w:rsidP="00134DF7">
      <w:pPr>
        <w:rPr>
          <w:del w:id="961" w:author="Katharina Schleidt" w:date="2021-10-17T19:59:00Z"/>
          <w:lang w:eastAsia="ja-JP"/>
        </w:rPr>
      </w:pPr>
      <w:del w:id="962" w:author="Katharina Schleidt" w:date="2021-10-17T19:59:00Z">
        <w:r w:rsidDel="00561B0B">
          <w:rPr>
            <w:lang w:eastAsia="ja-JP"/>
          </w:rPr>
          <w:delText>If the summarizing collection supplies:</w:delText>
        </w:r>
      </w:del>
    </w:p>
    <w:p w14:paraId="401E6BC2" w14:textId="153766C0" w:rsidR="00134DF7" w:rsidDel="00561B0B" w:rsidRDefault="00134DF7" w:rsidP="00220B53">
      <w:pPr>
        <w:pStyle w:val="ListParagraph"/>
        <w:numPr>
          <w:ilvl w:val="0"/>
          <w:numId w:val="20"/>
        </w:numPr>
        <w:rPr>
          <w:del w:id="963" w:author="Katharina Schleidt" w:date="2021-10-17T19:59:00Z"/>
          <w:lang w:eastAsia="ja-JP"/>
        </w:rPr>
      </w:pPr>
      <w:del w:id="964" w:author="Katharina Schleidt" w:date="2021-10-17T19:59:00Z">
        <w:r w:rsidDel="00561B0B">
          <w:rPr>
            <w:lang w:eastAsia="ja-JP"/>
          </w:rPr>
          <w:delText>ultimateFeatureOfInterest=https://example.org/collections/42/items/42,</w:delText>
        </w:r>
      </w:del>
    </w:p>
    <w:p w14:paraId="6A18D355" w14:textId="21F58C96" w:rsidR="00134DF7" w:rsidDel="00561B0B" w:rsidRDefault="00134DF7" w:rsidP="00220B53">
      <w:pPr>
        <w:pStyle w:val="ListParagraph"/>
        <w:numPr>
          <w:ilvl w:val="0"/>
          <w:numId w:val="20"/>
        </w:numPr>
        <w:rPr>
          <w:del w:id="965" w:author="Katharina Schleidt" w:date="2021-10-17T19:59:00Z"/>
          <w:lang w:eastAsia="ja-JP"/>
        </w:rPr>
      </w:pPr>
      <w:del w:id="966" w:author="Katharina Schleidt" w:date="2021-10-17T19:59:00Z">
        <w:r w:rsidDel="00561B0B">
          <w:rPr>
            <w:lang w:eastAsia="ja-JP"/>
          </w:rPr>
          <w:delText>deployment=[empty/NIL/null] (i.e. property provided but with no content),</w:delText>
        </w:r>
      </w:del>
    </w:p>
    <w:p w14:paraId="55704642" w14:textId="182FA55A" w:rsidR="00134DF7" w:rsidDel="00561B0B" w:rsidRDefault="00134DF7" w:rsidP="00220B53">
      <w:pPr>
        <w:pStyle w:val="ListParagraph"/>
        <w:numPr>
          <w:ilvl w:val="0"/>
          <w:numId w:val="20"/>
        </w:numPr>
        <w:rPr>
          <w:del w:id="967" w:author="Katharina Schleidt" w:date="2021-10-17T19:59:00Z"/>
          <w:lang w:eastAsia="ja-JP"/>
        </w:rPr>
      </w:pPr>
      <w:del w:id="968" w:author="Katharina Schleidt" w:date="2021-10-17T19:59:00Z">
        <w:r w:rsidDel="00561B0B">
          <w:rPr>
            <w:lang w:eastAsia="ja-JP"/>
          </w:rPr>
          <w:delText>observer=[https://example.org/v1.1/Sensors/41, https://example.org/v1.1/Sensors/43]</w:delText>
        </w:r>
      </w:del>
    </w:p>
    <w:p w14:paraId="4F443EC6" w14:textId="1D2C986F" w:rsidR="00134DF7" w:rsidDel="00561B0B" w:rsidRDefault="00134DF7" w:rsidP="00134DF7">
      <w:pPr>
        <w:rPr>
          <w:del w:id="969" w:author="Katharina Schleidt" w:date="2021-10-17T19:59:00Z"/>
          <w:lang w:eastAsia="ja-JP"/>
        </w:rPr>
      </w:pPr>
      <w:del w:id="970" w:author="Katharina Schleidt" w:date="2021-10-17T19:59:00Z">
        <w:r w:rsidDel="00561B0B">
          <w:rPr>
            <w:lang w:eastAsia="ja-JP"/>
          </w:rPr>
          <w:delText>then this means:</w:delText>
        </w:r>
      </w:del>
    </w:p>
    <w:p w14:paraId="082901E2" w14:textId="421F9688" w:rsidR="00134DF7" w:rsidDel="00561B0B" w:rsidRDefault="00134DF7" w:rsidP="00220B53">
      <w:pPr>
        <w:pStyle w:val="ListParagraph"/>
        <w:numPr>
          <w:ilvl w:val="0"/>
          <w:numId w:val="21"/>
        </w:numPr>
        <w:rPr>
          <w:del w:id="971" w:author="Katharina Schleidt" w:date="2021-10-17T19:59:00Z"/>
          <w:lang w:eastAsia="ja-JP"/>
        </w:rPr>
      </w:pPr>
      <w:del w:id="972" w:author="Katharina Schleidt" w:date="2021-07-05T20:01:00Z">
        <w:r w:rsidDel="00B32239">
          <w:rPr>
            <w:lang w:eastAsia="ja-JP"/>
          </w:rPr>
          <w:delText xml:space="preserve">the </w:delText>
        </w:r>
      </w:del>
      <w:del w:id="973" w:author="Katharina Schleidt" w:date="2021-10-17T19:59:00Z">
        <w:r w:rsidDel="00561B0B">
          <w:rPr>
            <w:lang w:eastAsia="ja-JP"/>
          </w:rPr>
          <w:delText>Observations in the collection all have the same ultimateFeatureOfInterest (a reference to https://example.org/collections/42/items/42</w:delText>
        </w:r>
      </w:del>
      <w:del w:id="974" w:author="Katharina Schleidt" w:date="2021-07-05T20:01:00Z">
        <w:r w:rsidDel="00B32239">
          <w:rPr>
            <w:lang w:eastAsia="ja-JP"/>
          </w:rPr>
          <w:delText>),</w:delText>
        </w:r>
      </w:del>
    </w:p>
    <w:p w14:paraId="2839E750" w14:textId="6C3231D4" w:rsidR="00134DF7" w:rsidDel="00561B0B" w:rsidRDefault="00134DF7" w:rsidP="00220B53">
      <w:pPr>
        <w:pStyle w:val="ListParagraph"/>
        <w:numPr>
          <w:ilvl w:val="0"/>
          <w:numId w:val="21"/>
        </w:numPr>
        <w:rPr>
          <w:del w:id="975" w:author="Katharina Schleidt" w:date="2021-10-17T19:59:00Z"/>
          <w:lang w:eastAsia="ja-JP"/>
        </w:rPr>
      </w:pPr>
      <w:del w:id="976" w:author="Katharina Schleidt" w:date="2021-07-05T20:01:00Z">
        <w:r w:rsidDel="00B32239">
          <w:rPr>
            <w:lang w:eastAsia="ja-JP"/>
          </w:rPr>
          <w:delText xml:space="preserve">none </w:delText>
        </w:r>
      </w:del>
      <w:del w:id="977" w:author="Katharina Schleidt" w:date="2021-10-17T19:59:00Z">
        <w:r w:rsidDel="00561B0B">
          <w:rPr>
            <w:lang w:eastAsia="ja-JP"/>
          </w:rPr>
          <w:delText>of the Observations in the collection have a (reference to a) deployment</w:delText>
        </w:r>
      </w:del>
      <w:del w:id="978" w:author="Katharina Schleidt" w:date="2021-07-05T20:01:00Z">
        <w:r w:rsidDel="00B32239">
          <w:rPr>
            <w:lang w:eastAsia="ja-JP"/>
          </w:rPr>
          <w:delText>,</w:delText>
        </w:r>
      </w:del>
    </w:p>
    <w:p w14:paraId="506BA1FB" w14:textId="136D8975" w:rsidR="00134DF7" w:rsidDel="00561B0B" w:rsidRDefault="00134DF7" w:rsidP="00220B53">
      <w:pPr>
        <w:pStyle w:val="ListParagraph"/>
        <w:numPr>
          <w:ilvl w:val="0"/>
          <w:numId w:val="21"/>
        </w:numPr>
        <w:rPr>
          <w:del w:id="979" w:author="Katharina Schleidt" w:date="2021-10-17T19:59:00Z"/>
          <w:lang w:eastAsia="ja-JP"/>
        </w:rPr>
      </w:pPr>
      <w:del w:id="980" w:author="Katharina Schleidt" w:date="2021-07-05T20:01:00Z">
        <w:r w:rsidDel="00B32239">
          <w:rPr>
            <w:lang w:eastAsia="ja-JP"/>
          </w:rPr>
          <w:delText xml:space="preserve">all </w:delText>
        </w:r>
      </w:del>
      <w:del w:id="981" w:author="Katharina Schleidt" w:date="2021-10-17T19:59:00Z">
        <w:r w:rsidDel="00561B0B">
          <w:rPr>
            <w:lang w:eastAsia="ja-JP"/>
          </w:rPr>
          <w:delText>Observations in the collection have either one, or both, of the referenced Observers.</w:delText>
        </w:r>
      </w:del>
    </w:p>
    <w:p w14:paraId="67D6BD93" w14:textId="2BF4EDAE" w:rsidR="00E651B7" w:rsidDel="00561B0B" w:rsidRDefault="00134DF7" w:rsidP="00220B53">
      <w:pPr>
        <w:pStyle w:val="ListParagraph"/>
        <w:numPr>
          <w:ilvl w:val="0"/>
          <w:numId w:val="21"/>
        </w:numPr>
        <w:rPr>
          <w:del w:id="982" w:author="Katharina Schleidt" w:date="2021-10-17T19:59:00Z"/>
          <w:lang w:eastAsia="ja-JP"/>
        </w:rPr>
      </w:pPr>
      <w:del w:id="983" w:author="Katharina Schleidt" w:date="2021-10-17T19:59:00Z">
        <w:r w:rsidDel="00561B0B">
          <w:rPr>
            <w:lang w:eastAsia="ja-JP"/>
          </w:rPr>
          <w:delText>Since the proximateFeatureOfInterest is not specified in the collection, the Observations in the collection can have any value for this field.</w:delText>
        </w:r>
      </w:del>
    </w:p>
    <w:tbl>
      <w:tblPr>
        <w:tblW w:w="102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8"/>
        <w:gridCol w:w="6226"/>
      </w:tblGrid>
      <w:tr w:rsidR="00561B0B" w14:paraId="44C0AFBE" w14:textId="77777777" w:rsidTr="00561B0B">
        <w:trPr>
          <w:ins w:id="984" w:author="Katharina Schleidt" w:date="2021-10-17T20:00:00Z"/>
        </w:trPr>
        <w:tc>
          <w:tcPr>
            <w:tcW w:w="4058" w:type="dxa"/>
            <w:shd w:val="clear" w:color="auto" w:fill="auto"/>
            <w:tcMar>
              <w:top w:w="100" w:type="dxa"/>
              <w:left w:w="100" w:type="dxa"/>
              <w:bottom w:w="100" w:type="dxa"/>
              <w:right w:w="100" w:type="dxa"/>
            </w:tcMar>
          </w:tcPr>
          <w:p w14:paraId="34D7CA9F" w14:textId="741AFA13" w:rsidR="00561B0B" w:rsidRDefault="00561B0B" w:rsidP="00D45324">
            <w:pPr>
              <w:widowControl w:val="0"/>
              <w:spacing w:line="240" w:lineRule="auto"/>
              <w:rPr>
                <w:ins w:id="985" w:author="Katharina Schleidt" w:date="2021-10-17T20:00:00Z"/>
                <w:sz w:val="20"/>
                <w:szCs w:val="20"/>
              </w:rPr>
            </w:pPr>
            <w:ins w:id="986" w:author="Katharina Schleidt" w:date="2021-10-17T20:00:00Z">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w:t>
              </w:r>
              <w:proofErr w:type="spellEnd"/>
              <w:r>
                <w:rPr>
                  <w:sz w:val="20"/>
                  <w:szCs w:val="20"/>
                </w:rPr>
                <w:t>-con</w:t>
              </w:r>
            </w:ins>
          </w:p>
        </w:tc>
        <w:tc>
          <w:tcPr>
            <w:tcW w:w="6226" w:type="dxa"/>
            <w:shd w:val="clear" w:color="auto" w:fill="auto"/>
            <w:tcMar>
              <w:top w:w="100" w:type="dxa"/>
              <w:left w:w="100" w:type="dxa"/>
              <w:bottom w:w="100" w:type="dxa"/>
              <w:right w:w="100" w:type="dxa"/>
            </w:tcMar>
          </w:tcPr>
          <w:p w14:paraId="68E8C454" w14:textId="69E692F6" w:rsidR="00561B0B" w:rsidRDefault="00561B0B" w:rsidP="00D45324">
            <w:pPr>
              <w:widowControl w:val="0"/>
              <w:spacing w:line="240" w:lineRule="auto"/>
              <w:rPr>
                <w:ins w:id="987" w:author="Katharina Schleidt" w:date="2021-10-17T20:00:00Z"/>
                <w:sz w:val="20"/>
                <w:szCs w:val="20"/>
              </w:rPr>
            </w:pPr>
            <w:ins w:id="988" w:author="Katharina Schleidt" w:date="2021-10-17T20:00:00Z">
              <w:r w:rsidRPr="00561B0B">
                <w:rPr>
                  <w:sz w:val="20"/>
                  <w:szCs w:val="20"/>
                </w:rPr>
                <w:t xml:space="preserve">If the </w:t>
              </w:r>
              <w:proofErr w:type="spellStart"/>
              <w:r w:rsidRPr="00561B0B">
                <w:rPr>
                  <w:b/>
                  <w:bCs/>
                  <w:sz w:val="20"/>
                  <w:szCs w:val="20"/>
                  <w:rPrChange w:id="989" w:author="Katharina Schleidt" w:date="2021-10-17T20:01:00Z">
                    <w:rPr>
                      <w:sz w:val="20"/>
                      <w:szCs w:val="20"/>
                    </w:rPr>
                  </w:rPrChange>
                </w:rPr>
                <w:t>collectionType</w:t>
              </w:r>
              <w:proofErr w:type="spellEnd"/>
              <w:r w:rsidRPr="00561B0B">
                <w:rPr>
                  <w:sz w:val="20"/>
                  <w:szCs w:val="20"/>
                </w:rPr>
                <w:t xml:space="preserve"> is provided, property values of the associated </w:t>
              </w:r>
              <w:r w:rsidRPr="00561B0B">
                <w:rPr>
                  <w:b/>
                  <w:bCs/>
                  <w:sz w:val="20"/>
                  <w:szCs w:val="20"/>
                  <w:rPrChange w:id="990" w:author="Katharina Schleidt" w:date="2021-10-17T20:00:00Z">
                    <w:rPr>
                      <w:sz w:val="20"/>
                      <w:szCs w:val="20"/>
                    </w:rPr>
                  </w:rPrChange>
                </w:rPr>
                <w:t>Observation</w:t>
              </w:r>
              <w:r w:rsidRPr="00561B0B">
                <w:rPr>
                  <w:sz w:val="20"/>
                  <w:szCs w:val="20"/>
                </w:rPr>
                <w:t xml:space="preserve"> and </w:t>
              </w:r>
              <w:proofErr w:type="spellStart"/>
              <w:r w:rsidRPr="00561B0B">
                <w:rPr>
                  <w:b/>
                  <w:bCs/>
                  <w:sz w:val="20"/>
                  <w:szCs w:val="20"/>
                  <w:rPrChange w:id="991" w:author="Katharina Schleidt" w:date="2021-10-17T20:00:00Z">
                    <w:rPr>
                      <w:sz w:val="20"/>
                      <w:szCs w:val="20"/>
                    </w:rPr>
                  </w:rPrChange>
                </w:rPr>
                <w:t>ObservationCharacteristics</w:t>
              </w:r>
              <w:proofErr w:type="spellEnd"/>
              <w:r w:rsidRPr="00561B0B">
                <w:rPr>
                  <w:sz w:val="20"/>
                  <w:szCs w:val="20"/>
                </w:rPr>
                <w:t xml:space="preserve"> instances SHALL comply with the constraints defined for this </w:t>
              </w:r>
              <w:proofErr w:type="spellStart"/>
              <w:r w:rsidRPr="00561B0B">
                <w:rPr>
                  <w:b/>
                  <w:bCs/>
                  <w:sz w:val="20"/>
                  <w:szCs w:val="20"/>
                  <w:rPrChange w:id="992" w:author="Katharina Schleidt" w:date="2021-10-17T20:01:00Z">
                    <w:rPr>
                      <w:sz w:val="20"/>
                      <w:szCs w:val="20"/>
                    </w:rPr>
                  </w:rPrChange>
                </w:rPr>
                <w:t>collectionType</w:t>
              </w:r>
              <w:proofErr w:type="spellEnd"/>
              <w:r w:rsidRPr="00561B0B">
                <w:rPr>
                  <w:sz w:val="20"/>
                  <w:szCs w:val="20"/>
                </w:rPr>
                <w:t xml:space="preserve"> value.</w:t>
              </w:r>
            </w:ins>
          </w:p>
        </w:tc>
      </w:tr>
    </w:tbl>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993" w:name="_Toc72768889"/>
      <w:proofErr w:type="spellStart"/>
      <w:r w:rsidRPr="00301203">
        <w:t>ObservingCapability</w:t>
      </w:r>
      <w:bookmarkEnd w:id="993"/>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6F3AC93C" w:rsidR="00027B73" w:rsidDel="00AC6ECA" w:rsidRDefault="00027B73" w:rsidP="00027B73">
      <w:pPr>
        <w:keepNext/>
        <w:rPr>
          <w:del w:id="994" w:author="Katharina Schleidt" w:date="2021-10-27T12:07:00Z"/>
        </w:rPr>
      </w:pPr>
      <w:del w:id="995" w:author="Katharina Schleidt" w:date="2021-10-27T12:07:00Z">
        <w:r w:rsidDel="00AC6ECA">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del>
    </w:p>
    <w:p w14:paraId="0844C000" w14:textId="71B393BA" w:rsidR="009A295C" w:rsidDel="00AC6ECA" w:rsidRDefault="00027B73" w:rsidP="00027B73">
      <w:pPr>
        <w:jc w:val="center"/>
        <w:rPr>
          <w:del w:id="996" w:author="Katharina Schleidt" w:date="2021-10-27T12:07:00Z"/>
          <w:b/>
          <w:bCs/>
          <w:sz w:val="20"/>
          <w:szCs w:val="20"/>
        </w:rPr>
      </w:pPr>
      <w:del w:id="997" w:author="Katharina Schleidt" w:date="2021-10-27T12:07:00Z">
        <w:r w:rsidRPr="00027B7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39</w:delText>
        </w:r>
        <w:r w:rsidR="00D471BA" w:rsidDel="00AC6ECA">
          <w:rPr>
            <w:b/>
            <w:bCs/>
            <w:sz w:val="20"/>
            <w:szCs w:val="20"/>
          </w:rPr>
          <w:fldChar w:fldCharType="end"/>
        </w:r>
        <w:r w:rsidR="00FE7E61" w:rsidDel="00AC6ECA">
          <w:rPr>
            <w:b/>
            <w:bCs/>
            <w:sz w:val="20"/>
            <w:szCs w:val="20"/>
          </w:rPr>
          <w:delText xml:space="preserve"> </w:delText>
        </w:r>
        <w:r w:rsidRPr="00027B73" w:rsidDel="00AC6ECA">
          <w:rPr>
            <w:b/>
            <w:bCs/>
            <w:sz w:val="20"/>
            <w:szCs w:val="20"/>
          </w:rPr>
          <w:delText>— (Informative) Included direct and indirect requirements and recommendations of the Basic Observations — ObservingCapability requirements class.</w:delText>
        </w:r>
      </w:del>
    </w:p>
    <w:p w14:paraId="616B1225" w14:textId="77777777" w:rsidR="00DB07B5" w:rsidRDefault="00DB07B5" w:rsidP="00DB07B5">
      <w:pPr>
        <w:keepNext/>
      </w:pPr>
      <w:r>
        <w:rPr>
          <w:noProof/>
          <w:lang w:val="fr-FR" w:eastAsia="fr-FR"/>
        </w:rPr>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0101C656"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998" w:author="Katharina Schleidt" w:date="2021-07-05T20:03:00Z"/>
          <w:lang w:eastAsia="ja-JP"/>
        </w:rPr>
      </w:pPr>
      <w:del w:id="999" w:author="Katharina Schleidt" w:date="2021-07-05T20:02:00Z">
        <w:r w:rsidDel="00B32239">
          <w:rPr>
            <w:lang w:eastAsia="ja-JP"/>
          </w:rPr>
          <w:delText xml:space="preserve">some </w:delText>
        </w:r>
      </w:del>
      <w:ins w:id="1000" w:author="Katharina Schleidt" w:date="2021-07-05T20:02:00Z">
        <w:r w:rsidR="00B32239">
          <w:rPr>
            <w:lang w:eastAsia="ja-JP"/>
          </w:rPr>
          <w:t xml:space="preserve">Some </w:t>
        </w:r>
      </w:ins>
      <w:r>
        <w:rPr>
          <w:lang w:eastAsia="ja-JP"/>
        </w:rPr>
        <w:t xml:space="preserve">monitoring may have just one </w:t>
      </w:r>
      <w:proofErr w:type="spellStart"/>
      <w:r>
        <w:rPr>
          <w:lang w:eastAsia="ja-JP"/>
        </w:rPr>
        <w:t>ObservingCapability</w:t>
      </w:r>
      <w:proofErr w:type="spellEnd"/>
      <w:del w:id="1001" w:author="Katharina Schleidt" w:date="2021-07-05T20:03:00Z">
        <w:r w:rsidDel="00B32239">
          <w:rPr>
            <w:lang w:eastAsia="ja-JP"/>
          </w:rPr>
          <w:delText xml:space="preserve">: </w:delText>
        </w:r>
      </w:del>
      <w:ins w:id="1002"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1003" w:author="Katharina Schleidt" w:date="2021-07-05T20:06:00Z"/>
          <w:lang w:eastAsia="ja-JP"/>
        </w:rPr>
      </w:pPr>
      <w:proofErr w:type="spellStart"/>
      <w:ins w:id="1004" w:author="Katharina Schleidt" w:date="2021-07-05T20:06:00Z">
        <w:r>
          <w:rPr>
            <w:lang w:eastAsia="ja-JP"/>
          </w:rPr>
          <w:t>ObservingCapability</w:t>
        </w:r>
      </w:ins>
      <w:proofErr w:type="spellEnd"/>
      <w:ins w:id="1005" w:author="Katharina Schleidt" w:date="2021-07-05T20:07:00Z">
        <w:r>
          <w:rPr>
            <w:lang w:eastAsia="ja-JP"/>
          </w:rPr>
          <w:t>:</w:t>
        </w:r>
      </w:ins>
    </w:p>
    <w:p w14:paraId="1FB10621" w14:textId="77777777" w:rsidR="005671B8" w:rsidRDefault="009F640C" w:rsidP="005671B8">
      <w:pPr>
        <w:pStyle w:val="ListParagraph"/>
        <w:numPr>
          <w:ilvl w:val="2"/>
          <w:numId w:val="21"/>
        </w:numPr>
        <w:rPr>
          <w:ins w:id="1006" w:author="Katharina Schleidt" w:date="2021-07-05T20:06:00Z"/>
          <w:lang w:eastAsia="ja-JP"/>
        </w:rPr>
      </w:pPr>
      <w:proofErr w:type="spellStart"/>
      <w:r>
        <w:rPr>
          <w:lang w:eastAsia="ja-JP"/>
        </w:rPr>
        <w:t>ultimateFeatureOfInterest</w:t>
      </w:r>
      <w:proofErr w:type="spellEnd"/>
      <w:r>
        <w:rPr>
          <w:lang w:eastAsia="ja-JP"/>
        </w:rPr>
        <w:t>:</w:t>
      </w:r>
      <w:ins w:id="1007"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1008"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1009" w:author="Katharina Schleidt" w:date="2021-07-05T20:06:00Z"/>
          <w:lang w:eastAsia="ja-JP"/>
        </w:rPr>
      </w:pPr>
      <w:r>
        <w:rPr>
          <w:lang w:eastAsia="ja-JP"/>
        </w:rPr>
        <w:t xml:space="preserve">procedure: ‘Groundwater depth measurement by electronic probe’, </w:t>
      </w:r>
    </w:p>
    <w:p w14:paraId="6B94C700" w14:textId="6594F099" w:rsidR="009F640C" w:rsidRDefault="009F640C">
      <w:pPr>
        <w:pStyle w:val="ListParagraph"/>
        <w:numPr>
          <w:ilvl w:val="2"/>
          <w:numId w:val="21"/>
        </w:numPr>
        <w:rPr>
          <w:lang w:eastAsia="ja-JP"/>
        </w:rPr>
        <w:pPrChange w:id="1010"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1011" w:author="Katharina Schleidt" w:date="2021-07-05T20:02:00Z">
        <w:r w:rsidDel="00B32239">
          <w:rPr>
            <w:lang w:eastAsia="ja-JP"/>
          </w:rPr>
          <w:delText xml:space="preserve">some </w:delText>
        </w:r>
      </w:del>
      <w:ins w:id="1012" w:author="Katharina Schleidt" w:date="2021-07-05T20:02:00Z">
        <w:r w:rsidR="00B32239">
          <w:rPr>
            <w:lang w:eastAsia="ja-JP"/>
          </w:rPr>
          <w:t xml:space="preserve">Some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1013" w:author="Katharina Schleidt" w:date="2021-07-05T20:06:00Z"/>
          <w:lang w:eastAsia="ja-JP"/>
        </w:rPr>
      </w:pPr>
      <w:proofErr w:type="spellStart"/>
      <w:ins w:id="1014" w:author="Katharina Schleidt" w:date="2021-07-05T20:06:00Z">
        <w:r>
          <w:rPr>
            <w:lang w:eastAsia="ja-JP"/>
          </w:rPr>
          <w:t>ObservingCapability</w:t>
        </w:r>
        <w:proofErr w:type="spellEnd"/>
        <w:r>
          <w:rPr>
            <w:lang w:eastAsia="ja-JP"/>
          </w:rPr>
          <w:t xml:space="preserve"> 1:</w:t>
        </w:r>
      </w:ins>
    </w:p>
    <w:p w14:paraId="46EF5024" w14:textId="77777777" w:rsidR="005671B8" w:rsidRDefault="009F640C" w:rsidP="005671B8">
      <w:pPr>
        <w:pStyle w:val="ListParagraph"/>
        <w:numPr>
          <w:ilvl w:val="2"/>
          <w:numId w:val="21"/>
        </w:numPr>
        <w:rPr>
          <w:ins w:id="101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Pr="00D45324" w:rsidRDefault="009F640C" w:rsidP="005671B8">
      <w:pPr>
        <w:pStyle w:val="ListParagraph"/>
        <w:numPr>
          <w:ilvl w:val="2"/>
          <w:numId w:val="21"/>
        </w:numPr>
        <w:rPr>
          <w:ins w:id="1016" w:author="Katharina Schleidt" w:date="2021-07-05T20:07:00Z"/>
          <w:lang w:val="fr-FR" w:eastAsia="ja-JP"/>
          <w:rPrChange w:id="1017" w:author="Grellet Sylvain" w:date="2021-10-20T21:17:00Z">
            <w:rPr>
              <w:ins w:id="1018" w:author="Katharina Schleidt" w:date="2021-07-05T20:07:00Z"/>
              <w:lang w:eastAsia="ja-JP"/>
            </w:rPr>
          </w:rPrChange>
        </w:rPr>
      </w:pPr>
      <w:proofErr w:type="spellStart"/>
      <w:proofErr w:type="gramStart"/>
      <w:r w:rsidRPr="00D45324">
        <w:rPr>
          <w:lang w:val="fr-FR" w:eastAsia="ja-JP"/>
          <w:rPrChange w:id="1019" w:author="Grellet Sylvain" w:date="2021-10-20T21:17:00Z">
            <w:rPr>
              <w:lang w:eastAsia="ja-JP"/>
            </w:rPr>
          </w:rPrChange>
        </w:rPr>
        <w:t>proximateFeatureOfInterest</w:t>
      </w:r>
      <w:proofErr w:type="spellEnd"/>
      <w:r w:rsidRPr="00D45324">
        <w:rPr>
          <w:lang w:val="fr-FR" w:eastAsia="ja-JP"/>
          <w:rPrChange w:id="1020" w:author="Grellet Sylvain" w:date="2021-10-20T21:17:00Z">
            <w:rPr>
              <w:lang w:eastAsia="ja-JP"/>
            </w:rPr>
          </w:rPrChange>
        </w:rPr>
        <w:t>:</w:t>
      </w:r>
      <w:proofErr w:type="gramEnd"/>
      <w:r w:rsidRPr="00D45324">
        <w:rPr>
          <w:lang w:val="fr-FR" w:eastAsia="ja-JP"/>
          <w:rPrChange w:id="1021" w:author="Grellet Sylvain" w:date="2021-10-20T21:17:00Z">
            <w:rPr>
              <w:lang w:eastAsia="ja-JP"/>
            </w:rPr>
          </w:rPrChange>
        </w:rPr>
        <w:t xml:space="preserve"> ‘Calcaires du Muschelkalk de Lorraine à SERVIGNY-LES-RAVILLE’, </w:t>
      </w:r>
    </w:p>
    <w:p w14:paraId="6ACB4A05" w14:textId="77777777" w:rsidR="005671B8" w:rsidRDefault="009F640C" w:rsidP="005671B8">
      <w:pPr>
        <w:pStyle w:val="ListParagraph"/>
        <w:numPr>
          <w:ilvl w:val="2"/>
          <w:numId w:val="21"/>
        </w:numPr>
        <w:rPr>
          <w:ins w:id="1022" w:author="Katharina Schleidt" w:date="2021-07-05T20:07:00Z"/>
          <w:lang w:eastAsia="ja-JP"/>
        </w:rPr>
      </w:pPr>
      <w:r>
        <w:rPr>
          <w:lang w:eastAsia="ja-JP"/>
        </w:rPr>
        <w:t xml:space="preserve">procedure: ‘Groundwater depth measurement by electronic probe’, </w:t>
      </w:r>
    </w:p>
    <w:p w14:paraId="211C2329" w14:textId="7970787D" w:rsidR="009F640C" w:rsidRDefault="009F640C">
      <w:pPr>
        <w:pStyle w:val="ListParagraph"/>
        <w:numPr>
          <w:ilvl w:val="2"/>
          <w:numId w:val="21"/>
        </w:numPr>
        <w:rPr>
          <w:lang w:eastAsia="ja-JP"/>
        </w:rPr>
        <w:pPrChange w:id="1023"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1024" w:author="Katharina Schleidt" w:date="2021-07-05T20:07:00Z"/>
          <w:lang w:eastAsia="ja-JP"/>
        </w:rPr>
      </w:pPr>
      <w:proofErr w:type="spellStart"/>
      <w:ins w:id="1025" w:author="Katharina Schleidt" w:date="2021-07-05T20:07:00Z">
        <w:r>
          <w:rPr>
            <w:lang w:eastAsia="ja-JP"/>
          </w:rPr>
          <w:t>ObservingCapability</w:t>
        </w:r>
        <w:proofErr w:type="spellEnd"/>
        <w:r>
          <w:rPr>
            <w:lang w:eastAsia="ja-JP"/>
          </w:rPr>
          <w:t xml:space="preserve"> 2:</w:t>
        </w:r>
      </w:ins>
    </w:p>
    <w:p w14:paraId="64E836FE" w14:textId="77777777" w:rsidR="005671B8" w:rsidRDefault="009F640C" w:rsidP="005671B8">
      <w:pPr>
        <w:pStyle w:val="ListParagraph"/>
        <w:numPr>
          <w:ilvl w:val="2"/>
          <w:numId w:val="21"/>
        </w:numPr>
        <w:rPr>
          <w:ins w:id="1026"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Pr="00D45324" w:rsidRDefault="009F640C" w:rsidP="005671B8">
      <w:pPr>
        <w:pStyle w:val="ListParagraph"/>
        <w:numPr>
          <w:ilvl w:val="2"/>
          <w:numId w:val="21"/>
        </w:numPr>
        <w:rPr>
          <w:ins w:id="1027" w:author="Katharina Schleidt" w:date="2021-07-05T20:07:00Z"/>
          <w:lang w:val="fr-FR" w:eastAsia="ja-JP"/>
          <w:rPrChange w:id="1028" w:author="Grellet Sylvain" w:date="2021-10-20T21:17:00Z">
            <w:rPr>
              <w:ins w:id="1029" w:author="Katharina Schleidt" w:date="2021-07-05T20:07:00Z"/>
              <w:lang w:eastAsia="ja-JP"/>
            </w:rPr>
          </w:rPrChange>
        </w:rPr>
      </w:pPr>
      <w:proofErr w:type="spellStart"/>
      <w:proofErr w:type="gramStart"/>
      <w:r w:rsidRPr="00D45324">
        <w:rPr>
          <w:lang w:val="fr-FR" w:eastAsia="ja-JP"/>
          <w:rPrChange w:id="1030" w:author="Grellet Sylvain" w:date="2021-10-20T21:17:00Z">
            <w:rPr>
              <w:lang w:eastAsia="ja-JP"/>
            </w:rPr>
          </w:rPrChange>
        </w:rPr>
        <w:t>proximateFeatureOfInterest</w:t>
      </w:r>
      <w:proofErr w:type="spellEnd"/>
      <w:r w:rsidRPr="00D45324">
        <w:rPr>
          <w:lang w:val="fr-FR" w:eastAsia="ja-JP"/>
          <w:rPrChange w:id="1031" w:author="Grellet Sylvain" w:date="2021-10-20T21:17:00Z">
            <w:rPr>
              <w:lang w:eastAsia="ja-JP"/>
            </w:rPr>
          </w:rPrChange>
        </w:rPr>
        <w:t>:</w:t>
      </w:r>
      <w:proofErr w:type="gramEnd"/>
      <w:r w:rsidRPr="00D45324">
        <w:rPr>
          <w:lang w:val="fr-FR" w:eastAsia="ja-JP"/>
          <w:rPrChange w:id="1032" w:author="Grellet Sylvain" w:date="2021-10-20T21:17:00Z">
            <w:rPr>
              <w:lang w:eastAsia="ja-JP"/>
            </w:rPr>
          </w:rPrChange>
        </w:rPr>
        <w:t xml:space="preserve"> ‘Calcaires du Muschelkalk de Lorraine à SERVIGNY-LES-RAVILLE’, </w:t>
      </w:r>
    </w:p>
    <w:p w14:paraId="1D296FC9" w14:textId="77777777" w:rsidR="005671B8" w:rsidRDefault="009F640C" w:rsidP="005671B8">
      <w:pPr>
        <w:pStyle w:val="ListParagraph"/>
        <w:numPr>
          <w:ilvl w:val="2"/>
          <w:numId w:val="21"/>
        </w:numPr>
        <w:rPr>
          <w:ins w:id="103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pPr>
        <w:pStyle w:val="ListParagraph"/>
        <w:numPr>
          <w:ilvl w:val="2"/>
          <w:numId w:val="21"/>
        </w:numPr>
        <w:rPr>
          <w:lang w:eastAsia="ja-JP"/>
        </w:rPr>
        <w:pPrChange w:id="103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1035" w:author="Katharina Schleidt" w:date="2021-07-05T20:07:00Z"/>
          <w:lang w:eastAsia="ja-JP"/>
        </w:rPr>
      </w:pPr>
      <w:proofErr w:type="spellStart"/>
      <w:ins w:id="1036" w:author="Katharina Schleidt" w:date="2021-07-05T20:07:00Z">
        <w:r>
          <w:rPr>
            <w:lang w:eastAsia="ja-JP"/>
          </w:rPr>
          <w:t>ObservingCapability</w:t>
        </w:r>
        <w:proofErr w:type="spellEnd"/>
        <w:r>
          <w:rPr>
            <w:lang w:eastAsia="ja-JP"/>
          </w:rPr>
          <w:t xml:space="preserve"> 3:</w:t>
        </w:r>
      </w:ins>
    </w:p>
    <w:p w14:paraId="18AF8132" w14:textId="77777777" w:rsidR="005671B8" w:rsidRDefault="009F640C" w:rsidP="005671B8">
      <w:pPr>
        <w:pStyle w:val="ListParagraph"/>
        <w:numPr>
          <w:ilvl w:val="2"/>
          <w:numId w:val="21"/>
        </w:numPr>
        <w:rPr>
          <w:ins w:id="1037"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Pr="00D45324" w:rsidRDefault="009F640C" w:rsidP="005671B8">
      <w:pPr>
        <w:pStyle w:val="ListParagraph"/>
        <w:numPr>
          <w:ilvl w:val="2"/>
          <w:numId w:val="21"/>
        </w:numPr>
        <w:rPr>
          <w:ins w:id="1038" w:author="Katharina Schleidt" w:date="2021-07-05T20:07:00Z"/>
          <w:lang w:val="fr-FR" w:eastAsia="ja-JP"/>
          <w:rPrChange w:id="1039" w:author="Grellet Sylvain" w:date="2021-10-20T21:17:00Z">
            <w:rPr>
              <w:ins w:id="1040" w:author="Katharina Schleidt" w:date="2021-07-05T20:07:00Z"/>
              <w:lang w:eastAsia="ja-JP"/>
            </w:rPr>
          </w:rPrChange>
        </w:rPr>
      </w:pPr>
      <w:proofErr w:type="spellStart"/>
      <w:proofErr w:type="gramStart"/>
      <w:r w:rsidRPr="00D45324">
        <w:rPr>
          <w:lang w:val="fr-FR" w:eastAsia="ja-JP"/>
          <w:rPrChange w:id="1041" w:author="Grellet Sylvain" w:date="2021-10-20T21:17:00Z">
            <w:rPr>
              <w:lang w:eastAsia="ja-JP"/>
            </w:rPr>
          </w:rPrChange>
        </w:rPr>
        <w:t>proximateFeatureOfInterest</w:t>
      </w:r>
      <w:proofErr w:type="spellEnd"/>
      <w:r w:rsidRPr="00D45324">
        <w:rPr>
          <w:lang w:val="fr-FR" w:eastAsia="ja-JP"/>
          <w:rPrChange w:id="1042" w:author="Grellet Sylvain" w:date="2021-10-20T21:17:00Z">
            <w:rPr>
              <w:lang w:eastAsia="ja-JP"/>
            </w:rPr>
          </w:rPrChange>
        </w:rPr>
        <w:t>:</w:t>
      </w:r>
      <w:proofErr w:type="gramEnd"/>
      <w:r w:rsidRPr="00D45324">
        <w:rPr>
          <w:lang w:val="fr-FR" w:eastAsia="ja-JP"/>
          <w:rPrChange w:id="1043" w:author="Grellet Sylvain" w:date="2021-10-20T21:17:00Z">
            <w:rPr>
              <w:lang w:eastAsia="ja-JP"/>
            </w:rPr>
          </w:rPrChange>
        </w:rPr>
        <w:t xml:space="preserve"> ‘Calcaires du Muschelkalk de Lorraine à SERVIGNY-LES-RAVILLE’, </w:t>
      </w:r>
    </w:p>
    <w:p w14:paraId="585F75F6" w14:textId="77777777" w:rsidR="005671B8" w:rsidRDefault="009F640C" w:rsidP="005671B8">
      <w:pPr>
        <w:pStyle w:val="ListParagraph"/>
        <w:numPr>
          <w:ilvl w:val="2"/>
          <w:numId w:val="21"/>
        </w:numPr>
        <w:rPr>
          <w:ins w:id="1044"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pPr>
        <w:pStyle w:val="ListParagraph"/>
        <w:numPr>
          <w:ilvl w:val="2"/>
          <w:numId w:val="21"/>
        </w:numPr>
        <w:rPr>
          <w:lang w:eastAsia="ja-JP"/>
        </w:rPr>
        <w:pPrChange w:id="1045"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1046" w:name="_Toc72768890"/>
      <w:proofErr w:type="spellStart"/>
      <w:r w:rsidRPr="00272D78">
        <w:t>ObservableProperty</w:t>
      </w:r>
      <w:bookmarkEnd w:id="1046"/>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67B41F67" w:rsidR="00FE7E61" w:rsidDel="00AC6ECA" w:rsidRDefault="00FE7E61" w:rsidP="00FE7E61">
      <w:pPr>
        <w:keepNext/>
        <w:rPr>
          <w:del w:id="1047" w:author="Katharina Schleidt" w:date="2021-10-27T12:08:00Z"/>
        </w:rPr>
      </w:pPr>
      <w:del w:id="1048" w:author="Katharina Schleidt" w:date="2021-10-27T12:08:00Z">
        <w:r w:rsidDel="00AC6ECA">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del>
    </w:p>
    <w:p w14:paraId="20F35ED1" w14:textId="3C59A14D" w:rsidR="00FE7E61" w:rsidDel="00AC6ECA" w:rsidRDefault="00FE7E61" w:rsidP="00FE7E61">
      <w:pPr>
        <w:jc w:val="center"/>
        <w:rPr>
          <w:del w:id="1049" w:author="Katharina Schleidt" w:date="2021-10-27T12:08:00Z"/>
          <w:b/>
          <w:bCs/>
          <w:sz w:val="20"/>
          <w:szCs w:val="20"/>
        </w:rPr>
      </w:pPr>
      <w:del w:id="1050" w:author="Katharina Schleidt" w:date="2021-10-27T12:08:00Z">
        <w:r w:rsidRPr="00FE7E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41</w:delText>
        </w:r>
        <w:r w:rsidR="00D471BA" w:rsidDel="00AC6ECA">
          <w:rPr>
            <w:b/>
            <w:bCs/>
            <w:sz w:val="20"/>
            <w:szCs w:val="20"/>
          </w:rPr>
          <w:fldChar w:fldCharType="end"/>
        </w:r>
        <w:r w:rsidR="0056682B" w:rsidDel="00AC6ECA">
          <w:rPr>
            <w:b/>
            <w:bCs/>
            <w:sz w:val="20"/>
            <w:szCs w:val="20"/>
          </w:rPr>
          <w:delText xml:space="preserve"> </w:delText>
        </w:r>
        <w:r w:rsidRPr="00FE7E61" w:rsidDel="00AC6ECA">
          <w:rPr>
            <w:b/>
            <w:bCs/>
            <w:sz w:val="20"/>
            <w:szCs w:val="20"/>
          </w:rPr>
          <w:delText>— (Informative) Included direct and indirect requirements and recommendations of the Basic Observations — ObservableProperty requirements class.</w:delText>
        </w:r>
      </w:del>
    </w:p>
    <w:p w14:paraId="05EF692D" w14:textId="77777777" w:rsidR="00472422" w:rsidRDefault="00472422" w:rsidP="00472422">
      <w:pPr>
        <w:keepNext/>
      </w:pPr>
      <w:r>
        <w:rPr>
          <w:noProof/>
          <w:lang w:val="fr-FR" w:eastAsia="fr-FR"/>
        </w:rPr>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3F6FA800"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1051" w:name="_Toc72768891"/>
      <w:proofErr w:type="spellStart"/>
      <w:r w:rsidRPr="00A10F3F">
        <w:t>ObservingProcedure</w:t>
      </w:r>
      <w:bookmarkEnd w:id="1051"/>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65AE4F9" w:rsidR="0056682B" w:rsidDel="00AC6ECA" w:rsidRDefault="0056682B" w:rsidP="0056682B">
      <w:pPr>
        <w:keepNext/>
        <w:rPr>
          <w:del w:id="1052" w:author="Katharina Schleidt" w:date="2021-10-27T12:08:00Z"/>
        </w:rPr>
      </w:pPr>
      <w:del w:id="1053" w:author="Katharina Schleidt" w:date="2021-10-27T12:08:00Z">
        <w:r w:rsidDel="00AC6ECA">
          <w:rPr>
            <w:noProof/>
            <w:lang w:val="fr-FR" w:eastAsia="fr-FR"/>
          </w:rPr>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del>
    </w:p>
    <w:p w14:paraId="3596032D" w14:textId="7A803E42" w:rsidR="00A10F3F" w:rsidDel="00AC6ECA" w:rsidRDefault="0056682B" w:rsidP="0056682B">
      <w:pPr>
        <w:jc w:val="center"/>
        <w:rPr>
          <w:del w:id="1054" w:author="Katharina Schleidt" w:date="2021-10-27T12:08:00Z"/>
          <w:b/>
          <w:bCs/>
          <w:sz w:val="20"/>
          <w:szCs w:val="20"/>
        </w:rPr>
      </w:pPr>
      <w:del w:id="1055" w:author="Katharina Schleidt" w:date="2021-10-27T12:08:00Z">
        <w:r w:rsidRPr="0056682B"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43</w:delText>
        </w:r>
        <w:r w:rsidR="00D471BA" w:rsidDel="00AC6ECA">
          <w:rPr>
            <w:b/>
            <w:bCs/>
            <w:sz w:val="20"/>
            <w:szCs w:val="20"/>
          </w:rPr>
          <w:fldChar w:fldCharType="end"/>
        </w:r>
        <w:r w:rsidRPr="0056682B" w:rsidDel="00AC6ECA">
          <w:rPr>
            <w:b/>
            <w:bCs/>
            <w:sz w:val="20"/>
            <w:szCs w:val="20"/>
          </w:rPr>
          <w:delText xml:space="preserve"> — (Informative) Included direct and indirect requirements and recommendations of the Basic Observations — ObservingProcedure requirements class.</w:delText>
        </w:r>
      </w:del>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475B7956"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1056" w:name="_Toc72768892"/>
      <w:r w:rsidRPr="00397804">
        <w:t>Observer</w:t>
      </w:r>
      <w:bookmarkEnd w:id="1056"/>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672E2F5A" w:rsidR="00A23375" w:rsidDel="00AC6ECA" w:rsidRDefault="00A23375" w:rsidP="00A23375">
      <w:pPr>
        <w:keepNext/>
        <w:rPr>
          <w:del w:id="1057" w:author="Katharina Schleidt" w:date="2021-10-27T12:08:00Z"/>
        </w:rPr>
      </w:pPr>
      <w:del w:id="1058" w:author="Katharina Schleidt" w:date="2021-10-27T12:08:00Z">
        <w:r w:rsidDel="00AC6ECA">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del>
    </w:p>
    <w:p w14:paraId="059F6596" w14:textId="631B4543" w:rsidR="008A3988" w:rsidDel="00AC6ECA" w:rsidRDefault="00A23375" w:rsidP="00A23375">
      <w:pPr>
        <w:jc w:val="center"/>
        <w:rPr>
          <w:del w:id="1059" w:author="Katharina Schleidt" w:date="2021-10-27T12:08:00Z"/>
          <w:b/>
          <w:bCs/>
          <w:sz w:val="20"/>
          <w:szCs w:val="20"/>
        </w:rPr>
      </w:pPr>
      <w:del w:id="1060" w:author="Katharina Schleidt" w:date="2021-10-27T12:08:00Z">
        <w:r w:rsidRPr="00A2337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45</w:delText>
        </w:r>
        <w:r w:rsidR="00D471BA" w:rsidDel="00AC6ECA">
          <w:rPr>
            <w:b/>
            <w:bCs/>
            <w:sz w:val="20"/>
            <w:szCs w:val="20"/>
          </w:rPr>
          <w:fldChar w:fldCharType="end"/>
        </w:r>
        <w:r w:rsidRPr="00A23375" w:rsidDel="00AC6ECA">
          <w:rPr>
            <w:b/>
            <w:bCs/>
            <w:sz w:val="20"/>
            <w:szCs w:val="20"/>
          </w:rPr>
          <w:delText xml:space="preserve"> — (Informative) Included direct and indirect requirements and recommendations of the Basic Observations — Observer requirements class.</w:delText>
        </w:r>
      </w:del>
    </w:p>
    <w:p w14:paraId="47A869D2" w14:textId="77777777" w:rsidR="003565D4" w:rsidRDefault="003565D4" w:rsidP="003565D4">
      <w:pPr>
        <w:keepNext/>
      </w:pPr>
      <w:r>
        <w:rPr>
          <w:noProof/>
          <w:lang w:val="fr-FR" w:eastAsia="fr-FR"/>
        </w:rPr>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2BE36AE7"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1061" w:name="_Toc72768893"/>
      <w:r w:rsidRPr="008E22C4">
        <w:t>Host</w:t>
      </w:r>
      <w:bookmarkEnd w:id="1061"/>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BE1B854" w:rsidR="00594FA6" w:rsidDel="00AC6ECA" w:rsidRDefault="00594FA6" w:rsidP="00594FA6">
      <w:pPr>
        <w:keepNext/>
        <w:rPr>
          <w:del w:id="1062" w:author="Katharina Schleidt" w:date="2021-10-27T12:08:00Z"/>
        </w:rPr>
      </w:pPr>
      <w:del w:id="1063" w:author="Katharina Schleidt" w:date="2021-10-27T12:08:00Z">
        <w:r w:rsidDel="00AC6ECA">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del>
    </w:p>
    <w:p w14:paraId="519824C4" w14:textId="518FCD8B" w:rsidR="008E22C4" w:rsidDel="00AC6ECA" w:rsidRDefault="00594FA6" w:rsidP="00594FA6">
      <w:pPr>
        <w:jc w:val="center"/>
        <w:rPr>
          <w:del w:id="1064" w:author="Katharina Schleidt" w:date="2021-10-27T12:08:00Z"/>
          <w:b/>
          <w:bCs/>
          <w:sz w:val="20"/>
          <w:szCs w:val="20"/>
        </w:rPr>
      </w:pPr>
      <w:del w:id="1065" w:author="Katharina Schleidt" w:date="2021-10-27T12:08:00Z">
        <w:r w:rsidRPr="00594FA6"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47</w:delText>
        </w:r>
        <w:r w:rsidR="00D471BA" w:rsidDel="00AC6ECA">
          <w:rPr>
            <w:b/>
            <w:bCs/>
            <w:sz w:val="20"/>
            <w:szCs w:val="20"/>
          </w:rPr>
          <w:fldChar w:fldCharType="end"/>
        </w:r>
        <w:r w:rsidRPr="00594FA6" w:rsidDel="00AC6ECA">
          <w:rPr>
            <w:b/>
            <w:bCs/>
            <w:sz w:val="20"/>
            <w:szCs w:val="20"/>
          </w:rPr>
          <w:delText xml:space="preserve"> — (Informative) Included direct and indirect requirements and recommendations of the Basic Observations — Host requirements class.</w:delText>
        </w:r>
      </w:del>
    </w:p>
    <w:p w14:paraId="0351F2AD" w14:textId="7AC8C31E" w:rsidR="00594FA6" w:rsidRDefault="00C06E23" w:rsidP="00C06E23">
      <w:pPr>
        <w:pStyle w:val="Heading2"/>
      </w:pPr>
      <w:bookmarkStart w:id="1066" w:name="_Toc72768894"/>
      <w:r w:rsidRPr="00C06E23">
        <w:t>Deployment</w:t>
      </w:r>
      <w:bookmarkEnd w:id="1066"/>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6D909A7" w:rsidR="007D3C2A" w:rsidDel="00AC6ECA" w:rsidRDefault="007D3C2A" w:rsidP="007D3C2A">
      <w:pPr>
        <w:keepNext/>
        <w:rPr>
          <w:del w:id="1067" w:author="Katharina Schleidt" w:date="2021-10-27T12:08:00Z"/>
        </w:rPr>
      </w:pPr>
      <w:del w:id="1068" w:author="Katharina Schleidt" w:date="2021-10-27T12:08:00Z">
        <w:r w:rsidDel="00AC6ECA">
          <w:rPr>
            <w:noProof/>
            <w:lang w:val="fr-FR" w:eastAsia="fr-FR"/>
          </w:rPr>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del>
    </w:p>
    <w:p w14:paraId="73778CB4" w14:textId="04A7315F" w:rsidR="00C06E23" w:rsidDel="00AC6ECA" w:rsidRDefault="007D3C2A" w:rsidP="007D3C2A">
      <w:pPr>
        <w:jc w:val="center"/>
        <w:rPr>
          <w:del w:id="1069" w:author="Katharina Schleidt" w:date="2021-10-27T12:08:00Z"/>
          <w:b/>
          <w:bCs/>
          <w:sz w:val="20"/>
          <w:szCs w:val="20"/>
        </w:rPr>
      </w:pPr>
      <w:del w:id="1070" w:author="Katharina Schleidt" w:date="2021-10-27T12:08:00Z">
        <w:r w:rsidRPr="007D3C2A"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48</w:delText>
        </w:r>
        <w:r w:rsidR="00D471BA" w:rsidDel="00AC6ECA">
          <w:rPr>
            <w:b/>
            <w:bCs/>
            <w:sz w:val="20"/>
            <w:szCs w:val="20"/>
          </w:rPr>
          <w:fldChar w:fldCharType="end"/>
        </w:r>
        <w:r w:rsidRPr="007D3C2A" w:rsidDel="00AC6ECA">
          <w:rPr>
            <w:b/>
            <w:bCs/>
            <w:sz w:val="20"/>
            <w:szCs w:val="20"/>
          </w:rPr>
          <w:delText xml:space="preserve"> — (Informative) Included direct and indirect requirements and recommendations of the Basic Observations — Deployment requirements class.</w:delText>
        </w:r>
      </w:del>
    </w:p>
    <w:p w14:paraId="0028D552" w14:textId="68B47F71" w:rsidR="007D3C2A" w:rsidRDefault="000778C3" w:rsidP="000778C3">
      <w:pPr>
        <w:pStyle w:val="Heading2"/>
      </w:pPr>
      <w:bookmarkStart w:id="1071" w:name="_Toc72768895"/>
      <w:proofErr w:type="spellStart"/>
      <w:r w:rsidRPr="000778C3">
        <w:t>GenericDomainFeature</w:t>
      </w:r>
      <w:bookmarkEnd w:id="1071"/>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1759E081" w:rsidR="00EF1691" w:rsidDel="00AC6ECA" w:rsidRDefault="00EF1691" w:rsidP="00EF1691">
      <w:pPr>
        <w:keepNext/>
        <w:rPr>
          <w:del w:id="1072" w:author="Katharina Schleidt" w:date="2021-10-27T12:08:00Z"/>
        </w:rPr>
      </w:pPr>
      <w:del w:id="1073" w:author="Katharina Schleidt" w:date="2021-10-27T12:08:00Z">
        <w:r w:rsidDel="00AC6ECA">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del>
    </w:p>
    <w:p w14:paraId="67925294" w14:textId="49E1566F" w:rsidR="0041703C" w:rsidDel="00AC6ECA" w:rsidRDefault="00EF1691" w:rsidP="00EF1691">
      <w:pPr>
        <w:jc w:val="center"/>
        <w:rPr>
          <w:del w:id="1074" w:author="Katharina Schleidt" w:date="2021-10-27T12:08:00Z"/>
          <w:b/>
          <w:bCs/>
          <w:sz w:val="20"/>
          <w:szCs w:val="20"/>
        </w:rPr>
      </w:pPr>
      <w:del w:id="1075" w:author="Katharina Schleidt" w:date="2021-10-27T12:08:00Z">
        <w:r w:rsidRPr="00EF169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49</w:delText>
        </w:r>
        <w:r w:rsidR="00D471BA" w:rsidDel="00AC6ECA">
          <w:rPr>
            <w:b/>
            <w:bCs/>
            <w:sz w:val="20"/>
            <w:szCs w:val="20"/>
          </w:rPr>
          <w:fldChar w:fldCharType="end"/>
        </w:r>
        <w:r w:rsidRPr="00EF1691" w:rsidDel="00AC6ECA">
          <w:rPr>
            <w:b/>
            <w:bCs/>
            <w:sz w:val="20"/>
            <w:szCs w:val="20"/>
          </w:rPr>
          <w:delText xml:space="preserve"> — (Informative) Included direct and indirect requirements and recommendations of the Basic Observations — GenericDomainFeature requirements class.</w:delText>
        </w:r>
      </w:del>
    </w:p>
    <w:p w14:paraId="378BB45D" w14:textId="77777777" w:rsidR="00F23B84" w:rsidRDefault="00F23B84" w:rsidP="00F23B84">
      <w:pPr>
        <w:keepNext/>
      </w:pPr>
      <w:r>
        <w:rPr>
          <w:noProof/>
          <w:lang w:val="fr-FR" w:eastAsia="fr-FR"/>
        </w:rPr>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7F4B898A"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featureType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1076" w:name="_Toc72768896"/>
      <w:proofErr w:type="spellStart"/>
      <w:r w:rsidRPr="00752CFD">
        <w:t>Codelists</w:t>
      </w:r>
      <w:bookmarkEnd w:id="1076"/>
      <w:proofErr w:type="spellEnd"/>
    </w:p>
    <w:p w14:paraId="3672D539" w14:textId="4C8008B1" w:rsidR="00FF4349" w:rsidRDefault="00FF4349" w:rsidP="00FF4349">
      <w:pPr>
        <w:pStyle w:val="Heading3"/>
      </w:pPr>
      <w:proofErr w:type="spellStart"/>
      <w:r w:rsidRPr="00FF4349">
        <w:t>AbstractObservationCollectionType</w:t>
      </w:r>
      <w:proofErr w:type="spellEnd"/>
    </w:p>
    <w:p w14:paraId="2868B663" w14:textId="12898AC3"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ins w:id="1077" w:author="Katharina Schleidt" w:date="2021-10-17T20:06:00Z">
        <w:r w:rsidR="004205BE">
          <w:rPr>
            <w:lang w:eastAsia="ja-JP"/>
          </w:rPr>
          <w:t>Observation</w:t>
        </w:r>
      </w:ins>
      <w:r w:rsidRPr="00F41D3D">
        <w:rPr>
          <w:lang w:eastAsia="ja-JP"/>
        </w:rPr>
        <w:t>CollectionType</w:t>
      </w:r>
      <w:proofErr w:type="spellEnd"/>
      <w:del w:id="1078" w:author="Katharina Schleidt" w:date="2021-10-17T20:06:00Z">
        <w:r w:rsidRPr="00F41D3D" w:rsidDel="004205BE">
          <w:rPr>
            <w:lang w:eastAsia="ja-JP"/>
          </w:rPr>
          <w:delText>ByMemberCharacteristicsSemantics</w:delText>
        </w:r>
      </w:del>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203E67">
        <w:tc>
          <w:tcPr>
            <w:tcW w:w="4526" w:type="dxa"/>
            <w:shd w:val="clear" w:color="auto" w:fill="auto"/>
            <w:tcMar>
              <w:top w:w="100" w:type="dxa"/>
              <w:left w:w="100" w:type="dxa"/>
              <w:bottom w:w="100" w:type="dxa"/>
              <w:right w:w="100" w:type="dxa"/>
            </w:tcMar>
          </w:tcPr>
          <w:p w14:paraId="125CEFB2" w14:textId="0EFD6713" w:rsidR="00FF4349" w:rsidRDefault="00FF4349" w:rsidP="00C35DAC">
            <w:pPr>
              <w:widowControl w:val="0"/>
              <w:spacing w:line="240" w:lineRule="auto"/>
              <w:rPr>
                <w:sz w:val="20"/>
                <w:szCs w:val="20"/>
              </w:rPr>
            </w:pPr>
            <w:r>
              <w:rPr>
                <w:b/>
                <w:sz w:val="20"/>
                <w:szCs w:val="20"/>
              </w:rPr>
              <w:t>Requirement</w:t>
            </w:r>
            <w:r>
              <w:rPr>
                <w:sz w:val="20"/>
                <w:szCs w:val="20"/>
              </w:rPr>
              <w:br/>
            </w:r>
            <w:bookmarkStart w:id="1079" w:name="_Hlk85395791"/>
            <w:r>
              <w:rPr>
                <w:sz w:val="20"/>
                <w:szCs w:val="20"/>
              </w:rPr>
              <w:t>/req/obs-basic/</w:t>
            </w:r>
            <w:ins w:id="1080" w:author="Katharina Schleidt" w:date="2021-10-17T20:44:00Z">
              <w:r w:rsidR="00D00C9F" w:rsidRPr="00FF4349">
                <w:rPr>
                  <w:sz w:val="20"/>
                  <w:szCs w:val="20"/>
                </w:rPr>
                <w:t>AbstractObservationCollectionType</w:t>
              </w:r>
            </w:ins>
            <w:del w:id="1081" w:author="Katharina Schleidt" w:date="2021-10-17T20:44:00Z">
              <w:r w:rsidDel="00D00C9F">
                <w:rPr>
                  <w:sz w:val="20"/>
                  <w:szCs w:val="20"/>
                </w:rPr>
                <w:delText>ObservationCollection</w:delText>
              </w:r>
            </w:del>
            <w:r>
              <w:rPr>
                <w:sz w:val="20"/>
                <w:szCs w:val="20"/>
              </w:rPr>
              <w:t>/</w:t>
            </w:r>
            <w:r w:rsidRPr="00FF4349">
              <w:rPr>
                <w:sz w:val="20"/>
                <w:szCs w:val="20"/>
              </w:rPr>
              <w:t>AbstractObservationCollectionType</w:t>
            </w:r>
            <w:r>
              <w:rPr>
                <w:sz w:val="20"/>
                <w:szCs w:val="20"/>
              </w:rPr>
              <w:t>-sem</w:t>
            </w:r>
            <w:bookmarkEnd w:id="1079"/>
          </w:p>
        </w:tc>
        <w:tc>
          <w:tcPr>
            <w:tcW w:w="5796" w:type="dxa"/>
            <w:shd w:val="clear" w:color="auto" w:fill="auto"/>
            <w:tcMar>
              <w:top w:w="100" w:type="dxa"/>
              <w:left w:w="100" w:type="dxa"/>
              <w:bottom w:w="100" w:type="dxa"/>
              <w:right w:w="100" w:type="dxa"/>
            </w:tcMar>
          </w:tcPr>
          <w:p w14:paraId="1153F422" w14:textId="77777777" w:rsidR="00203E67" w:rsidRPr="00203E67" w:rsidRDefault="00203E67" w:rsidP="00203E67">
            <w:pPr>
              <w:widowControl w:val="0"/>
              <w:tabs>
                <w:tab w:val="clear" w:pos="403"/>
              </w:tabs>
              <w:spacing w:after="0" w:line="240" w:lineRule="auto"/>
              <w:ind w:left="360"/>
              <w:rPr>
                <w:ins w:id="1082" w:author="Katharina Schleidt" w:date="2021-10-27T12:00:00Z"/>
                <w:sz w:val="20"/>
                <w:szCs w:val="20"/>
              </w:rPr>
            </w:pPr>
            <w:ins w:id="1083" w:author="Katharina Schleidt" w:date="2021-10-27T12:00:00Z">
              <w:r w:rsidRPr="00203E67">
                <w:rPr>
                  <w:sz w:val="20"/>
                  <w:szCs w:val="20"/>
                </w:rPr>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proofErr w:type="spellStart"/>
              <w:r w:rsidRPr="00203E67">
                <w:rPr>
                  <w:b/>
                  <w:bCs/>
                  <w:sz w:val="20"/>
                  <w:szCs w:val="20"/>
                  <w:rPrChange w:id="1084" w:author="Katharina Schleidt" w:date="2021-10-27T12:00:00Z">
                    <w:rPr>
                      <w:sz w:val="20"/>
                      <w:szCs w:val="20"/>
                    </w:rPr>
                  </w:rPrChange>
                </w:rPr>
                <w:t>ObservationCollections</w:t>
              </w:r>
              <w:proofErr w:type="spellEnd"/>
              <w:r w:rsidRPr="00203E67">
                <w:rPr>
                  <w:sz w:val="20"/>
                  <w:szCs w:val="20"/>
                </w:rPr>
                <w:t>.</w:t>
              </w:r>
            </w:ins>
          </w:p>
          <w:p w14:paraId="05FB585F" w14:textId="5CC98734" w:rsidR="00FF4349" w:rsidRPr="00182C3E" w:rsidRDefault="00203E67" w:rsidP="00203E67">
            <w:pPr>
              <w:widowControl w:val="0"/>
              <w:tabs>
                <w:tab w:val="clear" w:pos="403"/>
              </w:tabs>
              <w:spacing w:after="0" w:line="240" w:lineRule="auto"/>
              <w:ind w:left="360"/>
              <w:rPr>
                <w:sz w:val="20"/>
                <w:szCs w:val="20"/>
              </w:rPr>
            </w:pPr>
            <w:ins w:id="1085" w:author="Katharina Schleidt" w:date="2021-10-27T12:00:00Z">
              <w:r w:rsidRPr="00203E67">
                <w:rPr>
                  <w:sz w:val="20"/>
                  <w:szCs w:val="20"/>
                </w:rPr>
                <w:t xml:space="preserve">If </w:t>
              </w:r>
              <w:proofErr w:type="spellStart"/>
              <w:r w:rsidRPr="00203E67">
                <w:rPr>
                  <w:b/>
                  <w:bCs/>
                  <w:sz w:val="20"/>
                  <w:szCs w:val="20"/>
                  <w:rPrChange w:id="1086" w:author="Katharina Schleidt" w:date="2021-10-27T12:00:00Z">
                    <w:rPr>
                      <w:sz w:val="20"/>
                      <w:szCs w:val="20"/>
                    </w:rPr>
                  </w:rPrChange>
                </w:rPr>
                <w:t>ObservationCollection</w:t>
              </w:r>
              <w:proofErr w:type="spellEnd"/>
              <w:r w:rsidRPr="00203E67">
                <w:rPr>
                  <w:sz w:val="20"/>
                  <w:szCs w:val="20"/>
                </w:rPr>
                <w:t xml:space="preserve"> classification schemes are used in the implementing application schemas, a concrete realization SHALL be created for the application.</w:t>
              </w:r>
            </w:ins>
            <w:del w:id="1087" w:author="Katharina Schleidt" w:date="2021-10-27T12:00:00Z">
              <w:r w:rsidR="00FF4349" w:rsidDel="00203E67">
                <w:rPr>
                  <w:sz w:val="20"/>
                  <w:szCs w:val="20"/>
                </w:rPr>
                <w:delText>A codelist detailing the semantics of collection types</w:delText>
              </w:r>
              <w:r w:rsidR="007E3A01" w:rsidDel="00203E67">
                <w:rPr>
                  <w:sz w:val="20"/>
                  <w:szCs w:val="20"/>
                </w:rPr>
                <w:delText xml:space="preserve">. A concrete realization </w:delText>
              </w:r>
              <w:commentRangeStart w:id="1088"/>
              <w:r w:rsidR="007E3A01" w:rsidDel="00203E67">
                <w:rPr>
                  <w:sz w:val="20"/>
                  <w:szCs w:val="20"/>
                </w:rPr>
                <w:delText xml:space="preserve">must </w:delText>
              </w:r>
              <w:commentRangeEnd w:id="1088"/>
              <w:r w:rsidR="0096663C" w:rsidDel="00203E67">
                <w:rPr>
                  <w:rStyle w:val="CommentReference"/>
                </w:rPr>
                <w:commentReference w:id="1088"/>
              </w:r>
              <w:r w:rsidR="007E3A01" w:rsidDel="00203E67">
                <w:rPr>
                  <w:sz w:val="20"/>
                  <w:szCs w:val="20"/>
                </w:rPr>
                <w:delText>be created for the application.</w:delText>
              </w:r>
            </w:del>
          </w:p>
        </w:tc>
      </w:tr>
    </w:tbl>
    <w:p w14:paraId="2522786E" w14:textId="77777777" w:rsidR="00FF4349" w:rsidRPr="00ED1BF8" w:rsidRDefault="00FF4349" w:rsidP="00917C89"/>
    <w:p w14:paraId="3B70BBB1" w14:textId="1AEA6310" w:rsidR="00752CFD" w:rsidRDefault="00561B0B" w:rsidP="00752CFD">
      <w:pPr>
        <w:pStyle w:val="Heading3"/>
      </w:pPr>
      <w:proofErr w:type="spellStart"/>
      <w:r>
        <w:t>Observation</w:t>
      </w:r>
      <w:r w:rsidR="00752CFD" w:rsidRPr="00752CFD">
        <w:t>CollectionType</w:t>
      </w:r>
      <w:proofErr w:type="spellEnd"/>
    </w:p>
    <w:p w14:paraId="3119A6BA" w14:textId="360E9FED" w:rsidR="00752CFD" w:rsidRDefault="00F41D3D" w:rsidP="00752CFD">
      <w:pPr>
        <w:rPr>
          <w:lang w:eastAsia="ja-JP"/>
        </w:rPr>
      </w:pPr>
      <w:r w:rsidRPr="00F41D3D">
        <w:rPr>
          <w:lang w:eastAsia="ja-JP"/>
        </w:rPr>
        <w:t xml:space="preserve">The code list </w:t>
      </w:r>
      <w:proofErr w:type="spellStart"/>
      <w:r w:rsidR="00561B0B">
        <w:rPr>
          <w:lang w:eastAsia="ja-JP"/>
        </w:rPr>
        <w:t>Observation</w:t>
      </w:r>
      <w:r w:rsidRPr="00F41D3D">
        <w:rPr>
          <w:lang w:eastAsia="ja-JP"/>
        </w:rPr>
        <w:t>CollectionType</w:t>
      </w:r>
      <w:proofErr w:type="spellEnd"/>
      <w:r w:rsidR="004205BE">
        <w:rPr>
          <w:lang w:eastAsia="ja-JP"/>
        </w:rPr>
        <w:t xml:space="preserve"> realizes the </w:t>
      </w:r>
      <w:proofErr w:type="spellStart"/>
      <w:r w:rsidR="004205BE" w:rsidRPr="00FF4349">
        <w:rPr>
          <w:lang w:eastAsia="ja-JP"/>
        </w:rPr>
        <w:t>AbstractObservationCollectionType</w:t>
      </w:r>
      <w:proofErr w:type="spellEnd"/>
      <w:r w:rsidR="004205BE">
        <w:rPr>
          <w:lang w:eastAsia="ja-JP"/>
        </w:rPr>
        <w:t xml:space="preserve"> and</w:t>
      </w:r>
      <w:r w:rsidR="00752CFD" w:rsidRPr="00752CFD">
        <w:rPr>
          <w:lang w:eastAsia="ja-JP"/>
        </w:rPr>
        <w:t xml:space="preserve"> has the following values </w:t>
      </w:r>
      <w:r w:rsidR="00472D05">
        <w:rPr>
          <w:lang w:eastAsia="ja-JP"/>
        </w:rPr>
        <w:t>defined in this International Standard</w:t>
      </w:r>
      <w:r w:rsidR="00752CFD" w:rsidRPr="00752CFD">
        <w:rPr>
          <w:lang w:eastAsia="ja-JP"/>
        </w:rPr>
        <w:t>: "homogen</w:t>
      </w:r>
      <w:r w:rsidR="00F0627F">
        <w:rPr>
          <w:lang w:eastAsia="ja-JP"/>
        </w:rPr>
        <w:t>e</w:t>
      </w:r>
      <w:r w:rsidR="00752CFD" w:rsidRPr="00752CFD">
        <w:rPr>
          <w:lang w:eastAsia="ja-JP"/>
        </w:rPr>
        <w:t>ous" and "summarizing"</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845233">
        <w:tc>
          <w:tcPr>
            <w:tcW w:w="4526" w:type="dxa"/>
            <w:shd w:val="clear" w:color="auto" w:fill="auto"/>
            <w:tcMar>
              <w:top w:w="100" w:type="dxa"/>
              <w:left w:w="100" w:type="dxa"/>
              <w:bottom w:w="100" w:type="dxa"/>
              <w:right w:w="100" w:type="dxa"/>
            </w:tcMar>
          </w:tcPr>
          <w:p w14:paraId="79C37882" w14:textId="148931A9" w:rsidR="00182C3E" w:rsidRDefault="00182C3E" w:rsidP="001A5B74">
            <w:pPr>
              <w:widowControl w:val="0"/>
              <w:spacing w:line="240" w:lineRule="auto"/>
              <w:rPr>
                <w:sz w:val="20"/>
                <w:szCs w:val="20"/>
              </w:rPr>
            </w:pPr>
            <w:r>
              <w:rPr>
                <w:b/>
                <w:sz w:val="20"/>
                <w:szCs w:val="20"/>
              </w:rPr>
              <w:t>Requirement</w:t>
            </w:r>
            <w:r>
              <w:rPr>
                <w:sz w:val="20"/>
                <w:szCs w:val="20"/>
              </w:rPr>
              <w:br/>
            </w:r>
            <w:bookmarkStart w:id="1089" w:name="_Hlk85395796"/>
            <w:r w:rsidRPr="00845233">
              <w:rPr>
                <w:sz w:val="20"/>
                <w:szCs w:val="20"/>
              </w:rPr>
              <w:t>/req/obs-basic/</w:t>
            </w:r>
            <w:r w:rsidR="00845233" w:rsidRPr="00097151">
              <w:rPr>
                <w:sz w:val="20"/>
                <w:szCs w:val="20"/>
                <w:lang w:eastAsia="ja-JP"/>
              </w:rPr>
              <w:t>Observation</w:t>
            </w:r>
            <w:r w:rsidR="00845233" w:rsidRPr="00845233">
              <w:rPr>
                <w:sz w:val="20"/>
                <w:szCs w:val="20"/>
              </w:rPr>
              <w:t>CollectionType</w:t>
            </w:r>
            <w:r w:rsidRPr="00845233">
              <w:rPr>
                <w:sz w:val="20"/>
                <w:szCs w:val="20"/>
              </w:rPr>
              <w:t>/</w:t>
            </w:r>
            <w:r w:rsidR="00845233" w:rsidRPr="00097151">
              <w:rPr>
                <w:sz w:val="20"/>
                <w:szCs w:val="20"/>
                <w:lang w:eastAsia="ja-JP"/>
              </w:rPr>
              <w:t>Observation</w:t>
            </w:r>
            <w:r w:rsidRPr="00845233">
              <w:rPr>
                <w:sz w:val="20"/>
                <w:szCs w:val="20"/>
              </w:rPr>
              <w:t>CollectionType-sem</w:t>
            </w:r>
            <w:bookmarkEnd w:id="1089"/>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7CEFC6C7" w:rsidR="00182C3E" w:rsidRDefault="00182C3E" w:rsidP="00220B53">
            <w:pPr>
              <w:widowControl w:val="0"/>
              <w:numPr>
                <w:ilvl w:val="0"/>
                <w:numId w:val="22"/>
              </w:numPr>
              <w:tabs>
                <w:tab w:val="clear" w:pos="403"/>
              </w:tabs>
              <w:spacing w:after="0" w:line="240" w:lineRule="auto"/>
              <w:rPr>
                <w:sz w:val="20"/>
                <w:szCs w:val="20"/>
              </w:rPr>
            </w:pPr>
            <w:r>
              <w:rPr>
                <w:sz w:val="20"/>
                <w:szCs w:val="20"/>
              </w:rPr>
              <w:t>homogen</w:t>
            </w:r>
            <w:r w:rsidR="00F0627F">
              <w:rPr>
                <w:sz w:val="20"/>
                <w:szCs w:val="20"/>
              </w:rPr>
              <w:t>e</w:t>
            </w:r>
            <w:r>
              <w:rPr>
                <w:sz w:val="20"/>
                <w:szCs w:val="20"/>
              </w:rPr>
              <w:t>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09E66759" w:rsidR="00472D05" w:rsidRDefault="00472D05" w:rsidP="00752C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39F7E107" w14:textId="77777777" w:rsidTr="00845233">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D52451" w14:textId="5FDB1BD6" w:rsidR="00845233" w:rsidRPr="00730D8D" w:rsidRDefault="00845233" w:rsidP="00D45324">
            <w:pPr>
              <w:widowControl w:val="0"/>
              <w:spacing w:line="240" w:lineRule="auto"/>
              <w:rPr>
                <w:b/>
                <w:sz w:val="20"/>
                <w:szCs w:val="20"/>
              </w:rPr>
            </w:pPr>
            <w:r>
              <w:rPr>
                <w:b/>
                <w:sz w:val="20"/>
                <w:szCs w:val="20"/>
              </w:rPr>
              <w:t>Requirement</w:t>
            </w:r>
            <w:r>
              <w:rPr>
                <w:b/>
                <w:sz w:val="20"/>
                <w:szCs w:val="20"/>
              </w:rPr>
              <w:br/>
            </w:r>
            <w:bookmarkStart w:id="1090" w:name="_Hlk85395809"/>
            <w:r w:rsidRPr="00730D8D">
              <w:rPr>
                <w:bCs/>
                <w:sz w:val="20"/>
                <w:szCs w:val="20"/>
              </w:rPr>
              <w:t>/</w:t>
            </w:r>
            <w:proofErr w:type="spellStart"/>
            <w:r w:rsidRPr="00730D8D">
              <w:rPr>
                <w:bCs/>
                <w:sz w:val="20"/>
                <w:szCs w:val="20"/>
              </w:rPr>
              <w:t>req</w:t>
            </w:r>
            <w:proofErr w:type="spellEnd"/>
            <w:r w:rsidRPr="00730D8D">
              <w:rPr>
                <w:bCs/>
                <w:sz w:val="20"/>
                <w:szCs w:val="20"/>
              </w:rPr>
              <w:t>/</w:t>
            </w:r>
            <w:proofErr w:type="spellStart"/>
            <w:r w:rsidRPr="00730D8D">
              <w:rPr>
                <w:bCs/>
                <w:sz w:val="20"/>
                <w:szCs w:val="20"/>
              </w:rPr>
              <w:t>obs</w:t>
            </w:r>
            <w:proofErr w:type="spellEnd"/>
            <w:r w:rsidRPr="00730D8D">
              <w:rPr>
                <w:bCs/>
                <w:sz w:val="20"/>
                <w:szCs w:val="20"/>
              </w:rPr>
              <w:t>-basic/</w:t>
            </w:r>
            <w:proofErr w:type="spellStart"/>
            <w:r w:rsidRPr="0047206A">
              <w:rPr>
                <w:bCs/>
                <w:sz w:val="20"/>
                <w:szCs w:val="20"/>
              </w:rPr>
              <w:t>ObservationCollectionType</w:t>
            </w:r>
            <w:proofErr w:type="spellEnd"/>
            <w:r w:rsidRPr="00730D8D">
              <w:rPr>
                <w:bCs/>
                <w:sz w:val="20"/>
                <w:szCs w:val="20"/>
              </w:rPr>
              <w:t>/homogen</w:t>
            </w:r>
            <w:ins w:id="1091" w:author="Grellet Sylvain" w:date="2021-10-20T21:35:00Z">
              <w:r w:rsidR="00F0627F">
                <w:rPr>
                  <w:bCs/>
                  <w:sz w:val="20"/>
                  <w:szCs w:val="20"/>
                </w:rPr>
                <w:t>e</w:t>
              </w:r>
            </w:ins>
            <w:r w:rsidRPr="00730D8D">
              <w:rPr>
                <w:bCs/>
                <w:sz w:val="20"/>
                <w:szCs w:val="20"/>
              </w:rPr>
              <w:t>ous-con</w:t>
            </w:r>
            <w:bookmarkEnd w:id="1090"/>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873B" w14:textId="5E84713D"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1092" w:author="Grellet Sylvain" w:date="2021-10-20T21:33:00Z">
              <w:r w:rsidR="00131699">
                <w:rPr>
                  <w:sz w:val="20"/>
                  <w:szCs w:val="20"/>
                </w:rPr>
                <w:t>“</w:t>
              </w:r>
            </w:ins>
            <w:r w:rsidRPr="00845233">
              <w:rPr>
                <w:sz w:val="20"/>
                <w:szCs w:val="20"/>
              </w:rPr>
              <w:t>homogen</w:t>
            </w:r>
            <w:ins w:id="1093" w:author="Grellet Sylvain" w:date="2021-10-20T21:35:00Z">
              <w:r w:rsidR="00F0627F">
                <w:rPr>
                  <w:sz w:val="20"/>
                  <w:szCs w:val="20"/>
                </w:rPr>
                <w:t>e</w:t>
              </w:r>
            </w:ins>
            <w:r w:rsidRPr="00845233">
              <w:rPr>
                <w:sz w:val="20"/>
                <w:szCs w:val="20"/>
              </w:rPr>
              <w:t>ous</w:t>
            </w:r>
            <w:ins w:id="1094" w:author="Grellet Sylvain" w:date="2021-10-20T21:33: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68FCC283" w14:textId="55218815" w:rsidR="00845233" w:rsidRDefault="00845233" w:rsidP="00D45324">
            <w:pPr>
              <w:widowControl w:val="0"/>
              <w:spacing w:line="240" w:lineRule="auto"/>
              <w:rPr>
                <w:sz w:val="20"/>
                <w:szCs w:val="20"/>
              </w:rPr>
            </w:pPr>
            <w:r w:rsidRPr="00845233">
              <w:rPr>
                <w:sz w:val="20"/>
                <w:szCs w:val="20"/>
              </w:rPr>
              <w:t xml:space="preserve">If a property value is provided within the </w:t>
            </w:r>
            <w:proofErr w:type="spellStart"/>
            <w:r w:rsidRPr="00097151">
              <w:rPr>
                <w:b/>
                <w:bCs/>
                <w:sz w:val="20"/>
                <w:szCs w:val="20"/>
              </w:rPr>
              <w:t>ObservationCharacteristics</w:t>
            </w:r>
            <w:proofErr w:type="spellEnd"/>
            <w:r w:rsidRPr="00845233">
              <w:rPr>
                <w:sz w:val="20"/>
                <w:szCs w:val="20"/>
              </w:rPr>
              <w:t xml:space="preserve">, this value applies to all </w:t>
            </w:r>
            <w:r w:rsidRPr="00097151">
              <w:rPr>
                <w:b/>
                <w:bCs/>
                <w:sz w:val="20"/>
                <w:szCs w:val="20"/>
              </w:rPr>
              <w:t>Observations</w:t>
            </w:r>
            <w:r w:rsidRPr="00845233">
              <w:rPr>
                <w:sz w:val="20"/>
                <w:szCs w:val="20"/>
              </w:rPr>
              <w:t xml:space="preserve"> contained in the </w:t>
            </w:r>
            <w:proofErr w:type="spellStart"/>
            <w:r w:rsidRPr="00097151">
              <w:rPr>
                <w:b/>
                <w:bCs/>
                <w:sz w:val="20"/>
                <w:szCs w:val="20"/>
              </w:rPr>
              <w:t>ObservationCollection</w:t>
            </w:r>
            <w:proofErr w:type="spellEnd"/>
            <w:r w:rsidRPr="00845233">
              <w:rPr>
                <w:sz w:val="20"/>
                <w:szCs w:val="20"/>
              </w:rPr>
              <w:t>:</w:t>
            </w:r>
          </w:p>
          <w:p w14:paraId="43BF1772"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14F353EC"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5E7409A"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23A632CE"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75809B5D" w14:textId="102C4EA4" w:rsidR="00845233" w:rsidRDefault="00845233" w:rsidP="00845233">
      <w:pPr>
        <w:rPr>
          <w:lang w:eastAsia="ja-JP"/>
        </w:rPr>
      </w:pPr>
    </w:p>
    <w:p w14:paraId="0ED19604" w14:textId="7C8E3017" w:rsidR="00845233" w:rsidRDefault="00845233" w:rsidP="00845233">
      <w:pPr>
        <w:rPr>
          <w:lang w:eastAsia="ja-JP"/>
        </w:rPr>
      </w:pPr>
      <w:r>
        <w:t xml:space="preserve">NOTE: the observations need not contain attributes or associations supplied via the </w:t>
      </w:r>
      <w:proofErr w:type="spellStart"/>
      <w:r>
        <w:t>ObservationCharacteristics</w:t>
      </w:r>
      <w:proofErr w:type="spellEnd"/>
      <w:r>
        <w:t xml:space="preserve"> when </w:t>
      </w:r>
      <w:proofErr w:type="spellStart"/>
      <w:r>
        <w:t>collectionType</w:t>
      </w:r>
      <w:proofErr w:type="spellEnd"/>
      <w:r>
        <w:t xml:space="preserve"> is set to homogeneous.</w:t>
      </w:r>
    </w:p>
    <w:p w14:paraId="61D5261C" w14:textId="77777777" w:rsidR="00845233" w:rsidRDefault="00845233" w:rsidP="00845233">
      <w:pPr>
        <w:rPr>
          <w:lang w:eastAsia="ja-JP"/>
        </w:rPr>
      </w:pPr>
      <w:r>
        <w:rPr>
          <w:lang w:eastAsia="ja-JP"/>
        </w:rPr>
        <w:t>EXAMPLE 1</w:t>
      </w:r>
      <w:r>
        <w:rPr>
          <w:lang w:eastAsia="ja-JP"/>
        </w:rPr>
        <w:tab/>
        <w:t>If the collection has the value “A” for property “foo” then all Observations in the collection have value “A” for that property.</w:t>
      </w:r>
    </w:p>
    <w:p w14:paraId="4923EC98" w14:textId="77777777" w:rsidR="00845233" w:rsidRDefault="00845233" w:rsidP="00845233">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5233" w14:paraId="4902E252" w14:textId="77777777" w:rsidTr="00845233">
        <w:tc>
          <w:tcPr>
            <w:tcW w:w="4526" w:type="dxa"/>
            <w:shd w:val="clear" w:color="auto" w:fill="auto"/>
            <w:tcMar>
              <w:top w:w="100" w:type="dxa"/>
              <w:left w:w="100" w:type="dxa"/>
              <w:bottom w:w="100" w:type="dxa"/>
              <w:right w:w="100" w:type="dxa"/>
            </w:tcMar>
          </w:tcPr>
          <w:p w14:paraId="023856B1" w14:textId="77777777" w:rsidR="00845233" w:rsidRDefault="00845233" w:rsidP="00D45324">
            <w:pPr>
              <w:widowControl w:val="0"/>
              <w:spacing w:line="240" w:lineRule="auto"/>
              <w:rPr>
                <w:sz w:val="20"/>
                <w:szCs w:val="20"/>
              </w:rPr>
            </w:pPr>
            <w:r>
              <w:rPr>
                <w:b/>
                <w:sz w:val="20"/>
                <w:szCs w:val="20"/>
              </w:rPr>
              <w:t>Requirement</w:t>
            </w:r>
          </w:p>
          <w:p w14:paraId="4662851D" w14:textId="5D8B638E" w:rsidR="00845233" w:rsidRDefault="00845233" w:rsidP="00D45324">
            <w:pPr>
              <w:widowControl w:val="0"/>
              <w:spacing w:line="240" w:lineRule="auto"/>
              <w:rPr>
                <w:sz w:val="20"/>
                <w:szCs w:val="20"/>
              </w:rPr>
            </w:pPr>
            <w:bookmarkStart w:id="1095" w:name="_Hlk85395857"/>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sidRPr="0047206A">
              <w:rPr>
                <w:bCs/>
                <w:sz w:val="20"/>
                <w:szCs w:val="20"/>
              </w:rPr>
              <w:t>ObservationCollectionType</w:t>
            </w:r>
            <w:proofErr w:type="spellEnd"/>
            <w:r>
              <w:rPr>
                <w:sz w:val="20"/>
                <w:szCs w:val="20"/>
              </w:rPr>
              <w:t>/summarizing-con</w:t>
            </w:r>
            <w:bookmarkEnd w:id="1095"/>
          </w:p>
        </w:tc>
        <w:tc>
          <w:tcPr>
            <w:tcW w:w="5245" w:type="dxa"/>
            <w:shd w:val="clear" w:color="auto" w:fill="auto"/>
            <w:tcMar>
              <w:top w:w="100" w:type="dxa"/>
              <w:left w:w="100" w:type="dxa"/>
              <w:bottom w:w="100" w:type="dxa"/>
              <w:right w:w="100" w:type="dxa"/>
            </w:tcMar>
          </w:tcPr>
          <w:p w14:paraId="67407B8D" w14:textId="65353BFC" w:rsidR="00845233" w:rsidRDefault="00845233" w:rsidP="00D45324">
            <w:pPr>
              <w:widowControl w:val="0"/>
              <w:spacing w:line="240" w:lineRule="auto"/>
              <w:rPr>
                <w:sz w:val="20"/>
                <w:szCs w:val="20"/>
              </w:rPr>
            </w:pPr>
            <w:r w:rsidRPr="00845233">
              <w:rPr>
                <w:sz w:val="20"/>
                <w:szCs w:val="20"/>
              </w:rPr>
              <w:t xml:space="preserve">If </w:t>
            </w:r>
            <w:proofErr w:type="spellStart"/>
            <w:r w:rsidRPr="00097151">
              <w:rPr>
                <w:b/>
                <w:bCs/>
                <w:sz w:val="20"/>
                <w:szCs w:val="20"/>
              </w:rPr>
              <w:t>collectionType</w:t>
            </w:r>
            <w:proofErr w:type="spellEnd"/>
            <w:r w:rsidRPr="00845233">
              <w:rPr>
                <w:sz w:val="20"/>
                <w:szCs w:val="20"/>
              </w:rPr>
              <w:t xml:space="preserve"> in the </w:t>
            </w:r>
            <w:proofErr w:type="spellStart"/>
            <w:r w:rsidRPr="00097151">
              <w:rPr>
                <w:b/>
                <w:bCs/>
                <w:sz w:val="20"/>
                <w:szCs w:val="20"/>
              </w:rPr>
              <w:t>ObservationCollection</w:t>
            </w:r>
            <w:proofErr w:type="spellEnd"/>
            <w:r w:rsidRPr="00845233">
              <w:rPr>
                <w:sz w:val="20"/>
                <w:szCs w:val="20"/>
              </w:rPr>
              <w:t xml:space="preserve"> is specified as </w:t>
            </w:r>
            <w:ins w:id="1096" w:author="Grellet Sylvain" w:date="2021-10-20T21:32:00Z">
              <w:r w:rsidR="00131699">
                <w:rPr>
                  <w:sz w:val="20"/>
                  <w:szCs w:val="20"/>
                </w:rPr>
                <w:t>“</w:t>
              </w:r>
            </w:ins>
            <w:r>
              <w:rPr>
                <w:sz w:val="20"/>
                <w:szCs w:val="20"/>
              </w:rPr>
              <w:t>summarizing</w:t>
            </w:r>
            <w:ins w:id="1097" w:author="Grellet Sylvain" w:date="2021-10-20T21:32:00Z">
              <w:r w:rsidR="00131699">
                <w:rPr>
                  <w:sz w:val="20"/>
                  <w:szCs w:val="20"/>
                </w:rPr>
                <w:t>”</w:t>
              </w:r>
            </w:ins>
            <w:r w:rsidRPr="00845233">
              <w:rPr>
                <w:sz w:val="20"/>
                <w:szCs w:val="20"/>
              </w:rPr>
              <w:t xml:space="preserve"> from this </w:t>
            </w:r>
            <w:proofErr w:type="spellStart"/>
            <w:r w:rsidRPr="00845233">
              <w:rPr>
                <w:sz w:val="20"/>
                <w:szCs w:val="20"/>
              </w:rPr>
              <w:t>Codelist</w:t>
            </w:r>
            <w:proofErr w:type="spellEnd"/>
            <w:r w:rsidRPr="00845233">
              <w:rPr>
                <w:sz w:val="20"/>
                <w:szCs w:val="20"/>
              </w:rPr>
              <w:t xml:space="preserve">, the following constraints apply to the associated </w:t>
            </w:r>
            <w:proofErr w:type="spellStart"/>
            <w:r w:rsidRPr="00097151">
              <w:rPr>
                <w:b/>
                <w:bCs/>
                <w:sz w:val="20"/>
                <w:szCs w:val="20"/>
              </w:rPr>
              <w:t>ObservationCharacteristics</w:t>
            </w:r>
            <w:proofErr w:type="spellEnd"/>
            <w:r w:rsidRPr="00845233">
              <w:rPr>
                <w:sz w:val="20"/>
                <w:szCs w:val="20"/>
              </w:rPr>
              <w:t xml:space="preserve"> and all </w:t>
            </w:r>
            <w:r w:rsidRPr="00097151">
              <w:rPr>
                <w:b/>
                <w:bCs/>
                <w:sz w:val="20"/>
                <w:szCs w:val="20"/>
              </w:rPr>
              <w:t>Observation</w:t>
            </w:r>
            <w:r w:rsidRPr="00845233">
              <w:rPr>
                <w:sz w:val="20"/>
                <w:szCs w:val="20"/>
              </w:rPr>
              <w:t xml:space="preserve"> instances referenced via the member association.</w:t>
            </w:r>
          </w:p>
          <w:p w14:paraId="39013AA9" w14:textId="19B0013D" w:rsidR="00845233" w:rsidRDefault="00845233" w:rsidP="00D45324">
            <w:pPr>
              <w:widowControl w:val="0"/>
              <w:spacing w:line="240" w:lineRule="auto"/>
              <w:rPr>
                <w:sz w:val="20"/>
                <w:szCs w:val="20"/>
              </w:rPr>
            </w:pPr>
            <w:r>
              <w:rPr>
                <w:sz w:val="20"/>
                <w:szCs w:val="20"/>
              </w:rPr>
              <w:t xml:space="preserve">If multiple values for a property are available in the contained </w:t>
            </w:r>
            <w:r>
              <w:rPr>
                <w:b/>
                <w:bCs/>
                <w:sz w:val="20"/>
                <w:szCs w:val="20"/>
              </w:rPr>
              <w:t>O</w:t>
            </w:r>
            <w:r w:rsidRPr="00097151">
              <w:rPr>
                <w:b/>
                <w:bCs/>
                <w:sz w:val="20"/>
                <w:szCs w:val="20"/>
              </w:rPr>
              <w:t>bservations</w:t>
            </w:r>
            <w:r>
              <w:rPr>
                <w:sz w:val="20"/>
                <w:szCs w:val="20"/>
              </w:rPr>
              <w:t xml:space="preserve">, ALL values for this attribute (or the range of values contained in all </w:t>
            </w:r>
            <w:r w:rsidRPr="00097151">
              <w:rPr>
                <w:b/>
                <w:bCs/>
                <w:sz w:val="20"/>
                <w:szCs w:val="20"/>
              </w:rPr>
              <w:t>Observations</w:t>
            </w:r>
            <w:r>
              <w:rPr>
                <w:sz w:val="20"/>
                <w:szCs w:val="20"/>
              </w:rPr>
              <w:t xml:space="preserve">) are provided in the </w:t>
            </w:r>
            <w:proofErr w:type="spellStart"/>
            <w:r w:rsidRPr="00097151">
              <w:rPr>
                <w:b/>
                <w:bCs/>
                <w:sz w:val="20"/>
                <w:szCs w:val="20"/>
              </w:rPr>
              <w:t>ObservationCharacteristics</w:t>
            </w:r>
            <w:proofErr w:type="spellEnd"/>
            <w:r>
              <w:rPr>
                <w:sz w:val="20"/>
                <w:szCs w:val="20"/>
              </w:rPr>
              <w:t xml:space="preserve">. A property may also be empty in the </w:t>
            </w:r>
            <w:proofErr w:type="spellStart"/>
            <w:r w:rsidRPr="00097151">
              <w:rPr>
                <w:b/>
                <w:bCs/>
                <w:sz w:val="20"/>
                <w:szCs w:val="20"/>
              </w:rPr>
              <w:t>ObservationCharacteristics</w:t>
            </w:r>
            <w:proofErr w:type="spellEnd"/>
            <w:r>
              <w:rPr>
                <w:sz w:val="20"/>
                <w:szCs w:val="20"/>
              </w:rPr>
              <w:t xml:space="preserve"> - in this case any value can be provided for this attribute within the contained Observations:</w:t>
            </w:r>
          </w:p>
          <w:p w14:paraId="7F3446DF" w14:textId="77777777" w:rsidR="00845233" w:rsidRDefault="00845233" w:rsidP="0084523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138FE548" w14:textId="77777777" w:rsidR="00845233" w:rsidRDefault="00845233" w:rsidP="0084523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125BAFD5" w14:textId="77777777" w:rsidR="00845233" w:rsidRDefault="00845233" w:rsidP="00845233">
            <w:pPr>
              <w:widowControl w:val="0"/>
              <w:numPr>
                <w:ilvl w:val="0"/>
                <w:numId w:val="17"/>
              </w:numPr>
              <w:tabs>
                <w:tab w:val="clear" w:pos="403"/>
              </w:tabs>
              <w:spacing w:line="240" w:lineRule="auto"/>
            </w:pPr>
            <w:r>
              <w:rPr>
                <w:sz w:val="20"/>
                <w:szCs w:val="20"/>
              </w:rPr>
              <w:t>property = value - this value applies to all observations within the collection</w:t>
            </w:r>
          </w:p>
          <w:p w14:paraId="62754C74" w14:textId="77777777" w:rsidR="00845233" w:rsidRDefault="00845233" w:rsidP="0084523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0EB13803" w14:textId="77777777" w:rsidR="00845233" w:rsidRDefault="00845233" w:rsidP="00845233">
      <w:pPr>
        <w:rPr>
          <w:lang w:eastAsia="ja-JP"/>
        </w:rPr>
      </w:pPr>
    </w:p>
    <w:p w14:paraId="3FBE84DC" w14:textId="77777777" w:rsidR="00845233" w:rsidRDefault="00845233" w:rsidP="00845233">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0AFBC77D" w14:textId="77777777" w:rsidR="00845233" w:rsidRDefault="00845233" w:rsidP="00845233">
      <w:pPr>
        <w:rPr>
          <w:lang w:eastAsia="ja-JP"/>
        </w:rPr>
      </w:pPr>
      <w:r>
        <w:rPr>
          <w:lang w:eastAsia="ja-JP"/>
        </w:rPr>
        <w:t xml:space="preserve">EXAMPLE 1 </w:t>
      </w:r>
    </w:p>
    <w:p w14:paraId="7820B889" w14:textId="77777777" w:rsidR="00845233" w:rsidRDefault="00845233" w:rsidP="00845233">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1A544D78" w14:textId="77777777" w:rsidR="00845233" w:rsidRDefault="00845233" w:rsidP="0084523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2F2CA513" w14:textId="77777777" w:rsidR="00845233" w:rsidRDefault="00845233" w:rsidP="0084523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Pr>
          <w:lang w:eastAsia="ja-JP"/>
        </w:rPr>
        <w:br/>
        <w:t>Note: [empty/NIL/null] is a placeholder for the encoding specific representation of the absence of information.</w:t>
      </w:r>
    </w:p>
    <w:p w14:paraId="5EC59162" w14:textId="77777777" w:rsidR="00845233" w:rsidRDefault="00845233" w:rsidP="0084523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5C674161" w14:textId="77777777" w:rsidR="00845233" w:rsidRDefault="00845233" w:rsidP="00845233">
      <w:pPr>
        <w:pStyle w:val="ListParagraph"/>
        <w:numPr>
          <w:ilvl w:val="1"/>
          <w:numId w:val="18"/>
        </w:numPr>
        <w:rPr>
          <w:lang w:eastAsia="ja-JP"/>
        </w:rPr>
      </w:pPr>
      <w:r>
        <w:rPr>
          <w:lang w:eastAsia="ja-JP"/>
        </w:rPr>
        <w:t>2020-01-05T00:00:00+05:00</w:t>
      </w:r>
    </w:p>
    <w:p w14:paraId="00440BD8" w14:textId="77777777" w:rsidR="00845233" w:rsidRDefault="00845233" w:rsidP="00845233">
      <w:pPr>
        <w:pStyle w:val="ListParagraph"/>
        <w:numPr>
          <w:ilvl w:val="1"/>
          <w:numId w:val="18"/>
        </w:numPr>
        <w:rPr>
          <w:lang w:eastAsia="ja-JP"/>
        </w:rPr>
      </w:pPr>
      <w:r>
        <w:rPr>
          <w:lang w:eastAsia="ja-JP"/>
        </w:rPr>
        <w:t>2020-01-05T10:00:00Z/2020-01-05T11:00:00Z</w:t>
      </w:r>
    </w:p>
    <w:p w14:paraId="4D871CA2" w14:textId="77777777" w:rsidR="00845233" w:rsidRDefault="00845233" w:rsidP="00845233">
      <w:pPr>
        <w:pStyle w:val="ListParagraph"/>
        <w:numPr>
          <w:ilvl w:val="1"/>
          <w:numId w:val="18"/>
        </w:numPr>
        <w:rPr>
          <w:lang w:eastAsia="ja-JP"/>
        </w:rPr>
      </w:pPr>
      <w:r>
        <w:rPr>
          <w:lang w:eastAsia="ja-JP"/>
        </w:rPr>
        <w:t>2020-01-01T00:00:00Z/2020-02-01T00:00:00Z</w:t>
      </w:r>
    </w:p>
    <w:p w14:paraId="53625169" w14:textId="77777777" w:rsidR="00845233" w:rsidRDefault="00845233" w:rsidP="00845233">
      <w:pPr>
        <w:rPr>
          <w:lang w:eastAsia="ja-JP"/>
        </w:rPr>
      </w:pPr>
      <w:r>
        <w:rPr>
          <w:lang w:eastAsia="ja-JP"/>
        </w:rPr>
        <w:t>EXAMPLE 2</w:t>
      </w:r>
    </w:p>
    <w:p w14:paraId="7DDA1A35" w14:textId="77777777" w:rsidR="00845233" w:rsidRDefault="00845233" w:rsidP="00845233">
      <w:pPr>
        <w:rPr>
          <w:lang w:eastAsia="ja-JP"/>
        </w:rPr>
      </w:pPr>
      <w:r>
        <w:rPr>
          <w:lang w:eastAsia="ja-JP"/>
        </w:rPr>
        <w:t>If the summarizing collection supplies: result=1, this would mean that all the Observations in the collection have a value of 1 for the result property.</w:t>
      </w:r>
    </w:p>
    <w:p w14:paraId="332C6721" w14:textId="77777777" w:rsidR="00845233" w:rsidRDefault="00845233" w:rsidP="00845233">
      <w:pPr>
        <w:rPr>
          <w:lang w:eastAsia="ja-JP"/>
        </w:rPr>
      </w:pPr>
    </w:p>
    <w:p w14:paraId="497D2AD7" w14:textId="77777777" w:rsidR="00845233" w:rsidRDefault="00845233" w:rsidP="00845233">
      <w:pPr>
        <w:rPr>
          <w:lang w:eastAsia="ja-JP"/>
        </w:rPr>
      </w:pPr>
      <w:r>
        <w:rPr>
          <w:lang w:eastAsia="ja-JP"/>
        </w:rPr>
        <w:t>EXAMPLE 3</w:t>
      </w:r>
    </w:p>
    <w:p w14:paraId="61E14961" w14:textId="77777777" w:rsidR="00845233" w:rsidRDefault="00845233" w:rsidP="00845233">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1AC8EED3" w14:textId="77777777" w:rsidR="00845233" w:rsidRDefault="00845233" w:rsidP="00845233">
      <w:pPr>
        <w:pStyle w:val="ListParagraph"/>
        <w:numPr>
          <w:ilvl w:val="0"/>
          <w:numId w:val="19"/>
        </w:numPr>
        <w:rPr>
          <w:lang w:eastAsia="ja-JP"/>
        </w:rPr>
      </w:pPr>
      <w:r>
        <w:rPr>
          <w:lang w:eastAsia="ja-JP"/>
        </w:rPr>
        <w:t>1</w:t>
      </w:r>
    </w:p>
    <w:p w14:paraId="297ECD4D" w14:textId="77777777" w:rsidR="00845233" w:rsidRDefault="00845233" w:rsidP="00845233">
      <w:pPr>
        <w:pStyle w:val="ListParagraph"/>
        <w:numPr>
          <w:ilvl w:val="0"/>
          <w:numId w:val="19"/>
        </w:numPr>
        <w:rPr>
          <w:lang w:eastAsia="ja-JP"/>
        </w:rPr>
      </w:pPr>
      <w:r>
        <w:rPr>
          <w:lang w:eastAsia="ja-JP"/>
        </w:rPr>
        <w:t>9</w:t>
      </w:r>
    </w:p>
    <w:p w14:paraId="0096C2BE" w14:textId="77777777" w:rsidR="00845233" w:rsidRDefault="00845233" w:rsidP="00845233">
      <w:pPr>
        <w:pStyle w:val="ListParagraph"/>
        <w:numPr>
          <w:ilvl w:val="0"/>
          <w:numId w:val="19"/>
        </w:numPr>
        <w:rPr>
          <w:lang w:eastAsia="ja-JP"/>
        </w:rPr>
      </w:pPr>
      <w:r>
        <w:rPr>
          <w:lang w:eastAsia="ja-JP"/>
        </w:rPr>
        <w:t>2, 5 (a set with the two values)</w:t>
      </w:r>
    </w:p>
    <w:p w14:paraId="32B9963E" w14:textId="77777777" w:rsidR="00845233" w:rsidRDefault="00845233" w:rsidP="00845233">
      <w:pPr>
        <w:pStyle w:val="ListParagraph"/>
        <w:numPr>
          <w:ilvl w:val="0"/>
          <w:numId w:val="19"/>
        </w:numPr>
        <w:rPr>
          <w:lang w:eastAsia="ja-JP"/>
        </w:rPr>
      </w:pPr>
      <w:r>
        <w:rPr>
          <w:lang w:eastAsia="ja-JP"/>
        </w:rPr>
        <w:t>[8.1 - 9.2] (a range of 8.1 to 9.2)</w:t>
      </w:r>
    </w:p>
    <w:p w14:paraId="14C58A3D" w14:textId="77777777" w:rsidR="00845233" w:rsidRDefault="00845233" w:rsidP="00845233">
      <w:pPr>
        <w:pStyle w:val="ListParagraph"/>
        <w:numPr>
          <w:ilvl w:val="0"/>
          <w:numId w:val="19"/>
        </w:numPr>
        <w:rPr>
          <w:lang w:eastAsia="ja-JP"/>
        </w:rPr>
      </w:pPr>
      <w:r>
        <w:rPr>
          <w:lang w:eastAsia="ja-JP"/>
        </w:rPr>
        <w:t>1, 2, 5, [8 - 11] (the exact set of values from the collection)</w:t>
      </w:r>
    </w:p>
    <w:p w14:paraId="79551099" w14:textId="77777777" w:rsidR="00845233" w:rsidRDefault="00845233" w:rsidP="00845233">
      <w:pPr>
        <w:rPr>
          <w:lang w:eastAsia="ja-JP"/>
        </w:rPr>
      </w:pPr>
    </w:p>
    <w:p w14:paraId="4F6ABC3F" w14:textId="77777777" w:rsidR="00845233" w:rsidRDefault="00845233" w:rsidP="00845233">
      <w:pPr>
        <w:rPr>
          <w:lang w:eastAsia="ja-JP"/>
        </w:rPr>
      </w:pPr>
      <w:r>
        <w:rPr>
          <w:lang w:eastAsia="ja-JP"/>
        </w:rPr>
        <w:t>EXAMPLE 4</w:t>
      </w:r>
    </w:p>
    <w:p w14:paraId="4CC4AC74" w14:textId="77777777" w:rsidR="00845233" w:rsidRDefault="00845233" w:rsidP="00845233">
      <w:pPr>
        <w:rPr>
          <w:lang w:eastAsia="ja-JP"/>
        </w:rPr>
      </w:pPr>
      <w:r>
        <w:rPr>
          <w:lang w:eastAsia="ja-JP"/>
        </w:rPr>
        <w:t>If the summarizing collection supplies:</w:t>
      </w:r>
    </w:p>
    <w:p w14:paraId="3018C9BD" w14:textId="77777777" w:rsidR="00845233" w:rsidRDefault="00845233" w:rsidP="00845233">
      <w:pPr>
        <w:pStyle w:val="ListParagraph"/>
        <w:numPr>
          <w:ilvl w:val="0"/>
          <w:numId w:val="20"/>
        </w:numPr>
        <w:rPr>
          <w:lang w:eastAsia="ja-JP"/>
        </w:rPr>
      </w:pPr>
      <w:r>
        <w:rPr>
          <w:lang w:eastAsia="ja-JP"/>
        </w:rPr>
        <w:t>ultimateFeatureOfInterest=https://example.org/collections/42/items/42,</w:t>
      </w:r>
    </w:p>
    <w:p w14:paraId="42002B35" w14:textId="77777777" w:rsidR="00845233" w:rsidRDefault="00845233" w:rsidP="00845233">
      <w:pPr>
        <w:pStyle w:val="ListParagraph"/>
        <w:numPr>
          <w:ilvl w:val="0"/>
          <w:numId w:val="20"/>
        </w:numPr>
        <w:rPr>
          <w:lang w:eastAsia="ja-JP"/>
        </w:rPr>
      </w:pPr>
      <w:r>
        <w:rPr>
          <w:lang w:eastAsia="ja-JP"/>
        </w:rPr>
        <w:t>deployment=[empty/NIL/null] (</w:t>
      </w:r>
      <w:proofErr w:type="gramStart"/>
      <w:r>
        <w:rPr>
          <w:lang w:eastAsia="ja-JP"/>
        </w:rPr>
        <w:t>i.e.</w:t>
      </w:r>
      <w:proofErr w:type="gramEnd"/>
      <w:r>
        <w:rPr>
          <w:lang w:eastAsia="ja-JP"/>
        </w:rPr>
        <w:t xml:space="preserve"> property provided but with no content),</w:t>
      </w:r>
    </w:p>
    <w:p w14:paraId="1B86580A" w14:textId="77777777" w:rsidR="00845233" w:rsidRDefault="00845233" w:rsidP="00845233">
      <w:pPr>
        <w:pStyle w:val="ListParagraph"/>
        <w:numPr>
          <w:ilvl w:val="0"/>
          <w:numId w:val="20"/>
        </w:numPr>
        <w:rPr>
          <w:lang w:eastAsia="ja-JP"/>
        </w:rPr>
      </w:pPr>
      <w:r>
        <w:rPr>
          <w:lang w:eastAsia="ja-JP"/>
        </w:rPr>
        <w:t>observer</w:t>
      </w:r>
      <w:proofErr w:type="gramStart"/>
      <w:r>
        <w:rPr>
          <w:lang w:eastAsia="ja-JP"/>
        </w:rPr>
        <w:t>=[</w:t>
      </w:r>
      <w:proofErr w:type="gramEnd"/>
      <w:r>
        <w:rPr>
          <w:lang w:eastAsia="ja-JP"/>
        </w:rPr>
        <w:t>https://example.org/v1.1/Sensors/41, https://example.org/v1.1/Sensors/43]</w:t>
      </w:r>
    </w:p>
    <w:p w14:paraId="0BEC2B90" w14:textId="77777777" w:rsidR="00845233" w:rsidRDefault="00845233" w:rsidP="00845233">
      <w:pPr>
        <w:rPr>
          <w:lang w:eastAsia="ja-JP"/>
        </w:rPr>
      </w:pPr>
      <w:r>
        <w:rPr>
          <w:lang w:eastAsia="ja-JP"/>
        </w:rPr>
        <w:t>then this means:</w:t>
      </w:r>
    </w:p>
    <w:p w14:paraId="7E4FE210" w14:textId="77777777" w:rsidR="00845233" w:rsidRDefault="00845233" w:rsidP="0084523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59A08D33" w14:textId="77777777" w:rsidR="00845233" w:rsidRDefault="00845233" w:rsidP="00845233">
      <w:pPr>
        <w:pStyle w:val="ListParagraph"/>
        <w:numPr>
          <w:ilvl w:val="0"/>
          <w:numId w:val="21"/>
        </w:numPr>
        <w:rPr>
          <w:lang w:eastAsia="ja-JP"/>
        </w:rPr>
      </w:pPr>
      <w:r>
        <w:rPr>
          <w:lang w:eastAsia="ja-JP"/>
        </w:rPr>
        <w:t>None of the Observations in the collection have a (reference to a) deployment.</w:t>
      </w:r>
    </w:p>
    <w:p w14:paraId="7F55D46F" w14:textId="77777777" w:rsidR="00845233" w:rsidRDefault="00845233" w:rsidP="00845233">
      <w:pPr>
        <w:pStyle w:val="ListParagraph"/>
        <w:numPr>
          <w:ilvl w:val="0"/>
          <w:numId w:val="21"/>
        </w:numPr>
        <w:rPr>
          <w:lang w:eastAsia="ja-JP"/>
        </w:rPr>
      </w:pPr>
      <w:r>
        <w:rPr>
          <w:lang w:eastAsia="ja-JP"/>
        </w:rPr>
        <w:t>All Observations in the collection have either one, or both, of the referenced Observers.</w:t>
      </w:r>
    </w:p>
    <w:p w14:paraId="1AC3B0A5" w14:textId="77777777" w:rsidR="00845233" w:rsidRDefault="00845233" w:rsidP="0084523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1DF97A70" w14:textId="18E8B49D" w:rsidR="00785E1D" w:rsidRDefault="00785E1D" w:rsidP="00785E1D">
      <w:pPr>
        <w:pStyle w:val="Heading3"/>
      </w:pPr>
      <w:proofErr w:type="spellStart"/>
      <w:r>
        <w:t>ObservationTypeByResultType</w:t>
      </w:r>
      <w:proofErr w:type="spellEnd"/>
    </w:p>
    <w:p w14:paraId="3448F588" w14:textId="58714F95" w:rsidR="00785E1D" w:rsidRDefault="00785E1D" w:rsidP="00785E1D">
      <w:r w:rsidRPr="00F41D3D">
        <w:rPr>
          <w:lang w:eastAsia="ja-JP"/>
        </w:rPr>
        <w:t xml:space="preserve">The code list </w:t>
      </w:r>
      <w:proofErr w:type="spellStart"/>
      <w:r>
        <w:t>ObservationTypeByResultType</w:t>
      </w:r>
      <w:proofErr w:type="spellEnd"/>
      <w:r>
        <w:t xml:space="preserve"> is a specialization of </w:t>
      </w:r>
      <w:proofErr w:type="spellStart"/>
      <w:r w:rsidRPr="00785E1D">
        <w:t>AbstractObservationType</w:t>
      </w:r>
      <w:proofErr w:type="spellEnd"/>
      <w:r>
        <w:t xml:space="preserve"> created to support the legacy observation types from the previous version of this standard.</w:t>
      </w:r>
    </w:p>
    <w:p w14:paraId="177C60E2" w14:textId="3226F188" w:rsidR="00785E1D" w:rsidRDefault="00785E1D"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81BC9" w14:paraId="0E0957E2" w14:textId="77777777" w:rsidTr="00D45324">
        <w:tc>
          <w:tcPr>
            <w:tcW w:w="4526" w:type="dxa"/>
            <w:shd w:val="clear" w:color="auto" w:fill="auto"/>
            <w:tcMar>
              <w:top w:w="100" w:type="dxa"/>
              <w:left w:w="100" w:type="dxa"/>
              <w:bottom w:w="100" w:type="dxa"/>
              <w:right w:w="100" w:type="dxa"/>
            </w:tcMar>
          </w:tcPr>
          <w:p w14:paraId="4C9A1C05" w14:textId="4F373FDC" w:rsidR="00481BC9" w:rsidRDefault="00481BC9" w:rsidP="00D45324">
            <w:pPr>
              <w:widowControl w:val="0"/>
              <w:spacing w:line="240" w:lineRule="auto"/>
              <w:rPr>
                <w:sz w:val="20"/>
                <w:szCs w:val="20"/>
              </w:rPr>
            </w:pPr>
            <w:r>
              <w:rPr>
                <w:b/>
                <w:sz w:val="20"/>
                <w:szCs w:val="20"/>
              </w:rPr>
              <w:t>Requirement</w:t>
            </w:r>
            <w:r>
              <w:rPr>
                <w:sz w:val="20"/>
                <w:szCs w:val="20"/>
              </w:rPr>
              <w:br/>
            </w:r>
            <w:r w:rsidRPr="00845233">
              <w:rPr>
                <w:sz w:val="20"/>
                <w:szCs w:val="20"/>
              </w:rPr>
              <w:t>/req/obs-basic/</w:t>
            </w:r>
            <w:r w:rsidRPr="00785E1D">
              <w:rPr>
                <w:sz w:val="20"/>
                <w:szCs w:val="20"/>
              </w:rPr>
              <w:t>ObservationTypeByResultType</w:t>
            </w:r>
            <w:r w:rsidRPr="00845233">
              <w:rPr>
                <w:sz w:val="20"/>
                <w:szCs w:val="20"/>
              </w:rPr>
              <w:t>/</w:t>
            </w:r>
            <w:r w:rsidRPr="00785E1D">
              <w:rPr>
                <w:sz w:val="20"/>
                <w:szCs w:val="20"/>
              </w:rPr>
              <w:t>ObservationTypeByResultType</w:t>
            </w:r>
            <w:r w:rsidRPr="00845233">
              <w:rPr>
                <w:sz w:val="20"/>
                <w:szCs w:val="20"/>
              </w:rPr>
              <w:t>-sem</w:t>
            </w:r>
          </w:p>
        </w:tc>
        <w:tc>
          <w:tcPr>
            <w:tcW w:w="5796" w:type="dxa"/>
            <w:shd w:val="clear" w:color="auto" w:fill="auto"/>
            <w:tcMar>
              <w:top w:w="100" w:type="dxa"/>
              <w:left w:w="100" w:type="dxa"/>
              <w:bottom w:w="100" w:type="dxa"/>
              <w:right w:w="100" w:type="dxa"/>
            </w:tcMar>
          </w:tcPr>
          <w:p w14:paraId="4F31C5A8" w14:textId="77777777" w:rsidR="00481BC9" w:rsidRDefault="00481BC9" w:rsidP="00D45324">
            <w:pPr>
              <w:widowControl w:val="0"/>
              <w:spacing w:line="240" w:lineRule="auto"/>
              <w:rPr>
                <w:sz w:val="20"/>
                <w:szCs w:val="20"/>
              </w:rPr>
            </w:pPr>
            <w:r>
              <w:rPr>
                <w:sz w:val="20"/>
                <w:szCs w:val="20"/>
              </w:rPr>
              <w:t>The following entries SHALL be provided:</w:t>
            </w:r>
          </w:p>
          <w:p w14:paraId="17553EBF"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measurement: the result is of type Measure.</w:t>
            </w:r>
          </w:p>
          <w:p w14:paraId="3C54E14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category-observation: the result is of type </w:t>
            </w:r>
            <w:proofErr w:type="spellStart"/>
            <w:r w:rsidRPr="00481BC9">
              <w:rPr>
                <w:sz w:val="20"/>
                <w:szCs w:val="20"/>
              </w:rPr>
              <w:t>ScopedName</w:t>
            </w:r>
            <w:proofErr w:type="spellEnd"/>
            <w:r w:rsidRPr="00481BC9">
              <w:rPr>
                <w:sz w:val="20"/>
                <w:szCs w:val="20"/>
              </w:rPr>
              <w:t>.</w:t>
            </w:r>
          </w:p>
          <w:p w14:paraId="1F52597A"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truth-observation: result is a truth value.</w:t>
            </w:r>
          </w:p>
          <w:p w14:paraId="353F4F26"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count-observation: the result is of type Integer.</w:t>
            </w:r>
          </w:p>
          <w:p w14:paraId="58CC36A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 xml:space="preserve">temporal-observation: the result is of type </w:t>
            </w:r>
            <w:proofErr w:type="spellStart"/>
            <w:r w:rsidRPr="00481BC9">
              <w:rPr>
                <w:sz w:val="20"/>
                <w:szCs w:val="20"/>
              </w:rPr>
              <w:t>TM_Object</w:t>
            </w:r>
            <w:proofErr w:type="spellEnd"/>
            <w:r w:rsidRPr="00481BC9">
              <w:rPr>
                <w:sz w:val="20"/>
                <w:szCs w:val="20"/>
              </w:rPr>
              <w:t>.</w:t>
            </w:r>
          </w:p>
          <w:p w14:paraId="2D587F74"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geometry-observation: the result is of type Geometry</w:t>
            </w:r>
          </w:p>
          <w:p w14:paraId="371E4B20"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complex-observation: the result is of type Record.</w:t>
            </w:r>
          </w:p>
          <w:p w14:paraId="2034D721"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discrete-coverage-observation: result is a coverage that returns the same feature attribute values for every direct position within any single spatial object, temporal object, or spatiotemporal object in its domain.</w:t>
            </w:r>
          </w:p>
          <w:p w14:paraId="262DD1ED" w14:textId="77777777" w:rsidR="00481BC9" w:rsidRPr="00481BC9" w:rsidRDefault="00481BC9" w:rsidP="00481BC9">
            <w:pPr>
              <w:widowControl w:val="0"/>
              <w:numPr>
                <w:ilvl w:val="0"/>
                <w:numId w:val="22"/>
              </w:numPr>
              <w:tabs>
                <w:tab w:val="clear" w:pos="403"/>
              </w:tabs>
              <w:spacing w:after="0" w:line="240" w:lineRule="auto"/>
              <w:rPr>
                <w:sz w:val="20"/>
                <w:szCs w:val="20"/>
              </w:rPr>
            </w:pPr>
            <w:r w:rsidRPr="00481BC9">
              <w:rPr>
                <w:sz w:val="20"/>
                <w:szCs w:val="20"/>
              </w:rPr>
              <w:t>discrete-point-coverage: result is a coverage that has a domain composed of points,</w:t>
            </w:r>
          </w:p>
          <w:p w14:paraId="032DC5C9" w14:textId="46DB28C5" w:rsidR="00481BC9" w:rsidRPr="00182C3E" w:rsidRDefault="00481BC9" w:rsidP="00481BC9">
            <w:pPr>
              <w:widowControl w:val="0"/>
              <w:numPr>
                <w:ilvl w:val="0"/>
                <w:numId w:val="22"/>
              </w:numPr>
              <w:tabs>
                <w:tab w:val="clear" w:pos="403"/>
              </w:tabs>
              <w:spacing w:after="0" w:line="240" w:lineRule="auto"/>
              <w:rPr>
                <w:sz w:val="20"/>
                <w:szCs w:val="20"/>
              </w:rPr>
            </w:pPr>
            <w:r w:rsidRPr="00481BC9">
              <w:rPr>
                <w:sz w:val="20"/>
                <w:szCs w:val="20"/>
              </w:rPr>
              <w:t>timeseries-observation: the result is a timeseries (a sequence of data values which are ordered in time).</w:t>
            </w:r>
          </w:p>
        </w:tc>
      </w:tr>
    </w:tbl>
    <w:p w14:paraId="1B0CC7F3" w14:textId="545F6B13" w:rsidR="00481BC9" w:rsidRDefault="00481BC9" w:rsidP="00785E1D">
      <w:pPr>
        <w:rPr>
          <w:lang w:eastAsia="ja-JP"/>
        </w:rPr>
      </w:pPr>
    </w:p>
    <w:p w14:paraId="6B9BA1C6" w14:textId="77777777" w:rsidR="00481BC9" w:rsidRDefault="00481BC9" w:rsidP="00785E1D">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785E1D" w14:paraId="114F18CB" w14:textId="77777777" w:rsidTr="00785E1D">
        <w:tc>
          <w:tcPr>
            <w:tcW w:w="4526" w:type="dxa"/>
            <w:shd w:val="clear" w:color="auto" w:fill="auto"/>
            <w:tcMar>
              <w:top w:w="100" w:type="dxa"/>
              <w:left w:w="100" w:type="dxa"/>
              <w:bottom w:w="100" w:type="dxa"/>
              <w:right w:w="100" w:type="dxa"/>
            </w:tcMar>
          </w:tcPr>
          <w:p w14:paraId="199D818A" w14:textId="52AF6703" w:rsidR="00785E1D" w:rsidRDefault="00785E1D" w:rsidP="00D45324">
            <w:pPr>
              <w:widowControl w:val="0"/>
              <w:spacing w:line="240" w:lineRule="auto"/>
              <w:rPr>
                <w:sz w:val="20"/>
                <w:szCs w:val="20"/>
              </w:rPr>
            </w:pPr>
            <w:r>
              <w:rPr>
                <w:b/>
                <w:sz w:val="20"/>
                <w:szCs w:val="20"/>
              </w:rPr>
              <w:t>Requirement</w:t>
            </w:r>
            <w:r>
              <w:rPr>
                <w:sz w:val="20"/>
                <w:szCs w:val="20"/>
              </w:rPr>
              <w:br/>
            </w:r>
            <w:r w:rsidRPr="00785E1D">
              <w:rPr>
                <w:sz w:val="20"/>
                <w:szCs w:val="20"/>
              </w:rPr>
              <w:t>/req/obs-basic/</w:t>
            </w:r>
            <w:r w:rsidR="000523C7" w:rsidRPr="00785E1D">
              <w:rPr>
                <w:sz w:val="20"/>
                <w:szCs w:val="20"/>
              </w:rPr>
              <w:t>ObservationTypeByResultType</w:t>
            </w:r>
            <w:r w:rsidR="000523C7" w:rsidRPr="00845233">
              <w:rPr>
                <w:sz w:val="20"/>
                <w:szCs w:val="20"/>
              </w:rPr>
              <w:t>/</w:t>
            </w:r>
            <w:r w:rsidRPr="00785E1D">
              <w:rPr>
                <w:sz w:val="20"/>
                <w:szCs w:val="20"/>
              </w:rPr>
              <w:t>ObservationTypeByResultType-con</w:t>
            </w:r>
          </w:p>
        </w:tc>
        <w:tc>
          <w:tcPr>
            <w:tcW w:w="5796" w:type="dxa"/>
            <w:shd w:val="clear" w:color="auto" w:fill="auto"/>
            <w:tcMar>
              <w:top w:w="100" w:type="dxa"/>
              <w:left w:w="100" w:type="dxa"/>
              <w:bottom w:w="100" w:type="dxa"/>
              <w:right w:w="100" w:type="dxa"/>
            </w:tcMar>
          </w:tcPr>
          <w:p w14:paraId="3DAB8E06" w14:textId="77777777" w:rsidR="00785E1D" w:rsidRPr="00785E1D" w:rsidRDefault="00785E1D" w:rsidP="00785E1D">
            <w:pPr>
              <w:widowControl w:val="0"/>
              <w:tabs>
                <w:tab w:val="clear" w:pos="403"/>
              </w:tabs>
              <w:spacing w:after="0" w:line="240" w:lineRule="auto"/>
              <w:ind w:left="360"/>
              <w:rPr>
                <w:sz w:val="20"/>
                <w:szCs w:val="20"/>
              </w:rPr>
            </w:pPr>
            <w:r w:rsidRPr="00785E1D">
              <w:rPr>
                <w:sz w:val="20"/>
                <w:szCs w:val="20"/>
              </w:rPr>
              <w:t xml:space="preserve">The following constraints shall be applied to the value of the result association of the Observation based on the </w:t>
            </w:r>
            <w:proofErr w:type="spellStart"/>
            <w:r w:rsidRPr="00785E1D">
              <w:rPr>
                <w:sz w:val="20"/>
                <w:szCs w:val="20"/>
              </w:rPr>
              <w:t>codelist</w:t>
            </w:r>
            <w:proofErr w:type="spellEnd"/>
            <w:r w:rsidRPr="00785E1D">
              <w:rPr>
                <w:sz w:val="20"/>
                <w:szCs w:val="20"/>
              </w:rPr>
              <w:t xml:space="preserve"> value used:</w:t>
            </w:r>
          </w:p>
          <w:p w14:paraId="79744FA6"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098" w:author="Katharina Schleidt" w:date="2021-10-17T21:06:00Z">
                  <w:rPr/>
                </w:rPrChange>
              </w:rPr>
              <w:pPrChange w:id="1099" w:author="Katharina Schleidt" w:date="2021-10-17T21:06:00Z">
                <w:pPr>
                  <w:widowControl w:val="0"/>
                  <w:tabs>
                    <w:tab w:val="clear" w:pos="403"/>
                  </w:tabs>
                  <w:spacing w:after="0" w:line="240" w:lineRule="auto"/>
                  <w:ind w:left="360"/>
                </w:pPr>
              </w:pPrChange>
            </w:pPr>
            <w:r w:rsidRPr="00785E1D">
              <w:rPr>
                <w:sz w:val="20"/>
                <w:szCs w:val="20"/>
                <w:rPrChange w:id="1100" w:author="Katharina Schleidt" w:date="2021-10-17T21:06:00Z">
                  <w:rPr/>
                </w:rPrChange>
              </w:rPr>
              <w:t>If the value "measurement" is used, the value of the result shall be of type Measure.</w:t>
            </w:r>
          </w:p>
          <w:p w14:paraId="7E207A7A"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101" w:author="Katharina Schleidt" w:date="2021-10-17T21:06:00Z">
                  <w:rPr/>
                </w:rPrChange>
              </w:rPr>
              <w:pPrChange w:id="1102" w:author="Katharina Schleidt" w:date="2021-10-17T21:06:00Z">
                <w:pPr>
                  <w:widowControl w:val="0"/>
                  <w:tabs>
                    <w:tab w:val="clear" w:pos="403"/>
                  </w:tabs>
                  <w:spacing w:after="0" w:line="240" w:lineRule="auto"/>
                  <w:ind w:left="360"/>
                </w:pPr>
              </w:pPrChange>
            </w:pPr>
            <w:r w:rsidRPr="00785E1D">
              <w:rPr>
                <w:sz w:val="20"/>
                <w:szCs w:val="20"/>
                <w:rPrChange w:id="1103" w:author="Katharina Schleidt" w:date="2021-10-17T21:06:00Z">
                  <w:rPr/>
                </w:rPrChange>
              </w:rPr>
              <w:t xml:space="preserve">If the value "category-observation" is used the value of the result shall be of type </w:t>
            </w:r>
            <w:proofErr w:type="spellStart"/>
            <w:r w:rsidRPr="00785E1D">
              <w:rPr>
                <w:sz w:val="20"/>
                <w:szCs w:val="20"/>
                <w:rPrChange w:id="1104" w:author="Katharina Schleidt" w:date="2021-10-17T21:06:00Z">
                  <w:rPr/>
                </w:rPrChange>
              </w:rPr>
              <w:t>ScopedName</w:t>
            </w:r>
            <w:proofErr w:type="spellEnd"/>
            <w:r w:rsidRPr="00785E1D">
              <w:rPr>
                <w:sz w:val="20"/>
                <w:szCs w:val="20"/>
                <w:rPrChange w:id="1105" w:author="Katharina Schleidt" w:date="2021-10-17T21:06:00Z">
                  <w:rPr/>
                </w:rPrChange>
              </w:rPr>
              <w:t>.</w:t>
            </w:r>
          </w:p>
          <w:p w14:paraId="3F079F2B"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106" w:author="Katharina Schleidt" w:date="2021-10-17T21:06:00Z">
                  <w:rPr/>
                </w:rPrChange>
              </w:rPr>
              <w:pPrChange w:id="1107" w:author="Katharina Schleidt" w:date="2021-10-17T21:06:00Z">
                <w:pPr>
                  <w:widowControl w:val="0"/>
                  <w:tabs>
                    <w:tab w:val="clear" w:pos="403"/>
                  </w:tabs>
                  <w:spacing w:after="0" w:line="240" w:lineRule="auto"/>
                  <w:ind w:left="360"/>
                </w:pPr>
              </w:pPrChange>
            </w:pPr>
            <w:r w:rsidRPr="00785E1D">
              <w:rPr>
                <w:sz w:val="20"/>
                <w:szCs w:val="20"/>
                <w:rPrChange w:id="1108" w:author="Katharina Schleidt" w:date="2021-10-17T21:06:00Z">
                  <w:rPr/>
                </w:rPrChange>
              </w:rPr>
              <w:t>If the value "truth-observation" is used, the value of result shall be a truth value.</w:t>
            </w:r>
          </w:p>
          <w:p w14:paraId="22721069"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109" w:author="Katharina Schleidt" w:date="2021-10-17T21:06:00Z">
                  <w:rPr/>
                </w:rPrChange>
              </w:rPr>
              <w:pPrChange w:id="1110" w:author="Katharina Schleidt" w:date="2021-10-17T21:06:00Z">
                <w:pPr>
                  <w:widowControl w:val="0"/>
                  <w:tabs>
                    <w:tab w:val="clear" w:pos="403"/>
                  </w:tabs>
                  <w:spacing w:after="0" w:line="240" w:lineRule="auto"/>
                  <w:ind w:left="360"/>
                </w:pPr>
              </w:pPrChange>
            </w:pPr>
            <w:r w:rsidRPr="00785E1D">
              <w:rPr>
                <w:sz w:val="20"/>
                <w:szCs w:val="20"/>
                <w:rPrChange w:id="1111" w:author="Katharina Schleidt" w:date="2021-10-17T21:06:00Z">
                  <w:rPr/>
                </w:rPrChange>
              </w:rPr>
              <w:t>If the value "count-observation" is used, the value of the result shall be of type Integer.</w:t>
            </w:r>
          </w:p>
          <w:p w14:paraId="0CEC532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112" w:author="Katharina Schleidt" w:date="2021-10-17T21:06:00Z">
                  <w:rPr/>
                </w:rPrChange>
              </w:rPr>
              <w:pPrChange w:id="1113" w:author="Katharina Schleidt" w:date="2021-10-17T21:06:00Z">
                <w:pPr>
                  <w:widowControl w:val="0"/>
                  <w:tabs>
                    <w:tab w:val="clear" w:pos="403"/>
                  </w:tabs>
                  <w:spacing w:after="0" w:line="240" w:lineRule="auto"/>
                  <w:ind w:left="360"/>
                </w:pPr>
              </w:pPrChange>
            </w:pPr>
            <w:r w:rsidRPr="00785E1D">
              <w:rPr>
                <w:sz w:val="20"/>
                <w:szCs w:val="20"/>
                <w:rPrChange w:id="1114" w:author="Katharina Schleidt" w:date="2021-10-17T21:06:00Z">
                  <w:rPr/>
                </w:rPrChange>
              </w:rPr>
              <w:t xml:space="preserve">If the value "temporal-observation" is used, the value of the result shall be of type </w:t>
            </w:r>
            <w:proofErr w:type="spellStart"/>
            <w:r w:rsidRPr="00785E1D">
              <w:rPr>
                <w:sz w:val="20"/>
                <w:szCs w:val="20"/>
                <w:rPrChange w:id="1115" w:author="Katharina Schleidt" w:date="2021-10-17T21:06:00Z">
                  <w:rPr/>
                </w:rPrChange>
              </w:rPr>
              <w:t>TM_Object</w:t>
            </w:r>
            <w:proofErr w:type="spellEnd"/>
            <w:r w:rsidRPr="00785E1D">
              <w:rPr>
                <w:sz w:val="20"/>
                <w:szCs w:val="20"/>
                <w:rPrChange w:id="1116" w:author="Katharina Schleidt" w:date="2021-10-17T21:06:00Z">
                  <w:rPr/>
                </w:rPrChange>
              </w:rPr>
              <w:t>.</w:t>
            </w:r>
          </w:p>
          <w:p w14:paraId="613FC6AE" w14:textId="77777777" w:rsidR="00785E1D" w:rsidRPr="00785E1D" w:rsidRDefault="00785E1D">
            <w:pPr>
              <w:pStyle w:val="ListParagraph"/>
              <w:widowControl w:val="0"/>
              <w:numPr>
                <w:ilvl w:val="0"/>
                <w:numId w:val="32"/>
              </w:numPr>
              <w:tabs>
                <w:tab w:val="clear" w:pos="403"/>
              </w:tabs>
              <w:spacing w:after="0" w:line="240" w:lineRule="auto"/>
              <w:rPr>
                <w:sz w:val="20"/>
                <w:szCs w:val="20"/>
                <w:rPrChange w:id="1117" w:author="Katharina Schleidt" w:date="2021-10-17T21:06:00Z">
                  <w:rPr/>
                </w:rPrChange>
              </w:rPr>
              <w:pPrChange w:id="1118" w:author="Katharina Schleidt" w:date="2021-10-17T21:06:00Z">
                <w:pPr>
                  <w:widowControl w:val="0"/>
                  <w:tabs>
                    <w:tab w:val="clear" w:pos="403"/>
                  </w:tabs>
                  <w:spacing w:after="0" w:line="240" w:lineRule="auto"/>
                  <w:ind w:left="360"/>
                </w:pPr>
              </w:pPrChange>
            </w:pPr>
            <w:r w:rsidRPr="00785E1D">
              <w:rPr>
                <w:sz w:val="20"/>
                <w:szCs w:val="20"/>
                <w:rPrChange w:id="1119" w:author="Katharina Schleidt" w:date="2021-10-17T21:06:00Z">
                  <w:rPr/>
                </w:rPrChange>
              </w:rPr>
              <w:t>If the value "geometry-observation" is used, the value of the result shall be of type Geometry</w:t>
            </w:r>
          </w:p>
          <w:p w14:paraId="4A7F50E4" w14:textId="43118FE3" w:rsidR="00785E1D" w:rsidRPr="00481BC9" w:rsidRDefault="00785E1D">
            <w:pPr>
              <w:pStyle w:val="ListParagraph"/>
              <w:widowControl w:val="0"/>
              <w:numPr>
                <w:ilvl w:val="0"/>
                <w:numId w:val="32"/>
              </w:numPr>
              <w:tabs>
                <w:tab w:val="clear" w:pos="403"/>
              </w:tabs>
              <w:spacing w:after="0" w:line="240" w:lineRule="auto"/>
              <w:rPr>
                <w:sz w:val="20"/>
                <w:szCs w:val="20"/>
                <w:rPrChange w:id="1120" w:author="Katharina Schleidt" w:date="2021-10-20T19:51:00Z">
                  <w:rPr/>
                </w:rPrChange>
              </w:rPr>
              <w:pPrChange w:id="1121" w:author="Katharina Schleidt" w:date="2021-10-20T19:51:00Z">
                <w:pPr>
                  <w:widowControl w:val="0"/>
                  <w:tabs>
                    <w:tab w:val="clear" w:pos="403"/>
                  </w:tabs>
                  <w:spacing w:after="0" w:line="240" w:lineRule="auto"/>
                  <w:ind w:left="360"/>
                </w:pPr>
              </w:pPrChange>
            </w:pPr>
            <w:r w:rsidRPr="00785E1D">
              <w:rPr>
                <w:sz w:val="20"/>
                <w:szCs w:val="20"/>
                <w:rPrChange w:id="1122" w:author="Katharina Schleidt" w:date="2021-10-17T21:06:00Z">
                  <w:rPr/>
                </w:rPrChange>
              </w:rPr>
              <w:t>If the value "complex-observation" is used, the value of the result shall be of type Record.</w:t>
            </w:r>
          </w:p>
        </w:tc>
      </w:tr>
    </w:tbl>
    <w:p w14:paraId="2276CEAF" w14:textId="77777777" w:rsidR="00785E1D" w:rsidRPr="00ED1BF8" w:rsidRDefault="00785E1D" w:rsidP="00785E1D"/>
    <w:p w14:paraId="67177FBF" w14:textId="77777777" w:rsidR="004205BE" w:rsidRPr="00752CFD" w:rsidRDefault="004205BE" w:rsidP="00752CFD">
      <w:pPr>
        <w:rPr>
          <w:lang w:eastAsia="ja-JP"/>
        </w:rPr>
      </w:pPr>
    </w:p>
    <w:p w14:paraId="45D091C1" w14:textId="1465357B" w:rsidR="00920189" w:rsidRDefault="00920189" w:rsidP="00920189">
      <w:pPr>
        <w:pStyle w:val="Heading1"/>
      </w:pPr>
      <w:bookmarkStart w:id="1123" w:name="_Ref52485755"/>
      <w:bookmarkStart w:id="1124" w:name="_Toc72768897"/>
      <w:r w:rsidRPr="00920189">
        <w:t>Conceptual Sample schema</w:t>
      </w:r>
      <w:bookmarkEnd w:id="1123"/>
      <w:bookmarkEnd w:id="1124"/>
    </w:p>
    <w:p w14:paraId="09C16629" w14:textId="60CA37B2" w:rsidR="00CE109A" w:rsidRDefault="00786563" w:rsidP="00786563">
      <w:pPr>
        <w:pStyle w:val="Heading2"/>
      </w:pPr>
      <w:bookmarkStart w:id="1125" w:name="_Toc72768898"/>
      <w:r w:rsidRPr="00786563">
        <w:t>General</w:t>
      </w:r>
      <w:bookmarkEnd w:id="1125"/>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87BF5CD" w:rsidR="00DD55AE" w:rsidRPr="00DD55AE" w:rsidRDefault="00DD55AE" w:rsidP="00DD55AE">
      <w:pPr>
        <w:jc w:val="center"/>
        <w:rPr>
          <w:b/>
          <w:bCs/>
          <w:sz w:val="20"/>
          <w:szCs w:val="20"/>
        </w:rPr>
      </w:pPr>
      <w:bookmarkStart w:id="1126" w:name="_Ref52745913"/>
      <w:commentRangeStart w:id="1127"/>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51</w:t>
      </w:r>
      <w:r w:rsidR="00D471BA">
        <w:rPr>
          <w:b/>
          <w:bCs/>
          <w:sz w:val="20"/>
          <w:szCs w:val="20"/>
        </w:rPr>
        <w:fldChar w:fldCharType="end"/>
      </w:r>
      <w:bookmarkEnd w:id="1126"/>
      <w:r w:rsidRPr="00DD55AE">
        <w:rPr>
          <w:b/>
          <w:bCs/>
          <w:sz w:val="20"/>
          <w:szCs w:val="20"/>
        </w:rPr>
        <w:t xml:space="preserve"> – Conceptual Sample schema overview.</w:t>
      </w:r>
      <w:commentRangeEnd w:id="1127"/>
      <w:r w:rsidR="00920952">
        <w:rPr>
          <w:rStyle w:val="CommentReference"/>
        </w:rPr>
        <w:commentReference w:id="1127"/>
      </w:r>
    </w:p>
    <w:p w14:paraId="1A3FA59E" w14:textId="6DA66AF3" w:rsidR="00786563" w:rsidRDefault="00786563" w:rsidP="00786563">
      <w:pPr>
        <w:pStyle w:val="Heading3"/>
      </w:pPr>
      <w:bookmarkStart w:id="1128" w:name="_Ref52745963"/>
      <w:r w:rsidRPr="00786563">
        <w:t>Conceptual Sample Schema Package Requirements Class</w:t>
      </w:r>
      <w:bookmarkEnd w:id="112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203BD447" w:rsidR="00A62918" w:rsidDel="00AC6ECA" w:rsidRDefault="00A62918" w:rsidP="00A62918">
      <w:pPr>
        <w:keepNext/>
        <w:rPr>
          <w:del w:id="1129" w:author="Katharina Schleidt" w:date="2021-10-27T12:08:00Z"/>
        </w:rPr>
      </w:pPr>
      <w:del w:id="1130" w:author="Katharina Schleidt" w:date="2021-10-27T12:08:00Z">
        <w:r w:rsidDel="00AC6ECA">
          <w:rPr>
            <w:noProof/>
            <w:lang w:val="fr-FR" w:eastAsia="fr-FR"/>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del>
    </w:p>
    <w:p w14:paraId="27CBEB39" w14:textId="6C56229B" w:rsidR="00786563" w:rsidDel="00AC6ECA" w:rsidRDefault="00A62918" w:rsidP="00A62918">
      <w:pPr>
        <w:jc w:val="center"/>
        <w:rPr>
          <w:del w:id="1131" w:author="Katharina Schleidt" w:date="2021-10-27T12:08:00Z"/>
          <w:b/>
          <w:bCs/>
          <w:sz w:val="20"/>
          <w:szCs w:val="20"/>
        </w:rPr>
      </w:pPr>
      <w:del w:id="1132" w:author="Katharina Schleidt" w:date="2021-10-27T12:08:00Z">
        <w:r w:rsidRPr="00A6291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52</w:delText>
        </w:r>
        <w:r w:rsidR="00D471BA" w:rsidDel="00AC6ECA">
          <w:rPr>
            <w:b/>
            <w:bCs/>
            <w:sz w:val="20"/>
            <w:szCs w:val="20"/>
          </w:rPr>
          <w:fldChar w:fldCharType="end"/>
        </w:r>
        <w:r w:rsidRPr="00A62918" w:rsidDel="00AC6ECA">
          <w:rPr>
            <w:b/>
            <w:bCs/>
            <w:sz w:val="20"/>
            <w:szCs w:val="20"/>
          </w:rPr>
          <w:delText xml:space="preserve"> — (Informative) Included direct and indirect requirements and recommendations of the Conceptual Sample schema package requirements class.</w:delText>
        </w:r>
      </w:del>
    </w:p>
    <w:p w14:paraId="3D086F35" w14:textId="57441BA4" w:rsidR="00A62918" w:rsidRDefault="00CF52E2" w:rsidP="00CF52E2">
      <w:pPr>
        <w:pStyle w:val="Heading2"/>
      </w:pPr>
      <w:bookmarkStart w:id="1133" w:name="_Toc72768899"/>
      <w:r w:rsidRPr="00CF52E2">
        <w:t>Sample</w:t>
      </w:r>
      <w:bookmarkEnd w:id="1133"/>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D94AF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D94AF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D94AF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D94AF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D94AF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D94AF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D94AF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D94AF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D94AF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rsidDel="00D94AF2" w14:paraId="7BB134CB" w14:textId="48901CFE" w:rsidTr="00D94AF2">
        <w:trPr>
          <w:del w:id="1134" w:author="Katharina Schleidt" w:date="2021-10-22T00:38:00Z"/>
        </w:trPr>
        <w:tc>
          <w:tcPr>
            <w:tcW w:w="2400" w:type="dxa"/>
            <w:shd w:val="clear" w:color="auto" w:fill="auto"/>
            <w:tcMar>
              <w:top w:w="100" w:type="dxa"/>
              <w:left w:w="100" w:type="dxa"/>
              <w:bottom w:w="100" w:type="dxa"/>
              <w:right w:w="100" w:type="dxa"/>
            </w:tcMar>
          </w:tcPr>
          <w:p w14:paraId="3BD73C2C" w14:textId="50E925FC" w:rsidR="00CF52E2" w:rsidDel="00D94AF2" w:rsidRDefault="00CF52E2" w:rsidP="001A5B74">
            <w:pPr>
              <w:widowControl w:val="0"/>
              <w:spacing w:line="240" w:lineRule="auto"/>
              <w:rPr>
                <w:del w:id="1135" w:author="Katharina Schleidt" w:date="2021-10-22T00:38:00Z"/>
                <w:sz w:val="20"/>
                <w:szCs w:val="20"/>
              </w:rPr>
            </w:pPr>
            <w:del w:id="1136" w:author="Katharina Schleidt" w:date="2021-10-22T00:38:00Z">
              <w:r w:rsidDel="00D94AF2">
                <w:rPr>
                  <w:sz w:val="20"/>
                  <w:szCs w:val="20"/>
                </w:rPr>
                <w:delText>Requirement</w:delText>
              </w:r>
            </w:del>
          </w:p>
        </w:tc>
        <w:tc>
          <w:tcPr>
            <w:tcW w:w="7371" w:type="dxa"/>
            <w:shd w:val="clear" w:color="auto" w:fill="auto"/>
            <w:tcMar>
              <w:top w:w="100" w:type="dxa"/>
              <w:left w:w="100" w:type="dxa"/>
              <w:bottom w:w="100" w:type="dxa"/>
              <w:right w:w="100" w:type="dxa"/>
            </w:tcMar>
          </w:tcPr>
          <w:p w14:paraId="4B2C4072" w14:textId="41D2A1A5" w:rsidR="00CF52E2" w:rsidDel="00D94AF2" w:rsidRDefault="00CF52E2" w:rsidP="001A5B74">
            <w:pPr>
              <w:widowControl w:val="0"/>
              <w:spacing w:line="240" w:lineRule="auto"/>
              <w:rPr>
                <w:del w:id="1137" w:author="Katharina Schleidt" w:date="2021-10-22T00:38:00Z"/>
                <w:sz w:val="20"/>
                <w:szCs w:val="20"/>
              </w:rPr>
            </w:pPr>
            <w:del w:id="1138" w:author="Katharina Schleidt" w:date="2021-10-22T00:38:00Z">
              <w:r w:rsidDel="00D94AF2">
                <w:rPr>
                  <w:sz w:val="20"/>
                  <w:szCs w:val="20"/>
                </w:rPr>
                <w:delText>/req/sam-cpt/Sample/sampledFeature-card</w:delText>
              </w:r>
            </w:del>
          </w:p>
        </w:tc>
      </w:tr>
      <w:tr w:rsidR="00CF52E2" w14:paraId="20301EE0" w14:textId="77777777" w:rsidTr="00D94AF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D94AF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3F6CCD40" w:rsidR="00B56755" w:rsidDel="00AC6ECA" w:rsidRDefault="00B56755" w:rsidP="00B56755">
      <w:pPr>
        <w:keepNext/>
        <w:rPr>
          <w:del w:id="1139" w:author="Katharina Schleidt" w:date="2021-10-27T12:08:00Z"/>
        </w:rPr>
      </w:pPr>
      <w:del w:id="1140" w:author="Katharina Schleidt" w:date="2021-10-27T12:08:00Z">
        <w:r w:rsidDel="00AC6ECA">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del>
    </w:p>
    <w:p w14:paraId="72571249" w14:textId="6A1A11AC" w:rsidR="00CF52E2" w:rsidRPr="00B56755" w:rsidDel="00AC6ECA" w:rsidRDefault="00B56755" w:rsidP="00B56755">
      <w:pPr>
        <w:jc w:val="center"/>
        <w:rPr>
          <w:del w:id="1141" w:author="Katharina Schleidt" w:date="2021-10-27T12:08:00Z"/>
          <w:b/>
          <w:bCs/>
          <w:sz w:val="20"/>
          <w:szCs w:val="20"/>
        </w:rPr>
      </w:pPr>
      <w:del w:id="1142" w:author="Katharina Schleidt" w:date="2021-10-27T12:08:00Z">
        <w:r w:rsidRPr="00B5675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53</w:delText>
        </w:r>
        <w:r w:rsidR="00D471BA" w:rsidDel="00AC6ECA">
          <w:rPr>
            <w:b/>
            <w:bCs/>
            <w:sz w:val="20"/>
            <w:szCs w:val="20"/>
          </w:rPr>
          <w:fldChar w:fldCharType="end"/>
        </w:r>
        <w:r w:rsidRPr="00B56755" w:rsidDel="00AC6ECA">
          <w:rPr>
            <w:b/>
            <w:bCs/>
            <w:sz w:val="20"/>
            <w:szCs w:val="20"/>
          </w:rPr>
          <w:delText xml:space="preserve"> — (Informative) Included direct and indirect requirements and recommendations of the Conceptual Sample schema — Sample requirements class.</w:delText>
        </w:r>
      </w:del>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t>The way the sample is taken is typically guided by a sampling strategy. Sample</w:t>
      </w:r>
      <w:r w:rsidR="005A7051">
        <w:rPr>
          <w:lang w:eastAsia="ja-JP"/>
        </w:rPr>
        <w:t>s</w:t>
      </w:r>
      <w:r>
        <w:rPr>
          <w:lang w:eastAsia="ja-JP"/>
        </w:rPr>
        <w:t xml:space="preserve"> are often artefacts of an observational strategy, and </w:t>
      </w:r>
      <w:del w:id="1143" w:author="Katharina Schleidt" w:date="2021-07-05T20:09:00Z">
        <w:r w:rsidDel="00E73CAA">
          <w:rPr>
            <w:lang w:eastAsia="ja-JP"/>
          </w:rPr>
          <w:delText xml:space="preserve">have </w:delText>
        </w:r>
      </w:del>
      <w:r>
        <w:rPr>
          <w:lang w:eastAsia="ja-JP"/>
        </w:rPr>
        <w:t xml:space="preserve">often </w:t>
      </w:r>
      <w:ins w:id="1144"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1145" w:name="_Toc72768900"/>
      <w:r w:rsidRPr="00D50D2A">
        <w:t>Sampling</w:t>
      </w:r>
      <w:bookmarkEnd w:id="1145"/>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Change w:id="1146">
          <w:tblGrid>
            <w:gridCol w:w="2258"/>
            <w:gridCol w:w="142"/>
            <w:gridCol w:w="7371"/>
          </w:tblGrid>
        </w:tblGridChange>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r w:rsidR="00FA2FF3" w14:paraId="1914BC33" w14:textId="77777777" w:rsidTr="00FA2FF3">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Change w:id="1147" w:author="Katharina Schleidt" w:date="2021-10-11T19:07:00Z">
            <w:tblPrEx>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Ex>
          </w:tblPrExChange>
        </w:tblPrEx>
        <w:trPr>
          <w:trHeight w:val="420"/>
          <w:ins w:id="1148" w:author="Katharina Schleidt" w:date="2021-10-11T19:07:00Z"/>
          <w:trPrChange w:id="1149" w:author="Katharina Schleidt" w:date="2021-10-11T19:07:00Z">
            <w:trPr>
              <w:trHeight w:val="420"/>
            </w:trPr>
          </w:trPrChange>
        </w:trPr>
        <w:tc>
          <w:tcPr>
            <w:tcW w:w="2400" w:type="dxa"/>
            <w:shd w:val="clear" w:color="auto" w:fill="auto"/>
            <w:tcMar>
              <w:top w:w="100" w:type="dxa"/>
              <w:left w:w="100" w:type="dxa"/>
              <w:bottom w:w="100" w:type="dxa"/>
              <w:right w:w="100" w:type="dxa"/>
            </w:tcMar>
            <w:tcPrChange w:id="1150" w:author="Katharina Schleidt" w:date="2021-10-11T19:07:00Z">
              <w:tcPr>
                <w:tcW w:w="2258" w:type="dxa"/>
                <w:shd w:val="clear" w:color="auto" w:fill="auto"/>
                <w:tcMar>
                  <w:top w:w="100" w:type="dxa"/>
                  <w:left w:w="100" w:type="dxa"/>
                  <w:bottom w:w="100" w:type="dxa"/>
                  <w:right w:w="100" w:type="dxa"/>
                </w:tcMar>
              </w:tcPr>
            </w:tcPrChange>
          </w:tcPr>
          <w:p w14:paraId="3F028F8F" w14:textId="77777777" w:rsidR="00FA2FF3" w:rsidRDefault="00FA2FF3" w:rsidP="00D45324">
            <w:pPr>
              <w:widowControl w:val="0"/>
              <w:spacing w:line="240" w:lineRule="auto"/>
              <w:rPr>
                <w:ins w:id="1151" w:author="Katharina Schleidt" w:date="2021-10-11T19:07:00Z"/>
                <w:sz w:val="20"/>
                <w:szCs w:val="20"/>
              </w:rPr>
            </w:pPr>
            <w:ins w:id="1152" w:author="Katharina Schleidt" w:date="2021-10-11T19:07:00Z">
              <w:r>
                <w:rPr>
                  <w:sz w:val="20"/>
                  <w:szCs w:val="20"/>
                </w:rPr>
                <w:t>Requirement</w:t>
              </w:r>
            </w:ins>
          </w:p>
        </w:tc>
        <w:tc>
          <w:tcPr>
            <w:tcW w:w="7371" w:type="dxa"/>
            <w:shd w:val="clear" w:color="auto" w:fill="auto"/>
            <w:tcMar>
              <w:top w:w="100" w:type="dxa"/>
              <w:left w:w="100" w:type="dxa"/>
              <w:bottom w:w="100" w:type="dxa"/>
              <w:right w:w="100" w:type="dxa"/>
            </w:tcMar>
            <w:tcPrChange w:id="1153" w:author="Katharina Schleidt" w:date="2021-10-11T19:07:00Z">
              <w:tcPr>
                <w:tcW w:w="7513" w:type="dxa"/>
                <w:gridSpan w:val="2"/>
                <w:shd w:val="clear" w:color="auto" w:fill="auto"/>
                <w:tcMar>
                  <w:top w:w="100" w:type="dxa"/>
                  <w:left w:w="100" w:type="dxa"/>
                  <w:bottom w:w="100" w:type="dxa"/>
                  <w:right w:w="100" w:type="dxa"/>
                </w:tcMar>
              </w:tcPr>
            </w:tcPrChange>
          </w:tcPr>
          <w:p w14:paraId="604A2FB2" w14:textId="77777777" w:rsidR="00FA2FF3" w:rsidRDefault="00FA2FF3" w:rsidP="00D45324">
            <w:pPr>
              <w:widowControl w:val="0"/>
              <w:spacing w:line="240" w:lineRule="auto"/>
              <w:rPr>
                <w:ins w:id="1154" w:author="Katharina Schleidt" w:date="2021-10-11T19:07:00Z"/>
                <w:sz w:val="20"/>
                <w:szCs w:val="20"/>
              </w:rPr>
            </w:pPr>
            <w:ins w:id="1155"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E86F5B5" w14:textId="5D2989F8" w:rsidR="00D50D2A" w:rsidRDefault="00D50D2A" w:rsidP="00D50D2A">
      <w:pPr>
        <w:rPr>
          <w:lang w:eastAsia="ja-JP"/>
        </w:rPr>
      </w:pPr>
    </w:p>
    <w:p w14:paraId="6F8A1591" w14:textId="12C1F97A" w:rsidR="009A5300" w:rsidDel="00AC6ECA" w:rsidRDefault="009A5300" w:rsidP="009A5300">
      <w:pPr>
        <w:keepNext/>
        <w:rPr>
          <w:del w:id="1156" w:author="Katharina Schleidt" w:date="2021-10-27T12:08:00Z"/>
        </w:rPr>
      </w:pPr>
      <w:del w:id="1157" w:author="Katharina Schleidt" w:date="2021-10-27T12:08:00Z">
        <w:r w:rsidDel="00AC6ECA">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del>
    </w:p>
    <w:p w14:paraId="1D9ECE8E" w14:textId="5315C04C" w:rsidR="001B6287" w:rsidDel="00AC6ECA" w:rsidRDefault="009A5300" w:rsidP="009A5300">
      <w:pPr>
        <w:jc w:val="center"/>
        <w:rPr>
          <w:del w:id="1158" w:author="Katharina Schleidt" w:date="2021-10-27T12:08:00Z"/>
          <w:b/>
          <w:bCs/>
          <w:sz w:val="20"/>
          <w:szCs w:val="20"/>
        </w:rPr>
      </w:pPr>
      <w:del w:id="1159" w:author="Katharina Schleidt" w:date="2021-10-27T12:08:00Z">
        <w:r w:rsidRPr="009A5300"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54</w:delText>
        </w:r>
        <w:r w:rsidR="00D471BA" w:rsidDel="00AC6ECA">
          <w:rPr>
            <w:b/>
            <w:bCs/>
            <w:sz w:val="20"/>
            <w:szCs w:val="20"/>
          </w:rPr>
          <w:fldChar w:fldCharType="end"/>
        </w:r>
        <w:r w:rsidRPr="009A5300" w:rsidDel="00AC6ECA">
          <w:rPr>
            <w:b/>
            <w:bCs/>
            <w:sz w:val="20"/>
            <w:szCs w:val="20"/>
          </w:rPr>
          <w:delText xml:space="preserve"> — (Informative) Included direct and indirect requirements and recommendations of the Conceptual Sample schema — Sampling requirements class.</w:delText>
        </w:r>
      </w:del>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3F1E69">
      <w:pPr>
        <w:pStyle w:val="Heading3"/>
        <w:tabs>
          <w:tab w:val="left" w:pos="2070"/>
        </w:tabs>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1160" w:name="_Toc72768901"/>
      <w:r w:rsidRPr="002B6928">
        <w:t>Sampler</w:t>
      </w:r>
      <w:bookmarkEnd w:id="1160"/>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142"/>
        <w:gridCol w:w="7371"/>
      </w:tblGrid>
      <w:tr w:rsidR="002B6928" w14:paraId="393EF023" w14:textId="77777777" w:rsidTr="002B6928">
        <w:tc>
          <w:tcPr>
            <w:tcW w:w="2400" w:type="dxa"/>
            <w:gridSpan w:val="2"/>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gridSpan w:val="2"/>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gridSpan w:val="2"/>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gridSpan w:val="2"/>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gridSpan w:val="2"/>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gridSpan w:val="2"/>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gridSpan w:val="2"/>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r w:rsidR="00FA2FF3" w14:paraId="1E603F46" w14:textId="77777777" w:rsidTr="00D45324">
        <w:trPr>
          <w:trHeight w:val="420"/>
          <w:ins w:id="1161" w:author="Katharina Schleidt" w:date="2021-10-11T19:07:00Z"/>
        </w:trPr>
        <w:tc>
          <w:tcPr>
            <w:tcW w:w="2258" w:type="dxa"/>
            <w:shd w:val="clear" w:color="auto" w:fill="auto"/>
            <w:tcMar>
              <w:top w:w="100" w:type="dxa"/>
              <w:left w:w="100" w:type="dxa"/>
              <w:bottom w:w="100" w:type="dxa"/>
              <w:right w:w="100" w:type="dxa"/>
            </w:tcMar>
          </w:tcPr>
          <w:p w14:paraId="3CA0F050" w14:textId="77777777" w:rsidR="00FA2FF3" w:rsidRDefault="00FA2FF3" w:rsidP="00D45324">
            <w:pPr>
              <w:widowControl w:val="0"/>
              <w:spacing w:line="240" w:lineRule="auto"/>
              <w:rPr>
                <w:ins w:id="1162" w:author="Katharina Schleidt" w:date="2021-10-11T19:07:00Z"/>
                <w:sz w:val="20"/>
                <w:szCs w:val="20"/>
              </w:rPr>
            </w:pPr>
            <w:ins w:id="1163" w:author="Katharina Schleidt" w:date="2021-10-11T19:07:00Z">
              <w:r>
                <w:rPr>
                  <w:sz w:val="20"/>
                  <w:szCs w:val="20"/>
                </w:rPr>
                <w:t>Requirement</w:t>
              </w:r>
            </w:ins>
          </w:p>
        </w:tc>
        <w:tc>
          <w:tcPr>
            <w:tcW w:w="7513" w:type="dxa"/>
            <w:gridSpan w:val="2"/>
            <w:shd w:val="clear" w:color="auto" w:fill="auto"/>
            <w:tcMar>
              <w:top w:w="100" w:type="dxa"/>
              <w:left w:w="100" w:type="dxa"/>
              <w:bottom w:w="100" w:type="dxa"/>
              <w:right w:w="100" w:type="dxa"/>
            </w:tcMar>
          </w:tcPr>
          <w:p w14:paraId="053005EE" w14:textId="77777777" w:rsidR="00FA2FF3" w:rsidRDefault="00FA2FF3" w:rsidP="00D45324">
            <w:pPr>
              <w:widowControl w:val="0"/>
              <w:spacing w:line="240" w:lineRule="auto"/>
              <w:rPr>
                <w:ins w:id="1164" w:author="Katharina Schleidt" w:date="2021-10-11T19:07:00Z"/>
                <w:sz w:val="20"/>
                <w:szCs w:val="20"/>
              </w:rPr>
            </w:pPr>
            <w:ins w:id="1165"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799C2293" w14:textId="3D0D049F" w:rsidR="002B6928" w:rsidRDefault="002B6928" w:rsidP="002B6928">
      <w:pPr>
        <w:rPr>
          <w:lang w:eastAsia="ja-JP"/>
        </w:rPr>
      </w:pPr>
    </w:p>
    <w:p w14:paraId="0A254F48" w14:textId="3EDAABAF" w:rsidR="00311112" w:rsidDel="00AC6ECA" w:rsidRDefault="00311112" w:rsidP="00311112">
      <w:pPr>
        <w:keepNext/>
        <w:rPr>
          <w:del w:id="1166" w:author="Katharina Schleidt" w:date="2021-10-27T12:09:00Z"/>
        </w:rPr>
      </w:pPr>
      <w:del w:id="1167" w:author="Katharina Schleidt" w:date="2021-10-27T12:09:00Z">
        <w:r w:rsidDel="00AC6ECA">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del>
    </w:p>
    <w:p w14:paraId="37772A98" w14:textId="74A3F935" w:rsidR="002B6928" w:rsidDel="00AC6ECA" w:rsidRDefault="00311112" w:rsidP="00311112">
      <w:pPr>
        <w:jc w:val="center"/>
        <w:rPr>
          <w:del w:id="1168" w:author="Katharina Schleidt" w:date="2021-10-27T12:09:00Z"/>
          <w:b/>
          <w:bCs/>
          <w:sz w:val="20"/>
          <w:szCs w:val="20"/>
        </w:rPr>
      </w:pPr>
      <w:del w:id="1169" w:author="Katharina Schleidt" w:date="2021-10-27T12:09:00Z">
        <w:r w:rsidRPr="00311112"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55</w:delText>
        </w:r>
        <w:r w:rsidR="00D471BA" w:rsidDel="00AC6ECA">
          <w:rPr>
            <w:b/>
            <w:bCs/>
            <w:sz w:val="20"/>
            <w:szCs w:val="20"/>
          </w:rPr>
          <w:fldChar w:fldCharType="end"/>
        </w:r>
        <w:r w:rsidRPr="00311112" w:rsidDel="00AC6ECA">
          <w:rPr>
            <w:b/>
            <w:bCs/>
            <w:sz w:val="20"/>
            <w:szCs w:val="20"/>
          </w:rPr>
          <w:delText xml:space="preserve"> — (Informative) Included direct and indirect requirements and recommendations of the Conceptual Sample schema — Sampler requirements class.</w:delText>
        </w:r>
      </w:del>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D45324" w:rsidRDefault="00E01F9E" w:rsidP="00220B53">
      <w:pPr>
        <w:pStyle w:val="ListParagraph"/>
        <w:numPr>
          <w:ilvl w:val="0"/>
          <w:numId w:val="21"/>
        </w:numPr>
        <w:rPr>
          <w:lang w:val="fr-FR" w:eastAsia="ja-JP"/>
          <w:rPrChange w:id="1170" w:author="Grellet Sylvain" w:date="2021-10-20T21:18:00Z">
            <w:rPr>
              <w:lang w:eastAsia="ja-JP"/>
            </w:rPr>
          </w:rPrChange>
        </w:rPr>
      </w:pPr>
      <w:proofErr w:type="gramStart"/>
      <w:r w:rsidRPr="00D45324">
        <w:rPr>
          <w:lang w:val="fr-FR" w:eastAsia="ja-JP"/>
          <w:rPrChange w:id="1171" w:author="Grellet Sylvain" w:date="2021-10-20T21:18:00Z">
            <w:rPr>
              <w:lang w:eastAsia="ja-JP"/>
            </w:rPr>
          </w:rPrChange>
        </w:rPr>
        <w:t>image</w:t>
      </w:r>
      <w:proofErr w:type="gramEnd"/>
      <w:r w:rsidRPr="00D45324">
        <w:rPr>
          <w:lang w:val="fr-FR" w:eastAsia="ja-JP"/>
          <w:rPrChange w:id="1172" w:author="Grellet Sylvain" w:date="2021-10-20T21:18:00Z">
            <w:rPr>
              <w:lang w:eastAsia="ja-JP"/>
            </w:rPr>
          </w:rPrChange>
        </w:rPr>
        <w:t xml:space="preserve"> </w:t>
      </w:r>
      <w:proofErr w:type="spellStart"/>
      <w:r w:rsidRPr="00D45324">
        <w:rPr>
          <w:lang w:val="fr-FR" w:eastAsia="ja-JP"/>
          <w:rPrChange w:id="1173" w:author="Grellet Sylvain" w:date="2021-10-20T21:18:00Z">
            <w:rPr>
              <w:lang w:eastAsia="ja-JP"/>
            </w:rPr>
          </w:rPrChange>
        </w:rPr>
        <w:t>sensor</w:t>
      </w:r>
      <w:proofErr w:type="spellEnd"/>
      <w:r w:rsidRPr="00D45324">
        <w:rPr>
          <w:lang w:val="fr-FR" w:eastAsia="ja-JP"/>
          <w:rPrChange w:id="1174" w:author="Grellet Sylvain" w:date="2021-10-20T21:18:00Z">
            <w:rPr>
              <w:lang w:eastAsia="ja-JP"/>
            </w:rPr>
          </w:rPrChange>
        </w:rPr>
        <w:t xml:space="preserve">, a </w:t>
      </w:r>
      <w:proofErr w:type="spellStart"/>
      <w:r w:rsidRPr="00D45324">
        <w:rPr>
          <w:lang w:val="fr-FR" w:eastAsia="ja-JP"/>
          <w:rPrChange w:id="1175" w:author="Grellet Sylvain" w:date="2021-10-20T21:18:00Z">
            <w:rPr>
              <w:lang w:eastAsia="ja-JP"/>
            </w:rPr>
          </w:rPrChange>
        </w:rPr>
        <w:t>soil</w:t>
      </w:r>
      <w:proofErr w:type="spellEnd"/>
      <w:r w:rsidRPr="00D45324">
        <w:rPr>
          <w:lang w:val="fr-FR" w:eastAsia="ja-JP"/>
          <w:rPrChange w:id="1176" w:author="Grellet Sylvain" w:date="2021-10-20T21:18:00Z">
            <w:rPr>
              <w:lang w:eastAsia="ja-JP"/>
            </w:rPr>
          </w:rPrChange>
        </w:rPr>
        <w:t xml:space="preserve"> </w:t>
      </w:r>
      <w:proofErr w:type="spellStart"/>
      <w:r w:rsidRPr="00D45324">
        <w:rPr>
          <w:lang w:val="fr-FR" w:eastAsia="ja-JP"/>
          <w:rPrChange w:id="1177" w:author="Grellet Sylvain" w:date="2021-10-20T21:18:00Z">
            <w:rPr>
              <w:lang w:eastAsia="ja-JP"/>
            </w:rPr>
          </w:rPrChange>
        </w:rPr>
        <w:t>auger</w:t>
      </w:r>
      <w:proofErr w:type="spellEnd"/>
      <w:r w:rsidRPr="00D45324">
        <w:rPr>
          <w:lang w:val="fr-FR" w:eastAsia="ja-JP"/>
          <w:rPrChange w:id="1178" w:author="Grellet Sylvain" w:date="2021-10-20T21:18: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179" w:name="_Toc72768902"/>
      <w:proofErr w:type="spellStart"/>
      <w:r w:rsidRPr="000A140B">
        <w:t>PreparationStep</w:t>
      </w:r>
      <w:bookmarkEnd w:id="1179"/>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r w:rsidR="00FA2FF3" w14:paraId="489E6C7A" w14:textId="77777777" w:rsidTr="00D45324">
        <w:trPr>
          <w:trHeight w:val="420"/>
          <w:ins w:id="1180" w:author="Katharina Schleidt" w:date="2021-10-11T19:06:00Z"/>
        </w:trPr>
        <w:tc>
          <w:tcPr>
            <w:tcW w:w="2258" w:type="dxa"/>
            <w:shd w:val="clear" w:color="auto" w:fill="auto"/>
            <w:tcMar>
              <w:top w:w="100" w:type="dxa"/>
              <w:left w:w="100" w:type="dxa"/>
              <w:bottom w:w="100" w:type="dxa"/>
              <w:right w:w="100" w:type="dxa"/>
            </w:tcMar>
          </w:tcPr>
          <w:p w14:paraId="6D5BF9F0" w14:textId="77777777" w:rsidR="00FA2FF3" w:rsidRDefault="00FA2FF3" w:rsidP="00D45324">
            <w:pPr>
              <w:widowControl w:val="0"/>
              <w:spacing w:line="240" w:lineRule="auto"/>
              <w:rPr>
                <w:ins w:id="1181" w:author="Katharina Schleidt" w:date="2021-10-11T19:06:00Z"/>
                <w:sz w:val="20"/>
                <w:szCs w:val="20"/>
              </w:rPr>
            </w:pPr>
            <w:ins w:id="1182"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7C905875" w14:textId="77777777" w:rsidR="00FA2FF3" w:rsidRDefault="00FA2FF3" w:rsidP="00D45324">
            <w:pPr>
              <w:widowControl w:val="0"/>
              <w:spacing w:line="240" w:lineRule="auto"/>
              <w:rPr>
                <w:ins w:id="1183" w:author="Katharina Schleidt" w:date="2021-10-11T19:06:00Z"/>
                <w:sz w:val="20"/>
                <w:szCs w:val="20"/>
              </w:rPr>
            </w:pPr>
            <w:ins w:id="1184"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0744A289" w14:textId="196559E9" w:rsidR="000A140B" w:rsidRDefault="000A140B" w:rsidP="000A140B">
      <w:pPr>
        <w:rPr>
          <w:lang w:eastAsia="ja-JP"/>
        </w:rPr>
      </w:pPr>
    </w:p>
    <w:p w14:paraId="748213C5" w14:textId="7D4D419E" w:rsidR="0018668C" w:rsidDel="00AC6ECA" w:rsidRDefault="0018668C" w:rsidP="0018668C">
      <w:pPr>
        <w:keepNext/>
        <w:rPr>
          <w:del w:id="1185" w:author="Katharina Schleidt" w:date="2021-10-27T12:09:00Z"/>
        </w:rPr>
      </w:pPr>
      <w:del w:id="1186" w:author="Katharina Schleidt" w:date="2021-10-27T12:09:00Z">
        <w:r w:rsidDel="00AC6ECA">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del>
    </w:p>
    <w:p w14:paraId="6036F96A" w14:textId="1EF81C81" w:rsidR="000A140B" w:rsidDel="00AC6ECA" w:rsidRDefault="0018668C" w:rsidP="0018668C">
      <w:pPr>
        <w:jc w:val="center"/>
        <w:rPr>
          <w:del w:id="1187" w:author="Katharina Schleidt" w:date="2021-10-27T12:09:00Z"/>
          <w:b/>
          <w:bCs/>
          <w:sz w:val="20"/>
          <w:szCs w:val="20"/>
        </w:rPr>
      </w:pPr>
      <w:del w:id="1188" w:author="Katharina Schleidt" w:date="2021-10-27T12:09:00Z">
        <w:r w:rsidRPr="0018668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56</w:delText>
        </w:r>
        <w:r w:rsidR="00D471BA" w:rsidDel="00AC6ECA">
          <w:rPr>
            <w:b/>
            <w:bCs/>
            <w:sz w:val="20"/>
            <w:szCs w:val="20"/>
          </w:rPr>
          <w:fldChar w:fldCharType="end"/>
        </w:r>
        <w:r w:rsidRPr="0018668C" w:rsidDel="00AC6ECA">
          <w:rPr>
            <w:b/>
            <w:bCs/>
            <w:sz w:val="20"/>
            <w:szCs w:val="20"/>
          </w:rPr>
          <w:delText xml:space="preserve"> — (Informative) Included direct and indirect requirements and recommendations of the Conceptual Sample schema — PreparationStep requirements class.</w:delText>
        </w:r>
      </w:del>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189" w:name="_Toc72768903"/>
      <w:proofErr w:type="spellStart"/>
      <w:r w:rsidRPr="00A84954">
        <w:t>PreparationProcedure</w:t>
      </w:r>
      <w:bookmarkEnd w:id="1189"/>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r w:rsidR="00FA2FF3" w14:paraId="12C5E0F2" w14:textId="77777777" w:rsidTr="00D45324">
        <w:trPr>
          <w:trHeight w:val="420"/>
          <w:ins w:id="1190" w:author="Katharina Schleidt" w:date="2021-10-11T19:06:00Z"/>
        </w:trPr>
        <w:tc>
          <w:tcPr>
            <w:tcW w:w="2258" w:type="dxa"/>
            <w:shd w:val="clear" w:color="auto" w:fill="auto"/>
            <w:tcMar>
              <w:top w:w="100" w:type="dxa"/>
              <w:left w:w="100" w:type="dxa"/>
              <w:bottom w:w="100" w:type="dxa"/>
              <w:right w:w="100" w:type="dxa"/>
            </w:tcMar>
          </w:tcPr>
          <w:p w14:paraId="3DA5C157" w14:textId="77777777" w:rsidR="00FA2FF3" w:rsidRDefault="00FA2FF3" w:rsidP="00D45324">
            <w:pPr>
              <w:widowControl w:val="0"/>
              <w:spacing w:line="240" w:lineRule="auto"/>
              <w:rPr>
                <w:ins w:id="1191" w:author="Katharina Schleidt" w:date="2021-10-11T19:06:00Z"/>
                <w:sz w:val="20"/>
                <w:szCs w:val="20"/>
              </w:rPr>
            </w:pPr>
            <w:ins w:id="1192" w:author="Katharina Schleidt" w:date="2021-10-11T19:06:00Z">
              <w:r>
                <w:rPr>
                  <w:sz w:val="20"/>
                  <w:szCs w:val="20"/>
                </w:rPr>
                <w:t>Requirement</w:t>
              </w:r>
            </w:ins>
          </w:p>
        </w:tc>
        <w:tc>
          <w:tcPr>
            <w:tcW w:w="7513" w:type="dxa"/>
            <w:shd w:val="clear" w:color="auto" w:fill="auto"/>
            <w:tcMar>
              <w:top w:w="100" w:type="dxa"/>
              <w:left w:w="100" w:type="dxa"/>
              <w:bottom w:w="100" w:type="dxa"/>
              <w:right w:w="100" w:type="dxa"/>
            </w:tcMar>
          </w:tcPr>
          <w:p w14:paraId="1AF70D4C" w14:textId="77777777" w:rsidR="00FA2FF3" w:rsidRDefault="00FA2FF3" w:rsidP="00D45324">
            <w:pPr>
              <w:widowControl w:val="0"/>
              <w:spacing w:line="240" w:lineRule="auto"/>
              <w:rPr>
                <w:ins w:id="1193" w:author="Katharina Schleidt" w:date="2021-10-11T19:06:00Z"/>
                <w:sz w:val="20"/>
                <w:szCs w:val="20"/>
              </w:rPr>
            </w:pPr>
            <w:ins w:id="1194" w:author="Katharina Schleidt" w:date="2021-10-11T19:06: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5585C995" w14:textId="615DB7D5" w:rsidR="00A84954" w:rsidRDefault="00A84954" w:rsidP="00A84954">
      <w:pPr>
        <w:rPr>
          <w:lang w:eastAsia="ja-JP"/>
        </w:rPr>
      </w:pPr>
    </w:p>
    <w:p w14:paraId="0977F935" w14:textId="29FA1BBB" w:rsidR="0057786D" w:rsidDel="00AC6ECA" w:rsidRDefault="0057786D" w:rsidP="0057786D">
      <w:pPr>
        <w:keepNext/>
        <w:rPr>
          <w:del w:id="1195" w:author="Katharina Schleidt" w:date="2021-10-27T12:09:00Z"/>
        </w:rPr>
      </w:pPr>
      <w:del w:id="1196" w:author="Katharina Schleidt" w:date="2021-10-27T12:09:00Z">
        <w:r w:rsidDel="00AC6ECA">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del>
    </w:p>
    <w:p w14:paraId="63625D23" w14:textId="55935246" w:rsidR="00A84954" w:rsidDel="00AC6ECA" w:rsidRDefault="0057786D" w:rsidP="0057786D">
      <w:pPr>
        <w:jc w:val="center"/>
        <w:rPr>
          <w:del w:id="1197" w:author="Katharina Schleidt" w:date="2021-10-27T12:09:00Z"/>
          <w:b/>
          <w:bCs/>
          <w:sz w:val="20"/>
          <w:szCs w:val="20"/>
        </w:rPr>
      </w:pPr>
      <w:del w:id="1198" w:author="Katharina Schleidt" w:date="2021-10-27T12:09:00Z">
        <w:r w:rsidRPr="0057786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57</w:delText>
        </w:r>
        <w:r w:rsidR="00D471BA" w:rsidDel="00AC6ECA">
          <w:rPr>
            <w:b/>
            <w:bCs/>
            <w:sz w:val="20"/>
            <w:szCs w:val="20"/>
          </w:rPr>
          <w:fldChar w:fldCharType="end"/>
        </w:r>
        <w:r w:rsidRPr="0057786D" w:rsidDel="00AC6ECA">
          <w:rPr>
            <w:b/>
            <w:bCs/>
            <w:sz w:val="20"/>
            <w:szCs w:val="20"/>
          </w:rPr>
          <w:delText xml:space="preserve"> — (Informative) Included direct and indirect requirements and recommendations of the Conceptual Sample schema — PreparationProcedure requirements class.</w:delText>
        </w:r>
      </w:del>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199" w:name="_Toc72768904"/>
      <w:proofErr w:type="spellStart"/>
      <w:r w:rsidRPr="00760C94">
        <w:t>SamplingProcedure</w:t>
      </w:r>
      <w:bookmarkEnd w:id="1199"/>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r w:rsidR="00FA2FF3" w14:paraId="7D9794A9" w14:textId="77777777" w:rsidTr="00D45324">
        <w:trPr>
          <w:trHeight w:val="420"/>
          <w:ins w:id="1200" w:author="Katharina Schleidt" w:date="2021-10-11T19:07:00Z"/>
        </w:trPr>
        <w:tc>
          <w:tcPr>
            <w:tcW w:w="2258" w:type="dxa"/>
            <w:shd w:val="clear" w:color="auto" w:fill="auto"/>
            <w:tcMar>
              <w:top w:w="100" w:type="dxa"/>
              <w:left w:w="100" w:type="dxa"/>
              <w:bottom w:w="100" w:type="dxa"/>
              <w:right w:w="100" w:type="dxa"/>
            </w:tcMar>
          </w:tcPr>
          <w:p w14:paraId="0AE11D3A" w14:textId="77777777" w:rsidR="00FA2FF3" w:rsidRDefault="00FA2FF3" w:rsidP="00D45324">
            <w:pPr>
              <w:widowControl w:val="0"/>
              <w:spacing w:line="240" w:lineRule="auto"/>
              <w:rPr>
                <w:ins w:id="1201" w:author="Katharina Schleidt" w:date="2021-10-11T19:07:00Z"/>
                <w:sz w:val="20"/>
                <w:szCs w:val="20"/>
              </w:rPr>
            </w:pPr>
            <w:ins w:id="1202" w:author="Katharina Schleidt" w:date="2021-10-11T19:07:00Z">
              <w:r>
                <w:rPr>
                  <w:sz w:val="20"/>
                  <w:szCs w:val="20"/>
                </w:rPr>
                <w:t>Requirement</w:t>
              </w:r>
            </w:ins>
          </w:p>
        </w:tc>
        <w:tc>
          <w:tcPr>
            <w:tcW w:w="7513" w:type="dxa"/>
            <w:shd w:val="clear" w:color="auto" w:fill="auto"/>
            <w:tcMar>
              <w:top w:w="100" w:type="dxa"/>
              <w:left w:w="100" w:type="dxa"/>
              <w:bottom w:w="100" w:type="dxa"/>
              <w:right w:w="100" w:type="dxa"/>
            </w:tcMar>
          </w:tcPr>
          <w:p w14:paraId="792AE4C7" w14:textId="77777777" w:rsidR="00FA2FF3" w:rsidRDefault="00FA2FF3" w:rsidP="00D45324">
            <w:pPr>
              <w:widowControl w:val="0"/>
              <w:spacing w:line="240" w:lineRule="auto"/>
              <w:rPr>
                <w:ins w:id="1203" w:author="Katharina Schleidt" w:date="2021-10-11T19:07:00Z"/>
                <w:sz w:val="20"/>
                <w:szCs w:val="20"/>
              </w:rPr>
            </w:pPr>
            <w:ins w:id="1204" w:author="Katharina Schleidt" w:date="2021-10-11T19:07:00Z">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ins>
          </w:p>
        </w:tc>
      </w:tr>
    </w:tbl>
    <w:p w14:paraId="2D31684F" w14:textId="7869BA85" w:rsidR="00760C94" w:rsidRDefault="00760C94" w:rsidP="00760C94">
      <w:pPr>
        <w:rPr>
          <w:lang w:eastAsia="ja-JP"/>
        </w:rPr>
      </w:pPr>
    </w:p>
    <w:p w14:paraId="78934D6F" w14:textId="5333F810" w:rsidR="007C2205" w:rsidDel="00AC6ECA" w:rsidRDefault="00933944" w:rsidP="007C2205">
      <w:pPr>
        <w:keepNext/>
        <w:rPr>
          <w:del w:id="1205" w:author="Katharina Schleidt" w:date="2021-10-27T12:09:00Z"/>
        </w:rPr>
      </w:pPr>
      <w:del w:id="1206" w:author="Katharina Schleidt" w:date="2021-10-27T12:09:00Z">
        <w:r w:rsidDel="00AC6ECA">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del>
    </w:p>
    <w:p w14:paraId="0B256805" w14:textId="60DE58EB" w:rsidR="00904CF1" w:rsidDel="00AC6ECA" w:rsidRDefault="007C2205" w:rsidP="007C2205">
      <w:pPr>
        <w:jc w:val="center"/>
        <w:rPr>
          <w:del w:id="1207" w:author="Katharina Schleidt" w:date="2021-10-27T12:09:00Z"/>
          <w:b/>
          <w:bCs/>
          <w:sz w:val="20"/>
          <w:szCs w:val="20"/>
        </w:rPr>
      </w:pPr>
      <w:del w:id="1208" w:author="Katharina Schleidt" w:date="2021-10-27T12:09:00Z">
        <w:r w:rsidRPr="007C2205"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58</w:delText>
        </w:r>
        <w:r w:rsidR="00D471BA" w:rsidDel="00AC6ECA">
          <w:rPr>
            <w:b/>
            <w:bCs/>
            <w:sz w:val="20"/>
            <w:szCs w:val="20"/>
          </w:rPr>
          <w:fldChar w:fldCharType="end"/>
        </w:r>
        <w:r w:rsidRPr="007C2205" w:rsidDel="00AC6ECA">
          <w:rPr>
            <w:b/>
            <w:bCs/>
            <w:sz w:val="20"/>
            <w:szCs w:val="20"/>
          </w:rPr>
          <w:delText xml:space="preserve"> — (Informative) Included direct and indirect requirements and recommendations of the Conceptual Sample schema — SamplingProcedure requirements class.</w:delText>
        </w:r>
      </w:del>
    </w:p>
    <w:p w14:paraId="72F33432" w14:textId="391449EF" w:rsidR="007C2205" w:rsidRDefault="00455570" w:rsidP="00455570">
      <w:pPr>
        <w:pStyle w:val="Heading3"/>
      </w:pPr>
      <w:r w:rsidRPr="00455570">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209" w:name="_Toc72768905"/>
      <w:r w:rsidRPr="00920189">
        <w:t>Abstract Sample Core</w:t>
      </w:r>
      <w:bookmarkEnd w:id="1209"/>
    </w:p>
    <w:p w14:paraId="487838B1" w14:textId="6E167612" w:rsidR="00CE109A" w:rsidRDefault="001B0D6E" w:rsidP="001B0D6E">
      <w:pPr>
        <w:pStyle w:val="Heading2"/>
      </w:pPr>
      <w:bookmarkStart w:id="1210" w:name="_Toc72768906"/>
      <w:r w:rsidRPr="001B0D6E">
        <w:t>General</w:t>
      </w:r>
      <w:bookmarkEnd w:id="1210"/>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4E1FC95F" w:rsidR="00F77288" w:rsidDel="00AC6ECA" w:rsidRDefault="00F77288" w:rsidP="00F77288">
      <w:pPr>
        <w:keepNext/>
        <w:rPr>
          <w:del w:id="1211" w:author="Katharina Schleidt" w:date="2021-10-27T12:09:00Z"/>
        </w:rPr>
      </w:pPr>
      <w:del w:id="1212" w:author="Katharina Schleidt" w:date="2021-10-27T12:09:00Z">
        <w:r w:rsidDel="00AC6ECA">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del>
    </w:p>
    <w:p w14:paraId="545E70BF" w14:textId="143C0D7D" w:rsidR="001B0D6E" w:rsidDel="00AC6ECA" w:rsidRDefault="00F77288" w:rsidP="00F77288">
      <w:pPr>
        <w:jc w:val="center"/>
        <w:rPr>
          <w:del w:id="1213" w:author="Katharina Schleidt" w:date="2021-10-27T12:09:00Z"/>
          <w:b/>
          <w:bCs/>
          <w:sz w:val="20"/>
          <w:szCs w:val="20"/>
        </w:rPr>
      </w:pPr>
      <w:del w:id="1214" w:author="Katharina Schleidt" w:date="2021-10-27T12:09:00Z">
        <w:r w:rsidRPr="00F77288"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59</w:delText>
        </w:r>
        <w:r w:rsidR="00D471BA" w:rsidDel="00AC6ECA">
          <w:rPr>
            <w:b/>
            <w:bCs/>
            <w:sz w:val="20"/>
            <w:szCs w:val="20"/>
          </w:rPr>
          <w:fldChar w:fldCharType="end"/>
        </w:r>
        <w:r w:rsidRPr="00F77288" w:rsidDel="00AC6ECA">
          <w:rPr>
            <w:b/>
            <w:bCs/>
            <w:sz w:val="20"/>
            <w:szCs w:val="20"/>
          </w:rPr>
          <w:delText xml:space="preserve"> — (Informative) Included direct and indirect requirements and recommendations of the Abstract Sample core package requirements class.</w:delText>
        </w:r>
      </w:del>
    </w:p>
    <w:p w14:paraId="05A3C014" w14:textId="3E4BAFB4" w:rsidR="00F77288" w:rsidRDefault="00C356AB" w:rsidP="00C356AB">
      <w:pPr>
        <w:pStyle w:val="Heading2"/>
      </w:pPr>
      <w:bookmarkStart w:id="1215" w:name="_Toc72768907"/>
      <w:proofErr w:type="spellStart"/>
      <w:r w:rsidRPr="00C356AB">
        <w:t>AbstractSample</w:t>
      </w:r>
      <w:bookmarkEnd w:id="1215"/>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6F36F6">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6F36F6">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6F36F6">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6F36F6">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6F36F6">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6F36F6">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6F36F6">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6F36F6">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6F36F6">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6811E8C7" w14:textId="77777777" w:rsidTr="006F36F6">
        <w:trPr>
          <w:ins w:id="1216" w:author="Katharina Schleidt" w:date="2021-10-17T22:25:00Z"/>
        </w:trPr>
        <w:tc>
          <w:tcPr>
            <w:tcW w:w="2400" w:type="dxa"/>
            <w:shd w:val="clear" w:color="auto" w:fill="auto"/>
            <w:tcMar>
              <w:top w:w="100" w:type="dxa"/>
              <w:left w:w="100" w:type="dxa"/>
              <w:bottom w:w="100" w:type="dxa"/>
              <w:right w:w="100" w:type="dxa"/>
            </w:tcMar>
          </w:tcPr>
          <w:p w14:paraId="5BCAE05D" w14:textId="5E97D333" w:rsidR="006F36F6" w:rsidRDefault="006F36F6" w:rsidP="001A5B74">
            <w:pPr>
              <w:widowControl w:val="0"/>
              <w:spacing w:line="240" w:lineRule="auto"/>
              <w:rPr>
                <w:ins w:id="1217" w:author="Katharina Schleidt" w:date="2021-10-17T22:25:00Z"/>
                <w:sz w:val="20"/>
                <w:szCs w:val="20"/>
              </w:rPr>
            </w:pPr>
            <w:ins w:id="1218" w:author="Katharina Schleidt" w:date="2021-10-17T22:25:00Z">
              <w:r>
                <w:rPr>
                  <w:sz w:val="20"/>
                  <w:szCs w:val="20"/>
                </w:rPr>
                <w:t>Requirement</w:t>
              </w:r>
            </w:ins>
          </w:p>
        </w:tc>
        <w:tc>
          <w:tcPr>
            <w:tcW w:w="7371" w:type="dxa"/>
            <w:shd w:val="clear" w:color="auto" w:fill="auto"/>
            <w:tcMar>
              <w:top w:w="100" w:type="dxa"/>
              <w:left w:w="100" w:type="dxa"/>
              <w:bottom w:w="100" w:type="dxa"/>
              <w:right w:w="100" w:type="dxa"/>
            </w:tcMar>
          </w:tcPr>
          <w:p w14:paraId="110E2E46" w14:textId="3CBDD8C4" w:rsidR="006F36F6" w:rsidRDefault="006F36F6" w:rsidP="001A5B74">
            <w:pPr>
              <w:widowControl w:val="0"/>
              <w:spacing w:line="240" w:lineRule="auto"/>
              <w:rPr>
                <w:ins w:id="1219" w:author="Katharina Schleidt" w:date="2021-10-17T22:25:00Z"/>
                <w:sz w:val="20"/>
                <w:szCs w:val="20"/>
              </w:rPr>
            </w:pPr>
            <w:ins w:id="1220"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AbstractSampleType</w:t>
              </w:r>
              <w:proofErr w:type="spellEnd"/>
              <w:r w:rsidRPr="006F36F6">
                <w:rPr>
                  <w:sz w:val="20"/>
                  <w:szCs w:val="20"/>
                </w:rPr>
                <w:t>/</w:t>
              </w:r>
              <w:proofErr w:type="spellStart"/>
              <w:r w:rsidRPr="006F36F6">
                <w:rPr>
                  <w:sz w:val="20"/>
                  <w:szCs w:val="20"/>
                </w:rPr>
                <w:t>AbstractSampleType-sem</w:t>
              </w:r>
              <w:proofErr w:type="spellEnd"/>
            </w:ins>
          </w:p>
        </w:tc>
      </w:tr>
    </w:tbl>
    <w:p w14:paraId="1A5224DA" w14:textId="75888206" w:rsidR="00C356AB" w:rsidRDefault="00C356AB" w:rsidP="00C356AB">
      <w:pPr>
        <w:rPr>
          <w:lang w:eastAsia="ja-JP"/>
        </w:rPr>
      </w:pPr>
    </w:p>
    <w:p w14:paraId="480B6B52" w14:textId="39208738" w:rsidR="00540061" w:rsidDel="00AC6ECA" w:rsidRDefault="00540061" w:rsidP="00540061">
      <w:pPr>
        <w:keepNext/>
        <w:rPr>
          <w:del w:id="1221" w:author="Katharina Schleidt" w:date="2021-10-27T12:09:00Z"/>
        </w:rPr>
      </w:pPr>
      <w:del w:id="1222" w:author="Katharina Schleidt" w:date="2021-10-27T12:09:00Z">
        <w:r w:rsidDel="00AC6ECA">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del>
    </w:p>
    <w:p w14:paraId="10F11393" w14:textId="32526758" w:rsidR="00C356AB" w:rsidDel="00AC6ECA" w:rsidRDefault="00540061" w:rsidP="00540061">
      <w:pPr>
        <w:jc w:val="center"/>
        <w:rPr>
          <w:del w:id="1223" w:author="Katharina Schleidt" w:date="2021-10-27T12:09:00Z"/>
          <w:b/>
          <w:bCs/>
          <w:sz w:val="20"/>
          <w:szCs w:val="20"/>
        </w:rPr>
      </w:pPr>
      <w:del w:id="1224" w:author="Katharina Schleidt" w:date="2021-10-27T12:09:00Z">
        <w:r w:rsidRPr="005400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60</w:delText>
        </w:r>
        <w:r w:rsidR="00D471BA" w:rsidDel="00AC6ECA">
          <w:rPr>
            <w:b/>
            <w:bCs/>
            <w:sz w:val="20"/>
            <w:szCs w:val="20"/>
          </w:rPr>
          <w:fldChar w:fldCharType="end"/>
        </w:r>
        <w:r w:rsidRPr="00540061" w:rsidDel="00AC6ECA">
          <w:rPr>
            <w:b/>
            <w:bCs/>
            <w:sz w:val="20"/>
            <w:szCs w:val="20"/>
          </w:rPr>
          <w:delText xml:space="preserve"> — (Informative) Included direct and indirect requirements and recommendations of the Abstract Sample core — AbstractSample requirements class.</w:delText>
        </w:r>
      </w:del>
    </w:p>
    <w:p w14:paraId="5C713F2D" w14:textId="77777777" w:rsidR="00E648AA" w:rsidRDefault="00E648AA" w:rsidP="00E648AA">
      <w:pPr>
        <w:keepNext/>
      </w:pPr>
      <w:r>
        <w:rPr>
          <w:noProof/>
          <w:lang w:val="fr-FR" w:eastAsia="fr-FR"/>
        </w:rPr>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19FA4524"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0402D5F5"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w:t>
            </w:r>
            <w:proofErr w:type="spellEnd"/>
            <w:proofErr w:type="gram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6A0EC3E8" w:rsidR="008E2BBE" w:rsidRDefault="008E2BBE" w:rsidP="008E2BBE">
      <w:pPr>
        <w:rPr>
          <w:lang w:eastAsia="ja-JP"/>
        </w:rPr>
      </w:pPr>
      <w:r>
        <w:rPr>
          <w:lang w:eastAsia="ja-JP"/>
        </w:rPr>
        <w:t xml:space="preserve">EXAMPLE </w:t>
      </w:r>
      <w:r>
        <w:rPr>
          <w:lang w:eastAsia="ja-JP"/>
        </w:rPr>
        <w:tab/>
      </w:r>
      <w:r w:rsidR="00E37EA9" w:rsidRPr="00E37EA9">
        <w:rPr>
          <w:lang w:eastAsia="ja-JP"/>
        </w:rPr>
        <w:t>When taking water samples, the sampling procedure specifies the amount of time that must pass to allow sediments to settle. As reality is rarely as exact as plans, the actual waiting time applied to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225" w:name="_Toc72768908"/>
      <w:proofErr w:type="spellStart"/>
      <w:r w:rsidRPr="006762B7">
        <w:t>AbstractSampling</w:t>
      </w:r>
      <w:bookmarkEnd w:id="1225"/>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3045091E" w:rsidR="00105813" w:rsidDel="00AC6ECA" w:rsidRDefault="00105813" w:rsidP="00105813">
      <w:pPr>
        <w:keepNext/>
        <w:rPr>
          <w:del w:id="1226" w:author="Katharina Schleidt" w:date="2021-10-27T12:09:00Z"/>
        </w:rPr>
      </w:pPr>
      <w:del w:id="1227" w:author="Katharina Schleidt" w:date="2021-10-27T12:09:00Z">
        <w:r w:rsidDel="00AC6ECA">
          <w:rPr>
            <w:noProof/>
            <w:lang w:val="fr-FR" w:eastAsia="fr-FR"/>
          </w:rPr>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del>
    </w:p>
    <w:p w14:paraId="502D4EE9" w14:textId="658FB84B" w:rsidR="004224E8" w:rsidDel="00AC6ECA" w:rsidRDefault="00105813" w:rsidP="00105813">
      <w:pPr>
        <w:jc w:val="center"/>
        <w:rPr>
          <w:del w:id="1228" w:author="Katharina Schleidt" w:date="2021-10-27T12:09:00Z"/>
          <w:b/>
          <w:bCs/>
          <w:sz w:val="20"/>
          <w:szCs w:val="20"/>
        </w:rPr>
      </w:pPr>
      <w:del w:id="1229" w:author="Katharina Schleidt" w:date="2021-10-27T12:09:00Z">
        <w:r w:rsidRPr="0010581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62</w:delText>
        </w:r>
        <w:r w:rsidR="00D471BA" w:rsidDel="00AC6ECA">
          <w:rPr>
            <w:b/>
            <w:bCs/>
            <w:sz w:val="20"/>
            <w:szCs w:val="20"/>
          </w:rPr>
          <w:fldChar w:fldCharType="end"/>
        </w:r>
        <w:r w:rsidRPr="00105813" w:rsidDel="00AC6ECA">
          <w:rPr>
            <w:b/>
            <w:bCs/>
            <w:sz w:val="20"/>
            <w:szCs w:val="20"/>
          </w:rPr>
          <w:delText xml:space="preserve"> — (Informative) Included direct and indirect requirements and recommendations of the Abstract Sample core — AbstractSampling requirements class.</w:delText>
        </w:r>
      </w:del>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7725B00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230" w:name="_Toc72768909"/>
      <w:proofErr w:type="spellStart"/>
      <w:r w:rsidRPr="004864AE">
        <w:t>AbstractSampler</w:t>
      </w:r>
      <w:bookmarkEnd w:id="1230"/>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6F36F6">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6F36F6">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6F36F6">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6F36F6">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6F36F6">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6F36F6">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6F36F6">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r w:rsidR="006F36F6" w14:paraId="19AD7C3A" w14:textId="77777777" w:rsidTr="006F36F6">
        <w:trPr>
          <w:ins w:id="1231" w:author="Katharina Schleidt" w:date="2021-10-17T22:24:00Z"/>
        </w:trPr>
        <w:tc>
          <w:tcPr>
            <w:tcW w:w="2258" w:type="dxa"/>
            <w:shd w:val="clear" w:color="auto" w:fill="auto"/>
            <w:tcMar>
              <w:top w:w="100" w:type="dxa"/>
              <w:left w:w="100" w:type="dxa"/>
              <w:bottom w:w="100" w:type="dxa"/>
              <w:right w:w="100" w:type="dxa"/>
            </w:tcMar>
          </w:tcPr>
          <w:p w14:paraId="1A2A4C24" w14:textId="50BA9394" w:rsidR="006F36F6" w:rsidRDefault="006F36F6" w:rsidP="001A5B74">
            <w:pPr>
              <w:widowControl w:val="0"/>
              <w:spacing w:line="240" w:lineRule="auto"/>
              <w:rPr>
                <w:ins w:id="1232" w:author="Katharina Schleidt" w:date="2021-10-17T22:24:00Z"/>
                <w:sz w:val="20"/>
                <w:szCs w:val="20"/>
              </w:rPr>
            </w:pPr>
            <w:ins w:id="1233" w:author="Katharina Schleidt" w:date="2021-10-17T22:24:00Z">
              <w:r>
                <w:rPr>
                  <w:sz w:val="20"/>
                  <w:szCs w:val="20"/>
                </w:rPr>
                <w:t>Requirement</w:t>
              </w:r>
            </w:ins>
          </w:p>
        </w:tc>
        <w:tc>
          <w:tcPr>
            <w:tcW w:w="7513" w:type="dxa"/>
            <w:shd w:val="clear" w:color="auto" w:fill="auto"/>
            <w:tcMar>
              <w:top w:w="100" w:type="dxa"/>
              <w:left w:w="100" w:type="dxa"/>
              <w:bottom w:w="100" w:type="dxa"/>
              <w:right w:w="100" w:type="dxa"/>
            </w:tcMar>
          </w:tcPr>
          <w:p w14:paraId="63B7B527" w14:textId="7247684F" w:rsidR="006F36F6" w:rsidRDefault="006F36F6" w:rsidP="001A5B74">
            <w:pPr>
              <w:widowControl w:val="0"/>
              <w:spacing w:line="240" w:lineRule="auto"/>
              <w:rPr>
                <w:ins w:id="1234" w:author="Katharina Schleidt" w:date="2021-10-17T22:24:00Z"/>
                <w:sz w:val="20"/>
                <w:szCs w:val="20"/>
              </w:rPr>
            </w:pPr>
            <w:ins w:id="1235" w:author="Katharina Schleidt" w:date="2021-10-17T22:25:00Z">
              <w:r w:rsidRPr="006F36F6">
                <w:rPr>
                  <w:sz w:val="20"/>
                  <w:szCs w:val="20"/>
                </w:rPr>
                <w:t>/</w:t>
              </w:r>
              <w:proofErr w:type="spellStart"/>
              <w:r w:rsidRPr="006F36F6">
                <w:rPr>
                  <w:sz w:val="20"/>
                  <w:szCs w:val="20"/>
                </w:rPr>
                <w:t>req</w:t>
              </w:r>
              <w:proofErr w:type="spellEnd"/>
              <w:r w:rsidRPr="006F36F6">
                <w:rPr>
                  <w:sz w:val="20"/>
                  <w:szCs w:val="20"/>
                </w:rPr>
                <w:t>/</w:t>
              </w:r>
              <w:proofErr w:type="spellStart"/>
              <w:r w:rsidRPr="006F36F6">
                <w:rPr>
                  <w:sz w:val="20"/>
                  <w:szCs w:val="20"/>
                </w:rPr>
                <w:t>sam</w:t>
              </w:r>
              <w:proofErr w:type="spellEnd"/>
              <w:r w:rsidRPr="006F36F6">
                <w:rPr>
                  <w:sz w:val="20"/>
                  <w:szCs w:val="20"/>
                </w:rPr>
                <w:t>-core/</w:t>
              </w:r>
              <w:proofErr w:type="spellStart"/>
              <w:r w:rsidRPr="006F36F6">
                <w:rPr>
                  <w:sz w:val="20"/>
                  <w:szCs w:val="20"/>
                </w:rPr>
                <w:t>AbstractSamplerType</w:t>
              </w:r>
              <w:proofErr w:type="spellEnd"/>
              <w:r w:rsidRPr="006F36F6">
                <w:rPr>
                  <w:sz w:val="20"/>
                  <w:szCs w:val="20"/>
                </w:rPr>
                <w:t>/</w:t>
              </w:r>
              <w:proofErr w:type="spellStart"/>
              <w:r w:rsidRPr="006F36F6">
                <w:rPr>
                  <w:sz w:val="20"/>
                  <w:szCs w:val="20"/>
                </w:rPr>
                <w:t>AbstractSamplerType-sem</w:t>
              </w:r>
            </w:ins>
            <w:proofErr w:type="spellEnd"/>
          </w:p>
        </w:tc>
      </w:tr>
    </w:tbl>
    <w:p w14:paraId="4729534F" w14:textId="2E675D9B" w:rsidR="00CF5361" w:rsidRDefault="00CF5361" w:rsidP="00CF5361">
      <w:pPr>
        <w:rPr>
          <w:lang w:eastAsia="ja-JP"/>
        </w:rPr>
      </w:pPr>
    </w:p>
    <w:p w14:paraId="73932C09" w14:textId="636AA24E" w:rsidR="0055112F" w:rsidDel="00AC6ECA" w:rsidRDefault="0055112F" w:rsidP="0055112F">
      <w:pPr>
        <w:keepNext/>
        <w:rPr>
          <w:del w:id="1236" w:author="Katharina Schleidt" w:date="2021-10-27T12:09:00Z"/>
        </w:rPr>
      </w:pPr>
      <w:del w:id="1237" w:author="Katharina Schleidt" w:date="2021-10-27T12:09:00Z">
        <w:r w:rsidDel="00AC6ECA">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del>
    </w:p>
    <w:p w14:paraId="4E7EBC8E" w14:textId="7A7F681B" w:rsidR="00C13D3B" w:rsidDel="00AC6ECA" w:rsidRDefault="0055112F" w:rsidP="0055112F">
      <w:pPr>
        <w:jc w:val="center"/>
        <w:rPr>
          <w:del w:id="1238" w:author="Katharina Schleidt" w:date="2021-10-27T12:09:00Z"/>
          <w:b/>
          <w:bCs/>
          <w:sz w:val="20"/>
          <w:szCs w:val="20"/>
        </w:rPr>
      </w:pPr>
      <w:del w:id="1239" w:author="Katharina Schleidt" w:date="2021-10-27T12:09:00Z">
        <w:r w:rsidRPr="0055112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64</w:delText>
        </w:r>
        <w:r w:rsidR="00D471BA" w:rsidDel="00AC6ECA">
          <w:rPr>
            <w:b/>
            <w:bCs/>
            <w:sz w:val="20"/>
            <w:szCs w:val="20"/>
          </w:rPr>
          <w:fldChar w:fldCharType="end"/>
        </w:r>
        <w:r w:rsidRPr="0055112F" w:rsidDel="00AC6ECA">
          <w:rPr>
            <w:b/>
            <w:bCs/>
            <w:sz w:val="20"/>
            <w:szCs w:val="20"/>
          </w:rPr>
          <w:delText xml:space="preserve"> — (Informative) Included direct and indirect requirements and recommendations of the Abstract Sample core — AbstractSampler requirements class.</w:delText>
        </w:r>
      </w:del>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1EEB8520"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67160FA8"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samplerType:AbstractSamplerType</w:t>
            </w:r>
            <w:proofErr w:type="spellEnd"/>
            <w:proofErr w:type="gram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1240" w:author="Katharina Schleidt" w:date="2021-07-05T20:12:00Z">
        <w:r>
          <w:rPr>
            <w:lang w:eastAsia="ja-JP"/>
          </w:rPr>
          <w:t xml:space="preserve">An </w:t>
        </w:r>
      </w:ins>
      <w:r w:rsidR="004404E3" w:rsidRPr="00917C89">
        <w:rPr>
          <w:lang w:eastAsia="ja-JP"/>
        </w:rPr>
        <w:t>image sensor, a soil auger,</w:t>
      </w:r>
    </w:p>
    <w:p w14:paraId="0624400B" w14:textId="601218DF" w:rsidR="002C026F" w:rsidRDefault="004404E3" w:rsidP="00220B53">
      <w:pPr>
        <w:pStyle w:val="ListParagraph"/>
        <w:numPr>
          <w:ilvl w:val="0"/>
          <w:numId w:val="21"/>
        </w:numPr>
        <w:rPr>
          <w:lang w:eastAsia="ja-JP"/>
        </w:rPr>
      </w:pPr>
      <w:del w:id="1241" w:author="Katharina Schleidt" w:date="2021-07-05T20:12:00Z">
        <w:r w:rsidDel="00E73CAA">
          <w:rPr>
            <w:lang w:eastAsia="ja-JP"/>
          </w:rPr>
          <w:delText xml:space="preserve">a </w:delText>
        </w:r>
      </w:del>
      <w:ins w:id="1242" w:author="Katharina Schleidt" w:date="2021-07-05T20:12:00Z">
        <w:r w:rsidR="00E73CAA">
          <w:rPr>
            <w:lang w:eastAsia="ja-JP"/>
          </w:rPr>
          <w:t xml:space="preserve">A </w:t>
        </w:r>
      </w:ins>
      <w:r>
        <w:rPr>
          <w:lang w:eastAsia="ja-JP"/>
        </w:rPr>
        <w:t>human being.</w:t>
      </w:r>
    </w:p>
    <w:p w14:paraId="7159C71D" w14:textId="2CC91E8C" w:rsidR="004404E3" w:rsidRDefault="003E77E7" w:rsidP="003E77E7">
      <w:pPr>
        <w:pStyle w:val="Heading2"/>
      </w:pPr>
      <w:bookmarkStart w:id="1243" w:name="_Toc72768910"/>
      <w:proofErr w:type="spellStart"/>
      <w:r w:rsidRPr="003E77E7">
        <w:t>AbstractSamplingProcedure</w:t>
      </w:r>
      <w:bookmarkEnd w:id="1243"/>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52C19888" w:rsidR="00CD6F39" w:rsidDel="00AC6ECA" w:rsidRDefault="00CD6F39" w:rsidP="00CD6F39">
      <w:pPr>
        <w:keepNext/>
        <w:rPr>
          <w:del w:id="1244" w:author="Katharina Schleidt" w:date="2021-10-27T12:09:00Z"/>
        </w:rPr>
      </w:pPr>
      <w:del w:id="1245" w:author="Katharina Schleidt" w:date="2021-10-27T12:09:00Z">
        <w:r w:rsidDel="00AC6ECA">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del>
    </w:p>
    <w:p w14:paraId="0889E41A" w14:textId="54E0CD09" w:rsidR="00B204DF" w:rsidDel="00AC6ECA" w:rsidRDefault="00CD6F39" w:rsidP="00CD6F39">
      <w:pPr>
        <w:jc w:val="center"/>
        <w:rPr>
          <w:del w:id="1246" w:author="Katharina Schleidt" w:date="2021-10-27T12:09:00Z"/>
          <w:b/>
          <w:bCs/>
          <w:sz w:val="20"/>
          <w:szCs w:val="20"/>
        </w:rPr>
      </w:pPr>
      <w:del w:id="1247" w:author="Katharina Schleidt" w:date="2021-10-27T12:09:00Z">
        <w:r w:rsidRPr="00CD6F39"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66</w:delText>
        </w:r>
        <w:r w:rsidR="00D471BA" w:rsidDel="00AC6ECA">
          <w:rPr>
            <w:b/>
            <w:bCs/>
            <w:sz w:val="20"/>
            <w:szCs w:val="20"/>
          </w:rPr>
          <w:fldChar w:fldCharType="end"/>
        </w:r>
        <w:r w:rsidRPr="00CD6F39" w:rsidDel="00AC6ECA">
          <w:rPr>
            <w:b/>
            <w:bCs/>
            <w:sz w:val="20"/>
            <w:szCs w:val="20"/>
          </w:rPr>
          <w:delText xml:space="preserve"> — (Informative) Included direct and indirect requirements and recommendations of the Abstract Sample core — AbstractSamplingProcedure requirements class.</w:delText>
        </w:r>
      </w:del>
    </w:p>
    <w:p w14:paraId="16CAB132" w14:textId="77777777" w:rsidR="0030485C" w:rsidRDefault="0030485C" w:rsidP="0030485C">
      <w:pPr>
        <w:keepNext/>
      </w:pPr>
      <w:r>
        <w:rPr>
          <w:noProof/>
          <w:lang w:val="fr-FR" w:eastAsia="fr-FR"/>
        </w:rPr>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2C0A683D"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248" w:name="_Toc72768911"/>
      <w:proofErr w:type="spellStart"/>
      <w:r w:rsidRPr="00863761">
        <w:t>AbstractPreparationProcedure</w:t>
      </w:r>
      <w:bookmarkEnd w:id="1248"/>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6C5C2387" w:rsidR="000C70DD" w:rsidDel="00AC6ECA" w:rsidRDefault="000C70DD" w:rsidP="000C70DD">
      <w:pPr>
        <w:keepNext/>
        <w:rPr>
          <w:del w:id="1249" w:author="Katharina Schleidt" w:date="2021-10-27T12:10:00Z"/>
        </w:rPr>
      </w:pPr>
      <w:del w:id="1250" w:author="Katharina Schleidt" w:date="2021-10-27T12:10:00Z">
        <w:r w:rsidDel="00AC6ECA">
          <w:rPr>
            <w:noProof/>
            <w:lang w:val="fr-FR" w:eastAsia="fr-FR"/>
          </w:rPr>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del>
    </w:p>
    <w:p w14:paraId="756975C8" w14:textId="509602FA" w:rsidR="008B01FD" w:rsidDel="00AC6ECA" w:rsidRDefault="000C70DD" w:rsidP="000C70DD">
      <w:pPr>
        <w:jc w:val="center"/>
        <w:rPr>
          <w:del w:id="1251" w:author="Katharina Schleidt" w:date="2021-10-27T12:10:00Z"/>
          <w:b/>
          <w:bCs/>
          <w:sz w:val="20"/>
          <w:szCs w:val="20"/>
        </w:rPr>
      </w:pPr>
      <w:del w:id="1252" w:author="Katharina Schleidt" w:date="2021-10-27T12:10:00Z">
        <w:r w:rsidRPr="000C70D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68</w:delText>
        </w:r>
        <w:r w:rsidR="00D471BA" w:rsidDel="00AC6ECA">
          <w:rPr>
            <w:b/>
            <w:bCs/>
            <w:sz w:val="20"/>
            <w:szCs w:val="20"/>
          </w:rPr>
          <w:fldChar w:fldCharType="end"/>
        </w:r>
        <w:r w:rsidRPr="000C70DD" w:rsidDel="00AC6ECA">
          <w:rPr>
            <w:b/>
            <w:bCs/>
            <w:sz w:val="20"/>
            <w:szCs w:val="20"/>
          </w:rPr>
          <w:delText xml:space="preserve"> — (Informative) Included direct and indirect requirements and recommendations of the Abstract Sample core — AbstractPreparationProcedure requirements class.</w:delText>
        </w:r>
      </w:del>
    </w:p>
    <w:p w14:paraId="3859046A" w14:textId="257F1D12" w:rsidR="000C70DD" w:rsidRDefault="007A5CB7" w:rsidP="007A5CB7">
      <w:pPr>
        <w:pStyle w:val="Heading2"/>
      </w:pPr>
      <w:bookmarkStart w:id="1253" w:name="_Toc72768912"/>
      <w:proofErr w:type="spellStart"/>
      <w:r w:rsidRPr="007A5CB7">
        <w:t>AbstractPreparationStep</w:t>
      </w:r>
      <w:bookmarkEnd w:id="1253"/>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EA6B3A4" w:rsidR="00EF6C7F" w:rsidDel="00AC6ECA" w:rsidRDefault="00EF6C7F" w:rsidP="00EF6C7F">
      <w:pPr>
        <w:keepNext/>
        <w:rPr>
          <w:del w:id="1254" w:author="Katharina Schleidt" w:date="2021-10-27T12:10:00Z"/>
        </w:rPr>
      </w:pPr>
      <w:del w:id="1255" w:author="Katharina Schleidt" w:date="2021-10-27T12:10:00Z">
        <w:r w:rsidDel="00AC6ECA">
          <w:rPr>
            <w:noProof/>
            <w:lang w:val="fr-FR" w:eastAsia="fr-FR"/>
          </w:rPr>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del>
    </w:p>
    <w:p w14:paraId="32A0764E" w14:textId="524CB512" w:rsidR="007A5CB7" w:rsidDel="00AC6ECA" w:rsidRDefault="00EF6C7F" w:rsidP="00EF6C7F">
      <w:pPr>
        <w:jc w:val="center"/>
        <w:rPr>
          <w:del w:id="1256" w:author="Katharina Schleidt" w:date="2021-10-27T12:10:00Z"/>
          <w:b/>
          <w:bCs/>
          <w:sz w:val="20"/>
          <w:szCs w:val="20"/>
        </w:rPr>
      </w:pPr>
      <w:del w:id="1257" w:author="Katharina Schleidt" w:date="2021-10-27T12:10:00Z">
        <w:r w:rsidRPr="00EF6C7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69</w:delText>
        </w:r>
        <w:r w:rsidR="00D471BA" w:rsidDel="00AC6ECA">
          <w:rPr>
            <w:b/>
            <w:bCs/>
            <w:sz w:val="20"/>
            <w:szCs w:val="20"/>
          </w:rPr>
          <w:fldChar w:fldCharType="end"/>
        </w:r>
        <w:r w:rsidRPr="00EF6C7F" w:rsidDel="00AC6ECA">
          <w:rPr>
            <w:b/>
            <w:bCs/>
            <w:sz w:val="20"/>
            <w:szCs w:val="20"/>
          </w:rPr>
          <w:delText xml:space="preserve"> — (Informative) Included direct and indirect requirements and recommendations of the Abstract Sample core — AbstractPreparationStep requirements class.</w:delText>
        </w:r>
      </w:del>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EED3CAF" w:rsidR="00262594" w:rsidRDefault="00262594" w:rsidP="00262594">
      <w:pPr>
        <w:rPr>
          <w:ins w:id="1258" w:author="Katharina Schleidt" w:date="2021-10-17T22:21:00Z"/>
          <w:lang w:eastAsia="ja-JP"/>
        </w:rPr>
      </w:pPr>
    </w:p>
    <w:p w14:paraId="595718BC" w14:textId="77777777" w:rsidR="006F36F6" w:rsidRDefault="006F36F6" w:rsidP="006F36F6">
      <w:pPr>
        <w:pStyle w:val="Heading2"/>
        <w:rPr>
          <w:ins w:id="1259" w:author="Katharina Schleidt" w:date="2021-10-17T22:21:00Z"/>
        </w:rPr>
      </w:pPr>
      <w:proofErr w:type="spellStart"/>
      <w:ins w:id="1260" w:author="Katharina Schleidt" w:date="2021-10-17T22:21:00Z">
        <w:r>
          <w:t>Codelists</w:t>
        </w:r>
        <w:proofErr w:type="spellEnd"/>
      </w:ins>
    </w:p>
    <w:p w14:paraId="7D5CB73D" w14:textId="11BDCB59" w:rsidR="006F36F6" w:rsidRDefault="006F36F6" w:rsidP="006F36F6">
      <w:pPr>
        <w:pStyle w:val="Heading3"/>
        <w:rPr>
          <w:ins w:id="1261" w:author="Katharina Schleidt" w:date="2021-10-17T22:21:00Z"/>
        </w:rPr>
      </w:pPr>
      <w:proofErr w:type="spellStart"/>
      <w:ins w:id="1262" w:author="Katharina Schleidt" w:date="2021-10-17T22:21:00Z">
        <w:r w:rsidRPr="006F36F6">
          <w:t>AbstractSampleType</w:t>
        </w:r>
        <w:proofErr w:type="spellEnd"/>
      </w:ins>
    </w:p>
    <w:p w14:paraId="68EEA248" w14:textId="58404C19" w:rsidR="006F36F6" w:rsidRDefault="006F36F6" w:rsidP="006F36F6">
      <w:pPr>
        <w:rPr>
          <w:ins w:id="1263" w:author="Katharina Schleidt" w:date="2021-10-17T22:21:00Z"/>
          <w:lang w:eastAsia="ja-JP"/>
        </w:rPr>
      </w:pPr>
      <w:ins w:id="1264" w:author="Katharina Schleidt" w:date="2021-10-17T22:21:00Z">
        <w:r w:rsidRPr="00F41D3D">
          <w:rPr>
            <w:lang w:eastAsia="ja-JP"/>
          </w:rPr>
          <w:t xml:space="preserve">The code list </w:t>
        </w:r>
        <w:proofErr w:type="spellStart"/>
        <w:r w:rsidRPr="006F36F6">
          <w:rPr>
            <w:lang w:eastAsia="ja-JP"/>
          </w:rPr>
          <w:t>AbstractSampleType</w:t>
        </w:r>
        <w:proofErr w:type="spellEnd"/>
        <w:r>
          <w:rPr>
            <w:lang w:eastAsia="ja-JP"/>
          </w:rPr>
          <w:t xml:space="preserve"> can be specialized as required to firm up semantics of </w:t>
        </w:r>
      </w:ins>
      <w:ins w:id="1265" w:author="Katharina Schleidt" w:date="2021-10-17T22:22:00Z">
        <w:r>
          <w:rPr>
            <w:lang w:eastAsia="ja-JP"/>
          </w:rPr>
          <w:t>sample</w:t>
        </w:r>
      </w:ins>
      <w:ins w:id="1266" w:author="Katharina Schleidt" w:date="2021-10-17T22:21:00Z">
        <w:r>
          <w:rPr>
            <w:lang w:eastAsia="ja-JP"/>
          </w:rPr>
          <w:t xml:space="preserve"> types.</w:t>
        </w:r>
      </w:ins>
    </w:p>
    <w:p w14:paraId="25D49F91" w14:textId="77777777" w:rsidR="006F36F6" w:rsidRDefault="006F36F6" w:rsidP="006F36F6">
      <w:pPr>
        <w:rPr>
          <w:ins w:id="1267" w:author="Katharina Schleidt" w:date="2021-10-17T22:21: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287C446C" w14:textId="77777777" w:rsidTr="00203E67">
        <w:trPr>
          <w:ins w:id="1268" w:author="Katharina Schleidt" w:date="2021-10-17T22:21:00Z"/>
        </w:trPr>
        <w:tc>
          <w:tcPr>
            <w:tcW w:w="4526" w:type="dxa"/>
            <w:shd w:val="clear" w:color="auto" w:fill="auto"/>
            <w:tcMar>
              <w:top w:w="100" w:type="dxa"/>
              <w:left w:w="100" w:type="dxa"/>
              <w:bottom w:w="100" w:type="dxa"/>
              <w:right w:w="100" w:type="dxa"/>
            </w:tcMar>
          </w:tcPr>
          <w:p w14:paraId="68FA375E" w14:textId="46F6258E" w:rsidR="006F36F6" w:rsidRDefault="006F36F6" w:rsidP="00D45324">
            <w:pPr>
              <w:widowControl w:val="0"/>
              <w:spacing w:line="240" w:lineRule="auto"/>
              <w:rPr>
                <w:ins w:id="1269" w:author="Katharina Schleidt" w:date="2021-10-17T22:21:00Z"/>
                <w:sz w:val="20"/>
                <w:szCs w:val="20"/>
              </w:rPr>
            </w:pPr>
            <w:ins w:id="1270" w:author="Katharina Schleidt" w:date="2021-10-17T22:21: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1271" w:author="Katharina Schleidt" w:date="2021-10-17T22:25:00Z">
              <w:r>
                <w:rPr>
                  <w:sz w:val="20"/>
                  <w:szCs w:val="20"/>
                </w:rPr>
                <w:t>sam</w:t>
              </w:r>
            </w:ins>
            <w:proofErr w:type="spellEnd"/>
            <w:ins w:id="1272" w:author="Katharina Schleidt" w:date="2021-10-17T22:21:00Z">
              <w:r>
                <w:rPr>
                  <w:sz w:val="20"/>
                  <w:szCs w:val="20"/>
                </w:rPr>
                <w:t>-core/</w:t>
              </w:r>
            </w:ins>
            <w:proofErr w:type="spellStart"/>
            <w:ins w:id="1273" w:author="Katharina Schleidt" w:date="2021-10-17T22:22:00Z">
              <w:r w:rsidRPr="006F36F6">
                <w:rPr>
                  <w:sz w:val="20"/>
                  <w:szCs w:val="20"/>
                </w:rPr>
                <w:t>AbstractSampleType</w:t>
              </w:r>
            </w:ins>
            <w:proofErr w:type="spellEnd"/>
            <w:ins w:id="1274" w:author="Katharina Schleidt" w:date="2021-10-17T22:21:00Z">
              <w:r>
                <w:rPr>
                  <w:sz w:val="20"/>
                  <w:szCs w:val="20"/>
                </w:rPr>
                <w:t>/</w:t>
              </w:r>
            </w:ins>
            <w:proofErr w:type="spellStart"/>
            <w:ins w:id="1275" w:author="Katharina Schleidt" w:date="2021-10-17T22:22:00Z">
              <w:r w:rsidRPr="006F36F6">
                <w:rPr>
                  <w:sz w:val="20"/>
                  <w:szCs w:val="20"/>
                </w:rPr>
                <w:t>AbstractSampleType</w:t>
              </w:r>
            </w:ins>
            <w:ins w:id="1276" w:author="Katharina Schleidt" w:date="2021-10-17T22:21:00Z">
              <w:r>
                <w:rPr>
                  <w:sz w:val="20"/>
                  <w:szCs w:val="20"/>
                </w:rPr>
                <w:t>-sem</w:t>
              </w:r>
              <w:proofErr w:type="spellEnd"/>
            </w:ins>
          </w:p>
        </w:tc>
        <w:tc>
          <w:tcPr>
            <w:tcW w:w="5796" w:type="dxa"/>
            <w:shd w:val="clear" w:color="auto" w:fill="auto"/>
            <w:tcMar>
              <w:top w:w="100" w:type="dxa"/>
              <w:left w:w="100" w:type="dxa"/>
              <w:bottom w:w="100" w:type="dxa"/>
              <w:right w:w="100" w:type="dxa"/>
            </w:tcMar>
          </w:tcPr>
          <w:p w14:paraId="546858BE" w14:textId="77777777" w:rsidR="00203E67" w:rsidRPr="00203E67" w:rsidRDefault="00203E67" w:rsidP="00203E67">
            <w:pPr>
              <w:widowControl w:val="0"/>
              <w:tabs>
                <w:tab w:val="clear" w:pos="403"/>
              </w:tabs>
              <w:spacing w:after="0" w:line="240" w:lineRule="auto"/>
              <w:ind w:left="360"/>
              <w:rPr>
                <w:ins w:id="1277" w:author="Katharina Schleidt" w:date="2021-10-27T12:01:00Z"/>
                <w:sz w:val="20"/>
                <w:szCs w:val="20"/>
              </w:rPr>
            </w:pPr>
            <w:ins w:id="1278" w:author="Katharina Schleidt" w:date="2021-10-27T12:01:00Z">
              <w:r w:rsidRPr="00203E67">
                <w:rPr>
                  <w:sz w:val="20"/>
                  <w:szCs w:val="20"/>
                </w:rPr>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r w:rsidRPr="00203E67">
                <w:rPr>
                  <w:b/>
                  <w:bCs/>
                  <w:sz w:val="20"/>
                  <w:szCs w:val="20"/>
                  <w:rPrChange w:id="1279" w:author="Katharina Schleidt" w:date="2021-10-27T12:03:00Z">
                    <w:rPr>
                      <w:sz w:val="20"/>
                      <w:szCs w:val="20"/>
                    </w:rPr>
                  </w:rPrChange>
                </w:rPr>
                <w:t>Samples</w:t>
              </w:r>
              <w:r w:rsidRPr="00203E67">
                <w:rPr>
                  <w:sz w:val="20"/>
                  <w:szCs w:val="20"/>
                </w:rPr>
                <w:t>.</w:t>
              </w:r>
            </w:ins>
          </w:p>
          <w:p w14:paraId="622B0C1B" w14:textId="422146BE" w:rsidR="006F36F6" w:rsidRPr="00182C3E" w:rsidRDefault="00203E67" w:rsidP="00203E67">
            <w:pPr>
              <w:widowControl w:val="0"/>
              <w:tabs>
                <w:tab w:val="clear" w:pos="403"/>
              </w:tabs>
              <w:spacing w:after="0" w:line="240" w:lineRule="auto"/>
              <w:ind w:left="360"/>
              <w:rPr>
                <w:ins w:id="1280" w:author="Katharina Schleidt" w:date="2021-10-17T22:21:00Z"/>
                <w:sz w:val="20"/>
                <w:szCs w:val="20"/>
              </w:rPr>
            </w:pPr>
            <w:ins w:id="1281" w:author="Katharina Schleidt" w:date="2021-10-27T12:01:00Z">
              <w:r w:rsidRPr="00203E67">
                <w:rPr>
                  <w:sz w:val="20"/>
                  <w:szCs w:val="20"/>
                </w:rPr>
                <w:t xml:space="preserve">If </w:t>
              </w:r>
              <w:r w:rsidRPr="00203E67">
                <w:rPr>
                  <w:b/>
                  <w:bCs/>
                  <w:sz w:val="20"/>
                  <w:szCs w:val="20"/>
                  <w:rPrChange w:id="1282" w:author="Katharina Schleidt" w:date="2021-10-27T12:03:00Z">
                    <w:rPr>
                      <w:sz w:val="20"/>
                      <w:szCs w:val="20"/>
                    </w:rPr>
                  </w:rPrChange>
                </w:rPr>
                <w:t>Sample</w:t>
              </w:r>
              <w:r w:rsidRPr="00203E67">
                <w:rPr>
                  <w:sz w:val="20"/>
                  <w:szCs w:val="20"/>
                </w:rPr>
                <w:t xml:space="preserve"> classification schemes are used in the implementing application schemas, a concrete realization SHALL be created for the application.</w:t>
              </w:r>
            </w:ins>
          </w:p>
        </w:tc>
      </w:tr>
    </w:tbl>
    <w:p w14:paraId="6E3DF118" w14:textId="3F010525" w:rsidR="006F36F6" w:rsidRDefault="006F36F6" w:rsidP="00262594">
      <w:pPr>
        <w:rPr>
          <w:ins w:id="1283" w:author="Katharina Schleidt" w:date="2021-10-17T22:23:00Z"/>
          <w:lang w:eastAsia="ja-JP"/>
        </w:rPr>
      </w:pPr>
    </w:p>
    <w:p w14:paraId="1B1A202A" w14:textId="335A2B57" w:rsidR="006F36F6" w:rsidRDefault="006F36F6" w:rsidP="006F36F6">
      <w:pPr>
        <w:pStyle w:val="Heading3"/>
        <w:rPr>
          <w:ins w:id="1284" w:author="Katharina Schleidt" w:date="2021-10-17T22:23:00Z"/>
        </w:rPr>
      </w:pPr>
      <w:proofErr w:type="spellStart"/>
      <w:ins w:id="1285" w:author="Katharina Schleidt" w:date="2021-10-17T22:23:00Z">
        <w:r w:rsidRPr="006F36F6">
          <w:t>AbstractSamplerType</w:t>
        </w:r>
        <w:proofErr w:type="spellEnd"/>
      </w:ins>
    </w:p>
    <w:p w14:paraId="5450AEB1" w14:textId="473DB61D" w:rsidR="006F36F6" w:rsidRDefault="006F36F6" w:rsidP="006F36F6">
      <w:pPr>
        <w:rPr>
          <w:ins w:id="1286" w:author="Katharina Schleidt" w:date="2021-10-17T22:23:00Z"/>
          <w:lang w:eastAsia="ja-JP"/>
        </w:rPr>
      </w:pPr>
      <w:ins w:id="1287" w:author="Katharina Schleidt" w:date="2021-10-17T22:23:00Z">
        <w:r w:rsidRPr="00F41D3D">
          <w:rPr>
            <w:lang w:eastAsia="ja-JP"/>
          </w:rPr>
          <w:t xml:space="preserve">The code list </w:t>
        </w:r>
        <w:proofErr w:type="spellStart"/>
        <w:r w:rsidRPr="006F36F6">
          <w:rPr>
            <w:lang w:eastAsia="ja-JP"/>
          </w:rPr>
          <w:t>AbstractSamplerType</w:t>
        </w:r>
        <w:proofErr w:type="spellEnd"/>
        <w:r>
          <w:rPr>
            <w:lang w:eastAsia="ja-JP"/>
          </w:rPr>
          <w:t xml:space="preserve"> can be specialized as required to firm up semantics of sampler types.</w:t>
        </w:r>
      </w:ins>
    </w:p>
    <w:p w14:paraId="364AA86C" w14:textId="77777777" w:rsidR="006F36F6" w:rsidRDefault="006F36F6" w:rsidP="006F36F6">
      <w:pPr>
        <w:rPr>
          <w:ins w:id="1288" w:author="Katharina Schleidt" w:date="2021-10-17T22:23: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6F36F6" w14:paraId="3F56BBC7" w14:textId="77777777" w:rsidTr="00203E67">
        <w:trPr>
          <w:ins w:id="1289" w:author="Katharina Schleidt" w:date="2021-10-17T22:23:00Z"/>
        </w:trPr>
        <w:tc>
          <w:tcPr>
            <w:tcW w:w="4526" w:type="dxa"/>
            <w:shd w:val="clear" w:color="auto" w:fill="auto"/>
            <w:tcMar>
              <w:top w:w="100" w:type="dxa"/>
              <w:left w:w="100" w:type="dxa"/>
              <w:bottom w:w="100" w:type="dxa"/>
              <w:right w:w="100" w:type="dxa"/>
            </w:tcMar>
          </w:tcPr>
          <w:p w14:paraId="692C1531" w14:textId="5F30501C" w:rsidR="006F36F6" w:rsidRDefault="006F36F6" w:rsidP="00D45324">
            <w:pPr>
              <w:widowControl w:val="0"/>
              <w:spacing w:line="240" w:lineRule="auto"/>
              <w:rPr>
                <w:ins w:id="1290" w:author="Katharina Schleidt" w:date="2021-10-17T22:23:00Z"/>
                <w:sz w:val="20"/>
                <w:szCs w:val="20"/>
              </w:rPr>
            </w:pPr>
            <w:ins w:id="1291" w:author="Katharina Schleidt" w:date="2021-10-17T22:23:00Z">
              <w:r>
                <w:rPr>
                  <w:b/>
                  <w:sz w:val="20"/>
                  <w:szCs w:val="20"/>
                </w:rPr>
                <w:t>Requirement</w:t>
              </w:r>
              <w:r>
                <w:rPr>
                  <w:sz w:val="20"/>
                  <w:szCs w:val="20"/>
                </w:rPr>
                <w:br/>
                <w:t>/</w:t>
              </w:r>
              <w:proofErr w:type="spellStart"/>
              <w:r>
                <w:rPr>
                  <w:sz w:val="20"/>
                  <w:szCs w:val="20"/>
                </w:rPr>
                <w:t>req</w:t>
              </w:r>
              <w:proofErr w:type="spellEnd"/>
              <w:r>
                <w:rPr>
                  <w:sz w:val="20"/>
                  <w:szCs w:val="20"/>
                </w:rPr>
                <w:t>/</w:t>
              </w:r>
            </w:ins>
            <w:proofErr w:type="spellStart"/>
            <w:ins w:id="1292" w:author="Katharina Schleidt" w:date="2021-10-17T22:24:00Z">
              <w:r>
                <w:rPr>
                  <w:sz w:val="20"/>
                  <w:szCs w:val="20"/>
                </w:rPr>
                <w:t>sam</w:t>
              </w:r>
            </w:ins>
            <w:proofErr w:type="spellEnd"/>
            <w:ins w:id="1293" w:author="Katharina Schleidt" w:date="2021-10-17T22:23:00Z">
              <w:r>
                <w:rPr>
                  <w:sz w:val="20"/>
                  <w:szCs w:val="20"/>
                </w:rPr>
                <w:t>-core/</w:t>
              </w:r>
              <w:proofErr w:type="spellStart"/>
              <w:r w:rsidRPr="006F36F6">
                <w:rPr>
                  <w:sz w:val="20"/>
                  <w:szCs w:val="20"/>
                </w:rPr>
                <w:t>AbstractSamplerType</w:t>
              </w:r>
              <w:proofErr w:type="spellEnd"/>
              <w:r>
                <w:rPr>
                  <w:sz w:val="20"/>
                  <w:szCs w:val="20"/>
                </w:rPr>
                <w:t>/</w:t>
              </w:r>
              <w:proofErr w:type="spellStart"/>
              <w:r w:rsidRPr="006F36F6">
                <w:rPr>
                  <w:sz w:val="20"/>
                  <w:szCs w:val="20"/>
                </w:rPr>
                <w:t>AbstractSamplerType</w:t>
              </w:r>
              <w:r>
                <w:rPr>
                  <w:sz w:val="20"/>
                  <w:szCs w:val="20"/>
                </w:rPr>
                <w:t>-sem</w:t>
              </w:r>
              <w:proofErr w:type="spellEnd"/>
            </w:ins>
          </w:p>
        </w:tc>
        <w:tc>
          <w:tcPr>
            <w:tcW w:w="5796" w:type="dxa"/>
            <w:shd w:val="clear" w:color="auto" w:fill="auto"/>
            <w:tcMar>
              <w:top w:w="100" w:type="dxa"/>
              <w:left w:w="100" w:type="dxa"/>
              <w:bottom w:w="100" w:type="dxa"/>
              <w:right w:w="100" w:type="dxa"/>
            </w:tcMar>
          </w:tcPr>
          <w:p w14:paraId="3C082545" w14:textId="77777777" w:rsidR="00203E67" w:rsidRPr="00203E67" w:rsidRDefault="00203E67" w:rsidP="00203E67">
            <w:pPr>
              <w:widowControl w:val="0"/>
              <w:tabs>
                <w:tab w:val="clear" w:pos="403"/>
              </w:tabs>
              <w:spacing w:after="0" w:line="240" w:lineRule="auto"/>
              <w:ind w:left="360"/>
              <w:rPr>
                <w:ins w:id="1294" w:author="Katharina Schleidt" w:date="2021-10-27T12:02:00Z"/>
                <w:sz w:val="20"/>
                <w:szCs w:val="20"/>
              </w:rPr>
            </w:pPr>
            <w:ins w:id="1295" w:author="Katharina Schleidt" w:date="2021-10-27T12:02:00Z">
              <w:r w:rsidRPr="00203E67">
                <w:rPr>
                  <w:sz w:val="20"/>
                  <w:szCs w:val="20"/>
                </w:rPr>
                <w:t xml:space="preserve">An empty extension </w:t>
              </w:r>
              <w:proofErr w:type="gramStart"/>
              <w:r w:rsidRPr="00203E67">
                <w:rPr>
                  <w:sz w:val="20"/>
                  <w:szCs w:val="20"/>
                </w:rPr>
                <w:t>point</w:t>
              </w:r>
              <w:proofErr w:type="gramEnd"/>
              <w:r w:rsidRPr="00203E67">
                <w:rPr>
                  <w:sz w:val="20"/>
                  <w:szCs w:val="20"/>
                </w:rPr>
                <w:t xml:space="preserve"> for providing various classification schemes for </w:t>
              </w:r>
              <w:r w:rsidRPr="00203E67">
                <w:rPr>
                  <w:b/>
                  <w:bCs/>
                  <w:sz w:val="20"/>
                  <w:szCs w:val="20"/>
                  <w:rPrChange w:id="1296" w:author="Katharina Schleidt" w:date="2021-10-27T12:02:00Z">
                    <w:rPr>
                      <w:sz w:val="20"/>
                      <w:szCs w:val="20"/>
                    </w:rPr>
                  </w:rPrChange>
                </w:rPr>
                <w:t>Samplers</w:t>
              </w:r>
              <w:r w:rsidRPr="00203E67">
                <w:rPr>
                  <w:sz w:val="20"/>
                  <w:szCs w:val="20"/>
                </w:rPr>
                <w:t>.</w:t>
              </w:r>
            </w:ins>
          </w:p>
          <w:p w14:paraId="5B35F076" w14:textId="1F8A95B2" w:rsidR="006F36F6" w:rsidRPr="00182C3E" w:rsidRDefault="00203E67" w:rsidP="00203E67">
            <w:pPr>
              <w:widowControl w:val="0"/>
              <w:tabs>
                <w:tab w:val="clear" w:pos="403"/>
              </w:tabs>
              <w:spacing w:after="0" w:line="240" w:lineRule="auto"/>
              <w:ind w:left="360"/>
              <w:rPr>
                <w:ins w:id="1297" w:author="Katharina Schleidt" w:date="2021-10-17T22:23:00Z"/>
                <w:sz w:val="20"/>
                <w:szCs w:val="20"/>
              </w:rPr>
            </w:pPr>
            <w:ins w:id="1298" w:author="Katharina Schleidt" w:date="2021-10-27T12:02:00Z">
              <w:r w:rsidRPr="00203E67">
                <w:rPr>
                  <w:sz w:val="20"/>
                  <w:szCs w:val="20"/>
                </w:rPr>
                <w:t xml:space="preserve">If </w:t>
              </w:r>
              <w:r w:rsidRPr="00203E67">
                <w:rPr>
                  <w:b/>
                  <w:bCs/>
                  <w:sz w:val="20"/>
                  <w:szCs w:val="20"/>
                  <w:rPrChange w:id="1299" w:author="Katharina Schleidt" w:date="2021-10-27T12:02:00Z">
                    <w:rPr>
                      <w:sz w:val="20"/>
                      <w:szCs w:val="20"/>
                    </w:rPr>
                  </w:rPrChange>
                </w:rPr>
                <w:t>Sampler</w:t>
              </w:r>
              <w:r w:rsidRPr="00203E67">
                <w:rPr>
                  <w:sz w:val="20"/>
                  <w:szCs w:val="20"/>
                </w:rPr>
                <w:t xml:space="preserve"> classification schemes are used in the implementing application schemas, a concrete realization SHALL be created for the application.</w:t>
              </w:r>
            </w:ins>
          </w:p>
        </w:tc>
      </w:tr>
    </w:tbl>
    <w:p w14:paraId="7D6EA41F" w14:textId="77777777" w:rsidR="006F36F6" w:rsidRPr="00262594" w:rsidRDefault="006F36F6" w:rsidP="006F36F6">
      <w:pPr>
        <w:rPr>
          <w:ins w:id="1300" w:author="Katharina Schleidt" w:date="2021-10-17T22:23:00Z"/>
          <w:lang w:eastAsia="ja-JP"/>
        </w:rPr>
      </w:pPr>
    </w:p>
    <w:p w14:paraId="252F4378" w14:textId="77777777" w:rsidR="006F36F6" w:rsidRPr="00262594" w:rsidRDefault="006F36F6" w:rsidP="00262594">
      <w:pPr>
        <w:rPr>
          <w:lang w:eastAsia="ja-JP"/>
        </w:rPr>
      </w:pPr>
    </w:p>
    <w:p w14:paraId="7D3F7D84" w14:textId="25F869C0" w:rsidR="00920189" w:rsidRDefault="00920189" w:rsidP="00F92CE9">
      <w:pPr>
        <w:pStyle w:val="Heading1"/>
      </w:pPr>
      <w:bookmarkStart w:id="1301" w:name="_Toc72768913"/>
      <w:r w:rsidRPr="00920189">
        <w:t>Basic Samples</w:t>
      </w:r>
      <w:bookmarkEnd w:id="1301"/>
    </w:p>
    <w:p w14:paraId="45FDC231" w14:textId="7D4AD515" w:rsidR="00CA3726" w:rsidRDefault="00CA3726" w:rsidP="00CA3726">
      <w:pPr>
        <w:pStyle w:val="Heading2"/>
      </w:pPr>
      <w:bookmarkStart w:id="1302" w:name="_Toc72768914"/>
      <w:r w:rsidRPr="00CA3726">
        <w:t>General</w:t>
      </w:r>
      <w:bookmarkEnd w:id="1302"/>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479B0">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479B0">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479B0">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479B0">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479B0">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479B0">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479B0">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479B0">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479B0">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479B0">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0A196B" w14:paraId="75B55F8F" w14:textId="77777777" w:rsidTr="00C479B0">
        <w:trPr>
          <w:ins w:id="1303" w:author="Katharina Schleidt" w:date="2021-10-17T22:50:00Z"/>
        </w:trPr>
        <w:tc>
          <w:tcPr>
            <w:tcW w:w="2542" w:type="dxa"/>
            <w:shd w:val="clear" w:color="auto" w:fill="auto"/>
            <w:tcMar>
              <w:top w:w="100" w:type="dxa"/>
              <w:left w:w="100" w:type="dxa"/>
              <w:bottom w:w="100" w:type="dxa"/>
              <w:right w:w="100" w:type="dxa"/>
            </w:tcMar>
          </w:tcPr>
          <w:p w14:paraId="2D88A6A2" w14:textId="3563B7F0" w:rsidR="000A196B" w:rsidRDefault="000A196B" w:rsidP="000A196B">
            <w:pPr>
              <w:widowControl w:val="0"/>
              <w:spacing w:line="240" w:lineRule="auto"/>
              <w:rPr>
                <w:ins w:id="1304" w:author="Katharina Schleidt" w:date="2021-10-17T22:50:00Z"/>
                <w:sz w:val="20"/>
                <w:szCs w:val="20"/>
              </w:rPr>
            </w:pPr>
            <w:ins w:id="1305"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E6D647F" w14:textId="303C70EE" w:rsidR="000A196B" w:rsidRPr="000A196B" w:rsidRDefault="000A196B" w:rsidP="000A196B">
            <w:pPr>
              <w:widowControl w:val="0"/>
              <w:spacing w:line="240" w:lineRule="auto"/>
              <w:rPr>
                <w:ins w:id="1306" w:author="Katharina Schleidt" w:date="2021-10-17T22:50:00Z"/>
                <w:sz w:val="20"/>
                <w:szCs w:val="20"/>
              </w:rPr>
            </w:pPr>
            <w:ins w:id="1307" w:author="Katharina Schleidt" w:date="2021-10-17T22:51:00Z">
              <w:r w:rsidRPr="000A196B">
                <w:rPr>
                  <w:sz w:val="20"/>
                  <w:szCs w:val="20"/>
                  <w:rPrChange w:id="1308" w:author="Katharina Schleidt" w:date="2021-10-17T22:51:00Z">
                    <w:rPr/>
                  </w:rPrChange>
                </w:rPr>
                <w:t>/</w:t>
              </w:r>
              <w:proofErr w:type="spellStart"/>
              <w:r w:rsidRPr="000A196B">
                <w:rPr>
                  <w:sz w:val="20"/>
                  <w:szCs w:val="20"/>
                  <w:rPrChange w:id="1309" w:author="Katharina Schleidt" w:date="2021-10-17T22:51:00Z">
                    <w:rPr/>
                  </w:rPrChange>
                </w:rPr>
                <w:t>req</w:t>
              </w:r>
              <w:proofErr w:type="spellEnd"/>
              <w:r w:rsidRPr="000A196B">
                <w:rPr>
                  <w:sz w:val="20"/>
                  <w:szCs w:val="20"/>
                  <w:rPrChange w:id="1310" w:author="Katharina Schleidt" w:date="2021-10-17T22:51:00Z">
                    <w:rPr/>
                  </w:rPrChange>
                </w:rPr>
                <w:t>/</w:t>
              </w:r>
              <w:proofErr w:type="spellStart"/>
              <w:r w:rsidRPr="000A196B">
                <w:rPr>
                  <w:sz w:val="20"/>
                  <w:szCs w:val="20"/>
                  <w:rPrChange w:id="1311" w:author="Katharina Schleidt" w:date="2021-10-17T22:51:00Z">
                    <w:rPr/>
                  </w:rPrChange>
                </w:rPr>
                <w:t>sam</w:t>
              </w:r>
              <w:proofErr w:type="spellEnd"/>
              <w:r w:rsidRPr="000A196B">
                <w:rPr>
                  <w:sz w:val="20"/>
                  <w:szCs w:val="20"/>
                  <w:rPrChange w:id="1312" w:author="Katharina Schleidt" w:date="2021-10-17T22:51:00Z">
                    <w:rPr/>
                  </w:rPrChange>
                </w:rPr>
                <w:t>-basic/</w:t>
              </w:r>
              <w:proofErr w:type="spellStart"/>
              <w:r w:rsidRPr="000A196B">
                <w:rPr>
                  <w:sz w:val="20"/>
                  <w:szCs w:val="20"/>
                  <w:rPrChange w:id="1313" w:author="Katharina Schleidt" w:date="2021-10-17T22:51:00Z">
                    <w:rPr/>
                  </w:rPrChange>
                </w:rPr>
                <w:t>SamplingProcedure</w:t>
              </w:r>
            </w:ins>
            <w:proofErr w:type="spellEnd"/>
          </w:p>
        </w:tc>
      </w:tr>
      <w:tr w:rsidR="000A196B" w14:paraId="138D8365" w14:textId="77777777" w:rsidTr="00C479B0">
        <w:trPr>
          <w:ins w:id="1314" w:author="Katharina Schleidt" w:date="2021-10-17T22:50:00Z"/>
        </w:trPr>
        <w:tc>
          <w:tcPr>
            <w:tcW w:w="2542" w:type="dxa"/>
            <w:shd w:val="clear" w:color="auto" w:fill="auto"/>
            <w:tcMar>
              <w:top w:w="100" w:type="dxa"/>
              <w:left w:w="100" w:type="dxa"/>
              <w:bottom w:w="100" w:type="dxa"/>
              <w:right w:w="100" w:type="dxa"/>
            </w:tcMar>
          </w:tcPr>
          <w:p w14:paraId="3A4DB59E" w14:textId="4D945552" w:rsidR="000A196B" w:rsidRDefault="000A196B" w:rsidP="000A196B">
            <w:pPr>
              <w:widowControl w:val="0"/>
              <w:spacing w:line="240" w:lineRule="auto"/>
              <w:rPr>
                <w:ins w:id="1315" w:author="Katharina Schleidt" w:date="2021-10-17T22:50:00Z"/>
                <w:sz w:val="20"/>
                <w:szCs w:val="20"/>
              </w:rPr>
            </w:pPr>
            <w:ins w:id="1316"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523D4504" w14:textId="19C52C36" w:rsidR="000A196B" w:rsidRPr="000A196B" w:rsidRDefault="000A196B" w:rsidP="000A196B">
            <w:pPr>
              <w:widowControl w:val="0"/>
              <w:spacing w:line="240" w:lineRule="auto"/>
              <w:rPr>
                <w:ins w:id="1317" w:author="Katharina Schleidt" w:date="2021-10-17T22:50:00Z"/>
                <w:sz w:val="20"/>
                <w:szCs w:val="20"/>
              </w:rPr>
            </w:pPr>
            <w:ins w:id="1318" w:author="Katharina Schleidt" w:date="2021-10-17T22:51:00Z">
              <w:r w:rsidRPr="000A196B">
                <w:rPr>
                  <w:sz w:val="20"/>
                  <w:szCs w:val="20"/>
                  <w:rPrChange w:id="1319" w:author="Katharina Schleidt" w:date="2021-10-17T22:51:00Z">
                    <w:rPr/>
                  </w:rPrChange>
                </w:rPr>
                <w:t>/</w:t>
              </w:r>
              <w:proofErr w:type="spellStart"/>
              <w:r w:rsidRPr="000A196B">
                <w:rPr>
                  <w:sz w:val="20"/>
                  <w:szCs w:val="20"/>
                  <w:rPrChange w:id="1320" w:author="Katharina Schleidt" w:date="2021-10-17T22:51:00Z">
                    <w:rPr/>
                  </w:rPrChange>
                </w:rPr>
                <w:t>req</w:t>
              </w:r>
              <w:proofErr w:type="spellEnd"/>
              <w:r w:rsidRPr="000A196B">
                <w:rPr>
                  <w:sz w:val="20"/>
                  <w:szCs w:val="20"/>
                  <w:rPrChange w:id="1321" w:author="Katharina Schleidt" w:date="2021-10-17T22:51:00Z">
                    <w:rPr/>
                  </w:rPrChange>
                </w:rPr>
                <w:t>/</w:t>
              </w:r>
              <w:proofErr w:type="spellStart"/>
              <w:r w:rsidRPr="000A196B">
                <w:rPr>
                  <w:sz w:val="20"/>
                  <w:szCs w:val="20"/>
                  <w:rPrChange w:id="1322" w:author="Katharina Schleidt" w:date="2021-10-17T22:51:00Z">
                    <w:rPr/>
                  </w:rPrChange>
                </w:rPr>
                <w:t>sam</w:t>
              </w:r>
              <w:proofErr w:type="spellEnd"/>
              <w:r w:rsidRPr="000A196B">
                <w:rPr>
                  <w:sz w:val="20"/>
                  <w:szCs w:val="20"/>
                  <w:rPrChange w:id="1323" w:author="Katharina Schleidt" w:date="2021-10-17T22:51:00Z">
                    <w:rPr/>
                  </w:rPrChange>
                </w:rPr>
                <w:t>-basic/</w:t>
              </w:r>
              <w:proofErr w:type="spellStart"/>
              <w:r w:rsidRPr="000A196B">
                <w:rPr>
                  <w:sz w:val="20"/>
                  <w:szCs w:val="20"/>
                  <w:rPrChange w:id="1324" w:author="Katharina Schleidt" w:date="2021-10-17T22:51:00Z">
                    <w:rPr/>
                  </w:rPrChange>
                </w:rPr>
                <w:t>PreparationProcedure</w:t>
              </w:r>
            </w:ins>
            <w:proofErr w:type="spellEnd"/>
          </w:p>
        </w:tc>
      </w:tr>
      <w:tr w:rsidR="000A196B" w14:paraId="4A516570" w14:textId="77777777" w:rsidTr="00C479B0">
        <w:trPr>
          <w:ins w:id="1325" w:author="Katharina Schleidt" w:date="2021-10-17T22:50:00Z"/>
        </w:trPr>
        <w:tc>
          <w:tcPr>
            <w:tcW w:w="2542" w:type="dxa"/>
            <w:shd w:val="clear" w:color="auto" w:fill="auto"/>
            <w:tcMar>
              <w:top w:w="100" w:type="dxa"/>
              <w:left w:w="100" w:type="dxa"/>
              <w:bottom w:w="100" w:type="dxa"/>
              <w:right w:w="100" w:type="dxa"/>
            </w:tcMar>
          </w:tcPr>
          <w:p w14:paraId="09AA72C8" w14:textId="4E9A012E" w:rsidR="000A196B" w:rsidRDefault="000A196B" w:rsidP="000A196B">
            <w:pPr>
              <w:widowControl w:val="0"/>
              <w:spacing w:line="240" w:lineRule="auto"/>
              <w:rPr>
                <w:ins w:id="1326" w:author="Katharina Schleidt" w:date="2021-10-17T22:50:00Z"/>
                <w:sz w:val="20"/>
                <w:szCs w:val="20"/>
              </w:rPr>
            </w:pPr>
            <w:ins w:id="1327" w:author="Katharina Schleidt" w:date="2021-10-17T22:51:00Z">
              <w:r w:rsidRPr="000329EE">
                <w:rPr>
                  <w:sz w:val="20"/>
                  <w:szCs w:val="20"/>
                </w:rPr>
                <w:t>Imports</w:t>
              </w:r>
            </w:ins>
          </w:p>
        </w:tc>
        <w:tc>
          <w:tcPr>
            <w:tcW w:w="7229" w:type="dxa"/>
            <w:shd w:val="clear" w:color="auto" w:fill="auto"/>
            <w:tcMar>
              <w:top w:w="100" w:type="dxa"/>
              <w:left w:w="100" w:type="dxa"/>
              <w:bottom w:w="100" w:type="dxa"/>
              <w:right w:w="100" w:type="dxa"/>
            </w:tcMar>
          </w:tcPr>
          <w:p w14:paraId="6B0217A1" w14:textId="3C3DCD9D" w:rsidR="000A196B" w:rsidRPr="000A196B" w:rsidRDefault="000A196B" w:rsidP="000A196B">
            <w:pPr>
              <w:widowControl w:val="0"/>
              <w:spacing w:line="240" w:lineRule="auto"/>
              <w:rPr>
                <w:ins w:id="1328" w:author="Katharina Schleidt" w:date="2021-10-17T22:50:00Z"/>
                <w:sz w:val="20"/>
                <w:szCs w:val="20"/>
              </w:rPr>
            </w:pPr>
            <w:ins w:id="1329" w:author="Katharina Schleidt" w:date="2021-10-17T22:51:00Z">
              <w:r w:rsidRPr="000A196B">
                <w:rPr>
                  <w:sz w:val="20"/>
                  <w:szCs w:val="20"/>
                  <w:rPrChange w:id="1330" w:author="Katharina Schleidt" w:date="2021-10-17T22:51:00Z">
                    <w:rPr/>
                  </w:rPrChange>
                </w:rPr>
                <w:t>/</w:t>
              </w:r>
              <w:proofErr w:type="spellStart"/>
              <w:r w:rsidRPr="000A196B">
                <w:rPr>
                  <w:sz w:val="20"/>
                  <w:szCs w:val="20"/>
                  <w:rPrChange w:id="1331" w:author="Katharina Schleidt" w:date="2021-10-17T22:51:00Z">
                    <w:rPr/>
                  </w:rPrChange>
                </w:rPr>
                <w:t>req</w:t>
              </w:r>
              <w:proofErr w:type="spellEnd"/>
              <w:r w:rsidRPr="000A196B">
                <w:rPr>
                  <w:sz w:val="20"/>
                  <w:szCs w:val="20"/>
                  <w:rPrChange w:id="1332" w:author="Katharina Schleidt" w:date="2021-10-17T22:51:00Z">
                    <w:rPr/>
                  </w:rPrChange>
                </w:rPr>
                <w:t>/</w:t>
              </w:r>
              <w:proofErr w:type="spellStart"/>
              <w:r w:rsidRPr="000A196B">
                <w:rPr>
                  <w:sz w:val="20"/>
                  <w:szCs w:val="20"/>
                  <w:rPrChange w:id="1333" w:author="Katharina Schleidt" w:date="2021-10-17T22:51:00Z">
                    <w:rPr/>
                  </w:rPrChange>
                </w:rPr>
                <w:t>sam</w:t>
              </w:r>
              <w:proofErr w:type="spellEnd"/>
              <w:r w:rsidRPr="000A196B">
                <w:rPr>
                  <w:sz w:val="20"/>
                  <w:szCs w:val="20"/>
                  <w:rPrChange w:id="1334" w:author="Katharina Schleidt" w:date="2021-10-17T22:51:00Z">
                    <w:rPr/>
                  </w:rPrChange>
                </w:rPr>
                <w:t>-basic/</w:t>
              </w:r>
              <w:proofErr w:type="spellStart"/>
              <w:r w:rsidRPr="000A196B">
                <w:rPr>
                  <w:sz w:val="20"/>
                  <w:szCs w:val="20"/>
                  <w:rPrChange w:id="1335" w:author="Katharina Schleidt" w:date="2021-10-17T22:51:00Z">
                    <w:rPr/>
                  </w:rPrChange>
                </w:rPr>
                <w:t>PreparationStep</w:t>
              </w:r>
            </w:ins>
            <w:proofErr w:type="spellEnd"/>
          </w:p>
        </w:tc>
      </w:tr>
      <w:tr w:rsidR="00CA3726" w14:paraId="0362EA55" w14:textId="77777777" w:rsidTr="00C479B0">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C479B0" w14:paraId="78C86A35" w14:textId="77777777" w:rsidTr="00C479B0">
        <w:trPr>
          <w:ins w:id="1336"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8A729" w14:textId="77777777" w:rsidR="00C479B0" w:rsidRDefault="00C479B0" w:rsidP="008D31E1">
            <w:pPr>
              <w:widowControl w:val="0"/>
              <w:spacing w:line="240" w:lineRule="auto"/>
              <w:rPr>
                <w:ins w:id="1337" w:author="Katharina Schleidt" w:date="2021-10-22T00:19:00Z"/>
                <w:sz w:val="20"/>
                <w:szCs w:val="20"/>
              </w:rPr>
            </w:pPr>
            <w:ins w:id="1338"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1A58A" w14:textId="77777777" w:rsidR="00C479B0" w:rsidRDefault="00C479B0" w:rsidP="008D31E1">
            <w:pPr>
              <w:widowControl w:val="0"/>
              <w:spacing w:line="240" w:lineRule="auto"/>
              <w:rPr>
                <w:ins w:id="1339" w:author="Katharina Schleidt" w:date="2021-10-22T00:19:00Z"/>
                <w:sz w:val="20"/>
                <w:szCs w:val="20"/>
              </w:rPr>
            </w:pPr>
            <w:ins w:id="1340" w:author="Katharina Schleidt" w:date="2021-10-22T00:19:00Z">
              <w:r w:rsidRPr="003E1E46">
                <w:rPr>
                  <w:sz w:val="20"/>
                  <w:szCs w:val="20"/>
                </w:rPr>
                <w:t>/req/sam-basic/SampleTypeByGeometryType/SampleTypeByGeometryType-sem</w:t>
              </w:r>
            </w:ins>
          </w:p>
        </w:tc>
      </w:tr>
      <w:tr w:rsidR="00C479B0" w14:paraId="281E4864" w14:textId="77777777" w:rsidTr="00C479B0">
        <w:trPr>
          <w:ins w:id="1341" w:author="Katharina Schleidt" w:date="2021-10-22T00:19:00Z"/>
        </w:trPr>
        <w:tc>
          <w:tcPr>
            <w:tcW w:w="254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F739B" w14:textId="77777777" w:rsidR="00C479B0" w:rsidRDefault="00C479B0" w:rsidP="008D31E1">
            <w:pPr>
              <w:widowControl w:val="0"/>
              <w:spacing w:line="240" w:lineRule="auto"/>
              <w:rPr>
                <w:ins w:id="1342" w:author="Katharina Schleidt" w:date="2021-10-22T00:19:00Z"/>
                <w:sz w:val="20"/>
                <w:szCs w:val="20"/>
              </w:rPr>
            </w:pPr>
            <w:ins w:id="1343" w:author="Katharina Schleidt" w:date="2021-10-22T00:19:00Z">
              <w:r w:rsidRPr="003E1E46">
                <w:rPr>
                  <w:sz w:val="20"/>
                  <w:szCs w:val="20"/>
                </w:rPr>
                <w:t>Requirement</w:t>
              </w:r>
            </w:ins>
          </w:p>
        </w:tc>
        <w:tc>
          <w:tcPr>
            <w:tcW w:w="722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2E0FD" w14:textId="77777777" w:rsidR="00C479B0" w:rsidRDefault="00C479B0" w:rsidP="008D31E1">
            <w:pPr>
              <w:widowControl w:val="0"/>
              <w:spacing w:line="240" w:lineRule="auto"/>
              <w:rPr>
                <w:ins w:id="1344" w:author="Katharina Schleidt" w:date="2021-10-22T00:19:00Z"/>
                <w:sz w:val="20"/>
                <w:szCs w:val="20"/>
              </w:rPr>
            </w:pPr>
            <w:ins w:id="1345" w:author="Katharina Schleidt" w:date="2021-10-22T00:19:00Z">
              <w:r w:rsidRPr="003E1E46">
                <w:rPr>
                  <w:sz w:val="20"/>
                  <w:szCs w:val="20"/>
                </w:rPr>
                <w:t>/req/sam-basic/SampleTypeByGeometryType/SampleTypeByGeometryType-con</w:t>
              </w:r>
            </w:ins>
          </w:p>
        </w:tc>
      </w:tr>
    </w:tbl>
    <w:p w14:paraId="58C652A7" w14:textId="32AB03AA" w:rsidR="00CA3726" w:rsidRDefault="00CA3726" w:rsidP="00CA3726">
      <w:pPr>
        <w:rPr>
          <w:lang w:eastAsia="ja-JP"/>
        </w:rPr>
      </w:pPr>
    </w:p>
    <w:p w14:paraId="518ED16E" w14:textId="3F0764C7" w:rsidR="00F34853" w:rsidDel="00AC6ECA" w:rsidRDefault="00F34853" w:rsidP="00F34853">
      <w:pPr>
        <w:keepNext/>
        <w:rPr>
          <w:del w:id="1346" w:author="Katharina Schleidt" w:date="2021-10-27T12:10:00Z"/>
        </w:rPr>
      </w:pPr>
      <w:del w:id="1347" w:author="Katharina Schleidt" w:date="2021-10-27T12:10:00Z">
        <w:r w:rsidDel="00AC6ECA">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del>
    </w:p>
    <w:p w14:paraId="65B85BC2" w14:textId="74CEBF2A" w:rsidR="00CA3726" w:rsidDel="00AC6ECA" w:rsidRDefault="00F34853" w:rsidP="00F34853">
      <w:pPr>
        <w:jc w:val="center"/>
        <w:rPr>
          <w:del w:id="1348" w:author="Katharina Schleidt" w:date="2021-10-27T12:10:00Z"/>
          <w:b/>
          <w:bCs/>
          <w:sz w:val="20"/>
          <w:szCs w:val="20"/>
        </w:rPr>
      </w:pPr>
      <w:del w:id="1349" w:author="Katharina Schleidt" w:date="2021-10-27T12:10:00Z">
        <w:r w:rsidRPr="00F3485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70</w:delText>
        </w:r>
        <w:r w:rsidR="00D471BA" w:rsidDel="00AC6ECA">
          <w:rPr>
            <w:b/>
            <w:bCs/>
            <w:sz w:val="20"/>
            <w:szCs w:val="20"/>
          </w:rPr>
          <w:fldChar w:fldCharType="end"/>
        </w:r>
        <w:r w:rsidRPr="00F34853" w:rsidDel="00AC6ECA">
          <w:rPr>
            <w:b/>
            <w:bCs/>
            <w:sz w:val="20"/>
            <w:szCs w:val="20"/>
          </w:rPr>
          <w:delText xml:space="preserve"> — (Informative) Included direct and indirect requirements and recommendations of the Basic Samples package requirements class.</w:delText>
        </w:r>
      </w:del>
    </w:p>
    <w:p w14:paraId="70EDDF94" w14:textId="69BDD163" w:rsidR="00F34853" w:rsidRDefault="00EE582C" w:rsidP="00EE582C">
      <w:pPr>
        <w:pStyle w:val="Heading2"/>
      </w:pPr>
      <w:bookmarkStart w:id="1350" w:name="_Toc72768915"/>
      <w:r w:rsidRPr="00EE582C">
        <w:t>Sample</w:t>
      </w:r>
      <w:bookmarkEnd w:id="1350"/>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C479B0">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C479B0">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C479B0">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C479B0">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C479B0">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6E0C71F3" w:rsidR="00430BBE" w:rsidDel="00AC6ECA" w:rsidRDefault="00430BBE" w:rsidP="00430BBE">
      <w:pPr>
        <w:keepNext/>
        <w:rPr>
          <w:del w:id="1351" w:author="Katharina Schleidt" w:date="2021-10-27T12:10:00Z"/>
        </w:rPr>
      </w:pPr>
      <w:del w:id="1352" w:author="Katharina Schleidt" w:date="2021-10-27T12:10:00Z">
        <w:r w:rsidDel="00AC6ECA">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del>
    </w:p>
    <w:p w14:paraId="20429E66" w14:textId="204E39F1" w:rsidR="00EE582C" w:rsidDel="00AC6ECA" w:rsidRDefault="00430BBE" w:rsidP="00430BBE">
      <w:pPr>
        <w:jc w:val="center"/>
        <w:rPr>
          <w:del w:id="1353" w:author="Katharina Schleidt" w:date="2021-10-27T12:10:00Z"/>
          <w:b/>
          <w:bCs/>
          <w:sz w:val="20"/>
          <w:szCs w:val="20"/>
        </w:rPr>
      </w:pPr>
      <w:del w:id="1354" w:author="Katharina Schleidt" w:date="2021-10-27T12:10:00Z">
        <w:r w:rsidRPr="00430BB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71</w:delText>
        </w:r>
        <w:r w:rsidR="00D471BA" w:rsidDel="00AC6ECA">
          <w:rPr>
            <w:b/>
            <w:bCs/>
            <w:sz w:val="20"/>
            <w:szCs w:val="20"/>
          </w:rPr>
          <w:fldChar w:fldCharType="end"/>
        </w:r>
        <w:r w:rsidRPr="00430BBE" w:rsidDel="00AC6ECA">
          <w:rPr>
            <w:b/>
            <w:bCs/>
            <w:sz w:val="20"/>
            <w:szCs w:val="20"/>
          </w:rPr>
          <w:delText xml:space="preserve"> — (Informative) Included direct and indirect requirements and recommendations of the Basic Samples — Sample requirements class.</w:delText>
        </w:r>
      </w:del>
    </w:p>
    <w:p w14:paraId="1890387B" w14:textId="77777777" w:rsidR="00A804AD" w:rsidRDefault="00A804AD" w:rsidP="00A804AD">
      <w:pPr>
        <w:keepNext/>
      </w:pPr>
      <w:r>
        <w:rPr>
          <w:noProof/>
          <w:lang w:val="fr-FR" w:eastAsia="fr-FR"/>
        </w:rPr>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2B645898"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355" w:name="_Toc72768916"/>
      <w:proofErr w:type="spellStart"/>
      <w:r w:rsidRPr="004B13B4">
        <w:t>SpatialSample</w:t>
      </w:r>
      <w:bookmarkEnd w:id="1355"/>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63966C9C" w:rsidR="00650B87" w:rsidDel="00AC6ECA" w:rsidRDefault="00650B87" w:rsidP="00650B87">
      <w:pPr>
        <w:keepNext/>
        <w:rPr>
          <w:del w:id="1356" w:author="Katharina Schleidt" w:date="2021-10-27T12:10:00Z"/>
        </w:rPr>
      </w:pPr>
      <w:del w:id="1357" w:author="Katharina Schleidt" w:date="2021-10-27T12:10:00Z">
        <w:r w:rsidDel="00AC6ECA">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del>
    </w:p>
    <w:p w14:paraId="6F06A7AF" w14:textId="51784615" w:rsidR="004B13B4" w:rsidDel="00AC6ECA" w:rsidRDefault="00650B87" w:rsidP="00650B87">
      <w:pPr>
        <w:jc w:val="center"/>
        <w:rPr>
          <w:del w:id="1358" w:author="Katharina Schleidt" w:date="2021-10-27T12:10:00Z"/>
          <w:b/>
          <w:bCs/>
          <w:sz w:val="20"/>
          <w:szCs w:val="20"/>
        </w:rPr>
      </w:pPr>
      <w:del w:id="1359" w:author="Katharina Schleidt" w:date="2021-10-27T12:10:00Z">
        <w:r w:rsidRPr="00650B8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73</w:delText>
        </w:r>
        <w:r w:rsidR="00D471BA" w:rsidDel="00AC6ECA">
          <w:rPr>
            <w:b/>
            <w:bCs/>
            <w:sz w:val="20"/>
            <w:szCs w:val="20"/>
          </w:rPr>
          <w:fldChar w:fldCharType="end"/>
        </w:r>
        <w:r w:rsidRPr="00650B87" w:rsidDel="00AC6ECA">
          <w:rPr>
            <w:b/>
            <w:bCs/>
            <w:sz w:val="20"/>
            <w:szCs w:val="20"/>
          </w:rPr>
          <w:delText xml:space="preserve"> — (Informative) Included direct and indirect requirements and recommendations of the Basic Samples — SpatialSample requirements class.</w:delText>
        </w:r>
      </w:del>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55F1E181" w:rsidR="00D3744B" w:rsidRDefault="00D3744B" w:rsidP="001A5B74">
            <w:pPr>
              <w:widowControl w:val="0"/>
              <w:spacing w:line="240" w:lineRule="auto"/>
              <w:rPr>
                <w:sz w:val="20"/>
                <w:szCs w:val="20"/>
              </w:rPr>
            </w:pPr>
            <w:r>
              <w:rPr>
                <w:sz w:val="20"/>
                <w:szCs w:val="20"/>
              </w:rPr>
              <w:t xml:space="preserve">The </w:t>
            </w:r>
            <w:ins w:id="1360" w:author="Ilkka Rinne" w:date="2021-08-09T15:25:00Z">
              <w:r w:rsidR="00736C6A">
                <w:rPr>
                  <w:bCs/>
                  <w:sz w:val="20"/>
                  <w:szCs w:val="20"/>
                </w:rPr>
                <w:t>p</w:t>
              </w:r>
            </w:ins>
            <w:del w:id="1361" w:author="Ilkka Rinne" w:date="2021-08-09T15:25:00Z">
              <w:r w:rsidRPr="00736C6A" w:rsidDel="00736C6A">
                <w:rPr>
                  <w:bCs/>
                  <w:sz w:val="20"/>
                  <w:szCs w:val="20"/>
                  <w:rPrChange w:id="1362" w:author="Ilkka Rinne" w:date="2021-08-09T15:25:00Z">
                    <w:rPr>
                      <w:b/>
                      <w:sz w:val="20"/>
                      <w:szCs w:val="20"/>
                    </w:rPr>
                  </w:rPrChange>
                </w:rPr>
                <w:delText>P</w:delText>
              </w:r>
            </w:del>
            <w:r w:rsidRPr="00736C6A">
              <w:rPr>
                <w:bCs/>
                <w:sz w:val="20"/>
                <w:szCs w:val="20"/>
                <w:rPrChange w:id="1363" w:author="Ilkka Rinne" w:date="2021-08-09T15:25:00Z">
                  <w:rPr>
                    <w:b/>
                    <w:sz w:val="20"/>
                    <w:szCs w:val="20"/>
                  </w:rPr>
                </w:rPrChange>
              </w:rPr>
              <w:t>ositional</w:t>
            </w:r>
            <w:ins w:id="1364" w:author="Ilkka Rinne" w:date="2021-08-09T15:25:00Z">
              <w:r w:rsidR="00736C6A">
                <w:rPr>
                  <w:bCs/>
                  <w:sz w:val="20"/>
                  <w:szCs w:val="20"/>
                </w:rPr>
                <w:t xml:space="preserve"> a</w:t>
              </w:r>
            </w:ins>
            <w:del w:id="1365" w:author="Ilkka Rinne" w:date="2021-08-09T15:25:00Z">
              <w:r w:rsidRPr="00736C6A" w:rsidDel="00736C6A">
                <w:rPr>
                  <w:bCs/>
                  <w:sz w:val="20"/>
                  <w:szCs w:val="20"/>
                  <w:rPrChange w:id="1366" w:author="Ilkka Rinne" w:date="2021-08-09T15:25:00Z">
                    <w:rPr>
                      <w:b/>
                      <w:sz w:val="20"/>
                      <w:szCs w:val="20"/>
                    </w:rPr>
                  </w:rPrChange>
                </w:rPr>
                <w:delText>A</w:delText>
              </w:r>
            </w:del>
            <w:r w:rsidRPr="00736C6A">
              <w:rPr>
                <w:bCs/>
                <w:sz w:val="20"/>
                <w:szCs w:val="20"/>
                <w:rPrChange w:id="1367" w:author="Ilkka Rinne" w:date="2021-08-09T15:25:00Z">
                  <w:rPr>
                    <w:b/>
                    <w:sz w:val="20"/>
                    <w:szCs w:val="20"/>
                  </w:rPr>
                </w:rPrChange>
              </w:rPr>
              <w:t>ccuracy</w:t>
            </w:r>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37F45628" w:rsidR="00D3744B" w:rsidRDefault="00D3744B" w:rsidP="001A5B74">
            <w:pPr>
              <w:widowControl w:val="0"/>
              <w:spacing w:line="240" w:lineRule="auto"/>
              <w:rPr>
                <w:b/>
                <w:sz w:val="20"/>
                <w:szCs w:val="20"/>
              </w:rPr>
            </w:pPr>
            <w:r>
              <w:rPr>
                <w:sz w:val="20"/>
                <w:szCs w:val="20"/>
              </w:rPr>
              <w:t xml:space="preserve">If horizontal </w:t>
            </w:r>
            <w:ins w:id="1368" w:author="Ilkka Rinne" w:date="2021-08-09T15:26:00Z">
              <w:r w:rsidR="00736C6A" w:rsidRPr="00736C6A">
                <w:rPr>
                  <w:bCs/>
                  <w:sz w:val="20"/>
                  <w:szCs w:val="20"/>
                  <w:rPrChange w:id="1369" w:author="Ilkka Rinne" w:date="2021-08-09T15:26:00Z">
                    <w:rPr>
                      <w:b/>
                      <w:sz w:val="20"/>
                      <w:szCs w:val="20"/>
                    </w:rPr>
                  </w:rPrChange>
                </w:rPr>
                <w:t>p</w:t>
              </w:r>
            </w:ins>
            <w:del w:id="1370" w:author="Ilkka Rinne" w:date="2021-08-09T15:26:00Z">
              <w:r w:rsidRPr="00736C6A" w:rsidDel="00736C6A">
                <w:rPr>
                  <w:bCs/>
                  <w:sz w:val="20"/>
                  <w:szCs w:val="20"/>
                  <w:rPrChange w:id="1371" w:author="Ilkka Rinne" w:date="2021-08-09T15:26:00Z">
                    <w:rPr>
                      <w:b/>
                      <w:sz w:val="20"/>
                      <w:szCs w:val="20"/>
                    </w:rPr>
                  </w:rPrChange>
                </w:rPr>
                <w:delText>P</w:delText>
              </w:r>
            </w:del>
            <w:r w:rsidRPr="00736C6A">
              <w:rPr>
                <w:bCs/>
                <w:sz w:val="20"/>
                <w:szCs w:val="20"/>
                <w:rPrChange w:id="1372" w:author="Ilkka Rinne" w:date="2021-08-09T15:26:00Z">
                  <w:rPr>
                    <w:b/>
                    <w:sz w:val="20"/>
                    <w:szCs w:val="20"/>
                  </w:rPr>
                </w:rPrChange>
              </w:rPr>
              <w:t>ositional</w:t>
            </w:r>
            <w:ins w:id="1373" w:author="Ilkka Rinne" w:date="2021-08-09T15:26:00Z">
              <w:r w:rsidR="00736C6A" w:rsidRPr="00736C6A">
                <w:rPr>
                  <w:bCs/>
                  <w:sz w:val="20"/>
                  <w:szCs w:val="20"/>
                  <w:rPrChange w:id="1374" w:author="Ilkka Rinne" w:date="2021-08-09T15:26:00Z">
                    <w:rPr>
                      <w:b/>
                      <w:sz w:val="20"/>
                      <w:szCs w:val="20"/>
                    </w:rPr>
                  </w:rPrChange>
                </w:rPr>
                <w:t xml:space="preserve"> a</w:t>
              </w:r>
            </w:ins>
            <w:del w:id="1375" w:author="Ilkka Rinne" w:date="2021-08-09T15:26:00Z">
              <w:r w:rsidRPr="00736C6A" w:rsidDel="00736C6A">
                <w:rPr>
                  <w:bCs/>
                  <w:sz w:val="20"/>
                  <w:szCs w:val="20"/>
                  <w:rPrChange w:id="1376" w:author="Ilkka Rinne" w:date="2021-08-09T15:26:00Z">
                    <w:rPr>
                      <w:b/>
                      <w:sz w:val="20"/>
                      <w:szCs w:val="20"/>
                    </w:rPr>
                  </w:rPrChange>
                </w:rPr>
                <w:delText>A</w:delText>
              </w:r>
            </w:del>
            <w:r w:rsidRPr="00736C6A">
              <w:rPr>
                <w:bCs/>
                <w:sz w:val="20"/>
                <w:szCs w:val="20"/>
                <w:rPrChange w:id="1377"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3C714C2C" w:rsidR="00F01CB8" w:rsidRDefault="00F01CB8" w:rsidP="001A5B74">
            <w:pPr>
              <w:widowControl w:val="0"/>
              <w:spacing w:line="240" w:lineRule="auto"/>
              <w:rPr>
                <w:sz w:val="20"/>
                <w:szCs w:val="20"/>
              </w:rPr>
            </w:pPr>
            <w:r>
              <w:rPr>
                <w:sz w:val="20"/>
                <w:szCs w:val="20"/>
              </w:rPr>
              <w:t xml:space="preserve">The </w:t>
            </w:r>
            <w:ins w:id="1378" w:author="Ilkka Rinne" w:date="2021-08-09T15:26:00Z">
              <w:r w:rsidR="00736C6A" w:rsidRPr="00736C6A">
                <w:rPr>
                  <w:bCs/>
                  <w:sz w:val="20"/>
                  <w:szCs w:val="20"/>
                  <w:rPrChange w:id="1379" w:author="Ilkka Rinne" w:date="2021-08-09T15:26:00Z">
                    <w:rPr>
                      <w:b/>
                      <w:sz w:val="20"/>
                      <w:szCs w:val="20"/>
                    </w:rPr>
                  </w:rPrChange>
                </w:rPr>
                <w:t>p</w:t>
              </w:r>
            </w:ins>
            <w:del w:id="1380" w:author="Ilkka Rinne" w:date="2021-08-09T15:26:00Z">
              <w:r w:rsidRPr="00736C6A" w:rsidDel="00736C6A">
                <w:rPr>
                  <w:bCs/>
                  <w:sz w:val="20"/>
                  <w:szCs w:val="20"/>
                  <w:rPrChange w:id="1381" w:author="Ilkka Rinne" w:date="2021-08-09T15:26:00Z">
                    <w:rPr>
                      <w:b/>
                      <w:sz w:val="20"/>
                      <w:szCs w:val="20"/>
                    </w:rPr>
                  </w:rPrChange>
                </w:rPr>
                <w:delText>P</w:delText>
              </w:r>
            </w:del>
            <w:r w:rsidRPr="00736C6A">
              <w:rPr>
                <w:bCs/>
                <w:sz w:val="20"/>
                <w:szCs w:val="20"/>
                <w:rPrChange w:id="1382" w:author="Ilkka Rinne" w:date="2021-08-09T15:26:00Z">
                  <w:rPr>
                    <w:b/>
                    <w:sz w:val="20"/>
                    <w:szCs w:val="20"/>
                  </w:rPr>
                </w:rPrChange>
              </w:rPr>
              <w:t>ositional</w:t>
            </w:r>
            <w:ins w:id="1383" w:author="Ilkka Rinne" w:date="2021-08-09T15:26:00Z">
              <w:r w:rsidR="00736C6A" w:rsidRPr="00736C6A">
                <w:rPr>
                  <w:bCs/>
                  <w:sz w:val="20"/>
                  <w:szCs w:val="20"/>
                  <w:rPrChange w:id="1384" w:author="Ilkka Rinne" w:date="2021-08-09T15:26:00Z">
                    <w:rPr>
                      <w:b/>
                      <w:sz w:val="20"/>
                      <w:szCs w:val="20"/>
                    </w:rPr>
                  </w:rPrChange>
                </w:rPr>
                <w:t xml:space="preserve"> a</w:t>
              </w:r>
            </w:ins>
            <w:del w:id="1385" w:author="Ilkka Rinne" w:date="2021-08-09T15:26:00Z">
              <w:r w:rsidRPr="00736C6A" w:rsidDel="00736C6A">
                <w:rPr>
                  <w:bCs/>
                  <w:sz w:val="20"/>
                  <w:szCs w:val="20"/>
                  <w:rPrChange w:id="1386" w:author="Ilkka Rinne" w:date="2021-08-09T15:26:00Z">
                    <w:rPr>
                      <w:b/>
                      <w:sz w:val="20"/>
                      <w:szCs w:val="20"/>
                    </w:rPr>
                  </w:rPrChange>
                </w:rPr>
                <w:delText>A</w:delText>
              </w:r>
            </w:del>
            <w:r w:rsidRPr="00736C6A">
              <w:rPr>
                <w:bCs/>
                <w:sz w:val="20"/>
                <w:szCs w:val="20"/>
                <w:rPrChange w:id="1387" w:author="Ilkka Rinne" w:date="2021-08-09T15:26:00Z">
                  <w:rPr>
                    <w:b/>
                    <w:sz w:val="20"/>
                    <w:szCs w:val="20"/>
                  </w:rPr>
                </w:rPrChange>
              </w:rPr>
              <w:t>ccuracy</w:t>
            </w:r>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1B2AA417" w:rsidR="00F01CB8" w:rsidRDefault="00F01CB8" w:rsidP="001A5B74">
            <w:pPr>
              <w:widowControl w:val="0"/>
              <w:spacing w:line="240" w:lineRule="auto"/>
              <w:rPr>
                <w:b/>
                <w:sz w:val="20"/>
                <w:szCs w:val="20"/>
              </w:rPr>
            </w:pPr>
            <w:r>
              <w:rPr>
                <w:sz w:val="20"/>
                <w:szCs w:val="20"/>
              </w:rPr>
              <w:t xml:space="preserve">If horizontal </w:t>
            </w:r>
            <w:ins w:id="1388" w:author="Ilkka Rinne" w:date="2021-08-09T15:26:00Z">
              <w:r w:rsidR="00736C6A" w:rsidRPr="00736C6A">
                <w:rPr>
                  <w:bCs/>
                  <w:sz w:val="20"/>
                  <w:szCs w:val="20"/>
                  <w:rPrChange w:id="1389" w:author="Ilkka Rinne" w:date="2021-08-09T15:26:00Z">
                    <w:rPr>
                      <w:b/>
                      <w:sz w:val="20"/>
                      <w:szCs w:val="20"/>
                    </w:rPr>
                  </w:rPrChange>
                </w:rPr>
                <w:t>p</w:t>
              </w:r>
            </w:ins>
            <w:del w:id="1390" w:author="Ilkka Rinne" w:date="2021-08-09T15:26:00Z">
              <w:r w:rsidRPr="00736C6A" w:rsidDel="00736C6A">
                <w:rPr>
                  <w:bCs/>
                  <w:sz w:val="20"/>
                  <w:szCs w:val="20"/>
                  <w:rPrChange w:id="1391" w:author="Ilkka Rinne" w:date="2021-08-09T15:26:00Z">
                    <w:rPr>
                      <w:b/>
                      <w:sz w:val="20"/>
                      <w:szCs w:val="20"/>
                    </w:rPr>
                  </w:rPrChange>
                </w:rPr>
                <w:delText>P</w:delText>
              </w:r>
            </w:del>
            <w:r w:rsidRPr="00736C6A">
              <w:rPr>
                <w:bCs/>
                <w:sz w:val="20"/>
                <w:szCs w:val="20"/>
                <w:rPrChange w:id="1392" w:author="Ilkka Rinne" w:date="2021-08-09T15:26:00Z">
                  <w:rPr>
                    <w:b/>
                    <w:sz w:val="20"/>
                    <w:szCs w:val="20"/>
                  </w:rPr>
                </w:rPrChange>
              </w:rPr>
              <w:t>ositional</w:t>
            </w:r>
            <w:ins w:id="1393" w:author="Ilkka Rinne" w:date="2021-08-09T15:26:00Z">
              <w:r w:rsidR="00736C6A" w:rsidRPr="00736C6A">
                <w:rPr>
                  <w:bCs/>
                  <w:sz w:val="20"/>
                  <w:szCs w:val="20"/>
                  <w:rPrChange w:id="1394" w:author="Ilkka Rinne" w:date="2021-08-09T15:26:00Z">
                    <w:rPr>
                      <w:b/>
                      <w:sz w:val="20"/>
                      <w:szCs w:val="20"/>
                    </w:rPr>
                  </w:rPrChange>
                </w:rPr>
                <w:t xml:space="preserve"> a</w:t>
              </w:r>
            </w:ins>
            <w:del w:id="1395" w:author="Ilkka Rinne" w:date="2021-08-09T15:26:00Z">
              <w:r w:rsidRPr="00736C6A" w:rsidDel="00736C6A">
                <w:rPr>
                  <w:bCs/>
                  <w:sz w:val="20"/>
                  <w:szCs w:val="20"/>
                  <w:rPrChange w:id="1396" w:author="Ilkka Rinne" w:date="2021-08-09T15:26:00Z">
                    <w:rPr>
                      <w:b/>
                      <w:sz w:val="20"/>
                      <w:szCs w:val="20"/>
                    </w:rPr>
                  </w:rPrChange>
                </w:rPr>
                <w:delText>A</w:delText>
              </w:r>
            </w:del>
            <w:r w:rsidRPr="00736C6A">
              <w:rPr>
                <w:bCs/>
                <w:sz w:val="20"/>
                <w:szCs w:val="20"/>
                <w:rPrChange w:id="1397" w:author="Ilkka Rinne" w:date="2021-08-09T15:26:00Z">
                  <w:rPr>
                    <w:b/>
                    <w:sz w:val="20"/>
                    <w:szCs w:val="20"/>
                  </w:rPr>
                </w:rPrChange>
              </w:rPr>
              <w:t>ccuracy</w:t>
            </w:r>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398" w:name="_Toc72768917"/>
      <w:proofErr w:type="spellStart"/>
      <w:r w:rsidRPr="001A5B74">
        <w:t>MaterialSample</w:t>
      </w:r>
      <w:bookmarkEnd w:id="1398"/>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1A3934A" w:rsidR="001C372C" w:rsidDel="00AC6ECA" w:rsidRDefault="001C372C" w:rsidP="001C372C">
      <w:pPr>
        <w:keepNext/>
        <w:rPr>
          <w:del w:id="1399" w:author="Katharina Schleidt" w:date="2021-10-27T12:10:00Z"/>
        </w:rPr>
      </w:pPr>
      <w:del w:id="1400" w:author="Katharina Schleidt" w:date="2021-10-27T12:10:00Z">
        <w:r w:rsidDel="00AC6ECA">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del>
    </w:p>
    <w:p w14:paraId="3A428CA0" w14:textId="4A6D36BF" w:rsidR="007157C4" w:rsidDel="00AC6ECA" w:rsidRDefault="001C372C" w:rsidP="001C372C">
      <w:pPr>
        <w:jc w:val="center"/>
        <w:rPr>
          <w:del w:id="1401" w:author="Katharina Schleidt" w:date="2021-10-27T12:10:00Z"/>
          <w:b/>
          <w:bCs/>
          <w:sz w:val="20"/>
          <w:szCs w:val="20"/>
        </w:rPr>
      </w:pPr>
      <w:del w:id="1402" w:author="Katharina Schleidt" w:date="2021-10-27T12:10:00Z">
        <w:r w:rsidRPr="001C372C"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74</w:delText>
        </w:r>
        <w:r w:rsidR="00D471BA" w:rsidDel="00AC6ECA">
          <w:rPr>
            <w:b/>
            <w:bCs/>
            <w:sz w:val="20"/>
            <w:szCs w:val="20"/>
          </w:rPr>
          <w:fldChar w:fldCharType="end"/>
        </w:r>
        <w:r w:rsidRPr="001C372C" w:rsidDel="00AC6ECA">
          <w:rPr>
            <w:b/>
            <w:bCs/>
            <w:sz w:val="20"/>
            <w:szCs w:val="20"/>
          </w:rPr>
          <w:delText xml:space="preserve"> — (Informative) Included direct and indirect requirements and recommendations of the Basic Samples — Materia</w:delText>
        </w:r>
        <w:r w:rsidR="00E76D6F" w:rsidDel="00AC6ECA">
          <w:rPr>
            <w:b/>
            <w:bCs/>
            <w:sz w:val="20"/>
            <w:szCs w:val="20"/>
          </w:rPr>
          <w:delText>l</w:delText>
        </w:r>
        <w:r w:rsidRPr="001C372C" w:rsidDel="00AC6ECA">
          <w:rPr>
            <w:b/>
            <w:bCs/>
            <w:sz w:val="20"/>
            <w:szCs w:val="20"/>
          </w:rPr>
          <w:delText>Sample requirements class.</w:delText>
        </w:r>
      </w:del>
    </w:p>
    <w:p w14:paraId="2C2889A8" w14:textId="1AAC64F8" w:rsidR="001C372C" w:rsidRDefault="00544E47" w:rsidP="00544E47">
      <w:pPr>
        <w:pStyle w:val="Heading3"/>
      </w:pPr>
      <w:r w:rsidRPr="00544E47">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w:t>
            </w:r>
            <w:commentRangeStart w:id="1403"/>
            <w:r>
              <w:rPr>
                <w:sz w:val="20"/>
                <w:szCs w:val="20"/>
              </w:rPr>
              <w:t>specimen</w:t>
            </w:r>
            <w:commentRangeEnd w:id="1403"/>
            <w:r w:rsidR="0085134E">
              <w:rPr>
                <w:rStyle w:val="CommentReference"/>
              </w:rPr>
              <w:commentReference w:id="1403"/>
            </w:r>
            <w:r>
              <w:rPr>
                <w:sz w:val="20"/>
                <w:szCs w:val="20"/>
              </w:rPr>
              <w:t>.</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 xml:space="preserve">mass, volume, etc., as appropriate for the </w:t>
      </w:r>
      <w:commentRangeStart w:id="1404"/>
      <w:r w:rsidRPr="00C47793">
        <w:rPr>
          <w:lang w:eastAsia="ja-JP"/>
        </w:rPr>
        <w:t>specimen</w:t>
      </w:r>
      <w:commentRangeEnd w:id="1404"/>
      <w:r w:rsidR="007467A4">
        <w:rPr>
          <w:rStyle w:val="CommentReference"/>
        </w:rPr>
        <w:commentReference w:id="1404"/>
      </w:r>
      <w:r w:rsidRPr="00C47793">
        <w:rPr>
          <w:lang w:eastAsia="ja-JP"/>
        </w:rPr>
        <w:t xml:space="preserve">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w:t>
      </w:r>
      <w:commentRangeStart w:id="1405"/>
      <w:r w:rsidRPr="007F0BF0">
        <w:rPr>
          <w:lang w:eastAsia="ja-JP"/>
        </w:rPr>
        <w:t xml:space="preserve">a </w:t>
      </w:r>
      <w:proofErr w:type="spellStart"/>
      <w:r w:rsidRPr="007F0BF0">
        <w:rPr>
          <w:lang w:eastAsia="ja-JP"/>
        </w:rPr>
        <w:t>relatedSample</w:t>
      </w:r>
      <w:proofErr w:type="spellEnd"/>
      <w:r w:rsidRPr="007F0BF0">
        <w:rPr>
          <w:lang w:eastAsia="ja-JP"/>
        </w:rPr>
        <w:t xml:space="preserve"> whose location provides an unambiguous location</w:t>
      </w:r>
      <w:commentRangeEnd w:id="1405"/>
      <w:r w:rsidR="00D23171">
        <w:rPr>
          <w:rStyle w:val="CommentReference"/>
        </w:rPr>
        <w:commentReference w:id="1405"/>
      </w:r>
      <w:r w:rsidRPr="007F0BF0">
        <w:rPr>
          <w:lang w:eastAsia="ja-JP"/>
        </w:rPr>
        <w:t xml:space="preserve">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1406" w:author="Katharina Schleidt" w:date="2021-07-05T20:13:00Z">
        <w:r w:rsidR="000C6285" w:rsidDel="00E73CAA">
          <w:rPr>
            <w:lang w:eastAsia="ja-JP"/>
          </w:rPr>
          <w:delText>it</w:delText>
        </w:r>
      </w:del>
      <w:ins w:id="1407"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1408" w:name="_Toc72768918"/>
      <w:proofErr w:type="spellStart"/>
      <w:r w:rsidRPr="00FB34BB">
        <w:t>StatisticalSample</w:t>
      </w:r>
      <w:bookmarkEnd w:id="1408"/>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1C0CC935" w:rsidR="00E76D6F" w:rsidDel="00AC6ECA" w:rsidRDefault="00E76D6F" w:rsidP="00E76D6F">
      <w:pPr>
        <w:keepNext/>
        <w:rPr>
          <w:del w:id="1409" w:author="Katharina Schleidt" w:date="2021-10-27T12:10:00Z"/>
        </w:rPr>
      </w:pPr>
      <w:del w:id="1410" w:author="Katharina Schleidt" w:date="2021-10-27T12:10:00Z">
        <w:r w:rsidDel="00AC6ECA">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del>
    </w:p>
    <w:p w14:paraId="26574CF1" w14:textId="778E83CE" w:rsidR="00FB34BB" w:rsidDel="00AC6ECA" w:rsidRDefault="00E76D6F" w:rsidP="00E76D6F">
      <w:pPr>
        <w:jc w:val="center"/>
        <w:rPr>
          <w:del w:id="1411" w:author="Katharina Schleidt" w:date="2021-10-27T12:10:00Z"/>
          <w:b/>
          <w:bCs/>
          <w:sz w:val="20"/>
          <w:szCs w:val="20"/>
        </w:rPr>
      </w:pPr>
      <w:del w:id="1412" w:author="Katharina Schleidt" w:date="2021-10-27T12:10:00Z">
        <w:r w:rsidRPr="00E76D6F"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75</w:delText>
        </w:r>
        <w:r w:rsidR="00D471BA" w:rsidDel="00AC6ECA">
          <w:rPr>
            <w:b/>
            <w:bCs/>
            <w:sz w:val="20"/>
            <w:szCs w:val="20"/>
          </w:rPr>
          <w:fldChar w:fldCharType="end"/>
        </w:r>
        <w:r w:rsidRPr="00E76D6F" w:rsidDel="00AC6ECA">
          <w:rPr>
            <w:b/>
            <w:bCs/>
            <w:sz w:val="20"/>
            <w:szCs w:val="20"/>
          </w:rPr>
          <w:delText xml:space="preserve"> — (Informative) Included direct and indirect requirements and recommendations of the Basic Samples — StatisticalSample requirements class.</w:delText>
        </w:r>
      </w:del>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w:t>
            </w:r>
            <w:proofErr w:type="spellStart"/>
            <w:r>
              <w:rPr>
                <w:sz w:val="20"/>
                <w:szCs w:val="20"/>
              </w:rPr>
              <w:t>subsetting</w:t>
            </w:r>
            <w:proofErr w:type="spellEnd"/>
            <w:r>
              <w:rPr>
                <w:sz w:val="20"/>
                <w:szCs w:val="20"/>
              </w:rPr>
              <w:t xml:space="preserve">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 xml:space="preserve">The classification may be age, gender, etc., as appropriate for the set or population on which the </w:t>
      </w:r>
      <w:proofErr w:type="spellStart"/>
      <w:r w:rsidRPr="00661711">
        <w:rPr>
          <w:lang w:eastAsia="ja-JP"/>
        </w:rPr>
        <w:t>subsetting</w:t>
      </w:r>
      <w:proofErr w:type="spellEnd"/>
      <w:r w:rsidRPr="00661711">
        <w:rPr>
          <w:lang w:eastAsia="ja-JP"/>
        </w:rPr>
        <w:t xml:space="preserve"> is performed.</w:t>
      </w:r>
    </w:p>
    <w:p w14:paraId="4D740C75" w14:textId="0632C92D" w:rsidR="00283976" w:rsidRDefault="00860411" w:rsidP="00860411">
      <w:pPr>
        <w:pStyle w:val="Heading2"/>
      </w:pPr>
      <w:bookmarkStart w:id="1413" w:name="_Toc72768919"/>
      <w:r w:rsidRPr="00860411">
        <w:t>Sampling</w:t>
      </w:r>
      <w:bookmarkEnd w:id="1413"/>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E24AAB" w:rsidR="00A26465" w:rsidRDefault="00A26465" w:rsidP="007A1C65">
            <w:pPr>
              <w:widowControl w:val="0"/>
              <w:spacing w:line="240" w:lineRule="auto"/>
              <w:rPr>
                <w:sz w:val="20"/>
                <w:szCs w:val="20"/>
              </w:rPr>
            </w:pPr>
            <w:del w:id="1414" w:author="Grellet Sylvain" w:date="2021-10-22T15:47:00Z">
              <w:r w:rsidDel="003177A9">
                <w:rPr>
                  <w:sz w:val="20"/>
                  <w:szCs w:val="20"/>
                </w:rPr>
                <w:delText>Dependency</w:delText>
              </w:r>
            </w:del>
          </w:p>
        </w:tc>
        <w:tc>
          <w:tcPr>
            <w:tcW w:w="5161" w:type="dxa"/>
            <w:shd w:val="clear" w:color="auto" w:fill="auto"/>
            <w:tcMar>
              <w:top w:w="100" w:type="dxa"/>
              <w:left w:w="100" w:type="dxa"/>
              <w:bottom w:w="100" w:type="dxa"/>
              <w:right w:w="100" w:type="dxa"/>
            </w:tcMar>
          </w:tcPr>
          <w:p w14:paraId="4B871C2A" w14:textId="5682ED9C" w:rsidR="00A26465" w:rsidRDefault="00A26465" w:rsidP="007A1C65">
            <w:pPr>
              <w:widowControl w:val="0"/>
              <w:spacing w:line="240" w:lineRule="auto"/>
              <w:rPr>
                <w:sz w:val="20"/>
                <w:szCs w:val="20"/>
              </w:rPr>
            </w:pPr>
            <w:commentRangeStart w:id="1415"/>
            <w:del w:id="1416" w:author="Grellet Sylvain" w:date="2021-10-22T15:47:00Z">
              <w:r w:rsidDel="003177A9">
                <w:rPr>
                  <w:sz w:val="20"/>
                  <w:szCs w:val="20"/>
                </w:rPr>
                <w:delText>Unified Modeling Language (UML). Version 2.3. May 2010</w:delText>
              </w:r>
            </w:del>
            <w:commentRangeEnd w:id="1415"/>
            <w:r w:rsidR="003177A9">
              <w:rPr>
                <w:rStyle w:val="CommentReference"/>
              </w:rPr>
              <w:commentReference w:id="1415"/>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015200CC" w:rsidR="00AC0861" w:rsidDel="00AC6ECA" w:rsidRDefault="00AC0861" w:rsidP="00AC0861">
      <w:pPr>
        <w:keepNext/>
        <w:rPr>
          <w:del w:id="1417" w:author="Katharina Schleidt" w:date="2021-10-27T12:10:00Z"/>
        </w:rPr>
      </w:pPr>
      <w:del w:id="1418" w:author="Katharina Schleidt" w:date="2021-10-27T12:10:00Z">
        <w:r w:rsidDel="00AC6ECA">
          <w:rPr>
            <w:noProof/>
            <w:lang w:val="fr-FR" w:eastAsia="fr-FR"/>
          </w:rPr>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del>
    </w:p>
    <w:p w14:paraId="3DFF083F" w14:textId="129AC53A" w:rsidR="00A26465" w:rsidDel="00AC6ECA" w:rsidRDefault="00AC0861" w:rsidP="00AC0861">
      <w:pPr>
        <w:jc w:val="center"/>
        <w:rPr>
          <w:del w:id="1419" w:author="Katharina Schleidt" w:date="2021-10-27T12:10:00Z"/>
          <w:b/>
          <w:bCs/>
          <w:sz w:val="20"/>
          <w:szCs w:val="20"/>
        </w:rPr>
      </w:pPr>
      <w:del w:id="1420" w:author="Katharina Schleidt" w:date="2021-10-27T12:10:00Z">
        <w:r w:rsidRPr="00AC0861"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76</w:delText>
        </w:r>
        <w:r w:rsidR="00D471BA" w:rsidDel="00AC6ECA">
          <w:rPr>
            <w:b/>
            <w:bCs/>
            <w:sz w:val="20"/>
            <w:szCs w:val="20"/>
          </w:rPr>
          <w:fldChar w:fldCharType="end"/>
        </w:r>
        <w:r w:rsidRPr="00AC0861" w:rsidDel="00AC6ECA">
          <w:rPr>
            <w:b/>
            <w:bCs/>
            <w:sz w:val="20"/>
            <w:szCs w:val="20"/>
          </w:rPr>
          <w:delText xml:space="preserve"> — (Informative) Included direct and indirect requirements and recommendations of the Basic Samples — Sampling requirements class.</w:delText>
        </w:r>
      </w:del>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4936E72A"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421" w:name="_Toc72768920"/>
      <w:r w:rsidRPr="00D07D75">
        <w:t>Sampler</w:t>
      </w:r>
      <w:bookmarkEnd w:id="1421"/>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5ACBE261" w:rsidR="0022406E" w:rsidDel="00AC6ECA" w:rsidRDefault="0022406E" w:rsidP="0022406E">
      <w:pPr>
        <w:keepNext/>
        <w:rPr>
          <w:del w:id="1422" w:author="Katharina Schleidt" w:date="2021-10-27T12:10:00Z"/>
        </w:rPr>
      </w:pPr>
      <w:del w:id="1423" w:author="Katharina Schleidt" w:date="2021-10-27T12:10:00Z">
        <w:r w:rsidDel="00AC6ECA">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del>
    </w:p>
    <w:p w14:paraId="12602F5F" w14:textId="763845E2" w:rsidR="00D07D75" w:rsidDel="00AC6ECA" w:rsidRDefault="0022406E" w:rsidP="0022406E">
      <w:pPr>
        <w:jc w:val="center"/>
        <w:rPr>
          <w:del w:id="1424" w:author="Katharina Schleidt" w:date="2021-10-27T12:10:00Z"/>
          <w:b/>
          <w:bCs/>
          <w:sz w:val="20"/>
          <w:szCs w:val="20"/>
        </w:rPr>
      </w:pPr>
      <w:del w:id="1425" w:author="Katharina Schleidt" w:date="2021-10-27T12:10:00Z">
        <w:r w:rsidRPr="0022406E"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78</w:delText>
        </w:r>
        <w:r w:rsidR="00D471BA" w:rsidDel="00AC6ECA">
          <w:rPr>
            <w:b/>
            <w:bCs/>
            <w:sz w:val="20"/>
            <w:szCs w:val="20"/>
          </w:rPr>
          <w:fldChar w:fldCharType="end"/>
        </w:r>
        <w:r w:rsidRPr="0022406E" w:rsidDel="00AC6ECA">
          <w:rPr>
            <w:b/>
            <w:bCs/>
            <w:sz w:val="20"/>
            <w:szCs w:val="20"/>
          </w:rPr>
          <w:delText xml:space="preserve"> — (Informative) Included direct and indirect requirements and recommendations of the Basic Samples — Sampler requirements class.</w:delText>
        </w:r>
      </w:del>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5DEF367F"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39EDEBC6" w14:textId="1CBEA900" w:rsidR="00A25173" w:rsidRDefault="00A25173" w:rsidP="00711727">
      <w:pPr>
        <w:pStyle w:val="Heading2"/>
      </w:pPr>
      <w:bookmarkStart w:id="1426" w:name="_Toc72768921"/>
      <w:proofErr w:type="spellStart"/>
      <w:r w:rsidRPr="00A25173">
        <w:t>SamplingProcedure</w:t>
      </w:r>
      <w:proofErr w:type="spellEnd"/>
    </w:p>
    <w:p w14:paraId="0B87663C" w14:textId="0CE2E584" w:rsidR="00A25173" w:rsidRDefault="00A25173" w:rsidP="00D45324">
      <w:pPr>
        <w:pStyle w:val="Heading3"/>
      </w:pPr>
      <w:proofErr w:type="spellStart"/>
      <w:r w:rsidRPr="00A25173">
        <w:t>SamplingProcedure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09429D9A" w14:textId="77777777" w:rsidTr="000A196B">
        <w:tc>
          <w:tcPr>
            <w:tcW w:w="2400" w:type="dxa"/>
            <w:shd w:val="clear" w:color="auto" w:fill="auto"/>
            <w:tcMar>
              <w:top w:w="100" w:type="dxa"/>
              <w:left w:w="100" w:type="dxa"/>
              <w:bottom w:w="100" w:type="dxa"/>
              <w:right w:w="100" w:type="dxa"/>
            </w:tcMar>
          </w:tcPr>
          <w:p w14:paraId="6469B29C"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F5FEF4" w14:textId="7AAB1D62"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SamplingProcedure</w:t>
            </w:r>
            <w:proofErr w:type="spellEnd"/>
          </w:p>
        </w:tc>
      </w:tr>
      <w:tr w:rsidR="00A25173" w14:paraId="189CD2E8" w14:textId="77777777" w:rsidTr="000A196B">
        <w:tc>
          <w:tcPr>
            <w:tcW w:w="2400" w:type="dxa"/>
            <w:shd w:val="clear" w:color="auto" w:fill="auto"/>
            <w:tcMar>
              <w:top w:w="100" w:type="dxa"/>
              <w:left w:w="100" w:type="dxa"/>
              <w:bottom w:w="100" w:type="dxa"/>
              <w:right w:w="100" w:type="dxa"/>
            </w:tcMar>
          </w:tcPr>
          <w:p w14:paraId="5BA4D0F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CF0B000" w14:textId="77777777" w:rsidR="00A25173" w:rsidRDefault="00A25173" w:rsidP="00D45324">
            <w:pPr>
              <w:widowControl w:val="0"/>
              <w:spacing w:line="240" w:lineRule="auto"/>
              <w:rPr>
                <w:sz w:val="20"/>
                <w:szCs w:val="20"/>
              </w:rPr>
            </w:pPr>
            <w:r>
              <w:rPr>
                <w:sz w:val="20"/>
                <w:szCs w:val="20"/>
              </w:rPr>
              <w:t>Logical model</w:t>
            </w:r>
          </w:p>
        </w:tc>
      </w:tr>
      <w:tr w:rsidR="00A25173" w14:paraId="4E340D55" w14:textId="77777777" w:rsidTr="000A196B">
        <w:tc>
          <w:tcPr>
            <w:tcW w:w="2400" w:type="dxa"/>
            <w:shd w:val="clear" w:color="auto" w:fill="auto"/>
            <w:tcMar>
              <w:top w:w="100" w:type="dxa"/>
              <w:left w:w="100" w:type="dxa"/>
              <w:bottom w:w="100" w:type="dxa"/>
              <w:right w:w="100" w:type="dxa"/>
            </w:tcMar>
          </w:tcPr>
          <w:p w14:paraId="5353DF21"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3A3CE74" w14:textId="33978936"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SamplingProcedure</w:t>
            </w:r>
            <w:proofErr w:type="spellEnd"/>
          </w:p>
        </w:tc>
      </w:tr>
      <w:tr w:rsidR="00A25173" w14:paraId="54A340EE" w14:textId="77777777" w:rsidTr="000A196B">
        <w:tc>
          <w:tcPr>
            <w:tcW w:w="2400" w:type="dxa"/>
            <w:shd w:val="clear" w:color="auto" w:fill="auto"/>
            <w:tcMar>
              <w:top w:w="100" w:type="dxa"/>
              <w:left w:w="100" w:type="dxa"/>
              <w:bottom w:w="100" w:type="dxa"/>
              <w:right w:w="100" w:type="dxa"/>
            </w:tcMar>
          </w:tcPr>
          <w:p w14:paraId="3DF063E0"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A3454BA"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29E5302F" w14:textId="77777777" w:rsidTr="000A196B">
        <w:tc>
          <w:tcPr>
            <w:tcW w:w="2400" w:type="dxa"/>
            <w:shd w:val="clear" w:color="auto" w:fill="auto"/>
            <w:tcMar>
              <w:top w:w="100" w:type="dxa"/>
              <w:left w:w="100" w:type="dxa"/>
              <w:bottom w:w="100" w:type="dxa"/>
              <w:right w:w="100" w:type="dxa"/>
            </w:tcMar>
          </w:tcPr>
          <w:p w14:paraId="15FED0BE"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B9ABA2D"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2C4C08A7" w14:textId="77777777" w:rsidTr="000A196B">
        <w:tc>
          <w:tcPr>
            <w:tcW w:w="2400" w:type="dxa"/>
            <w:shd w:val="clear" w:color="auto" w:fill="auto"/>
            <w:tcMar>
              <w:top w:w="100" w:type="dxa"/>
              <w:left w:w="100" w:type="dxa"/>
              <w:bottom w:w="100" w:type="dxa"/>
              <w:right w:w="100" w:type="dxa"/>
            </w:tcMar>
          </w:tcPr>
          <w:p w14:paraId="58763AD6" w14:textId="66A44F9F" w:rsidR="00A25173" w:rsidRDefault="00A25173" w:rsidP="00A25173">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ABC13AF" w14:textId="24208235"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A25173" w14:paraId="5F4D7645" w14:textId="77777777" w:rsidTr="000A196B">
        <w:tc>
          <w:tcPr>
            <w:tcW w:w="2400" w:type="dxa"/>
            <w:shd w:val="clear" w:color="auto" w:fill="auto"/>
            <w:tcMar>
              <w:top w:w="100" w:type="dxa"/>
              <w:left w:w="100" w:type="dxa"/>
              <w:bottom w:w="100" w:type="dxa"/>
              <w:right w:w="100" w:type="dxa"/>
            </w:tcMar>
          </w:tcPr>
          <w:p w14:paraId="7BF4AD9B" w14:textId="77777777" w:rsidR="00A25173" w:rsidRDefault="00A25173" w:rsidP="00A25173">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4B50353" w14:textId="764D8BCE" w:rsidR="00A25173" w:rsidRDefault="00A25173" w:rsidP="00A25173">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7CFC6AC2" w14:textId="77777777" w:rsidR="00A25173" w:rsidRDefault="00A25173" w:rsidP="00A25173">
      <w:pPr>
        <w:rPr>
          <w:lang w:eastAsia="ja-JP"/>
        </w:rPr>
      </w:pPr>
    </w:p>
    <w:p w14:paraId="7A98870A" w14:textId="6E3BB74D" w:rsidR="00A25173" w:rsidDel="00AC6ECA" w:rsidRDefault="00A25173" w:rsidP="00A25173">
      <w:pPr>
        <w:keepNext/>
        <w:rPr>
          <w:del w:id="1427" w:author="Katharina Schleidt" w:date="2021-10-27T12:11:00Z"/>
        </w:rPr>
      </w:pPr>
      <w:commentRangeStart w:id="1428"/>
      <w:del w:id="1429" w:author="Katharina Schleidt" w:date="2021-10-27T12:11:00Z">
        <w:r w:rsidRPr="00D45324" w:rsidDel="00AC6ECA">
          <w:rPr>
            <w:noProof/>
            <w:lang w:val="en-US" w:eastAsia="fr-FR"/>
            <w:rPrChange w:id="1430" w:author="Grellet Sylvain" w:date="2021-10-20T21:18:00Z">
              <w:rPr>
                <w:noProof/>
                <w:lang w:val="fr-FR" w:eastAsia="fr-FR"/>
              </w:rPr>
            </w:rPrChange>
          </w:rPr>
          <w:delText>Missing Pic</w:delText>
        </w:r>
      </w:del>
    </w:p>
    <w:p w14:paraId="4881807F" w14:textId="1D009E4D" w:rsidR="00A25173" w:rsidDel="00AC6ECA" w:rsidRDefault="00A25173" w:rsidP="00A25173">
      <w:pPr>
        <w:jc w:val="center"/>
        <w:rPr>
          <w:del w:id="1431" w:author="Katharina Schleidt" w:date="2021-10-27T12:11:00Z"/>
          <w:b/>
          <w:bCs/>
          <w:sz w:val="20"/>
          <w:szCs w:val="20"/>
        </w:rPr>
      </w:pPr>
      <w:del w:id="1432"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SamplingProcedure </w:delText>
        </w:r>
        <w:r w:rsidRPr="00337C34" w:rsidDel="00AC6ECA">
          <w:rPr>
            <w:b/>
            <w:bCs/>
            <w:sz w:val="20"/>
            <w:szCs w:val="20"/>
          </w:rPr>
          <w:delText>requirements class</w:delText>
        </w:r>
        <w:r w:rsidDel="00AC6ECA">
          <w:rPr>
            <w:b/>
            <w:bCs/>
            <w:sz w:val="20"/>
            <w:szCs w:val="20"/>
          </w:rPr>
          <w:delText>.</w:delText>
        </w:r>
        <w:commentRangeEnd w:id="1428"/>
        <w:r w:rsidR="00F92CE9" w:rsidDel="00AC6ECA">
          <w:rPr>
            <w:rStyle w:val="CommentReference"/>
          </w:rPr>
          <w:commentReference w:id="1428"/>
        </w:r>
      </w:del>
    </w:p>
    <w:p w14:paraId="1F9733BB" w14:textId="3BC5BD73" w:rsidR="00A25173" w:rsidRPr="007D5E5A" w:rsidDel="00AC6ECA" w:rsidRDefault="00A25173" w:rsidP="00F92CE9">
      <w:pPr>
        <w:rPr>
          <w:del w:id="1433" w:author="Katharina Schleidt" w:date="2021-10-27T12:11:00Z"/>
        </w:rPr>
      </w:pPr>
    </w:p>
    <w:p w14:paraId="04A27F91" w14:textId="06A85A43" w:rsidR="00A25173" w:rsidRDefault="00A25173" w:rsidP="00A25173">
      <w:pPr>
        <w:pStyle w:val="Heading2"/>
      </w:pPr>
      <w:proofErr w:type="spellStart"/>
      <w:r>
        <w:t>PreparationProcedure</w:t>
      </w:r>
      <w:proofErr w:type="spellEnd"/>
    </w:p>
    <w:p w14:paraId="745AC33D" w14:textId="10B27A28" w:rsidR="00A25173" w:rsidRDefault="00A25173">
      <w:pPr>
        <w:pStyle w:val="Heading3"/>
      </w:pPr>
      <w:proofErr w:type="spellStart"/>
      <w:r w:rsidRPr="00A25173">
        <w:t>PreparationProcedure</w:t>
      </w:r>
      <w:proofErr w:type="spellEnd"/>
      <w:r>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04D6A4" w14:textId="77777777" w:rsidTr="000A196B">
        <w:tc>
          <w:tcPr>
            <w:tcW w:w="2400" w:type="dxa"/>
            <w:shd w:val="clear" w:color="auto" w:fill="auto"/>
            <w:tcMar>
              <w:top w:w="100" w:type="dxa"/>
              <w:left w:w="100" w:type="dxa"/>
              <w:bottom w:w="100" w:type="dxa"/>
              <w:right w:w="100" w:type="dxa"/>
            </w:tcMar>
          </w:tcPr>
          <w:p w14:paraId="5900DE10"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40307" w14:textId="09BAEC1A"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sidRPr="00A25173">
              <w:rPr>
                <w:sz w:val="20"/>
                <w:szCs w:val="20"/>
              </w:rPr>
              <w:t>PreparationProcedure</w:t>
            </w:r>
            <w:proofErr w:type="spellEnd"/>
          </w:p>
        </w:tc>
      </w:tr>
      <w:tr w:rsidR="00A25173" w14:paraId="5DE2C5AF" w14:textId="77777777" w:rsidTr="000A196B">
        <w:tc>
          <w:tcPr>
            <w:tcW w:w="2400" w:type="dxa"/>
            <w:shd w:val="clear" w:color="auto" w:fill="auto"/>
            <w:tcMar>
              <w:top w:w="100" w:type="dxa"/>
              <w:left w:w="100" w:type="dxa"/>
              <w:bottom w:w="100" w:type="dxa"/>
              <w:right w:w="100" w:type="dxa"/>
            </w:tcMar>
          </w:tcPr>
          <w:p w14:paraId="57AB4D22"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1BAFF58" w14:textId="77777777" w:rsidR="00A25173" w:rsidRDefault="00A25173" w:rsidP="00D45324">
            <w:pPr>
              <w:widowControl w:val="0"/>
              <w:spacing w:line="240" w:lineRule="auto"/>
              <w:rPr>
                <w:sz w:val="20"/>
                <w:szCs w:val="20"/>
              </w:rPr>
            </w:pPr>
            <w:r>
              <w:rPr>
                <w:sz w:val="20"/>
                <w:szCs w:val="20"/>
              </w:rPr>
              <w:t>Logical model</w:t>
            </w:r>
          </w:p>
        </w:tc>
      </w:tr>
      <w:tr w:rsidR="00A25173" w14:paraId="2C3156F7" w14:textId="77777777" w:rsidTr="000A196B">
        <w:tc>
          <w:tcPr>
            <w:tcW w:w="2400" w:type="dxa"/>
            <w:shd w:val="clear" w:color="auto" w:fill="auto"/>
            <w:tcMar>
              <w:top w:w="100" w:type="dxa"/>
              <w:left w:w="100" w:type="dxa"/>
              <w:bottom w:w="100" w:type="dxa"/>
              <w:right w:w="100" w:type="dxa"/>
            </w:tcMar>
          </w:tcPr>
          <w:p w14:paraId="5FC6A7EF"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63256219" w14:textId="2A5D305C"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PreparationProcedure</w:t>
            </w:r>
            <w:proofErr w:type="spellEnd"/>
          </w:p>
        </w:tc>
      </w:tr>
      <w:tr w:rsidR="00A25173" w14:paraId="5DD24BE3" w14:textId="77777777" w:rsidTr="000A196B">
        <w:tc>
          <w:tcPr>
            <w:tcW w:w="2400" w:type="dxa"/>
            <w:shd w:val="clear" w:color="auto" w:fill="auto"/>
            <w:tcMar>
              <w:top w:w="100" w:type="dxa"/>
              <w:left w:w="100" w:type="dxa"/>
              <w:bottom w:w="100" w:type="dxa"/>
              <w:right w:w="100" w:type="dxa"/>
            </w:tcMar>
          </w:tcPr>
          <w:p w14:paraId="7BE1FB32"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76EB995"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43326BFE" w14:textId="77777777" w:rsidTr="000A196B">
        <w:tc>
          <w:tcPr>
            <w:tcW w:w="2400" w:type="dxa"/>
            <w:shd w:val="clear" w:color="auto" w:fill="auto"/>
            <w:tcMar>
              <w:top w:w="100" w:type="dxa"/>
              <w:left w:w="100" w:type="dxa"/>
              <w:bottom w:w="100" w:type="dxa"/>
              <w:right w:w="100" w:type="dxa"/>
            </w:tcMar>
          </w:tcPr>
          <w:p w14:paraId="67B63D99"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565F344"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3BA902E5" w14:textId="77777777" w:rsidTr="000A196B">
        <w:tc>
          <w:tcPr>
            <w:tcW w:w="2400" w:type="dxa"/>
            <w:shd w:val="clear" w:color="auto" w:fill="auto"/>
            <w:tcMar>
              <w:top w:w="100" w:type="dxa"/>
              <w:left w:w="100" w:type="dxa"/>
              <w:bottom w:w="100" w:type="dxa"/>
              <w:right w:w="100" w:type="dxa"/>
            </w:tcMar>
          </w:tcPr>
          <w:p w14:paraId="0065C585"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B57356A" w14:textId="2CD81034"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PreparationProcedure</w:t>
            </w:r>
            <w:proofErr w:type="spellEnd"/>
          </w:p>
        </w:tc>
      </w:tr>
      <w:tr w:rsidR="00A25173" w14:paraId="2BA1505A" w14:textId="77777777" w:rsidTr="000A196B">
        <w:tc>
          <w:tcPr>
            <w:tcW w:w="2400" w:type="dxa"/>
            <w:shd w:val="clear" w:color="auto" w:fill="auto"/>
            <w:tcMar>
              <w:top w:w="100" w:type="dxa"/>
              <w:left w:w="100" w:type="dxa"/>
              <w:bottom w:w="100" w:type="dxa"/>
              <w:right w:w="100" w:type="dxa"/>
            </w:tcMar>
          </w:tcPr>
          <w:p w14:paraId="5DE0D5D2"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577AFD6"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6945B98" w14:textId="77777777" w:rsidR="00A25173" w:rsidRDefault="00A25173" w:rsidP="00A25173">
      <w:pPr>
        <w:rPr>
          <w:lang w:eastAsia="ja-JP"/>
        </w:rPr>
      </w:pPr>
    </w:p>
    <w:p w14:paraId="648ABA52" w14:textId="58EC513A" w:rsidR="00A25173" w:rsidDel="00AC6ECA" w:rsidRDefault="00A25173" w:rsidP="00A25173">
      <w:pPr>
        <w:keepNext/>
        <w:rPr>
          <w:del w:id="1434" w:author="Katharina Schleidt" w:date="2021-10-27T12:11:00Z"/>
        </w:rPr>
      </w:pPr>
      <w:commentRangeStart w:id="1435"/>
      <w:del w:id="1436" w:author="Katharina Schleidt" w:date="2021-10-27T12:11:00Z">
        <w:r w:rsidRPr="00D45324" w:rsidDel="00AC6ECA">
          <w:rPr>
            <w:noProof/>
            <w:lang w:val="en-US" w:eastAsia="fr-FR"/>
            <w:rPrChange w:id="1437" w:author="Grellet Sylvain" w:date="2021-10-20T21:18:00Z">
              <w:rPr>
                <w:noProof/>
                <w:lang w:val="fr-FR" w:eastAsia="fr-FR"/>
              </w:rPr>
            </w:rPrChange>
          </w:rPr>
          <w:delText>Missing Pic</w:delText>
        </w:r>
      </w:del>
    </w:p>
    <w:p w14:paraId="391ACF67" w14:textId="5DD0F2B5" w:rsidR="00A25173" w:rsidDel="00AC6ECA" w:rsidRDefault="00A25173" w:rsidP="00A25173">
      <w:pPr>
        <w:jc w:val="center"/>
        <w:rPr>
          <w:del w:id="1438" w:author="Katharina Schleidt" w:date="2021-10-27T12:11:00Z"/>
          <w:b/>
          <w:bCs/>
          <w:sz w:val="20"/>
          <w:szCs w:val="20"/>
        </w:rPr>
      </w:pPr>
      <w:del w:id="1439"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PreparationProcedure </w:delText>
        </w:r>
        <w:r w:rsidRPr="00337C34" w:rsidDel="00AC6ECA">
          <w:rPr>
            <w:b/>
            <w:bCs/>
            <w:sz w:val="20"/>
            <w:szCs w:val="20"/>
          </w:rPr>
          <w:delText>requirements class</w:delText>
        </w:r>
        <w:r w:rsidDel="00AC6ECA">
          <w:rPr>
            <w:b/>
            <w:bCs/>
            <w:sz w:val="20"/>
            <w:szCs w:val="20"/>
          </w:rPr>
          <w:delText>.</w:delText>
        </w:r>
        <w:commentRangeEnd w:id="1435"/>
        <w:r w:rsidR="00F92CE9" w:rsidDel="00AC6ECA">
          <w:rPr>
            <w:rStyle w:val="CommentReference"/>
          </w:rPr>
          <w:commentReference w:id="1435"/>
        </w:r>
      </w:del>
    </w:p>
    <w:p w14:paraId="5E2B9B9B" w14:textId="33FBFF78" w:rsidR="00A25173" w:rsidRPr="007D5E5A" w:rsidDel="00AC6ECA" w:rsidRDefault="00A25173">
      <w:pPr>
        <w:rPr>
          <w:del w:id="1440" w:author="Katharina Schleidt" w:date="2021-10-27T12:11:00Z"/>
        </w:rPr>
        <w:pPrChange w:id="1441" w:author="Katharina Schleidt" w:date="2021-10-11T15:43:00Z">
          <w:pPr>
            <w:pStyle w:val="Heading2"/>
          </w:pPr>
        </w:pPrChange>
      </w:pPr>
    </w:p>
    <w:p w14:paraId="6DC28741" w14:textId="49FD61CC" w:rsidR="00A25173" w:rsidRDefault="00A25173" w:rsidP="00A25173">
      <w:pPr>
        <w:pStyle w:val="Heading2"/>
      </w:pPr>
      <w:proofErr w:type="spellStart"/>
      <w:r>
        <w:t>PreparationStep</w:t>
      </w:r>
      <w:proofErr w:type="spellEnd"/>
    </w:p>
    <w:p w14:paraId="01E4FC92" w14:textId="5DE66067" w:rsidR="00A25173" w:rsidRDefault="00A25173" w:rsidP="00A25173">
      <w:pPr>
        <w:pStyle w:val="Heading3"/>
      </w:pPr>
      <w:proofErr w:type="spellStart"/>
      <w:r w:rsidRPr="00A25173">
        <w:t>PreparationStep</w:t>
      </w:r>
      <w:proofErr w:type="spellEnd"/>
      <w:r w:rsidRPr="00A25173">
        <w:t xml:space="preserve"> </w:t>
      </w:r>
      <w:r w:rsidRPr="00711727">
        <w:t>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A25173" w14:paraId="5F52241E" w14:textId="77777777" w:rsidTr="000A196B">
        <w:tc>
          <w:tcPr>
            <w:tcW w:w="2400" w:type="dxa"/>
            <w:shd w:val="clear" w:color="auto" w:fill="auto"/>
            <w:tcMar>
              <w:top w:w="100" w:type="dxa"/>
              <w:left w:w="100" w:type="dxa"/>
              <w:bottom w:w="100" w:type="dxa"/>
              <w:right w:w="100" w:type="dxa"/>
            </w:tcMar>
          </w:tcPr>
          <w:p w14:paraId="48BA308D" w14:textId="77777777" w:rsidR="00A25173" w:rsidRDefault="00A25173" w:rsidP="00D4532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9E55DF4" w14:textId="080CA69B"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bookmarkStart w:id="1442" w:name="_Hlk84859818"/>
            <w:proofErr w:type="spellStart"/>
            <w:r w:rsidRPr="00A25173">
              <w:rPr>
                <w:sz w:val="20"/>
                <w:szCs w:val="20"/>
              </w:rPr>
              <w:t>PreparationStep</w:t>
            </w:r>
            <w:bookmarkEnd w:id="1442"/>
            <w:proofErr w:type="spellEnd"/>
          </w:p>
        </w:tc>
      </w:tr>
      <w:tr w:rsidR="00A25173" w14:paraId="79451B6F" w14:textId="77777777" w:rsidTr="000A196B">
        <w:tc>
          <w:tcPr>
            <w:tcW w:w="2400" w:type="dxa"/>
            <w:shd w:val="clear" w:color="auto" w:fill="auto"/>
            <w:tcMar>
              <w:top w:w="100" w:type="dxa"/>
              <w:left w:w="100" w:type="dxa"/>
              <w:bottom w:w="100" w:type="dxa"/>
              <w:right w:w="100" w:type="dxa"/>
            </w:tcMar>
          </w:tcPr>
          <w:p w14:paraId="6D4081DD" w14:textId="77777777" w:rsidR="00A25173" w:rsidRDefault="00A25173" w:rsidP="00D4532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5EC2FBDC" w14:textId="77777777" w:rsidR="00A25173" w:rsidRDefault="00A25173" w:rsidP="00D45324">
            <w:pPr>
              <w:widowControl w:val="0"/>
              <w:spacing w:line="240" w:lineRule="auto"/>
              <w:rPr>
                <w:sz w:val="20"/>
                <w:szCs w:val="20"/>
              </w:rPr>
            </w:pPr>
            <w:r>
              <w:rPr>
                <w:sz w:val="20"/>
                <w:szCs w:val="20"/>
              </w:rPr>
              <w:t>Logical model</w:t>
            </w:r>
          </w:p>
        </w:tc>
      </w:tr>
      <w:tr w:rsidR="00A25173" w14:paraId="77FCDF68" w14:textId="77777777" w:rsidTr="000A196B">
        <w:tc>
          <w:tcPr>
            <w:tcW w:w="2400" w:type="dxa"/>
            <w:shd w:val="clear" w:color="auto" w:fill="auto"/>
            <w:tcMar>
              <w:top w:w="100" w:type="dxa"/>
              <w:left w:w="100" w:type="dxa"/>
              <w:bottom w:w="100" w:type="dxa"/>
              <w:right w:w="100" w:type="dxa"/>
            </w:tcMar>
          </w:tcPr>
          <w:p w14:paraId="6B3A5C78" w14:textId="77777777" w:rsidR="00A25173" w:rsidRDefault="00A25173" w:rsidP="00D4532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A5E35" w14:textId="307F3B51" w:rsidR="00A25173" w:rsidRDefault="00A25173" w:rsidP="00D45324">
            <w:pPr>
              <w:widowControl w:val="0"/>
              <w:spacing w:line="240" w:lineRule="auto"/>
              <w:rPr>
                <w:sz w:val="20"/>
                <w:szCs w:val="20"/>
              </w:rPr>
            </w:pPr>
            <w:r>
              <w:rPr>
                <w:sz w:val="20"/>
                <w:szCs w:val="20"/>
              </w:rPr>
              <w:t xml:space="preserve">Basic Samples - </w:t>
            </w:r>
            <w:proofErr w:type="spellStart"/>
            <w:r w:rsidRPr="00A25173">
              <w:rPr>
                <w:sz w:val="20"/>
                <w:szCs w:val="20"/>
              </w:rPr>
              <w:t>PreparationStep</w:t>
            </w:r>
            <w:proofErr w:type="spellEnd"/>
          </w:p>
        </w:tc>
      </w:tr>
      <w:tr w:rsidR="00A25173" w14:paraId="16EC80F6" w14:textId="77777777" w:rsidTr="000A196B">
        <w:tc>
          <w:tcPr>
            <w:tcW w:w="2400" w:type="dxa"/>
            <w:shd w:val="clear" w:color="auto" w:fill="auto"/>
            <w:tcMar>
              <w:top w:w="100" w:type="dxa"/>
              <w:left w:w="100" w:type="dxa"/>
              <w:bottom w:w="100" w:type="dxa"/>
              <w:right w:w="100" w:type="dxa"/>
            </w:tcMar>
          </w:tcPr>
          <w:p w14:paraId="3B1395EA"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96AF2AB" w14:textId="77777777" w:rsidR="00A25173" w:rsidRDefault="00A25173" w:rsidP="00D45324">
            <w:pPr>
              <w:widowControl w:val="0"/>
              <w:spacing w:line="240" w:lineRule="auto"/>
              <w:rPr>
                <w:sz w:val="20"/>
                <w:szCs w:val="20"/>
              </w:rPr>
            </w:pPr>
            <w:r>
              <w:rPr>
                <w:sz w:val="20"/>
                <w:szCs w:val="20"/>
              </w:rPr>
              <w:t>ISO 19103:2015 Geographic information – Conceptual schema language, UML2 conformance class</w:t>
            </w:r>
          </w:p>
        </w:tc>
      </w:tr>
      <w:tr w:rsidR="00A25173" w14:paraId="3B8F71A8" w14:textId="77777777" w:rsidTr="000A196B">
        <w:tc>
          <w:tcPr>
            <w:tcW w:w="2400" w:type="dxa"/>
            <w:shd w:val="clear" w:color="auto" w:fill="auto"/>
            <w:tcMar>
              <w:top w:w="100" w:type="dxa"/>
              <w:left w:w="100" w:type="dxa"/>
              <w:bottom w:w="100" w:type="dxa"/>
              <w:right w:w="100" w:type="dxa"/>
            </w:tcMar>
          </w:tcPr>
          <w:p w14:paraId="0A1C1425" w14:textId="77777777" w:rsidR="00A25173" w:rsidRDefault="00A25173" w:rsidP="00D4532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23D7A73" w14:textId="77777777" w:rsidR="00A25173" w:rsidRDefault="00A25173" w:rsidP="00D4532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A25173" w14:paraId="006016C0" w14:textId="77777777" w:rsidTr="000A196B">
        <w:tc>
          <w:tcPr>
            <w:tcW w:w="2400" w:type="dxa"/>
            <w:shd w:val="clear" w:color="auto" w:fill="auto"/>
            <w:tcMar>
              <w:top w:w="100" w:type="dxa"/>
              <w:left w:w="100" w:type="dxa"/>
              <w:bottom w:w="100" w:type="dxa"/>
              <w:right w:w="100" w:type="dxa"/>
            </w:tcMar>
          </w:tcPr>
          <w:p w14:paraId="090818D2" w14:textId="77777777" w:rsidR="00A25173" w:rsidRDefault="00A25173" w:rsidP="00D4532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6ACDB27" w14:textId="6A1E2E3C"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w:t>
            </w:r>
            <w:r w:rsidRPr="00A25173">
              <w:rPr>
                <w:sz w:val="20"/>
                <w:szCs w:val="20"/>
              </w:rPr>
              <w:t>PreparationStep</w:t>
            </w:r>
            <w:proofErr w:type="spellEnd"/>
          </w:p>
        </w:tc>
      </w:tr>
      <w:tr w:rsidR="00A25173" w14:paraId="735D6CA6" w14:textId="77777777" w:rsidTr="000A196B">
        <w:tc>
          <w:tcPr>
            <w:tcW w:w="2400" w:type="dxa"/>
            <w:shd w:val="clear" w:color="auto" w:fill="auto"/>
            <w:tcMar>
              <w:top w:w="100" w:type="dxa"/>
              <w:left w:w="100" w:type="dxa"/>
              <w:bottom w:w="100" w:type="dxa"/>
              <w:right w:w="100" w:type="dxa"/>
            </w:tcMar>
          </w:tcPr>
          <w:p w14:paraId="01558458" w14:textId="77777777" w:rsidR="00A25173" w:rsidRDefault="00A25173" w:rsidP="00D453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8C2C71D" w14:textId="77777777" w:rsidR="00A25173" w:rsidRDefault="00A25173" w:rsidP="00D453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621E1BE8" w14:textId="77777777" w:rsidR="00A25173" w:rsidRDefault="00A25173" w:rsidP="00A25173">
      <w:pPr>
        <w:rPr>
          <w:lang w:eastAsia="ja-JP"/>
        </w:rPr>
      </w:pPr>
    </w:p>
    <w:p w14:paraId="38217A02" w14:textId="225B568C" w:rsidR="00A25173" w:rsidDel="00AC6ECA" w:rsidRDefault="00A25173" w:rsidP="00A25173">
      <w:pPr>
        <w:keepNext/>
        <w:rPr>
          <w:del w:id="1443" w:author="Katharina Schleidt" w:date="2021-10-27T12:11:00Z"/>
        </w:rPr>
      </w:pPr>
      <w:commentRangeStart w:id="1444"/>
      <w:del w:id="1445" w:author="Katharina Schleidt" w:date="2021-10-27T12:11:00Z">
        <w:r w:rsidRPr="00D45324" w:rsidDel="00AC6ECA">
          <w:rPr>
            <w:noProof/>
            <w:lang w:val="en-US" w:eastAsia="fr-FR"/>
            <w:rPrChange w:id="1446" w:author="Grellet Sylvain" w:date="2021-10-20T21:18:00Z">
              <w:rPr>
                <w:noProof/>
                <w:lang w:val="fr-FR" w:eastAsia="fr-FR"/>
              </w:rPr>
            </w:rPrChange>
          </w:rPr>
          <w:delText>Missing Pic</w:delText>
        </w:r>
      </w:del>
    </w:p>
    <w:p w14:paraId="775279B0" w14:textId="0C2692AC" w:rsidR="00A25173" w:rsidDel="00AC6ECA" w:rsidRDefault="00A25173" w:rsidP="00A25173">
      <w:pPr>
        <w:jc w:val="center"/>
        <w:rPr>
          <w:del w:id="1447" w:author="Katharina Schleidt" w:date="2021-10-27T12:11:00Z"/>
          <w:b/>
          <w:bCs/>
          <w:sz w:val="20"/>
          <w:szCs w:val="20"/>
        </w:rPr>
      </w:pPr>
      <w:del w:id="1448" w:author="Katharina Schleidt" w:date="2021-10-27T12:11:00Z">
        <w:r w:rsidRPr="00337C34" w:rsidDel="00AC6ECA">
          <w:rPr>
            <w:b/>
            <w:bCs/>
            <w:sz w:val="20"/>
            <w:szCs w:val="20"/>
          </w:rPr>
          <w:delText xml:space="preserve">Figure </w:delText>
        </w:r>
        <w:r w:rsidDel="00AC6ECA">
          <w:rPr>
            <w:b/>
            <w:bCs/>
            <w:sz w:val="20"/>
            <w:szCs w:val="20"/>
          </w:rPr>
          <w:delText>XX</w:delText>
        </w:r>
        <w:r w:rsidRPr="00337C34" w:rsidDel="00AC6ECA">
          <w:rPr>
            <w:b/>
            <w:bCs/>
            <w:sz w:val="20"/>
            <w:szCs w:val="20"/>
          </w:rPr>
          <w:delText xml:space="preserve"> — (Informative) Included direct and indirect requirements and recommendations of the Basic Samples — </w:delText>
        </w:r>
        <w:r w:rsidRPr="00A25173" w:rsidDel="00AC6ECA">
          <w:rPr>
            <w:b/>
            <w:bCs/>
            <w:sz w:val="20"/>
            <w:szCs w:val="20"/>
          </w:rPr>
          <w:delText xml:space="preserve">PreparationStep </w:delText>
        </w:r>
        <w:r w:rsidRPr="00337C34" w:rsidDel="00AC6ECA">
          <w:rPr>
            <w:b/>
            <w:bCs/>
            <w:sz w:val="20"/>
            <w:szCs w:val="20"/>
          </w:rPr>
          <w:delText>requirements class</w:delText>
        </w:r>
        <w:r w:rsidDel="00AC6ECA">
          <w:rPr>
            <w:b/>
            <w:bCs/>
            <w:sz w:val="20"/>
            <w:szCs w:val="20"/>
          </w:rPr>
          <w:delText>.</w:delText>
        </w:r>
        <w:commentRangeEnd w:id="1444"/>
        <w:r w:rsidR="00F92CE9" w:rsidDel="00AC6ECA">
          <w:rPr>
            <w:rStyle w:val="CommentReference"/>
          </w:rPr>
          <w:commentReference w:id="1444"/>
        </w:r>
      </w:del>
    </w:p>
    <w:p w14:paraId="189DBCCF" w14:textId="3ED581DD" w:rsidR="00A25173" w:rsidDel="00AC6ECA" w:rsidRDefault="00A25173" w:rsidP="00A25173">
      <w:pPr>
        <w:rPr>
          <w:del w:id="1449" w:author="Katharina Schleidt" w:date="2021-10-27T12:11:00Z"/>
          <w:lang w:eastAsia="ja-JP"/>
        </w:rPr>
      </w:pPr>
    </w:p>
    <w:p w14:paraId="028A37B2" w14:textId="1FE3C9AA" w:rsidR="00A25173" w:rsidRPr="007D5E5A" w:rsidDel="00AC6ECA" w:rsidRDefault="00A25173">
      <w:pPr>
        <w:rPr>
          <w:del w:id="1450" w:author="Katharina Schleidt" w:date="2021-10-27T12:11:00Z"/>
        </w:rPr>
        <w:pPrChange w:id="1451" w:author="Katharina Schleidt" w:date="2021-10-11T15:43:00Z">
          <w:pPr>
            <w:pStyle w:val="Heading2"/>
          </w:pPr>
        </w:pPrChange>
      </w:pPr>
    </w:p>
    <w:p w14:paraId="2ABBE490" w14:textId="57AD99B0" w:rsidR="00CC5129" w:rsidRDefault="00711727" w:rsidP="00711727">
      <w:pPr>
        <w:pStyle w:val="Heading2"/>
      </w:pPr>
      <w:proofErr w:type="spellStart"/>
      <w:r w:rsidRPr="00711727">
        <w:t>SampleCollection</w:t>
      </w:r>
      <w:bookmarkEnd w:id="1426"/>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88B4A02" w:rsidR="00337C34" w:rsidDel="00AC6ECA" w:rsidRDefault="00337C34" w:rsidP="00337C34">
      <w:pPr>
        <w:keepNext/>
        <w:rPr>
          <w:del w:id="1452" w:author="Katharina Schleidt" w:date="2021-10-27T12:11:00Z"/>
        </w:rPr>
      </w:pPr>
      <w:del w:id="1453" w:author="Katharina Schleidt" w:date="2021-10-27T12:11:00Z">
        <w:r w:rsidDel="00AC6ECA">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del>
    </w:p>
    <w:p w14:paraId="2F1370B0" w14:textId="6D0A83A9" w:rsidR="00711727" w:rsidDel="00AC6ECA" w:rsidRDefault="00337C34" w:rsidP="00337C34">
      <w:pPr>
        <w:jc w:val="center"/>
        <w:rPr>
          <w:del w:id="1454" w:author="Katharina Schleidt" w:date="2021-10-27T12:11:00Z"/>
          <w:b/>
          <w:bCs/>
          <w:sz w:val="20"/>
          <w:szCs w:val="20"/>
        </w:rPr>
      </w:pPr>
      <w:del w:id="1455" w:author="Katharina Schleidt" w:date="2021-10-27T12:11:00Z">
        <w:r w:rsidRPr="00337C34"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80</w:delText>
        </w:r>
        <w:r w:rsidR="00D471BA" w:rsidDel="00AC6ECA">
          <w:rPr>
            <w:b/>
            <w:bCs/>
            <w:sz w:val="20"/>
            <w:szCs w:val="20"/>
          </w:rPr>
          <w:fldChar w:fldCharType="end"/>
        </w:r>
        <w:r w:rsidRPr="00337C34" w:rsidDel="00AC6ECA">
          <w:rPr>
            <w:b/>
            <w:bCs/>
            <w:sz w:val="20"/>
            <w:szCs w:val="20"/>
          </w:rPr>
          <w:delText xml:space="preserve"> — (Informative) Included direct and indirect requirements and recommendations of the Basic Samples — SampleCollection requirements class</w:delText>
        </w:r>
        <w:r w:rsidR="004D5F35" w:rsidDel="00AC6ECA">
          <w:rPr>
            <w:b/>
            <w:bCs/>
            <w:sz w:val="20"/>
            <w:szCs w:val="20"/>
          </w:rPr>
          <w:delText>.</w:delText>
        </w:r>
      </w:del>
    </w:p>
    <w:p w14:paraId="657B99E5" w14:textId="77777777" w:rsidR="0062664D" w:rsidRDefault="0062664D" w:rsidP="0062664D">
      <w:pPr>
        <w:keepNext/>
      </w:pPr>
      <w:r>
        <w:rPr>
          <w:noProof/>
          <w:lang w:val="fr-FR" w:eastAsia="fr-FR"/>
        </w:rPr>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33C16CB"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18089C">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commentRangeStart w:id="1456"/>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commentRangeEnd w:id="1456"/>
            <w:proofErr w:type="spellEnd"/>
            <w:r w:rsidR="00F972D4">
              <w:rPr>
                <w:rStyle w:val="CommentReference"/>
              </w:rPr>
              <w:commentReference w:id="1456"/>
            </w:r>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457" w:name="_Toc72768922"/>
      <w:proofErr w:type="spellStart"/>
      <w:r w:rsidRPr="001D410B">
        <w:t>PhysicalDimension</w:t>
      </w:r>
      <w:bookmarkEnd w:id="1457"/>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0661F947" w:rsidR="00565627" w:rsidDel="00AC6ECA" w:rsidRDefault="00565627" w:rsidP="00565627">
      <w:pPr>
        <w:keepNext/>
        <w:rPr>
          <w:del w:id="1458" w:author="Katharina Schleidt" w:date="2021-10-27T12:11:00Z"/>
        </w:rPr>
      </w:pPr>
      <w:del w:id="1459" w:author="Katharina Schleidt" w:date="2021-10-27T12:11:00Z">
        <w:r w:rsidDel="00AC6ECA">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del>
    </w:p>
    <w:p w14:paraId="52375962" w14:textId="32ACED44" w:rsidR="001D410B" w:rsidDel="00AC6ECA" w:rsidRDefault="00565627" w:rsidP="00565627">
      <w:pPr>
        <w:jc w:val="center"/>
        <w:rPr>
          <w:del w:id="1460" w:author="Katharina Schleidt" w:date="2021-10-27T12:11:00Z"/>
          <w:b/>
          <w:bCs/>
          <w:sz w:val="20"/>
          <w:szCs w:val="20"/>
        </w:rPr>
      </w:pPr>
      <w:del w:id="1461" w:author="Katharina Schleidt" w:date="2021-10-27T12:11:00Z">
        <w:r w:rsidRPr="00565627"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82</w:delText>
        </w:r>
        <w:r w:rsidR="00D471BA" w:rsidDel="00AC6ECA">
          <w:rPr>
            <w:b/>
            <w:bCs/>
            <w:sz w:val="20"/>
            <w:szCs w:val="20"/>
          </w:rPr>
          <w:fldChar w:fldCharType="end"/>
        </w:r>
        <w:r w:rsidRPr="00565627" w:rsidDel="00AC6ECA">
          <w:rPr>
            <w:b/>
            <w:bCs/>
            <w:sz w:val="20"/>
            <w:szCs w:val="20"/>
          </w:rPr>
          <w:delText xml:space="preserve"> — (Informative) Included direct and indirect requirements and recommendations of the Basic Samples — PhysicalDimension requirements class.</w:delText>
        </w:r>
      </w:del>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178F9A6" w14:textId="2478E515" w:rsidR="008147D3" w:rsidRDefault="008147D3" w:rsidP="007A1C65">
            <w:pPr>
              <w:widowControl w:val="0"/>
              <w:spacing w:line="240" w:lineRule="auto"/>
              <w:rPr>
                <w:sz w:val="20"/>
                <w:szCs w:val="20"/>
              </w:rPr>
            </w:pPr>
            <w:r>
              <w:rPr>
                <w:sz w:val="20"/>
                <w:szCs w:val="20"/>
              </w:rPr>
              <w:t xml:space="preserve">The </w:t>
            </w:r>
            <w:ins w:id="1462" w:author="Ilkka Rinne" w:date="2021-08-09T16:09:00Z">
              <w:r w:rsidR="00CB5B21">
                <w:rPr>
                  <w:sz w:val="20"/>
                  <w:szCs w:val="20"/>
                </w:rPr>
                <w:t xml:space="preserve">name of the </w:t>
              </w:r>
            </w:ins>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272027A" w:rsidR="008147D3" w:rsidRDefault="008147D3" w:rsidP="007A1C65">
            <w:pPr>
              <w:widowControl w:val="0"/>
              <w:spacing w:line="240" w:lineRule="auto"/>
              <w:rPr>
                <w:b/>
                <w:sz w:val="20"/>
                <w:szCs w:val="20"/>
              </w:rPr>
            </w:pPr>
            <w:r>
              <w:rPr>
                <w:sz w:val="20"/>
                <w:szCs w:val="20"/>
              </w:rPr>
              <w:t xml:space="preserve">The </w:t>
            </w:r>
            <w:ins w:id="1463" w:author="Ilkka Rinne" w:date="2021-08-09T16:12:00Z">
              <w:r w:rsidR="00854564">
                <w:rPr>
                  <w:sz w:val="20"/>
                  <w:szCs w:val="20"/>
                </w:rPr>
                <w:t>identifier</w:t>
              </w:r>
            </w:ins>
            <w:del w:id="1464" w:author="Ilkka Rinne" w:date="2021-08-09T16:12:00Z">
              <w:r w:rsidDel="00854564">
                <w:rPr>
                  <w:sz w:val="20"/>
                  <w:szCs w:val="20"/>
                </w:rPr>
                <w:delText>name</w:delText>
              </w:r>
            </w:del>
            <w:r>
              <w:rPr>
                <w:sz w:val="20"/>
                <w:szCs w:val="20"/>
              </w:rPr>
              <w:t xml:space="preserve"> of the physical dimension</w:t>
            </w:r>
            <w:del w:id="1465" w:author="Ilkka Rinne" w:date="2021-08-09T16:11:00Z">
              <w:r w:rsidDel="008E396C">
                <w:rPr>
                  <w:sz w:val="20"/>
                  <w:szCs w:val="20"/>
                </w:rPr>
                <w:delText>, the quantity being provided in the value</w:delText>
              </w:r>
            </w:del>
            <w:r>
              <w:rPr>
                <w:sz w:val="20"/>
                <w:szCs w:val="20"/>
              </w:rPr>
              <w:t xml:space="preserv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466" w:name="_Toc72768923"/>
      <w:proofErr w:type="spellStart"/>
      <w:r w:rsidRPr="00F53892">
        <w:t>NamedLocation</w:t>
      </w:r>
      <w:bookmarkEnd w:id="1466"/>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021CAD8D" w:rsidR="0019781D" w:rsidDel="00AC6ECA" w:rsidRDefault="0019781D" w:rsidP="0019781D">
      <w:pPr>
        <w:keepNext/>
        <w:rPr>
          <w:del w:id="1467" w:author="Katharina Schleidt" w:date="2021-10-27T12:11:00Z"/>
        </w:rPr>
      </w:pPr>
      <w:del w:id="1468" w:author="Katharina Schleidt" w:date="2021-10-27T12:11:00Z">
        <w:r w:rsidDel="00AC6ECA">
          <w:rPr>
            <w:noProof/>
            <w:lang w:val="fr-FR" w:eastAsia="fr-FR"/>
          </w:rPr>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del>
    </w:p>
    <w:p w14:paraId="0D487F21" w14:textId="53052E5F" w:rsidR="00F53892" w:rsidDel="00AC6ECA" w:rsidRDefault="0019781D" w:rsidP="0019781D">
      <w:pPr>
        <w:jc w:val="center"/>
        <w:rPr>
          <w:del w:id="1469" w:author="Katharina Schleidt" w:date="2021-10-27T12:11:00Z"/>
          <w:b/>
          <w:bCs/>
          <w:sz w:val="20"/>
          <w:szCs w:val="20"/>
        </w:rPr>
      </w:pPr>
      <w:del w:id="1470" w:author="Katharina Schleidt" w:date="2021-10-27T12:11:00Z">
        <w:r w:rsidRPr="0019781D"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83</w:delText>
        </w:r>
        <w:r w:rsidR="00D471BA" w:rsidDel="00AC6ECA">
          <w:rPr>
            <w:b/>
            <w:bCs/>
            <w:sz w:val="20"/>
            <w:szCs w:val="20"/>
          </w:rPr>
          <w:fldChar w:fldCharType="end"/>
        </w:r>
        <w:r w:rsidRPr="0019781D" w:rsidDel="00AC6ECA">
          <w:rPr>
            <w:b/>
            <w:bCs/>
            <w:sz w:val="20"/>
            <w:szCs w:val="20"/>
          </w:rPr>
          <w:delText xml:space="preserve"> — (Informative) Included direct and indirect requirements and recommendations of the Basic Samples — NamedLocation requirements class.</w:delText>
        </w:r>
      </w:del>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471" w:name="_Toc72768924"/>
      <w:proofErr w:type="spellStart"/>
      <w:r w:rsidRPr="004611AB">
        <w:t>StatisticalClassification</w:t>
      </w:r>
      <w:bookmarkEnd w:id="1471"/>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68996A5C" w:rsidR="00753DA3" w:rsidDel="00AC6ECA" w:rsidRDefault="00753DA3" w:rsidP="00753DA3">
      <w:pPr>
        <w:keepNext/>
        <w:rPr>
          <w:del w:id="1472" w:author="Katharina Schleidt" w:date="2021-10-27T12:11:00Z"/>
        </w:rPr>
      </w:pPr>
      <w:del w:id="1473" w:author="Katharina Schleidt" w:date="2021-10-27T12:11:00Z">
        <w:r w:rsidDel="00AC6ECA">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del>
    </w:p>
    <w:p w14:paraId="2FA43CF8" w14:textId="1BD5DCA6" w:rsidR="004611AB" w:rsidDel="00AC6ECA" w:rsidRDefault="00753DA3" w:rsidP="00753DA3">
      <w:pPr>
        <w:jc w:val="center"/>
        <w:rPr>
          <w:del w:id="1474" w:author="Katharina Schleidt" w:date="2021-10-27T12:11:00Z"/>
          <w:b/>
          <w:bCs/>
          <w:sz w:val="20"/>
          <w:szCs w:val="20"/>
        </w:rPr>
      </w:pPr>
      <w:del w:id="1475" w:author="Katharina Schleidt" w:date="2021-10-27T12:11:00Z">
        <w:r w:rsidRPr="00753DA3" w:rsidDel="00AC6ECA">
          <w:rPr>
            <w:b/>
            <w:bCs/>
            <w:sz w:val="20"/>
            <w:szCs w:val="20"/>
          </w:rPr>
          <w:delText xml:space="preserve">Figure </w:delText>
        </w:r>
        <w:r w:rsidR="00D471BA" w:rsidDel="00AC6ECA">
          <w:rPr>
            <w:b/>
            <w:bCs/>
            <w:sz w:val="20"/>
            <w:szCs w:val="20"/>
          </w:rPr>
          <w:fldChar w:fldCharType="begin"/>
        </w:r>
        <w:r w:rsidR="00D471BA" w:rsidDel="00AC6ECA">
          <w:rPr>
            <w:b/>
            <w:bCs/>
            <w:sz w:val="20"/>
            <w:szCs w:val="20"/>
          </w:rPr>
          <w:delInstrText xml:space="preserve"> SEQ Figure \* ARABIC </w:delInstrText>
        </w:r>
        <w:r w:rsidR="00D471BA" w:rsidDel="00AC6ECA">
          <w:rPr>
            <w:b/>
            <w:bCs/>
            <w:sz w:val="20"/>
            <w:szCs w:val="20"/>
          </w:rPr>
          <w:fldChar w:fldCharType="separate"/>
        </w:r>
        <w:r w:rsidR="0018089C" w:rsidDel="00AC6ECA">
          <w:rPr>
            <w:b/>
            <w:bCs/>
            <w:noProof/>
            <w:sz w:val="20"/>
            <w:szCs w:val="20"/>
          </w:rPr>
          <w:delText>84</w:delText>
        </w:r>
        <w:r w:rsidR="00D471BA" w:rsidDel="00AC6ECA">
          <w:rPr>
            <w:b/>
            <w:bCs/>
            <w:sz w:val="20"/>
            <w:szCs w:val="20"/>
          </w:rPr>
          <w:fldChar w:fldCharType="end"/>
        </w:r>
        <w:r w:rsidRPr="00753DA3" w:rsidDel="00AC6ECA">
          <w:rPr>
            <w:b/>
            <w:bCs/>
            <w:sz w:val="20"/>
            <w:szCs w:val="20"/>
          </w:rPr>
          <w:delText xml:space="preserve"> — (Informative) Included direct and indirect requirements and recommendations of the Basic Samples — StatisticalClassification requirements class.</w:delText>
        </w:r>
      </w:del>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is to be 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del w:id="1476" w:author="Ilkka Rinne" w:date="2021-08-09T16:20:00Z">
              <w:r w:rsidDel="00AD0D49">
                <w:rPr>
                  <w:b/>
                  <w:sz w:val="20"/>
                  <w:szCs w:val="20"/>
                </w:rPr>
                <w:delText xml:space="preserve"> </w:delText>
              </w:r>
            </w:del>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55B93720" w14:textId="3253AA18" w:rsidR="003E1E46" w:rsidRPr="005F3DF1" w:rsidRDefault="00C246BE">
      <w:pPr>
        <w:pStyle w:val="ListParagraph"/>
        <w:numPr>
          <w:ilvl w:val="0"/>
          <w:numId w:val="23"/>
        </w:numPr>
        <w:rPr>
          <w:lang w:eastAsia="ja-JP"/>
        </w:rPr>
      </w:pPr>
      <w:proofErr w:type="spellStart"/>
      <w:r>
        <w:rPr>
          <w:lang w:eastAsia="ja-JP"/>
        </w:rPr>
        <w:t>Color</w:t>
      </w:r>
      <w:proofErr w:type="spellEnd"/>
      <w:r>
        <w:rPr>
          <w:lang w:eastAsia="ja-JP"/>
        </w:rPr>
        <w:t>: Red, Green, Blue</w:t>
      </w:r>
    </w:p>
    <w:p w14:paraId="7BCD6B10" w14:textId="1C106554" w:rsidR="003E1E46" w:rsidRDefault="003E1E46" w:rsidP="003E1E46">
      <w:bookmarkStart w:id="1477" w:name="_Toc450303222"/>
      <w:bookmarkStart w:id="1478" w:name="_Toc9996972"/>
      <w:bookmarkStart w:id="1479" w:name="_Toc438968655"/>
      <w:bookmarkStart w:id="1480" w:name="_Toc443461103"/>
      <w:bookmarkStart w:id="1481" w:name="_Toc353342675"/>
    </w:p>
    <w:p w14:paraId="3C0C05A2" w14:textId="1F1CDCC0" w:rsidR="003E1E46" w:rsidRDefault="003E1E46" w:rsidP="00C40423">
      <w:pPr>
        <w:pStyle w:val="Heading2"/>
      </w:pPr>
      <w:proofErr w:type="spellStart"/>
      <w:r>
        <w:t>Codelists</w:t>
      </w:r>
      <w:proofErr w:type="spellEnd"/>
    </w:p>
    <w:p w14:paraId="0036F5A9" w14:textId="1DEAAED0" w:rsidR="003E1E46" w:rsidRDefault="003E1E46" w:rsidP="003E1E46">
      <w:pPr>
        <w:pStyle w:val="Heading3"/>
      </w:pPr>
      <w:proofErr w:type="spellStart"/>
      <w:r w:rsidRPr="003E1E46">
        <w:t>SampleTypeByGeometryType</w:t>
      </w:r>
      <w:proofErr w:type="spellEnd"/>
    </w:p>
    <w:p w14:paraId="577B0732" w14:textId="5FB3A268" w:rsidR="003E1E46" w:rsidRDefault="003E1E46" w:rsidP="003E1E46">
      <w:r w:rsidRPr="00F41D3D">
        <w:rPr>
          <w:lang w:eastAsia="ja-JP"/>
        </w:rPr>
        <w:t xml:space="preserve">The code list </w:t>
      </w:r>
      <w:proofErr w:type="spellStart"/>
      <w:r w:rsidRPr="003E1E46">
        <w:t>SampleTypeByGeometryType</w:t>
      </w:r>
      <w:proofErr w:type="spellEnd"/>
      <w:r>
        <w:t xml:space="preserve"> is a specialization of </w:t>
      </w:r>
      <w:proofErr w:type="spellStart"/>
      <w:r w:rsidRPr="00785E1D">
        <w:t>Abstract</w:t>
      </w:r>
      <w:r>
        <w:t>Sample</w:t>
      </w:r>
      <w:r w:rsidRPr="00785E1D">
        <w:t>Type</w:t>
      </w:r>
      <w:proofErr w:type="spellEnd"/>
      <w:r>
        <w:t xml:space="preserve"> created to support the legacy sample types from the previous version of this standard.</w:t>
      </w:r>
    </w:p>
    <w:p w14:paraId="25CFE8DA" w14:textId="1C65059F" w:rsidR="003E1E46" w:rsidRDefault="003E1E46" w:rsidP="003E1E46">
      <w:pPr>
        <w:rPr>
          <w:lang w:eastAsia="ja-JP"/>
        </w:rPr>
      </w:pPr>
    </w:p>
    <w:tbl>
      <w:tblPr>
        <w:tblStyle w:val="TableGrid"/>
        <w:tblW w:w="0" w:type="auto"/>
        <w:tblLook w:val="04A0" w:firstRow="1" w:lastRow="0" w:firstColumn="1" w:lastColumn="0" w:noHBand="0" w:noVBand="1"/>
      </w:tblPr>
      <w:tblGrid>
        <w:gridCol w:w="6009"/>
        <w:gridCol w:w="3732"/>
      </w:tblGrid>
      <w:tr w:rsidR="00AB00C7" w14:paraId="0A453083" w14:textId="77777777" w:rsidTr="00AB00C7">
        <w:tc>
          <w:tcPr>
            <w:tcW w:w="4870" w:type="dxa"/>
          </w:tcPr>
          <w:p w14:paraId="0934E3A0" w14:textId="4B7924A6" w:rsidR="00AB00C7" w:rsidRDefault="00AB00C7" w:rsidP="003E1E46">
            <w:pPr>
              <w:rPr>
                <w:lang w:eastAsia="ja-JP"/>
              </w:rPr>
            </w:pPr>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845233">
              <w:rPr>
                <w:sz w:val="20"/>
                <w:szCs w:val="20"/>
              </w:rPr>
              <w:t>-sem</w:t>
            </w:r>
          </w:p>
        </w:tc>
        <w:tc>
          <w:tcPr>
            <w:tcW w:w="4871" w:type="dxa"/>
          </w:tcPr>
          <w:p w14:paraId="6F2AAACD" w14:textId="77777777" w:rsidR="00AB00C7" w:rsidRDefault="00AB00C7" w:rsidP="00AB00C7">
            <w:pPr>
              <w:rPr>
                <w:lang w:eastAsia="ja-JP"/>
              </w:rPr>
            </w:pPr>
            <w:r>
              <w:rPr>
                <w:lang w:eastAsia="ja-JP"/>
              </w:rPr>
              <w:t>The following entries SHALL be provided:</w:t>
            </w:r>
          </w:p>
          <w:p w14:paraId="52E76372" w14:textId="452165B0" w:rsidR="00AB00C7" w:rsidRDefault="00AB00C7" w:rsidP="00C40423">
            <w:pPr>
              <w:pStyle w:val="ListParagraph"/>
              <w:numPr>
                <w:ilvl w:val="0"/>
                <w:numId w:val="33"/>
              </w:numPr>
              <w:rPr>
                <w:lang w:eastAsia="ja-JP"/>
              </w:rPr>
            </w:pPr>
            <w:r>
              <w:rPr>
                <w:lang w:eastAsia="ja-JP"/>
              </w:rPr>
              <w:t>point: the provided geometry is of type Point.</w:t>
            </w:r>
          </w:p>
          <w:p w14:paraId="11DEF8B0" w14:textId="13EECE60" w:rsidR="00AB00C7" w:rsidRDefault="00AB00C7" w:rsidP="00C40423">
            <w:pPr>
              <w:pStyle w:val="ListParagraph"/>
              <w:numPr>
                <w:ilvl w:val="0"/>
                <w:numId w:val="33"/>
              </w:numPr>
              <w:rPr>
                <w:lang w:eastAsia="ja-JP"/>
              </w:rPr>
            </w:pPr>
            <w:r>
              <w:rPr>
                <w:lang w:eastAsia="ja-JP"/>
              </w:rPr>
              <w:t>curve: the provided geometry is of type Curve.</w:t>
            </w:r>
          </w:p>
          <w:p w14:paraId="31F73D79" w14:textId="1F9FEC4F" w:rsidR="00AB00C7" w:rsidRDefault="00AB00C7" w:rsidP="00C40423">
            <w:pPr>
              <w:pStyle w:val="ListParagraph"/>
              <w:numPr>
                <w:ilvl w:val="0"/>
                <w:numId w:val="33"/>
              </w:numPr>
              <w:rPr>
                <w:lang w:eastAsia="ja-JP"/>
              </w:rPr>
            </w:pPr>
            <w:r>
              <w:rPr>
                <w:lang w:eastAsia="ja-JP"/>
              </w:rPr>
              <w:t>surface: the provided geometry is of type Surface.</w:t>
            </w:r>
          </w:p>
          <w:p w14:paraId="4D0D1757" w14:textId="14B87652" w:rsidR="00AB00C7" w:rsidRDefault="00AB00C7" w:rsidP="00C40423">
            <w:pPr>
              <w:pStyle w:val="ListParagraph"/>
              <w:numPr>
                <w:ilvl w:val="0"/>
                <w:numId w:val="33"/>
              </w:numPr>
              <w:rPr>
                <w:lang w:eastAsia="ja-JP"/>
              </w:rPr>
            </w:pPr>
            <w:r>
              <w:rPr>
                <w:lang w:eastAsia="ja-JP"/>
              </w:rPr>
              <w:t>solid: the provided geometry is of type Solid.</w:t>
            </w:r>
          </w:p>
        </w:tc>
      </w:tr>
    </w:tbl>
    <w:p w14:paraId="6A95789B" w14:textId="0340B5F8" w:rsidR="00AB00C7" w:rsidRDefault="00AB00C7" w:rsidP="003E1E46">
      <w:pPr>
        <w:rPr>
          <w:lang w:eastAsia="ja-JP"/>
        </w:rPr>
      </w:pPr>
    </w:p>
    <w:tbl>
      <w:tblPr>
        <w:tblStyle w:val="TableGrid"/>
        <w:tblW w:w="0" w:type="auto"/>
        <w:tblLook w:val="04A0" w:firstRow="1" w:lastRow="0" w:firstColumn="1" w:lastColumn="0" w:noHBand="0" w:noVBand="1"/>
      </w:tblPr>
      <w:tblGrid>
        <w:gridCol w:w="6012"/>
        <w:gridCol w:w="3729"/>
      </w:tblGrid>
      <w:tr w:rsidR="00AB00C7" w14:paraId="68A5871D" w14:textId="77777777" w:rsidTr="00C40423">
        <w:tc>
          <w:tcPr>
            <w:tcW w:w="6014" w:type="dxa"/>
          </w:tcPr>
          <w:p w14:paraId="4734D9A7" w14:textId="24940BDC" w:rsidR="00AB00C7" w:rsidRDefault="00AB00C7" w:rsidP="003E1E46">
            <w:r>
              <w:rPr>
                <w:b/>
                <w:sz w:val="20"/>
                <w:szCs w:val="20"/>
              </w:rPr>
              <w:t>Requirement</w:t>
            </w:r>
            <w:r>
              <w:rPr>
                <w:sz w:val="20"/>
                <w:szCs w:val="20"/>
              </w:rPr>
              <w:br/>
            </w:r>
            <w:r w:rsidRPr="00845233">
              <w:rPr>
                <w:sz w:val="20"/>
                <w:szCs w:val="20"/>
              </w:rPr>
              <w:t>/req/</w:t>
            </w:r>
            <w:r>
              <w:rPr>
                <w:sz w:val="20"/>
                <w:szCs w:val="20"/>
              </w:rPr>
              <w:t>sam</w:t>
            </w:r>
            <w:r w:rsidRPr="00845233">
              <w:rPr>
                <w:sz w:val="20"/>
                <w:szCs w:val="20"/>
              </w:rPr>
              <w:t>-basic/</w:t>
            </w:r>
            <w:r w:rsidRPr="003E1E46">
              <w:rPr>
                <w:sz w:val="20"/>
                <w:szCs w:val="20"/>
              </w:rPr>
              <w:t>SampleTypeByGeometryType</w:t>
            </w:r>
            <w:r w:rsidRPr="00845233">
              <w:rPr>
                <w:sz w:val="20"/>
                <w:szCs w:val="20"/>
              </w:rPr>
              <w:t>/</w:t>
            </w:r>
            <w:r w:rsidRPr="003E1E46">
              <w:rPr>
                <w:sz w:val="20"/>
                <w:szCs w:val="20"/>
              </w:rPr>
              <w:t>SampleTypeByGeometryType</w:t>
            </w:r>
            <w:r w:rsidRPr="00785E1D">
              <w:rPr>
                <w:sz w:val="20"/>
                <w:szCs w:val="20"/>
              </w:rPr>
              <w:t>-con</w:t>
            </w:r>
          </w:p>
        </w:tc>
        <w:tc>
          <w:tcPr>
            <w:tcW w:w="4871" w:type="dxa"/>
          </w:tcPr>
          <w:p w14:paraId="7957E614" w14:textId="053655CA" w:rsidR="00AB00C7" w:rsidRDefault="00AB00C7" w:rsidP="00AB00C7">
            <w:r>
              <w:t xml:space="preserve">The following constraints </w:t>
            </w:r>
            <w:r w:rsidR="00C40423">
              <w:t>SHALL</w:t>
            </w:r>
            <w:r>
              <w:t xml:space="preserve"> be applied to the value of the result association of the Observation based on the </w:t>
            </w:r>
            <w:proofErr w:type="spellStart"/>
            <w:r>
              <w:t>codelist</w:t>
            </w:r>
            <w:proofErr w:type="spellEnd"/>
            <w:r>
              <w:t xml:space="preserve"> value used:</w:t>
            </w:r>
          </w:p>
          <w:p w14:paraId="3C22805B" w14:textId="0AE5507A" w:rsidR="00AB00C7" w:rsidRDefault="00AB00C7" w:rsidP="00C40423">
            <w:pPr>
              <w:pStyle w:val="ListParagraph"/>
              <w:numPr>
                <w:ilvl w:val="0"/>
                <w:numId w:val="34"/>
              </w:numPr>
            </w:pPr>
            <w:r>
              <w:t>If value "point" is used, the provided geometry shall be of type Point.</w:t>
            </w:r>
          </w:p>
          <w:p w14:paraId="12A2FCE7" w14:textId="16B69AB6" w:rsidR="00AB00C7" w:rsidRDefault="00AB00C7" w:rsidP="00C40423">
            <w:pPr>
              <w:pStyle w:val="ListParagraph"/>
              <w:numPr>
                <w:ilvl w:val="0"/>
                <w:numId w:val="34"/>
              </w:numPr>
            </w:pPr>
            <w:r>
              <w:t>If value "curve" is used, the provided geometry shall be of type Curve.</w:t>
            </w:r>
          </w:p>
          <w:p w14:paraId="11CCD53B" w14:textId="71E3E112" w:rsidR="00AB00C7" w:rsidRDefault="00AB00C7" w:rsidP="00C40423">
            <w:pPr>
              <w:pStyle w:val="ListParagraph"/>
              <w:numPr>
                <w:ilvl w:val="0"/>
                <w:numId w:val="34"/>
              </w:numPr>
            </w:pPr>
            <w:r>
              <w:t>If value "surface" is used, the provided geometry shall be of type Surface.</w:t>
            </w:r>
          </w:p>
          <w:p w14:paraId="518EA6E5" w14:textId="4A1E371E" w:rsidR="00AB00C7" w:rsidRDefault="00AB00C7" w:rsidP="00C40423">
            <w:pPr>
              <w:pStyle w:val="ListParagraph"/>
              <w:numPr>
                <w:ilvl w:val="0"/>
                <w:numId w:val="34"/>
              </w:numPr>
            </w:pPr>
            <w:r>
              <w:t>If value "solid" is used, the provided geometry shall be of type Solid.</w:t>
            </w:r>
          </w:p>
        </w:tc>
      </w:tr>
    </w:tbl>
    <w:p w14:paraId="68A46C8C" w14:textId="06E528E7" w:rsidR="003E1E46" w:rsidRDefault="003E1E46" w:rsidP="003E1E46"/>
    <w:p w14:paraId="205EEAEE" w14:textId="7FDEB217" w:rsidR="003E1E46" w:rsidRDefault="003E1E46" w:rsidP="003E1E46"/>
    <w:p w14:paraId="1D63295F" w14:textId="77777777" w:rsidR="003E1E46" w:rsidRDefault="003E1E46" w:rsidP="00C40423"/>
    <w:p w14:paraId="43293139" w14:textId="4EB11DB4" w:rsidR="001A33D0" w:rsidRPr="00F02BC7" w:rsidRDefault="001A33D0" w:rsidP="00220B53">
      <w:pPr>
        <w:pStyle w:val="ANNEX"/>
        <w:numPr>
          <w:ilvl w:val="0"/>
          <w:numId w:val="3"/>
        </w:numPr>
      </w:pPr>
      <w:r w:rsidRPr="00F02BC7">
        <w:br/>
      </w:r>
      <w:bookmarkStart w:id="1482" w:name="_Toc72768925"/>
      <w:r w:rsidRPr="00F02BC7">
        <w:rPr>
          <w:b w:val="0"/>
        </w:rPr>
        <w:t>(</w:t>
      </w:r>
      <w:r w:rsidR="00920189">
        <w:rPr>
          <w:b w:val="0"/>
        </w:rPr>
        <w:t>normative</w:t>
      </w:r>
      <w:r w:rsidRPr="00F02BC7">
        <w:rPr>
          <w:b w:val="0"/>
        </w:rPr>
        <w:t>)</w:t>
      </w:r>
      <w:bookmarkEnd w:id="1477"/>
      <w:bookmarkEnd w:id="1478"/>
      <w:bookmarkEnd w:id="1479"/>
      <w:bookmarkEnd w:id="1480"/>
      <w:bookmarkEnd w:id="1481"/>
      <w:r w:rsidRPr="00F02BC7">
        <w:br/>
      </w:r>
      <w:r w:rsidRPr="00F02BC7">
        <w:br/>
      </w:r>
      <w:r w:rsidR="00920189">
        <w:t xml:space="preserve">Abstract </w:t>
      </w:r>
      <w:r w:rsidR="001E635D">
        <w:t>T</w:t>
      </w:r>
      <w:r w:rsidR="00920189">
        <w:t xml:space="preserve">est </w:t>
      </w:r>
      <w:r w:rsidR="001E635D">
        <w:t>S</w:t>
      </w:r>
      <w:r w:rsidR="00920189">
        <w:t>uite</w:t>
      </w:r>
      <w:bookmarkEnd w:id="1482"/>
    </w:p>
    <w:p w14:paraId="0BC1B11F" w14:textId="77777777" w:rsidR="007A1C65" w:rsidRPr="0047527C" w:rsidRDefault="007A1C65" w:rsidP="007A1C65">
      <w:pPr>
        <w:pStyle w:val="a2"/>
      </w:pPr>
      <w:bookmarkStart w:id="1483" w:name="_Toc72768926"/>
      <w:r w:rsidRPr="0047527C">
        <w:t>Abstract tests for Conceptual Observation schema package</w:t>
      </w:r>
      <w:bookmarkEnd w:id="1483"/>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484" w:name="_Toc72768927"/>
      <w:r w:rsidRPr="0047527C">
        <w:t>Abstract tests for Abstract Observation core package</w:t>
      </w:r>
      <w:bookmarkEnd w:id="1484"/>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485" w:name="_Toc72768928"/>
      <w:r w:rsidRPr="002B4EBE">
        <w:t>Abstract tests for Basic Observations package</w:t>
      </w:r>
      <w:bookmarkEnd w:id="1485"/>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486" w:name="_Toc72768929"/>
      <w:r w:rsidRPr="00F264E8">
        <w:t>Abstract tests for Conceptual Sample schema package</w:t>
      </w:r>
      <w:bookmarkEnd w:id="1486"/>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487" w:name="_Toc72768930"/>
      <w:r w:rsidRPr="002423DA">
        <w:t>Abstract tests for Abstract Sample core package</w:t>
      </w:r>
      <w:bookmarkEnd w:id="1487"/>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8B63BE"/>
    <w:p w14:paraId="2A9CE1B1" w14:textId="342C9D53" w:rsidR="002B4EBE" w:rsidRPr="002423DA" w:rsidRDefault="002B4EBE" w:rsidP="002423DA">
      <w:pPr>
        <w:pStyle w:val="a2"/>
      </w:pPr>
      <w:bookmarkStart w:id="1488" w:name="_Toc72768931"/>
      <w:r w:rsidRPr="002423DA">
        <w:t>Abstract tests for Basic Samples package</w:t>
      </w:r>
      <w:bookmarkEnd w:id="1488"/>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br/>
      </w:r>
      <w:bookmarkStart w:id="1489"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1489"/>
    </w:p>
    <w:p w14:paraId="15C92B03" w14:textId="4FDB9CCA" w:rsidR="00920189" w:rsidRDefault="00F90523" w:rsidP="002B4EBE">
      <w:pPr>
        <w:pStyle w:val="a2"/>
      </w:pPr>
      <w:bookmarkStart w:id="1490" w:name="_Toc72768933"/>
      <w:r w:rsidRPr="00F90523">
        <w:t>Introduction</w:t>
      </w:r>
      <w:bookmarkEnd w:id="1490"/>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1491" w:name="_Toc72768934"/>
      <w:r>
        <w:t>Earth Observations (EO)</w:t>
      </w:r>
      <w:bookmarkEnd w:id="1491"/>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492" w:name="_Toc72768935"/>
      <w:r>
        <w:t>Metrology</w:t>
      </w:r>
      <w:bookmarkEnd w:id="1492"/>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493" w:name="_Toc72768936"/>
      <w:r w:rsidRPr="00B577B2">
        <w:t>Earth science simulations</w:t>
      </w:r>
      <w:bookmarkEnd w:id="1493"/>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494" w:name="_Toc72768937"/>
      <w:r w:rsidRPr="00B577B2">
        <w:t>Assay/Chemistry</w:t>
      </w:r>
      <w:bookmarkEnd w:id="1494"/>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495" w:name="_Toc72768938"/>
      <w:r w:rsidRPr="00B577B2">
        <w:t>Geology field observations</w:t>
      </w:r>
      <w:bookmarkEnd w:id="1495"/>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496" w:name="_Toc72768939"/>
      <w:r w:rsidRPr="00B577B2">
        <w:t>Geotechnics observations</w:t>
      </w:r>
      <w:bookmarkEnd w:id="1496"/>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497" w:name="_Toc72768940"/>
      <w:r w:rsidRPr="00B577B2">
        <w:t>Water quality observations</w:t>
      </w:r>
      <w:bookmarkEnd w:id="1497"/>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498" w:name="_Toc72768941"/>
      <w:r w:rsidRPr="00B577B2">
        <w:t>Soil quality observations</w:t>
      </w:r>
      <w:bookmarkEnd w:id="1498"/>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br/>
      </w:r>
      <w:bookmarkStart w:id="1499" w:name="_Toc72768942"/>
      <w:bookmarkStart w:id="1500" w:name="_Ref71659104"/>
      <w:bookmarkStart w:id="1501"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1502"/>
      <w:r w:rsidR="00EC3D8D" w:rsidRPr="00EC3D8D">
        <w:t xml:space="preserve">between </w:t>
      </w:r>
      <w:r w:rsidR="00DB2B9C">
        <w:t xml:space="preserve">ISO 19156:2011, edition 1 </w:t>
      </w:r>
      <w:r w:rsidR="00EC3D8D" w:rsidRPr="00EC3D8D">
        <w:t xml:space="preserve">and </w:t>
      </w:r>
      <w:r w:rsidR="00DB2B9C">
        <w:t>ISO 19156:</w:t>
      </w:r>
      <w:commentRangeStart w:id="1503"/>
      <w:commentRangeStart w:id="1504"/>
      <w:r w:rsidR="00DB2B9C">
        <w:t>2020</w:t>
      </w:r>
      <w:commentRangeEnd w:id="1503"/>
      <w:r w:rsidR="00DB2B9C">
        <w:rPr>
          <w:rStyle w:val="CommentReference"/>
        </w:rPr>
        <w:commentReference w:id="1503"/>
      </w:r>
      <w:commentRangeEnd w:id="1504"/>
      <w:r w:rsidR="00DB2B9C">
        <w:rPr>
          <w:rStyle w:val="CommentReference"/>
        </w:rPr>
        <w:commentReference w:id="1504"/>
      </w:r>
      <w:r w:rsidR="00DB2B9C">
        <w:t>, edition 2</w:t>
      </w:r>
      <w:commentRangeEnd w:id="1502"/>
      <w:r w:rsidR="00DB2B9C">
        <w:rPr>
          <w:rStyle w:val="CommentReference"/>
          <w:rFonts w:eastAsia="Calibri"/>
          <w:b w:val="0"/>
          <w:lang w:eastAsia="en-US"/>
        </w:rPr>
        <w:commentReference w:id="1502"/>
      </w:r>
      <w:bookmarkEnd w:id="1499"/>
      <w:bookmarkEnd w:id="1500"/>
      <w:bookmarkEnd w:id="1501"/>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1505" w:author="Katharina Schleidt" w:date="2021-07-05T20:14:00Z">
        <w:r w:rsidR="002F3554" w:rsidDel="00CC3A78">
          <w:rPr>
            <w:lang w:eastAsia="ja-JP"/>
          </w:rPr>
          <w:delText>measurements</w:delText>
        </w:r>
        <w:r w:rsidDel="00CC3A78">
          <w:rPr>
            <w:lang w:eastAsia="ja-JP"/>
          </w:rPr>
          <w:delText xml:space="preserve"> </w:delText>
        </w:r>
      </w:del>
      <w:ins w:id="1506" w:author="Katharina Schleidt" w:date="2021-07-05T20:14:00Z">
        <w:r w:rsidR="00CC3A78">
          <w:rPr>
            <w:lang w:eastAsia="ja-JP"/>
          </w:rPr>
          <w:t xml:space="preserve">Measurements </w:t>
        </w:r>
      </w:ins>
      <w:r>
        <w:rPr>
          <w:lang w:eastAsia="ja-JP"/>
        </w:rPr>
        <w:t xml:space="preserve">v2.0 (ISO 19156:2011, edition 1) and </w:t>
      </w:r>
      <w:r w:rsidR="002F3554">
        <w:rPr>
          <w:lang w:eastAsia="ja-JP"/>
        </w:rPr>
        <w:t xml:space="preserve">Observations, </w:t>
      </w:r>
      <w:del w:id="1507" w:author="Katharina Schleidt" w:date="2021-07-05T20:14:00Z">
        <w:r w:rsidR="002F3554" w:rsidDel="00CC3A78">
          <w:rPr>
            <w:lang w:eastAsia="ja-JP"/>
          </w:rPr>
          <w:delText xml:space="preserve">measurements </w:delText>
        </w:r>
      </w:del>
      <w:ins w:id="1508" w:author="Katharina Schleidt" w:date="2021-07-05T20:14:00Z">
        <w:r w:rsidR="00CC3A78">
          <w:rPr>
            <w:lang w:eastAsia="ja-JP"/>
          </w:rPr>
          <w:t xml:space="preserve">Measurements </w:t>
        </w:r>
      </w:ins>
      <w:r w:rsidR="002F3554">
        <w:rPr>
          <w:lang w:eastAsia="ja-JP"/>
        </w:rPr>
        <w:t xml:space="preserve">and </w:t>
      </w:r>
      <w:del w:id="1509" w:author="Katharina Schleidt" w:date="2021-07-05T20:14:00Z">
        <w:r w:rsidR="002F3554" w:rsidDel="00CC3A78">
          <w:rPr>
            <w:lang w:eastAsia="ja-JP"/>
          </w:rPr>
          <w:delText>samples</w:delText>
        </w:r>
        <w:r w:rsidDel="00CC3A78">
          <w:rPr>
            <w:lang w:eastAsia="ja-JP"/>
          </w:rPr>
          <w:delText xml:space="preserve"> </w:delText>
        </w:r>
      </w:del>
      <w:ins w:id="1510" w:author="Katharina Schleidt" w:date="2021-07-05T20:14:00Z">
        <w:r w:rsidR="00CC3A78">
          <w:rPr>
            <w:lang w:eastAsia="ja-JP"/>
          </w:rPr>
          <w:t xml:space="preserve">Samples </w:t>
        </w:r>
      </w:ins>
      <w:r>
        <w:rPr>
          <w:lang w:eastAsia="ja-JP"/>
        </w:rPr>
        <w:t>v3.0 (ISO 19156:</w:t>
      </w:r>
      <w:commentRangeStart w:id="1511"/>
      <w:commentRangeStart w:id="1512"/>
      <w:r>
        <w:rPr>
          <w:lang w:eastAsia="ja-JP"/>
        </w:rPr>
        <w:t>2020</w:t>
      </w:r>
      <w:commentRangeEnd w:id="1511"/>
      <w:r w:rsidR="00AE5CAB">
        <w:rPr>
          <w:rStyle w:val="CommentReference"/>
        </w:rPr>
        <w:commentReference w:id="1511"/>
      </w:r>
      <w:commentRangeEnd w:id="1512"/>
      <w:r w:rsidR="00AE5CAB">
        <w:rPr>
          <w:rStyle w:val="CommentReference"/>
        </w:rPr>
        <w:commentReference w:id="1512"/>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1513" w:name="_Toc72768943"/>
      <w:r>
        <w:t>Package and requirements class structure</w:t>
      </w:r>
      <w:bookmarkEnd w:id="1513"/>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26F427B1"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Additionally</w:t>
      </w:r>
      <w:ins w:id="1514" w:author="Katharina Schleidt" w:date="2021-07-06T12:09:00Z">
        <w:r w:rsidR="008B3514">
          <w:rPr>
            <w:lang w:eastAsia="ja-JP"/>
          </w:rPr>
          <w:t>,</w:t>
        </w:r>
      </w:ins>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Thus</w:t>
      </w:r>
      <w:ins w:id="1515" w:author="Katharina Schleidt" w:date="2021-07-06T12:09:00Z">
        <w:r w:rsidR="008B3514">
          <w:rPr>
            <w:lang w:eastAsia="ja-JP"/>
          </w:rPr>
          <w:t>,</w:t>
        </w:r>
      </w:ins>
      <w:r>
        <w:rPr>
          <w:lang w:eastAsia="ja-JP"/>
        </w:rPr>
        <w:t xml:space="preserve"> the number of conformance classes in ISO 19156 Edition 2 (</w:t>
      </w:r>
      <w:commentRangeStart w:id="1516"/>
      <w:commentRangeStart w:id="1517"/>
      <w:r>
        <w:rPr>
          <w:lang w:eastAsia="ja-JP"/>
        </w:rPr>
        <w:t>53</w:t>
      </w:r>
      <w:commentRangeEnd w:id="1516"/>
      <w:r w:rsidR="008B3514">
        <w:rPr>
          <w:rStyle w:val="CommentReference"/>
        </w:rPr>
        <w:commentReference w:id="1516"/>
      </w:r>
      <w:commentRangeEnd w:id="1517"/>
      <w:r w:rsidR="00316DFC">
        <w:rPr>
          <w:rStyle w:val="CommentReference"/>
        </w:rPr>
        <w:commentReference w:id="1517"/>
      </w:r>
      <w:r>
        <w:rPr>
          <w:lang w:eastAsia="ja-JP"/>
        </w:rPr>
        <w:t>) is much bigger than in the Edition 1 (</w:t>
      </w:r>
      <w:commentRangeStart w:id="1518"/>
      <w:r>
        <w:rPr>
          <w:lang w:eastAsia="ja-JP"/>
        </w:rPr>
        <w:t>18</w:t>
      </w:r>
      <w:commentRangeEnd w:id="1518"/>
      <w:r w:rsidR="008B3514">
        <w:rPr>
          <w:rStyle w:val="CommentReference"/>
        </w:rPr>
        <w:commentReference w:id="1518"/>
      </w:r>
      <w:r>
        <w:rPr>
          <w:lang w:eastAsia="ja-JP"/>
        </w:rPr>
        <w:t>). For the complete list of Edition 2 conformance classes see Annex A.</w:t>
      </w:r>
    </w:p>
    <w:p w14:paraId="7B29827B" w14:textId="77777777" w:rsidR="0040049D" w:rsidRDefault="0040049D" w:rsidP="00917C89">
      <w:pPr>
        <w:pStyle w:val="a2"/>
      </w:pPr>
      <w:bookmarkStart w:id="1519" w:name="_Toc72768944"/>
      <w:r>
        <w:t>Interfaces in the conceptual schema packages</w:t>
      </w:r>
      <w:bookmarkEnd w:id="1519"/>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1520" w:author="Katharina Schleidt" w:date="2021-07-05T19:38:00Z">
        <w:r w:rsidDel="00116C6C">
          <w:rPr>
            <w:lang w:eastAsia="ja-JP"/>
          </w:rPr>
          <w:delText>Observations, Measurements and Samples</w:delText>
        </w:r>
      </w:del>
      <w:ins w:id="1521"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7DC6E253" w:rsidR="0040049D" w:rsidRDefault="0040049D" w:rsidP="0040049D">
      <w:pPr>
        <w:rPr>
          <w:lang w:eastAsia="ja-JP"/>
        </w:rPr>
      </w:pPr>
      <w:r>
        <w:rPr>
          <w:lang w:eastAsia="ja-JP"/>
        </w:rPr>
        <w:t xml:space="preserve">Both the packages Conceptual Observation schema and Conceptual Sample </w:t>
      </w:r>
      <w:del w:id="1522" w:author="Katharina Schleidt" w:date="2021-07-06T12:08:00Z">
        <w:r w:rsidDel="008B3514">
          <w:rPr>
            <w:lang w:eastAsia="ja-JP"/>
          </w:rPr>
          <w:delText xml:space="preserve">Schema </w:delText>
        </w:r>
      </w:del>
      <w:ins w:id="1523" w:author="Katharina Schleidt" w:date="2021-07-06T12:08:00Z">
        <w:r w:rsidR="008B3514">
          <w:rPr>
            <w:lang w:eastAsia="ja-JP"/>
          </w:rPr>
          <w:t xml:space="preserve">schema </w:t>
        </w:r>
      </w:ins>
      <w:r>
        <w:rPr>
          <w:lang w:eastAsia="ja-JP"/>
        </w:rPr>
        <w:t xml:space="preserve">consist of only interfaces with the attributes and associations of the essential concepts defined in the </w:t>
      </w:r>
      <w:del w:id="1524" w:author="Katharina Schleidt" w:date="2021-07-05T19:39:00Z">
        <w:r w:rsidDel="00116C6C">
          <w:rPr>
            <w:lang w:eastAsia="ja-JP"/>
          </w:rPr>
          <w:delText>Observations, Measurements and Samples</w:delText>
        </w:r>
      </w:del>
      <w:ins w:id="1525"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A743639" w:rsidR="0040049D" w:rsidRDefault="0040049D" w:rsidP="00917C89">
      <w:pPr>
        <w:pStyle w:val="ListParagraph"/>
        <w:numPr>
          <w:ilvl w:val="0"/>
          <w:numId w:val="12"/>
        </w:numPr>
        <w:rPr>
          <w:ins w:id="1526" w:author="Katharina Schleidt" w:date="2021-07-06T12:08:00Z"/>
          <w:lang w:eastAsia="ja-JP"/>
        </w:rPr>
      </w:pPr>
      <w:r>
        <w:rPr>
          <w:lang w:eastAsia="ja-JP"/>
        </w:rPr>
        <w:t>Sampler (device or entity creating or transforming Samples)</w:t>
      </w:r>
    </w:p>
    <w:p w14:paraId="675107F0" w14:textId="06A8C139" w:rsidR="008B3514" w:rsidRDefault="008B3514" w:rsidP="008B3514">
      <w:pPr>
        <w:pStyle w:val="ListParagraph"/>
        <w:numPr>
          <w:ilvl w:val="0"/>
          <w:numId w:val="12"/>
        </w:numPr>
        <w:rPr>
          <w:lang w:eastAsia="ja-JP"/>
        </w:rPr>
      </w:pPr>
      <w:commentRangeStart w:id="1527"/>
      <w:proofErr w:type="spellStart"/>
      <w:ins w:id="1528" w:author="Katharina Schleidt" w:date="2021-07-06T12:08:00Z">
        <w:r w:rsidRPr="00870600">
          <w:rPr>
            <w:lang w:eastAsia="ja-JP"/>
          </w:rPr>
          <w:t>ObservationCollection</w:t>
        </w:r>
        <w:proofErr w:type="spellEnd"/>
        <w:r>
          <w:rPr>
            <w:lang w:eastAsia="ja-JP"/>
          </w:rPr>
          <w:t xml:space="preserve"> (a</w:t>
        </w:r>
        <w:r w:rsidRPr="00870600">
          <w:rPr>
            <w:lang w:eastAsia="ja-JP"/>
          </w:rPr>
          <w:t xml:space="preserve"> collection of similar Observations</w:t>
        </w:r>
        <w:r>
          <w:rPr>
            <w:lang w:eastAsia="ja-JP"/>
          </w:rPr>
          <w:t>)</w:t>
        </w:r>
      </w:ins>
      <w:commentRangeEnd w:id="1527"/>
      <w:r w:rsidR="00874CE2">
        <w:rPr>
          <w:rStyle w:val="CommentReference"/>
        </w:rPr>
        <w:commentReference w:id="1527"/>
      </w:r>
    </w:p>
    <w:p w14:paraId="4BEE5BA1" w14:textId="77777777" w:rsidR="0040049D" w:rsidRDefault="0040049D" w:rsidP="0040049D">
      <w:pPr>
        <w:rPr>
          <w:lang w:eastAsia="ja-JP"/>
        </w:rPr>
      </w:pPr>
    </w:p>
    <w:p w14:paraId="123E0F40" w14:textId="6ADBF625" w:rsidR="0040049D" w:rsidRDefault="0040049D" w:rsidP="0040049D">
      <w:pPr>
        <w:rPr>
          <w:lang w:eastAsia="ja-JP"/>
        </w:rPr>
      </w:pPr>
      <w:del w:id="1529" w:author="Katharina Schleidt" w:date="2021-07-06T12:08:00Z">
        <w:r w:rsidDel="008B3514">
          <w:rPr>
            <w:lang w:eastAsia="ja-JP"/>
          </w:rPr>
          <w:delText>The s</w:delText>
        </w:r>
      </w:del>
      <w:ins w:id="1530" w:author="Katharina Schleidt" w:date="2021-07-06T12:08:00Z">
        <w:r w:rsidR="008B3514">
          <w:rPr>
            <w:lang w:eastAsia="ja-JP"/>
          </w:rPr>
          <w:t>S</w:t>
        </w:r>
      </w:ins>
      <w:r>
        <w:rPr>
          <w:lang w:eastAsia="ja-JP"/>
        </w:rPr>
        <w:t>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137EEB85"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it</w:t>
      </w:r>
      <w:del w:id="1531" w:author="Katharina Schleidt" w:date="2021-07-06T12:08:00Z">
        <w:r w:rsidDel="008B3514">
          <w:rPr>
            <w:lang w:eastAsia="ja-JP"/>
          </w:rPr>
          <w:delText>'</w:delText>
        </w:r>
      </w:del>
      <w:r>
        <w:rPr>
          <w:lang w:eastAsia="ja-JP"/>
        </w:rPr>
        <w:t xml:space="preserve">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1532" w:name="_Toc72768945"/>
      <w:r>
        <w:t>Realizations of the conceptual schemas as abstract and concrete feature type classes</w:t>
      </w:r>
      <w:bookmarkEnd w:id="1532"/>
    </w:p>
    <w:p w14:paraId="69A851C6" w14:textId="4BA8A648"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w:t>
      </w:r>
      <w:del w:id="1533" w:author="Katharina Schleidt" w:date="2021-07-06T12:13:00Z">
        <w:r w:rsidDel="008B3514">
          <w:rPr>
            <w:lang w:eastAsia="ja-JP"/>
          </w:rPr>
          <w:delText xml:space="preserve">as </w:delText>
        </w:r>
      </w:del>
      <w:r>
        <w:rPr>
          <w:lang w:eastAsia="ja-JP"/>
        </w:rPr>
        <w:t xml:space="preserve">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or bespoke domain classes as long as they conceptually and </w:t>
      </w:r>
      <w:ins w:id="1534" w:author="Katharina Schleidt" w:date="2021-07-06T12:13:00Z">
        <w:r w:rsidR="008B3514">
          <w:rPr>
            <w:lang w:eastAsia="ja-JP"/>
          </w:rPr>
          <w:t xml:space="preserve">pertaining to their </w:t>
        </w:r>
      </w:ins>
      <w:r>
        <w:rPr>
          <w:lang w:eastAsia="ja-JP"/>
        </w:rPr>
        <w:t xml:space="preserve">data content </w:t>
      </w:r>
      <w:del w:id="1535" w:author="Katharina Schleidt" w:date="2021-07-06T12:13:00Z">
        <w:r w:rsidDel="008B3514">
          <w:rPr>
            <w:lang w:eastAsia="ja-JP"/>
          </w:rPr>
          <w:delText xml:space="preserve">wise </w:delText>
        </w:r>
      </w:del>
      <w:r>
        <w:rPr>
          <w:lang w:eastAsia="ja-JP"/>
        </w:rPr>
        <w:t>realize the corresponding interfaces.</w:t>
      </w:r>
    </w:p>
    <w:p w14:paraId="73602971" w14:textId="39CB2B9C" w:rsidR="0040049D" w:rsidRDefault="0040049D" w:rsidP="0040049D">
      <w:pPr>
        <w:rPr>
          <w:lang w:eastAsia="ja-JP"/>
        </w:rPr>
      </w:pPr>
      <w:r>
        <w:rPr>
          <w:lang w:eastAsia="ja-JP"/>
        </w:rPr>
        <w:t xml:space="preserve">While the Abstract Observation and </w:t>
      </w:r>
      <w:ins w:id="1536" w:author="Katharina Schleidt" w:date="2021-07-06T12:13:00Z">
        <w:r w:rsidR="008B3514">
          <w:rPr>
            <w:lang w:eastAsia="ja-JP"/>
          </w:rPr>
          <w:t xml:space="preserve">Abstract </w:t>
        </w:r>
      </w:ins>
      <w:r>
        <w:rPr>
          <w:lang w:eastAsia="ja-JP"/>
        </w:rPr>
        <w:t xml:space="preserve">Sample core packages provide a common basis for all ISO 19109 based implementations of the </w:t>
      </w:r>
      <w:del w:id="1537" w:author="Katharina Schleidt" w:date="2021-07-05T19:39:00Z">
        <w:r w:rsidDel="00116C6C">
          <w:rPr>
            <w:lang w:eastAsia="ja-JP"/>
          </w:rPr>
          <w:delText>Observations, measurements and Samples</w:delText>
        </w:r>
      </w:del>
      <w:ins w:id="1538"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1539" w:name="_Toc72768946"/>
      <w:r>
        <w:t>Modelling of the Observation concept</w:t>
      </w:r>
      <w:bookmarkEnd w:id="1539"/>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49B4618E" w14:textId="77777777" w:rsidR="008B3514" w:rsidRDefault="0040049D" w:rsidP="008B3514">
      <w:pPr>
        <w:pStyle w:val="ListParagraph"/>
        <w:numPr>
          <w:ilvl w:val="0"/>
          <w:numId w:val="12"/>
        </w:numPr>
        <w:rPr>
          <w:ins w:id="1540" w:author="Katharina Schleidt" w:date="2021-07-06T12:14:00Z"/>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19BF5E0" w14:textId="280F70A2" w:rsidR="0040049D" w:rsidRDefault="008B3514" w:rsidP="008B3514">
      <w:pPr>
        <w:pStyle w:val="ListParagraph"/>
        <w:numPr>
          <w:ilvl w:val="0"/>
          <w:numId w:val="12"/>
        </w:numPr>
        <w:rPr>
          <w:lang w:eastAsia="ja-JP"/>
        </w:rPr>
      </w:pPr>
      <w:commentRangeStart w:id="1541"/>
      <w:commentRangeStart w:id="1542"/>
      <w:ins w:id="1543" w:author="Katharina Schleidt" w:date="2021-07-06T12:14:00Z">
        <w:r>
          <w:rPr>
            <w:lang w:eastAsia="ja-JP"/>
          </w:rPr>
          <w:t xml:space="preserve">metadata (Metadata): </w:t>
        </w:r>
        <w:proofErr w:type="spellStart"/>
        <w:r>
          <w:rPr>
            <w:lang w:eastAsia="ja-JP"/>
          </w:rPr>
          <w:t>MD_Metadata</w:t>
        </w:r>
        <w:proofErr w:type="spellEnd"/>
        <w:r>
          <w:rPr>
            <w:lang w:eastAsia="ja-JP"/>
          </w:rPr>
          <w:t xml:space="preserve"> [</w:t>
        </w:r>
        <w:proofErr w:type="gramStart"/>
        <w:r>
          <w:rPr>
            <w:lang w:eastAsia="ja-JP"/>
          </w:rPr>
          <w:t>0..</w:t>
        </w:r>
        <w:proofErr w:type="gramEnd"/>
        <w:r>
          <w:rPr>
            <w:lang w:eastAsia="ja-JP"/>
          </w:rPr>
          <w:t>1]</w:t>
        </w:r>
        <w:commentRangeEnd w:id="1541"/>
        <w:r>
          <w:rPr>
            <w:rStyle w:val="CommentReference"/>
          </w:rPr>
          <w:commentReference w:id="1541"/>
        </w:r>
      </w:ins>
      <w:commentRangeEnd w:id="1542"/>
      <w:r w:rsidR="00AF148B">
        <w:rPr>
          <w:rStyle w:val="CommentReference"/>
        </w:rPr>
        <w:commentReference w:id="1542"/>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1544" w:author="Katharina Schleidt" w:date="2021-07-05T13:55:00Z">
        <w:r w:rsidDel="0058722D">
          <w:rPr>
            <w:lang w:eastAsia="ja-JP"/>
          </w:rPr>
          <w:delText>feature of interest</w:delText>
        </w:r>
      </w:del>
      <w:ins w:id="1545" w:author="Katharina Schleidt" w:date="2021-07-05T13:55:00Z">
        <w:r w:rsidR="0058722D">
          <w:rPr>
            <w:lang w:eastAsia="ja-JP"/>
          </w:rPr>
          <w:t>feature-of-</w:t>
        </w:r>
        <w:commentRangeStart w:id="1546"/>
        <w:r w:rsidR="0058722D">
          <w:rPr>
            <w:lang w:eastAsia="ja-JP"/>
          </w:rPr>
          <w:t>interest</w:t>
        </w:r>
      </w:ins>
      <w:commentRangeEnd w:id="1546"/>
      <w:r w:rsidR="00AF148B">
        <w:rPr>
          <w:rStyle w:val="CommentReference"/>
        </w:rPr>
        <w:commentReference w:id="1546"/>
      </w:r>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1547" w:author="Katharina Schleidt" w:date="2021-07-05T13:55:00Z">
        <w:r w:rsidDel="0058722D">
          <w:rPr>
            <w:lang w:eastAsia="ja-JP"/>
          </w:rPr>
          <w:delText>feature of interest</w:delText>
        </w:r>
      </w:del>
      <w:ins w:id="1548" w:author="Katharina Schleidt" w:date="2021-07-05T13:55:00Z">
        <w:r w:rsidR="0058722D">
          <w:rPr>
            <w:lang w:eastAsia="ja-JP"/>
          </w:rPr>
          <w:t>feature-of-</w:t>
        </w:r>
        <w:commentRangeStart w:id="1549"/>
        <w:r w:rsidR="0058722D">
          <w:rPr>
            <w:lang w:eastAsia="ja-JP"/>
          </w:rPr>
          <w:t>interest</w:t>
        </w:r>
      </w:ins>
      <w:commentRangeEnd w:id="1549"/>
      <w:r w:rsidR="00AF148B">
        <w:rPr>
          <w:rStyle w:val="CommentReference"/>
        </w:rPr>
        <w:commentReference w:id="1549"/>
      </w:r>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22E17F73" w:rsidR="0040049D" w:rsidRDefault="0040049D" w:rsidP="00766D13">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w:t>
      </w:r>
      <w:del w:id="1550" w:author="Katharina Schleidt" w:date="2021-07-06T12:18:00Z">
        <w:r w:rsidDel="00766D13">
          <w:rPr>
            <w:lang w:eastAsia="ja-JP"/>
          </w:rPr>
          <w:delText xml:space="preserve">, </w:delText>
        </w:r>
      </w:del>
      <w:ins w:id="1551" w:author="Katharina Schleidt" w:date="2021-07-06T12:18:00Z">
        <w:r w:rsidR="00766D13">
          <w:rPr>
            <w:lang w:eastAsia="ja-JP"/>
          </w:rPr>
          <w:t xml:space="preserve">. </w:t>
        </w:r>
      </w:ins>
      <w:del w:id="1552" w:author="Katharina Schleidt" w:date="2021-07-06T12:19:00Z">
        <w:r w:rsidDel="00766D13">
          <w:rPr>
            <w:lang w:eastAsia="ja-JP"/>
          </w:rPr>
          <w:delText>and t</w:delText>
        </w:r>
      </w:del>
      <w:ins w:id="1553" w:author="Katharina Schleidt" w:date="2021-07-06T12:19:00Z">
        <w:r w:rsidR="00766D13">
          <w:rPr>
            <w:lang w:eastAsia="ja-JP"/>
          </w:rPr>
          <w:t>T</w:t>
        </w:r>
      </w:ins>
      <w:r>
        <w:rPr>
          <w:lang w:eastAsia="ja-JP"/>
        </w:rPr>
        <w:t>hus</w:t>
      </w:r>
      <w:ins w:id="1554" w:author="Katharina Schleidt" w:date="2021-07-06T12:19:00Z">
        <w:r w:rsidR="00766D13">
          <w:rPr>
            <w:lang w:eastAsia="ja-JP"/>
          </w:rPr>
          <w:t xml:space="preserve">, in addition to serving </w:t>
        </w:r>
      </w:ins>
      <w:del w:id="1555" w:author="Katharina Schleidt" w:date="2021-07-06T12:19:00Z">
        <w:r w:rsidDel="00766D13">
          <w:rPr>
            <w:lang w:eastAsia="ja-JP"/>
          </w:rPr>
          <w:delText xml:space="preserve"> can act </w:delText>
        </w:r>
      </w:del>
      <w:r>
        <w:rPr>
          <w:lang w:eastAsia="ja-JP"/>
        </w:rPr>
        <w:t xml:space="preserve">as the base class for </w:t>
      </w:r>
      <w:del w:id="1556" w:author="Katharina Schleidt" w:date="2021-07-06T12:19:00Z">
        <w:r w:rsidDel="00766D13">
          <w:rPr>
            <w:lang w:eastAsia="ja-JP"/>
          </w:rPr>
          <w:delText xml:space="preserve">both </w:delText>
        </w:r>
      </w:del>
      <w:r>
        <w:rPr>
          <w:lang w:eastAsia="ja-JP"/>
        </w:rPr>
        <w:t>realizations of the Observation interface</w:t>
      </w:r>
      <w:ins w:id="1557" w:author="Katharina Schleidt" w:date="2021-07-06T12:19:00Z">
        <w:r w:rsidR="00766D13">
          <w:rPr>
            <w:lang w:eastAsia="ja-JP"/>
          </w:rPr>
          <w:t xml:space="preserve">, it can also be utilized for the </w:t>
        </w:r>
      </w:ins>
      <w:del w:id="1558" w:author="Katharina Schleidt" w:date="2021-07-06T12:19:00Z">
        <w:r w:rsidDel="00766D13">
          <w:rPr>
            <w:lang w:eastAsia="ja-JP"/>
          </w:rPr>
          <w:delText xml:space="preserve"> as well as </w:delText>
        </w:r>
      </w:del>
      <w:r>
        <w:rPr>
          <w:lang w:eastAsia="ja-JP"/>
        </w:rPr>
        <w:t>description</w:t>
      </w:r>
      <w:del w:id="1559" w:author="Katharina Schleidt" w:date="2021-07-06T12:19:00Z">
        <w:r w:rsidDel="00766D13">
          <w:rPr>
            <w:lang w:eastAsia="ja-JP"/>
          </w:rPr>
          <w:delText>s</w:delText>
        </w:r>
      </w:del>
      <w:r>
        <w:rPr>
          <w:lang w:eastAsia="ja-JP"/>
        </w:rPr>
        <w:t xml:space="preserve"> of sets of related or similar </w:t>
      </w:r>
      <w:ins w:id="1560" w:author="Katharina Schleidt" w:date="2021-07-06T12:16:00Z">
        <w:r w:rsidR="00766D13">
          <w:rPr>
            <w:lang w:eastAsia="ja-JP"/>
          </w:rPr>
          <w:t>Observation</w:t>
        </w:r>
      </w:ins>
      <w:ins w:id="1561" w:author="Katharina Schleidt" w:date="2021-07-06T12:17:00Z">
        <w:r w:rsidR="00766D13">
          <w:rPr>
            <w:lang w:eastAsia="ja-JP"/>
          </w:rPr>
          <w:t>s, as well as describing the observing capabilities of</w:t>
        </w:r>
      </w:ins>
      <w:ins w:id="1562" w:author="Katharina Schleidt" w:date="2021-07-06T12:20:00Z">
        <w:r w:rsidR="00766D13">
          <w:rPr>
            <w:lang w:eastAsia="ja-JP"/>
          </w:rPr>
          <w:t xml:space="preserve"> facilities hosting various observation devices. </w:t>
        </w:r>
      </w:ins>
      <w:del w:id="1563" w:author="Katharina Schleidt" w:date="2021-07-06T12:20:00Z">
        <w:r w:rsidDel="00766D13">
          <w:rPr>
            <w:lang w:eastAsia="ja-JP"/>
          </w:rPr>
          <w:delText xml:space="preserve">occurred of foreseen realizations of the Observation interface. </w:delText>
        </w:r>
      </w:del>
      <w:r>
        <w:rPr>
          <w:lang w:eastAsia="ja-JP"/>
        </w:rPr>
        <w:t xml:space="preserve">To enable </w:t>
      </w:r>
      <w:del w:id="1564" w:author="Katharina Schleidt" w:date="2021-07-06T12:20:00Z">
        <w:r w:rsidDel="00766D13">
          <w:rPr>
            <w:lang w:eastAsia="ja-JP"/>
          </w:rPr>
          <w:delText xml:space="preserve">the only partially described Observation use cases </w:delText>
        </w:r>
      </w:del>
      <w:ins w:id="1565" w:author="Katharina Schleidt" w:date="2021-07-06T12:20:00Z">
        <w:r w:rsidR="00766D13">
          <w:rPr>
            <w:lang w:eastAsia="ja-JP"/>
          </w:rPr>
          <w:t xml:space="preserve">such additional functionality, </w:t>
        </w:r>
      </w:ins>
      <w:r>
        <w:rPr>
          <w:lang w:eastAsia="ja-JP"/>
        </w:rPr>
        <w:t xml:space="preserve">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1222B856"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w:t>
      </w:r>
      <w:proofErr w:type="spellEnd"/>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66D894EF"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w:t>
      </w:r>
      <w:proofErr w:type="spellEnd"/>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4E27923E"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xml:space="preserve">: Any depending on </w:t>
      </w:r>
      <w:del w:id="1566" w:author="Katharina Schleidt" w:date="2021-07-06T12:22:00Z">
        <w:r w:rsidDel="00766D13">
          <w:rPr>
            <w:lang w:eastAsia="ja-JP"/>
          </w:rPr>
          <w:delText xml:space="preserve">if </w:delText>
        </w:r>
      </w:del>
      <w:ins w:id="1567" w:author="Katharina Schleidt" w:date="2021-07-06T12:22:00Z">
        <w:r w:rsidR="00766D13">
          <w:rPr>
            <w:lang w:eastAsia="ja-JP"/>
          </w:rPr>
          <w:t xml:space="preserve">whether </w:t>
        </w:r>
      </w:ins>
      <w:r>
        <w:rPr>
          <w:lang w:eastAsia="ja-JP"/>
        </w:rPr>
        <w:t xml:space="preserve">it represents </w:t>
      </w:r>
      <w:del w:id="1568" w:author="Katharina Schleidt" w:date="2021-07-06T12:22:00Z">
        <w:r w:rsidDel="00766D13">
          <w:rPr>
            <w:lang w:eastAsia="ja-JP"/>
          </w:rPr>
          <w:delText xml:space="preserve">the </w:delText>
        </w:r>
      </w:del>
      <w:ins w:id="1569" w:author="Katharina Schleidt" w:date="2021-07-06T12:22:00Z">
        <w:r w:rsidR="00766D13">
          <w:rPr>
            <w:lang w:eastAsia="ja-JP"/>
          </w:rPr>
          <w:t xml:space="preserve">the </w:t>
        </w:r>
        <w:r w:rsidR="00766D13" w:rsidRPr="00D7085C">
          <w:rPr>
            <w:lang w:eastAsia="ja-JP"/>
          </w:rPr>
          <w:t>entity that is ultimately of interest in the act of observing</w:t>
        </w:r>
        <w:r w:rsidR="00766D13">
          <w:rPr>
            <w:lang w:eastAsia="ja-JP"/>
          </w:rPr>
          <w:t xml:space="preserve"> </w:t>
        </w:r>
      </w:ins>
      <w:del w:id="1570" w:author="Katharina Schleidt" w:date="2021-07-06T12:22:00Z">
        <w:r w:rsidDel="00766D13">
          <w:rPr>
            <w:lang w:eastAsia="ja-JP"/>
          </w:rPr>
          <w:delText xml:space="preserve">primary observed feature </w:delText>
        </w:r>
      </w:del>
      <w:r>
        <w:rPr>
          <w:lang w:eastAsia="ja-JP"/>
        </w:rPr>
        <w:t>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58322651"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xml:space="preserve">: Observer depending on </w:t>
      </w:r>
      <w:ins w:id="1571" w:author="Katharina Schleidt" w:date="2021-07-06T12:23:00Z">
        <w:r w:rsidR="00766D13">
          <w:rPr>
            <w:lang w:eastAsia="ja-JP"/>
          </w:rPr>
          <w:t xml:space="preserve">whether </w:t>
        </w:r>
      </w:ins>
      <w:del w:id="1572" w:author="Katharina Schleidt" w:date="2021-07-06T12:23:00Z">
        <w:r w:rsidDel="00766D13">
          <w:rPr>
            <w:lang w:eastAsia="ja-JP"/>
          </w:rPr>
          <w:delText xml:space="preserve">if </w:delText>
        </w:r>
      </w:del>
      <w:r>
        <w:rPr>
          <w:lang w:eastAsia="ja-JP"/>
        </w:rPr>
        <w:t xml:space="preserve">it describes the kind of the observing procedure (method) or </w:t>
      </w:r>
      <w:ins w:id="1573" w:author="Katharina Schleidt" w:date="2021-07-06T12:23:00Z">
        <w:r w:rsidR="00766D13">
          <w:rPr>
            <w:lang w:eastAsia="ja-JP"/>
          </w:rPr>
          <w:t>a</w:t>
        </w:r>
        <w:r w:rsidR="00766D13" w:rsidRPr="00D7085C">
          <w:rPr>
            <w:lang w:eastAsia="ja-JP"/>
          </w:rPr>
          <w:t>n identifiable entity that generate</w:t>
        </w:r>
        <w:r w:rsidR="00766D13">
          <w:rPr>
            <w:lang w:eastAsia="ja-JP"/>
          </w:rPr>
          <w:t xml:space="preserve">s the </w:t>
        </w:r>
        <w:r w:rsidR="00766D13" w:rsidRPr="00D7085C">
          <w:rPr>
            <w:lang w:eastAsia="ja-JP"/>
          </w:rPr>
          <w:t>Observations</w:t>
        </w:r>
        <w:r w:rsidR="00766D13">
          <w:rPr>
            <w:lang w:eastAsia="ja-JP"/>
          </w:rPr>
          <w:t xml:space="preserve"> </w:t>
        </w:r>
      </w:ins>
      <w:del w:id="1574" w:author="Katharina Schleidt" w:date="2021-07-06T12:23:00Z">
        <w:r w:rsidDel="00766D13">
          <w:rPr>
            <w:lang w:eastAsia="ja-JP"/>
          </w:rPr>
          <w:delText xml:space="preserve">the Observation generating instance </w:delText>
        </w:r>
      </w:del>
      <w:r>
        <w:rPr>
          <w:lang w:eastAsia="ja-JP"/>
        </w:rPr>
        <w:t>(such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4F008774" w:rsidR="0040049D" w:rsidRDefault="0040049D">
      <w:pPr>
        <w:pStyle w:val="ListParagraph"/>
        <w:numPr>
          <w:ilvl w:val="0"/>
          <w:numId w:val="12"/>
        </w:numPr>
        <w:rPr>
          <w:ins w:id="1575" w:author="Katharina Schleidt" w:date="2021-07-06T12:24:00Z"/>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625946D4" w14:textId="2800083D" w:rsidR="00766D13" w:rsidRDefault="003D68CB" w:rsidP="003D68CB">
      <w:pPr>
        <w:pStyle w:val="ListParagraph"/>
        <w:numPr>
          <w:ilvl w:val="0"/>
          <w:numId w:val="12"/>
        </w:numPr>
        <w:rPr>
          <w:lang w:eastAsia="ja-JP"/>
        </w:rPr>
      </w:pPr>
      <w:proofErr w:type="spellStart"/>
      <w:ins w:id="1576" w:author="Katharina Schleidt" w:date="2021-07-06T12:25:00Z">
        <w:r>
          <w:rPr>
            <w:lang w:eastAsia="ja-JP"/>
          </w:rPr>
          <w:t>OM_Observation.</w:t>
        </w:r>
        <w:commentRangeStart w:id="1577"/>
        <w:commentRangeStart w:id="1578"/>
        <w:r w:rsidR="00766D13">
          <w:rPr>
            <w:lang w:eastAsia="ja-JP"/>
          </w:rPr>
          <w:t>metadata</w:t>
        </w:r>
        <w:proofErr w:type="spellEnd"/>
        <w:r w:rsidR="00766D13">
          <w:rPr>
            <w:lang w:eastAsia="ja-JP"/>
          </w:rPr>
          <w:t xml:space="preserve">: </w:t>
        </w:r>
        <w:proofErr w:type="spellStart"/>
        <w:r w:rsidR="00766D13">
          <w:rPr>
            <w:lang w:eastAsia="ja-JP"/>
          </w:rPr>
          <w:t>MD_Metadata</w:t>
        </w:r>
        <w:proofErr w:type="spellEnd"/>
        <w:r w:rsidR="00766D13">
          <w:rPr>
            <w:lang w:eastAsia="ja-JP"/>
          </w:rPr>
          <w:t xml:space="preserve"> [</w:t>
        </w:r>
        <w:proofErr w:type="gramStart"/>
        <w:r w:rsidR="00766D13">
          <w:rPr>
            <w:lang w:eastAsia="ja-JP"/>
          </w:rPr>
          <w:t>0..</w:t>
        </w:r>
        <w:proofErr w:type="gramEnd"/>
        <w:r w:rsidR="00766D13">
          <w:rPr>
            <w:lang w:eastAsia="ja-JP"/>
          </w:rPr>
          <w:t>1]</w:t>
        </w:r>
        <w:commentRangeEnd w:id="1577"/>
        <w:r w:rsidR="00766D13">
          <w:rPr>
            <w:rStyle w:val="CommentReference"/>
          </w:rPr>
          <w:commentReference w:id="1577"/>
        </w:r>
      </w:ins>
      <w:commentRangeEnd w:id="1578"/>
      <w:r w:rsidR="00AF148B">
        <w:rPr>
          <w:rStyle w:val="CommentReference"/>
        </w:rPr>
        <w:commentReference w:id="1578"/>
      </w:r>
      <w:ins w:id="1579" w:author="Katharina Schleidt" w:date="2021-07-06T12:25:00Z">
        <w:r>
          <w:rPr>
            <w:lang w:eastAsia="ja-JP"/>
          </w:rPr>
          <w:t xml:space="preserve"> becomes </w:t>
        </w:r>
      </w:ins>
      <w:commentRangeStart w:id="1580"/>
      <w:proofErr w:type="spellStart"/>
      <w:ins w:id="1581" w:author="Katharina Schleidt" w:date="2021-07-06T12:24:00Z">
        <w:r w:rsidR="00766D13" w:rsidRPr="008A46C1">
          <w:rPr>
            <w:lang w:eastAsia="ja-JP"/>
          </w:rPr>
          <w:t>Observation</w:t>
        </w:r>
        <w:r w:rsidR="00766D13">
          <w:rPr>
            <w:lang w:eastAsia="ja-JP"/>
          </w:rPr>
          <w:t>.metadata</w:t>
        </w:r>
        <w:proofErr w:type="spellEnd"/>
        <w:r w:rsidR="00766D13">
          <w:rPr>
            <w:lang w:eastAsia="ja-JP"/>
          </w:rPr>
          <w:t>: Any</w:t>
        </w:r>
        <w:commentRangeEnd w:id="1580"/>
        <w:r w:rsidR="00766D13">
          <w:rPr>
            <w:rStyle w:val="CommentReference"/>
          </w:rPr>
          <w:commentReference w:id="1580"/>
        </w:r>
      </w:ins>
    </w:p>
    <w:p w14:paraId="11ABB6F0" w14:textId="77777777" w:rsidR="003D68CB" w:rsidRDefault="003D68CB">
      <w:pPr>
        <w:ind w:left="360"/>
        <w:rPr>
          <w:ins w:id="1582" w:author="Katharina Schleidt" w:date="2021-07-06T12:26:00Z"/>
          <w:lang w:eastAsia="ja-JP"/>
        </w:rPr>
      </w:pPr>
    </w:p>
    <w:p w14:paraId="19369E42" w14:textId="7B694C94"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1583"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583"/>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D45324">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D45324">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D45324">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D45324">
            <w:pPr>
              <w:jc w:val="left"/>
            </w:pPr>
            <w:proofErr w:type="spellStart"/>
            <w:r w:rsidRPr="006E753C">
              <w:t>OM_Process</w:t>
            </w:r>
            <w:proofErr w:type="spellEnd"/>
          </w:p>
        </w:tc>
      </w:tr>
      <w:tr w:rsidR="007E4DBA" w:rsidRPr="006E753C" w14:paraId="37A578A9" w14:textId="77777777" w:rsidTr="00D45324">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D45324">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D45324">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D45324">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1584" w:name="_Toc72768947"/>
      <w:r>
        <w:t>Modelling of the Sample and Sampling concepts</w:t>
      </w:r>
      <w:bookmarkEnd w:id="1584"/>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517284BB" w14:textId="77777777" w:rsidR="003D68CB" w:rsidRDefault="0040049D" w:rsidP="003D68CB">
      <w:pPr>
        <w:pStyle w:val="ListParagraph"/>
        <w:numPr>
          <w:ilvl w:val="0"/>
          <w:numId w:val="12"/>
        </w:numPr>
        <w:rPr>
          <w:ins w:id="1585" w:author="Katharina Schleidt" w:date="2021-07-06T12:31:00Z"/>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7D1D173D" w14:textId="315ADD24" w:rsidR="0040049D" w:rsidRDefault="003D68CB" w:rsidP="003D68CB">
      <w:pPr>
        <w:pStyle w:val="ListParagraph"/>
        <w:numPr>
          <w:ilvl w:val="0"/>
          <w:numId w:val="12"/>
        </w:numPr>
        <w:rPr>
          <w:lang w:eastAsia="ja-JP"/>
        </w:rPr>
      </w:pPr>
      <w:commentRangeStart w:id="1586"/>
      <w:commentRangeStart w:id="1587"/>
      <w:ins w:id="1588" w:author="Katharina Schleidt" w:date="2021-07-06T12:31:00Z">
        <w:r>
          <w:rPr>
            <w:lang w:eastAsia="ja-JP"/>
          </w:rPr>
          <w:t xml:space="preserve">shape: </w:t>
        </w:r>
        <w:proofErr w:type="spellStart"/>
        <w:r>
          <w:rPr>
            <w:lang w:eastAsia="ja-JP"/>
          </w:rPr>
          <w:t>GM_Object</w:t>
        </w:r>
        <w:proofErr w:type="spellEnd"/>
        <w:r>
          <w:rPr>
            <w:lang w:eastAsia="ja-JP"/>
          </w:rPr>
          <w:t xml:space="preserve"> [1]</w:t>
        </w:r>
      </w:ins>
      <w:commentRangeEnd w:id="1586"/>
      <w:r w:rsidR="0047484D">
        <w:rPr>
          <w:rStyle w:val="CommentReference"/>
        </w:rPr>
        <w:commentReference w:id="1586"/>
      </w:r>
      <w:commentRangeEnd w:id="1587"/>
      <w:r w:rsidR="00316DFC">
        <w:rPr>
          <w:rStyle w:val="CommentReference"/>
        </w:rPr>
        <w:commentReference w:id="1587"/>
      </w:r>
    </w:p>
    <w:p w14:paraId="1AFF3C92" w14:textId="159AC53D"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id="1589" w:author="Ilkka Rinne" w:date="2021-07-27T14:44:00Z">
        <w:r w:rsidR="00755FFB">
          <w:rPr>
            <w:lang w:eastAsia="ja-JP"/>
          </w:rPr>
          <w:t xml:space="preserve">, but override the shape association to point to </w:t>
        </w:r>
        <w:proofErr w:type="spellStart"/>
        <w:r w:rsidR="00755FFB">
          <w:rPr>
            <w:lang w:eastAsia="ja-JP"/>
          </w:rPr>
          <w:t>GM_Point</w:t>
        </w:r>
        <w:proofErr w:type="spellEnd"/>
        <w:r w:rsidR="00755FFB">
          <w:rPr>
            <w:lang w:eastAsia="ja-JP"/>
          </w:rPr>
          <w:t xml:space="preserve">, </w:t>
        </w:r>
        <w:proofErr w:type="spellStart"/>
        <w:r w:rsidR="00755FFB">
          <w:rPr>
            <w:lang w:eastAsia="ja-JP"/>
          </w:rPr>
          <w:t>GM_Curve</w:t>
        </w:r>
        <w:proofErr w:type="spellEnd"/>
        <w:r w:rsidR="00755FFB">
          <w:rPr>
            <w:lang w:eastAsia="ja-JP"/>
          </w:rPr>
          <w:t xml:space="preserve">, </w:t>
        </w:r>
        <w:proofErr w:type="spellStart"/>
        <w:r w:rsidR="00755FFB">
          <w:rPr>
            <w:lang w:eastAsia="ja-JP"/>
          </w:rPr>
          <w:t>GM</w:t>
        </w:r>
      </w:ins>
      <w:ins w:id="1590" w:author="Ilkka Rinne" w:date="2021-07-27T14:45:00Z">
        <w:r w:rsidR="00755FFB">
          <w:rPr>
            <w:lang w:eastAsia="ja-JP"/>
          </w:rPr>
          <w:t>_Surface</w:t>
        </w:r>
        <w:proofErr w:type="spellEnd"/>
        <w:r w:rsidR="00755FFB">
          <w:rPr>
            <w:lang w:eastAsia="ja-JP"/>
          </w:rPr>
          <w:t xml:space="preserve"> and </w:t>
        </w:r>
        <w:proofErr w:type="spellStart"/>
        <w:r w:rsidR="00755FFB">
          <w:rPr>
            <w:lang w:eastAsia="ja-JP"/>
          </w:rPr>
          <w:t>GM_Solid</w:t>
        </w:r>
        <w:proofErr w:type="spellEnd"/>
        <w:r w:rsidR="00755FFB">
          <w:rPr>
            <w:lang w:eastAsia="ja-JP"/>
          </w:rPr>
          <w:t xml:space="preserve"> respectively</w:t>
        </w:r>
      </w:ins>
      <w:r>
        <w:rPr>
          <w:lang w:eastAsia="ja-JP"/>
        </w:rPr>
        <w:t>.</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2828A4E0" w:rsidR="005D5EE1" w:rsidRDefault="0040049D" w:rsidP="0040049D">
      <w:pPr>
        <w:pStyle w:val="ListParagraph"/>
        <w:numPr>
          <w:ilvl w:val="0"/>
          <w:numId w:val="12"/>
        </w:numPr>
        <w:rPr>
          <w:lang w:eastAsia="ja-JP"/>
        </w:rPr>
      </w:pPr>
      <w:r>
        <w:rPr>
          <w:lang w:eastAsia="ja-JP"/>
        </w:rPr>
        <w:t>Sample class and it</w:t>
      </w:r>
      <w:del w:id="1591" w:author="Katharina Schleidt" w:date="2021-07-06T12:31:00Z">
        <w:r w:rsidDel="003D68CB">
          <w:rPr>
            <w:lang w:eastAsia="ja-JP"/>
          </w:rPr>
          <w:delText>'</w:delText>
        </w:r>
      </w:del>
      <w:r>
        <w:rPr>
          <w:lang w:eastAsia="ja-JP"/>
        </w:rPr>
        <w: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6EF9F846"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w:t>
      </w:r>
      <w:proofErr w:type="spellEnd"/>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3F7B2493"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w:t>
      </w:r>
      <w:del w:id="1592" w:author="Katharina Schleidt" w:date="2021-07-06T12:31:00Z">
        <w:r w:rsidDel="003D68CB">
          <w:rPr>
            <w:lang w:eastAsia="ja-JP"/>
          </w:rPr>
          <w:delText>'</w:delText>
        </w:r>
      </w:del>
      <w:r>
        <w:rPr>
          <w:lang w:eastAsia="ja-JP"/>
        </w:rPr>
        <w:t xml:space="preserve">s sub-classes </w:t>
      </w:r>
      <w:del w:id="1593" w:author="Katharina Schleidt" w:date="2021-07-06T12:32:00Z">
        <w:r w:rsidDel="003D68CB">
          <w:rPr>
            <w:lang w:eastAsia="ja-JP"/>
          </w:rPr>
          <w:delText xml:space="preserve">do </w:delText>
        </w:r>
      </w:del>
      <w:r>
        <w:rPr>
          <w:lang w:eastAsia="ja-JP"/>
        </w:rPr>
        <w:t xml:space="preserve">add specialized properties to </w:t>
      </w:r>
      <w:del w:id="1594" w:author="Katharina Schleidt" w:date="2021-07-06T12:33:00Z">
        <w:r w:rsidDel="003D68CB">
          <w:rPr>
            <w:lang w:eastAsia="ja-JP"/>
          </w:rPr>
          <w:delText xml:space="preserve">the </w:delText>
        </w:r>
      </w:del>
      <w:r>
        <w:rPr>
          <w:lang w:eastAsia="ja-JP"/>
        </w:rPr>
        <w:t>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1595"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1595"/>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D45324">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D45324">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D45324">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D45324">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D45324">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D45324">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D45324">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D45324">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D45324">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D45324">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D45324">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D45324">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D45324">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1596"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1596"/>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D45324">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D45324">
            <w:pPr>
              <w:jc w:val="left"/>
              <w:rPr>
                <w:b/>
                <w:bCs/>
              </w:rPr>
            </w:pPr>
            <w:r w:rsidRPr="00824B4F">
              <w:rPr>
                <w:b/>
                <w:bCs/>
              </w:rPr>
              <w:t>Edition 1 class / property</w:t>
            </w:r>
          </w:p>
        </w:tc>
      </w:tr>
      <w:tr w:rsidR="00B72CE0" w:rsidRPr="006E753C" w14:paraId="7D6EF33E" w14:textId="77777777" w:rsidTr="00D45324">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D45324">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D45324">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D45324">
            <w:pPr>
              <w:jc w:val="left"/>
            </w:pPr>
            <w:proofErr w:type="spellStart"/>
            <w:r>
              <w:t>SF_SpatialSamplingFeature</w:t>
            </w:r>
            <w:proofErr w:type="spellEnd"/>
          </w:p>
        </w:tc>
      </w:tr>
      <w:tr w:rsidR="00B72CE0" w:rsidRPr="006E753C" w14:paraId="2B09021C" w14:textId="77777777" w:rsidTr="00D45324">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D45324">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D45324">
            <w:pPr>
              <w:jc w:val="left"/>
            </w:pPr>
            <w:proofErr w:type="spellStart"/>
            <w:r w:rsidRPr="006E753C">
              <w:t>SF_</w:t>
            </w:r>
            <w:r>
              <w:t>Spatial</w:t>
            </w:r>
            <w:r w:rsidRPr="006E753C">
              <w:t>SamplingFeature.sampledFeature</w:t>
            </w:r>
            <w:proofErr w:type="spellEnd"/>
          </w:p>
        </w:tc>
      </w:tr>
      <w:tr w:rsidR="00B72CE0" w:rsidRPr="006E753C" w14:paraId="064C6F2C" w14:textId="77777777" w:rsidTr="00D45324">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D45324">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D45324">
            <w:pPr>
              <w:jc w:val="left"/>
            </w:pPr>
            <w:proofErr w:type="spellStart"/>
            <w:r w:rsidRPr="006E753C">
              <w:t>SF_</w:t>
            </w:r>
            <w:r>
              <w:t>Spatial</w:t>
            </w:r>
            <w:r w:rsidRPr="006E753C">
              <w:t>SamplingFeature.relatedObservation</w:t>
            </w:r>
            <w:proofErr w:type="spellEnd"/>
          </w:p>
        </w:tc>
      </w:tr>
      <w:tr w:rsidR="00B72CE0" w:rsidRPr="006E753C" w14:paraId="2EF27701" w14:textId="77777777" w:rsidTr="00D45324">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D45324">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D45324">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D45324">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D45324">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D45324">
            <w:pPr>
              <w:jc w:val="left"/>
            </w:pPr>
            <w:proofErr w:type="spellStart"/>
            <w:r w:rsidRPr="006E753C">
              <w:t>SF_</w:t>
            </w:r>
            <w:r>
              <w:t>Spatial</w:t>
            </w:r>
            <w:r w:rsidRPr="006E753C">
              <w:t>SamplingFeature.lineage</w:t>
            </w:r>
            <w:proofErr w:type="spellEnd"/>
          </w:p>
        </w:tc>
      </w:tr>
      <w:tr w:rsidR="00B72CE0" w:rsidRPr="006E753C" w14:paraId="711587BF" w14:textId="77777777" w:rsidTr="00D45324">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D45324">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D45324">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D45324">
            <w:pPr>
              <w:jc w:val="left"/>
            </w:pPr>
            <w:proofErr w:type="spellStart"/>
            <w:r w:rsidRPr="006E753C">
              <w:t>SF_SamplingFeature.parameter</w:t>
            </w:r>
            <w:proofErr w:type="spellEnd"/>
          </w:p>
        </w:tc>
      </w:tr>
      <w:tr w:rsidR="005E1D3A" w:rsidRPr="006E753C" w14:paraId="5F3C349B" w14:textId="77777777" w:rsidTr="00D45324">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D45324">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D45324">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t>SF_SamplingSurface.shape</w:t>
            </w:r>
            <w:proofErr w:type="spellEnd"/>
            <w:r>
              <w:t xml:space="preserve">, </w:t>
            </w:r>
            <w:proofErr w:type="spellStart"/>
            <w:r>
              <w:t>SF_SamplingSolid.shape</w:t>
            </w:r>
            <w:proofErr w:type="spellEnd"/>
          </w:p>
        </w:tc>
      </w:tr>
      <w:tr w:rsidR="00967379" w:rsidRPr="006E753C" w14:paraId="074546C9" w14:textId="77777777" w:rsidTr="00D45324">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D45324">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1597"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1597"/>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D45324">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D45324">
            <w:pPr>
              <w:jc w:val="left"/>
              <w:rPr>
                <w:b/>
                <w:bCs/>
              </w:rPr>
            </w:pPr>
            <w:r w:rsidRPr="00824B4F">
              <w:rPr>
                <w:b/>
                <w:bCs/>
              </w:rPr>
              <w:t>Edition 1 class / property</w:t>
            </w:r>
          </w:p>
        </w:tc>
      </w:tr>
      <w:tr w:rsidR="00F12AFC" w:rsidRPr="006E753C" w14:paraId="2DC8A179" w14:textId="77777777" w:rsidTr="00D45324">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D45324">
            <w:pPr>
              <w:jc w:val="left"/>
            </w:pPr>
            <w:proofErr w:type="spellStart"/>
            <w:r>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D45324">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D45324">
            <w:pPr>
              <w:jc w:val="left"/>
            </w:pPr>
            <w:proofErr w:type="spellStart"/>
            <w:r>
              <w:t>SF_Specimen</w:t>
            </w:r>
            <w:proofErr w:type="spellEnd"/>
          </w:p>
        </w:tc>
      </w:tr>
      <w:tr w:rsidR="00F12AFC" w:rsidRPr="006E753C" w14:paraId="156E3AD0" w14:textId="77777777" w:rsidTr="00D45324">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D45324">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D45324">
            <w:pPr>
              <w:jc w:val="left"/>
            </w:pPr>
            <w:proofErr w:type="spellStart"/>
            <w:r w:rsidRPr="006E753C">
              <w:t>SF_</w:t>
            </w:r>
            <w:r w:rsidR="002A7B9F">
              <w:t>Specimen</w:t>
            </w:r>
            <w:r w:rsidRPr="006E753C">
              <w:t>.sampledFeature</w:t>
            </w:r>
            <w:proofErr w:type="spellEnd"/>
          </w:p>
        </w:tc>
      </w:tr>
      <w:tr w:rsidR="00F12AFC" w:rsidRPr="006E753C" w14:paraId="48587C22" w14:textId="77777777" w:rsidTr="00D45324">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D45324">
            <w:pPr>
              <w:jc w:val="left"/>
            </w:pPr>
            <w:proofErr w:type="spellStart"/>
            <w:r>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D45324">
            <w:pPr>
              <w:jc w:val="left"/>
            </w:pPr>
            <w:proofErr w:type="spellStart"/>
            <w:r w:rsidRPr="006E753C">
              <w:t>SF_</w:t>
            </w:r>
            <w:r w:rsidR="002A7B9F">
              <w:t>Specimen</w:t>
            </w:r>
            <w:r w:rsidRPr="006E753C">
              <w:t>.relatedObservation</w:t>
            </w:r>
            <w:proofErr w:type="spellEnd"/>
          </w:p>
        </w:tc>
      </w:tr>
      <w:tr w:rsidR="00F12AFC" w:rsidRPr="006E753C" w14:paraId="63EC9895" w14:textId="77777777" w:rsidTr="00D45324">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D45324">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D45324">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D45324">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D45324">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D45324">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D45324">
            <w:pPr>
              <w:jc w:val="left"/>
            </w:pPr>
            <w:proofErr w:type="spellStart"/>
            <w:r w:rsidRPr="006E753C">
              <w:t>SF_</w:t>
            </w:r>
            <w:r w:rsidR="002A7B9F">
              <w:t>Specimen</w:t>
            </w:r>
            <w:r w:rsidRPr="006E753C">
              <w:t>.lineage</w:t>
            </w:r>
            <w:proofErr w:type="spellEnd"/>
          </w:p>
        </w:tc>
      </w:tr>
      <w:tr w:rsidR="00F12AFC" w:rsidRPr="006E753C" w14:paraId="48F9FE74" w14:textId="77777777" w:rsidTr="00D45324">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D45324">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D45324">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D45324">
            <w:pPr>
              <w:jc w:val="left"/>
            </w:pPr>
            <w:proofErr w:type="spellStart"/>
            <w:r w:rsidRPr="006E753C">
              <w:t>SF_</w:t>
            </w:r>
            <w:r w:rsidR="002A7B9F">
              <w:t>Specimen</w:t>
            </w:r>
            <w:r w:rsidRPr="006E753C">
              <w:t>.parameter</w:t>
            </w:r>
            <w:proofErr w:type="spellEnd"/>
          </w:p>
        </w:tc>
      </w:tr>
      <w:tr w:rsidR="005E1D3A" w:rsidRPr="006E753C" w14:paraId="29D0576A" w14:textId="77777777" w:rsidTr="00D45324">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D45324">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D45324">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D45324">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D45324">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1598" w:name="_Toc72768948"/>
      <w:r>
        <w:t>Observation and Sample collections</w:t>
      </w:r>
      <w:bookmarkEnd w:id="1598"/>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6A609038"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w:t>
      </w:r>
      <w:proofErr w:type="spellEnd"/>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6D5B9176" w:rsidR="0040049D" w:rsidRDefault="0040049D" w:rsidP="0040049D">
      <w:pPr>
        <w:rPr>
          <w:lang w:eastAsia="ja-JP"/>
        </w:rPr>
      </w:pPr>
      <w:r>
        <w:rPr>
          <w:lang w:eastAsia="ja-JP"/>
        </w:rPr>
        <w:t xml:space="preserve">One concrete specialization of the </w:t>
      </w:r>
      <w:proofErr w:type="spellStart"/>
      <w:r>
        <w:rPr>
          <w:lang w:eastAsia="ja-JP"/>
        </w:rPr>
        <w:t>AbstractObservationCollectionType</w:t>
      </w:r>
      <w:proofErr w:type="spellEnd"/>
      <w:r>
        <w:rPr>
          <w:lang w:eastAsia="ja-JP"/>
        </w:rPr>
        <w:t xml:space="preserve"> class is provided in the Basic Observations package: </w:t>
      </w:r>
      <w:proofErr w:type="spellStart"/>
      <w:ins w:id="1599" w:author="Katharina Schleidt" w:date="2021-10-22T00:06:00Z">
        <w:r w:rsidR="00313615">
          <w:rPr>
            <w:lang w:eastAsia="ja-JP"/>
          </w:rPr>
          <w:t>Observation</w:t>
        </w:r>
      </w:ins>
      <w:r>
        <w:rPr>
          <w:lang w:eastAsia="ja-JP"/>
        </w:rPr>
        <w:t>CollectionType</w:t>
      </w:r>
      <w:proofErr w:type="spellEnd"/>
      <w:del w:id="1600" w:author="Katharina Schleidt" w:date="2021-10-22T00:06:00Z">
        <w:r w:rsidDel="00313615">
          <w:rPr>
            <w:lang w:eastAsia="ja-JP"/>
          </w:rPr>
          <w:delText>ByMemberCharacteristicsSemantic</w:delText>
        </w:r>
        <w:commentRangeStart w:id="1601"/>
        <w:commentRangeStart w:id="1602"/>
        <w:commentRangeStart w:id="1603"/>
        <w:r w:rsidDel="00313615">
          <w:rPr>
            <w:lang w:eastAsia="ja-JP"/>
          </w:rPr>
          <w:delText>s</w:delText>
        </w:r>
      </w:del>
      <w:r w:rsidR="00C634D8">
        <w:rPr>
          <w:rStyle w:val="FootnoteReference"/>
          <w:lang w:eastAsia="ja-JP"/>
        </w:rPr>
        <w:footnoteReference w:id="1"/>
      </w:r>
      <w:r>
        <w:rPr>
          <w:lang w:eastAsia="ja-JP"/>
        </w:rPr>
        <w:t xml:space="preserve"> </w:t>
      </w:r>
      <w:commentRangeEnd w:id="1601"/>
      <w:r w:rsidR="0077641F">
        <w:rPr>
          <w:rStyle w:val="CommentReference"/>
        </w:rPr>
        <w:commentReference w:id="1601"/>
      </w:r>
      <w:commentRangeEnd w:id="1602"/>
      <w:r w:rsidR="008F5660">
        <w:rPr>
          <w:rStyle w:val="CommentReference"/>
        </w:rPr>
        <w:commentReference w:id="1602"/>
      </w:r>
      <w:commentRangeEnd w:id="1603"/>
      <w:r w:rsidR="00313615">
        <w:rPr>
          <w:rStyle w:val="CommentReference"/>
        </w:rPr>
        <w:commentReference w:id="1603"/>
      </w:r>
      <w:r>
        <w:rPr>
          <w:lang w:eastAsia="ja-JP"/>
        </w:rPr>
        <w:t xml:space="preserve">with an initial set of two values: </w:t>
      </w:r>
      <w:ins w:id="1609" w:author="Katharina Schleidt" w:date="2021-07-06T12:37:00Z">
        <w:r w:rsidR="003D68CB">
          <w:rPr>
            <w:lang w:eastAsia="ja-JP"/>
          </w:rPr>
          <w:t>‘</w:t>
        </w:r>
      </w:ins>
      <w:r>
        <w:rPr>
          <w:lang w:eastAsia="ja-JP"/>
        </w:rPr>
        <w:t>homogen</w:t>
      </w:r>
      <w:ins w:id="1610" w:author="Grellet Sylvain" w:date="2021-10-20T21:35:00Z">
        <w:r w:rsidR="00F0627F">
          <w:rPr>
            <w:lang w:eastAsia="ja-JP"/>
          </w:rPr>
          <w:t>e</w:t>
        </w:r>
      </w:ins>
      <w:r>
        <w:rPr>
          <w:lang w:eastAsia="ja-JP"/>
        </w:rPr>
        <w:t>ous</w:t>
      </w:r>
      <w:ins w:id="1611" w:author="Katharina Schleidt" w:date="2021-07-06T12:37:00Z">
        <w:r w:rsidR="003D68CB">
          <w:rPr>
            <w:lang w:eastAsia="ja-JP"/>
          </w:rPr>
          <w:t>’</w:t>
        </w:r>
      </w:ins>
      <w:r>
        <w:rPr>
          <w:lang w:eastAsia="ja-JP"/>
        </w:rPr>
        <w:t xml:space="preserve"> and </w:t>
      </w:r>
      <w:ins w:id="1612" w:author="Katharina Schleidt" w:date="2021-07-06T12:37:00Z">
        <w:r w:rsidR="003D68CB">
          <w:rPr>
            <w:lang w:eastAsia="ja-JP"/>
          </w:rPr>
          <w:t>‘</w:t>
        </w:r>
      </w:ins>
      <w:r>
        <w:rPr>
          <w:lang w:eastAsia="ja-JP"/>
        </w:rPr>
        <w:t>summarizing</w:t>
      </w:r>
      <w:ins w:id="1613" w:author="Katharina Schleidt" w:date="2021-07-06T12:37:00Z">
        <w:r w:rsidR="003D68CB">
          <w:rPr>
            <w:lang w:eastAsia="ja-JP"/>
          </w:rPr>
          <w:t>’</w:t>
        </w:r>
      </w:ins>
      <w:r>
        <w:rPr>
          <w:lang w:eastAsia="ja-JP"/>
        </w:rPr>
        <w:t xml:space="preserve">,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Observation collection classifications may be added by specializing the </w:t>
      </w:r>
      <w:proofErr w:type="spellStart"/>
      <w:r>
        <w:rPr>
          <w:lang w:eastAsia="ja-JP"/>
        </w:rPr>
        <w:t>AbstractObservationCollectionType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1614"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1614"/>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D45324">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D45324">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D45324">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D45324">
            <w:pPr>
              <w:jc w:val="left"/>
              <w:rPr>
                <w:b/>
                <w:bCs/>
              </w:rPr>
            </w:pPr>
            <w:r w:rsidRPr="00824B4F">
              <w:rPr>
                <w:b/>
                <w:bCs/>
              </w:rPr>
              <w:t>Edition 1 class / property</w:t>
            </w:r>
          </w:p>
        </w:tc>
      </w:tr>
      <w:tr w:rsidR="00CE68F1" w:rsidRPr="006E753C" w14:paraId="4AD2C4FB" w14:textId="77777777" w:rsidTr="00D45324">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D45324">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D45324">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D45324">
            <w:pPr>
              <w:jc w:val="left"/>
            </w:pPr>
            <w:proofErr w:type="spellStart"/>
            <w:r>
              <w:t>SF_SamplingFeatureCollection</w:t>
            </w:r>
            <w:proofErr w:type="spellEnd"/>
          </w:p>
        </w:tc>
      </w:tr>
      <w:tr w:rsidR="00022AAF" w:rsidRPr="006E753C" w14:paraId="4CE306B1" w14:textId="77777777" w:rsidTr="00D45324">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D45324">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D45324">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D45324">
            <w:pPr>
              <w:jc w:val="left"/>
            </w:pPr>
            <w:proofErr w:type="spellStart"/>
            <w:r>
              <w:t>SF_samplingFeatureCollection.member</w:t>
            </w:r>
            <w:proofErr w:type="spellEnd"/>
          </w:p>
        </w:tc>
      </w:tr>
      <w:tr w:rsidR="00CE68F1" w:rsidRPr="006E753C" w14:paraId="149302BD" w14:textId="77777777" w:rsidTr="00D45324">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D45324">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D45324">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D45324">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1615" w:name="_Toc72768949"/>
      <w:bookmarkStart w:id="1616" w:name="_Hlk84855850"/>
      <w:r>
        <w:t xml:space="preserve">Hard-typing vs. soft typing and </w:t>
      </w:r>
      <w:proofErr w:type="spellStart"/>
      <w:r>
        <w:t>codelist</w:t>
      </w:r>
      <w:proofErr w:type="spellEnd"/>
      <w:r>
        <w:t xml:space="preserve"> use</w:t>
      </w:r>
      <w:bookmarkEnd w:id="1615"/>
    </w:p>
    <w:bookmarkEnd w:id="1616"/>
    <w:p w14:paraId="30537FFA" w14:textId="0DAD807D"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w:t>
      </w:r>
      <w:del w:id="1617" w:author="Katharina Schleidt" w:date="2021-07-06T12:39:00Z">
        <w:r w:rsidDel="0077641F">
          <w:rPr>
            <w:lang w:eastAsia="ja-JP"/>
          </w:rPr>
          <w:delText xml:space="preserve"> </w:delText>
        </w:r>
      </w:del>
      <w:r>
        <w:rPr>
          <w:lang w:eastAsia="ja-JP"/>
        </w:rPr>
        <w:t>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5D5EEB02" w14:textId="61E94B1D" w:rsidR="00316DFC" w:rsidRDefault="0040049D" w:rsidP="0040049D">
      <w:pPr>
        <w:rPr>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w:t>
      </w:r>
      <w:proofErr w:type="spellEnd"/>
      <w:r>
        <w:rPr>
          <w:lang w:eastAsia="ja-JP"/>
        </w:rPr>
        <w:t xml:space="preserve"> and </w:t>
      </w:r>
      <w:proofErr w:type="spellStart"/>
      <w:r>
        <w:rPr>
          <w:lang w:eastAsia="ja-JP"/>
        </w:rPr>
        <w:t>AbstractSampleType</w:t>
      </w:r>
      <w:proofErr w:type="spellEnd"/>
      <w:r>
        <w:rPr>
          <w:lang w:eastAsia="ja-JP"/>
        </w:rPr>
        <w:t xml:space="preserve"> classes</w:t>
      </w:r>
      <w:r w:rsidR="00316DFC">
        <w:rPr>
          <w:lang w:eastAsia="ja-JP"/>
        </w:rPr>
        <w:t xml:space="preserve">, as illustrated </w:t>
      </w:r>
      <w:r w:rsidR="0018089C">
        <w:rPr>
          <w:lang w:eastAsia="ja-JP"/>
        </w:rPr>
        <w:t xml:space="preserve">for classification of Samples </w:t>
      </w:r>
      <w:r w:rsidR="00316DFC">
        <w:rPr>
          <w:lang w:eastAsia="ja-JP"/>
        </w:rPr>
        <w:t xml:space="preserve">in </w:t>
      </w:r>
      <w:r w:rsidR="0018089C">
        <w:rPr>
          <w:lang w:eastAsia="ja-JP"/>
        </w:rPr>
        <w:fldChar w:fldCharType="begin"/>
      </w:r>
      <w:r w:rsidR="0018089C">
        <w:rPr>
          <w:lang w:eastAsia="ja-JP"/>
        </w:rPr>
        <w:instrText xml:space="preserve"> REF _Ref78897786 \h </w:instrText>
      </w:r>
      <w:r w:rsidR="0018089C">
        <w:rPr>
          <w:lang w:eastAsia="ja-JP"/>
        </w:rPr>
      </w:r>
      <w:r w:rsidR="0018089C">
        <w:rPr>
          <w:lang w:eastAsia="ja-JP"/>
        </w:rPr>
        <w:fldChar w:fldCharType="separate"/>
      </w:r>
      <w:r w:rsidR="0018089C">
        <w:t xml:space="preserve">Figure </w:t>
      </w:r>
      <w:r w:rsidR="0018089C">
        <w:rPr>
          <w:noProof/>
        </w:rPr>
        <w:t>85</w:t>
      </w:r>
      <w:r w:rsidR="0018089C">
        <w:rPr>
          <w:lang w:eastAsia="ja-JP"/>
        </w:rPr>
        <w:fldChar w:fldCharType="end"/>
      </w:r>
      <w:r>
        <w:rPr>
          <w:lang w:eastAsia="ja-JP"/>
        </w:rPr>
        <w:t>.</w:t>
      </w:r>
    </w:p>
    <w:p w14:paraId="134437F5" w14:textId="77777777" w:rsidR="00316DFC" w:rsidRDefault="00316DFC" w:rsidP="00BC210E">
      <w:pPr>
        <w:keepNext/>
      </w:pPr>
      <w:r>
        <w:rPr>
          <w:noProof/>
          <w:lang w:val="fr-FR" w:eastAsia="fr-FR"/>
        </w:rPr>
        <w:drawing>
          <wp:inline distT="0" distB="0" distL="0" distR="0" wp14:anchorId="4A23E73E" wp14:editId="4AA106D2">
            <wp:extent cx="2933700" cy="3556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76">
                      <a:extLst>
                        <a:ext uri="{28A0092B-C50C-407E-A947-70E740481C1C}">
                          <a14:useLocalDpi xmlns:a14="http://schemas.microsoft.com/office/drawing/2010/main" val="0"/>
                        </a:ext>
                      </a:extLst>
                    </a:blip>
                    <a:stretch>
                      <a:fillRect/>
                    </a:stretch>
                  </pic:blipFill>
                  <pic:spPr>
                    <a:xfrm>
                      <a:off x="0" y="0"/>
                      <a:ext cx="2933700" cy="3556000"/>
                    </a:xfrm>
                    <a:prstGeom prst="rect">
                      <a:avLst/>
                    </a:prstGeom>
                  </pic:spPr>
                </pic:pic>
              </a:graphicData>
            </a:graphic>
          </wp:inline>
        </w:drawing>
      </w:r>
    </w:p>
    <w:p w14:paraId="3B236E9F" w14:textId="3234A5FA" w:rsidR="00316DFC" w:rsidRDefault="00316DFC" w:rsidP="00316DFC">
      <w:pPr>
        <w:pStyle w:val="Caption"/>
      </w:pPr>
      <w:bookmarkStart w:id="1618" w:name="_Ref78897786"/>
      <w:r>
        <w:t xml:space="preserve">Figure </w:t>
      </w:r>
      <w:r>
        <w:fldChar w:fldCharType="begin"/>
      </w:r>
      <w:r>
        <w:instrText xml:space="preserve"> SEQ Figure \* ARABIC </w:instrText>
      </w:r>
      <w:r>
        <w:fldChar w:fldCharType="separate"/>
      </w:r>
      <w:r w:rsidR="0018089C">
        <w:rPr>
          <w:noProof/>
        </w:rPr>
        <w:t>85</w:t>
      </w:r>
      <w:r>
        <w:fldChar w:fldCharType="end"/>
      </w:r>
      <w:bookmarkEnd w:id="1618"/>
      <w:r>
        <w:t xml:space="preserve"> </w:t>
      </w:r>
      <w:r>
        <w:softHyphen/>
        <w:t xml:space="preserve">– </w:t>
      </w:r>
      <w:r w:rsidR="0018089C">
        <w:t>(</w:t>
      </w:r>
      <w:r>
        <w:t>Example</w:t>
      </w:r>
      <w:r w:rsidR="0018089C">
        <w:t>)</w:t>
      </w:r>
      <w:r>
        <w:t xml:space="preserve"> </w:t>
      </w:r>
      <w:r w:rsidR="0018089C">
        <w:t>Mechanism for d</w:t>
      </w:r>
      <w:r>
        <w:t xml:space="preserve">efining a classification scheme for Samples </w:t>
      </w:r>
      <w:r w:rsidR="0018089C">
        <w:t>based on</w:t>
      </w:r>
      <w:r>
        <w:t xml:space="preserve"> </w:t>
      </w:r>
      <w:r w:rsidR="0018089C">
        <w:t xml:space="preserve">the type of the sample </w:t>
      </w:r>
      <w:r>
        <w:t xml:space="preserve">material by extending the </w:t>
      </w:r>
      <w:proofErr w:type="spellStart"/>
      <w:r>
        <w:t>AbstractSampleType</w:t>
      </w:r>
      <w:proofErr w:type="spellEnd"/>
      <w:r>
        <w:t xml:space="preserve"> </w:t>
      </w:r>
      <w:proofErr w:type="spellStart"/>
      <w:r>
        <w:t>codelist</w:t>
      </w:r>
      <w:proofErr w:type="spellEnd"/>
      <w:r>
        <w:t>.</w:t>
      </w:r>
    </w:p>
    <w:p w14:paraId="78423DC5" w14:textId="0B790713" w:rsidR="0040049D" w:rsidRDefault="0040049D" w:rsidP="0040049D">
      <w:pPr>
        <w:rPr>
          <w:lang w:eastAsia="ja-JP"/>
        </w:rPr>
      </w:pPr>
      <w:r>
        <w:rPr>
          <w:lang w:eastAsia="ja-JP"/>
        </w:rPr>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w:t>
      </w:r>
      <w:proofErr w:type="spellEnd"/>
      <w:r>
        <w:rPr>
          <w:lang w:eastAsia="ja-JP"/>
        </w:rPr>
        <w:t xml:space="preserve"> class.</w:t>
      </w:r>
      <w:r w:rsidR="0018089C">
        <w:rPr>
          <w:lang w:eastAsia="ja-JP"/>
        </w:rPr>
        <w:t xml:space="preserve"> An example of this mechanism is illustrated as </w:t>
      </w:r>
      <w:r w:rsidR="0018089C">
        <w:rPr>
          <w:lang w:eastAsia="ja-JP"/>
        </w:rPr>
        <w:fldChar w:fldCharType="begin"/>
      </w:r>
      <w:r w:rsidR="0018089C">
        <w:rPr>
          <w:lang w:eastAsia="ja-JP"/>
        </w:rPr>
        <w:instrText xml:space="preserve"> REF _Ref78898137 \h </w:instrText>
      </w:r>
      <w:r w:rsidR="0018089C">
        <w:rPr>
          <w:lang w:eastAsia="ja-JP"/>
        </w:rPr>
      </w:r>
      <w:r w:rsidR="0018089C">
        <w:rPr>
          <w:lang w:eastAsia="ja-JP"/>
        </w:rPr>
        <w:fldChar w:fldCharType="separate"/>
      </w:r>
      <w:r w:rsidR="0018089C">
        <w:t xml:space="preserve">Figure </w:t>
      </w:r>
      <w:r w:rsidR="0018089C">
        <w:rPr>
          <w:noProof/>
        </w:rPr>
        <w:t>86</w:t>
      </w:r>
      <w:r w:rsidR="0018089C">
        <w:rPr>
          <w:lang w:eastAsia="ja-JP"/>
        </w:rPr>
        <w:fldChar w:fldCharType="end"/>
      </w:r>
      <w:r w:rsidR="0018089C">
        <w:rPr>
          <w:lang w:eastAsia="ja-JP"/>
        </w:rPr>
        <w:t>.</w:t>
      </w:r>
    </w:p>
    <w:p w14:paraId="721B685E" w14:textId="77777777" w:rsidR="0018089C" w:rsidRDefault="0018089C" w:rsidP="00D825A9">
      <w:pPr>
        <w:keepNext/>
      </w:pPr>
      <w:r>
        <w:rPr>
          <w:noProof/>
          <w:lang w:val="fr-FR" w:eastAsia="fr-FR"/>
        </w:rPr>
        <w:drawing>
          <wp:inline distT="0" distB="0" distL="0" distR="0" wp14:anchorId="588FF1D6" wp14:editId="454FDAE2">
            <wp:extent cx="3022600" cy="36195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77">
                      <a:extLst>
                        <a:ext uri="{28A0092B-C50C-407E-A947-70E740481C1C}">
                          <a14:useLocalDpi xmlns:a14="http://schemas.microsoft.com/office/drawing/2010/main" val="0"/>
                        </a:ext>
                      </a:extLst>
                    </a:blip>
                    <a:stretch>
                      <a:fillRect/>
                    </a:stretch>
                  </pic:blipFill>
                  <pic:spPr>
                    <a:xfrm>
                      <a:off x="0" y="0"/>
                      <a:ext cx="3022600" cy="3619500"/>
                    </a:xfrm>
                    <a:prstGeom prst="rect">
                      <a:avLst/>
                    </a:prstGeom>
                  </pic:spPr>
                </pic:pic>
              </a:graphicData>
            </a:graphic>
          </wp:inline>
        </w:drawing>
      </w:r>
    </w:p>
    <w:p w14:paraId="7AAAC227" w14:textId="43672D59" w:rsidR="0018089C" w:rsidRDefault="0018089C" w:rsidP="00D825A9">
      <w:pPr>
        <w:pStyle w:val="Caption"/>
        <w:rPr>
          <w:lang w:eastAsia="ja-JP"/>
        </w:rPr>
      </w:pPr>
      <w:bookmarkStart w:id="1619" w:name="_Ref78898137"/>
      <w:r>
        <w:t xml:space="preserve">Figure </w:t>
      </w:r>
      <w:r>
        <w:fldChar w:fldCharType="begin"/>
      </w:r>
      <w:r>
        <w:instrText xml:space="preserve"> SEQ Figure \* ARABIC </w:instrText>
      </w:r>
      <w:r>
        <w:fldChar w:fldCharType="separate"/>
      </w:r>
      <w:r>
        <w:rPr>
          <w:noProof/>
        </w:rPr>
        <w:t>86</w:t>
      </w:r>
      <w:r>
        <w:fldChar w:fldCharType="end"/>
      </w:r>
      <w:bookmarkEnd w:id="1619"/>
      <w:r>
        <w:t xml:space="preserve"> – (Example) </w:t>
      </w:r>
      <w:r w:rsidRPr="0018089C">
        <w:t xml:space="preserve">Mechanism for defining a </w:t>
      </w:r>
      <w:r>
        <w:t xml:space="preserve">generic </w:t>
      </w:r>
      <w:r w:rsidRPr="0018089C">
        <w:t>classification scheme for Sample</w:t>
      </w:r>
      <w:r>
        <w:t>rs</w:t>
      </w:r>
      <w:r w:rsidRPr="0018089C">
        <w:t xml:space="preserve"> by extending the </w:t>
      </w:r>
      <w:proofErr w:type="spellStart"/>
      <w:r w:rsidRPr="0018089C">
        <w:t>AbstractSample</w:t>
      </w:r>
      <w:r>
        <w:t>r</w:t>
      </w:r>
      <w:r w:rsidRPr="0018089C">
        <w:t>Type</w:t>
      </w:r>
      <w:proofErr w:type="spellEnd"/>
      <w:r w:rsidRPr="0018089C">
        <w:t xml:space="preserve"> </w:t>
      </w:r>
      <w:proofErr w:type="spellStart"/>
      <w:r w:rsidRPr="0018089C">
        <w:t>codelist</w:t>
      </w:r>
      <w:proofErr w:type="spellEnd"/>
      <w:r w:rsidRPr="0018089C">
        <w:t>.</w:t>
      </w:r>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commentRangeStart w:id="1620"/>
      <w:commentRangeStart w:id="1621"/>
      <w:r w:rsidR="00242114">
        <w:rPr>
          <w:rStyle w:val="FootnoteReference"/>
          <w:lang w:eastAsia="ja-JP"/>
        </w:rPr>
        <w:footnoteReference w:id="2"/>
      </w:r>
      <w:r>
        <w:rPr>
          <w:lang w:eastAsia="ja-JP"/>
        </w:rPr>
        <w:t>):</w:t>
      </w:r>
      <w:commentRangeEnd w:id="1620"/>
      <w:r w:rsidR="0072232A">
        <w:rPr>
          <w:rStyle w:val="CommentReference"/>
        </w:rPr>
        <w:commentReference w:id="1620"/>
      </w:r>
      <w:commentRangeEnd w:id="1621"/>
      <w:r w:rsidR="007240E3">
        <w:rPr>
          <w:rStyle w:val="CommentReference"/>
        </w:rPr>
        <w:commentReference w:id="1621"/>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commentRangeStart w:id="1637"/>
      <w:commentRangeStart w:id="1638"/>
      <w:r w:rsidR="00242114">
        <w:rPr>
          <w:rStyle w:val="FootnoteReference"/>
          <w:lang w:eastAsia="ja-JP"/>
        </w:rPr>
        <w:footnoteReference w:id="3"/>
      </w:r>
      <w:r>
        <w:rPr>
          <w:lang w:eastAsia="ja-JP"/>
        </w:rPr>
        <w:t>)</w:t>
      </w:r>
      <w:commentRangeEnd w:id="1637"/>
      <w:r w:rsidR="0072232A">
        <w:rPr>
          <w:rStyle w:val="CommentReference"/>
        </w:rPr>
        <w:commentReference w:id="1637"/>
      </w:r>
      <w:commentRangeEnd w:id="1638"/>
      <w:r w:rsidR="007240E3">
        <w:rPr>
          <w:rStyle w:val="CommentReference"/>
        </w:rPr>
        <w:commentReference w:id="1638"/>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1656" w:name="_Toc72768950"/>
      <w:r>
        <w:t>Generic metadata associations</w:t>
      </w:r>
      <w:bookmarkEnd w:id="1656"/>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1657" w:name="_Toc72768951"/>
      <w:r>
        <w:t>Discarded concepts</w:t>
      </w:r>
      <w:bookmarkEnd w:id="1657"/>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561AB725" w:rsidR="0040049D" w:rsidRDefault="0040049D" w:rsidP="0040049D">
      <w:pPr>
        <w:rPr>
          <w:lang w:eastAsia="ja-JP"/>
        </w:rPr>
      </w:pPr>
      <w:r>
        <w:rPr>
          <w:lang w:eastAsia="ja-JP"/>
        </w:rPr>
        <w:t xml:space="preserve">The General Feature Instance package and its contained classes are not included in the Edition 2, as the General feature instances are no longer required in </w:t>
      </w:r>
      <w:ins w:id="1658" w:author="Katharina Schleidt" w:date="2021-07-06T13:17:00Z">
        <w:r w:rsidR="0072232A">
          <w:rPr>
            <w:lang w:eastAsia="ja-JP"/>
          </w:rPr>
          <w:t xml:space="preserve">either </w:t>
        </w:r>
      </w:ins>
      <w:r>
        <w:rPr>
          <w:lang w:eastAsia="ja-JP"/>
        </w:rPr>
        <w:t xml:space="preserve">the Observation </w:t>
      </w:r>
      <w:del w:id="1659" w:author="Katharina Schleidt" w:date="2021-07-06T13:17:00Z">
        <w:r w:rsidDel="0072232A">
          <w:rPr>
            <w:lang w:eastAsia="ja-JP"/>
          </w:rPr>
          <w:delText xml:space="preserve">and </w:delText>
        </w:r>
      </w:del>
      <w:ins w:id="1660" w:author="Katharina Schleidt" w:date="2021-07-06T13:17:00Z">
        <w:r w:rsidR="0072232A">
          <w:rPr>
            <w:lang w:eastAsia="ja-JP"/>
          </w:rPr>
          <w:t xml:space="preserve">or </w:t>
        </w:r>
      </w:ins>
      <w:r>
        <w:rPr>
          <w:lang w:eastAsia="ja-JP"/>
        </w:rPr>
        <w:t>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1661" w:author="Katharina Schleidt" w:date="2021-07-05T19:40:00Z">
        <w:r w:rsidR="008212CB" w:rsidRPr="008212CB" w:rsidDel="00116C6C">
          <w:rPr>
            <w:lang w:eastAsia="ja-JP"/>
          </w:rPr>
          <w:delText xml:space="preserve">, </w:delText>
        </w:r>
      </w:del>
      <w:ins w:id="1662" w:author="Katharina Schleidt" w:date="2021-07-05T19:40:00Z">
        <w:r w:rsidR="00116C6C">
          <w:rPr>
            <w:lang w:eastAsia="ja-JP"/>
          </w:rPr>
          <w:t xml:space="preserve"> and</w:t>
        </w:r>
        <w:r w:rsidR="00116C6C" w:rsidRPr="008212CB">
          <w:rPr>
            <w:lang w:eastAsia="ja-JP"/>
          </w:rPr>
          <w:t xml:space="preserve"> </w:t>
        </w:r>
      </w:ins>
      <w:del w:id="1663" w:author="Katharina Schleidt" w:date="2021-07-05T19:40:00Z">
        <w:r w:rsidR="008212CB" w:rsidRPr="008212CB" w:rsidDel="00116C6C">
          <w:rPr>
            <w:lang w:eastAsia="ja-JP"/>
          </w:rPr>
          <w:delText xml:space="preserve">measurements </w:delText>
        </w:r>
      </w:del>
      <w:ins w:id="1664" w:author="Katharina Schleidt" w:date="2021-07-05T19:40:00Z">
        <w:r w:rsidR="00116C6C">
          <w:rPr>
            <w:lang w:eastAsia="ja-JP"/>
          </w:rPr>
          <w:t>M</w:t>
        </w:r>
        <w:r w:rsidR="00116C6C" w:rsidRPr="008212CB">
          <w:rPr>
            <w:lang w:eastAsia="ja-JP"/>
          </w:rPr>
          <w:t>easurements</w:t>
        </w:r>
      </w:ins>
      <w:del w:id="1665" w:author="Katharina Schleidt" w:date="2021-07-05T19:40:00Z">
        <w:r w:rsidR="008212CB" w:rsidRPr="008212CB" w:rsidDel="00116C6C">
          <w:rPr>
            <w:lang w:eastAsia="ja-JP"/>
          </w:rPr>
          <w:delText xml:space="preserve">and </w:delText>
        </w:r>
        <w:commentRangeStart w:id="1666"/>
        <w:commentRangeStart w:id="1667"/>
        <w:commentRangeStart w:id="1668"/>
        <w:r w:rsidR="008212CB" w:rsidRPr="008212CB" w:rsidDel="00116C6C">
          <w:rPr>
            <w:lang w:eastAsia="ja-JP"/>
          </w:rPr>
          <w:delText>samples</w:delText>
        </w:r>
        <w:commentRangeEnd w:id="1666"/>
        <w:r w:rsidR="00D75FE8" w:rsidDel="00116C6C">
          <w:rPr>
            <w:rStyle w:val="CommentReference"/>
          </w:rPr>
          <w:commentReference w:id="1666"/>
        </w:r>
      </w:del>
      <w:commentRangeEnd w:id="1667"/>
      <w:r w:rsidR="00116C6C">
        <w:rPr>
          <w:rStyle w:val="CommentReference"/>
        </w:rPr>
        <w:commentReference w:id="1667"/>
      </w:r>
      <w:commentRangeEnd w:id="1668"/>
      <w:r w:rsidR="00116C6C">
        <w:rPr>
          <w:rStyle w:val="CommentReference"/>
        </w:rPr>
        <w:commentReference w:id="1668"/>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br/>
      </w:r>
      <w:bookmarkStart w:id="1669"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1669"/>
    </w:p>
    <w:p w14:paraId="310591AF" w14:textId="19FDA2FF" w:rsidR="00491C3C" w:rsidRDefault="00295A39" w:rsidP="002B4EBE">
      <w:pPr>
        <w:pStyle w:val="a2"/>
      </w:pPr>
      <w:bookmarkStart w:id="1670" w:name="_Toc72768953"/>
      <w:r w:rsidRPr="00295A39">
        <w:t>Features, coverages and observations — Different views of information</w:t>
      </w:r>
      <w:bookmarkEnd w:id="1670"/>
    </w:p>
    <w:p w14:paraId="129A17BE" w14:textId="04A7858F" w:rsidR="00366758" w:rsidRDefault="00366758" w:rsidP="00366758">
      <w:r>
        <w:t>ISO 19109 describes the feature as a “fundamental unit of geographic information”. The “General Feature Model” (GFM) presented in ISO </w:t>
      </w:r>
      <w:commentRangeStart w:id="1671"/>
      <w:r>
        <w:t>19101</w:t>
      </w:r>
      <w:ins w:id="1672" w:author="Grellet Sylvain" w:date="2021-10-21T16:14:00Z">
        <w:r w:rsidR="00F914DA">
          <w:t xml:space="preserve"> </w:t>
        </w:r>
      </w:ins>
      <w:del w:id="1673" w:author="Grellet Sylvain" w:date="2021-10-21T16:14:00Z">
        <w:r w:rsidDel="00F914DA">
          <w:delText xml:space="preserve"> </w:delText>
        </w:r>
      </w:del>
      <w:commentRangeEnd w:id="1671"/>
      <w:r w:rsidR="00621028">
        <w:rPr>
          <w:rStyle w:val="CommentReference"/>
        </w:rPr>
        <w:commentReference w:id="1671"/>
      </w:r>
      <w:ins w:id="1674" w:author="Grellet Sylvain" w:date="2021-10-21T16:14:00Z">
        <w:r w:rsidR="00F914DA">
          <w:fldChar w:fldCharType="begin"/>
        </w:r>
        <w:r w:rsidR="00F914DA">
          <w:instrText xml:space="preserve"> REF _Ref85725265 \r \h </w:instrText>
        </w:r>
      </w:ins>
      <w:r w:rsidR="00F914DA">
        <w:fldChar w:fldCharType="separate"/>
      </w:r>
      <w:ins w:id="1675" w:author="Grellet Sylvain" w:date="2021-10-21T16:14:00Z">
        <w:r w:rsidR="00F914DA">
          <w:t>[21]</w:t>
        </w:r>
        <w:r w:rsidR="00F914DA">
          <w:fldChar w:fldCharType="end"/>
        </w:r>
        <w:r w:rsidR="00F914DA">
          <w:t xml:space="preserve"> </w:t>
        </w:r>
      </w:ins>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1072E5A3" w:rsidR="00366758" w:rsidRDefault="00366758" w:rsidP="00366758">
      <w:r>
        <w:t xml:space="preserve">The principal alternative model for geographic information is the coverage, described in </w:t>
      </w:r>
      <w:commentRangeStart w:id="1676"/>
      <w:commentRangeStart w:id="1677"/>
      <w:commentRangeStart w:id="1678"/>
      <w:r>
        <w:t>ISO</w:t>
      </w:r>
      <w:del w:id="1679" w:author="Katharina Schleidt" w:date="2021-10-20T18:28:00Z">
        <w:r w:rsidDel="00CE4088">
          <w:delText> </w:delText>
        </w:r>
      </w:del>
      <w:ins w:id="1680" w:author="Katharina Schleidt" w:date="2021-10-20T18:28:00Z">
        <w:r w:rsidR="00CE4088" w:rsidRPr="00CE4088">
          <w:t>/DIS 19123-1</w:t>
        </w:r>
      </w:ins>
      <w:commentRangeEnd w:id="1676"/>
      <w:r w:rsidR="00621028">
        <w:rPr>
          <w:rStyle w:val="CommentReference"/>
        </w:rPr>
        <w:commentReference w:id="1676"/>
      </w:r>
      <w:commentRangeEnd w:id="1677"/>
      <w:ins w:id="1681" w:author="Grellet Sylvain" w:date="2021-10-21T16:20:00Z">
        <w:r w:rsidR="008538CF">
          <w:t xml:space="preserve"> </w:t>
        </w:r>
      </w:ins>
      <w:r w:rsidR="0087602B">
        <w:rPr>
          <w:rStyle w:val="CommentReference"/>
        </w:rPr>
        <w:commentReference w:id="1677"/>
      </w:r>
      <w:commentRangeEnd w:id="1678"/>
      <w:ins w:id="1682" w:author="Grellet Sylvain" w:date="2021-10-21T16:20:00Z">
        <w:r w:rsidR="008538CF">
          <w:fldChar w:fldCharType="begin"/>
        </w:r>
        <w:r w:rsidR="008538CF">
          <w:instrText xml:space="preserve"> REF _Ref85725666 \r \h </w:instrText>
        </w:r>
      </w:ins>
      <w:r w:rsidR="008538CF">
        <w:fldChar w:fldCharType="separate"/>
      </w:r>
      <w:ins w:id="1683" w:author="Grellet Sylvain" w:date="2021-10-21T16:20:00Z">
        <w:r w:rsidR="008538CF">
          <w:t>[26]</w:t>
        </w:r>
        <w:r w:rsidR="008538CF">
          <w:fldChar w:fldCharType="end"/>
        </w:r>
        <w:r w:rsidR="008538CF">
          <w:t xml:space="preserve"> </w:t>
        </w:r>
      </w:ins>
      <w:r w:rsidR="00B763AC">
        <w:rPr>
          <w:rStyle w:val="CommentReference"/>
        </w:rPr>
        <w:commentReference w:id="1678"/>
      </w:r>
      <w:ins w:id="1684" w:author="Grellet Sylvain" w:date="2021-10-21T16:20:00Z">
        <w:r w:rsidR="008538CF">
          <w:fldChar w:fldCharType="begin"/>
        </w:r>
        <w:r w:rsidR="008538CF">
          <w:instrText xml:space="preserve"> REF _Ref85725673 \r \h </w:instrText>
        </w:r>
      </w:ins>
      <w:r w:rsidR="008538CF">
        <w:fldChar w:fldCharType="separate"/>
      </w:r>
      <w:ins w:id="1685" w:author="Grellet Sylvain" w:date="2021-10-21T16:20:00Z">
        <w:r w:rsidR="008538CF">
          <w:t>[27]</w:t>
        </w:r>
        <w:r w:rsidR="008538CF">
          <w:fldChar w:fldCharType="end"/>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1686" w:author="Katharina Schleidt" w:date="2021-07-05T20:14:00Z">
        <w:r w:rsidR="00EC3D8D" w:rsidRPr="00020674" w:rsidDel="00CC3A78">
          <w:delText>;</w:delText>
        </w:r>
        <w:r w:rsidR="00020674" w:rsidRPr="00020674" w:rsidDel="00CC3A78">
          <w:delText xml:space="preserve"> </w:delText>
        </w:r>
      </w:del>
      <w:ins w:id="1687" w:author="Katharina Schleidt" w:date="2021-07-05T20:14:00Z">
        <w:r w:rsidR="00CC3A78">
          <w:t>.</w:t>
        </w:r>
        <w:r w:rsidR="00CC3A78" w:rsidRPr="00020674">
          <w:t xml:space="preserve"> </w:t>
        </w:r>
      </w:ins>
      <w:del w:id="1688" w:author="Katharina Schleidt" w:date="2021-07-05T20:14:00Z">
        <w:r w:rsidR="00EC3D8D" w:rsidRPr="00020674" w:rsidDel="00CC3A78">
          <w:delText>therefore</w:delText>
        </w:r>
      </w:del>
      <w:ins w:id="1689"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8"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1690" w:name="_l7a3n9" w:colFirst="0" w:colLast="0"/>
      <w:bookmarkEnd w:id="1690"/>
    </w:p>
    <w:p w14:paraId="4BD06ECF" w14:textId="5C794931" w:rsidR="00295A39" w:rsidRDefault="00295A39" w:rsidP="00295A39">
      <w:pPr>
        <w:pStyle w:val="a2"/>
      </w:pPr>
      <w:bookmarkStart w:id="1691" w:name="_Toc72768954"/>
      <w:r w:rsidRPr="00295A39">
        <w:t>Observation concerns</w:t>
      </w:r>
      <w:bookmarkEnd w:id="1691"/>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5BE0FF28" w:rsidR="0065218A" w:rsidRDefault="0065218A" w:rsidP="0065218A">
      <w:pPr>
        <w:rPr>
          <w:lang w:eastAsia="ja-JP"/>
        </w:rPr>
      </w:pPr>
      <w:r>
        <w:rPr>
          <w:lang w:eastAsia="ja-JP"/>
        </w:rPr>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ins w:id="1692" w:author="Grellet Sylvain" w:date="2021-10-21T14:47:00Z">
        <w:r w:rsidR="00901ACF">
          <w:rPr>
            <w:lang w:eastAsia="ja-JP"/>
          </w:rPr>
          <w:t>[10]</w:t>
        </w:r>
      </w:ins>
      <w:del w:id="1693" w:author="Grellet Sylvain" w:date="2021-10-21T14:47:00Z">
        <w:r w:rsidR="00821F18" w:rsidDel="00901ACF">
          <w:rPr>
            <w:lang w:eastAsia="ja-JP"/>
          </w:rPr>
          <w:delText>[16]</w:delText>
        </w:r>
      </w:del>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1694" w:author="Katharina Schleidt" w:date="2021-07-05T19:41:00Z">
        <w:r w:rsidR="000017EB" w:rsidRPr="000017EB" w:rsidDel="00116C6C">
          <w:rPr>
            <w:lang w:eastAsia="ja-JP"/>
          </w:rPr>
          <w:delText>Observations, measurements and samples</w:delText>
        </w:r>
      </w:del>
      <w:ins w:id="1695"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55BF6667"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ins w:id="1696" w:author="Grellet Sylvain" w:date="2021-10-21T14:49:00Z">
        <w:r w:rsidR="00202914">
          <w:rPr>
            <w:lang w:eastAsia="ja-JP"/>
          </w:rPr>
          <w:t>[11]</w:t>
        </w:r>
      </w:ins>
      <w:del w:id="1697" w:author="Grellet Sylvain" w:date="2021-10-21T14:49:00Z">
        <w:r w:rsidR="00821F18" w:rsidDel="00202914">
          <w:rPr>
            <w:lang w:eastAsia="ja-JP"/>
          </w:rPr>
          <w:delText>[17]</w:delText>
        </w:r>
      </w:del>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ins w:id="1698" w:author="Grellet Sylvain" w:date="2021-10-21T14:51:00Z">
        <w:r w:rsidR="00307FF9">
          <w:rPr>
            <w:lang w:eastAsia="ja-JP"/>
          </w:rPr>
          <w:t>[12]</w:t>
        </w:r>
      </w:ins>
      <w:del w:id="1699" w:author="Grellet Sylvain" w:date="2021-10-21T14:51:00Z">
        <w:r w:rsidR="00821F18" w:rsidDel="00307FF9">
          <w:rPr>
            <w:lang w:eastAsia="ja-JP"/>
          </w:rPr>
          <w:delText>[18]</w:delText>
        </w:r>
      </w:del>
      <w:r w:rsidR="00345B12">
        <w:rPr>
          <w:lang w:eastAsia="ja-JP"/>
        </w:rPr>
        <w:fldChar w:fldCharType="end"/>
      </w:r>
      <w:r>
        <w:rPr>
          <w:lang w:eastAsia="ja-JP"/>
        </w:rPr>
        <w:t xml:space="preserve">) share commonalities in the way they approach this topic. They both leverage the </w:t>
      </w:r>
      <w:del w:id="1700" w:author="Katharina Schleidt" w:date="2021-07-05T19:41:00Z">
        <w:r w:rsidR="001A4204" w:rsidRPr="001A4204" w:rsidDel="00116C6C">
          <w:rPr>
            <w:lang w:eastAsia="ja-JP"/>
          </w:rPr>
          <w:delText>Observations, measurements and samples</w:delText>
        </w:r>
      </w:del>
      <w:ins w:id="1701"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6C95CCF9"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ins w:id="1702" w:author="Grellet Sylvain" w:date="2021-10-21T14:49:00Z">
        <w:r w:rsidR="00202914">
          <w:rPr>
            <w:lang w:eastAsia="ja-JP"/>
          </w:rPr>
          <w:t>[11]</w:t>
        </w:r>
      </w:ins>
      <w:del w:id="1703" w:author="Grellet Sylvain" w:date="2021-10-21T14:49:00Z">
        <w:r w:rsidR="00821F18" w:rsidDel="00202914">
          <w:rPr>
            <w:lang w:eastAsia="ja-JP"/>
          </w:rPr>
          <w:delText>[17]</w:delText>
        </w:r>
      </w:del>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6938BF74"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ins w:id="1704" w:author="Grellet Sylvain" w:date="2021-10-21T13:37:00Z">
        <w:r w:rsidR="00FE6441">
          <w:rPr>
            <w:lang w:eastAsia="ja-JP"/>
          </w:rPr>
          <w:t>[3]</w:t>
        </w:r>
      </w:ins>
      <w:del w:id="1705" w:author="Grellet Sylvain" w:date="2021-10-21T13:37:00Z">
        <w:r w:rsidR="00821F18" w:rsidDel="00FE6441">
          <w:rPr>
            <w:lang w:eastAsia="ja-JP"/>
          </w:rPr>
          <w:delText>[4]</w:delText>
        </w:r>
      </w:del>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1706" w:name="_Toc72768955"/>
      <w:r w:rsidRPr="00295A39">
        <w:t>Sample, Sampling concerns</w:t>
      </w:r>
      <w:bookmarkEnd w:id="1706"/>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1707" w:author="Katharina Schleidt" w:date="2021-07-05T19:41:00Z">
        <w:r w:rsidR="001A4204" w:rsidRPr="001A4204" w:rsidDel="00116C6C">
          <w:rPr>
            <w:lang w:eastAsia="ja-JP"/>
          </w:rPr>
          <w:delText>Observations, measurements and samples</w:delText>
        </w:r>
      </w:del>
      <w:ins w:id="1708"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1709" w:author="Katharina Schleidt" w:date="2021-07-05T19:41:00Z">
        <w:r w:rsidR="00D763FF" w:rsidRPr="00D763FF" w:rsidDel="00116C6C">
          <w:rPr>
            <w:lang w:eastAsia="ja-JP"/>
          </w:rPr>
          <w:delText>Observations, measurements and samples</w:delText>
        </w:r>
      </w:del>
      <w:ins w:id="1710"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1711" w:name="_Toc72768956"/>
      <w:r w:rsidRPr="00295A39">
        <w:t>Observations and Coverages</w:t>
      </w:r>
      <w:bookmarkEnd w:id="1711"/>
    </w:p>
    <w:p w14:paraId="373E2D31" w14:textId="774446A4"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9"/>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8D31E1" w:rsidRPr="00821F18" w:rsidRDefault="008D31E1" w:rsidP="00821F18">
                              <w:pPr>
                                <w:jc w:val="center"/>
                                <w:rPr>
                                  <w:b/>
                                  <w:bCs/>
                                  <w:sz w:val="20"/>
                                  <w:szCs w:val="20"/>
                                </w:rPr>
                              </w:pPr>
                              <w:r w:rsidRPr="00821F18">
                                <w:rPr>
                                  <w:b/>
                                  <w:bCs/>
                                  <w:sz w:val="20"/>
                                  <w:szCs w:val="20"/>
                                </w:rPr>
                                <w:t>Figure D.2 — O</w:t>
                              </w:r>
                              <w:del w:id="1712" w:author="Grellet Sylvain" w:date="2021-06-17T17:10:00Z">
                                <w:r w:rsidRPr="00821F18" w:rsidDel="00B63E0B">
                                  <w:rPr>
                                    <w:b/>
                                    <w:bCs/>
                                    <w:sz w:val="20"/>
                                    <w:szCs w:val="20"/>
                                  </w:rPr>
                                  <w:delText>&amp;</w:delText>
                                </w:r>
                              </w:del>
                              <w:r w:rsidRPr="00821F18">
                                <w:rPr>
                                  <w:b/>
                                  <w:bCs/>
                                  <w:sz w:val="20"/>
                                  <w:szCs w:val="20"/>
                                </w:rPr>
                                <w:t>M</w:t>
                              </w:r>
                              <w:ins w:id="1713" w:author="Grellet Sylvain" w:date="2021-06-17T17:10:00Z">
                                <w:r>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80"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8D31E1" w:rsidRPr="00821F18" w:rsidRDefault="008D31E1" w:rsidP="00821F18">
                        <w:pPr>
                          <w:jc w:val="center"/>
                          <w:rPr>
                            <w:b/>
                            <w:bCs/>
                            <w:sz w:val="20"/>
                            <w:szCs w:val="20"/>
                          </w:rPr>
                        </w:pPr>
                        <w:r w:rsidRPr="00821F18">
                          <w:rPr>
                            <w:b/>
                            <w:bCs/>
                            <w:sz w:val="20"/>
                            <w:szCs w:val="20"/>
                          </w:rPr>
                          <w:t>Figure D.2 — O</w:t>
                        </w:r>
                        <w:del w:id="1206" w:author="Grellet Sylvain" w:date="2021-06-17T17:10:00Z">
                          <w:r w:rsidRPr="00821F18" w:rsidDel="00B63E0B">
                            <w:rPr>
                              <w:b/>
                              <w:bCs/>
                              <w:sz w:val="20"/>
                              <w:szCs w:val="20"/>
                            </w:rPr>
                            <w:delText>&amp;</w:delText>
                          </w:r>
                        </w:del>
                        <w:r w:rsidRPr="00821F18">
                          <w:rPr>
                            <w:b/>
                            <w:bCs/>
                            <w:sz w:val="20"/>
                            <w:szCs w:val="20"/>
                          </w:rPr>
                          <w:t>M</w:t>
                        </w:r>
                        <w:ins w:id="1207" w:author="Grellet Sylvain" w:date="2021-06-17T17:10:00Z">
                          <w:r>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and datacubes (OGC Coverage Implementation Schema (</w:t>
      </w:r>
      <w:commentRangeStart w:id="1714"/>
      <w:commentRangeStart w:id="1715"/>
      <w:commentRangeStart w:id="1716"/>
      <w:r w:rsidR="00621028">
        <w:t>ISO 19123-2:2018</w:t>
      </w:r>
      <w:r w:rsidR="00621028">
        <w:rPr>
          <w:lang w:eastAsia="ja-JP"/>
        </w:rPr>
        <w:t xml:space="preserve"> &amp; </w:t>
      </w:r>
      <w:ins w:id="1717" w:author="Katharina Schleidt" w:date="2021-10-20T18:29:00Z">
        <w:r w:rsidR="00CE4088">
          <w:rPr>
            <w:lang w:eastAsia="ja-JP"/>
          </w:rPr>
          <w:t>ISO</w:t>
        </w:r>
        <w:r w:rsidR="00CE4088" w:rsidRPr="00CE4088">
          <w:rPr>
            <w:lang w:eastAsia="ja-JP"/>
          </w:rPr>
          <w:t>/DIS 19123-1</w:t>
        </w:r>
      </w:ins>
      <w:del w:id="1718" w:author="Katharina Schleidt" w:date="2021-10-20T18:29:00Z">
        <w:r w:rsidR="00621028" w:rsidDel="00CE4088">
          <w:rPr>
            <w:lang w:eastAsia="ja-JP"/>
          </w:rPr>
          <w:delText>ISO 19123-1:</w:delText>
        </w:r>
      </w:del>
      <w:del w:id="1719" w:author="Katharina Schleidt" w:date="2021-10-11T14:26:00Z">
        <w:r w:rsidR="00621028" w:rsidDel="00B763AC">
          <w:rPr>
            <w:lang w:eastAsia="ja-JP"/>
          </w:rPr>
          <w:delText>20xx</w:delText>
        </w:r>
      </w:del>
      <w:commentRangeEnd w:id="1714"/>
      <w:del w:id="1720" w:author="Katharina Schleidt" w:date="2021-10-20T18:29:00Z">
        <w:r w:rsidR="00501289" w:rsidDel="00CE4088">
          <w:rPr>
            <w:rStyle w:val="CommentReference"/>
          </w:rPr>
          <w:commentReference w:id="1714"/>
        </w:r>
        <w:commentRangeEnd w:id="1715"/>
        <w:r w:rsidR="0087602B" w:rsidDel="00CE4088">
          <w:rPr>
            <w:rStyle w:val="CommentReference"/>
          </w:rPr>
          <w:commentReference w:id="1715"/>
        </w:r>
        <w:commentRangeEnd w:id="1716"/>
        <w:r w:rsidR="00B763AC" w:rsidDel="00CE4088">
          <w:rPr>
            <w:rStyle w:val="CommentReference"/>
            <w:rFonts w:ascii="Cambria" w:eastAsia="Calibri" w:hAnsi="Cambria"/>
            <w:lang w:val="en-GB"/>
          </w:rPr>
          <w:commentReference w:id="1716"/>
        </w:r>
      </w:del>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ins w:id="1721" w:author="Grellet Sylvain" w:date="2021-10-21T14:56:00Z">
        <w:r w:rsidR="000B7BFE">
          <w:rPr>
            <w:lang w:eastAsia="ja-JP"/>
          </w:rPr>
          <w:t>[16]</w:t>
        </w:r>
      </w:ins>
      <w:del w:id="1722" w:author="Grellet Sylvain" w:date="2021-10-21T14:56:00Z">
        <w:r w:rsidDel="000B7BFE">
          <w:rPr>
            <w:lang w:eastAsia="ja-JP"/>
          </w:rPr>
          <w:delText>[25]</w:delText>
        </w:r>
      </w:del>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81"/>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2"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8D31E1" w:rsidRPr="00821F18" w:rsidRDefault="008D31E1"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3"/>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4"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8D31E1" w:rsidRPr="00821F18" w:rsidRDefault="008D31E1"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5"/>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6"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8D31E1" w:rsidRPr="00821F18" w:rsidRDefault="008D31E1"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723" w:name="_Toc443470372"/>
      <w:bookmarkStart w:id="1724" w:name="_Toc450303224"/>
      <w:bookmarkStart w:id="1725" w:name="_Toc9996979"/>
      <w:bookmarkStart w:id="1726" w:name="_Toc353342679"/>
      <w:bookmarkStart w:id="1727" w:name="_Toc72768957"/>
      <w:r w:rsidRPr="00F02BC7">
        <w:t>Bibliography</w:t>
      </w:r>
      <w:bookmarkEnd w:id="1723"/>
      <w:bookmarkEnd w:id="1724"/>
      <w:bookmarkEnd w:id="1725"/>
      <w:bookmarkEnd w:id="1726"/>
      <w:bookmarkEnd w:id="1727"/>
    </w:p>
    <w:p w14:paraId="2D5EEB0F" w14:textId="77777777" w:rsidR="000E01BD" w:rsidRPr="000E01BD" w:rsidRDefault="000E01BD" w:rsidP="00220B53">
      <w:pPr>
        <w:numPr>
          <w:ilvl w:val="0"/>
          <w:numId w:val="27"/>
        </w:numPr>
        <w:rPr>
          <w:lang w:val="de"/>
        </w:rPr>
      </w:pPr>
      <w:bookmarkStart w:id="1728" w:name="_Ref52486356"/>
      <w:bookmarkStart w:id="1729"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1728"/>
    </w:p>
    <w:p w14:paraId="2D6C5F90" w14:textId="51F44629" w:rsidR="000E01BD" w:rsidRPr="001A42F9" w:rsidRDefault="000E01BD" w:rsidP="00220B53">
      <w:pPr>
        <w:numPr>
          <w:ilvl w:val="0"/>
          <w:numId w:val="27"/>
        </w:numPr>
        <w:rPr>
          <w:lang w:val="en-US"/>
        </w:rPr>
      </w:pPr>
      <w:bookmarkStart w:id="1730"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1730"/>
    </w:p>
    <w:p w14:paraId="319AEB3C" w14:textId="4D58E822" w:rsidR="000E01BD" w:rsidRPr="001A42F9" w:rsidDel="00FE6441" w:rsidRDefault="005C6D04" w:rsidP="00220B53">
      <w:pPr>
        <w:numPr>
          <w:ilvl w:val="0"/>
          <w:numId w:val="27"/>
        </w:numPr>
        <w:rPr>
          <w:del w:id="1731" w:author="Grellet Sylvain" w:date="2021-10-21T13:37:00Z"/>
          <w:lang w:val="en-US"/>
        </w:rPr>
      </w:pPr>
      <w:ins w:id="1732" w:author="Katharina Schleidt" w:date="2021-04-21T15:08:00Z">
        <w:del w:id="1733" w:author="Grellet Sylvain" w:date="2021-10-21T13:37:00Z">
          <w:r w:rsidRPr="005C6D04" w:rsidDel="00FE6441">
            <w:rPr>
              <w:i/>
              <w:lang w:val="en-US"/>
            </w:rPr>
            <w:delText>(removed as no longer relevant)</w:delText>
          </w:r>
        </w:del>
      </w:ins>
      <w:commentRangeStart w:id="1734"/>
      <w:del w:id="1735" w:author="Grellet Sylvain" w:date="2021-10-21T13:37:00Z">
        <w:r w:rsidR="000E01BD" w:rsidRPr="001A42F9" w:rsidDel="00FE6441">
          <w:rPr>
            <w:i/>
            <w:lang w:val="en-US"/>
          </w:rPr>
          <w:delText>GML Encoding of Discrete Coverages (interleaved pattern),</w:delText>
        </w:r>
        <w:r w:rsidR="000E01BD" w:rsidRPr="001A42F9" w:rsidDel="00FE6441">
          <w:rPr>
            <w:lang w:val="en-US"/>
          </w:rPr>
          <w:delText xml:space="preserve"> OpenGIS® Best Practice OGC document 06188r1</w:delText>
        </w:r>
        <w:commentRangeEnd w:id="1734"/>
        <w:r w:rsidDel="00FE6441">
          <w:rPr>
            <w:rStyle w:val="CommentReference"/>
          </w:rPr>
          <w:commentReference w:id="1734"/>
        </w:r>
      </w:del>
    </w:p>
    <w:p w14:paraId="1F3F210F" w14:textId="77777777" w:rsidR="000E01BD" w:rsidRPr="000E01BD" w:rsidRDefault="000E01BD" w:rsidP="00220B53">
      <w:pPr>
        <w:numPr>
          <w:ilvl w:val="0"/>
          <w:numId w:val="27"/>
        </w:numPr>
        <w:rPr>
          <w:lang w:val="de"/>
        </w:rPr>
      </w:pPr>
      <w:bookmarkStart w:id="1736"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1736"/>
    </w:p>
    <w:p w14:paraId="53E40222" w14:textId="77777777" w:rsidR="000E01BD" w:rsidRPr="001A42F9" w:rsidRDefault="000E01BD" w:rsidP="00220B53">
      <w:pPr>
        <w:numPr>
          <w:ilvl w:val="0"/>
          <w:numId w:val="27"/>
        </w:numPr>
        <w:rPr>
          <w:lang w:val="en-US"/>
        </w:rPr>
      </w:pPr>
      <w:bookmarkStart w:id="1737"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1737"/>
    </w:p>
    <w:p w14:paraId="6D32A957" w14:textId="1AA6E056" w:rsidR="000E01BD" w:rsidRPr="001A42F9" w:rsidDel="006C3505" w:rsidRDefault="005C6D04" w:rsidP="00220B53">
      <w:pPr>
        <w:numPr>
          <w:ilvl w:val="0"/>
          <w:numId w:val="27"/>
        </w:numPr>
        <w:rPr>
          <w:del w:id="1738" w:author="Grellet Sylvain" w:date="2021-10-21T13:43:00Z"/>
          <w:lang w:val="en-US"/>
        </w:rPr>
      </w:pPr>
      <w:ins w:id="1739" w:author="Katharina Schleidt" w:date="2021-04-21T15:08:00Z">
        <w:del w:id="1740" w:author="Grellet Sylvain" w:date="2021-10-21T13:43:00Z">
          <w:r w:rsidRPr="005C6D04" w:rsidDel="006C3505">
            <w:rPr>
              <w:lang w:val="en-US"/>
            </w:rPr>
            <w:delText>(removed as no longer relevant)</w:delText>
          </w:r>
        </w:del>
      </w:ins>
      <w:commentRangeStart w:id="1741"/>
      <w:del w:id="1742" w:author="Grellet Sylvain" w:date="2021-10-21T13:43:00Z">
        <w:r w:rsidR="000E01BD" w:rsidRPr="001A42F9" w:rsidDel="006C3505">
          <w:rPr>
            <w:lang w:val="en-US"/>
          </w:rPr>
          <w:delText xml:space="preserve">ISO/TS 19101-2, 2008, </w:delText>
        </w:r>
        <w:r w:rsidR="000E01BD" w:rsidRPr="001A42F9" w:rsidDel="006C3505">
          <w:rPr>
            <w:i/>
            <w:lang w:val="en-US"/>
          </w:rPr>
          <w:delText>Geographic information — Reference model — Part 2: Imagery</w:delText>
        </w:r>
        <w:commentRangeEnd w:id="1741"/>
        <w:r w:rsidDel="006C3505">
          <w:rPr>
            <w:rStyle w:val="CommentReference"/>
          </w:rPr>
          <w:commentReference w:id="1741"/>
        </w:r>
      </w:del>
    </w:p>
    <w:p w14:paraId="4B976A63" w14:textId="28322221" w:rsidR="000E01BD" w:rsidRPr="001A42F9" w:rsidDel="006C3505" w:rsidRDefault="005C6D04" w:rsidP="00220B53">
      <w:pPr>
        <w:numPr>
          <w:ilvl w:val="0"/>
          <w:numId w:val="27"/>
        </w:numPr>
        <w:rPr>
          <w:del w:id="1743" w:author="Grellet Sylvain" w:date="2021-10-21T13:43:00Z"/>
          <w:lang w:val="en-US"/>
        </w:rPr>
      </w:pPr>
      <w:ins w:id="1744" w:author="Katharina Schleidt" w:date="2021-04-21T15:08:00Z">
        <w:del w:id="1745" w:author="Grellet Sylvain" w:date="2021-10-21T13:43:00Z">
          <w:r w:rsidRPr="005C6D04" w:rsidDel="006C3505">
            <w:rPr>
              <w:lang w:val="en-US"/>
            </w:rPr>
            <w:delText>(removed as no longer relevant)</w:delText>
          </w:r>
        </w:del>
      </w:ins>
      <w:commentRangeStart w:id="1746"/>
      <w:del w:id="1747" w:author="Grellet Sylvain" w:date="2021-10-21T13:43:00Z">
        <w:r w:rsidR="000E01BD" w:rsidRPr="001A42F9" w:rsidDel="006C3505">
          <w:rPr>
            <w:lang w:val="en-US"/>
          </w:rPr>
          <w:delText xml:space="preserve">ISO 19115-2:2019, </w:delText>
        </w:r>
        <w:r w:rsidR="000E01BD" w:rsidRPr="001A42F9" w:rsidDel="006C3505">
          <w:rPr>
            <w:i/>
            <w:lang w:val="en-US"/>
          </w:rPr>
          <w:delText>Geographic information — Metadata — Part 2: Extensions for imagery and gridded data</w:delText>
        </w:r>
        <w:commentRangeEnd w:id="1746"/>
        <w:r w:rsidDel="006C3505">
          <w:rPr>
            <w:rStyle w:val="CommentReference"/>
          </w:rPr>
          <w:commentReference w:id="1746"/>
        </w:r>
      </w:del>
    </w:p>
    <w:p w14:paraId="0AD93481" w14:textId="04F42AED" w:rsidR="000E01BD" w:rsidRPr="001A42F9" w:rsidDel="006C3505" w:rsidRDefault="00F24D49" w:rsidP="00220B53">
      <w:pPr>
        <w:numPr>
          <w:ilvl w:val="0"/>
          <w:numId w:val="27"/>
        </w:numPr>
        <w:rPr>
          <w:del w:id="1748" w:author="Grellet Sylvain" w:date="2021-10-21T13:43:00Z"/>
          <w:lang w:val="en-US"/>
        </w:rPr>
      </w:pPr>
      <w:del w:id="1749" w:author="Grellet Sylvain" w:date="2021-10-21T13:43:00Z">
        <w:r w:rsidRPr="001A42F9" w:rsidDel="006C3505">
          <w:rPr>
            <w:lang w:val="en-US"/>
          </w:rPr>
          <w:delText>(removed as no longer relevant)</w:delText>
        </w:r>
      </w:del>
    </w:p>
    <w:p w14:paraId="49BFF8DA" w14:textId="1D26219D" w:rsidR="000E01BD" w:rsidRPr="005C6D04" w:rsidDel="006C3505" w:rsidRDefault="005C6D04" w:rsidP="00220B53">
      <w:pPr>
        <w:numPr>
          <w:ilvl w:val="0"/>
          <w:numId w:val="27"/>
        </w:numPr>
        <w:rPr>
          <w:del w:id="1750" w:author="Grellet Sylvain" w:date="2021-10-21T13:43:00Z"/>
          <w:lang w:val="en-US"/>
          <w:rPrChange w:id="1751" w:author="Katharina Schleidt" w:date="2021-04-21T15:08:00Z">
            <w:rPr>
              <w:del w:id="1752" w:author="Grellet Sylvain" w:date="2021-10-21T13:43:00Z"/>
              <w:lang w:val="de"/>
            </w:rPr>
          </w:rPrChange>
        </w:rPr>
      </w:pPr>
      <w:ins w:id="1753" w:author="Katharina Schleidt" w:date="2021-04-21T15:08:00Z">
        <w:del w:id="1754" w:author="Grellet Sylvain" w:date="2021-10-21T13:43:00Z">
          <w:r w:rsidRPr="005C6D04" w:rsidDel="006C3505">
            <w:rPr>
              <w:lang w:val="en-US"/>
              <w:rPrChange w:id="1755" w:author="Katharina Schleidt" w:date="2021-04-21T15:08:00Z">
                <w:rPr>
                  <w:lang w:val="de"/>
                </w:rPr>
              </w:rPrChange>
            </w:rPr>
            <w:delText>(removed as no longer relevant)</w:delText>
          </w:r>
        </w:del>
      </w:ins>
      <w:del w:id="1756" w:author="Grellet Sylvain" w:date="2021-10-21T13:43:00Z">
        <w:r w:rsidR="000E01BD" w:rsidRPr="005C6D04" w:rsidDel="006C3505">
          <w:rPr>
            <w:lang w:val="en-US"/>
            <w:rPrChange w:id="1757" w:author="Katharina Schleidt" w:date="2021-04-21T15:08:00Z">
              <w:rPr>
                <w:lang w:val="de"/>
              </w:rPr>
            </w:rPrChange>
          </w:rPr>
          <w:delText xml:space="preserve">ISO 19143:2010, </w:delText>
        </w:r>
        <w:r w:rsidR="000E01BD" w:rsidRPr="005C6D04" w:rsidDel="006C3505">
          <w:rPr>
            <w:i/>
            <w:lang w:val="en-US"/>
            <w:rPrChange w:id="1758"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1759"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1759"/>
    </w:p>
    <w:p w14:paraId="66D96BEC" w14:textId="77777777" w:rsidR="000E01BD" w:rsidRPr="000E01BD" w:rsidRDefault="000E01BD" w:rsidP="00220B53">
      <w:pPr>
        <w:numPr>
          <w:ilvl w:val="0"/>
          <w:numId w:val="27"/>
        </w:numPr>
        <w:rPr>
          <w:lang w:val="de"/>
        </w:rPr>
      </w:pPr>
      <w:bookmarkStart w:id="1760"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1760"/>
    </w:p>
    <w:p w14:paraId="3E0E2329" w14:textId="376DE00D" w:rsidR="000E01BD" w:rsidRPr="001A42F9" w:rsidRDefault="000E01BD" w:rsidP="00220B53">
      <w:pPr>
        <w:numPr>
          <w:ilvl w:val="0"/>
          <w:numId w:val="27"/>
        </w:numPr>
        <w:rPr>
          <w:lang w:val="en-US"/>
        </w:rPr>
      </w:pPr>
      <w:bookmarkStart w:id="1761"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7">
        <w:r w:rsidRPr="001A42F9">
          <w:rPr>
            <w:rStyle w:val="Hyperlink"/>
            <w:lang w:val="en-US"/>
          </w:rPr>
          <w:t>http://infoscience.epfl.ch/record/313/files/Nieva01.pdf</w:t>
        </w:r>
      </w:hyperlink>
      <w:bookmarkEnd w:id="1761"/>
      <w:r w:rsidRPr="001A42F9">
        <w:rPr>
          <w:lang w:val="en-US"/>
        </w:rPr>
        <w:t xml:space="preserve"> </w:t>
      </w:r>
    </w:p>
    <w:p w14:paraId="3F67C159" w14:textId="66E90A75" w:rsidR="000E01BD" w:rsidRPr="001B02F3" w:rsidDel="001E7714" w:rsidRDefault="005C6D04" w:rsidP="00220B53">
      <w:pPr>
        <w:numPr>
          <w:ilvl w:val="0"/>
          <w:numId w:val="27"/>
        </w:numPr>
        <w:rPr>
          <w:del w:id="1762" w:author="Grellet Sylvain" w:date="2021-10-21T13:58:00Z"/>
          <w:lang w:val="en-US"/>
          <w:rPrChange w:id="1763" w:author="Katharina Schleidt" w:date="2021-04-18T19:25:00Z">
            <w:rPr>
              <w:del w:id="1764" w:author="Grellet Sylvain" w:date="2021-10-21T13:58:00Z"/>
              <w:lang w:val="de"/>
            </w:rPr>
          </w:rPrChange>
        </w:rPr>
      </w:pPr>
      <w:ins w:id="1765" w:author="Katharina Schleidt" w:date="2021-04-21T15:09:00Z">
        <w:del w:id="1766" w:author="Grellet Sylvain" w:date="2021-10-21T13:58:00Z">
          <w:r w:rsidRPr="005C6D04" w:rsidDel="001E7714">
            <w:rPr>
              <w:i/>
              <w:lang w:val="en-US"/>
            </w:rPr>
            <w:delText>(removed as no longer relevant)</w:delText>
          </w:r>
        </w:del>
      </w:ins>
      <w:del w:id="1767" w:author="Grellet Sylvain" w:date="2021-10-21T13:58:00Z">
        <w:r w:rsidR="000E01BD" w:rsidRPr="001A42F9" w:rsidDel="001E7714">
          <w:rPr>
            <w:i/>
            <w:lang w:val="en-US"/>
          </w:rPr>
          <w:delText>Object Constraint Language (OCL) v2.0</w:delText>
        </w:r>
        <w:r w:rsidR="000E01BD" w:rsidRPr="001A42F9" w:rsidDel="001E7714">
          <w:rPr>
            <w:lang w:val="en-US"/>
          </w:rPr>
          <w:delText xml:space="preserve">. </w:delText>
        </w:r>
        <w:r w:rsidR="000E01BD" w:rsidRPr="001B02F3" w:rsidDel="001E7714">
          <w:rPr>
            <w:lang w:val="en-US"/>
            <w:rPrChange w:id="1768" w:author="Katharina Schleidt" w:date="2021-04-18T19:25:00Z">
              <w:rPr>
                <w:lang w:val="de"/>
              </w:rPr>
            </w:rPrChange>
          </w:rPr>
          <w:delText>OMG Available Specification formal/06-05-01. Object Management Group, Needham, Mass. USA</w:delText>
        </w:r>
      </w:del>
    </w:p>
    <w:p w14:paraId="2534BCEA" w14:textId="2EF1A1AB" w:rsidR="001E7714" w:rsidRDefault="000E01BD" w:rsidP="001E7714">
      <w:pPr>
        <w:numPr>
          <w:ilvl w:val="0"/>
          <w:numId w:val="27"/>
        </w:numPr>
        <w:rPr>
          <w:ins w:id="1769" w:author="Grellet Sylvain" w:date="2021-10-21T14:03:00Z"/>
          <w:lang w:val="en-US"/>
        </w:rPr>
      </w:pPr>
      <w:bookmarkStart w:id="1770" w:name="_Ref85807743"/>
      <w:commentRangeStart w:id="1771"/>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Originally published in the Disseminations of the International Statistical Applications Institute, 4th edition, 1995, Wichita: ACG Press, pp. 6166. Revised 1996, 1997. Available (viewed 202</w:t>
      </w:r>
      <w:ins w:id="1772" w:author="Grellet Sylvain" w:date="2021-10-21T14:02:00Z">
        <w:r w:rsidR="001E7714">
          <w:rPr>
            <w:lang w:val="en-US"/>
          </w:rPr>
          <w:t>1</w:t>
        </w:r>
      </w:ins>
      <w:del w:id="1773" w:author="Grellet Sylvain" w:date="2021-10-21T14:02:00Z">
        <w:r w:rsidRPr="001A42F9" w:rsidDel="001E7714">
          <w:rPr>
            <w:lang w:val="en-US"/>
          </w:rPr>
          <w:delText>0</w:delText>
        </w:r>
      </w:del>
      <w:r w:rsidRPr="001A42F9">
        <w:rPr>
          <w:lang w:val="en-US"/>
        </w:rPr>
        <w:t>-</w:t>
      </w:r>
      <w:ins w:id="1774" w:author="Grellet Sylvain" w:date="2021-10-21T14:02:00Z">
        <w:r w:rsidR="001E7714">
          <w:rPr>
            <w:lang w:val="en-US"/>
          </w:rPr>
          <w:t>10</w:t>
        </w:r>
      </w:ins>
      <w:del w:id="1775" w:author="Grellet Sylvain" w:date="2021-10-21T14:02:00Z">
        <w:r w:rsidRPr="001A42F9" w:rsidDel="001E7714">
          <w:rPr>
            <w:lang w:val="en-US"/>
          </w:rPr>
          <w:delText>09</w:delText>
        </w:r>
      </w:del>
      <w:r w:rsidRPr="001A42F9">
        <w:rPr>
          <w:lang w:val="en-US"/>
        </w:rPr>
        <w:t>-2</w:t>
      </w:r>
      <w:ins w:id="1776" w:author="Grellet Sylvain" w:date="2021-10-21T14:02:00Z">
        <w:r w:rsidR="001E7714">
          <w:rPr>
            <w:lang w:val="en-US"/>
          </w:rPr>
          <w:t>1</w:t>
        </w:r>
      </w:ins>
      <w:r w:rsidRPr="001A42F9">
        <w:rPr>
          <w:lang w:val="en-US"/>
        </w:rPr>
        <w:t xml:space="preserve">) at </w:t>
      </w:r>
      <w:ins w:id="1777" w:author="Grellet Sylvain" w:date="2021-10-21T14:03:00Z">
        <w:r w:rsidR="001E7714">
          <w:rPr>
            <w:lang w:val="en-US"/>
          </w:rPr>
          <w:fldChar w:fldCharType="begin"/>
        </w:r>
        <w:r w:rsidR="001E7714">
          <w:rPr>
            <w:lang w:val="en-US"/>
          </w:rPr>
          <w:instrText xml:space="preserve"> HYPERLINK "</w:instrText>
        </w:r>
        <w:r w:rsidR="001E7714" w:rsidRPr="001E7714">
          <w:rPr>
            <w:lang w:val="en-US"/>
          </w:rPr>
          <w:instrText>https://www.academia.edu/3337298/Measurement_theory_Frequently_asked_questions</w:instrText>
        </w:r>
        <w:r w:rsidR="001E7714">
          <w:rPr>
            <w:lang w:val="en-US"/>
          </w:rPr>
          <w:instrText xml:space="preserve">" </w:instrText>
        </w:r>
        <w:r w:rsidR="001E7714">
          <w:rPr>
            <w:lang w:val="en-US"/>
          </w:rPr>
          <w:fldChar w:fldCharType="separate"/>
        </w:r>
        <w:r w:rsidR="001E7714" w:rsidRPr="00157400">
          <w:rPr>
            <w:rStyle w:val="Hyperlink"/>
            <w:lang w:val="en-US"/>
          </w:rPr>
          <w:t>https://www.academia.edu/3337298/Measurement_theory_Frequently_asked_questions</w:t>
        </w:r>
        <w:r w:rsidR="001E7714">
          <w:rPr>
            <w:lang w:val="en-US"/>
          </w:rPr>
          <w:fldChar w:fldCharType="end"/>
        </w:r>
        <w:bookmarkEnd w:id="1770"/>
        <w:r w:rsidR="001E7714">
          <w:rPr>
            <w:lang w:val="en-US"/>
          </w:rPr>
          <w:t xml:space="preserve"> </w:t>
        </w:r>
      </w:ins>
    </w:p>
    <w:p w14:paraId="0A714AED" w14:textId="3525B2C4" w:rsidR="000E01BD" w:rsidRPr="001A42F9" w:rsidDel="001E7714" w:rsidRDefault="00A27DE8" w:rsidP="00220B53">
      <w:pPr>
        <w:numPr>
          <w:ilvl w:val="0"/>
          <w:numId w:val="27"/>
        </w:numPr>
        <w:rPr>
          <w:del w:id="1778" w:author="Grellet Sylvain" w:date="2021-10-21T14:03:00Z"/>
          <w:lang w:val="en-US"/>
        </w:rPr>
      </w:pPr>
      <w:del w:id="1779" w:author="Grellet Sylvain" w:date="2021-10-21T14:03:00Z">
        <w:r w:rsidDel="001E7714">
          <w:fldChar w:fldCharType="begin"/>
        </w:r>
        <w:r w:rsidDel="001E7714">
          <w:delInstrText xml:space="preserve"> HYPERLINK "ftp://ftp.sas.com/pub/neural/measurement.html" \h </w:delInstrText>
        </w:r>
        <w:r w:rsidDel="001E7714">
          <w:fldChar w:fldCharType="separate"/>
        </w:r>
        <w:r w:rsidR="000E01BD" w:rsidRPr="001A42F9" w:rsidDel="001E7714">
          <w:rPr>
            <w:rStyle w:val="Hyperlink"/>
            <w:lang w:val="en-US"/>
          </w:rPr>
          <w:delText>ftp://ftp.sas.com/pub/neural/measurement.html</w:delText>
        </w:r>
        <w:r w:rsidDel="001E7714">
          <w:rPr>
            <w:rStyle w:val="Hyperlink"/>
            <w:lang w:val="en-US"/>
          </w:rPr>
          <w:fldChar w:fldCharType="end"/>
        </w:r>
        <w:commentRangeEnd w:id="1771"/>
        <w:r w:rsidR="003A68D3" w:rsidDel="001E7714">
          <w:rPr>
            <w:rStyle w:val="CommentReference"/>
          </w:rPr>
          <w:commentReference w:id="1771"/>
        </w:r>
      </w:del>
    </w:p>
    <w:p w14:paraId="37542689" w14:textId="25B8126B" w:rsidR="000E01BD" w:rsidRPr="001A42F9" w:rsidRDefault="000E01BD" w:rsidP="00220B53">
      <w:pPr>
        <w:numPr>
          <w:ilvl w:val="0"/>
          <w:numId w:val="27"/>
        </w:numPr>
        <w:rPr>
          <w:lang w:val="en-US"/>
        </w:rPr>
      </w:pPr>
      <w:bookmarkStart w:id="1780" w:name="_Ref8571994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1781" w:author="Katharina Schleidt" w:date="2021-04-18T20:18:00Z">
        <w:r w:rsidR="00032197" w:rsidRPr="00032197">
          <w:t>https://ucum.org/ucum.html</w:t>
        </w:r>
      </w:ins>
      <w:del w:id="1782"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8">
        <w:r w:rsidRPr="001A42F9">
          <w:rPr>
            <w:rStyle w:val="Hyperlink"/>
            <w:lang w:val="en-US"/>
          </w:rPr>
          <w:t>http://finto.fi/ucum/en/</w:t>
        </w:r>
      </w:hyperlink>
      <w:r w:rsidRPr="001A42F9">
        <w:rPr>
          <w:lang w:val="en-US"/>
        </w:rPr>
        <w:t xml:space="preserve"> (viewed 2020-09-24) </w:t>
      </w:r>
      <w:bookmarkEnd w:id="1780"/>
    </w:p>
    <w:p w14:paraId="325737B4" w14:textId="0C1E8927" w:rsidR="000E01BD" w:rsidRPr="000E01BD" w:rsidRDefault="000E01BD" w:rsidP="00220B53">
      <w:pPr>
        <w:numPr>
          <w:ilvl w:val="0"/>
          <w:numId w:val="27"/>
        </w:numPr>
        <w:rPr>
          <w:lang w:val="de"/>
        </w:rPr>
      </w:pPr>
      <w:bookmarkStart w:id="1783"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http://www.opengeospatial.org/standards/sensorml</w:t>
        </w:r>
      </w:hyperlink>
      <w:bookmarkEnd w:id="1783"/>
    </w:p>
    <w:p w14:paraId="5700B760" w14:textId="77777777" w:rsidR="000E01BD" w:rsidRPr="001A42F9" w:rsidRDefault="000E01BD" w:rsidP="00220B53">
      <w:pPr>
        <w:numPr>
          <w:ilvl w:val="0"/>
          <w:numId w:val="27"/>
        </w:numPr>
        <w:rPr>
          <w:lang w:val="en-US"/>
        </w:rPr>
      </w:pPr>
      <w:bookmarkStart w:id="1784"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1784"/>
      <w:r w:rsidRPr="001A42F9">
        <w:rPr>
          <w:lang w:val="en-US"/>
        </w:rPr>
        <w:t xml:space="preserve"> </w:t>
      </w:r>
    </w:p>
    <w:p w14:paraId="5187C68D" w14:textId="77777777" w:rsidR="000E01BD" w:rsidRPr="000E01BD" w:rsidRDefault="000E01BD" w:rsidP="00220B53">
      <w:pPr>
        <w:numPr>
          <w:ilvl w:val="0"/>
          <w:numId w:val="27"/>
        </w:numPr>
        <w:rPr>
          <w:lang w:val="de"/>
        </w:rPr>
      </w:pPr>
      <w:bookmarkStart w:id="1785"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1785"/>
      <w:r w:rsidRPr="000E01BD">
        <w:rPr>
          <w:lang w:val="de"/>
        </w:rPr>
        <w:t xml:space="preserve"> </w:t>
      </w:r>
    </w:p>
    <w:p w14:paraId="60D8DF8B" w14:textId="3AD0248B" w:rsidR="000E01BD" w:rsidRPr="009A03C8" w:rsidDel="00A507CB" w:rsidRDefault="009A03C8" w:rsidP="00220B53">
      <w:pPr>
        <w:numPr>
          <w:ilvl w:val="0"/>
          <w:numId w:val="27"/>
        </w:numPr>
        <w:rPr>
          <w:del w:id="1786" w:author="Grellet Sylvain" w:date="2021-10-21T14:52:00Z"/>
          <w:lang w:val="en-US"/>
          <w:rPrChange w:id="1787" w:author="Katharina Schleidt" w:date="2021-04-21T15:44:00Z">
            <w:rPr>
              <w:del w:id="1788" w:author="Grellet Sylvain" w:date="2021-10-21T14:52:00Z"/>
              <w:lang w:val="de"/>
            </w:rPr>
          </w:rPrChange>
        </w:rPr>
      </w:pPr>
      <w:ins w:id="1789" w:author="Katharina Schleidt" w:date="2021-04-21T15:44:00Z">
        <w:del w:id="1790" w:author="Grellet Sylvain" w:date="2021-10-21T14:52:00Z">
          <w:r w:rsidRPr="009A03C8" w:rsidDel="00A507CB">
            <w:rPr>
              <w:lang w:val="en-US"/>
            </w:rPr>
            <w:delText>(removed as no longer relevant)</w:delText>
          </w:r>
        </w:del>
      </w:ins>
      <w:del w:id="1791" w:author="Grellet Sylvain" w:date="2021-10-21T14:52:00Z">
        <w:r w:rsidR="000E01BD" w:rsidRPr="001A42F9" w:rsidDel="00A507CB">
          <w:rPr>
            <w:lang w:val="en-US"/>
          </w:rPr>
          <w:delText xml:space="preserve">Stevens, S.S. On the theory of scales of measurements. </w:delText>
        </w:r>
        <w:r w:rsidR="000E01BD" w:rsidRPr="009A03C8" w:rsidDel="00A507CB">
          <w:rPr>
            <w:i/>
            <w:lang w:val="en-US"/>
            <w:rPrChange w:id="1792" w:author="Katharina Schleidt" w:date="2021-04-21T15:44:00Z">
              <w:rPr>
                <w:i/>
                <w:lang w:val="de"/>
              </w:rPr>
            </w:rPrChange>
          </w:rPr>
          <w:delText>Science</w:delText>
        </w:r>
        <w:r w:rsidR="000E01BD" w:rsidRPr="009A03C8" w:rsidDel="00A507CB">
          <w:rPr>
            <w:lang w:val="en-US"/>
            <w:rPrChange w:id="1793" w:author="Katharina Schleidt" w:date="2021-04-21T15:44:00Z">
              <w:rPr>
                <w:lang w:val="de"/>
              </w:rPr>
            </w:rPrChange>
          </w:rPr>
          <w:delText xml:space="preserve"> 1946, </w:delText>
        </w:r>
        <w:r w:rsidR="000E01BD" w:rsidRPr="009A03C8" w:rsidDel="00A507CB">
          <w:rPr>
            <w:b/>
            <w:lang w:val="en-US"/>
            <w:rPrChange w:id="1794" w:author="Katharina Schleidt" w:date="2021-04-21T15:44:00Z">
              <w:rPr>
                <w:b/>
                <w:lang w:val="de"/>
              </w:rPr>
            </w:rPrChange>
          </w:rPr>
          <w:delText>103</w:delText>
        </w:r>
        <w:r w:rsidR="000E01BD" w:rsidRPr="009A03C8" w:rsidDel="00A507CB">
          <w:rPr>
            <w:lang w:val="en-US"/>
            <w:rPrChange w:id="1795"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1796"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1796"/>
    </w:p>
    <w:p w14:paraId="0235D254" w14:textId="77777777" w:rsidR="000E01BD" w:rsidRPr="001A42F9" w:rsidRDefault="000E01BD" w:rsidP="00220B53">
      <w:pPr>
        <w:numPr>
          <w:ilvl w:val="0"/>
          <w:numId w:val="27"/>
        </w:numPr>
        <w:rPr>
          <w:lang w:val="en-US"/>
        </w:rPr>
      </w:pPr>
      <w:bookmarkStart w:id="1797"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1797"/>
    </w:p>
    <w:p w14:paraId="39D31349" w14:textId="293E13C9" w:rsidR="00F24D49" w:rsidRPr="001A42F9" w:rsidDel="00886ADC" w:rsidRDefault="00F24D49" w:rsidP="00220B53">
      <w:pPr>
        <w:numPr>
          <w:ilvl w:val="0"/>
          <w:numId w:val="27"/>
        </w:numPr>
        <w:rPr>
          <w:del w:id="1798" w:author="Grellet Sylvain" w:date="2021-10-21T14:54:00Z"/>
          <w:lang w:val="en-US"/>
        </w:rPr>
      </w:pPr>
      <w:bookmarkStart w:id="1799" w:name="_3w19e94" w:colFirst="0" w:colLast="0"/>
      <w:bookmarkEnd w:id="1799"/>
      <w:del w:id="1800" w:author="Grellet Sylvain" w:date="2021-10-21T14:54:00Z">
        <w:r w:rsidRPr="001A42F9" w:rsidDel="00886ADC">
          <w:rPr>
            <w:lang w:val="en-US"/>
          </w:rPr>
          <w:delText xml:space="preserve"> (removed as no longer relevant)</w:delText>
        </w:r>
      </w:del>
    </w:p>
    <w:p w14:paraId="576AECA4" w14:textId="467BDF08" w:rsidR="000E01BD" w:rsidRPr="009A03C8" w:rsidDel="00886ADC" w:rsidRDefault="009A03C8" w:rsidP="00220B53">
      <w:pPr>
        <w:numPr>
          <w:ilvl w:val="0"/>
          <w:numId w:val="27"/>
        </w:numPr>
        <w:rPr>
          <w:del w:id="1801" w:author="Grellet Sylvain" w:date="2021-10-21T14:54:00Z"/>
          <w:lang w:val="en-US"/>
          <w:rPrChange w:id="1802" w:author="Katharina Schleidt" w:date="2021-04-21T15:50:00Z">
            <w:rPr>
              <w:del w:id="1803" w:author="Grellet Sylvain" w:date="2021-10-21T14:54:00Z"/>
              <w:lang w:val="de"/>
            </w:rPr>
          </w:rPrChange>
        </w:rPr>
      </w:pPr>
      <w:ins w:id="1804" w:author="Katharina Schleidt" w:date="2021-04-21T15:46:00Z">
        <w:del w:id="1805" w:author="Grellet Sylvain" w:date="2021-10-21T14:54:00Z">
          <w:r w:rsidRPr="009A03C8" w:rsidDel="00886ADC">
            <w:rPr>
              <w:lang w:val="en-US"/>
            </w:rPr>
            <w:delText>(removed as no longer relevant)</w:delText>
          </w:r>
        </w:del>
      </w:ins>
      <w:del w:id="1806" w:author="Grellet Sylvain" w:date="2021-10-21T14:54:00Z">
        <w:r w:rsidR="000E01BD" w:rsidRPr="001A42F9" w:rsidDel="00886ADC">
          <w:rPr>
            <w:lang w:val="en-US"/>
          </w:rPr>
          <w:delText xml:space="preserve">Yoder, J.W., Balaguer, F., Johnson, R. </w:delText>
        </w:r>
        <w:r w:rsidR="000E01BD" w:rsidRPr="001A42F9" w:rsidDel="00886ADC">
          <w:rPr>
            <w:i/>
            <w:lang w:val="en-US"/>
          </w:rPr>
          <w:delText>From analysis to design of the observation pattern</w:delText>
        </w:r>
        <w:r w:rsidR="000E01BD" w:rsidRPr="001A42F9" w:rsidDel="00886ADC">
          <w:rPr>
            <w:lang w:val="en-US"/>
          </w:rPr>
          <w:delText xml:space="preserve">. </w:delText>
        </w:r>
        <w:r w:rsidR="000E01BD" w:rsidRPr="009A03C8" w:rsidDel="00886ADC">
          <w:rPr>
            <w:lang w:val="en-US"/>
            <w:rPrChange w:id="1807" w:author="Katharina Schleidt" w:date="2021-04-21T15:50:00Z">
              <w:rPr>
                <w:lang w:val="de"/>
              </w:rPr>
            </w:rPrChange>
          </w:rPr>
          <w:delText xml:space="preserve">Available (viewed 2011-10-14) at </w:delText>
        </w:r>
        <w:r w:rsidR="00B01162" w:rsidDel="00886ADC">
          <w:fldChar w:fldCharType="begin"/>
        </w:r>
        <w:r w:rsidR="00B01162" w:rsidDel="00886ADC">
          <w:delInstrText xml:space="preserve"> HYPERLINK "http://citeseerx.ist.psu.edu/viewdoc/summary?doi=10.1.1.87.6287" \h </w:delInstrText>
        </w:r>
        <w:r w:rsidR="00B01162" w:rsidDel="00886ADC">
          <w:fldChar w:fldCharType="separate"/>
        </w:r>
        <w:r w:rsidR="000E01BD" w:rsidRPr="009A03C8" w:rsidDel="00886ADC">
          <w:rPr>
            <w:rStyle w:val="Hyperlink"/>
            <w:lang w:val="en-US"/>
            <w:rPrChange w:id="1808" w:author="Katharina Schleidt" w:date="2021-04-21T15:50:00Z">
              <w:rPr>
                <w:rStyle w:val="Hyperlink"/>
                <w:lang w:val="de"/>
              </w:rPr>
            </w:rPrChange>
          </w:rPr>
          <w:delText>citeseerx.ist.psu.edu</w:delText>
        </w:r>
        <w:r w:rsidR="00B01162" w:rsidDel="00886ADC">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1809" w:name="_ke1jpxfdidr0" w:colFirst="0" w:colLast="0"/>
      <w:bookmarkStart w:id="1810" w:name="_Ref52486267"/>
      <w:bookmarkEnd w:id="1809"/>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1810"/>
      <w:r w:rsidRPr="000E01BD">
        <w:rPr>
          <w:i/>
          <w:lang w:val="de"/>
        </w:rPr>
        <w:t xml:space="preserve"> </w:t>
      </w:r>
    </w:p>
    <w:p w14:paraId="2E6E8FE5" w14:textId="77777777" w:rsidR="000E01BD" w:rsidRPr="001A42F9" w:rsidRDefault="000E01BD" w:rsidP="00220B53">
      <w:pPr>
        <w:numPr>
          <w:ilvl w:val="0"/>
          <w:numId w:val="27"/>
        </w:numPr>
        <w:rPr>
          <w:lang w:val="en-US"/>
        </w:rPr>
      </w:pPr>
      <w:bookmarkStart w:id="1811" w:name="_4zj9roh0nc22" w:colFirst="0" w:colLast="0"/>
      <w:bookmarkStart w:id="1812" w:name="_Ref52486218"/>
      <w:bookmarkEnd w:id="1811"/>
      <w:r w:rsidRPr="001A42F9">
        <w:rPr>
          <w:lang w:val="en-US"/>
        </w:rPr>
        <w:t xml:space="preserve">K. Schleidt and P. Baumann, "Interconnecting Sensor Data and Datacubes,"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1812"/>
      <w:r w:rsidRPr="001A42F9">
        <w:rPr>
          <w:lang w:val="en-US"/>
        </w:rPr>
        <w:t xml:space="preserve"> </w:t>
      </w:r>
    </w:p>
    <w:p w14:paraId="62931DA7" w14:textId="01B70E74" w:rsidR="000E01BD" w:rsidRPr="000E01BD" w:rsidRDefault="000E01BD" w:rsidP="00220B53">
      <w:pPr>
        <w:numPr>
          <w:ilvl w:val="0"/>
          <w:numId w:val="27"/>
        </w:numPr>
        <w:rPr>
          <w:lang w:val="de"/>
        </w:rPr>
      </w:pPr>
      <w:bookmarkStart w:id="1813" w:name="_lrqa8kqa7h6w" w:colFirst="0" w:colLast="0"/>
      <w:bookmarkStart w:id="1814" w:name="_Ref85720765"/>
      <w:bookmarkEnd w:id="1813"/>
      <w:r w:rsidRPr="00DF378C">
        <w:rPr>
          <w:i/>
          <w:lang w:val="fr-FR"/>
          <w:rPrChange w:id="1815" w:author="Grellet Sylvain" w:date="2021-10-21T21:32:00Z">
            <w:rPr>
              <w:i/>
              <w:lang w:val="en-US"/>
            </w:rPr>
          </w:rPrChange>
        </w:rPr>
        <w:t xml:space="preserve">QUDT - </w:t>
      </w:r>
      <w:proofErr w:type="spellStart"/>
      <w:r w:rsidRPr="00DF378C">
        <w:rPr>
          <w:i/>
          <w:lang w:val="fr-FR"/>
          <w:rPrChange w:id="1816" w:author="Grellet Sylvain" w:date="2021-10-21T21:32:00Z">
            <w:rPr>
              <w:i/>
              <w:lang w:val="en-US"/>
            </w:rPr>
          </w:rPrChange>
        </w:rPr>
        <w:t>Quantities</w:t>
      </w:r>
      <w:proofErr w:type="spellEnd"/>
      <w:r w:rsidRPr="00DF378C">
        <w:rPr>
          <w:i/>
          <w:lang w:val="fr-FR"/>
          <w:rPrChange w:id="1817" w:author="Grellet Sylvain" w:date="2021-10-21T21:32:00Z">
            <w:rPr>
              <w:i/>
              <w:lang w:val="en-US"/>
            </w:rPr>
          </w:rPrChange>
        </w:rPr>
        <w:t xml:space="preserve">, </w:t>
      </w:r>
      <w:proofErr w:type="spellStart"/>
      <w:r w:rsidRPr="00DF378C">
        <w:rPr>
          <w:i/>
          <w:lang w:val="fr-FR"/>
          <w:rPrChange w:id="1818" w:author="Grellet Sylvain" w:date="2021-10-21T21:32:00Z">
            <w:rPr>
              <w:i/>
              <w:lang w:val="en-US"/>
            </w:rPr>
          </w:rPrChange>
        </w:rPr>
        <w:t>Units</w:t>
      </w:r>
      <w:proofErr w:type="spellEnd"/>
      <w:r w:rsidRPr="00DF378C">
        <w:rPr>
          <w:i/>
          <w:lang w:val="fr-FR"/>
          <w:rPrChange w:id="1819" w:author="Grellet Sylvain" w:date="2021-10-21T21:32:00Z">
            <w:rPr>
              <w:i/>
              <w:lang w:val="en-US"/>
            </w:rPr>
          </w:rPrChange>
        </w:rPr>
        <w:t>, Dimensions and Data Types Ontologies</w:t>
      </w:r>
      <w:r w:rsidRPr="00DF378C">
        <w:rPr>
          <w:lang w:val="fr-FR"/>
          <w:rPrChange w:id="1820" w:author="Grellet Sylvain" w:date="2021-10-21T21:32: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90">
        <w:r w:rsidRPr="000E01BD">
          <w:rPr>
            <w:rStyle w:val="Hyperlink"/>
            <w:lang w:val="de"/>
          </w:rPr>
          <w:t>http://www.qudt.org/</w:t>
        </w:r>
      </w:hyperlink>
      <w:r w:rsidRPr="000E01BD">
        <w:rPr>
          <w:lang w:val="de"/>
        </w:rPr>
        <w:t xml:space="preserve"> </w:t>
      </w:r>
      <w:bookmarkEnd w:id="1814"/>
    </w:p>
    <w:p w14:paraId="40E58B3A" w14:textId="66B23AFA" w:rsidR="000E01BD" w:rsidRPr="001A42F9" w:rsidRDefault="000E01BD" w:rsidP="00220B53">
      <w:pPr>
        <w:numPr>
          <w:ilvl w:val="0"/>
          <w:numId w:val="27"/>
        </w:numPr>
        <w:rPr>
          <w:lang w:val="en-US"/>
        </w:rPr>
      </w:pPr>
      <w:bookmarkStart w:id="1821" w:name="_y20zani37k1u" w:colFirst="0" w:colLast="0"/>
      <w:bookmarkStart w:id="1822" w:name="_Ref85723919"/>
      <w:bookmarkEnd w:id="1821"/>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1">
        <w:r w:rsidRPr="001A42F9">
          <w:rPr>
            <w:rStyle w:val="Hyperlink"/>
            <w:lang w:val="en-US"/>
          </w:rPr>
          <w:t>https://www.w3.org/TR/vocab-ssn/</w:t>
        </w:r>
      </w:hyperlink>
      <w:r w:rsidRPr="001A42F9">
        <w:rPr>
          <w:lang w:val="en-US"/>
        </w:rPr>
        <w:t xml:space="preserve"> </w:t>
      </w:r>
      <w:bookmarkEnd w:id="1822"/>
    </w:p>
    <w:p w14:paraId="411AF7B4" w14:textId="5E8D638F" w:rsidR="000E01BD" w:rsidRPr="001A42F9" w:rsidRDefault="000E01BD" w:rsidP="00220B53">
      <w:pPr>
        <w:numPr>
          <w:ilvl w:val="0"/>
          <w:numId w:val="27"/>
        </w:numPr>
        <w:rPr>
          <w:lang w:val="en-US"/>
        </w:rPr>
      </w:pPr>
      <w:bookmarkStart w:id="1823" w:name="_eyz613s6s55c" w:colFirst="0" w:colLast="0"/>
      <w:bookmarkEnd w:id="1823"/>
      <w:commentRangeStart w:id="1824"/>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2">
        <w:r w:rsidRPr="001A42F9">
          <w:rPr>
            <w:rStyle w:val="Hyperlink"/>
            <w:lang w:val="en-US"/>
          </w:rPr>
          <w:t>https://inspire.ec.europa.eu/id/document/tg/d2.9-o%26m-swe</w:t>
        </w:r>
      </w:hyperlink>
      <w:r w:rsidRPr="001A42F9">
        <w:rPr>
          <w:lang w:val="en-US"/>
        </w:rPr>
        <w:t xml:space="preserve"> </w:t>
      </w:r>
      <w:commentRangeEnd w:id="1824"/>
      <w:r w:rsidR="002E3170">
        <w:rPr>
          <w:rStyle w:val="CommentReference"/>
        </w:rPr>
        <w:commentReference w:id="1824"/>
      </w:r>
    </w:p>
    <w:p w14:paraId="429D80BE" w14:textId="77777777" w:rsidR="000E01BD" w:rsidRPr="001B02F3" w:rsidRDefault="000E01BD" w:rsidP="00220B53">
      <w:pPr>
        <w:numPr>
          <w:ilvl w:val="0"/>
          <w:numId w:val="27"/>
        </w:numPr>
        <w:rPr>
          <w:lang w:val="en-US"/>
          <w:rPrChange w:id="1825" w:author="Katharina Schleidt" w:date="2021-04-18T19:25:00Z">
            <w:rPr>
              <w:lang w:val="de"/>
            </w:rPr>
          </w:rPrChange>
        </w:rPr>
      </w:pPr>
      <w:bookmarkStart w:id="1826" w:name="_iokycrd6np27" w:colFirst="0" w:colLast="0"/>
      <w:bookmarkEnd w:id="1826"/>
      <w:commentRangeStart w:id="1827"/>
      <w:r w:rsidRPr="001A42F9">
        <w:rPr>
          <w:i/>
          <w:lang w:val="en-US"/>
        </w:rPr>
        <w:t>Ontology for observations and sampling features, with alignments to existing models</w:t>
      </w:r>
      <w:r w:rsidRPr="001A42F9">
        <w:rPr>
          <w:lang w:val="en-US"/>
        </w:rPr>
        <w:t xml:space="preserve">. </w:t>
      </w:r>
      <w:r w:rsidRPr="001B02F3">
        <w:rPr>
          <w:lang w:val="en-US"/>
          <w:rPrChange w:id="1828" w:author="Katharina Schleidt" w:date="2021-04-18T19:25:00Z">
            <w:rPr>
              <w:lang w:val="de"/>
            </w:rPr>
          </w:rPrChange>
        </w:rPr>
        <w:t xml:space="preserve">S.J.D. Cox. Semantic Web. 2017. Available (viewed 2020-09-29) at https://content.iospress.com/articles/semantic-web/sw214 </w:t>
      </w:r>
      <w:commentRangeEnd w:id="1827"/>
      <w:r w:rsidR="002E3170">
        <w:rPr>
          <w:rStyle w:val="CommentReference"/>
        </w:rPr>
        <w:commentReference w:id="1827"/>
      </w:r>
    </w:p>
    <w:bookmarkEnd w:id="1729"/>
    <w:p w14:paraId="5A7B745D" w14:textId="40149426" w:rsidR="00170D23" w:rsidRDefault="00170D23">
      <w:pPr>
        <w:numPr>
          <w:ilvl w:val="0"/>
          <w:numId w:val="27"/>
        </w:numPr>
        <w:rPr>
          <w:ins w:id="1829" w:author="Grellet Sylvain" w:date="2021-10-21T13:18:00Z"/>
          <w:rFonts w:eastAsia="Times New Roman"/>
          <w:lang w:val="en-US" w:eastAsia="de-AT"/>
        </w:rPr>
        <w:pPrChange w:id="1830" w:author="Grellet Sylvain" w:date="2021-10-21T13:15:00Z">
          <w:pPr>
            <w:tabs>
              <w:tab w:val="clear" w:pos="403"/>
            </w:tabs>
            <w:spacing w:before="100" w:beforeAutospacing="1" w:after="100" w:afterAutospacing="1" w:line="240" w:lineRule="auto"/>
            <w:jc w:val="left"/>
          </w:pPr>
        </w:pPrChange>
      </w:pPr>
      <w:commentRangeStart w:id="1831"/>
      <w:ins w:id="1832" w:author="Katharina Schleidt" w:date="2021-10-20T18:30:00Z">
        <w:del w:id="1833" w:author="Grellet Sylvain" w:date="2021-10-21T13:15:00Z">
          <w:r w:rsidRPr="00170D23" w:rsidDel="00A27DE8">
            <w:rPr>
              <w:rFonts w:eastAsia="Times New Roman"/>
              <w:lang w:val="en-US" w:eastAsia="de-AT"/>
              <w:rPrChange w:id="1834" w:author="Katharina Schleidt" w:date="2021-10-20T18:31:00Z">
                <w:rPr>
                  <w:rFonts w:ascii="Times New Roman" w:eastAsia="Times New Roman" w:hAnsi="Times New Roman"/>
                  <w:sz w:val="24"/>
                  <w:szCs w:val="24"/>
                  <w:lang w:val="de-AT" w:eastAsia="de-AT"/>
                </w:rPr>
              </w:rPrChange>
            </w:rPr>
            <w:delText xml:space="preserve">[30] </w:delText>
          </w:r>
        </w:del>
        <w:bookmarkStart w:id="1835" w:name="_Ref85725265"/>
        <w:r w:rsidRPr="00170D23">
          <w:rPr>
            <w:rFonts w:eastAsia="Times New Roman"/>
            <w:lang w:val="en-US" w:eastAsia="de-AT"/>
            <w:rPrChange w:id="1836" w:author="Katharina Schleidt" w:date="2021-10-20T18:31:00Z">
              <w:rPr>
                <w:rFonts w:ascii="Times New Roman" w:eastAsia="Times New Roman" w:hAnsi="Times New Roman"/>
                <w:sz w:val="24"/>
                <w:szCs w:val="24"/>
                <w:lang w:val="de-AT" w:eastAsia="de-AT"/>
              </w:rPr>
            </w:rPrChange>
          </w:rPr>
          <w:t xml:space="preserve">ISO 19101-1:2014 </w:t>
        </w:r>
        <w:r w:rsidRPr="00170D23">
          <w:rPr>
            <w:rFonts w:eastAsia="Times New Roman"/>
            <w:i/>
            <w:iCs/>
            <w:lang w:val="en-US" w:eastAsia="de-AT"/>
            <w:rPrChange w:id="1837" w:author="Katharina Schleidt" w:date="2021-10-20T18:31:00Z">
              <w:rPr>
                <w:rFonts w:ascii="Times New Roman" w:eastAsia="Times New Roman" w:hAnsi="Times New Roman"/>
                <w:i/>
                <w:iCs/>
                <w:sz w:val="24"/>
                <w:szCs w:val="24"/>
                <w:lang w:val="de-AT" w:eastAsia="de-AT"/>
              </w:rPr>
            </w:rPrChange>
          </w:rPr>
          <w:t>Geographic information — Reference model — Part 1: Fundamentals</w:t>
        </w:r>
        <w:r w:rsidRPr="00170D23">
          <w:rPr>
            <w:rFonts w:eastAsia="Times New Roman"/>
            <w:lang w:val="en-US" w:eastAsia="de-AT"/>
            <w:rPrChange w:id="1838" w:author="Katharina Schleidt" w:date="2021-10-20T18:31:00Z">
              <w:rPr>
                <w:rFonts w:ascii="Times New Roman" w:eastAsia="Times New Roman" w:hAnsi="Times New Roman"/>
                <w:sz w:val="24"/>
                <w:szCs w:val="24"/>
                <w:lang w:val="de-AT" w:eastAsia="de-AT"/>
              </w:rPr>
            </w:rPrChange>
          </w:rPr>
          <w:t xml:space="preserve"> </w:t>
        </w:r>
      </w:ins>
      <w:commentRangeEnd w:id="1831"/>
      <w:ins w:id="1839" w:author="Katharina Schleidt" w:date="2021-10-20T18:31:00Z">
        <w:r>
          <w:rPr>
            <w:rStyle w:val="CommentReference"/>
          </w:rPr>
          <w:commentReference w:id="1831"/>
        </w:r>
      </w:ins>
      <w:bookmarkEnd w:id="1835"/>
    </w:p>
    <w:p w14:paraId="7DC22A8D" w14:textId="4BC37BE2" w:rsidR="00A27DE8" w:rsidRDefault="00A27DE8">
      <w:pPr>
        <w:numPr>
          <w:ilvl w:val="0"/>
          <w:numId w:val="27"/>
        </w:numPr>
        <w:rPr>
          <w:ins w:id="1840" w:author="Grellet Sylvain" w:date="2021-10-21T13:20:00Z"/>
          <w:rFonts w:eastAsia="Times New Roman"/>
          <w:lang w:val="en-US" w:eastAsia="de-AT"/>
        </w:rPr>
        <w:pPrChange w:id="1841" w:author="Grellet Sylvain" w:date="2021-10-21T13:19:00Z">
          <w:pPr>
            <w:pStyle w:val="ListParagraph"/>
            <w:numPr>
              <w:numId w:val="27"/>
            </w:numPr>
            <w:tabs>
              <w:tab w:val="clear" w:pos="403"/>
            </w:tabs>
            <w:spacing w:before="100" w:beforeAutospacing="1" w:after="100" w:afterAutospacing="1" w:line="240" w:lineRule="auto"/>
            <w:ind w:left="360" w:hanging="360"/>
          </w:pPr>
        </w:pPrChange>
      </w:pPr>
      <w:ins w:id="1842" w:author="Grellet Sylvain" w:date="2021-10-21T13:18:00Z">
        <w:r w:rsidRPr="00384001">
          <w:rPr>
            <w:rFonts w:eastAsia="Times New Roman"/>
            <w:lang w:val="en-US" w:eastAsia="de-AT"/>
          </w:rPr>
          <w:t>I</w:t>
        </w:r>
      </w:ins>
      <w:ins w:id="1843" w:author="Grellet Sylvain" w:date="2021-10-21T13:19:00Z">
        <w:r w:rsidRPr="00A27DE8">
          <w:rPr>
            <w:rFonts w:eastAsia="Times New Roman"/>
            <w:lang w:val="en-US" w:eastAsia="de-AT"/>
            <w:rPrChange w:id="1844" w:author="Grellet Sylvain" w:date="2021-10-21T13:19:00Z">
              <w:rPr>
                <w:lang w:val="en-US" w:eastAsia="de-AT"/>
              </w:rPr>
            </w:rPrChange>
          </w:rPr>
          <w:t xml:space="preserve">SO 19105:2000 </w:t>
        </w:r>
        <w:r w:rsidRPr="00A27DE8">
          <w:rPr>
            <w:rFonts w:eastAsia="Times New Roman"/>
            <w:i/>
            <w:iCs/>
            <w:lang w:val="en-US" w:eastAsia="de-AT"/>
            <w:rPrChange w:id="1845" w:author="Grellet Sylvain" w:date="2021-10-21T13:19:00Z">
              <w:rPr>
                <w:lang w:val="en-US" w:eastAsia="de-AT"/>
              </w:rPr>
            </w:rPrChange>
          </w:rPr>
          <w:t>Geographic information — Conformance and testing</w:t>
        </w:r>
        <w:r w:rsidRPr="00A27DE8">
          <w:rPr>
            <w:rFonts w:eastAsia="Times New Roman"/>
            <w:lang w:val="en-US" w:eastAsia="de-AT"/>
            <w:rPrChange w:id="1846" w:author="Grellet Sylvain" w:date="2021-10-21T13:19:00Z">
              <w:rPr>
                <w:lang w:val="en-US" w:eastAsia="de-AT"/>
              </w:rPr>
            </w:rPrChange>
          </w:rPr>
          <w:t xml:space="preserve"> </w:t>
        </w:r>
      </w:ins>
    </w:p>
    <w:p w14:paraId="242BC989" w14:textId="23CF374E" w:rsidR="00A27DE8" w:rsidRDefault="00A27DE8">
      <w:pPr>
        <w:numPr>
          <w:ilvl w:val="0"/>
          <w:numId w:val="27"/>
        </w:numPr>
        <w:rPr>
          <w:ins w:id="1847" w:author="Grellet Sylvain" w:date="2021-10-21T13:30:00Z"/>
          <w:rFonts w:eastAsia="Times New Roman"/>
          <w:lang w:val="en-US" w:eastAsia="de-AT"/>
        </w:rPr>
        <w:pPrChange w:id="1848" w:author="Grellet Sylvain" w:date="2021-10-21T13:20:00Z">
          <w:pPr>
            <w:tabs>
              <w:tab w:val="clear" w:pos="403"/>
            </w:tabs>
            <w:spacing w:before="100" w:beforeAutospacing="1" w:after="100" w:afterAutospacing="1" w:line="240" w:lineRule="auto"/>
            <w:jc w:val="left"/>
          </w:pPr>
        </w:pPrChange>
      </w:pPr>
      <w:ins w:id="1849" w:author="Grellet Sylvain" w:date="2021-10-21T13:20:00Z">
        <w:r w:rsidRPr="00FE6441">
          <w:rPr>
            <w:rFonts w:eastAsia="Times New Roman"/>
            <w:lang w:val="en-US" w:eastAsia="de-AT"/>
          </w:rPr>
          <w:t xml:space="preserve">ISO/DIS 19105 </w:t>
        </w:r>
        <w:r w:rsidRPr="00FE6441">
          <w:rPr>
            <w:rFonts w:eastAsia="Times New Roman"/>
            <w:i/>
            <w:iCs/>
            <w:lang w:val="en-US" w:eastAsia="de-AT"/>
          </w:rPr>
          <w:t>Geographic information — Conformance and testing</w:t>
        </w:r>
        <w:r w:rsidRPr="00FE6441">
          <w:rPr>
            <w:rFonts w:eastAsia="Times New Roman"/>
            <w:lang w:val="en-US" w:eastAsia="de-AT"/>
          </w:rPr>
          <w:t xml:space="preserve"> </w:t>
        </w:r>
      </w:ins>
    </w:p>
    <w:p w14:paraId="48C6BB0A" w14:textId="068DFC2C" w:rsidR="001F4A39" w:rsidRPr="00FE6441" w:rsidRDefault="001F4A39">
      <w:pPr>
        <w:numPr>
          <w:ilvl w:val="0"/>
          <w:numId w:val="27"/>
        </w:numPr>
        <w:rPr>
          <w:ins w:id="1850" w:author="Grellet Sylvain" w:date="2021-10-21T13:30:00Z"/>
          <w:rFonts w:eastAsia="Times New Roman"/>
          <w:lang w:val="en-US" w:eastAsia="de-AT"/>
        </w:rPr>
        <w:pPrChange w:id="1851" w:author="Grellet Sylvain" w:date="2021-10-21T13:30:00Z">
          <w:pPr>
            <w:tabs>
              <w:tab w:val="clear" w:pos="403"/>
            </w:tabs>
            <w:spacing w:before="100" w:beforeAutospacing="1" w:after="100" w:afterAutospacing="1" w:line="240" w:lineRule="auto"/>
            <w:jc w:val="left"/>
          </w:pPr>
        </w:pPrChange>
      </w:pPr>
      <w:bookmarkStart w:id="1852" w:name="_Ref85725453"/>
      <w:ins w:id="1853" w:author="Grellet Sylvain" w:date="2021-10-21T13:30:00Z">
        <w:r w:rsidRPr="00FE6441">
          <w:rPr>
            <w:rFonts w:eastAsia="Times New Roman"/>
            <w:lang w:val="en-US" w:eastAsia="de-AT"/>
          </w:rPr>
          <w:t xml:space="preserve">ISO 19115-1:2014 </w:t>
        </w:r>
        <w:r w:rsidRPr="00FE6441">
          <w:rPr>
            <w:rFonts w:eastAsia="Times New Roman"/>
            <w:i/>
            <w:iCs/>
            <w:lang w:val="en-US" w:eastAsia="de-AT"/>
          </w:rPr>
          <w:t>Geographic information — Metadata — Part 1: Fundamentals</w:t>
        </w:r>
        <w:bookmarkEnd w:id="1852"/>
        <w:r w:rsidRPr="00FE6441">
          <w:rPr>
            <w:rFonts w:eastAsia="Times New Roman"/>
            <w:lang w:val="en-US" w:eastAsia="de-AT"/>
          </w:rPr>
          <w:t xml:space="preserve"> </w:t>
        </w:r>
      </w:ins>
    </w:p>
    <w:p w14:paraId="028CF6A4" w14:textId="4FCEC078" w:rsidR="001F4A39" w:rsidRPr="001F4A39" w:rsidRDefault="001F4A39">
      <w:pPr>
        <w:numPr>
          <w:ilvl w:val="0"/>
          <w:numId w:val="27"/>
        </w:numPr>
        <w:rPr>
          <w:ins w:id="1854" w:author="Grellet Sylvain" w:date="2021-10-21T13:30:00Z"/>
          <w:rFonts w:eastAsia="Times New Roman"/>
          <w:lang w:val="en-US" w:eastAsia="de-AT"/>
          <w:rPrChange w:id="1855" w:author="Grellet Sylvain" w:date="2021-10-21T13:30:00Z">
            <w:rPr>
              <w:ins w:id="1856" w:author="Grellet Sylvain" w:date="2021-10-21T13:30:00Z"/>
              <w:lang w:val="en-US" w:eastAsia="de-AT"/>
            </w:rPr>
          </w:rPrChange>
        </w:rPr>
        <w:pPrChange w:id="1857" w:author="Grellet Sylvain" w:date="2021-10-21T13:30:00Z">
          <w:pPr>
            <w:pStyle w:val="ListParagraph"/>
            <w:numPr>
              <w:numId w:val="27"/>
            </w:numPr>
            <w:tabs>
              <w:tab w:val="clear" w:pos="403"/>
            </w:tabs>
            <w:spacing w:before="100" w:beforeAutospacing="1" w:after="100" w:afterAutospacing="1" w:line="240" w:lineRule="auto"/>
            <w:ind w:left="360" w:hanging="360"/>
          </w:pPr>
        </w:pPrChange>
      </w:pPr>
      <w:bookmarkStart w:id="1858" w:name="_Ref85725462"/>
      <w:ins w:id="1859" w:author="Grellet Sylvain" w:date="2021-10-21T13:30:00Z">
        <w:r w:rsidRPr="001F4A39">
          <w:rPr>
            <w:rFonts w:eastAsia="Times New Roman"/>
            <w:lang w:val="en-US" w:eastAsia="de-AT"/>
            <w:rPrChange w:id="1860" w:author="Grellet Sylvain" w:date="2021-10-21T13:30:00Z">
              <w:rPr>
                <w:lang w:val="en-US" w:eastAsia="de-AT"/>
              </w:rPr>
            </w:rPrChange>
          </w:rPr>
          <w:t>ISO 19115-1:2014/</w:t>
        </w:r>
        <w:proofErr w:type="spellStart"/>
        <w:r w:rsidRPr="001F4A39">
          <w:rPr>
            <w:rFonts w:eastAsia="Times New Roman"/>
            <w:lang w:val="en-US" w:eastAsia="de-AT"/>
            <w:rPrChange w:id="1861" w:author="Grellet Sylvain" w:date="2021-10-21T13:30:00Z">
              <w:rPr>
                <w:lang w:val="en-US" w:eastAsia="de-AT"/>
              </w:rPr>
            </w:rPrChange>
          </w:rPr>
          <w:t>Amd</w:t>
        </w:r>
        <w:proofErr w:type="spellEnd"/>
        <w:r w:rsidRPr="001F4A39">
          <w:rPr>
            <w:rFonts w:eastAsia="Times New Roman"/>
            <w:lang w:val="en-US" w:eastAsia="de-AT"/>
            <w:rPrChange w:id="1862" w:author="Grellet Sylvain" w:date="2021-10-21T13:30:00Z">
              <w:rPr>
                <w:lang w:val="en-US" w:eastAsia="de-AT"/>
              </w:rPr>
            </w:rPrChange>
          </w:rPr>
          <w:t xml:space="preserve"> 2:2020 </w:t>
        </w:r>
        <w:r w:rsidRPr="001F4A39">
          <w:rPr>
            <w:rFonts w:eastAsia="Times New Roman"/>
            <w:i/>
            <w:iCs/>
            <w:lang w:val="en-US" w:eastAsia="de-AT"/>
            <w:rPrChange w:id="1863" w:author="Grellet Sylvain" w:date="2021-10-21T13:30:00Z">
              <w:rPr>
                <w:lang w:val="en-US" w:eastAsia="de-AT"/>
              </w:rPr>
            </w:rPrChange>
          </w:rPr>
          <w:t>Geographic information — Metadata — Part 1: Fundamentals — Amendment 2</w:t>
        </w:r>
        <w:bookmarkEnd w:id="1858"/>
        <w:r w:rsidRPr="001F4A39">
          <w:rPr>
            <w:rFonts w:eastAsia="Times New Roman"/>
            <w:lang w:val="en-US" w:eastAsia="de-AT"/>
            <w:rPrChange w:id="1864" w:author="Grellet Sylvain" w:date="2021-10-21T13:30:00Z">
              <w:rPr>
                <w:lang w:val="en-US" w:eastAsia="de-AT"/>
              </w:rPr>
            </w:rPrChange>
          </w:rPr>
          <w:t xml:space="preserve"> </w:t>
        </w:r>
      </w:ins>
    </w:p>
    <w:p w14:paraId="09ED9B22" w14:textId="5C5CB5A5" w:rsidR="001F4A39" w:rsidRPr="001F4A39" w:rsidRDefault="001F4A39">
      <w:pPr>
        <w:numPr>
          <w:ilvl w:val="0"/>
          <w:numId w:val="27"/>
        </w:numPr>
        <w:rPr>
          <w:ins w:id="1865" w:author="Grellet Sylvain" w:date="2021-10-21T13:31:00Z"/>
          <w:rFonts w:eastAsia="Times New Roman"/>
          <w:lang w:val="en-US" w:eastAsia="de-AT"/>
        </w:rPr>
        <w:pPrChange w:id="1866"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1867" w:name="_Ref85725666"/>
      <w:ins w:id="1868" w:author="Grellet Sylvain" w:date="2021-10-21T13:31:00Z">
        <w:r w:rsidRPr="001F4A39">
          <w:rPr>
            <w:rFonts w:eastAsia="Times New Roman"/>
            <w:lang w:val="en-US" w:eastAsia="de-AT"/>
          </w:rPr>
          <w:t xml:space="preserve">ISO/DIS 19123-1 </w:t>
        </w:r>
        <w:r w:rsidRPr="001F4A39">
          <w:rPr>
            <w:rFonts w:eastAsia="Times New Roman"/>
            <w:i/>
            <w:iCs/>
            <w:lang w:val="en-US" w:eastAsia="de-AT"/>
          </w:rPr>
          <w:t>Geographic information — Schema for coverage geometry and functions — Part 1 Fundamentals</w:t>
        </w:r>
        <w:bookmarkEnd w:id="1867"/>
      </w:ins>
    </w:p>
    <w:p w14:paraId="61A0498E" w14:textId="3BBB6059" w:rsidR="001F4A39" w:rsidRPr="001F4A39" w:rsidRDefault="001F4A39">
      <w:pPr>
        <w:numPr>
          <w:ilvl w:val="0"/>
          <w:numId w:val="27"/>
        </w:numPr>
        <w:rPr>
          <w:ins w:id="1869" w:author="Grellet Sylvain" w:date="2021-10-21T13:31:00Z"/>
          <w:rFonts w:eastAsia="Times New Roman"/>
          <w:lang w:val="en-US" w:eastAsia="de-AT"/>
        </w:rPr>
        <w:pPrChange w:id="1870" w:author="Grellet Sylvain" w:date="2021-10-21T13:31:00Z">
          <w:pPr>
            <w:pStyle w:val="ListParagraph"/>
            <w:numPr>
              <w:numId w:val="27"/>
            </w:numPr>
            <w:tabs>
              <w:tab w:val="clear" w:pos="403"/>
            </w:tabs>
            <w:spacing w:before="100" w:beforeAutospacing="1" w:after="100" w:afterAutospacing="1" w:line="240" w:lineRule="auto"/>
            <w:ind w:left="360" w:hanging="360"/>
          </w:pPr>
        </w:pPrChange>
      </w:pPr>
      <w:bookmarkStart w:id="1871" w:name="_Ref85725673"/>
      <w:ins w:id="1872" w:author="Grellet Sylvain" w:date="2021-10-21T13:31:00Z">
        <w:r w:rsidRPr="001F4A39">
          <w:rPr>
            <w:rFonts w:eastAsia="Times New Roman"/>
            <w:lang w:val="en-US" w:eastAsia="de-AT"/>
          </w:rPr>
          <w:t xml:space="preserve">ISO 19123-2:2018 </w:t>
        </w:r>
        <w:r w:rsidRPr="001F4A39">
          <w:rPr>
            <w:rFonts w:eastAsia="Times New Roman"/>
            <w:i/>
            <w:iCs/>
            <w:lang w:val="en-US" w:eastAsia="de-AT"/>
          </w:rPr>
          <w:t>Geographic information — Schema for coverage geometry and functions — Part 2: Coverage implementation schema</w:t>
        </w:r>
        <w:bookmarkEnd w:id="1871"/>
        <w:r w:rsidRPr="001F4A39">
          <w:rPr>
            <w:rFonts w:eastAsia="Times New Roman"/>
            <w:lang w:val="en-US" w:eastAsia="de-AT"/>
          </w:rPr>
          <w:t xml:space="preserve"> </w:t>
        </w:r>
      </w:ins>
    </w:p>
    <w:p w14:paraId="62E13DE5" w14:textId="30AD8F6E" w:rsidR="00A27DE8" w:rsidRPr="00170D23" w:rsidRDefault="001F4A39">
      <w:pPr>
        <w:numPr>
          <w:ilvl w:val="0"/>
          <w:numId w:val="27"/>
        </w:numPr>
        <w:rPr>
          <w:ins w:id="1873" w:author="Katharina Schleidt" w:date="2021-10-20T18:30:00Z"/>
          <w:rFonts w:eastAsia="Times New Roman"/>
          <w:lang w:val="en-US" w:eastAsia="de-AT"/>
          <w:rPrChange w:id="1874" w:author="Katharina Schleidt" w:date="2021-10-20T18:31:00Z">
            <w:rPr>
              <w:ins w:id="1875" w:author="Katharina Schleidt" w:date="2021-10-20T18:30:00Z"/>
              <w:rFonts w:ascii="Times New Roman" w:eastAsia="Times New Roman" w:hAnsi="Times New Roman"/>
              <w:sz w:val="24"/>
              <w:szCs w:val="24"/>
              <w:lang w:val="de-AT" w:eastAsia="de-AT"/>
            </w:rPr>
          </w:rPrChange>
        </w:rPr>
        <w:pPrChange w:id="1876" w:author="Grellet Sylvain" w:date="2021-10-21T13:32:00Z">
          <w:pPr>
            <w:tabs>
              <w:tab w:val="clear" w:pos="403"/>
            </w:tabs>
            <w:spacing w:before="100" w:beforeAutospacing="1" w:after="100" w:afterAutospacing="1" w:line="240" w:lineRule="auto"/>
            <w:jc w:val="left"/>
          </w:pPr>
        </w:pPrChange>
      </w:pPr>
      <w:bookmarkStart w:id="1877" w:name="_Ref85744499"/>
      <w:ins w:id="1878" w:author="Grellet Sylvain" w:date="2021-10-21T13:32:00Z">
        <w:r>
          <w:rPr>
            <w:rFonts w:eastAsia="Times New Roman"/>
            <w:lang w:val="en-US" w:eastAsia="de-AT"/>
          </w:rPr>
          <w:t xml:space="preserve">ISO </w:t>
        </w:r>
        <w:r w:rsidRPr="00384001">
          <w:rPr>
            <w:rFonts w:eastAsia="Times New Roman"/>
            <w:lang w:val="en-US" w:eastAsia="de-AT"/>
          </w:rPr>
          <w:t xml:space="preserve">19136-1:2020 </w:t>
        </w:r>
        <w:r w:rsidRPr="00384001">
          <w:rPr>
            <w:rFonts w:eastAsia="Times New Roman"/>
            <w:i/>
            <w:iCs/>
            <w:lang w:val="en-US" w:eastAsia="de-AT"/>
          </w:rPr>
          <w:t>Geographic information — Geography Markup Language (GML) — Part 1: Fundamentals</w:t>
        </w:r>
      </w:ins>
      <w:bookmarkEnd w:id="1877"/>
    </w:p>
    <w:p w14:paraId="55F845D8" w14:textId="5E269981" w:rsidR="001F4A39" w:rsidRDefault="001F4A39">
      <w:pPr>
        <w:numPr>
          <w:ilvl w:val="0"/>
          <w:numId w:val="27"/>
        </w:numPr>
        <w:rPr>
          <w:ins w:id="1879" w:author="Grellet Sylvain" w:date="2021-10-21T13:33:00Z"/>
          <w:rFonts w:eastAsia="Times New Roman"/>
          <w:lang w:val="en-US" w:eastAsia="de-AT"/>
        </w:rPr>
        <w:pPrChange w:id="1880" w:author="Grellet Sylvain" w:date="2021-10-21T13:32:00Z">
          <w:pPr>
            <w:pStyle w:val="ListParagraph"/>
            <w:numPr>
              <w:numId w:val="27"/>
            </w:numPr>
            <w:tabs>
              <w:tab w:val="clear" w:pos="403"/>
            </w:tabs>
            <w:spacing w:before="100" w:beforeAutospacing="1" w:after="100" w:afterAutospacing="1" w:line="240" w:lineRule="auto"/>
            <w:ind w:left="360" w:hanging="360"/>
          </w:pPr>
        </w:pPrChange>
      </w:pPr>
      <w:bookmarkStart w:id="1881" w:name="_Ref85744622"/>
      <w:ins w:id="1882" w:author="Grellet Sylvain" w:date="2021-10-21T13:32:00Z">
        <w:r w:rsidRPr="001F4A39">
          <w:rPr>
            <w:rFonts w:eastAsia="Times New Roman"/>
            <w:lang w:val="en-US" w:eastAsia="de-AT"/>
          </w:rPr>
          <w:t xml:space="preserve">ISO 19157:2013 </w:t>
        </w:r>
        <w:r w:rsidRPr="001F4A39">
          <w:rPr>
            <w:rFonts w:eastAsia="Times New Roman"/>
            <w:i/>
            <w:iCs/>
            <w:lang w:val="en-US" w:eastAsia="de-AT"/>
          </w:rPr>
          <w:t>Geographic information — Data quality</w:t>
        </w:r>
        <w:bookmarkEnd w:id="1881"/>
        <w:r w:rsidRPr="001F4A39">
          <w:rPr>
            <w:rFonts w:eastAsia="Times New Roman"/>
            <w:lang w:val="en-US" w:eastAsia="de-AT"/>
          </w:rPr>
          <w:t xml:space="preserve"> </w:t>
        </w:r>
      </w:ins>
    </w:p>
    <w:p w14:paraId="20626315" w14:textId="1D5FFC53" w:rsidR="00295C11" w:rsidRDefault="00295C11">
      <w:pPr>
        <w:numPr>
          <w:ilvl w:val="0"/>
          <w:numId w:val="27"/>
        </w:numPr>
        <w:rPr>
          <w:ins w:id="1883" w:author="Grellet Sylvain" w:date="2021-10-21T21:37:00Z"/>
          <w:rFonts w:eastAsia="Times New Roman"/>
          <w:lang w:val="en-US" w:eastAsia="de-AT"/>
        </w:rPr>
        <w:pPrChange w:id="1884" w:author="Grellet Sylvain" w:date="2021-10-21T13:33:00Z">
          <w:pPr>
            <w:tabs>
              <w:tab w:val="clear" w:pos="403"/>
            </w:tabs>
            <w:spacing w:before="100" w:beforeAutospacing="1" w:after="100" w:afterAutospacing="1" w:line="240" w:lineRule="auto"/>
            <w:jc w:val="left"/>
          </w:pPr>
        </w:pPrChange>
      </w:pPr>
      <w:bookmarkStart w:id="1885" w:name="_Ref85744814"/>
      <w:ins w:id="1886" w:author="Grellet Sylvain" w:date="2021-10-21T13:33:00Z">
        <w:r w:rsidRPr="00384001">
          <w:rPr>
            <w:rFonts w:eastAsia="Times New Roman"/>
            <w:lang w:val="en-US" w:eastAsia="de-AT"/>
          </w:rPr>
          <w:t>ISO 19157:2013/</w:t>
        </w:r>
        <w:proofErr w:type="spellStart"/>
        <w:r w:rsidRPr="00384001">
          <w:rPr>
            <w:rFonts w:eastAsia="Times New Roman"/>
            <w:lang w:val="en-US" w:eastAsia="de-AT"/>
          </w:rPr>
          <w:t>Amd</w:t>
        </w:r>
        <w:proofErr w:type="spellEnd"/>
        <w:r w:rsidRPr="00384001">
          <w:rPr>
            <w:rFonts w:eastAsia="Times New Roman"/>
            <w:lang w:val="en-US" w:eastAsia="de-AT"/>
          </w:rPr>
          <w:t xml:space="preserve"> 1:2018 </w:t>
        </w:r>
        <w:r w:rsidRPr="00384001">
          <w:rPr>
            <w:rFonts w:eastAsia="Times New Roman"/>
            <w:i/>
            <w:iCs/>
            <w:lang w:val="en-US" w:eastAsia="de-AT"/>
          </w:rPr>
          <w:t>Geographic information — Data quality — Amendment 1: Describing data quality using coverages</w:t>
        </w:r>
        <w:bookmarkEnd w:id="1885"/>
        <w:r w:rsidRPr="00384001">
          <w:rPr>
            <w:rFonts w:eastAsia="Times New Roman"/>
            <w:lang w:val="en-US" w:eastAsia="de-AT"/>
          </w:rPr>
          <w:t xml:space="preserve"> </w:t>
        </w:r>
      </w:ins>
    </w:p>
    <w:p w14:paraId="297E8257" w14:textId="0FFFCA44" w:rsidR="00170D23" w:rsidRPr="00656929" w:rsidDel="00A27DE8" w:rsidRDefault="00170D23">
      <w:pPr>
        <w:numPr>
          <w:ilvl w:val="0"/>
          <w:numId w:val="27"/>
        </w:numPr>
        <w:rPr>
          <w:ins w:id="1887" w:author="Katharina Schleidt" w:date="2021-10-20T18:30:00Z"/>
          <w:del w:id="1888" w:author="Grellet Sylvain" w:date="2021-10-21T13:18:00Z"/>
          <w:rFonts w:eastAsia="Times New Roman"/>
          <w:lang w:val="en-US" w:eastAsia="de-AT"/>
          <w:rPrChange w:id="1889" w:author="Grellet Sylvain" w:date="2021-10-21T21:37:00Z">
            <w:rPr>
              <w:ins w:id="1890" w:author="Katharina Schleidt" w:date="2021-10-20T18:30:00Z"/>
              <w:del w:id="1891" w:author="Grellet Sylvain" w:date="2021-10-21T13:18:00Z"/>
              <w:rFonts w:ascii="Times New Roman" w:eastAsia="Times New Roman" w:hAnsi="Times New Roman"/>
              <w:sz w:val="24"/>
              <w:szCs w:val="24"/>
              <w:lang w:val="de-AT" w:eastAsia="de-AT"/>
            </w:rPr>
          </w:rPrChange>
        </w:rPr>
        <w:pPrChange w:id="1892" w:author="Grellet Sylvain" w:date="2021-10-21T13:33:00Z">
          <w:pPr>
            <w:tabs>
              <w:tab w:val="clear" w:pos="403"/>
            </w:tabs>
            <w:spacing w:before="100" w:beforeAutospacing="1" w:after="100" w:afterAutospacing="1" w:line="240" w:lineRule="auto"/>
            <w:jc w:val="left"/>
          </w:pPr>
        </w:pPrChange>
      </w:pPr>
      <w:ins w:id="1893" w:author="Katharina Schleidt" w:date="2021-10-20T18:30:00Z">
        <w:del w:id="1894" w:author="Grellet Sylvain" w:date="2021-10-21T13:17:00Z">
          <w:r w:rsidRPr="00656929" w:rsidDel="00A27DE8">
            <w:rPr>
              <w:rFonts w:eastAsia="Times New Roman"/>
              <w:lang w:val="en-US" w:eastAsia="de-AT"/>
              <w:rPrChange w:id="1895" w:author="Grellet Sylvain" w:date="2021-10-21T21:37:00Z">
                <w:rPr>
                  <w:rFonts w:ascii="Times New Roman" w:eastAsia="Times New Roman" w:hAnsi="Times New Roman"/>
                  <w:sz w:val="24"/>
                  <w:szCs w:val="24"/>
                  <w:lang w:val="de-AT" w:eastAsia="de-AT"/>
                </w:rPr>
              </w:rPrChange>
            </w:rPr>
            <w:delText xml:space="preserve">[31] </w:delText>
          </w:r>
        </w:del>
        <w:del w:id="1896" w:author="Grellet Sylvain" w:date="2021-10-21T13:18:00Z">
          <w:r w:rsidRPr="00656929" w:rsidDel="00A27DE8">
            <w:rPr>
              <w:rFonts w:eastAsia="Times New Roman"/>
              <w:lang w:val="en-US" w:eastAsia="de-AT"/>
              <w:rPrChange w:id="1897" w:author="Grellet Sylvain" w:date="2021-10-21T21:37:00Z">
                <w:rPr>
                  <w:rFonts w:ascii="Times New Roman" w:eastAsia="Times New Roman" w:hAnsi="Times New Roman"/>
                  <w:sz w:val="24"/>
                  <w:szCs w:val="24"/>
                  <w:lang w:val="de-AT" w:eastAsia="de-AT"/>
                </w:rPr>
              </w:rPrChange>
            </w:rPr>
            <w:delText xml:space="preserve">ISO 19105:2000 </w:delText>
          </w:r>
          <w:r w:rsidRPr="00656929" w:rsidDel="00A27DE8">
            <w:rPr>
              <w:rFonts w:eastAsia="Times New Roman"/>
              <w:i/>
              <w:iCs/>
              <w:lang w:val="en-US" w:eastAsia="de-AT"/>
              <w:rPrChange w:id="1898" w:author="Grellet Sylvain" w:date="2021-10-21T21:37:00Z">
                <w:rPr>
                  <w:rFonts w:ascii="Times New Roman" w:eastAsia="Times New Roman" w:hAnsi="Times New Roman"/>
                  <w:i/>
                  <w:iCs/>
                  <w:sz w:val="24"/>
                  <w:szCs w:val="24"/>
                  <w:lang w:val="de-AT" w:eastAsia="de-AT"/>
                </w:rPr>
              </w:rPrChange>
            </w:rPr>
            <w:delText>Geographic information — Conformance and testing</w:delText>
          </w:r>
          <w:r w:rsidRPr="00656929" w:rsidDel="00A27DE8">
            <w:rPr>
              <w:rFonts w:eastAsia="Times New Roman"/>
              <w:lang w:val="en-US" w:eastAsia="de-AT"/>
              <w:rPrChange w:id="1899" w:author="Grellet Sylvain" w:date="2021-10-21T21:37:00Z">
                <w:rPr>
                  <w:rFonts w:ascii="Times New Roman" w:eastAsia="Times New Roman" w:hAnsi="Times New Roman"/>
                  <w:sz w:val="24"/>
                  <w:szCs w:val="24"/>
                  <w:lang w:val="de-AT" w:eastAsia="de-AT"/>
                </w:rPr>
              </w:rPrChange>
            </w:rPr>
            <w:delText xml:space="preserve"> </w:delText>
          </w:r>
        </w:del>
      </w:ins>
    </w:p>
    <w:p w14:paraId="4337D394" w14:textId="04236933" w:rsidR="00170D23" w:rsidRPr="00170D23" w:rsidDel="001F4A39" w:rsidRDefault="00170D23">
      <w:pPr>
        <w:numPr>
          <w:ilvl w:val="0"/>
          <w:numId w:val="27"/>
        </w:numPr>
        <w:rPr>
          <w:ins w:id="1900" w:author="Katharina Schleidt" w:date="2021-10-20T18:30:00Z"/>
          <w:del w:id="1901" w:author="Grellet Sylvain" w:date="2021-10-21T13:30:00Z"/>
          <w:rFonts w:eastAsia="Times New Roman"/>
          <w:lang w:val="en-US" w:eastAsia="de-AT"/>
          <w:rPrChange w:id="1902" w:author="Katharina Schleidt" w:date="2021-10-20T18:31:00Z">
            <w:rPr>
              <w:ins w:id="1903" w:author="Katharina Schleidt" w:date="2021-10-20T18:30:00Z"/>
              <w:del w:id="1904" w:author="Grellet Sylvain" w:date="2021-10-21T13:30:00Z"/>
              <w:rFonts w:ascii="Times New Roman" w:eastAsia="Times New Roman" w:hAnsi="Times New Roman"/>
              <w:sz w:val="24"/>
              <w:szCs w:val="24"/>
              <w:lang w:val="de-AT" w:eastAsia="de-AT"/>
            </w:rPr>
          </w:rPrChange>
        </w:rPr>
        <w:pPrChange w:id="1905" w:author="Grellet Sylvain" w:date="2021-10-21T13:33:00Z">
          <w:pPr>
            <w:tabs>
              <w:tab w:val="clear" w:pos="403"/>
            </w:tabs>
            <w:spacing w:before="100" w:beforeAutospacing="1" w:after="100" w:afterAutospacing="1" w:line="240" w:lineRule="auto"/>
            <w:jc w:val="left"/>
          </w:pPr>
        </w:pPrChange>
      </w:pPr>
      <w:ins w:id="1906" w:author="Katharina Schleidt" w:date="2021-10-20T18:30:00Z">
        <w:del w:id="1907" w:author="Grellet Sylvain" w:date="2021-10-21T13:30:00Z">
          <w:r w:rsidRPr="00170D23" w:rsidDel="001F4A39">
            <w:rPr>
              <w:rFonts w:eastAsia="Times New Roman"/>
              <w:lang w:val="en-US" w:eastAsia="de-AT"/>
              <w:rPrChange w:id="1908" w:author="Katharina Schleidt" w:date="2021-10-20T18:31:00Z">
                <w:rPr>
                  <w:rFonts w:ascii="Times New Roman" w:eastAsia="Times New Roman" w:hAnsi="Times New Roman"/>
                  <w:sz w:val="24"/>
                  <w:szCs w:val="24"/>
                  <w:lang w:val="de-AT" w:eastAsia="de-AT"/>
                </w:rPr>
              </w:rPrChange>
            </w:rPr>
            <w:delText xml:space="preserve">[32] ISO/DIS 19105 </w:delText>
          </w:r>
          <w:r w:rsidRPr="00170D23" w:rsidDel="001F4A39">
            <w:rPr>
              <w:rFonts w:eastAsia="Times New Roman"/>
              <w:i/>
              <w:iCs/>
              <w:lang w:val="en-US" w:eastAsia="de-AT"/>
              <w:rPrChange w:id="1909" w:author="Katharina Schleidt" w:date="2021-10-20T18:31:00Z">
                <w:rPr>
                  <w:rFonts w:ascii="Times New Roman" w:eastAsia="Times New Roman" w:hAnsi="Times New Roman"/>
                  <w:i/>
                  <w:iCs/>
                  <w:sz w:val="24"/>
                  <w:szCs w:val="24"/>
                  <w:lang w:val="de-AT" w:eastAsia="de-AT"/>
                </w:rPr>
              </w:rPrChange>
            </w:rPr>
            <w:delText>Geographic information — Conformance and testing</w:delText>
          </w:r>
          <w:r w:rsidRPr="00170D23" w:rsidDel="001F4A39">
            <w:rPr>
              <w:rFonts w:eastAsia="Times New Roman"/>
              <w:lang w:val="en-US" w:eastAsia="de-AT"/>
              <w:rPrChange w:id="1910" w:author="Katharina Schleidt" w:date="2021-10-20T18:31:00Z">
                <w:rPr>
                  <w:rFonts w:ascii="Times New Roman" w:eastAsia="Times New Roman" w:hAnsi="Times New Roman"/>
                  <w:sz w:val="24"/>
                  <w:szCs w:val="24"/>
                  <w:lang w:val="de-AT" w:eastAsia="de-AT"/>
                </w:rPr>
              </w:rPrChange>
            </w:rPr>
            <w:delText xml:space="preserve"> </w:delText>
          </w:r>
        </w:del>
      </w:ins>
    </w:p>
    <w:p w14:paraId="13E2493A" w14:textId="0F036B43" w:rsidR="00170D23" w:rsidRPr="00170D23" w:rsidDel="001F4A39" w:rsidRDefault="00170D23">
      <w:pPr>
        <w:numPr>
          <w:ilvl w:val="0"/>
          <w:numId w:val="27"/>
        </w:numPr>
        <w:rPr>
          <w:ins w:id="1911" w:author="Katharina Schleidt" w:date="2021-10-20T18:30:00Z"/>
          <w:del w:id="1912" w:author="Grellet Sylvain" w:date="2021-10-21T13:30:00Z"/>
          <w:rFonts w:eastAsia="Times New Roman"/>
          <w:lang w:val="en-US" w:eastAsia="de-AT"/>
          <w:rPrChange w:id="1913" w:author="Katharina Schleidt" w:date="2021-10-20T18:31:00Z">
            <w:rPr>
              <w:ins w:id="1914" w:author="Katharina Schleidt" w:date="2021-10-20T18:30:00Z"/>
              <w:del w:id="1915" w:author="Grellet Sylvain" w:date="2021-10-21T13:30:00Z"/>
              <w:rFonts w:ascii="Times New Roman" w:eastAsia="Times New Roman" w:hAnsi="Times New Roman"/>
              <w:sz w:val="24"/>
              <w:szCs w:val="24"/>
              <w:lang w:val="de-AT" w:eastAsia="de-AT"/>
            </w:rPr>
          </w:rPrChange>
        </w:rPr>
        <w:pPrChange w:id="1916" w:author="Grellet Sylvain" w:date="2021-10-21T13:33:00Z">
          <w:pPr>
            <w:tabs>
              <w:tab w:val="clear" w:pos="403"/>
            </w:tabs>
            <w:spacing w:before="100" w:beforeAutospacing="1" w:after="100" w:afterAutospacing="1" w:line="240" w:lineRule="auto"/>
            <w:jc w:val="left"/>
          </w:pPr>
        </w:pPrChange>
      </w:pPr>
      <w:ins w:id="1917" w:author="Katharina Schleidt" w:date="2021-10-20T18:30:00Z">
        <w:del w:id="1918" w:author="Grellet Sylvain" w:date="2021-10-21T13:30:00Z">
          <w:r w:rsidRPr="00170D23" w:rsidDel="001F4A39">
            <w:rPr>
              <w:rFonts w:eastAsia="Times New Roman"/>
              <w:lang w:val="en-US" w:eastAsia="de-AT"/>
              <w:rPrChange w:id="1919" w:author="Katharina Schleidt" w:date="2021-10-20T18:31:00Z">
                <w:rPr>
                  <w:rFonts w:ascii="Times New Roman" w:eastAsia="Times New Roman" w:hAnsi="Times New Roman"/>
                  <w:sz w:val="24"/>
                  <w:szCs w:val="24"/>
                  <w:lang w:val="en-US" w:eastAsia="de-AT"/>
                </w:rPr>
              </w:rPrChange>
            </w:rPr>
            <w:delText xml:space="preserve">[33] ISO 19115-1:2014 </w:delText>
          </w:r>
          <w:r w:rsidRPr="00170D23" w:rsidDel="001F4A39">
            <w:rPr>
              <w:rFonts w:eastAsia="Times New Roman"/>
              <w:i/>
              <w:iCs/>
              <w:lang w:val="en-US" w:eastAsia="de-AT"/>
              <w:rPrChange w:id="1920" w:author="Katharina Schleidt" w:date="2021-10-20T18:31:00Z">
                <w:rPr>
                  <w:rFonts w:ascii="Times New Roman" w:eastAsia="Times New Roman" w:hAnsi="Times New Roman"/>
                  <w:i/>
                  <w:iCs/>
                  <w:sz w:val="24"/>
                  <w:szCs w:val="24"/>
                  <w:lang w:val="en-US" w:eastAsia="de-AT"/>
                </w:rPr>
              </w:rPrChange>
            </w:rPr>
            <w:delText>Geographic information — Metadata — Part 1: Fundamentals</w:delText>
          </w:r>
          <w:r w:rsidRPr="00170D23" w:rsidDel="001F4A39">
            <w:rPr>
              <w:rFonts w:eastAsia="Times New Roman"/>
              <w:lang w:val="en-US" w:eastAsia="de-AT"/>
              <w:rPrChange w:id="1921" w:author="Katharina Schleidt" w:date="2021-10-20T18:31:00Z">
                <w:rPr>
                  <w:rFonts w:ascii="Times New Roman" w:eastAsia="Times New Roman" w:hAnsi="Times New Roman"/>
                  <w:sz w:val="24"/>
                  <w:szCs w:val="24"/>
                  <w:lang w:val="en-US" w:eastAsia="de-AT"/>
                </w:rPr>
              </w:rPrChange>
            </w:rPr>
            <w:delText xml:space="preserve"> </w:delText>
          </w:r>
        </w:del>
      </w:ins>
    </w:p>
    <w:p w14:paraId="42553146" w14:textId="04686DFB" w:rsidR="00170D23" w:rsidRPr="00170D23" w:rsidDel="001F4A39" w:rsidRDefault="00170D23">
      <w:pPr>
        <w:numPr>
          <w:ilvl w:val="0"/>
          <w:numId w:val="27"/>
        </w:numPr>
        <w:rPr>
          <w:ins w:id="1922" w:author="Katharina Schleidt" w:date="2021-10-20T18:30:00Z"/>
          <w:del w:id="1923" w:author="Grellet Sylvain" w:date="2021-10-21T13:31:00Z"/>
          <w:rFonts w:eastAsia="Times New Roman"/>
          <w:lang w:val="en-US" w:eastAsia="de-AT"/>
          <w:rPrChange w:id="1924" w:author="Katharina Schleidt" w:date="2021-10-20T18:31:00Z">
            <w:rPr>
              <w:ins w:id="1925" w:author="Katharina Schleidt" w:date="2021-10-20T18:30:00Z"/>
              <w:del w:id="1926" w:author="Grellet Sylvain" w:date="2021-10-21T13:31:00Z"/>
              <w:rFonts w:ascii="Times New Roman" w:eastAsia="Times New Roman" w:hAnsi="Times New Roman"/>
              <w:sz w:val="24"/>
              <w:szCs w:val="24"/>
              <w:lang w:val="de-AT" w:eastAsia="de-AT"/>
            </w:rPr>
          </w:rPrChange>
        </w:rPr>
        <w:pPrChange w:id="1927" w:author="Grellet Sylvain" w:date="2021-10-21T13:33:00Z">
          <w:pPr>
            <w:tabs>
              <w:tab w:val="clear" w:pos="403"/>
            </w:tabs>
            <w:spacing w:before="100" w:beforeAutospacing="1" w:after="100" w:afterAutospacing="1" w:line="240" w:lineRule="auto"/>
            <w:jc w:val="left"/>
          </w:pPr>
        </w:pPrChange>
      </w:pPr>
      <w:ins w:id="1928" w:author="Katharina Schleidt" w:date="2021-10-20T18:30:00Z">
        <w:del w:id="1929" w:author="Grellet Sylvain" w:date="2021-10-21T13:31:00Z">
          <w:r w:rsidRPr="00170D23" w:rsidDel="001F4A39">
            <w:rPr>
              <w:rFonts w:eastAsia="Times New Roman"/>
              <w:lang w:val="en-US" w:eastAsia="de-AT"/>
              <w:rPrChange w:id="1930" w:author="Katharina Schleidt" w:date="2021-10-20T18:31:00Z">
                <w:rPr>
                  <w:rFonts w:ascii="Times New Roman" w:eastAsia="Times New Roman" w:hAnsi="Times New Roman"/>
                  <w:sz w:val="24"/>
                  <w:szCs w:val="24"/>
                  <w:lang w:val="en-US" w:eastAsia="de-AT"/>
                </w:rPr>
              </w:rPrChange>
            </w:rPr>
            <w:delText xml:space="preserve">[34] ISO 19115-1:2014/Amd 2:2020 </w:delText>
          </w:r>
          <w:r w:rsidRPr="00170D23" w:rsidDel="001F4A39">
            <w:rPr>
              <w:rFonts w:eastAsia="Times New Roman"/>
              <w:i/>
              <w:iCs/>
              <w:lang w:val="en-US" w:eastAsia="de-AT"/>
              <w:rPrChange w:id="1931" w:author="Katharina Schleidt" w:date="2021-10-20T18:31:00Z">
                <w:rPr>
                  <w:rFonts w:ascii="Times New Roman" w:eastAsia="Times New Roman" w:hAnsi="Times New Roman"/>
                  <w:i/>
                  <w:iCs/>
                  <w:sz w:val="24"/>
                  <w:szCs w:val="24"/>
                  <w:lang w:val="en-US" w:eastAsia="de-AT"/>
                </w:rPr>
              </w:rPrChange>
            </w:rPr>
            <w:delText>Geographic information — Metadata — Part 1: Fundamentals — Amendment 2</w:delText>
          </w:r>
          <w:r w:rsidRPr="00170D23" w:rsidDel="001F4A39">
            <w:rPr>
              <w:rFonts w:eastAsia="Times New Roman"/>
              <w:lang w:val="en-US" w:eastAsia="de-AT"/>
              <w:rPrChange w:id="1932" w:author="Katharina Schleidt" w:date="2021-10-20T18:31:00Z">
                <w:rPr>
                  <w:rFonts w:ascii="Times New Roman" w:eastAsia="Times New Roman" w:hAnsi="Times New Roman"/>
                  <w:sz w:val="24"/>
                  <w:szCs w:val="24"/>
                  <w:lang w:val="en-US" w:eastAsia="de-AT"/>
                </w:rPr>
              </w:rPrChange>
            </w:rPr>
            <w:delText xml:space="preserve"> </w:delText>
          </w:r>
        </w:del>
      </w:ins>
    </w:p>
    <w:p w14:paraId="713ECBBD" w14:textId="306D1F20" w:rsidR="00170D23" w:rsidRPr="00170D23" w:rsidDel="001F4A39" w:rsidRDefault="00170D23">
      <w:pPr>
        <w:numPr>
          <w:ilvl w:val="0"/>
          <w:numId w:val="27"/>
        </w:numPr>
        <w:rPr>
          <w:ins w:id="1933" w:author="Katharina Schleidt" w:date="2021-10-20T18:30:00Z"/>
          <w:del w:id="1934" w:author="Grellet Sylvain" w:date="2021-10-21T13:31:00Z"/>
          <w:rFonts w:eastAsia="Times New Roman"/>
          <w:lang w:val="en-US" w:eastAsia="de-AT"/>
          <w:rPrChange w:id="1935" w:author="Katharina Schleidt" w:date="2021-10-20T18:31:00Z">
            <w:rPr>
              <w:ins w:id="1936" w:author="Katharina Schleidt" w:date="2021-10-20T18:30:00Z"/>
              <w:del w:id="1937" w:author="Grellet Sylvain" w:date="2021-10-21T13:31:00Z"/>
              <w:rFonts w:ascii="Times New Roman" w:eastAsia="Times New Roman" w:hAnsi="Times New Roman"/>
              <w:sz w:val="24"/>
              <w:szCs w:val="24"/>
              <w:lang w:val="de-AT" w:eastAsia="de-AT"/>
            </w:rPr>
          </w:rPrChange>
        </w:rPr>
        <w:pPrChange w:id="1938" w:author="Grellet Sylvain" w:date="2021-10-21T13:33:00Z">
          <w:pPr>
            <w:tabs>
              <w:tab w:val="clear" w:pos="403"/>
            </w:tabs>
            <w:spacing w:before="100" w:beforeAutospacing="1" w:after="100" w:afterAutospacing="1" w:line="240" w:lineRule="auto"/>
            <w:jc w:val="left"/>
          </w:pPr>
        </w:pPrChange>
      </w:pPr>
      <w:ins w:id="1939" w:author="Katharina Schleidt" w:date="2021-10-20T18:30:00Z">
        <w:del w:id="1940" w:author="Grellet Sylvain" w:date="2021-10-21T13:31:00Z">
          <w:r w:rsidRPr="00170D23" w:rsidDel="001F4A39">
            <w:rPr>
              <w:rFonts w:eastAsia="Times New Roman"/>
              <w:lang w:val="en-US" w:eastAsia="de-AT"/>
              <w:rPrChange w:id="1941" w:author="Katharina Schleidt" w:date="2021-10-20T18:31:00Z">
                <w:rPr>
                  <w:rFonts w:ascii="Times New Roman" w:eastAsia="Times New Roman" w:hAnsi="Times New Roman"/>
                  <w:sz w:val="24"/>
                  <w:szCs w:val="24"/>
                  <w:lang w:val="en-US" w:eastAsia="de-AT"/>
                </w:rPr>
              </w:rPrChange>
            </w:rPr>
            <w:delText xml:space="preserve">[35] ISO/DIS 19123-1 </w:delText>
          </w:r>
          <w:r w:rsidRPr="00170D23" w:rsidDel="001F4A39">
            <w:rPr>
              <w:rFonts w:eastAsia="Times New Roman"/>
              <w:i/>
              <w:iCs/>
              <w:lang w:val="en-US" w:eastAsia="de-AT"/>
              <w:rPrChange w:id="1942"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1 Fundamentals</w:delText>
          </w:r>
        </w:del>
      </w:ins>
    </w:p>
    <w:p w14:paraId="535E8180" w14:textId="56BE7A5F" w:rsidR="00170D23" w:rsidRPr="00170D23" w:rsidDel="001F4A39" w:rsidRDefault="00170D23">
      <w:pPr>
        <w:numPr>
          <w:ilvl w:val="0"/>
          <w:numId w:val="27"/>
        </w:numPr>
        <w:rPr>
          <w:ins w:id="1943" w:author="Katharina Schleidt" w:date="2021-10-20T18:30:00Z"/>
          <w:del w:id="1944" w:author="Grellet Sylvain" w:date="2021-10-21T13:32:00Z"/>
          <w:rFonts w:eastAsia="Times New Roman"/>
          <w:lang w:val="en-US" w:eastAsia="de-AT"/>
          <w:rPrChange w:id="1945" w:author="Katharina Schleidt" w:date="2021-10-20T18:31:00Z">
            <w:rPr>
              <w:ins w:id="1946" w:author="Katharina Schleidt" w:date="2021-10-20T18:30:00Z"/>
              <w:del w:id="1947" w:author="Grellet Sylvain" w:date="2021-10-21T13:32:00Z"/>
              <w:rFonts w:ascii="Times New Roman" w:eastAsia="Times New Roman" w:hAnsi="Times New Roman"/>
              <w:sz w:val="24"/>
              <w:szCs w:val="24"/>
              <w:lang w:val="de-AT" w:eastAsia="de-AT"/>
            </w:rPr>
          </w:rPrChange>
        </w:rPr>
        <w:pPrChange w:id="1948" w:author="Grellet Sylvain" w:date="2021-10-21T13:33:00Z">
          <w:pPr>
            <w:tabs>
              <w:tab w:val="clear" w:pos="403"/>
            </w:tabs>
            <w:spacing w:before="100" w:beforeAutospacing="1" w:after="100" w:afterAutospacing="1" w:line="240" w:lineRule="auto"/>
            <w:jc w:val="left"/>
          </w:pPr>
        </w:pPrChange>
      </w:pPr>
      <w:ins w:id="1949" w:author="Katharina Schleidt" w:date="2021-10-20T18:30:00Z">
        <w:del w:id="1950" w:author="Grellet Sylvain" w:date="2021-10-21T13:32:00Z">
          <w:r w:rsidRPr="00170D23" w:rsidDel="001F4A39">
            <w:rPr>
              <w:rFonts w:eastAsia="Times New Roman"/>
              <w:lang w:val="en-US" w:eastAsia="de-AT"/>
              <w:rPrChange w:id="1951" w:author="Katharina Schleidt" w:date="2021-10-20T18:31:00Z">
                <w:rPr>
                  <w:rFonts w:ascii="Times New Roman" w:eastAsia="Times New Roman" w:hAnsi="Times New Roman"/>
                  <w:sz w:val="24"/>
                  <w:szCs w:val="24"/>
                  <w:lang w:val="en-US" w:eastAsia="de-AT"/>
                </w:rPr>
              </w:rPrChange>
            </w:rPr>
            <w:delText xml:space="preserve">[36] ISO 19123-2:2018 </w:delText>
          </w:r>
          <w:r w:rsidRPr="00170D23" w:rsidDel="001F4A39">
            <w:rPr>
              <w:rFonts w:eastAsia="Times New Roman"/>
              <w:i/>
              <w:iCs/>
              <w:lang w:val="en-US" w:eastAsia="de-AT"/>
              <w:rPrChange w:id="1952" w:author="Katharina Schleidt" w:date="2021-10-20T18:31:00Z">
                <w:rPr>
                  <w:rFonts w:ascii="Times New Roman" w:eastAsia="Times New Roman" w:hAnsi="Times New Roman"/>
                  <w:i/>
                  <w:iCs/>
                  <w:sz w:val="24"/>
                  <w:szCs w:val="24"/>
                  <w:lang w:val="en-US" w:eastAsia="de-AT"/>
                </w:rPr>
              </w:rPrChange>
            </w:rPr>
            <w:delText>Geographic information — Schema for coverage geometry and functions — Part 2: Coverage implementation schema</w:delText>
          </w:r>
          <w:r w:rsidRPr="00170D23" w:rsidDel="001F4A39">
            <w:rPr>
              <w:rFonts w:eastAsia="Times New Roman"/>
              <w:lang w:val="en-US" w:eastAsia="de-AT"/>
              <w:rPrChange w:id="1953" w:author="Katharina Schleidt" w:date="2021-10-20T18:31:00Z">
                <w:rPr>
                  <w:rFonts w:ascii="Times New Roman" w:eastAsia="Times New Roman" w:hAnsi="Times New Roman"/>
                  <w:sz w:val="24"/>
                  <w:szCs w:val="24"/>
                  <w:lang w:val="en-US" w:eastAsia="de-AT"/>
                </w:rPr>
              </w:rPrChange>
            </w:rPr>
            <w:delText xml:space="preserve"> </w:delText>
          </w:r>
        </w:del>
      </w:ins>
    </w:p>
    <w:p w14:paraId="33064DA1" w14:textId="76596C40" w:rsidR="00170D23" w:rsidRPr="00170D23" w:rsidDel="001F4A39" w:rsidRDefault="00170D23">
      <w:pPr>
        <w:numPr>
          <w:ilvl w:val="0"/>
          <w:numId w:val="27"/>
        </w:numPr>
        <w:rPr>
          <w:ins w:id="1954" w:author="Katharina Schleidt" w:date="2021-10-20T18:30:00Z"/>
          <w:del w:id="1955" w:author="Grellet Sylvain" w:date="2021-10-21T13:32:00Z"/>
          <w:rFonts w:eastAsia="Times New Roman"/>
          <w:lang w:val="en-US" w:eastAsia="de-AT"/>
          <w:rPrChange w:id="1956" w:author="Katharina Schleidt" w:date="2021-10-20T18:31:00Z">
            <w:rPr>
              <w:ins w:id="1957" w:author="Katharina Schleidt" w:date="2021-10-20T18:30:00Z"/>
              <w:del w:id="1958" w:author="Grellet Sylvain" w:date="2021-10-21T13:32:00Z"/>
              <w:rFonts w:ascii="Times New Roman" w:eastAsia="Times New Roman" w:hAnsi="Times New Roman"/>
              <w:sz w:val="24"/>
              <w:szCs w:val="24"/>
              <w:lang w:val="de-AT" w:eastAsia="de-AT"/>
            </w:rPr>
          </w:rPrChange>
        </w:rPr>
        <w:pPrChange w:id="1959" w:author="Grellet Sylvain" w:date="2021-10-21T13:33:00Z">
          <w:pPr>
            <w:tabs>
              <w:tab w:val="clear" w:pos="403"/>
            </w:tabs>
            <w:spacing w:before="100" w:beforeAutospacing="1" w:after="100" w:afterAutospacing="1" w:line="240" w:lineRule="auto"/>
            <w:jc w:val="left"/>
          </w:pPr>
        </w:pPrChange>
      </w:pPr>
      <w:ins w:id="1960" w:author="Katharina Schleidt" w:date="2021-10-20T18:30:00Z">
        <w:del w:id="1961" w:author="Grellet Sylvain" w:date="2021-10-21T13:32:00Z">
          <w:r w:rsidRPr="00170D23" w:rsidDel="001F4A39">
            <w:rPr>
              <w:rFonts w:eastAsia="Times New Roman"/>
              <w:lang w:val="en-US" w:eastAsia="de-AT"/>
              <w:rPrChange w:id="1962" w:author="Katharina Schleidt" w:date="2021-10-20T18:31:00Z">
                <w:rPr>
                  <w:rFonts w:ascii="Times New Roman" w:eastAsia="Times New Roman" w:hAnsi="Times New Roman"/>
                  <w:sz w:val="24"/>
                  <w:szCs w:val="24"/>
                  <w:lang w:val="en-US" w:eastAsia="de-AT"/>
                </w:rPr>
              </w:rPrChange>
            </w:rPr>
            <w:delText xml:space="preserve">[37] ISO 19136-1:2020 </w:delText>
          </w:r>
          <w:r w:rsidRPr="00170D23" w:rsidDel="001F4A39">
            <w:rPr>
              <w:rFonts w:eastAsia="Times New Roman"/>
              <w:i/>
              <w:iCs/>
              <w:lang w:val="en-US" w:eastAsia="de-AT"/>
              <w:rPrChange w:id="1963" w:author="Katharina Schleidt" w:date="2021-10-20T18:31:00Z">
                <w:rPr>
                  <w:rFonts w:ascii="Times New Roman" w:eastAsia="Times New Roman" w:hAnsi="Times New Roman"/>
                  <w:i/>
                  <w:iCs/>
                  <w:sz w:val="24"/>
                  <w:szCs w:val="24"/>
                  <w:lang w:val="en-US" w:eastAsia="de-AT"/>
                </w:rPr>
              </w:rPrChange>
            </w:rPr>
            <w:delText>Geographic information — Geography Markup Language (GML) — Part 1: Fundamentals</w:delText>
          </w:r>
          <w:r w:rsidRPr="00170D23" w:rsidDel="001F4A39">
            <w:rPr>
              <w:rFonts w:eastAsia="Times New Roman"/>
              <w:lang w:val="en-US" w:eastAsia="de-AT"/>
              <w:rPrChange w:id="1964" w:author="Katharina Schleidt" w:date="2021-10-20T18:31:00Z">
                <w:rPr>
                  <w:rFonts w:ascii="Times New Roman" w:eastAsia="Times New Roman" w:hAnsi="Times New Roman"/>
                  <w:sz w:val="24"/>
                  <w:szCs w:val="24"/>
                  <w:lang w:val="en-US" w:eastAsia="de-AT"/>
                </w:rPr>
              </w:rPrChange>
            </w:rPr>
            <w:delText xml:space="preserve"> </w:delText>
          </w:r>
        </w:del>
      </w:ins>
    </w:p>
    <w:p w14:paraId="1BBDCE3A" w14:textId="18A74D08" w:rsidR="00170D23" w:rsidRPr="00170D23" w:rsidDel="00295C11" w:rsidRDefault="00170D23">
      <w:pPr>
        <w:numPr>
          <w:ilvl w:val="0"/>
          <w:numId w:val="27"/>
        </w:numPr>
        <w:rPr>
          <w:ins w:id="1965" w:author="Katharina Schleidt" w:date="2021-10-20T18:30:00Z"/>
          <w:del w:id="1966" w:author="Grellet Sylvain" w:date="2021-10-21T13:33:00Z"/>
          <w:rFonts w:eastAsia="Times New Roman"/>
          <w:lang w:val="en-US" w:eastAsia="de-AT"/>
          <w:rPrChange w:id="1967" w:author="Katharina Schleidt" w:date="2021-10-20T18:31:00Z">
            <w:rPr>
              <w:ins w:id="1968" w:author="Katharina Schleidt" w:date="2021-10-20T18:30:00Z"/>
              <w:del w:id="1969" w:author="Grellet Sylvain" w:date="2021-10-21T13:33:00Z"/>
              <w:rFonts w:ascii="Times New Roman" w:eastAsia="Times New Roman" w:hAnsi="Times New Roman"/>
              <w:sz w:val="24"/>
              <w:szCs w:val="24"/>
              <w:lang w:val="de-AT" w:eastAsia="de-AT"/>
            </w:rPr>
          </w:rPrChange>
        </w:rPr>
        <w:pPrChange w:id="1970" w:author="Grellet Sylvain" w:date="2021-10-21T13:33:00Z">
          <w:pPr>
            <w:tabs>
              <w:tab w:val="clear" w:pos="403"/>
            </w:tabs>
            <w:spacing w:before="100" w:beforeAutospacing="1" w:after="100" w:afterAutospacing="1" w:line="240" w:lineRule="auto"/>
            <w:jc w:val="left"/>
          </w:pPr>
        </w:pPrChange>
      </w:pPr>
      <w:ins w:id="1971" w:author="Katharina Schleidt" w:date="2021-10-20T18:30:00Z">
        <w:del w:id="1972" w:author="Grellet Sylvain" w:date="2021-10-21T13:33:00Z">
          <w:r w:rsidRPr="00170D23" w:rsidDel="00295C11">
            <w:rPr>
              <w:rFonts w:eastAsia="Times New Roman"/>
              <w:lang w:val="en-US" w:eastAsia="de-AT"/>
              <w:rPrChange w:id="1973" w:author="Katharina Schleidt" w:date="2021-10-20T18:31:00Z">
                <w:rPr>
                  <w:rFonts w:ascii="Times New Roman" w:eastAsia="Times New Roman" w:hAnsi="Times New Roman"/>
                  <w:sz w:val="24"/>
                  <w:szCs w:val="24"/>
                  <w:lang w:val="en-US" w:eastAsia="de-AT"/>
                </w:rPr>
              </w:rPrChange>
            </w:rPr>
            <w:delText xml:space="preserve">[38] ISO 19157:2013 </w:delText>
          </w:r>
          <w:r w:rsidRPr="00170D23" w:rsidDel="00295C11">
            <w:rPr>
              <w:rFonts w:eastAsia="Times New Roman"/>
              <w:i/>
              <w:iCs/>
              <w:lang w:val="en-US" w:eastAsia="de-AT"/>
              <w:rPrChange w:id="1974" w:author="Katharina Schleidt" w:date="2021-10-20T18:31:00Z">
                <w:rPr>
                  <w:rFonts w:ascii="Times New Roman" w:eastAsia="Times New Roman" w:hAnsi="Times New Roman"/>
                  <w:i/>
                  <w:iCs/>
                  <w:sz w:val="24"/>
                  <w:szCs w:val="24"/>
                  <w:lang w:val="en-US" w:eastAsia="de-AT"/>
                </w:rPr>
              </w:rPrChange>
            </w:rPr>
            <w:delText>Geographic information — Data quality</w:delText>
          </w:r>
          <w:r w:rsidRPr="00170D23" w:rsidDel="00295C11">
            <w:rPr>
              <w:rFonts w:eastAsia="Times New Roman"/>
              <w:lang w:val="en-US" w:eastAsia="de-AT"/>
              <w:rPrChange w:id="1975" w:author="Katharina Schleidt" w:date="2021-10-20T18:31:00Z">
                <w:rPr>
                  <w:rFonts w:ascii="Times New Roman" w:eastAsia="Times New Roman" w:hAnsi="Times New Roman"/>
                  <w:sz w:val="24"/>
                  <w:szCs w:val="24"/>
                  <w:lang w:val="en-US" w:eastAsia="de-AT"/>
                </w:rPr>
              </w:rPrChange>
            </w:rPr>
            <w:delText xml:space="preserve"> </w:delText>
          </w:r>
        </w:del>
      </w:ins>
    </w:p>
    <w:p w14:paraId="3E486B94" w14:textId="4F58E752" w:rsidR="00170D23" w:rsidRPr="00170D23" w:rsidDel="00295C11" w:rsidRDefault="00170D23">
      <w:pPr>
        <w:numPr>
          <w:ilvl w:val="0"/>
          <w:numId w:val="27"/>
        </w:numPr>
        <w:rPr>
          <w:ins w:id="1976" w:author="Katharina Schleidt" w:date="2021-10-20T18:30:00Z"/>
          <w:del w:id="1977" w:author="Grellet Sylvain" w:date="2021-10-21T13:33:00Z"/>
          <w:rFonts w:eastAsia="Times New Roman"/>
          <w:lang w:val="en-US" w:eastAsia="de-AT"/>
          <w:rPrChange w:id="1978" w:author="Katharina Schleidt" w:date="2021-10-20T18:31:00Z">
            <w:rPr>
              <w:ins w:id="1979" w:author="Katharina Schleidt" w:date="2021-10-20T18:30:00Z"/>
              <w:del w:id="1980" w:author="Grellet Sylvain" w:date="2021-10-21T13:33:00Z"/>
              <w:rFonts w:ascii="Times New Roman" w:eastAsia="Times New Roman" w:hAnsi="Times New Roman"/>
              <w:sz w:val="24"/>
              <w:szCs w:val="24"/>
              <w:lang w:val="de-AT" w:eastAsia="de-AT"/>
            </w:rPr>
          </w:rPrChange>
        </w:rPr>
        <w:pPrChange w:id="1981" w:author="Grellet Sylvain" w:date="2021-10-21T13:33:00Z">
          <w:pPr>
            <w:tabs>
              <w:tab w:val="clear" w:pos="403"/>
            </w:tabs>
            <w:spacing w:before="100" w:beforeAutospacing="1" w:after="100" w:afterAutospacing="1" w:line="240" w:lineRule="auto"/>
            <w:jc w:val="left"/>
          </w:pPr>
        </w:pPrChange>
      </w:pPr>
      <w:ins w:id="1982" w:author="Katharina Schleidt" w:date="2021-10-20T18:30:00Z">
        <w:del w:id="1983" w:author="Grellet Sylvain" w:date="2021-10-21T13:33:00Z">
          <w:r w:rsidRPr="00170D23" w:rsidDel="00295C11">
            <w:rPr>
              <w:rFonts w:eastAsia="Times New Roman"/>
              <w:lang w:val="en-US" w:eastAsia="de-AT"/>
              <w:rPrChange w:id="1984" w:author="Katharina Schleidt" w:date="2021-10-20T18:31:00Z">
                <w:rPr>
                  <w:rFonts w:ascii="Times New Roman" w:eastAsia="Times New Roman" w:hAnsi="Times New Roman"/>
                  <w:sz w:val="24"/>
                  <w:szCs w:val="24"/>
                  <w:lang w:val="en-US" w:eastAsia="de-AT"/>
                </w:rPr>
              </w:rPrChange>
            </w:rPr>
            <w:delText xml:space="preserve">[39] ISO 19157:2013/Amd 1:2018 </w:delText>
          </w:r>
          <w:r w:rsidRPr="00170D23" w:rsidDel="00295C11">
            <w:rPr>
              <w:rFonts w:eastAsia="Times New Roman"/>
              <w:i/>
              <w:iCs/>
              <w:lang w:val="en-US" w:eastAsia="de-AT"/>
              <w:rPrChange w:id="1985" w:author="Katharina Schleidt" w:date="2021-10-20T18:31:00Z">
                <w:rPr>
                  <w:rFonts w:ascii="Times New Roman" w:eastAsia="Times New Roman" w:hAnsi="Times New Roman"/>
                  <w:i/>
                  <w:iCs/>
                  <w:sz w:val="24"/>
                  <w:szCs w:val="24"/>
                  <w:lang w:val="en-US" w:eastAsia="de-AT"/>
                </w:rPr>
              </w:rPrChange>
            </w:rPr>
            <w:delText>Geographic information — Data quality — Amendment 1: Describing data quality using coverages</w:delText>
          </w:r>
          <w:r w:rsidRPr="00170D23" w:rsidDel="00295C11">
            <w:rPr>
              <w:rFonts w:eastAsia="Times New Roman"/>
              <w:lang w:val="en-US" w:eastAsia="de-AT"/>
              <w:rPrChange w:id="1986" w:author="Katharina Schleidt" w:date="2021-10-20T18:31:00Z">
                <w:rPr>
                  <w:rFonts w:ascii="Times New Roman" w:eastAsia="Times New Roman" w:hAnsi="Times New Roman"/>
                  <w:sz w:val="24"/>
                  <w:szCs w:val="24"/>
                  <w:lang w:val="en-US" w:eastAsia="de-AT"/>
                </w:rPr>
              </w:rPrChange>
            </w:rPr>
            <w:delText xml:space="preserve"> </w:delText>
          </w:r>
        </w:del>
      </w:ins>
    </w:p>
    <w:p w14:paraId="5AD43039" w14:textId="62FF53E4" w:rsidR="00170D23" w:rsidRPr="00170D23" w:rsidDel="002D5A96" w:rsidRDefault="00170D23">
      <w:pPr>
        <w:numPr>
          <w:ilvl w:val="0"/>
          <w:numId w:val="27"/>
        </w:numPr>
        <w:rPr>
          <w:ins w:id="1987" w:author="Katharina Schleidt" w:date="2021-10-20T18:30:00Z"/>
          <w:del w:id="1988" w:author="Grellet Sylvain" w:date="2021-10-21T14:56:00Z"/>
          <w:rFonts w:eastAsia="Times New Roman"/>
          <w:lang w:val="en-US" w:eastAsia="de-AT"/>
          <w:rPrChange w:id="1989" w:author="Katharina Schleidt" w:date="2021-10-20T18:31:00Z">
            <w:rPr>
              <w:ins w:id="1990" w:author="Katharina Schleidt" w:date="2021-10-20T18:30:00Z"/>
              <w:del w:id="1991" w:author="Grellet Sylvain" w:date="2021-10-21T14:56:00Z"/>
              <w:rFonts w:ascii="Times New Roman" w:eastAsia="Times New Roman" w:hAnsi="Times New Roman"/>
              <w:sz w:val="24"/>
              <w:szCs w:val="24"/>
              <w:lang w:val="de-AT" w:eastAsia="de-AT"/>
            </w:rPr>
          </w:rPrChange>
        </w:rPr>
        <w:pPrChange w:id="1992" w:author="Grellet Sylvain" w:date="2021-10-21T13:33:00Z">
          <w:pPr>
            <w:tabs>
              <w:tab w:val="clear" w:pos="403"/>
            </w:tabs>
            <w:spacing w:before="100" w:beforeAutospacing="1" w:after="100" w:afterAutospacing="1" w:line="240" w:lineRule="auto"/>
            <w:jc w:val="left"/>
          </w:pPr>
        </w:pPrChange>
      </w:pPr>
      <w:ins w:id="1993" w:author="Katharina Schleidt" w:date="2021-10-20T18:30:00Z">
        <w:del w:id="1994" w:author="Grellet Sylvain" w:date="2021-10-21T13:33:00Z">
          <w:r w:rsidRPr="00170D23" w:rsidDel="00295C11">
            <w:rPr>
              <w:rFonts w:eastAsia="Times New Roman"/>
              <w:lang w:val="en-US" w:eastAsia="de-AT"/>
              <w:rPrChange w:id="1995" w:author="Katharina Schleidt" w:date="2021-10-20T18:31:00Z">
                <w:rPr>
                  <w:rFonts w:ascii="Times New Roman" w:eastAsia="Times New Roman" w:hAnsi="Times New Roman"/>
                  <w:sz w:val="24"/>
                  <w:szCs w:val="24"/>
                  <w:lang w:val="en-US" w:eastAsia="de-AT"/>
                </w:rPr>
              </w:rPrChange>
            </w:rPr>
            <w:delText xml:space="preserve">[40] </w:delText>
          </w:r>
        </w:del>
        <w:del w:id="1996" w:author="Grellet Sylvain" w:date="2021-10-21T21:37:00Z">
          <w:r w:rsidRPr="00170D23" w:rsidDel="00656929">
            <w:rPr>
              <w:rFonts w:eastAsia="Times New Roman"/>
              <w:lang w:val="en-US" w:eastAsia="de-AT"/>
              <w:rPrChange w:id="1997" w:author="Katharina Schleidt" w:date="2021-10-20T18:31:00Z">
                <w:rPr>
                  <w:rFonts w:ascii="Times New Roman" w:eastAsia="Times New Roman" w:hAnsi="Times New Roman"/>
                  <w:sz w:val="24"/>
                  <w:szCs w:val="24"/>
                  <w:lang w:val="en-US" w:eastAsia="de-AT"/>
                </w:rPr>
              </w:rPrChange>
            </w:rPr>
            <w:delText>I</w:delText>
          </w:r>
        </w:del>
        <w:r w:rsidRPr="00170D23">
          <w:rPr>
            <w:rFonts w:eastAsia="Times New Roman"/>
            <w:lang w:val="en-US" w:eastAsia="de-AT"/>
            <w:rPrChange w:id="1998" w:author="Katharina Schleidt" w:date="2021-10-20T18:31:00Z">
              <w:rPr>
                <w:rFonts w:ascii="Times New Roman" w:eastAsia="Times New Roman" w:hAnsi="Times New Roman"/>
                <w:sz w:val="24"/>
                <w:szCs w:val="24"/>
                <w:lang w:val="en-US" w:eastAsia="de-AT"/>
              </w:rPr>
            </w:rPrChange>
          </w:rPr>
          <w:t xml:space="preserve">SO/DIS 19157-1 </w:t>
        </w:r>
        <w:r w:rsidRPr="00170D23">
          <w:rPr>
            <w:rFonts w:eastAsia="Times New Roman"/>
            <w:i/>
            <w:iCs/>
            <w:lang w:val="en-US" w:eastAsia="de-AT"/>
            <w:rPrChange w:id="1999" w:author="Katharina Schleidt" w:date="2021-10-20T18:31:00Z">
              <w:rPr>
                <w:rFonts w:ascii="Times New Roman" w:eastAsia="Times New Roman" w:hAnsi="Times New Roman"/>
                <w:i/>
                <w:iCs/>
                <w:sz w:val="24"/>
                <w:szCs w:val="24"/>
                <w:lang w:val="en-US" w:eastAsia="de-AT"/>
              </w:rPr>
            </w:rPrChange>
          </w:rPr>
          <w:t>Geographic information — Data quality — Part 1: General requirements</w:t>
        </w:r>
      </w:ins>
    </w:p>
    <w:p w14:paraId="19BEA688" w14:textId="57F0EBA5" w:rsidR="00621028" w:rsidRPr="002D5A96" w:rsidRDefault="00621028">
      <w:pPr>
        <w:numPr>
          <w:ilvl w:val="0"/>
          <w:numId w:val="27"/>
        </w:numPr>
        <w:rPr>
          <w:lang w:val="en-US"/>
          <w:rPrChange w:id="2000" w:author="Grellet Sylvain" w:date="2021-10-21T14:56:00Z">
            <w:rPr/>
          </w:rPrChange>
        </w:rPr>
        <w:pPrChange w:id="2001" w:author="Grellet Sylvain" w:date="2021-10-21T14:56:00Z">
          <w:pPr/>
        </w:pPrChange>
      </w:pPr>
      <w:bookmarkStart w:id="2002" w:name="_Ref85744819"/>
      <w:bookmarkEnd w:id="2002"/>
    </w:p>
    <w:sectPr w:rsidR="00621028" w:rsidRPr="002D5A96" w:rsidSect="002B4EBE">
      <w:footerReference w:type="even" r:id="rId193"/>
      <w:footerReference w:type="default" r:id="rId194"/>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D31E1" w:rsidRDefault="008D31E1">
      <w:pPr>
        <w:pStyle w:val="CommentText"/>
      </w:pPr>
      <w:r>
        <w:rPr>
          <w:rStyle w:val="CommentReference"/>
        </w:rPr>
        <w:annotationRef/>
      </w:r>
      <w:r>
        <w:t>As the old version was “Observations and Measurements”, “Sample” should also be capitalized</w:t>
      </w:r>
    </w:p>
  </w:comment>
  <w:comment w:id="305" w:author="Katharina Schleidt" w:date="2021-04-21T14:03:00Z" w:initials="KS">
    <w:p w14:paraId="7ECF2440" w14:textId="3F97473B" w:rsidR="008D31E1" w:rsidRDefault="008D31E1">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329" w:author="Katharina Schleidt" w:date="2021-04-21T14:02:00Z" w:initials="KS">
    <w:p w14:paraId="3CDEE08B" w14:textId="53F4628B" w:rsidR="008D31E1" w:rsidRDefault="008D31E1">
      <w:pPr>
        <w:pStyle w:val="CommentText"/>
      </w:pPr>
      <w:r>
        <w:rPr>
          <w:rStyle w:val="CommentReference"/>
        </w:rPr>
        <w:annotationRef/>
      </w:r>
      <w:r>
        <w:t>Should be moved up to before 4 Conformance. Will do once the rest has been reviewed, as otherwise will lose all tracked changes</w:t>
      </w:r>
    </w:p>
  </w:comment>
  <w:comment w:id="409" w:author="Katharina Schleidt" w:date="2021-04-21T16:15:00Z" w:initials="KS">
    <w:p w14:paraId="7A610B63" w14:textId="77777777" w:rsidR="008D31E1" w:rsidRDefault="008D31E1">
      <w:pPr>
        <w:pStyle w:val="CommentText"/>
        <w:rPr>
          <w:noProof/>
        </w:rPr>
      </w:pPr>
      <w:r>
        <w:rPr>
          <w:rStyle w:val="CommentReference"/>
        </w:rPr>
        <w:annotationRef/>
      </w:r>
      <w:r>
        <w:t xml:space="preserve">Add reference to bibliography on </w:t>
      </w:r>
    </w:p>
    <w:p w14:paraId="705D30D5" w14:textId="66984377" w:rsidR="008D31E1" w:rsidRDefault="008D31E1">
      <w:pPr>
        <w:pStyle w:val="CommentText"/>
      </w:pPr>
      <w:r>
        <w:t>19115</w:t>
      </w:r>
    </w:p>
  </w:comment>
  <w:comment w:id="415" w:author="Katharina Schleidt" w:date="2021-04-18T19:25:00Z" w:initials="KS">
    <w:p w14:paraId="10039519" w14:textId="6E68A087" w:rsidR="008D31E1" w:rsidRDefault="008D31E1">
      <w:pPr>
        <w:pStyle w:val="CommentText"/>
      </w:pPr>
      <w:r>
        <w:rPr>
          <w:rStyle w:val="CommentReference"/>
        </w:rPr>
        <w:annotationRef/>
      </w:r>
      <w:r>
        <w:t>Not sure if this reference still applies as changed phenomenon to characteristic</w:t>
      </w:r>
    </w:p>
  </w:comment>
  <w:comment w:id="416" w:author="Grellet Sylvain" w:date="2021-10-21T08:56:00Z" w:initials="GS">
    <w:p w14:paraId="635AF07D" w14:textId="16307402" w:rsidR="008D31E1" w:rsidRDefault="008D31E1">
      <w:pPr>
        <w:pStyle w:val="CommentText"/>
      </w:pPr>
      <w:r>
        <w:rPr>
          <w:rStyle w:val="CommentReference"/>
        </w:rPr>
        <w:annotationRef/>
      </w:r>
      <w:proofErr w:type="spellStart"/>
      <w:r>
        <w:t>Kathis</w:t>
      </w:r>
      <w:proofErr w:type="spellEnd"/>
      <w:r>
        <w:t xml:space="preserve"> is right. I went back to the document referred to. There is indeed a ‘Patient </w:t>
      </w:r>
      <w:proofErr w:type="gramStart"/>
      <w:r>
        <w:t>Observation :</w:t>
      </w:r>
      <w:proofErr w:type="gramEnd"/>
      <w:r>
        <w:t xml:space="preserve"> Domain Model’ ! but with ‘</w:t>
      </w:r>
      <w:proofErr w:type="spellStart"/>
      <w:r>
        <w:t>Pnenomenon</w:t>
      </w:r>
      <w:proofErr w:type="spellEnd"/>
      <w:r>
        <w:t>’</w:t>
      </w:r>
      <w:r>
        <w:br/>
        <w:t>-&gt; removing this reference</w:t>
      </w:r>
    </w:p>
  </w:comment>
  <w:comment w:id="440" w:author="Katharina Schleidt" w:date="2021-07-05T15:05:00Z" w:initials="KS">
    <w:p w14:paraId="6312FE60" w14:textId="71D65F03" w:rsidR="008D31E1" w:rsidRDefault="008D31E1">
      <w:pPr>
        <w:pStyle w:val="CommentText"/>
      </w:pPr>
      <w:r>
        <w:rPr>
          <w:rStyle w:val="CommentReference"/>
        </w:rPr>
        <w:annotationRef/>
      </w:r>
      <w:r>
        <w:t>I added this to clarify as Carl found this bit confusing (and I agree), hope this sentence helps!</w:t>
      </w:r>
    </w:p>
  </w:comment>
  <w:comment w:id="454" w:author="Katharina Schleidt" w:date="2021-05-31T21:57:00Z" w:initials="KS">
    <w:p w14:paraId="46E063EA" w14:textId="30DEC173" w:rsidR="008D31E1" w:rsidRDefault="008D31E1">
      <w:pPr>
        <w:pStyle w:val="CommentText"/>
      </w:pPr>
      <w:r>
        <w:rPr>
          <w:rStyle w:val="CommentReference"/>
        </w:rPr>
        <w:annotationRef/>
      </w:r>
      <w:r>
        <w:t>I rephrased this as I realized that the original was very implementation-phrased while here we’re still being abstract</w:t>
      </w:r>
    </w:p>
  </w:comment>
  <w:comment w:id="486" w:author="Katharina Schleidt" w:date="2021-05-05T12:16:00Z" w:initials="KS">
    <w:p w14:paraId="5B377FA6" w14:textId="1C89B62C" w:rsidR="008D31E1" w:rsidRDefault="008D31E1">
      <w:pPr>
        <w:pStyle w:val="CommentText"/>
      </w:pPr>
      <w:r>
        <w:rPr>
          <w:rStyle w:val="CommentReference"/>
        </w:rPr>
        <w:annotationRef/>
      </w:r>
      <w:r>
        <w:t>General Note: adding this picture moves all further figure numbers down one!!!</w:t>
      </w:r>
    </w:p>
  </w:comment>
  <w:comment w:id="519" w:author="Ilkka Rinne" w:date="2021-06-21T15:35:00Z" w:initials="IR">
    <w:p w14:paraId="1D0EB65F" w14:textId="77777777" w:rsidR="008D31E1" w:rsidRDefault="008D31E1">
      <w:pPr>
        <w:pStyle w:val="CommentText"/>
      </w:pPr>
      <w:r>
        <w:rPr>
          <w:rStyle w:val="CommentReference"/>
        </w:rPr>
        <w:annotationRef/>
      </w:r>
      <w:r>
        <w:t>Definition should also be applicable for pointing to an Observation form other type of objects. Proposal:</w:t>
      </w:r>
    </w:p>
    <w:p w14:paraId="6AD64F47" w14:textId="77777777" w:rsidR="008D31E1" w:rsidRDefault="008D31E1">
      <w:pPr>
        <w:pStyle w:val="CommentText"/>
      </w:pPr>
    </w:p>
    <w:p w14:paraId="6D26E063" w14:textId="2A189BD0" w:rsidR="008D31E1" w:rsidRDefault="008D31E1">
      <w:pPr>
        <w:pStyle w:val="CommentText"/>
      </w:pPr>
      <w:r>
        <w:t>“An Observation related to the referring object.”</w:t>
      </w:r>
    </w:p>
  </w:comment>
  <w:comment w:id="529" w:author="Katharina Schleidt" w:date="2021-04-21T13:57:00Z" w:initials="KS">
    <w:p w14:paraId="1B204B96" w14:textId="6F52A6C8" w:rsidR="008D31E1" w:rsidRDefault="008D31E1">
      <w:pPr>
        <w:pStyle w:val="CommentText"/>
      </w:pPr>
      <w:r>
        <w:rPr>
          <w:rStyle w:val="CommentReference"/>
        </w:rPr>
        <w:annotationRef/>
      </w:r>
      <w:r>
        <w:t>Should be linked</w:t>
      </w:r>
    </w:p>
  </w:comment>
  <w:comment w:id="530" w:author="Grellet Sylvain" w:date="2021-06-04T09:43:00Z" w:initials="GS">
    <w:p w14:paraId="1C20DCBA" w14:textId="22213871" w:rsidR="008D31E1" w:rsidRDefault="008D31E1">
      <w:pPr>
        <w:pStyle w:val="CommentText"/>
      </w:pPr>
      <w:r>
        <w:rPr>
          <w:rStyle w:val="CommentReference"/>
        </w:rPr>
        <w:annotationRef/>
      </w:r>
      <w:r>
        <w:t>To do at the end.</w:t>
      </w:r>
    </w:p>
  </w:comment>
  <w:comment w:id="668" w:author="Ilkka Rinne" w:date="2021-07-27T15:54:00Z" w:initials="IR">
    <w:p w14:paraId="0B40D038" w14:textId="6AA9364C" w:rsidR="008D31E1" w:rsidRDefault="008D31E1">
      <w:pPr>
        <w:pStyle w:val="CommentText"/>
      </w:pPr>
      <w:r>
        <w:rPr>
          <w:rStyle w:val="CommentReference"/>
        </w:rPr>
        <w:annotationRef/>
      </w:r>
      <w:r>
        <w:t xml:space="preserve">Shouldn’t this be “document”? We are observing the consistency of a document by sampling clause by clause, thus the </w:t>
      </w:r>
      <w:proofErr w:type="spellStart"/>
      <w:r>
        <w:t>uFoI</w:t>
      </w:r>
      <w:proofErr w:type="spellEnd"/>
      <w:r>
        <w:t xml:space="preserve"> if the document and the </w:t>
      </w:r>
      <w:proofErr w:type="spellStart"/>
      <w:r>
        <w:t>pFoI</w:t>
      </w:r>
      <w:proofErr w:type="spellEnd"/>
      <w:r>
        <w:t xml:space="preserve"> is the clause</w:t>
      </w:r>
    </w:p>
  </w:comment>
  <w:comment w:id="881" w:author="Ilkka Rinne" w:date="2021-08-09T14:05:00Z" w:initials="IR">
    <w:p w14:paraId="40D9C890" w14:textId="02A04465" w:rsidR="008D31E1" w:rsidRDefault="008D31E1">
      <w:pPr>
        <w:pStyle w:val="CommentText"/>
      </w:pPr>
      <w:r>
        <w:rPr>
          <w:rStyle w:val="CommentReference"/>
        </w:rPr>
        <w:annotationRef/>
      </w:r>
      <w:r>
        <w:t>Is this too restrictive, collection might contain dissimilar Observations, that have been assembled together for any reason?</w:t>
      </w:r>
    </w:p>
  </w:comment>
  <w:comment w:id="1088" w:author="Grellet Sylvain" w:date="2021-10-21T22:17:00Z" w:initials="GS">
    <w:p w14:paraId="22079AEF" w14:textId="15A17DE8" w:rsidR="008D31E1" w:rsidRDefault="008D31E1">
      <w:pPr>
        <w:pStyle w:val="CommentText"/>
      </w:pPr>
      <w:r>
        <w:rPr>
          <w:rStyle w:val="CommentReference"/>
        </w:rPr>
        <w:annotationRef/>
      </w:r>
      <w:proofErr w:type="gramStart"/>
      <w:r>
        <w:t>Must ?</w:t>
      </w:r>
      <w:proofErr w:type="gramEnd"/>
      <w:r>
        <w:t xml:space="preserve"> not SHALL ?</w:t>
      </w:r>
    </w:p>
  </w:comment>
  <w:comment w:id="1127" w:author="Grellet Sylvain" w:date="2021-06-04T09:51:00Z" w:initials="GS">
    <w:p w14:paraId="48FF1A73" w14:textId="2B54EBBD" w:rsidR="008D31E1" w:rsidRDefault="008D31E1">
      <w:pPr>
        <w:pStyle w:val="CommentText"/>
      </w:pPr>
      <w:r>
        <w:rPr>
          <w:rStyle w:val="CommentReference"/>
        </w:rPr>
        <w:annotationRef/>
      </w:r>
      <w:r>
        <w:t xml:space="preserve">This image requires update as </w:t>
      </w:r>
      <w:proofErr w:type="gramStart"/>
      <w:r>
        <w:t>per :</w:t>
      </w:r>
      <w:proofErr w:type="gramEnd"/>
      <w:r>
        <w:t xml:space="preserve"> </w:t>
      </w:r>
    </w:p>
    <w:p w14:paraId="73E4837B" w14:textId="61DB186F" w:rsidR="008D31E1" w:rsidRDefault="008D31E1">
      <w:pPr>
        <w:pStyle w:val="CommentText"/>
      </w:pPr>
      <w:r w:rsidRPr="00920952">
        <w:t>https://github.com/opengeospatial/om-swg/issues/124</w:t>
      </w:r>
    </w:p>
  </w:comment>
  <w:comment w:id="1403" w:author="Ilkka Rinne" w:date="2021-08-09T15:34:00Z" w:initials="IR">
    <w:p w14:paraId="6762DB43" w14:textId="0FD35B23" w:rsidR="008D31E1" w:rsidRDefault="008D31E1">
      <w:pPr>
        <w:pStyle w:val="CommentText"/>
      </w:pPr>
      <w:r>
        <w:t>Change into “</w:t>
      </w:r>
      <w:proofErr w:type="spellStart"/>
      <w:r>
        <w:rPr>
          <w:rStyle w:val="CommentReference"/>
        </w:rPr>
        <w:annotationRef/>
      </w:r>
      <w:r>
        <w:t>MaterialSample</w:t>
      </w:r>
      <w:proofErr w:type="spellEnd"/>
      <w:r>
        <w:t>”?</w:t>
      </w:r>
    </w:p>
  </w:comment>
  <w:comment w:id="1404" w:author="Ilkka Rinne" w:date="2021-08-09T15:37:00Z" w:initials="IR">
    <w:p w14:paraId="47D92B90" w14:textId="31124F26" w:rsidR="008D31E1" w:rsidRDefault="008D31E1">
      <w:pPr>
        <w:pStyle w:val="CommentText"/>
      </w:pPr>
      <w:r>
        <w:rPr>
          <w:rStyle w:val="CommentReference"/>
        </w:rPr>
        <w:annotationRef/>
      </w:r>
      <w:proofErr w:type="spellStart"/>
      <w:r>
        <w:t>MaterialSample</w:t>
      </w:r>
      <w:proofErr w:type="spellEnd"/>
      <w:r>
        <w:t>?</w:t>
      </w:r>
    </w:p>
  </w:comment>
  <w:comment w:id="1405" w:author="Ilkka Rinne" w:date="2021-08-09T15:46:00Z" w:initials="IR">
    <w:p w14:paraId="31A0462B" w14:textId="6FDA2337" w:rsidR="008D31E1" w:rsidRDefault="008D31E1">
      <w:pPr>
        <w:pStyle w:val="CommentText"/>
      </w:pPr>
      <w:r>
        <w:rPr>
          <w:rStyle w:val="CommentReference"/>
        </w:rPr>
        <w:annotationRef/>
      </w:r>
      <w:r>
        <w:t xml:space="preserve">Hmm, shouldn’t we talk about the how the </w:t>
      </w:r>
      <w:proofErr w:type="spellStart"/>
      <w:r>
        <w:t>sourceLocation</w:t>
      </w:r>
      <w:proofErr w:type="spellEnd"/>
      <w:r>
        <w:t xml:space="preserve"> may not be necessary if the source location is provided by the </w:t>
      </w:r>
      <w:proofErr w:type="spellStart"/>
      <w:r>
        <w:t>Sampling.samplingLocation</w:t>
      </w:r>
      <w:proofErr w:type="spellEnd"/>
      <w:r>
        <w:t xml:space="preserve"> via the </w:t>
      </w:r>
      <w:proofErr w:type="spellStart"/>
      <w:r>
        <w:t>Sample.sampling</w:t>
      </w:r>
      <w:proofErr w:type="spellEnd"/>
      <w:r>
        <w:t xml:space="preserve"> association? The relying on the </w:t>
      </w:r>
      <w:proofErr w:type="spellStart"/>
      <w:r>
        <w:t>relatedSample</w:t>
      </w:r>
      <w:proofErr w:type="spellEnd"/>
      <w:r>
        <w:t xml:space="preserve"> here seems odd to me</w:t>
      </w:r>
    </w:p>
  </w:comment>
  <w:comment w:id="1415" w:author="Grellet Sylvain" w:date="2021-10-22T15:47:00Z" w:initials="GS">
    <w:p w14:paraId="138376EF" w14:textId="05CE3DB5" w:rsidR="003177A9" w:rsidRDefault="003177A9">
      <w:pPr>
        <w:pStyle w:val="CommentText"/>
      </w:pPr>
      <w:r>
        <w:rPr>
          <w:rStyle w:val="CommentReference"/>
        </w:rPr>
        <w:annotationRef/>
      </w:r>
      <w:r>
        <w:t>Don’t get why only this one refers to UM</w:t>
      </w:r>
      <w:r w:rsidR="008168CE">
        <w:t>L</w:t>
      </w:r>
    </w:p>
  </w:comment>
  <w:comment w:id="1428" w:author="Grellet Sylvain" w:date="2021-10-22T16:09:00Z" w:initials="GS">
    <w:p w14:paraId="43BA3BC8" w14:textId="716E78E3" w:rsidR="00F92CE9" w:rsidRDefault="00F92CE9">
      <w:pPr>
        <w:pStyle w:val="CommentText"/>
      </w:pPr>
      <w:r>
        <w:rPr>
          <w:rStyle w:val="CommentReference"/>
        </w:rPr>
        <w:annotationRef/>
      </w:r>
      <w:proofErr w:type="gramStart"/>
      <w:r>
        <w:t>TODO :</w:t>
      </w:r>
      <w:proofErr w:type="gramEnd"/>
      <w:r>
        <w:t xml:space="preserve"> add missing schema</w:t>
      </w:r>
    </w:p>
  </w:comment>
  <w:comment w:id="1435" w:author="Grellet Sylvain" w:date="2021-10-22T16:10:00Z" w:initials="GS">
    <w:p w14:paraId="3A7E929A" w14:textId="03D24569" w:rsidR="00F92CE9" w:rsidRDefault="00F92CE9">
      <w:pPr>
        <w:pStyle w:val="CommentText"/>
      </w:pPr>
      <w:r>
        <w:rPr>
          <w:rStyle w:val="CommentReference"/>
        </w:rPr>
        <w:annotationRef/>
      </w:r>
      <w:proofErr w:type="gramStart"/>
      <w:r>
        <w:t>TODO :</w:t>
      </w:r>
      <w:proofErr w:type="gramEnd"/>
      <w:r>
        <w:t xml:space="preserve"> add missing schema</w:t>
      </w:r>
    </w:p>
  </w:comment>
  <w:comment w:id="1444" w:author="Grellet Sylvain" w:date="2021-10-22T16:10:00Z" w:initials="GS">
    <w:p w14:paraId="08C3452A" w14:textId="65B13D49" w:rsidR="00F92CE9" w:rsidRDefault="00F92CE9">
      <w:pPr>
        <w:pStyle w:val="CommentText"/>
      </w:pPr>
      <w:r>
        <w:rPr>
          <w:rStyle w:val="CommentReference"/>
        </w:rPr>
        <w:annotationRef/>
      </w:r>
      <w:r>
        <w:rPr>
          <w:rStyle w:val="CommentReference"/>
        </w:rPr>
        <w:annotationRef/>
      </w:r>
      <w:proofErr w:type="gramStart"/>
      <w:r>
        <w:t>TODO :</w:t>
      </w:r>
      <w:proofErr w:type="gramEnd"/>
      <w:r>
        <w:t xml:space="preserve"> add missing schema</w:t>
      </w:r>
    </w:p>
  </w:comment>
  <w:comment w:id="1456" w:author="Ilkka Rinne" w:date="2021-08-09T16:01:00Z" w:initials="IR">
    <w:p w14:paraId="32B24ABE" w14:textId="1BC4C498" w:rsidR="008D31E1" w:rsidRPr="00F972D4" w:rsidRDefault="008D31E1">
      <w:pPr>
        <w:pStyle w:val="CommentText"/>
        <w:rPr>
          <w:bCs/>
        </w:rPr>
      </w:pPr>
      <w:r>
        <w:rPr>
          <w:rStyle w:val="CommentReference"/>
        </w:rPr>
        <w:annotationRef/>
      </w:r>
      <w:r>
        <w:t xml:space="preserve">In </w:t>
      </w:r>
      <w:proofErr w:type="spellStart"/>
      <w:r>
        <w:t>ObservationCollection</w:t>
      </w:r>
      <w:proofErr w:type="spellEnd"/>
      <w:r>
        <w:t xml:space="preserve"> we define the member as “An </w:t>
      </w:r>
      <w:r>
        <w:rPr>
          <w:b/>
        </w:rPr>
        <w:t xml:space="preserve">Observation </w:t>
      </w:r>
      <w:r>
        <w:t xml:space="preserve">that is part of this </w:t>
      </w:r>
      <w:proofErr w:type="spellStart"/>
      <w:r>
        <w:rPr>
          <w:b/>
        </w:rPr>
        <w:t>ObservationCollection</w:t>
      </w:r>
      <w:proofErr w:type="spellEnd"/>
      <w:r w:rsidRPr="00F972D4">
        <w:rPr>
          <w:bCs/>
        </w:rPr>
        <w:t>”, harmonize</w:t>
      </w:r>
      <w:r>
        <w:rPr>
          <w:bCs/>
        </w:rPr>
        <w:t xml:space="preserve"> as “A </w:t>
      </w:r>
      <w:r w:rsidRPr="00AE725C">
        <w:rPr>
          <w:b/>
        </w:rPr>
        <w:t>Sample</w:t>
      </w:r>
      <w:r>
        <w:rPr>
          <w:bCs/>
        </w:rPr>
        <w:t xml:space="preserve"> that is part of this </w:t>
      </w:r>
      <w:proofErr w:type="spellStart"/>
      <w:r w:rsidRPr="00AE725C">
        <w:rPr>
          <w:b/>
        </w:rPr>
        <w:t>SampleCollection</w:t>
      </w:r>
      <w:proofErr w:type="spellEnd"/>
      <w:r>
        <w:rPr>
          <w:bCs/>
        </w:rPr>
        <w:t>”</w:t>
      </w:r>
      <w:r w:rsidRPr="00F972D4">
        <w:rPr>
          <w:bCs/>
        </w:rPr>
        <w:t>?</w:t>
      </w:r>
    </w:p>
  </w:comment>
  <w:comment w:id="1503" w:author="Grellet Sylvain" w:date="2021-06-17T16:14:00Z" w:initials="GS">
    <w:p w14:paraId="4A21BDCF" w14:textId="77777777" w:rsidR="008D31E1" w:rsidRDefault="008D31E1" w:rsidP="00DB2B9C">
      <w:pPr>
        <w:pStyle w:val="CommentText"/>
      </w:pPr>
      <w:r>
        <w:rPr>
          <w:rStyle w:val="CommentReference"/>
        </w:rPr>
        <w:annotationRef/>
      </w:r>
      <w:r>
        <w:rPr>
          <w:noProof/>
        </w:rPr>
        <w:t xml:space="preserve">are </w:t>
      </w:r>
    </w:p>
  </w:comment>
  <w:comment w:id="1504" w:author="Grellet Sylvain" w:date="2021-06-17T16:14:00Z" w:initials="GS">
    <w:p w14:paraId="0B7B8EDC" w14:textId="77777777" w:rsidR="008D31E1" w:rsidRDefault="008D31E1" w:rsidP="00DB2B9C">
      <w:pPr>
        <w:pStyle w:val="CommentText"/>
      </w:pPr>
      <w:r>
        <w:rPr>
          <w:rStyle w:val="CommentReference"/>
        </w:rPr>
        <w:annotationRef/>
      </w:r>
      <w:r>
        <w:rPr>
          <w:noProof/>
        </w:rPr>
        <w:t>are we sure of the '2020' here ?</w:t>
      </w:r>
    </w:p>
  </w:comment>
  <w:comment w:id="1502" w:author="Grellet Sylvain" w:date="2021-06-17T16:16:00Z" w:initials="GS">
    <w:p w14:paraId="2F91CB9A" w14:textId="073CA119" w:rsidR="008D31E1" w:rsidRDefault="008D31E1">
      <w:pPr>
        <w:pStyle w:val="CommentText"/>
      </w:pPr>
      <w:r>
        <w:rPr>
          <w:rStyle w:val="CommentReference"/>
        </w:rPr>
        <w:annotationRef/>
      </w:r>
      <w:r>
        <w:rPr>
          <w:noProof/>
        </w:rPr>
        <w:t>I prefer this otherwise we'll loose people between version of the OGC standard and version of the ISO one</w:t>
      </w:r>
    </w:p>
  </w:comment>
  <w:comment w:id="1511" w:author="Grellet Sylvain" w:date="2021-06-17T16:14:00Z" w:initials="GS">
    <w:p w14:paraId="2D033F43" w14:textId="709EAA8E" w:rsidR="008D31E1" w:rsidRDefault="008D31E1">
      <w:pPr>
        <w:pStyle w:val="CommentText"/>
      </w:pPr>
      <w:r>
        <w:rPr>
          <w:rStyle w:val="CommentReference"/>
        </w:rPr>
        <w:annotationRef/>
      </w:r>
      <w:r>
        <w:rPr>
          <w:noProof/>
        </w:rPr>
        <w:t xml:space="preserve">are </w:t>
      </w:r>
    </w:p>
  </w:comment>
  <w:comment w:id="1512" w:author="Grellet Sylvain" w:date="2021-06-17T16:14:00Z" w:initials="GS">
    <w:p w14:paraId="5E1AD639" w14:textId="46992A30" w:rsidR="008D31E1" w:rsidRDefault="008D31E1">
      <w:pPr>
        <w:pStyle w:val="CommentText"/>
      </w:pPr>
      <w:r>
        <w:rPr>
          <w:rStyle w:val="CommentReference"/>
        </w:rPr>
        <w:annotationRef/>
      </w:r>
      <w:r>
        <w:rPr>
          <w:noProof/>
        </w:rPr>
        <w:t>are we sure of the '2020' here ?</w:t>
      </w:r>
    </w:p>
  </w:comment>
  <w:comment w:id="1516" w:author="Katharina Schleidt" w:date="2021-07-06T12:07:00Z" w:initials="KS">
    <w:p w14:paraId="7577F497" w14:textId="0D83820F" w:rsidR="008D31E1" w:rsidRDefault="008D31E1">
      <w:pPr>
        <w:pStyle w:val="CommentText"/>
      </w:pPr>
      <w:r>
        <w:rPr>
          <w:rStyle w:val="CommentReference"/>
        </w:rPr>
        <w:annotationRef/>
      </w:r>
      <w:r>
        <w:t>Cross check reference</w:t>
      </w:r>
    </w:p>
  </w:comment>
  <w:comment w:id="1517" w:author="Ilkka Rinne" w:date="2021-08-03T15:32:00Z" w:initials="IR">
    <w:p w14:paraId="4ECD407A" w14:textId="3DF22BC4" w:rsidR="008D31E1" w:rsidRDefault="008D31E1">
      <w:pPr>
        <w:pStyle w:val="CommentText"/>
      </w:pPr>
      <w:r>
        <w:rPr>
          <w:rStyle w:val="CommentReference"/>
        </w:rPr>
        <w:annotationRef/>
      </w:r>
      <w:r>
        <w:t>This is not a x-ref, but a plain number (53 classes instead of 18 classes), should be expressed more clearly</w:t>
      </w:r>
    </w:p>
  </w:comment>
  <w:comment w:id="1518" w:author="Katharina Schleidt" w:date="2021-07-06T12:07:00Z" w:initials="KS">
    <w:p w14:paraId="005A0ABE" w14:textId="394C8CDF" w:rsidR="008D31E1" w:rsidRDefault="008D31E1">
      <w:pPr>
        <w:pStyle w:val="CommentText"/>
      </w:pPr>
      <w:r>
        <w:rPr>
          <w:rStyle w:val="CommentReference"/>
        </w:rPr>
        <w:annotationRef/>
      </w:r>
      <w:r>
        <w:t>Cross check reference</w:t>
      </w:r>
    </w:p>
  </w:comment>
  <w:comment w:id="1527" w:author="Ilkka Rinne" w:date="2021-07-27T14:14:00Z" w:initials="IR">
    <w:p w14:paraId="44DBD84B" w14:textId="56143D7E" w:rsidR="008D31E1" w:rsidRDefault="008D31E1">
      <w:pPr>
        <w:pStyle w:val="CommentText"/>
      </w:pPr>
      <w:r>
        <w:rPr>
          <w:rStyle w:val="CommentReference"/>
        </w:rPr>
        <w:annotationRef/>
      </w:r>
      <w:r>
        <w:t>These are not in the Conceptual schema, thus mentioned separately below</w:t>
      </w:r>
    </w:p>
  </w:comment>
  <w:comment w:id="1541" w:author="Grellet Sylvain" w:date="2021-07-05T17:12:00Z" w:initials="GS">
    <w:p w14:paraId="7360CDD7" w14:textId="77777777" w:rsidR="008D31E1" w:rsidRDefault="008D31E1" w:rsidP="008B3514">
      <w:pPr>
        <w:pStyle w:val="CommentText"/>
      </w:pPr>
      <w:r>
        <w:rPr>
          <w:rStyle w:val="CommentReference"/>
        </w:rPr>
        <w:annotationRef/>
      </w:r>
      <w:r>
        <w:t xml:space="preserve">was that skipped on </w:t>
      </w:r>
      <w:proofErr w:type="gramStart"/>
      <w:r>
        <w:t>purpose ?</w:t>
      </w:r>
      <w:proofErr w:type="gramEnd"/>
    </w:p>
  </w:comment>
  <w:comment w:id="1542" w:author="Ilkka Rinne" w:date="2021-07-27T14:33:00Z" w:initials="IR">
    <w:p w14:paraId="1E6B4F76" w14:textId="64AF8608" w:rsidR="008D31E1" w:rsidRDefault="008D31E1">
      <w:pPr>
        <w:pStyle w:val="CommentText"/>
      </w:pPr>
      <w:r>
        <w:rPr>
          <w:rStyle w:val="CommentReference"/>
        </w:rPr>
        <w:annotationRef/>
      </w:r>
      <w:r>
        <w:t xml:space="preserve">No, good catch. </w:t>
      </w:r>
      <w:proofErr w:type="spellStart"/>
      <w:r>
        <w:t>Stranglely</w:t>
      </w:r>
      <w:proofErr w:type="spellEnd"/>
      <w:r>
        <w:t xml:space="preserve"> it or not shown in the UML model diagrams in the TC 211 repo (!?), thus I missed it here</w:t>
      </w:r>
    </w:p>
  </w:comment>
  <w:comment w:id="1546" w:author="Ilkka Rinne" w:date="2021-07-27T14:34:00Z" w:initials="IR">
    <w:p w14:paraId="3CB5BC65" w14:textId="502650AC" w:rsidR="008D31E1" w:rsidRDefault="008D31E1">
      <w:pPr>
        <w:pStyle w:val="CommentText"/>
      </w:pPr>
      <w:r>
        <w:rPr>
          <w:rStyle w:val="CommentReference"/>
        </w:rPr>
        <w:annotationRef/>
      </w:r>
      <w:r>
        <w:t xml:space="preserve">This was copy-paste from the model, we </w:t>
      </w:r>
      <w:proofErr w:type="spellStart"/>
      <w:r>
        <w:t>shuld</w:t>
      </w:r>
      <w:proofErr w:type="spellEnd"/>
      <w:r>
        <w:t xml:space="preserve"> keep the original formatting, yes?</w:t>
      </w:r>
    </w:p>
  </w:comment>
  <w:comment w:id="1549" w:author="Ilkka Rinne" w:date="2021-07-27T14:35:00Z" w:initials="IR">
    <w:p w14:paraId="68F1BE2F" w14:textId="2A05F993" w:rsidR="008D31E1" w:rsidRDefault="008D31E1">
      <w:pPr>
        <w:pStyle w:val="CommentText"/>
      </w:pPr>
      <w:r>
        <w:rPr>
          <w:rStyle w:val="CommentReference"/>
        </w:rPr>
        <w:annotationRef/>
      </w:r>
      <w:r>
        <w:t>Copy-paste from the v2.0, keep the formatting</w:t>
      </w:r>
    </w:p>
  </w:comment>
  <w:comment w:id="1577" w:author="Grellet Sylvain" w:date="2021-07-05T17:12:00Z" w:initials="GS">
    <w:p w14:paraId="2E0B3C33" w14:textId="77777777" w:rsidR="008D31E1" w:rsidRDefault="008D31E1" w:rsidP="00766D13">
      <w:pPr>
        <w:pStyle w:val="CommentText"/>
      </w:pPr>
      <w:r>
        <w:rPr>
          <w:rStyle w:val="CommentReference"/>
        </w:rPr>
        <w:annotationRef/>
      </w:r>
      <w:r>
        <w:t xml:space="preserve">was that skipped on </w:t>
      </w:r>
      <w:proofErr w:type="gramStart"/>
      <w:r>
        <w:t>purpose ?</w:t>
      </w:r>
      <w:proofErr w:type="gramEnd"/>
    </w:p>
  </w:comment>
  <w:comment w:id="1578" w:author="Ilkka Rinne" w:date="2021-07-27T14:36:00Z" w:initials="IR">
    <w:p w14:paraId="424453FE" w14:textId="109F2026" w:rsidR="008D31E1" w:rsidRDefault="008D31E1">
      <w:pPr>
        <w:pStyle w:val="CommentText"/>
      </w:pPr>
      <w:r>
        <w:rPr>
          <w:rStyle w:val="CommentReference"/>
        </w:rPr>
        <w:annotationRef/>
      </w:r>
      <w:r>
        <w:t>no, good catch</w:t>
      </w:r>
    </w:p>
  </w:comment>
  <w:comment w:id="1580" w:author="Grellet Sylvain" w:date="2021-07-05T17:28:00Z" w:initials="GS">
    <w:p w14:paraId="770CC32A" w14:textId="77777777" w:rsidR="008D31E1" w:rsidRDefault="008D31E1" w:rsidP="00766D13">
      <w:pPr>
        <w:pStyle w:val="CommentText"/>
      </w:pPr>
      <w:r>
        <w:rPr>
          <w:rStyle w:val="CommentReference"/>
        </w:rPr>
        <w:annotationRef/>
      </w:r>
      <w:r>
        <w:t>I hope I’m good on this</w:t>
      </w:r>
    </w:p>
  </w:comment>
  <w:comment w:id="1586" w:author="Ilkka Rinne" w:date="2021-07-27T14:37:00Z" w:initials="IR">
    <w:p w14:paraId="04BA7D57" w14:textId="2AD62F8F" w:rsidR="008D31E1" w:rsidRDefault="008D31E1">
      <w:pPr>
        <w:pStyle w:val="CommentText"/>
      </w:pPr>
      <w:r>
        <w:rPr>
          <w:rStyle w:val="CommentReference"/>
        </w:rPr>
        <w:annotationRef/>
      </w:r>
      <w:r>
        <w:t xml:space="preserve">This is interesting: in the v2.0 UML model in the </w:t>
      </w:r>
      <w:proofErr w:type="spellStart"/>
      <w:r w:rsidRPr="00755FFB">
        <w:t>sparxcloud</w:t>
      </w:r>
      <w:proofErr w:type="spellEnd"/>
      <w:r>
        <w:t xml:space="preserve"> the shape is not an attribute of the </w:t>
      </w:r>
      <w:proofErr w:type="spellStart"/>
      <w:r>
        <w:t>SF_SpatialSamplingFeature</w:t>
      </w:r>
      <w:proofErr w:type="spellEnd"/>
      <w:r>
        <w:t xml:space="preserve">, but added for each of the specialized classes (point, curve, etc.), but in the spec this association </w:t>
      </w:r>
      <w:proofErr w:type="gramStart"/>
      <w:r>
        <w:t>exists !!</w:t>
      </w:r>
      <w:proofErr w:type="gramEnd"/>
    </w:p>
  </w:comment>
  <w:comment w:id="1587" w:author="Ilkka Rinne" w:date="2021-08-03T15:34:00Z" w:initials="IR">
    <w:p w14:paraId="0E85C3AA" w14:textId="636277C9" w:rsidR="008D31E1" w:rsidRDefault="008D31E1">
      <w:pPr>
        <w:pStyle w:val="CommentText"/>
      </w:pPr>
      <w:r>
        <w:rPr>
          <w:rStyle w:val="CommentReference"/>
        </w:rPr>
        <w:annotationRef/>
      </w:r>
      <w:r>
        <w:t xml:space="preserve">Actually, the issue seems to be that the shape association is there in the </w:t>
      </w:r>
      <w:proofErr w:type="spellStart"/>
      <w:r>
        <w:t>SF_SpatialSamplingFeature</w:t>
      </w:r>
      <w:proofErr w:type="spellEnd"/>
      <w:r>
        <w:t>, but just not visible in any of the diagrams of the package</w:t>
      </w:r>
    </w:p>
  </w:comment>
  <w:comment w:id="1601" w:author="Katharina Schleidt" w:date="2021-07-06T12:38:00Z" w:initials="KS">
    <w:p w14:paraId="472B9358" w14:textId="0BE28FA6" w:rsidR="008D31E1" w:rsidRDefault="008D31E1">
      <w:pPr>
        <w:pStyle w:val="CommentText"/>
      </w:pPr>
      <w:r>
        <w:rPr>
          <w:rStyle w:val="CommentReference"/>
        </w:rPr>
        <w:annotationRef/>
      </w:r>
      <w:r>
        <w:t>Why do we provide the requirement as a footnote here, otherwise don’t?</w:t>
      </w:r>
    </w:p>
  </w:comment>
  <w:comment w:id="1602" w:author="Grellet Sylvain" w:date="2021-10-21T22:21:00Z" w:initials="GS">
    <w:p w14:paraId="39F12B3C" w14:textId="0B854953" w:rsidR="008D31E1" w:rsidRDefault="008D31E1">
      <w:pPr>
        <w:pStyle w:val="CommentText"/>
      </w:pPr>
      <w:r>
        <w:rPr>
          <w:rStyle w:val="CommentReference"/>
        </w:rPr>
        <w:annotationRef/>
      </w:r>
      <w:r>
        <w:t xml:space="preserve">No clue at </w:t>
      </w:r>
      <w:proofErr w:type="gramStart"/>
      <w:r>
        <w:t>all..</w:t>
      </w:r>
      <w:proofErr w:type="gramEnd"/>
      <w:r>
        <w:t xml:space="preserve"> I agree, this is not coherent</w:t>
      </w:r>
    </w:p>
  </w:comment>
  <w:comment w:id="1603" w:author="Katharina Schleidt" w:date="2021-10-22T00:08:00Z" w:initials="KS">
    <w:p w14:paraId="6CE84AAF" w14:textId="0F56E996" w:rsidR="008D31E1" w:rsidRDefault="008D31E1">
      <w:pPr>
        <w:pStyle w:val="CommentText"/>
      </w:pPr>
      <w:r>
        <w:rPr>
          <w:rStyle w:val="CommentReference"/>
        </w:rPr>
        <w:annotationRef/>
      </w:r>
      <w:r>
        <w:t>OK, think the footnote is because there’s a reference to the (maybe) OGC URLs</w:t>
      </w:r>
    </w:p>
  </w:comment>
  <w:comment w:id="1620" w:author="Katharina Schleidt" w:date="2021-07-06T13:15:00Z" w:initials="KS">
    <w:p w14:paraId="50BC33B8" w14:textId="278AFFF6" w:rsidR="008D31E1" w:rsidRDefault="008D31E1">
      <w:pPr>
        <w:pStyle w:val="CommentText"/>
      </w:pPr>
      <w:r>
        <w:rPr>
          <w:rStyle w:val="CommentReference"/>
        </w:rPr>
        <w:annotationRef/>
      </w:r>
      <w:r>
        <w:t>URL in footnote must be revisited</w:t>
      </w:r>
    </w:p>
  </w:comment>
  <w:comment w:id="1621" w:author="Ilkka Rinne" w:date="2021-07-27T14:50:00Z" w:initials="IR">
    <w:p w14:paraId="7FD7FF8E" w14:textId="7646A605" w:rsidR="008D31E1" w:rsidRDefault="008D31E1">
      <w:pPr>
        <w:pStyle w:val="CommentText"/>
      </w:pPr>
      <w:r>
        <w:rPr>
          <w:rStyle w:val="CommentReference"/>
        </w:rPr>
        <w:annotationRef/>
      </w:r>
      <w:r>
        <w:t>Why, these are the IDs proposed to the NA?</w:t>
      </w:r>
    </w:p>
  </w:comment>
  <w:comment w:id="1637" w:author="Katharina Schleidt" w:date="2021-07-06T13:16:00Z" w:initials="KS">
    <w:p w14:paraId="44BFA273" w14:textId="6EC58309" w:rsidR="008D31E1" w:rsidRDefault="008D31E1">
      <w:pPr>
        <w:pStyle w:val="CommentText"/>
      </w:pPr>
      <w:r>
        <w:rPr>
          <w:rStyle w:val="CommentReference"/>
        </w:rPr>
        <w:annotationRef/>
      </w:r>
      <w:r>
        <w:t>URL in footnote must be revisited</w:t>
      </w:r>
    </w:p>
  </w:comment>
  <w:comment w:id="1638" w:author="Ilkka Rinne" w:date="2021-07-27T14:51:00Z" w:initials="IR">
    <w:p w14:paraId="0F5C1152" w14:textId="406A26A5" w:rsidR="008D31E1" w:rsidRDefault="008D31E1">
      <w:pPr>
        <w:pStyle w:val="CommentText"/>
      </w:pPr>
      <w:r>
        <w:rPr>
          <w:rStyle w:val="CommentReference"/>
        </w:rPr>
        <w:annotationRef/>
      </w:r>
      <w:r>
        <w:t>Same as above, what is wrong?</w:t>
      </w:r>
    </w:p>
  </w:comment>
  <w:comment w:id="1666" w:author="Ilkka Rinne" w:date="2021-06-22T17:01:00Z" w:initials="IR">
    <w:p w14:paraId="01B9CE88" w14:textId="6D18EF13" w:rsidR="008D31E1" w:rsidRDefault="008D31E1">
      <w:pPr>
        <w:pStyle w:val="CommentText"/>
      </w:pPr>
      <w:r>
        <w:rPr>
          <w:rStyle w:val="CommentReference"/>
        </w:rPr>
        <w:annotationRef/>
      </w:r>
      <w:r>
        <w:t>This should not be changed, it’s the name of the 15-043r3</w:t>
      </w:r>
    </w:p>
  </w:comment>
  <w:comment w:id="1667" w:author="Katharina Schleidt" w:date="2021-07-05T19:41:00Z" w:initials="KS">
    <w:p w14:paraId="177EAF64" w14:textId="77777777" w:rsidR="008D31E1" w:rsidRDefault="008D31E1">
      <w:pPr>
        <w:pStyle w:val="CommentText"/>
      </w:pPr>
      <w:r>
        <w:rPr>
          <w:rStyle w:val="CommentReference"/>
        </w:rPr>
        <w:annotationRef/>
      </w:r>
      <w:r>
        <w:t>Agreed, thus changed back!</w:t>
      </w:r>
    </w:p>
    <w:p w14:paraId="32B5CE8D" w14:textId="77777777" w:rsidR="008D31E1" w:rsidRDefault="008D31E1">
      <w:pPr>
        <w:pStyle w:val="CommentText"/>
      </w:pPr>
      <w:r>
        <w:t>Also noticed that Measurements is capital, thus should actually name the new version:</w:t>
      </w:r>
    </w:p>
    <w:p w14:paraId="170AB167" w14:textId="57B55318" w:rsidR="008D31E1" w:rsidRDefault="008D31E1">
      <w:pPr>
        <w:pStyle w:val="CommentText"/>
      </w:pPr>
      <w:r>
        <w:t>Observations, Measurements and Samples</w:t>
      </w:r>
    </w:p>
  </w:comment>
  <w:comment w:id="1668" w:author="Katharina Schleidt" w:date="2021-07-05T19:41:00Z" w:initials="KS">
    <w:p w14:paraId="11F319AC" w14:textId="362C8346" w:rsidR="008D31E1" w:rsidRDefault="008D31E1">
      <w:pPr>
        <w:pStyle w:val="CommentText"/>
      </w:pPr>
      <w:r>
        <w:rPr>
          <w:rStyle w:val="CommentReference"/>
        </w:rPr>
        <w:annotationRef/>
      </w:r>
    </w:p>
  </w:comment>
  <w:comment w:id="1671" w:author="Katharina Schleidt" w:date="2021-04-21T16:17:00Z" w:initials="KS">
    <w:p w14:paraId="450F829E" w14:textId="27DA4AAC" w:rsidR="008D31E1" w:rsidRDefault="008D31E1">
      <w:pPr>
        <w:pStyle w:val="CommentText"/>
      </w:pPr>
      <w:r>
        <w:rPr>
          <w:rStyle w:val="CommentReference"/>
        </w:rPr>
        <w:annotationRef/>
      </w:r>
      <w:r>
        <w:t>Should be referenced in bibliography</w:t>
      </w:r>
    </w:p>
  </w:comment>
  <w:comment w:id="1676" w:author="Katharina Schleidt" w:date="2021-04-21T16:19:00Z" w:initials="KS">
    <w:p w14:paraId="59EC3B05" w14:textId="2E4EFD77" w:rsidR="008D31E1" w:rsidRDefault="008D31E1">
      <w:pPr>
        <w:pStyle w:val="CommentText"/>
      </w:pPr>
      <w:r>
        <w:rPr>
          <w:rStyle w:val="CommentReference"/>
        </w:rPr>
        <w:annotationRef/>
      </w:r>
      <w:r>
        <w:t>Add reference to bibliography</w:t>
      </w:r>
    </w:p>
  </w:comment>
  <w:comment w:id="1677" w:author="Grellet Sylvain" w:date="2021-06-04T10:05:00Z" w:initials="GS">
    <w:p w14:paraId="5AA9D27D" w14:textId="124E8FB5" w:rsidR="008D31E1" w:rsidRDefault="008D31E1">
      <w:pPr>
        <w:pStyle w:val="CommentText"/>
      </w:pPr>
      <w:r>
        <w:rPr>
          <w:rStyle w:val="CommentReference"/>
        </w:rPr>
        <w:annotationRef/>
      </w:r>
      <w:r>
        <w:t xml:space="preserve">In was 19123:20xx with footnote ‘to be published’. Is that still the </w:t>
      </w:r>
      <w:proofErr w:type="gramStart"/>
      <w:r>
        <w:t>case</w:t>
      </w:r>
      <w:proofErr w:type="gramEnd"/>
      <w:r>
        <w:t xml:space="preserve"> </w:t>
      </w:r>
    </w:p>
  </w:comment>
  <w:comment w:id="1678" w:author="Katharina Schleidt" w:date="2021-10-11T14:27:00Z" w:initials="KS">
    <w:p w14:paraId="2343ABD5" w14:textId="60CA6AFF" w:rsidR="008D31E1" w:rsidRDefault="008D31E1">
      <w:pPr>
        <w:pStyle w:val="CommentText"/>
      </w:pPr>
      <w:r>
        <w:rPr>
          <w:rStyle w:val="CommentReference"/>
        </w:rPr>
        <w:annotationRef/>
      </w:r>
      <w:r>
        <w:t>Devolving down to the 2005 version as the other one is lost in committee</w:t>
      </w:r>
    </w:p>
  </w:comment>
  <w:comment w:id="1714" w:author="Katharina Schleidt" w:date="2021-04-21T16:29:00Z" w:initials="KS">
    <w:p w14:paraId="5058F449" w14:textId="16013ED5" w:rsidR="008D31E1" w:rsidRDefault="008D31E1">
      <w:pPr>
        <w:pStyle w:val="CommentText"/>
      </w:pPr>
      <w:r>
        <w:rPr>
          <w:rStyle w:val="CommentReference"/>
        </w:rPr>
        <w:annotationRef/>
      </w:r>
      <w:r>
        <w:t>Add reference to bibliography</w:t>
      </w:r>
    </w:p>
  </w:comment>
  <w:comment w:id="1715" w:author="Grellet Sylvain" w:date="2021-06-04T10:06:00Z" w:initials="GS">
    <w:p w14:paraId="7BEE595E" w14:textId="77777777" w:rsidR="008D31E1" w:rsidRDefault="008D31E1" w:rsidP="0087602B">
      <w:pPr>
        <w:pStyle w:val="CommentText"/>
      </w:pPr>
      <w:r>
        <w:rPr>
          <w:rStyle w:val="CommentReference"/>
        </w:rPr>
        <w:annotationRef/>
      </w:r>
      <w:r>
        <w:rPr>
          <w:rStyle w:val="CommentReference"/>
        </w:rPr>
        <w:annotationRef/>
      </w:r>
      <w:r>
        <w:t xml:space="preserve">In was 19123:20xx with footnote ‘to be published’. Is that still the </w:t>
      </w:r>
      <w:proofErr w:type="gramStart"/>
      <w:r>
        <w:t>case</w:t>
      </w:r>
      <w:proofErr w:type="gramEnd"/>
      <w:r>
        <w:t xml:space="preserve"> </w:t>
      </w:r>
    </w:p>
    <w:p w14:paraId="011B37D4" w14:textId="0C3977FE" w:rsidR="008D31E1" w:rsidRDefault="008D31E1">
      <w:pPr>
        <w:pStyle w:val="CommentText"/>
      </w:pPr>
    </w:p>
  </w:comment>
  <w:comment w:id="1716" w:author="Katharina Schleidt" w:date="2021-10-11T14:26:00Z" w:initials="KS">
    <w:p w14:paraId="34C2AC47" w14:textId="1B78C5CE" w:rsidR="008D31E1" w:rsidRDefault="008D31E1">
      <w:pPr>
        <w:pStyle w:val="CommentText"/>
      </w:pPr>
      <w:r>
        <w:rPr>
          <w:rStyle w:val="CommentReference"/>
        </w:rPr>
        <w:annotationRef/>
      </w:r>
      <w:r>
        <w:t>Devolving down to the 2005 version as the other one is lost in committee</w:t>
      </w:r>
    </w:p>
  </w:comment>
  <w:comment w:id="1734" w:author="Katharina Schleidt" w:date="2021-04-21T15:06:00Z" w:initials="KS">
    <w:p w14:paraId="2D14E09D" w14:textId="43E8A5F7" w:rsidR="008D31E1" w:rsidRDefault="008D31E1">
      <w:pPr>
        <w:pStyle w:val="CommentText"/>
      </w:pPr>
      <w:r>
        <w:rPr>
          <w:rStyle w:val="CommentReference"/>
        </w:rPr>
        <w:annotationRef/>
      </w:r>
      <w:r>
        <w:t>Not cited</w:t>
      </w:r>
    </w:p>
  </w:comment>
  <w:comment w:id="1741" w:author="Katharina Schleidt" w:date="2021-04-21T15:07:00Z" w:initials="KS">
    <w:p w14:paraId="4F33C594" w14:textId="2A95E1FC" w:rsidR="008D31E1" w:rsidRDefault="008D31E1">
      <w:pPr>
        <w:pStyle w:val="CommentText"/>
      </w:pPr>
      <w:r>
        <w:rPr>
          <w:rStyle w:val="CommentReference"/>
        </w:rPr>
        <w:annotationRef/>
      </w:r>
      <w:r>
        <w:t>Not cited</w:t>
      </w:r>
    </w:p>
  </w:comment>
  <w:comment w:id="1746" w:author="Katharina Schleidt" w:date="2021-04-21T15:07:00Z" w:initials="KS">
    <w:p w14:paraId="530B4661" w14:textId="7076506A" w:rsidR="008D31E1" w:rsidRDefault="008D31E1">
      <w:pPr>
        <w:pStyle w:val="CommentText"/>
      </w:pPr>
      <w:r>
        <w:rPr>
          <w:rStyle w:val="CommentReference"/>
        </w:rPr>
        <w:annotationRef/>
      </w:r>
      <w:r>
        <w:t>Not cited</w:t>
      </w:r>
    </w:p>
  </w:comment>
  <w:comment w:id="1771" w:author="Katharina Schleidt" w:date="2021-04-21T15:18:00Z" w:initials="KS">
    <w:p w14:paraId="77B63496" w14:textId="61B41E88" w:rsidR="008D31E1" w:rsidRDefault="008D31E1">
      <w:pPr>
        <w:pStyle w:val="CommentText"/>
      </w:pPr>
      <w:r>
        <w:rPr>
          <w:rStyle w:val="CommentReference"/>
        </w:rPr>
        <w:annotationRef/>
      </w:r>
      <w:r>
        <w:t xml:space="preserve">This reference, while ancient, is quite interesting. </w:t>
      </w:r>
      <w:proofErr w:type="gramStart"/>
      <w:r>
        <w:t>Unfortunately</w:t>
      </w:r>
      <w:proofErr w:type="gramEnd"/>
      <w:r>
        <w:t xml:space="preserve"> the reference got deleted from the text, and I’m just too stupid to re-create it (tried all options for bibliographies and endnotes) – should be added to 7.1.2</w:t>
      </w:r>
    </w:p>
  </w:comment>
  <w:comment w:id="1824" w:author="Katharina Schleidt" w:date="2021-04-21T15:51:00Z" w:initials="KS">
    <w:p w14:paraId="31EBBEF5" w14:textId="77777777" w:rsidR="008D31E1" w:rsidRDefault="008D31E1"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8D31E1" w:rsidRDefault="008D31E1">
      <w:pPr>
        <w:pStyle w:val="CommentText"/>
      </w:pPr>
    </w:p>
  </w:comment>
  <w:comment w:id="1827" w:author="Katharina Schleidt" w:date="2021-04-21T15:54:00Z" w:initials="KS">
    <w:p w14:paraId="01B75C61" w14:textId="77777777" w:rsidR="008D31E1" w:rsidRDefault="008D31E1">
      <w:pPr>
        <w:pStyle w:val="CommentText"/>
      </w:pPr>
      <w:r>
        <w:rPr>
          <w:rStyle w:val="CommentReference"/>
        </w:rPr>
        <w:annotationRef/>
      </w:r>
      <w:r>
        <w:t>Not references, should be added to text</w:t>
      </w:r>
    </w:p>
    <w:p w14:paraId="56D2CF4E" w14:textId="4FE0E4D3" w:rsidR="008D31E1" w:rsidRDefault="008D31E1">
      <w:pPr>
        <w:pStyle w:val="CommentText"/>
      </w:pPr>
    </w:p>
  </w:comment>
  <w:comment w:id="1831" w:author="Katharina Schleidt" w:date="2021-10-20T18:31:00Z" w:initials="KS">
    <w:p w14:paraId="06F697A5" w14:textId="08687C93" w:rsidR="008D31E1" w:rsidRDefault="008D31E1">
      <w:pPr>
        <w:pStyle w:val="CommentText"/>
      </w:pPr>
      <w:r>
        <w:rPr>
          <w:rStyle w:val="CommentReference"/>
        </w:rPr>
        <w:annotationRef/>
      </w:r>
      <w:r>
        <w:t xml:space="preserve">Formatting (and completeness) from Mats </w:t>
      </w:r>
      <w:proofErr w:type="spellStart"/>
      <w:r>
        <w:t>Ahlin</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5AF07D" w15:paraIdParent="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0B40D038" w15:done="0"/>
  <w15:commentEx w15:paraId="40D9C890" w15:done="0"/>
  <w15:commentEx w15:paraId="22079AEF" w15:done="0"/>
  <w15:commentEx w15:paraId="73E4837B" w15:done="0"/>
  <w15:commentEx w15:paraId="6762DB43" w15:done="0"/>
  <w15:commentEx w15:paraId="47D92B90" w15:done="0"/>
  <w15:commentEx w15:paraId="31A0462B" w15:done="0"/>
  <w15:commentEx w15:paraId="138376EF" w15:done="0"/>
  <w15:commentEx w15:paraId="43BA3BC8" w15:done="0"/>
  <w15:commentEx w15:paraId="3A7E929A" w15:done="0"/>
  <w15:commentEx w15:paraId="08C3452A" w15:done="0"/>
  <w15:commentEx w15:paraId="32B24ABE" w15:done="0"/>
  <w15:commentEx w15:paraId="4A21BDCF" w15:done="0"/>
  <w15:commentEx w15:paraId="0B7B8EDC" w15:done="0"/>
  <w15:commentEx w15:paraId="2F91CB9A" w15:done="0"/>
  <w15:commentEx w15:paraId="2D033F43" w15:done="0"/>
  <w15:commentEx w15:paraId="5E1AD639" w15:done="0"/>
  <w15:commentEx w15:paraId="7577F497" w15:done="0"/>
  <w15:commentEx w15:paraId="4ECD407A" w15:paraIdParent="7577F497" w15:done="0"/>
  <w15:commentEx w15:paraId="005A0ABE" w15:done="0"/>
  <w15:commentEx w15:paraId="44DBD84B" w15:done="0"/>
  <w15:commentEx w15:paraId="7360CDD7" w15:done="0"/>
  <w15:commentEx w15:paraId="1E6B4F76" w15:paraIdParent="7360CDD7" w15:done="0"/>
  <w15:commentEx w15:paraId="3CB5BC65" w15:done="0"/>
  <w15:commentEx w15:paraId="68F1BE2F" w15:done="0"/>
  <w15:commentEx w15:paraId="2E0B3C33" w15:done="0"/>
  <w15:commentEx w15:paraId="424453FE" w15:paraIdParent="2E0B3C33" w15:done="0"/>
  <w15:commentEx w15:paraId="770CC32A" w15:done="0"/>
  <w15:commentEx w15:paraId="04BA7D57" w15:done="0"/>
  <w15:commentEx w15:paraId="0E85C3AA" w15:paraIdParent="04BA7D57" w15:done="0"/>
  <w15:commentEx w15:paraId="472B9358" w15:done="0"/>
  <w15:commentEx w15:paraId="39F12B3C" w15:paraIdParent="472B9358" w15:done="0"/>
  <w15:commentEx w15:paraId="6CE84AAF" w15:paraIdParent="472B9358" w15:done="0"/>
  <w15:commentEx w15:paraId="50BC33B8" w15:done="0"/>
  <w15:commentEx w15:paraId="7FD7FF8E" w15:paraIdParent="50BC33B8" w15:done="0"/>
  <w15:commentEx w15:paraId="44BFA273" w15:done="0"/>
  <w15:commentEx w15:paraId="0F5C1152" w15:paraIdParent="44BFA273"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2343ABD5" w15:paraIdParent="59EC3B05" w15:done="0"/>
  <w15:commentEx w15:paraId="5058F449" w15:done="0"/>
  <w15:commentEx w15:paraId="011B37D4" w15:paraIdParent="5058F449" w15:done="0"/>
  <w15:commentEx w15:paraId="34C2AC47" w15:paraIdParent="5058F449" w15:done="0"/>
  <w15:commentEx w15:paraId="2D14E09D" w15:done="0"/>
  <w15:commentEx w15:paraId="4F33C594" w15:done="0"/>
  <w15:commentEx w15:paraId="530B4661" w15:done="0"/>
  <w15:commentEx w15:paraId="77B63496" w15:done="0"/>
  <w15:commentEx w15:paraId="74B6D37D" w15:done="0"/>
  <w15:commentEx w15:paraId="56D2CF4E" w15:done="0"/>
  <w15:commentEx w15:paraId="06F697A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AAAAB9" w16cex:dateUtc="2021-07-27T12:54:00Z"/>
  <w16cex:commentExtensible w16cex:durableId="24BBB4B7" w16cex:dateUtc="2021-08-09T11:05:00Z"/>
  <w16cex:commentExtensible w16cex:durableId="24BBC98E" w16cex:dateUtc="2021-08-09T12:34:00Z"/>
  <w16cex:commentExtensible w16cex:durableId="24BBCA25" w16cex:dateUtc="2021-08-09T12:37:00Z"/>
  <w16cex:commentExtensible w16cex:durableId="24BBCC41" w16cex:dateUtc="2021-08-09T12:46:00Z"/>
  <w16cex:commentExtensible w16cex:durableId="24BBCFD5" w16cex:dateUtc="2021-08-09T13:01:00Z"/>
  <w16cex:commentExtensible w16cex:durableId="248EC5FF" w16cex:dateUtc="2021-07-06T10:07:00Z"/>
  <w16cex:commentExtensible w16cex:durableId="24B3DFF4" w16cex:dateUtc="2021-08-03T12:32:00Z"/>
  <w16cex:commentExtensible w16cex:durableId="248EC60E" w16cex:dateUtc="2021-07-06T10:07:00Z"/>
  <w16cex:commentExtensible w16cex:durableId="24AA9341" w16cex:dateUtc="2021-07-27T11:14:00Z"/>
  <w16cex:commentExtensible w16cex:durableId="24AA97A4" w16cex:dateUtc="2021-07-27T11:33:00Z"/>
  <w16cex:commentExtensible w16cex:durableId="24AA97FF" w16cex:dateUtc="2021-07-27T11:34:00Z"/>
  <w16cex:commentExtensible w16cex:durableId="24AA9834" w16cex:dateUtc="2021-07-27T11:35:00Z"/>
  <w16cex:commentExtensible w16cex:durableId="24AA9889" w16cex:dateUtc="2021-07-27T11:36:00Z"/>
  <w16cex:commentExtensible w16cex:durableId="24AA98B2" w16cex:dateUtc="2021-07-27T11:37:00Z"/>
  <w16cex:commentExtensible w16cex:durableId="24B3E073" w16cex:dateUtc="2021-08-03T12:34:00Z"/>
  <w16cex:commentExtensible w16cex:durableId="248ECD45" w16cex:dateUtc="2021-07-06T10:38:00Z"/>
  <w16cex:commentExtensible w16cex:durableId="251C7F63" w16cex:dateUtc="2021-10-21T22:08:00Z"/>
  <w16cex:commentExtensible w16cex:durableId="248ED603" w16cex:dateUtc="2021-07-06T11:15:00Z"/>
  <w16cex:commentExtensible w16cex:durableId="24AA9BC2" w16cex:dateUtc="2021-07-27T11:50:00Z"/>
  <w16cex:commentExtensible w16cex:durableId="248ED610" w16cex:dateUtc="2021-07-06T11:16:00Z"/>
  <w16cex:commentExtensible w16cex:durableId="24AA9BDD" w16cex:dateUtc="2021-07-27T11:51: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50EC860" w16cex:dateUtc="2021-10-11T12:27:00Z"/>
  <w16cex:commentExtensible w16cex:durableId="242AD155" w16cex:dateUtc="2021-04-21T14:29:00Z"/>
  <w16cex:commentExtensible w16cex:durableId="250EC82E" w16cex:dateUtc="2021-10-11T12:26: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87D" w16cex:dateUtc="2021-04-21T13:51:00Z"/>
  <w16cex:commentExtensible w16cex:durableId="242AC92C" w16cex:dateUtc="2021-04-21T13:54:00Z"/>
  <w16cex:commentExtensible w16cex:durableId="251ADF14" w16cex:dateUtc="2021-10-20T16: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5AF07D" w16cid:durableId="251C791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0B40D038" w16cid:durableId="24AAAAB9"/>
  <w16cid:commentId w16cid:paraId="40D9C890" w16cid:durableId="24BBB4B7"/>
  <w16cid:commentId w16cid:paraId="22079AEF" w16cid:durableId="251C791B"/>
  <w16cid:commentId w16cid:paraId="73E4837B" w16cid:durableId="2468836A"/>
  <w16cid:commentId w16cid:paraId="6762DB43" w16cid:durableId="24BBC98E"/>
  <w16cid:commentId w16cid:paraId="47D92B90" w16cid:durableId="24BBCA25"/>
  <w16cid:commentId w16cid:paraId="31A0462B" w16cid:durableId="24BBCC41"/>
  <w16cid:commentId w16cid:paraId="138376EF" w16cid:durableId="2523B979"/>
  <w16cid:commentId w16cid:paraId="43BA3BC8" w16cid:durableId="2523B97A"/>
  <w16cid:commentId w16cid:paraId="3A7E929A" w16cid:durableId="2523B97B"/>
  <w16cid:commentId w16cid:paraId="08C3452A" w16cid:durableId="2523B97C"/>
  <w16cid:commentId w16cid:paraId="32B24ABE" w16cid:durableId="24BBCFD5"/>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7577F497" w16cid:durableId="248EC5FF"/>
  <w16cid:commentId w16cid:paraId="4ECD407A" w16cid:durableId="24B3DFF4"/>
  <w16cid:commentId w16cid:paraId="005A0ABE" w16cid:durableId="248EC60E"/>
  <w16cid:commentId w16cid:paraId="44DBD84B" w16cid:durableId="24AA9341"/>
  <w16cid:commentId w16cid:paraId="7360CDD7" w16cid:durableId="248EC55D"/>
  <w16cid:commentId w16cid:paraId="1E6B4F76" w16cid:durableId="24AA97A4"/>
  <w16cid:commentId w16cid:paraId="3CB5BC65" w16cid:durableId="24AA97FF"/>
  <w16cid:commentId w16cid:paraId="68F1BE2F" w16cid:durableId="24AA9834"/>
  <w16cid:commentId w16cid:paraId="2E0B3C33" w16cid:durableId="248ECA2A"/>
  <w16cid:commentId w16cid:paraId="424453FE" w16cid:durableId="24AA9889"/>
  <w16cid:commentId w16cid:paraId="770CC32A" w16cid:durableId="248EC55E"/>
  <w16cid:commentId w16cid:paraId="04BA7D57" w16cid:durableId="24AA98B2"/>
  <w16cid:commentId w16cid:paraId="0E85C3AA" w16cid:durableId="24B3E073"/>
  <w16cid:commentId w16cid:paraId="472B9358" w16cid:durableId="248ECD45"/>
  <w16cid:commentId w16cid:paraId="39F12B3C" w16cid:durableId="251C7934"/>
  <w16cid:commentId w16cid:paraId="6CE84AAF" w16cid:durableId="251C7F63"/>
  <w16cid:commentId w16cid:paraId="50BC33B8" w16cid:durableId="248ED603"/>
  <w16cid:commentId w16cid:paraId="7FD7FF8E" w16cid:durableId="24AA9BC2"/>
  <w16cid:commentId w16cid:paraId="44BFA273" w16cid:durableId="248ED610"/>
  <w16cid:commentId w16cid:paraId="0F5C1152" w16cid:durableId="24AA9BDD"/>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2343ABD5" w16cid:durableId="250EC860"/>
  <w16cid:commentId w16cid:paraId="5058F449" w16cid:durableId="242AD155"/>
  <w16cid:commentId w16cid:paraId="011B37D4" w16cid:durableId="2468836F"/>
  <w16cid:commentId w16cid:paraId="34C2AC47" w16cid:durableId="250EC82E"/>
  <w16cid:commentId w16cid:paraId="2D14E09D" w16cid:durableId="242ABE02"/>
  <w16cid:commentId w16cid:paraId="4F33C594" w16cid:durableId="242ABE1E"/>
  <w16cid:commentId w16cid:paraId="530B4661" w16cid:durableId="242ABE2C"/>
  <w16cid:commentId w16cid:paraId="77B63496" w16cid:durableId="242AC0E0"/>
  <w16cid:commentId w16cid:paraId="74B6D37D" w16cid:durableId="242AC87D"/>
  <w16cid:commentId w16cid:paraId="56D2CF4E" w16cid:durableId="242AC92C"/>
  <w16cid:commentId w16cid:paraId="06F697A5" w16cid:durableId="251ADF14"/>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75C6B" w14:textId="77777777" w:rsidR="0033107D" w:rsidRDefault="0033107D">
      <w:pPr>
        <w:spacing w:after="0" w:line="240" w:lineRule="auto"/>
      </w:pPr>
      <w:r>
        <w:separator/>
      </w:r>
    </w:p>
  </w:endnote>
  <w:endnote w:type="continuationSeparator" w:id="0">
    <w:p w14:paraId="06207D33" w14:textId="77777777" w:rsidR="0033107D" w:rsidRDefault="00331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2B6C95B2" w:rsidR="008D31E1" w:rsidRPr="00BA1CC8" w:rsidRDefault="008D31E1"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7F698D">
      <w:rPr>
        <w:b/>
        <w:noProof/>
        <w:sz w:val="20"/>
      </w:rPr>
      <w:t>ii</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8D31E1" w:rsidRDefault="008D31E1"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2D1532C5" w:rsidR="008D31E1" w:rsidRPr="00BA1CC8" w:rsidRDefault="008D31E1"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7F698D">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ADB0CDC" w:rsidR="008D31E1" w:rsidRPr="00BA1CC8" w:rsidRDefault="008D31E1"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7F698D">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036CD9E6" w:rsidR="008D31E1" w:rsidRPr="00BA1CC8" w:rsidRDefault="008D31E1"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B26A2D">
      <w:rPr>
        <w:b/>
        <w:noProof/>
      </w:rPr>
      <w:t>68</w:t>
    </w:r>
    <w:r w:rsidRPr="008A6D64">
      <w:rPr>
        <w:b/>
      </w:rPr>
      <w:fldChar w:fldCharType="end"/>
    </w:r>
    <w:r w:rsidRPr="00BA1CC8">
      <w:rPr>
        <w:sz w:val="20"/>
      </w:rPr>
      <w:tab/>
    </w:r>
    <w:r w:rsidRPr="008A6D64">
      <w:rPr>
        <w:sz w:val="18"/>
        <w:szCs w:val="18"/>
      </w:rPr>
      <w:t xml:space="preserve">© </w:t>
    </w:r>
    <w:ins w:id="2003" w:author="Ilkka Rinne" w:date="2021-05-24T16:39:00Z">
      <w:r>
        <w:rPr>
          <w:sz w:val="18"/>
          <w:szCs w:val="18"/>
        </w:rPr>
        <w:t xml:space="preserve">OGC and </w:t>
      </w:r>
    </w:ins>
    <w:r w:rsidRPr="008A6D64">
      <w:rPr>
        <w:sz w:val="18"/>
        <w:szCs w:val="18"/>
      </w:rPr>
      <w:t>ISO</w:t>
    </w:r>
    <w:ins w:id="2004" w:author="Ilkka Rinne" w:date="2021-05-24T16:39:00Z">
      <w:r>
        <w:rPr>
          <w:sz w:val="18"/>
          <w:szCs w:val="18"/>
        </w:rPr>
        <w:t xml:space="preserve"> 2020</w:t>
      </w:r>
    </w:ins>
    <w:del w:id="2005"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BF66A3E" w:rsidR="008D31E1" w:rsidRPr="00BA1CC8" w:rsidRDefault="008D31E1"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B26A2D">
      <w:rPr>
        <w:b/>
        <w:noProof/>
      </w:rPr>
      <w:t>69</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B0F08" w14:textId="77777777" w:rsidR="0033107D" w:rsidRDefault="0033107D">
      <w:pPr>
        <w:spacing w:after="0" w:line="240" w:lineRule="auto"/>
      </w:pPr>
      <w:r>
        <w:separator/>
      </w:r>
    </w:p>
  </w:footnote>
  <w:footnote w:type="continuationSeparator" w:id="0">
    <w:p w14:paraId="13B40C3F" w14:textId="77777777" w:rsidR="0033107D" w:rsidRDefault="0033107D">
      <w:pPr>
        <w:spacing w:after="0" w:line="240" w:lineRule="auto"/>
      </w:pPr>
      <w:r>
        <w:continuationSeparator/>
      </w:r>
    </w:p>
  </w:footnote>
  <w:footnote w:id="1">
    <w:p w14:paraId="15556EBD" w14:textId="6C9866FD" w:rsidR="008D31E1" w:rsidRPr="00C634D8" w:rsidRDefault="008D31E1">
      <w:pPr>
        <w:pStyle w:val="FootnoteText"/>
        <w:rPr>
          <w:lang w:val="fi-FI"/>
          <w:rPrChange w:id="1604" w:author="Ilkka Rinne" w:date="2021-06-22T16:52:00Z">
            <w:rPr/>
          </w:rPrChange>
        </w:rPr>
      </w:pPr>
      <w:ins w:id="1605" w:author="Ilkka Rinne" w:date="2021-06-22T16:52:00Z">
        <w:r>
          <w:rPr>
            <w:rStyle w:val="FootnoteReference"/>
          </w:rPr>
          <w:footnoteRef/>
        </w:r>
        <w:r>
          <w:t xml:space="preserve"> </w:t>
        </w:r>
        <w:r w:rsidRPr="00C634D8">
          <w:t>http://www.opengis.net/def/</w:t>
        </w:r>
      </w:ins>
      <w:ins w:id="1606" w:author="Ilkka Rinne" w:date="2021-06-22T16:53:00Z">
        <w:r>
          <w:t>observation-</w:t>
        </w:r>
      </w:ins>
      <w:ins w:id="1607" w:author="Ilkka Rinne" w:date="2021-06-22T16:52:00Z">
        <w:r>
          <w:t>collection</w:t>
        </w:r>
        <w:r w:rsidRPr="00C634D8">
          <w:t>-type/OGC/0/by-</w:t>
        </w:r>
      </w:ins>
      <w:ins w:id="1608" w:author="Ilkka Rinne" w:date="2021-06-22T16:53:00Z">
        <w:r>
          <w:t>member-characteristics-semantics</w:t>
        </w:r>
      </w:ins>
    </w:p>
  </w:footnote>
  <w:footnote w:id="2">
    <w:p w14:paraId="482F1345" w14:textId="71ECD348" w:rsidR="008D31E1" w:rsidRPr="00242114" w:rsidRDefault="008D31E1">
      <w:pPr>
        <w:pStyle w:val="FootnoteText"/>
        <w:rPr>
          <w:lang w:val="fi-FI"/>
          <w:rPrChange w:id="1622" w:author="Ilkka Rinne" w:date="2021-06-11T10:13:00Z">
            <w:rPr/>
          </w:rPrChange>
        </w:rPr>
      </w:pPr>
      <w:ins w:id="1623" w:author="Ilkka Rinne" w:date="2021-06-11T10:13:00Z">
        <w:r>
          <w:rPr>
            <w:rStyle w:val="FootnoteReference"/>
          </w:rPr>
          <w:footnoteRef/>
        </w:r>
        <w:r w:rsidRPr="00726B65">
          <w:rPr>
            <w:lang w:val="fi-FI"/>
            <w:rPrChange w:id="1624" w:author="Grellet Sylvain" w:date="2021-06-17T15:42:00Z">
              <w:rPr/>
            </w:rPrChange>
          </w:rPr>
          <w:t xml:space="preserve"> http://www.opengis.net/def/</w:t>
        </w:r>
      </w:ins>
      <w:ins w:id="1625" w:author="Ilkka Rinne" w:date="2021-06-22T16:46:00Z">
        <w:r>
          <w:rPr>
            <w:lang w:val="fi-FI"/>
          </w:rPr>
          <w:t>observation-type</w:t>
        </w:r>
      </w:ins>
      <w:ins w:id="1626" w:author="Ilkka Rinne" w:date="2021-06-11T10:13:00Z">
        <w:r w:rsidRPr="00726B65">
          <w:rPr>
            <w:lang w:val="fi-FI"/>
            <w:rPrChange w:id="1627" w:author="Grellet Sylvain" w:date="2021-06-17T15:42:00Z">
              <w:rPr/>
            </w:rPrChange>
          </w:rPr>
          <w:t>/OGC/0/</w:t>
        </w:r>
      </w:ins>
      <w:ins w:id="1628" w:author="Ilkka Rinne" w:date="2021-06-22T16:46:00Z">
        <w:r>
          <w:rPr>
            <w:lang w:val="fi-FI"/>
          </w:rPr>
          <w:t>b</w:t>
        </w:r>
      </w:ins>
      <w:ins w:id="1629" w:author="Ilkka Rinne" w:date="2021-06-11T10:14:00Z">
        <w:r w:rsidRPr="00726B65">
          <w:rPr>
            <w:lang w:val="fi-FI"/>
            <w:rPrChange w:id="1630" w:author="Grellet Sylvain" w:date="2021-06-17T15:42:00Z">
              <w:rPr/>
            </w:rPrChange>
          </w:rPr>
          <w:t>y</w:t>
        </w:r>
      </w:ins>
      <w:ins w:id="1631" w:author="Ilkka Rinne" w:date="2021-06-22T16:47:00Z">
        <w:r>
          <w:rPr>
            <w:lang w:val="fi-FI"/>
          </w:rPr>
          <w:t>-r</w:t>
        </w:r>
      </w:ins>
      <w:ins w:id="1632" w:author="Ilkka Rinne" w:date="2021-06-11T10:14:00Z">
        <w:r w:rsidRPr="00726B65">
          <w:rPr>
            <w:lang w:val="fi-FI"/>
            <w:rPrChange w:id="1633" w:author="Grellet Sylvain" w:date="2021-06-17T15:42:00Z">
              <w:rPr/>
            </w:rPrChange>
          </w:rPr>
          <w:t>esult</w:t>
        </w:r>
      </w:ins>
      <w:ins w:id="1634" w:author="Ilkka Rinne" w:date="2021-06-22T16:47:00Z">
        <w:r>
          <w:rPr>
            <w:lang w:val="fi-FI"/>
          </w:rPr>
          <w:t>-t</w:t>
        </w:r>
      </w:ins>
      <w:ins w:id="1635" w:author="Ilkka Rinne" w:date="2021-06-11T10:14:00Z">
        <w:r w:rsidRPr="00726B65">
          <w:rPr>
            <w:lang w:val="fi-FI"/>
            <w:rPrChange w:id="1636" w:author="Grellet Sylvain" w:date="2021-06-17T15:42:00Z">
              <w:rPr/>
            </w:rPrChange>
          </w:rPr>
          <w:t>ype</w:t>
        </w:r>
      </w:ins>
    </w:p>
  </w:footnote>
  <w:footnote w:id="3">
    <w:p w14:paraId="6C295466" w14:textId="5ED9AA23" w:rsidR="008D31E1" w:rsidRPr="00242114" w:rsidRDefault="008D31E1">
      <w:pPr>
        <w:pStyle w:val="FootnoteText"/>
        <w:rPr>
          <w:lang w:val="fi-FI"/>
          <w:rPrChange w:id="1639" w:author="Ilkka Rinne" w:date="2021-06-11T10:14:00Z">
            <w:rPr/>
          </w:rPrChange>
        </w:rPr>
      </w:pPr>
      <w:ins w:id="1640" w:author="Ilkka Rinne" w:date="2021-06-11T10:14:00Z">
        <w:r>
          <w:rPr>
            <w:rStyle w:val="FootnoteReference"/>
          </w:rPr>
          <w:footnoteRef/>
        </w:r>
        <w:r w:rsidRPr="00726B65">
          <w:rPr>
            <w:lang w:val="fi-FI"/>
            <w:rPrChange w:id="1641" w:author="Grellet Sylvain" w:date="2021-06-17T15:42:00Z">
              <w:rPr/>
            </w:rPrChange>
          </w:rPr>
          <w:t xml:space="preserve"> </w:t>
        </w:r>
      </w:ins>
      <w:ins w:id="1642" w:author="Ilkka Rinne" w:date="2021-06-11T10:15:00Z">
        <w:r w:rsidRPr="00726B65">
          <w:rPr>
            <w:lang w:val="fi-FI"/>
            <w:rPrChange w:id="1643" w:author="Grellet Sylvain" w:date="2021-06-17T15:42:00Z">
              <w:rPr/>
            </w:rPrChange>
          </w:rPr>
          <w:t>http://www.opengis.net/def/</w:t>
        </w:r>
      </w:ins>
      <w:ins w:id="1644" w:author="Ilkka Rinne" w:date="2021-06-22T16:47:00Z">
        <w:r>
          <w:rPr>
            <w:lang w:val="fi-FI"/>
          </w:rPr>
          <w:t>sample-type</w:t>
        </w:r>
      </w:ins>
      <w:ins w:id="1645" w:author="Ilkka Rinne" w:date="2021-06-11T10:15:00Z">
        <w:r w:rsidRPr="00726B65">
          <w:rPr>
            <w:lang w:val="fi-FI"/>
            <w:rPrChange w:id="1646" w:author="Grellet Sylvain" w:date="2021-06-17T15:42:00Z">
              <w:rPr/>
            </w:rPrChange>
          </w:rPr>
          <w:t>/OGC/0/</w:t>
        </w:r>
      </w:ins>
      <w:ins w:id="1647" w:author="Ilkka Rinne" w:date="2021-06-22T16:47:00Z">
        <w:r>
          <w:rPr>
            <w:lang w:val="fi-FI"/>
          </w:rPr>
          <w:t>b</w:t>
        </w:r>
      </w:ins>
      <w:ins w:id="1648" w:author="Ilkka Rinne" w:date="2021-06-11T10:15:00Z">
        <w:r w:rsidRPr="00726B65">
          <w:rPr>
            <w:lang w:val="fi-FI"/>
            <w:rPrChange w:id="1649" w:author="Grellet Sylvain" w:date="2021-06-17T15:42:00Z">
              <w:rPr/>
            </w:rPrChange>
          </w:rPr>
          <w:t>y</w:t>
        </w:r>
      </w:ins>
      <w:ins w:id="1650" w:author="Ilkka Rinne" w:date="2021-06-22T16:47:00Z">
        <w:r>
          <w:rPr>
            <w:lang w:val="fi-FI"/>
          </w:rPr>
          <w:t>-g</w:t>
        </w:r>
      </w:ins>
      <w:ins w:id="1651" w:author="Ilkka Rinne" w:date="2021-06-11T10:15:00Z">
        <w:r w:rsidRPr="00726B65">
          <w:rPr>
            <w:lang w:val="fi-FI"/>
            <w:rPrChange w:id="1652" w:author="Grellet Sylvain" w:date="2021-06-17T15:42:00Z">
              <w:rPr/>
            </w:rPrChange>
          </w:rPr>
          <w:t>eometry</w:t>
        </w:r>
      </w:ins>
      <w:ins w:id="1653" w:author="Ilkka Rinne" w:date="2021-06-22T16:47:00Z">
        <w:r>
          <w:rPr>
            <w:lang w:val="fi-FI"/>
          </w:rPr>
          <w:t>-t</w:t>
        </w:r>
      </w:ins>
      <w:ins w:id="1654" w:author="Ilkka Rinne" w:date="2021-06-11T10:15:00Z">
        <w:r w:rsidRPr="00726B65">
          <w:rPr>
            <w:lang w:val="fi-FI"/>
            <w:rPrChange w:id="1655"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8D31E1" w:rsidRPr="00151316" w:rsidRDefault="008D31E1"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8D31E1" w:rsidRPr="005322A0" w:rsidRDefault="008D31E1"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8D31E1" w:rsidRPr="004D16C0" w:rsidRDefault="008D31E1"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8D31E1" w:rsidRPr="004D16C0" w:rsidRDefault="008D31E1"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350E24"/>
    <w:multiLevelType w:val="hybridMultilevel"/>
    <w:tmpl w:val="6E52E1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6"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591E6E"/>
    <w:multiLevelType w:val="hybridMultilevel"/>
    <w:tmpl w:val="349458D6"/>
    <w:lvl w:ilvl="0" w:tplc="0C070001">
      <w:start w:val="1"/>
      <w:numFmt w:val="bullet"/>
      <w:lvlText w:val=""/>
      <w:lvlJc w:val="left"/>
      <w:pPr>
        <w:ind w:left="1080" w:hanging="360"/>
      </w:pPr>
      <w:rPr>
        <w:rFonts w:ascii="Symbol" w:hAnsi="Symbol"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3"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20"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2"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5F52260"/>
    <w:multiLevelType w:val="hybridMultilevel"/>
    <w:tmpl w:val="E5D49EA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9"/>
  </w:num>
  <w:num w:numId="2">
    <w:abstractNumId w:val="19"/>
  </w:num>
  <w:num w:numId="3">
    <w:abstractNumId w:val="5"/>
  </w:num>
  <w:num w:numId="4">
    <w:abstractNumId w:val="5"/>
  </w:num>
  <w:num w:numId="5">
    <w:abstractNumId w:val="22"/>
  </w:num>
  <w:num w:numId="6">
    <w:abstractNumId w:val="16"/>
  </w:num>
  <w:num w:numId="7">
    <w:abstractNumId w:val="3"/>
  </w:num>
  <w:num w:numId="8">
    <w:abstractNumId w:val="23"/>
  </w:num>
  <w:num w:numId="9">
    <w:abstractNumId w:val="26"/>
  </w:num>
  <w:num w:numId="10">
    <w:abstractNumId w:val="13"/>
  </w:num>
  <w:num w:numId="11">
    <w:abstractNumId w:val="31"/>
  </w:num>
  <w:num w:numId="12">
    <w:abstractNumId w:val="20"/>
  </w:num>
  <w:num w:numId="13">
    <w:abstractNumId w:val="9"/>
  </w:num>
  <w:num w:numId="14">
    <w:abstractNumId w:val="14"/>
  </w:num>
  <w:num w:numId="15">
    <w:abstractNumId w:val="15"/>
  </w:num>
  <w:num w:numId="16">
    <w:abstractNumId w:val="17"/>
  </w:num>
  <w:num w:numId="17">
    <w:abstractNumId w:val="6"/>
  </w:num>
  <w:num w:numId="18">
    <w:abstractNumId w:val="24"/>
  </w:num>
  <w:num w:numId="19">
    <w:abstractNumId w:val="4"/>
  </w:num>
  <w:num w:numId="20">
    <w:abstractNumId w:val="29"/>
  </w:num>
  <w:num w:numId="21">
    <w:abstractNumId w:val="18"/>
  </w:num>
  <w:num w:numId="22">
    <w:abstractNumId w:val="25"/>
  </w:num>
  <w:num w:numId="23">
    <w:abstractNumId w:val="28"/>
  </w:num>
  <w:num w:numId="24">
    <w:abstractNumId w:val="27"/>
  </w:num>
  <w:num w:numId="25">
    <w:abstractNumId w:val="11"/>
  </w:num>
  <w:num w:numId="26">
    <w:abstractNumId w:val="10"/>
  </w:num>
  <w:num w:numId="27">
    <w:abstractNumId w:val="7"/>
  </w:num>
  <w:num w:numId="28">
    <w:abstractNumId w:val="0"/>
  </w:num>
  <w:num w:numId="29">
    <w:abstractNumId w:val="21"/>
  </w:num>
  <w:num w:numId="30">
    <w:abstractNumId w:val="8"/>
  </w:num>
  <w:num w:numId="31">
    <w:abstractNumId w:val="1"/>
  </w:num>
  <w:num w:numId="32">
    <w:abstractNumId w:val="12"/>
  </w:num>
  <w:num w:numId="33">
    <w:abstractNumId w:val="30"/>
  </w:num>
  <w:num w:numId="34">
    <w:abstractNumId w:val="2"/>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50"/>
  <w:doNotDisplayPageBoundaries/>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453C"/>
    <w:rsid w:val="00016FE3"/>
    <w:rsid w:val="00020674"/>
    <w:rsid w:val="00020E72"/>
    <w:rsid w:val="00021125"/>
    <w:rsid w:val="00022AAF"/>
    <w:rsid w:val="00026FFF"/>
    <w:rsid w:val="00027B73"/>
    <w:rsid w:val="000318B9"/>
    <w:rsid w:val="00031EDF"/>
    <w:rsid w:val="00032197"/>
    <w:rsid w:val="00037B3B"/>
    <w:rsid w:val="000416A8"/>
    <w:rsid w:val="00052262"/>
    <w:rsid w:val="000523C7"/>
    <w:rsid w:val="0005379D"/>
    <w:rsid w:val="00054591"/>
    <w:rsid w:val="00054C95"/>
    <w:rsid w:val="00055455"/>
    <w:rsid w:val="00055EAB"/>
    <w:rsid w:val="000564D4"/>
    <w:rsid w:val="00060093"/>
    <w:rsid w:val="0006289D"/>
    <w:rsid w:val="00067877"/>
    <w:rsid w:val="000728C6"/>
    <w:rsid w:val="000778C3"/>
    <w:rsid w:val="00080CC7"/>
    <w:rsid w:val="00083852"/>
    <w:rsid w:val="000839FA"/>
    <w:rsid w:val="00086042"/>
    <w:rsid w:val="0009594E"/>
    <w:rsid w:val="00096387"/>
    <w:rsid w:val="00097151"/>
    <w:rsid w:val="000A070A"/>
    <w:rsid w:val="000A0A7E"/>
    <w:rsid w:val="000A140B"/>
    <w:rsid w:val="000A196B"/>
    <w:rsid w:val="000A32FE"/>
    <w:rsid w:val="000A3616"/>
    <w:rsid w:val="000B17DE"/>
    <w:rsid w:val="000B26B5"/>
    <w:rsid w:val="000B43DA"/>
    <w:rsid w:val="000B4F03"/>
    <w:rsid w:val="000B7BFE"/>
    <w:rsid w:val="000C033F"/>
    <w:rsid w:val="000C11E2"/>
    <w:rsid w:val="000C3F94"/>
    <w:rsid w:val="000C435F"/>
    <w:rsid w:val="000C6285"/>
    <w:rsid w:val="000C70DD"/>
    <w:rsid w:val="000D0B49"/>
    <w:rsid w:val="000D1388"/>
    <w:rsid w:val="000D5EA4"/>
    <w:rsid w:val="000E01BD"/>
    <w:rsid w:val="000F44D4"/>
    <w:rsid w:val="000F4699"/>
    <w:rsid w:val="000F7AC0"/>
    <w:rsid w:val="001042DA"/>
    <w:rsid w:val="00105813"/>
    <w:rsid w:val="001060B3"/>
    <w:rsid w:val="001076A1"/>
    <w:rsid w:val="00111552"/>
    <w:rsid w:val="00114E5B"/>
    <w:rsid w:val="00116C6C"/>
    <w:rsid w:val="00117CD2"/>
    <w:rsid w:val="00121A78"/>
    <w:rsid w:val="00130432"/>
    <w:rsid w:val="00131573"/>
    <w:rsid w:val="00131699"/>
    <w:rsid w:val="0013258D"/>
    <w:rsid w:val="00134DF7"/>
    <w:rsid w:val="001401CF"/>
    <w:rsid w:val="001435E4"/>
    <w:rsid w:val="001501CE"/>
    <w:rsid w:val="00154230"/>
    <w:rsid w:val="001617BC"/>
    <w:rsid w:val="00161C5F"/>
    <w:rsid w:val="00164503"/>
    <w:rsid w:val="00164FC9"/>
    <w:rsid w:val="00165AA5"/>
    <w:rsid w:val="001663B7"/>
    <w:rsid w:val="0017013F"/>
    <w:rsid w:val="00170D23"/>
    <w:rsid w:val="0017106A"/>
    <w:rsid w:val="00174114"/>
    <w:rsid w:val="00175203"/>
    <w:rsid w:val="0018089C"/>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E7714"/>
    <w:rsid w:val="001F156E"/>
    <w:rsid w:val="001F19D9"/>
    <w:rsid w:val="001F3195"/>
    <w:rsid w:val="001F4A39"/>
    <w:rsid w:val="001F5A5B"/>
    <w:rsid w:val="00202914"/>
    <w:rsid w:val="00203CA4"/>
    <w:rsid w:val="00203E67"/>
    <w:rsid w:val="00212EA1"/>
    <w:rsid w:val="00217BBC"/>
    <w:rsid w:val="002203E7"/>
    <w:rsid w:val="00220B53"/>
    <w:rsid w:val="00221ACE"/>
    <w:rsid w:val="002233D9"/>
    <w:rsid w:val="0022370E"/>
    <w:rsid w:val="00223E45"/>
    <w:rsid w:val="0022406E"/>
    <w:rsid w:val="00234065"/>
    <w:rsid w:val="002363FA"/>
    <w:rsid w:val="00236F84"/>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2DF1"/>
    <w:rsid w:val="00283976"/>
    <w:rsid w:val="002852F4"/>
    <w:rsid w:val="00287F52"/>
    <w:rsid w:val="002917CB"/>
    <w:rsid w:val="00294669"/>
    <w:rsid w:val="00294FB0"/>
    <w:rsid w:val="00295A39"/>
    <w:rsid w:val="00295C11"/>
    <w:rsid w:val="002A075F"/>
    <w:rsid w:val="002A1711"/>
    <w:rsid w:val="002A2250"/>
    <w:rsid w:val="002A2967"/>
    <w:rsid w:val="002A61E5"/>
    <w:rsid w:val="002A7B9F"/>
    <w:rsid w:val="002B04B4"/>
    <w:rsid w:val="002B3426"/>
    <w:rsid w:val="002B39BE"/>
    <w:rsid w:val="002B4EBE"/>
    <w:rsid w:val="002B58C3"/>
    <w:rsid w:val="002B6928"/>
    <w:rsid w:val="002B7CCD"/>
    <w:rsid w:val="002C026F"/>
    <w:rsid w:val="002C1F08"/>
    <w:rsid w:val="002C3FBC"/>
    <w:rsid w:val="002C442C"/>
    <w:rsid w:val="002C453D"/>
    <w:rsid w:val="002C6CAB"/>
    <w:rsid w:val="002D3D97"/>
    <w:rsid w:val="002D5A96"/>
    <w:rsid w:val="002E0796"/>
    <w:rsid w:val="002E3170"/>
    <w:rsid w:val="002E3536"/>
    <w:rsid w:val="002E3C88"/>
    <w:rsid w:val="002E57C8"/>
    <w:rsid w:val="002E59D9"/>
    <w:rsid w:val="002E624A"/>
    <w:rsid w:val="002F0C24"/>
    <w:rsid w:val="002F3554"/>
    <w:rsid w:val="002F5245"/>
    <w:rsid w:val="00300392"/>
    <w:rsid w:val="00300AFD"/>
    <w:rsid w:val="00301203"/>
    <w:rsid w:val="00301F07"/>
    <w:rsid w:val="00301F83"/>
    <w:rsid w:val="003021D1"/>
    <w:rsid w:val="00302F83"/>
    <w:rsid w:val="0030485C"/>
    <w:rsid w:val="00306668"/>
    <w:rsid w:val="00307FF9"/>
    <w:rsid w:val="00311112"/>
    <w:rsid w:val="00313615"/>
    <w:rsid w:val="0031385F"/>
    <w:rsid w:val="00314414"/>
    <w:rsid w:val="00316DFC"/>
    <w:rsid w:val="003177A9"/>
    <w:rsid w:val="00317E5D"/>
    <w:rsid w:val="0033107D"/>
    <w:rsid w:val="00333718"/>
    <w:rsid w:val="0033464A"/>
    <w:rsid w:val="00337C34"/>
    <w:rsid w:val="003417EE"/>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64F4"/>
    <w:rsid w:val="003C74B7"/>
    <w:rsid w:val="003D141F"/>
    <w:rsid w:val="003D24BC"/>
    <w:rsid w:val="003D2AB6"/>
    <w:rsid w:val="003D3E58"/>
    <w:rsid w:val="003D4D00"/>
    <w:rsid w:val="003D5993"/>
    <w:rsid w:val="003D68CB"/>
    <w:rsid w:val="003E1E46"/>
    <w:rsid w:val="003E224E"/>
    <w:rsid w:val="003E45F3"/>
    <w:rsid w:val="003E5E45"/>
    <w:rsid w:val="003E77E7"/>
    <w:rsid w:val="003F1E69"/>
    <w:rsid w:val="003F30C1"/>
    <w:rsid w:val="003F5653"/>
    <w:rsid w:val="003F6E7C"/>
    <w:rsid w:val="0040049D"/>
    <w:rsid w:val="00400F60"/>
    <w:rsid w:val="00404DBD"/>
    <w:rsid w:val="00406340"/>
    <w:rsid w:val="00410BFB"/>
    <w:rsid w:val="00412EB8"/>
    <w:rsid w:val="004143C5"/>
    <w:rsid w:val="0041445A"/>
    <w:rsid w:val="0041703C"/>
    <w:rsid w:val="004205BE"/>
    <w:rsid w:val="00420B94"/>
    <w:rsid w:val="004224E8"/>
    <w:rsid w:val="00423449"/>
    <w:rsid w:val="00424D23"/>
    <w:rsid w:val="004262EC"/>
    <w:rsid w:val="004277A3"/>
    <w:rsid w:val="00430BBE"/>
    <w:rsid w:val="004312D8"/>
    <w:rsid w:val="00431328"/>
    <w:rsid w:val="00435248"/>
    <w:rsid w:val="00435ACC"/>
    <w:rsid w:val="00437D7C"/>
    <w:rsid w:val="004404E3"/>
    <w:rsid w:val="004408E7"/>
    <w:rsid w:val="004420BE"/>
    <w:rsid w:val="004421EF"/>
    <w:rsid w:val="004438A4"/>
    <w:rsid w:val="00447B29"/>
    <w:rsid w:val="00452AE7"/>
    <w:rsid w:val="00453D05"/>
    <w:rsid w:val="00455570"/>
    <w:rsid w:val="0045603C"/>
    <w:rsid w:val="004563C2"/>
    <w:rsid w:val="004605B0"/>
    <w:rsid w:val="004611AB"/>
    <w:rsid w:val="00462F81"/>
    <w:rsid w:val="00464EA1"/>
    <w:rsid w:val="004652C7"/>
    <w:rsid w:val="00466170"/>
    <w:rsid w:val="00472422"/>
    <w:rsid w:val="00472D05"/>
    <w:rsid w:val="0047484D"/>
    <w:rsid w:val="0047527C"/>
    <w:rsid w:val="00475675"/>
    <w:rsid w:val="00475740"/>
    <w:rsid w:val="004762FB"/>
    <w:rsid w:val="004772BC"/>
    <w:rsid w:val="00481387"/>
    <w:rsid w:val="004818EE"/>
    <w:rsid w:val="00481BC9"/>
    <w:rsid w:val="00484E91"/>
    <w:rsid w:val="004864AE"/>
    <w:rsid w:val="00490CBC"/>
    <w:rsid w:val="00491C3C"/>
    <w:rsid w:val="004926C6"/>
    <w:rsid w:val="004A0FB4"/>
    <w:rsid w:val="004A204D"/>
    <w:rsid w:val="004A3007"/>
    <w:rsid w:val="004A76AD"/>
    <w:rsid w:val="004A7FCE"/>
    <w:rsid w:val="004B13B4"/>
    <w:rsid w:val="004B14C4"/>
    <w:rsid w:val="004B3D3C"/>
    <w:rsid w:val="004B65BF"/>
    <w:rsid w:val="004B75DB"/>
    <w:rsid w:val="004C1046"/>
    <w:rsid w:val="004C241D"/>
    <w:rsid w:val="004C2EE3"/>
    <w:rsid w:val="004C3A01"/>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1B0B"/>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57D"/>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5F790E"/>
    <w:rsid w:val="006050F3"/>
    <w:rsid w:val="00607FDE"/>
    <w:rsid w:val="00610D56"/>
    <w:rsid w:val="00611F60"/>
    <w:rsid w:val="00615828"/>
    <w:rsid w:val="00621028"/>
    <w:rsid w:val="00624A6C"/>
    <w:rsid w:val="0062664D"/>
    <w:rsid w:val="00626696"/>
    <w:rsid w:val="00626BFF"/>
    <w:rsid w:val="006301E0"/>
    <w:rsid w:val="006301FB"/>
    <w:rsid w:val="00631F81"/>
    <w:rsid w:val="00632253"/>
    <w:rsid w:val="006328C0"/>
    <w:rsid w:val="0064114F"/>
    <w:rsid w:val="00646EAE"/>
    <w:rsid w:val="006472F1"/>
    <w:rsid w:val="00650B87"/>
    <w:rsid w:val="0065218A"/>
    <w:rsid w:val="0065246E"/>
    <w:rsid w:val="006528F9"/>
    <w:rsid w:val="00653A0F"/>
    <w:rsid w:val="0065487C"/>
    <w:rsid w:val="00656929"/>
    <w:rsid w:val="006616CB"/>
    <w:rsid w:val="00661711"/>
    <w:rsid w:val="0067019B"/>
    <w:rsid w:val="00672B45"/>
    <w:rsid w:val="00673172"/>
    <w:rsid w:val="006748D2"/>
    <w:rsid w:val="00674F5B"/>
    <w:rsid w:val="006762B7"/>
    <w:rsid w:val="0067718F"/>
    <w:rsid w:val="0068101F"/>
    <w:rsid w:val="006857A8"/>
    <w:rsid w:val="006900D9"/>
    <w:rsid w:val="00693CB6"/>
    <w:rsid w:val="006945FF"/>
    <w:rsid w:val="006A4671"/>
    <w:rsid w:val="006A527F"/>
    <w:rsid w:val="006A5540"/>
    <w:rsid w:val="006A769E"/>
    <w:rsid w:val="006A786D"/>
    <w:rsid w:val="006A7909"/>
    <w:rsid w:val="006B3A74"/>
    <w:rsid w:val="006B3EAA"/>
    <w:rsid w:val="006B6B2B"/>
    <w:rsid w:val="006C1E19"/>
    <w:rsid w:val="006C3505"/>
    <w:rsid w:val="006C4C96"/>
    <w:rsid w:val="006D2D1E"/>
    <w:rsid w:val="006D3D76"/>
    <w:rsid w:val="006E3F0F"/>
    <w:rsid w:val="006E753C"/>
    <w:rsid w:val="006F017A"/>
    <w:rsid w:val="006F11B2"/>
    <w:rsid w:val="006F3680"/>
    <w:rsid w:val="006F36F6"/>
    <w:rsid w:val="006F529E"/>
    <w:rsid w:val="006F73DD"/>
    <w:rsid w:val="0070143C"/>
    <w:rsid w:val="00703C45"/>
    <w:rsid w:val="00710C41"/>
    <w:rsid w:val="00711727"/>
    <w:rsid w:val="00711F78"/>
    <w:rsid w:val="007157C4"/>
    <w:rsid w:val="007165D1"/>
    <w:rsid w:val="00720FED"/>
    <w:rsid w:val="0072134D"/>
    <w:rsid w:val="00721E6C"/>
    <w:rsid w:val="0072232A"/>
    <w:rsid w:val="007240E3"/>
    <w:rsid w:val="007245C5"/>
    <w:rsid w:val="00726B65"/>
    <w:rsid w:val="00727EBF"/>
    <w:rsid w:val="007309F0"/>
    <w:rsid w:val="00730D8D"/>
    <w:rsid w:val="00731373"/>
    <w:rsid w:val="007343C0"/>
    <w:rsid w:val="00736AE9"/>
    <w:rsid w:val="00736C6A"/>
    <w:rsid w:val="00740AD6"/>
    <w:rsid w:val="00741198"/>
    <w:rsid w:val="00744C55"/>
    <w:rsid w:val="00746751"/>
    <w:rsid w:val="007467A4"/>
    <w:rsid w:val="00751940"/>
    <w:rsid w:val="00752CFD"/>
    <w:rsid w:val="00753DA3"/>
    <w:rsid w:val="00754999"/>
    <w:rsid w:val="00755923"/>
    <w:rsid w:val="00755FFB"/>
    <w:rsid w:val="00757CC6"/>
    <w:rsid w:val="00757E07"/>
    <w:rsid w:val="00760C94"/>
    <w:rsid w:val="00762AED"/>
    <w:rsid w:val="007649EA"/>
    <w:rsid w:val="00766D13"/>
    <w:rsid w:val="00767B2F"/>
    <w:rsid w:val="007723AE"/>
    <w:rsid w:val="00772955"/>
    <w:rsid w:val="00774AF7"/>
    <w:rsid w:val="0077641F"/>
    <w:rsid w:val="007812F0"/>
    <w:rsid w:val="007813C1"/>
    <w:rsid w:val="00784D28"/>
    <w:rsid w:val="00785E1D"/>
    <w:rsid w:val="00786563"/>
    <w:rsid w:val="00793258"/>
    <w:rsid w:val="007957F3"/>
    <w:rsid w:val="007A1B4F"/>
    <w:rsid w:val="007A1C65"/>
    <w:rsid w:val="007A3DA8"/>
    <w:rsid w:val="007A5CB7"/>
    <w:rsid w:val="007B2C44"/>
    <w:rsid w:val="007B36B6"/>
    <w:rsid w:val="007B7029"/>
    <w:rsid w:val="007B72D0"/>
    <w:rsid w:val="007B7B6C"/>
    <w:rsid w:val="007C2205"/>
    <w:rsid w:val="007C375E"/>
    <w:rsid w:val="007C4EEE"/>
    <w:rsid w:val="007C7162"/>
    <w:rsid w:val="007D0826"/>
    <w:rsid w:val="007D11A7"/>
    <w:rsid w:val="007D38F1"/>
    <w:rsid w:val="007D3C2A"/>
    <w:rsid w:val="007D5E5A"/>
    <w:rsid w:val="007D7AE0"/>
    <w:rsid w:val="007E3A01"/>
    <w:rsid w:val="007E4DBA"/>
    <w:rsid w:val="007F0BF0"/>
    <w:rsid w:val="007F1CAA"/>
    <w:rsid w:val="007F2003"/>
    <w:rsid w:val="007F3B91"/>
    <w:rsid w:val="007F698D"/>
    <w:rsid w:val="007F7F35"/>
    <w:rsid w:val="008001FB"/>
    <w:rsid w:val="008058BC"/>
    <w:rsid w:val="008060DE"/>
    <w:rsid w:val="00810966"/>
    <w:rsid w:val="008116DA"/>
    <w:rsid w:val="00811A43"/>
    <w:rsid w:val="008123FB"/>
    <w:rsid w:val="008130AF"/>
    <w:rsid w:val="00813150"/>
    <w:rsid w:val="00813584"/>
    <w:rsid w:val="00813786"/>
    <w:rsid w:val="008138AD"/>
    <w:rsid w:val="008147D3"/>
    <w:rsid w:val="00815246"/>
    <w:rsid w:val="008168CE"/>
    <w:rsid w:val="0082047C"/>
    <w:rsid w:val="008212CB"/>
    <w:rsid w:val="00821BA0"/>
    <w:rsid w:val="00821F18"/>
    <w:rsid w:val="0082560B"/>
    <w:rsid w:val="00826CBA"/>
    <w:rsid w:val="00830BAB"/>
    <w:rsid w:val="00835D52"/>
    <w:rsid w:val="00836E9B"/>
    <w:rsid w:val="008404DA"/>
    <w:rsid w:val="00841E7A"/>
    <w:rsid w:val="00845233"/>
    <w:rsid w:val="008501DC"/>
    <w:rsid w:val="0085134E"/>
    <w:rsid w:val="008534CB"/>
    <w:rsid w:val="008538CF"/>
    <w:rsid w:val="00854564"/>
    <w:rsid w:val="0086004D"/>
    <w:rsid w:val="00860411"/>
    <w:rsid w:val="00863761"/>
    <w:rsid w:val="00864D32"/>
    <w:rsid w:val="008713ED"/>
    <w:rsid w:val="0087292F"/>
    <w:rsid w:val="00874CE2"/>
    <w:rsid w:val="0087602B"/>
    <w:rsid w:val="00876998"/>
    <w:rsid w:val="008802B3"/>
    <w:rsid w:val="008802D5"/>
    <w:rsid w:val="008814B2"/>
    <w:rsid w:val="00881F88"/>
    <w:rsid w:val="008841F6"/>
    <w:rsid w:val="00885E28"/>
    <w:rsid w:val="00886ADC"/>
    <w:rsid w:val="00887198"/>
    <w:rsid w:val="00887217"/>
    <w:rsid w:val="0089033E"/>
    <w:rsid w:val="00890D0F"/>
    <w:rsid w:val="008913AD"/>
    <w:rsid w:val="00891766"/>
    <w:rsid w:val="00897961"/>
    <w:rsid w:val="00897BB1"/>
    <w:rsid w:val="008A1D79"/>
    <w:rsid w:val="008A3988"/>
    <w:rsid w:val="008A4056"/>
    <w:rsid w:val="008A4F05"/>
    <w:rsid w:val="008A6D64"/>
    <w:rsid w:val="008B01FD"/>
    <w:rsid w:val="008B1B45"/>
    <w:rsid w:val="008B2473"/>
    <w:rsid w:val="008B3514"/>
    <w:rsid w:val="008B63BE"/>
    <w:rsid w:val="008C6A6A"/>
    <w:rsid w:val="008D29ED"/>
    <w:rsid w:val="008D31E1"/>
    <w:rsid w:val="008D48B0"/>
    <w:rsid w:val="008D4ED7"/>
    <w:rsid w:val="008E22C4"/>
    <w:rsid w:val="008E2AAF"/>
    <w:rsid w:val="008E2BBE"/>
    <w:rsid w:val="008E396C"/>
    <w:rsid w:val="008F06DA"/>
    <w:rsid w:val="008F523D"/>
    <w:rsid w:val="008F5660"/>
    <w:rsid w:val="008F767F"/>
    <w:rsid w:val="00901AC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C7455"/>
    <w:rsid w:val="009D3677"/>
    <w:rsid w:val="009D45E2"/>
    <w:rsid w:val="009D5154"/>
    <w:rsid w:val="009D55D8"/>
    <w:rsid w:val="009E19B6"/>
    <w:rsid w:val="009E4931"/>
    <w:rsid w:val="009E7EE6"/>
    <w:rsid w:val="009F2BE1"/>
    <w:rsid w:val="009F640C"/>
    <w:rsid w:val="00A0041D"/>
    <w:rsid w:val="00A00624"/>
    <w:rsid w:val="00A02312"/>
    <w:rsid w:val="00A03571"/>
    <w:rsid w:val="00A10C28"/>
    <w:rsid w:val="00A10CB4"/>
    <w:rsid w:val="00A10F3F"/>
    <w:rsid w:val="00A20D55"/>
    <w:rsid w:val="00A212C5"/>
    <w:rsid w:val="00A214B2"/>
    <w:rsid w:val="00A22DE5"/>
    <w:rsid w:val="00A23375"/>
    <w:rsid w:val="00A25173"/>
    <w:rsid w:val="00A26465"/>
    <w:rsid w:val="00A27DE8"/>
    <w:rsid w:val="00A411C8"/>
    <w:rsid w:val="00A41CB8"/>
    <w:rsid w:val="00A4422D"/>
    <w:rsid w:val="00A45AE0"/>
    <w:rsid w:val="00A45C2E"/>
    <w:rsid w:val="00A479C4"/>
    <w:rsid w:val="00A507CB"/>
    <w:rsid w:val="00A50D78"/>
    <w:rsid w:val="00A5152E"/>
    <w:rsid w:val="00A515A7"/>
    <w:rsid w:val="00A51E5B"/>
    <w:rsid w:val="00A5522C"/>
    <w:rsid w:val="00A62918"/>
    <w:rsid w:val="00A65307"/>
    <w:rsid w:val="00A674C0"/>
    <w:rsid w:val="00A75189"/>
    <w:rsid w:val="00A752AD"/>
    <w:rsid w:val="00A804AD"/>
    <w:rsid w:val="00A81E15"/>
    <w:rsid w:val="00A82CB4"/>
    <w:rsid w:val="00A84654"/>
    <w:rsid w:val="00A84954"/>
    <w:rsid w:val="00A85929"/>
    <w:rsid w:val="00A86D99"/>
    <w:rsid w:val="00A86F83"/>
    <w:rsid w:val="00A871B5"/>
    <w:rsid w:val="00A8743B"/>
    <w:rsid w:val="00A91FCE"/>
    <w:rsid w:val="00A94DDF"/>
    <w:rsid w:val="00A9570F"/>
    <w:rsid w:val="00AA2C68"/>
    <w:rsid w:val="00AA31F7"/>
    <w:rsid w:val="00AA515F"/>
    <w:rsid w:val="00AA5AF1"/>
    <w:rsid w:val="00AA7748"/>
    <w:rsid w:val="00AB002C"/>
    <w:rsid w:val="00AB00C7"/>
    <w:rsid w:val="00AB2043"/>
    <w:rsid w:val="00AB37E7"/>
    <w:rsid w:val="00AB64D8"/>
    <w:rsid w:val="00AC0861"/>
    <w:rsid w:val="00AC19B2"/>
    <w:rsid w:val="00AC2754"/>
    <w:rsid w:val="00AC4649"/>
    <w:rsid w:val="00AC58A6"/>
    <w:rsid w:val="00AC59F3"/>
    <w:rsid w:val="00AC6ECA"/>
    <w:rsid w:val="00AD0128"/>
    <w:rsid w:val="00AD0812"/>
    <w:rsid w:val="00AD0D49"/>
    <w:rsid w:val="00AD7511"/>
    <w:rsid w:val="00AE2457"/>
    <w:rsid w:val="00AE29E2"/>
    <w:rsid w:val="00AE3296"/>
    <w:rsid w:val="00AE501B"/>
    <w:rsid w:val="00AE573C"/>
    <w:rsid w:val="00AE5CAB"/>
    <w:rsid w:val="00AE5D3D"/>
    <w:rsid w:val="00AE725C"/>
    <w:rsid w:val="00AF148B"/>
    <w:rsid w:val="00AF32F1"/>
    <w:rsid w:val="00AF388D"/>
    <w:rsid w:val="00AF49AE"/>
    <w:rsid w:val="00AF5823"/>
    <w:rsid w:val="00AF64CF"/>
    <w:rsid w:val="00AF79E3"/>
    <w:rsid w:val="00B005D1"/>
    <w:rsid w:val="00B00BFD"/>
    <w:rsid w:val="00B01162"/>
    <w:rsid w:val="00B0271B"/>
    <w:rsid w:val="00B03C5D"/>
    <w:rsid w:val="00B125A5"/>
    <w:rsid w:val="00B1458A"/>
    <w:rsid w:val="00B204DF"/>
    <w:rsid w:val="00B22FAE"/>
    <w:rsid w:val="00B254B9"/>
    <w:rsid w:val="00B26A2D"/>
    <w:rsid w:val="00B30A28"/>
    <w:rsid w:val="00B31D2B"/>
    <w:rsid w:val="00B32239"/>
    <w:rsid w:val="00B32DB8"/>
    <w:rsid w:val="00B40528"/>
    <w:rsid w:val="00B40DC0"/>
    <w:rsid w:val="00B4269E"/>
    <w:rsid w:val="00B42F45"/>
    <w:rsid w:val="00B46A74"/>
    <w:rsid w:val="00B515C5"/>
    <w:rsid w:val="00B519FE"/>
    <w:rsid w:val="00B52A66"/>
    <w:rsid w:val="00B56755"/>
    <w:rsid w:val="00B56DED"/>
    <w:rsid w:val="00B577B2"/>
    <w:rsid w:val="00B60127"/>
    <w:rsid w:val="00B63E0B"/>
    <w:rsid w:val="00B64ABF"/>
    <w:rsid w:val="00B66C86"/>
    <w:rsid w:val="00B72769"/>
    <w:rsid w:val="00B72CE0"/>
    <w:rsid w:val="00B72D84"/>
    <w:rsid w:val="00B76059"/>
    <w:rsid w:val="00B763AC"/>
    <w:rsid w:val="00B7670B"/>
    <w:rsid w:val="00B76E6D"/>
    <w:rsid w:val="00B77025"/>
    <w:rsid w:val="00B80F08"/>
    <w:rsid w:val="00B82ACF"/>
    <w:rsid w:val="00B83404"/>
    <w:rsid w:val="00B83FE3"/>
    <w:rsid w:val="00B90971"/>
    <w:rsid w:val="00B9118A"/>
    <w:rsid w:val="00B913E0"/>
    <w:rsid w:val="00B93EE2"/>
    <w:rsid w:val="00B95291"/>
    <w:rsid w:val="00BA1F97"/>
    <w:rsid w:val="00BA26EE"/>
    <w:rsid w:val="00BA3170"/>
    <w:rsid w:val="00BA6E9D"/>
    <w:rsid w:val="00BA74B6"/>
    <w:rsid w:val="00BB0767"/>
    <w:rsid w:val="00BB0E5D"/>
    <w:rsid w:val="00BB3581"/>
    <w:rsid w:val="00BB5772"/>
    <w:rsid w:val="00BB6BDA"/>
    <w:rsid w:val="00BB7D87"/>
    <w:rsid w:val="00BC210E"/>
    <w:rsid w:val="00BC335E"/>
    <w:rsid w:val="00BC394B"/>
    <w:rsid w:val="00BC3B29"/>
    <w:rsid w:val="00BC3B35"/>
    <w:rsid w:val="00BC4B72"/>
    <w:rsid w:val="00BC4EF9"/>
    <w:rsid w:val="00BC7DC7"/>
    <w:rsid w:val="00BD1347"/>
    <w:rsid w:val="00BD2BCF"/>
    <w:rsid w:val="00BD34EF"/>
    <w:rsid w:val="00BE0500"/>
    <w:rsid w:val="00BE2BB7"/>
    <w:rsid w:val="00BE78DB"/>
    <w:rsid w:val="00BE79BC"/>
    <w:rsid w:val="00BF7921"/>
    <w:rsid w:val="00C0233E"/>
    <w:rsid w:val="00C0258F"/>
    <w:rsid w:val="00C06E23"/>
    <w:rsid w:val="00C13D3B"/>
    <w:rsid w:val="00C16135"/>
    <w:rsid w:val="00C17554"/>
    <w:rsid w:val="00C23CE5"/>
    <w:rsid w:val="00C246BE"/>
    <w:rsid w:val="00C32E3D"/>
    <w:rsid w:val="00C33932"/>
    <w:rsid w:val="00C347D6"/>
    <w:rsid w:val="00C356AB"/>
    <w:rsid w:val="00C358A8"/>
    <w:rsid w:val="00C35DAC"/>
    <w:rsid w:val="00C3739F"/>
    <w:rsid w:val="00C40423"/>
    <w:rsid w:val="00C44FEC"/>
    <w:rsid w:val="00C47793"/>
    <w:rsid w:val="00C479B0"/>
    <w:rsid w:val="00C518EB"/>
    <w:rsid w:val="00C557CA"/>
    <w:rsid w:val="00C62BF8"/>
    <w:rsid w:val="00C63000"/>
    <w:rsid w:val="00C634D8"/>
    <w:rsid w:val="00C6389F"/>
    <w:rsid w:val="00C6576A"/>
    <w:rsid w:val="00C66216"/>
    <w:rsid w:val="00C700BF"/>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B21"/>
    <w:rsid w:val="00CB5EBE"/>
    <w:rsid w:val="00CC1BB0"/>
    <w:rsid w:val="00CC2EE6"/>
    <w:rsid w:val="00CC3341"/>
    <w:rsid w:val="00CC3A78"/>
    <w:rsid w:val="00CC426C"/>
    <w:rsid w:val="00CC5129"/>
    <w:rsid w:val="00CC7C16"/>
    <w:rsid w:val="00CD3B91"/>
    <w:rsid w:val="00CD4852"/>
    <w:rsid w:val="00CD6F39"/>
    <w:rsid w:val="00CD7575"/>
    <w:rsid w:val="00CE109A"/>
    <w:rsid w:val="00CE2290"/>
    <w:rsid w:val="00CE4088"/>
    <w:rsid w:val="00CE68F1"/>
    <w:rsid w:val="00CF28F7"/>
    <w:rsid w:val="00CF4829"/>
    <w:rsid w:val="00CF482B"/>
    <w:rsid w:val="00CF52E2"/>
    <w:rsid w:val="00CF5361"/>
    <w:rsid w:val="00D00C9F"/>
    <w:rsid w:val="00D00F84"/>
    <w:rsid w:val="00D03415"/>
    <w:rsid w:val="00D07D75"/>
    <w:rsid w:val="00D11429"/>
    <w:rsid w:val="00D11914"/>
    <w:rsid w:val="00D17000"/>
    <w:rsid w:val="00D21206"/>
    <w:rsid w:val="00D22139"/>
    <w:rsid w:val="00D224E8"/>
    <w:rsid w:val="00D23171"/>
    <w:rsid w:val="00D23B13"/>
    <w:rsid w:val="00D24395"/>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25A9"/>
    <w:rsid w:val="00D83A5F"/>
    <w:rsid w:val="00D90141"/>
    <w:rsid w:val="00D904CA"/>
    <w:rsid w:val="00D94AF2"/>
    <w:rsid w:val="00DA7447"/>
    <w:rsid w:val="00DB07B5"/>
    <w:rsid w:val="00DB2B9C"/>
    <w:rsid w:val="00DB4A09"/>
    <w:rsid w:val="00DB4CC3"/>
    <w:rsid w:val="00DC436E"/>
    <w:rsid w:val="00DC71B0"/>
    <w:rsid w:val="00DD1BA4"/>
    <w:rsid w:val="00DD3CBC"/>
    <w:rsid w:val="00DD55AE"/>
    <w:rsid w:val="00DE0E63"/>
    <w:rsid w:val="00DE1F09"/>
    <w:rsid w:val="00DE4071"/>
    <w:rsid w:val="00DE4393"/>
    <w:rsid w:val="00DE5536"/>
    <w:rsid w:val="00DE6899"/>
    <w:rsid w:val="00DE7B7D"/>
    <w:rsid w:val="00DE7F9E"/>
    <w:rsid w:val="00DF121D"/>
    <w:rsid w:val="00DF378C"/>
    <w:rsid w:val="00DF7FF6"/>
    <w:rsid w:val="00E01BFE"/>
    <w:rsid w:val="00E01F9E"/>
    <w:rsid w:val="00E12BD6"/>
    <w:rsid w:val="00E20D05"/>
    <w:rsid w:val="00E22147"/>
    <w:rsid w:val="00E22F4E"/>
    <w:rsid w:val="00E26089"/>
    <w:rsid w:val="00E30262"/>
    <w:rsid w:val="00E3507C"/>
    <w:rsid w:val="00E37EA9"/>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2B8E"/>
    <w:rsid w:val="00E962A8"/>
    <w:rsid w:val="00E96C1E"/>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38D9"/>
    <w:rsid w:val="00EE582C"/>
    <w:rsid w:val="00EE6350"/>
    <w:rsid w:val="00EF0232"/>
    <w:rsid w:val="00EF1691"/>
    <w:rsid w:val="00EF2851"/>
    <w:rsid w:val="00EF48D9"/>
    <w:rsid w:val="00EF6C7F"/>
    <w:rsid w:val="00EF76A6"/>
    <w:rsid w:val="00F0125E"/>
    <w:rsid w:val="00F01CB8"/>
    <w:rsid w:val="00F024E9"/>
    <w:rsid w:val="00F02BC7"/>
    <w:rsid w:val="00F0627F"/>
    <w:rsid w:val="00F102C2"/>
    <w:rsid w:val="00F10C1B"/>
    <w:rsid w:val="00F11C2F"/>
    <w:rsid w:val="00F12AFC"/>
    <w:rsid w:val="00F144BE"/>
    <w:rsid w:val="00F15DD8"/>
    <w:rsid w:val="00F23B84"/>
    <w:rsid w:val="00F24D49"/>
    <w:rsid w:val="00F264E8"/>
    <w:rsid w:val="00F339C5"/>
    <w:rsid w:val="00F34853"/>
    <w:rsid w:val="00F350CB"/>
    <w:rsid w:val="00F36639"/>
    <w:rsid w:val="00F3713B"/>
    <w:rsid w:val="00F40BE9"/>
    <w:rsid w:val="00F41068"/>
    <w:rsid w:val="00F41D3D"/>
    <w:rsid w:val="00F44352"/>
    <w:rsid w:val="00F448D2"/>
    <w:rsid w:val="00F461D6"/>
    <w:rsid w:val="00F4636F"/>
    <w:rsid w:val="00F47185"/>
    <w:rsid w:val="00F53892"/>
    <w:rsid w:val="00F5472E"/>
    <w:rsid w:val="00F62F5A"/>
    <w:rsid w:val="00F64967"/>
    <w:rsid w:val="00F667C9"/>
    <w:rsid w:val="00F671A7"/>
    <w:rsid w:val="00F77288"/>
    <w:rsid w:val="00F77E4F"/>
    <w:rsid w:val="00F81ACE"/>
    <w:rsid w:val="00F828CA"/>
    <w:rsid w:val="00F83F62"/>
    <w:rsid w:val="00F841B5"/>
    <w:rsid w:val="00F85048"/>
    <w:rsid w:val="00F902C0"/>
    <w:rsid w:val="00F90523"/>
    <w:rsid w:val="00F90564"/>
    <w:rsid w:val="00F90683"/>
    <w:rsid w:val="00F914DA"/>
    <w:rsid w:val="00F92CE9"/>
    <w:rsid w:val="00F93C37"/>
    <w:rsid w:val="00F95F63"/>
    <w:rsid w:val="00F972D4"/>
    <w:rsid w:val="00FA0795"/>
    <w:rsid w:val="00FA1EFE"/>
    <w:rsid w:val="00FA2553"/>
    <w:rsid w:val="00FA2FF3"/>
    <w:rsid w:val="00FA3567"/>
    <w:rsid w:val="00FA549D"/>
    <w:rsid w:val="00FA791F"/>
    <w:rsid w:val="00FB34BB"/>
    <w:rsid w:val="00FC1FDA"/>
    <w:rsid w:val="00FC2372"/>
    <w:rsid w:val="00FC480B"/>
    <w:rsid w:val="00FC4FD1"/>
    <w:rsid w:val="00FC5146"/>
    <w:rsid w:val="00FC5ACC"/>
    <w:rsid w:val="00FD1995"/>
    <w:rsid w:val="00FD36EC"/>
    <w:rsid w:val="00FD5E24"/>
    <w:rsid w:val="00FD7B7C"/>
    <w:rsid w:val="00FE3432"/>
    <w:rsid w:val="00FE3E22"/>
    <w:rsid w:val="00FE644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www.w3.org/TR/vocab-ssn/"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4.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hyperlink" Target="https://inspire.ec.europa.eu/id/document/tg/d2.9-o%26m-swe" TargetMode="Externa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91.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5.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20" Type="http://schemas.openxmlformats.org/officeDocument/2006/relationships/image" Target="media/image84.png"/><Relationship Id="rId141" Type="http://schemas.openxmlformats.org/officeDocument/2006/relationships/image" Target="media/image105.svg"/><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5.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oter" Target="footer6.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93.png"/><Relationship Id="rId189" Type="http://schemas.openxmlformats.org/officeDocument/2006/relationships/hyperlink" Target="http://www.opengeospatial.org/standards/sensorml"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fontTable" Target="fontTable.xml"/><Relationship Id="rId190" Type="http://schemas.openxmlformats.org/officeDocument/2006/relationships/hyperlink" Target="http://www.qudt.org/"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image" Target="media/image146.png"/><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89.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microsoft.com/office/2011/relationships/people" Target="people.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image" Target="media/image95.png"/><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emf"/><Relationship Id="rId197" Type="http://schemas.openxmlformats.org/officeDocument/2006/relationships/theme" Target="theme/theme1.xml"/><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infoscience.epfl.ch/record/313/files/Nieva01.pdf"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emf"/><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 Id="rId50" Type="http://schemas.openxmlformats.org/officeDocument/2006/relationships/image" Target="media/image14.png"/><Relationship Id="rId104" Type="http://schemas.openxmlformats.org/officeDocument/2006/relationships/image" Target="media/image68.png"/><Relationship Id="rId125" Type="http://schemas.openxmlformats.org/officeDocument/2006/relationships/image" Target="media/image89.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finto.fi/ucu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0209853-BB91-443A-8463-F8D1A343D18B}">
  <ds:schemaRefs>
    <ds:schemaRef ds:uri="http://schemas.openxmlformats.org/officeDocument/2006/bibliography"/>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39292</Words>
  <Characters>247542</Characters>
  <Application>Microsoft Office Word</Application>
  <DocSecurity>0</DocSecurity>
  <Lines>2062</Lines>
  <Paragraphs>572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286262</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9</cp:revision>
  <cp:lastPrinted>2020-10-01T18:44:00Z</cp:lastPrinted>
  <dcterms:created xsi:type="dcterms:W3CDTF">2021-10-27T09:41:00Z</dcterms:created>
  <dcterms:modified xsi:type="dcterms:W3CDTF">2021-10-27T10:11:00Z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