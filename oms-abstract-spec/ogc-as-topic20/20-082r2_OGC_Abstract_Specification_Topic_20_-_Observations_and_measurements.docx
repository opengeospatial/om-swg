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r w:rsidRPr="004D3810">
        <w:rPr>
          <w:sz w:val="20"/>
          <w:szCs w:val="20"/>
          <w:vertAlign w:val="superscript"/>
        </w:rPr>
        <w:t>®</w:t>
      </w:r>
      <w:r w:rsidRPr="004D3810">
        <w:rPr>
          <w:sz w:val="20"/>
          <w:szCs w:val="20"/>
        </w:rPr>
        <w:t xml:space="preserve">  Abstract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w:t>
      </w:r>
      <w:proofErr w:type="spellStart"/>
      <w:r w:rsidR="00A81E15" w:rsidRPr="00A81E15">
        <w:rPr>
          <w:sz w:val="20"/>
          <w:szCs w:val="20"/>
        </w:rPr>
        <w:t>Schleidt</w:t>
      </w:r>
      <w:proofErr w:type="spellEnd"/>
      <w:r w:rsidR="00A81E15" w:rsidRPr="00A81E15">
        <w:rPr>
          <w:b/>
          <w:sz w:val="20"/>
          <w:szCs w:val="20"/>
        </w:rPr>
        <w:t xml:space="preserve">, </w:t>
      </w:r>
      <w:r w:rsidR="004D3810" w:rsidRPr="00A81E15">
        <w:rPr>
          <w:sz w:val="20"/>
          <w:szCs w:val="20"/>
        </w:rPr>
        <w:t xml:space="preserve">Ilkka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5AF29ED6" w:rsidR="00584282" w:rsidRPr="0054133A" w:rsidRDefault="004D3810" w:rsidP="0054133A">
      <w:pPr>
        <w:jc w:val="center"/>
        <w:rPr>
          <w:sz w:val="36"/>
          <w:szCs w:val="36"/>
        </w:rPr>
      </w:pPr>
      <w:r w:rsidRPr="004D3810">
        <w:rPr>
          <w:sz w:val="36"/>
          <w:szCs w:val="36"/>
        </w:rPr>
        <w:t>Geographic information — Observations</w:t>
      </w:r>
      <w:ins w:id="2" w:author="Ilkka Rinne" w:date="2021-05-24T16:41:00Z">
        <w:r w:rsidR="000D0B49">
          <w:rPr>
            <w:sz w:val="36"/>
            <w:szCs w:val="36"/>
          </w:rPr>
          <w:t xml:space="preserve">, </w:t>
        </w:r>
      </w:ins>
      <w:del w:id="3" w:author="Ilkka Rinne" w:date="2021-05-24T16:41:00Z">
        <w:r w:rsidRPr="004D3810" w:rsidDel="000D0B49">
          <w:rPr>
            <w:sz w:val="36"/>
            <w:szCs w:val="36"/>
          </w:rPr>
          <w:delText xml:space="preserve"> and </w:delText>
        </w:r>
      </w:del>
      <w:r w:rsidRPr="004D3810">
        <w:rPr>
          <w:sz w:val="36"/>
          <w:szCs w:val="36"/>
        </w:rPr>
        <w:t>measurements</w:t>
      </w:r>
      <w:ins w:id="4" w:author="Ilkka Rinne" w:date="2021-05-24T16:41:00Z">
        <w:r w:rsidR="000D0B49">
          <w:rPr>
            <w:sz w:val="36"/>
            <w:szCs w:val="36"/>
          </w:rPr>
          <w:t xml:space="preserve"> and samples</w:t>
        </w:r>
      </w:ins>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5"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6" w:author="Grellet Sylvain" w:date="2021-06-03T09:06:00Z">
            <w:rPr>
              <w:b w:val="0"/>
              <w:color w:val="auto"/>
              <w:sz w:val="20"/>
            </w:rPr>
          </w:rPrChange>
        </w:rPr>
      </w:pPr>
      <w:r w:rsidRPr="00C35DAC">
        <w:rPr>
          <w:b w:val="0"/>
          <w:color w:val="auto"/>
          <w:sz w:val="20"/>
          <w:lang w:val="fr-FR"/>
          <w:rPrChange w:id="7" w:author="Grellet Sylvain" w:date="2021-06-03T09:06:00Z">
            <w:rPr>
              <w:b w:val="0"/>
              <w:color w:val="auto"/>
              <w:sz w:val="20"/>
            </w:rPr>
          </w:rPrChange>
        </w:rPr>
        <w:t>Document type:   </w:t>
      </w:r>
      <w:r w:rsidRPr="00C35DAC">
        <w:rPr>
          <w:b w:val="0"/>
          <w:color w:val="auto"/>
          <w:sz w:val="20"/>
          <w:lang w:val="fr-FR"/>
          <w:rPrChange w:id="8" w:author="Grellet Sylvain" w:date="2021-06-03T09:06:00Z">
            <w:rPr>
              <w:b w:val="0"/>
              <w:color w:val="auto"/>
              <w:sz w:val="20"/>
            </w:rPr>
          </w:rPrChange>
        </w:rPr>
        <w:tab/>
        <w:t>OGC</w:t>
      </w:r>
      <w:r w:rsidRPr="00C35DAC">
        <w:rPr>
          <w:b w:val="0"/>
          <w:color w:val="auto"/>
          <w:sz w:val="20"/>
          <w:vertAlign w:val="superscript"/>
          <w:lang w:val="fr-FR"/>
          <w:rPrChange w:id="9" w:author="Grellet Sylvain" w:date="2021-06-03T09:06:00Z">
            <w:rPr>
              <w:b w:val="0"/>
              <w:color w:val="auto"/>
              <w:sz w:val="20"/>
              <w:vertAlign w:val="superscript"/>
            </w:rPr>
          </w:rPrChange>
        </w:rPr>
        <w:t>®</w:t>
      </w:r>
      <w:r w:rsidRPr="00C35DAC">
        <w:rPr>
          <w:b w:val="0"/>
          <w:color w:val="auto"/>
          <w:sz w:val="20"/>
          <w:lang w:val="fr-FR"/>
          <w:rPrChange w:id="10" w:author="Grellet Sylvain" w:date="2021-06-03T09:06:00Z">
            <w:rPr>
              <w:b w:val="0"/>
              <w:color w:val="auto"/>
              <w:sz w:val="20"/>
            </w:rPr>
          </w:rPrChange>
        </w:rPr>
        <w:t xml:space="preserve"> Abstract </w:t>
      </w:r>
      <w:proofErr w:type="spellStart"/>
      <w:r w:rsidRPr="00C35DAC">
        <w:rPr>
          <w:b w:val="0"/>
          <w:color w:val="auto"/>
          <w:sz w:val="20"/>
          <w:lang w:val="fr-FR"/>
          <w:rPrChange w:id="1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2" w:author="Grellet Sylvain" w:date="2021-06-03T09:06:00Z">
            <w:rPr>
              <w:b w:val="0"/>
              <w:color w:val="auto"/>
              <w:sz w:val="20"/>
            </w:rPr>
          </w:rPrChange>
        </w:rPr>
      </w:pPr>
      <w:r w:rsidRPr="00C35DAC">
        <w:rPr>
          <w:b w:val="0"/>
          <w:color w:val="auto"/>
          <w:sz w:val="20"/>
          <w:lang w:val="fr-FR"/>
          <w:rPrChange w:id="13" w:author="Grellet Sylvain" w:date="2021-06-03T09:06:00Z">
            <w:rPr>
              <w:b w:val="0"/>
              <w:color w:val="auto"/>
              <w:sz w:val="20"/>
            </w:rPr>
          </w:rPrChange>
        </w:rPr>
        <w:t xml:space="preserve">Document </w:t>
      </w:r>
      <w:proofErr w:type="spellStart"/>
      <w:r w:rsidRPr="00C35DAC">
        <w:rPr>
          <w:b w:val="0"/>
          <w:color w:val="auto"/>
          <w:sz w:val="20"/>
          <w:lang w:val="fr-FR"/>
          <w:rPrChange w:id="14" w:author="Grellet Sylvain" w:date="2021-06-03T09:06:00Z">
            <w:rPr>
              <w:b w:val="0"/>
              <w:color w:val="auto"/>
              <w:sz w:val="20"/>
            </w:rPr>
          </w:rPrChange>
        </w:rPr>
        <w:t>subtype</w:t>
      </w:r>
      <w:proofErr w:type="spellEnd"/>
      <w:r w:rsidRPr="00C35DAC">
        <w:rPr>
          <w:b w:val="0"/>
          <w:color w:val="auto"/>
          <w:sz w:val="20"/>
          <w:lang w:val="fr-FR"/>
          <w:rPrChange w:id="15" w:author="Grellet Sylvain" w:date="2021-06-03T09:06:00Z">
            <w:rPr>
              <w:b w:val="0"/>
              <w:color w:val="auto"/>
              <w:sz w:val="20"/>
            </w:rPr>
          </w:rPrChange>
        </w:rPr>
        <w:t>:   </w:t>
      </w:r>
      <w:r w:rsidRPr="00C35DAC">
        <w:rPr>
          <w:b w:val="0"/>
          <w:color w:val="auto"/>
          <w:sz w:val="20"/>
          <w:lang w:val="fr-FR"/>
          <w:rPrChange w:id="16"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THE INTELLECTUAL PROPERTY IS PROVIDED "AS IS", WITHOUT WARRANTY OF ANY KIND, EXPRESS OR IMPLIED, INCLUDING BUT NOT LIMITED TO THE WARRANTIES OF MERCHANTABILITY, FITNESS FOR A PARTICULAR PURPOSE, AND NONINFRINGEMENT OF THIRD PARTY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third party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17" w:name="_Toc165888230"/>
      <w:r>
        <w:br w:type="page"/>
      </w:r>
    </w:p>
    <w:p w14:paraId="5BA7A722" w14:textId="235CF879" w:rsidR="00A81E15" w:rsidRDefault="00BC4EF9" w:rsidP="00BC4EF9">
      <w:pPr>
        <w:pStyle w:val="introelements"/>
        <w:numPr>
          <w:ilvl w:val="0"/>
          <w:numId w:val="0"/>
        </w:numPr>
      </w:pPr>
      <w:r>
        <w:lastRenderedPageBreak/>
        <w:t>Submi</w:t>
      </w:r>
      <w:bookmarkEnd w:id="17"/>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w:t>
            </w:r>
            <w:proofErr w:type="spellStart"/>
            <w:r w:rsidRPr="00BC4EF9">
              <w:rPr>
                <w:color w:val="auto"/>
              </w:rPr>
              <w:t>Schleidt</w:t>
            </w:r>
            <w:proofErr w:type="spellEnd"/>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2"/>
          <w:headerReference w:type="default" r:id="rId13"/>
          <w:footerReference w:type="even" r:id="rId14"/>
          <w:footerReference w:type="default" r:id="rId15"/>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18" w:name="CVP_Secretariat_Loca"/>
      <w:r w:rsidRPr="00F02BC7">
        <w:t>Secretariat</w:t>
      </w:r>
      <w:bookmarkEnd w:id="18"/>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19" w:author="Ilkka Rinne" w:date="2021-05-24T16:42:00Z">
        <w:r w:rsidR="00D72BCD">
          <w:rPr>
            <w:sz w:val="32"/>
            <w:szCs w:val="32"/>
          </w:rPr>
          <w:t xml:space="preserve">, </w:t>
        </w:r>
      </w:ins>
      <w:del w:id="20" w:author="Ilkka Rinne" w:date="2021-05-24T16:42:00Z">
        <w:r w:rsidRPr="00F02BC7" w:rsidDel="00D72BCD">
          <w:rPr>
            <w:sz w:val="32"/>
            <w:szCs w:val="32"/>
          </w:rPr>
          <w:delText xml:space="preserve"> and </w:delText>
        </w:r>
      </w:del>
      <w:r w:rsidRPr="00F02BC7">
        <w:rPr>
          <w:sz w:val="32"/>
          <w:szCs w:val="32"/>
        </w:rPr>
        <w:t>measurements</w:t>
      </w:r>
      <w:ins w:id="21"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7723AE">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7723AE">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7723AE">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7723AE">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7723AE">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7723AE">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7723AE">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7723AE">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7723AE">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7723AE">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7723AE">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7723AE">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7723AE">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7723AE">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7723AE">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7723AE">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7723AE">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7723AE">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7723AE">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7723AE">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7723AE">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7723AE">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7723AE">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7723AE">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7723AE">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7723AE">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7723AE">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7723AE">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7723AE">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7723AE">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7723AE">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7723AE">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7723AE">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7723AE">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7723AE">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7723AE">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7723AE">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7723AE">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7723AE">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7723AE">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7723AE">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7723AE">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7723AE">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7723AE">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7723AE">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7723AE">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7723AE">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7723AE">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7723AE">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7723AE">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7723AE">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7723AE">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7723AE">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7723AE">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7723AE">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7723AE">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7723AE">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w:t>
        </w:r>
        <w:r w:rsidR="00FD7B7C" w:rsidRPr="009508CD">
          <w:rPr>
            <w:rStyle w:val="Hyperlink"/>
            <w:noProof/>
          </w:rPr>
          <w:t>s</w:t>
        </w:r>
        <w:r w:rsidR="00FD7B7C" w:rsidRPr="009508CD">
          <w:rPr>
            <w:rStyle w:val="Hyperlink"/>
            <w:noProof/>
          </w:rPr>
          <w:t>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7723AE">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7723AE">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7723AE">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7723AE">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7723AE">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7723AE">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7723AE">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7723AE">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7723AE">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7723AE">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7723AE">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7723AE">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7723AE">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7723AE">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7723AE">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7723AE">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7723AE">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7723AE">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7723AE">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7723AE">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7723AE">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7723AE">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7723AE">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7723AE">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7723AE">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7723AE">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7723AE">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7723AE">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7723AE">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7723AE">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7723AE">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7723AE">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7723AE">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7723AE">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7723AE">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7723AE">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7723AE">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7723AE">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7723AE">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7723AE">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7723AE">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7723AE">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7723AE">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7723AE">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7723AE">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7723AE">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7723AE">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7723AE">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7723AE">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7723AE">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7723AE">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7723AE">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7723AE">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7723AE">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7723AE">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7723AE">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7723AE">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7723AE">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7723AE">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7723AE">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7723AE">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22" w:name="_Toc353342667"/>
      <w:bookmarkStart w:id="23" w:name="_Toc72768815"/>
      <w:r w:rsidRPr="00F02BC7">
        <w:lastRenderedPageBreak/>
        <w:t>Foreword</w:t>
      </w:r>
      <w:bookmarkEnd w:id="22"/>
      <w:bookmarkEnd w:id="23"/>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6"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7"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8"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7DCA854B" w14:textId="15A5522F" w:rsidR="00175203" w:rsidRDefault="001A33D0" w:rsidP="00E41035">
      <w:pPr>
        <w:rPr>
          <w:ins w:id="24" w:author="Grellet Sylvain" w:date="2021-06-17T15:49:00Z"/>
        </w:rPr>
      </w:pPr>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ins w:id="25" w:author="Grellet Sylvain" w:date="2021-06-17T15:49:00Z">
        <w:r w:rsidR="000C11E2">
          <w:t>The Sampl</w:t>
        </w:r>
      </w:ins>
      <w:ins w:id="26" w:author="Grellet Sylvain" w:date="2021-06-17T16:13:00Z">
        <w:r w:rsidR="000C11E2">
          <w:t>e</w:t>
        </w:r>
      </w:ins>
      <w:ins w:id="27" w:author="Grellet Sylvain" w:date="2021-06-17T15:49:00Z">
        <w:r w:rsidR="00175203">
          <w:t xml:space="preserve"> model has also been refined. </w:t>
        </w:r>
      </w:ins>
      <w:ins w:id="28" w:author="Grellet Sylvain" w:date="2021-06-17T15:50:00Z">
        <w:r w:rsidR="00175203">
          <w:t>G</w:t>
        </w:r>
      </w:ins>
      <w:ins w:id="29" w:author="Grellet Sylvain" w:date="2021-06-17T15:49:00Z">
        <w:r w:rsidR="00175203">
          <w:t>iven the important reuse</w:t>
        </w:r>
      </w:ins>
      <w:ins w:id="30" w:author="Grellet Sylvain" w:date="2021-06-17T15:50:00Z">
        <w:r w:rsidR="000C11E2">
          <w:t xml:space="preserve"> of the Sample</w:t>
        </w:r>
        <w:r w:rsidR="00175203">
          <w:t xml:space="preserve"> model is has been </w:t>
        </w:r>
      </w:ins>
      <w:ins w:id="31" w:author="Grellet Sylvain" w:date="2021-06-17T15:51:00Z">
        <w:r w:rsidR="00175203">
          <w:t xml:space="preserve">decided to also make that term appear in the name of the standard. </w:t>
        </w:r>
      </w:ins>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9"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2" w:name="_Toc353342668"/>
      <w:bookmarkStart w:id="33" w:name="_Toc72768816"/>
      <w:r w:rsidRPr="00F02BC7">
        <w:lastRenderedPageBreak/>
        <w:t>Introduction</w:t>
      </w:r>
      <w:bookmarkEnd w:id="32"/>
      <w:bookmarkEnd w:id="33"/>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7B5CE74" w:rsidR="00672B45" w:rsidRPr="00F02BC7" w:rsidRDefault="00672B45" w:rsidP="00672B45">
      <w:r w:rsidRPr="00F02BC7">
        <w:t xml:space="preserve">A new generation of geospatial standards is now emerging, based on general Web standards, architecture, and current practice, as described in </w:t>
      </w:r>
      <w:hyperlink r:id="rId20" w:history="1">
        <w:r w:rsidRPr="00F02BC7">
          <w:rPr>
            <w:rStyle w:val="Hyperlink"/>
            <w:lang w:val="en-GB"/>
          </w:rPr>
          <w:t>https://www.w3.org/TR/sdw-bp/</w:t>
        </w:r>
      </w:hyperlink>
      <w:r w:rsidRPr="00F02BC7">
        <w:t xml:space="preserve">. This includes several new standards for describing and publishing sensors and observations, such as OGC </w:t>
      </w:r>
      <w:proofErr w:type="spellStart"/>
      <w:r w:rsidRPr="00F02BC7">
        <w:t>SensorThings</w:t>
      </w:r>
      <w:proofErr w:type="spellEnd"/>
      <w:r w:rsidRPr="00F02BC7">
        <w:t xml:space="preserve"> API and W3C/OGC Semantic Sensor Network Ontology. This new version of the Observations and Measurements Standard </w:t>
      </w:r>
      <w:ins w:id="34" w:author="Grellet Sylvain" w:date="2021-06-17T15:52:00Z">
        <w:r w:rsidR="00175203">
          <w:t>(now named “</w:t>
        </w:r>
        <w:r w:rsidR="00175203" w:rsidRPr="00175203">
          <w:t>Observations, measurements and samples</w:t>
        </w:r>
        <w:r w:rsidR="00175203">
          <w:t xml:space="preserve">”) </w:t>
        </w:r>
      </w:ins>
      <w:r w:rsidRPr="00F02BC7">
        <w:t xml:space="preserve">is informed by these recent developments and is aimed at enabling the publication of observation data as part of the Web of data, while also supporting other means of data exchange. </w:t>
      </w:r>
    </w:p>
    <w:p w14:paraId="37B30402" w14:textId="137BEF89"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ins w:id="35" w:author="Ilkka Rinne" w:date="2021-05-24T17:12:00Z">
        <w:r w:rsidR="00300392">
          <w:t>as</w:t>
        </w:r>
      </w:ins>
      <w:del w:id="36" w:author="Katharina Schleidt" w:date="2021-05-11T20:56:00Z">
        <w:r w:rsidRPr="00D72BCD" w:rsidDel="00EC3D8D">
          <w:delText xml:space="preserve">from the Open Geospatial Consortium (see </w:delText>
        </w:r>
      </w:del>
      <w:ins w:id="37" w:author="Katharina Schleidt" w:date="2021-05-11T20:56:00Z">
        <w:del w:id="38" w:author="Ilkka Rinne" w:date="2021-05-24T17:12:00Z">
          <w:r w:rsidR="00EC3D8D" w:rsidRPr="008060DE" w:rsidDel="00300392">
            <w:fldChar w:fldCharType="begin"/>
          </w:r>
          <w:r w:rsidR="00EC3D8D" w:rsidRPr="00D72BCD" w:rsidDel="00300392">
            <w:delInstrText xml:space="preserve"> HYPERLINK "in" </w:delInstrText>
          </w:r>
          <w:r w:rsidR="00EC3D8D" w:rsidRPr="008060DE" w:rsidDel="00300392">
            <w:fldChar w:fldCharType="separate"/>
          </w:r>
        </w:del>
      </w:ins>
      <w:del w:id="39" w:author="Ilkka Rinne" w:date="2021-05-24T17:12:00Z">
        <w:r w:rsidR="00EC3D8D" w:rsidRPr="00D72BCD" w:rsidDel="00300392">
          <w:rPr>
            <w:rPrChange w:id="40" w:author="Ilkka Rinne" w:date="2021-05-24T16:44:00Z">
              <w:rPr>
                <w:rStyle w:val="Hyperlink"/>
                <w:lang w:val="en-GB"/>
              </w:rPr>
            </w:rPrChange>
          </w:rPr>
          <w:delText>http://www.opengeospatial.org/standards/om)</w:delText>
        </w:r>
      </w:del>
      <w:ins w:id="41" w:author="Katharina Schleidt" w:date="2021-05-11T20:56:00Z">
        <w:del w:id="42" w:author="Ilkka Rinne" w:date="2021-05-24T17:12:00Z">
          <w:r w:rsidR="00EC3D8D" w:rsidRPr="00D72BCD" w:rsidDel="00300392">
            <w:rPr>
              <w:rPrChange w:id="43" w:author="Ilkka Rinne" w:date="2021-05-24T16:44:00Z">
                <w:rPr>
                  <w:rStyle w:val="Hyperlink"/>
                  <w:lang w:val="en-GB"/>
                </w:rPr>
              </w:rPrChange>
            </w:rPr>
            <w:delText>in</w:delText>
          </w:r>
          <w:r w:rsidR="00EC3D8D" w:rsidRPr="008060DE" w:rsidDel="00300392">
            <w:fldChar w:fldCharType="end"/>
          </w:r>
        </w:del>
      </w:ins>
      <w:ins w:id="44" w:author="Katharina Schleidt" w:date="2021-05-11T20:57:00Z">
        <w:r w:rsidR="00EC3D8D">
          <w:t xml:space="preserve"> </w:t>
        </w:r>
      </w:ins>
      <w:ins w:id="45" w:author="Katharina Schleidt" w:date="2021-05-11T20:58:00Z">
        <w:r w:rsidR="00EC3D8D">
          <w:fldChar w:fldCharType="begin"/>
        </w:r>
        <w:r w:rsidR="00EC3D8D">
          <w:instrText xml:space="preserve"> REF _Ref71659104 \r \h </w:instrText>
        </w:r>
      </w:ins>
      <w:r w:rsidR="00EC3D8D">
        <w:fldChar w:fldCharType="separate"/>
      </w:r>
      <w:ins w:id="46" w:author="Ilkka Rinne" w:date="2021-05-24T16:45:00Z">
        <w:r w:rsidR="00D72BCD">
          <w:t>Annex C</w:t>
        </w:r>
      </w:ins>
      <w:ins w:id="47" w:author="Katharina Schleidt" w:date="2021-05-11T20:58:00Z">
        <w:r w:rsidR="00EC3D8D">
          <w:fldChar w:fldCharType="end"/>
        </w:r>
        <w:del w:id="48" w:author="Ilkka Rinne" w:date="2021-05-24T16:45:00Z">
          <w:r w:rsidR="00EC3D8D" w:rsidDel="00D72BCD">
            <w:delText xml:space="preserve"> </w:delText>
          </w:r>
        </w:del>
      </w:ins>
      <w:ins w:id="49" w:author="Ilkka Rinne" w:date="2021-05-24T16:45:00Z">
        <w:r w:rsidR="00D72BCD">
          <w:t>.</w:t>
        </w:r>
      </w:ins>
      <w:ins w:id="50" w:author="Katharina Schleidt" w:date="2021-05-11T20:58:00Z">
        <w:del w:id="51" w:author="Ilkka Rinne" w:date="2021-05-24T16:45:00Z">
          <w:r w:rsidR="00EC3D8D" w:rsidDel="00D72BCD">
            <w:fldChar w:fldCharType="begin"/>
          </w:r>
          <w:r w:rsidR="00EC3D8D" w:rsidDel="00D72BCD">
            <w:delInstrText xml:space="preserve"> REF _Ref71659115 \h </w:delInstrText>
          </w:r>
        </w:del>
      </w:ins>
      <w:del w:id="52" w:author="Ilkka Rinne" w:date="2021-05-24T16:45:00Z">
        <w:r w:rsidR="00EC3D8D" w:rsidDel="00D72BCD">
          <w:fldChar w:fldCharType="separate"/>
        </w:r>
      </w:del>
      <w:ins w:id="53" w:author="Katharina Schleidt" w:date="2021-05-11T20:58:00Z">
        <w:del w:id="54" w:author="Ilkka Rinne" w:date="2021-05-24T16:45:00Z">
          <w:r w:rsidR="00EC3D8D" w:rsidRPr="00F02BC7" w:rsidDel="00D72BCD">
            <w:delText>(</w:delText>
          </w:r>
          <w:r w:rsidR="00EC3D8D" w:rsidDel="00D72BCD">
            <w:delText>informative</w:delText>
          </w:r>
          <w:r w:rsidR="00EC3D8D" w:rsidRPr="00F02BC7" w:rsidDel="00D72BCD">
            <w:delText>)</w:delText>
          </w:r>
          <w:r w:rsidR="00EC3D8D" w:rsidDel="00D72BCD">
            <w:delText xml:space="preserve"> </w:delText>
          </w:r>
          <w:r w:rsidR="00EC3D8D" w:rsidRPr="00EC3D8D" w:rsidDel="00D72BCD">
            <w:delText>Changes in the Observation, Sampling and Specimen models between O&amp;M v2.0 (ISO 19156 Edition 1) and OM&amp;S v3.0 (ISO 19156 Edition 2) (informative)</w:delText>
          </w:r>
          <w:r w:rsidR="00EC3D8D" w:rsidDel="00D72BCD">
            <w:delText>Alignment with ISO 19156:2011</w:delText>
          </w:r>
          <w:r w:rsidR="00EC3D8D" w:rsidDel="00D72BCD">
            <w:fldChar w:fldCharType="end"/>
          </w:r>
        </w:del>
      </w:ins>
      <w:del w:id="55" w:author="Ilkka Rinne" w:date="2021-05-24T16:45:00Z">
        <w:r w:rsidRPr="00F02BC7" w:rsidDel="00D72BCD">
          <w:delText>.</w:delText>
        </w:r>
      </w:del>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1"/>
          <w:headerReference w:type="default" r:id="rId22"/>
          <w:footerReference w:type="even" r:id="rId23"/>
          <w:footerReference w:type="default" r:id="rId24"/>
          <w:pgSz w:w="11906" w:h="16838" w:code="9"/>
          <w:pgMar w:top="794" w:right="737" w:bottom="284" w:left="851" w:header="709" w:footer="0" w:gutter="567"/>
          <w:pgNumType w:fmt="lowerRoman"/>
          <w:cols w:space="720"/>
        </w:sectPr>
      </w:pPr>
    </w:p>
    <w:p w14:paraId="40BF8480" w14:textId="623D68E2"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ins w:id="56" w:author="Ilkka Rinne" w:date="2021-05-24T17:00:00Z">
        <w:r w:rsidR="00A212C5">
          <w:rPr>
            <w:color w:val="auto"/>
            <w:szCs w:val="32"/>
          </w:rPr>
          <w:t xml:space="preserve">, </w:t>
        </w:r>
      </w:ins>
      <w:del w:id="57" w:author="Ilkka Rinne" w:date="2021-05-24T17:00:00Z">
        <w:r w:rsidRPr="00F02BC7" w:rsidDel="00A212C5">
          <w:rPr>
            <w:color w:val="auto"/>
            <w:szCs w:val="32"/>
          </w:rPr>
          <w:delText xml:space="preserve"> and </w:delText>
        </w:r>
      </w:del>
      <w:r w:rsidRPr="00F02BC7">
        <w:rPr>
          <w:color w:val="auto"/>
          <w:szCs w:val="32"/>
        </w:rPr>
        <w:t>measurements</w:t>
      </w:r>
      <w:ins w:id="58" w:author="Ilkka Rinne" w:date="2021-05-24T17:00:00Z">
        <w:r w:rsidR="00A212C5">
          <w:rPr>
            <w:color w:val="auto"/>
            <w:szCs w:val="32"/>
          </w:rPr>
          <w:t xml:space="preserve"> and samples</w:t>
        </w:r>
      </w:ins>
    </w:p>
    <w:p w14:paraId="0E4AEFFB" w14:textId="65648895" w:rsidR="001A33D0" w:rsidRPr="00F02BC7" w:rsidRDefault="001A33D0" w:rsidP="001A33D0">
      <w:pPr>
        <w:pStyle w:val="Heading1"/>
        <w:numPr>
          <w:ilvl w:val="0"/>
          <w:numId w:val="1"/>
        </w:numPr>
        <w:tabs>
          <w:tab w:val="clear" w:pos="432"/>
        </w:tabs>
        <w:ind w:left="0" w:firstLine="0"/>
      </w:pPr>
      <w:bookmarkStart w:id="59" w:name="_Toc353342669"/>
      <w:bookmarkStart w:id="60" w:name="_Toc72768817"/>
      <w:r w:rsidRPr="00F02BC7">
        <w:t>Scope</w:t>
      </w:r>
      <w:bookmarkEnd w:id="59"/>
      <w:bookmarkEnd w:id="60"/>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1" w:name="_Toc353342670"/>
      <w:bookmarkStart w:id="62" w:name="_Toc72768818"/>
      <w:r w:rsidRPr="00F02BC7">
        <w:t>Normative references</w:t>
      </w:r>
      <w:bookmarkEnd w:id="61"/>
      <w:bookmarkEnd w:id="62"/>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1B81268C" w:rsidR="00F02BC7" w:rsidRPr="00F02BC7" w:rsidDel="00B01162" w:rsidRDefault="00F02BC7" w:rsidP="00F02BC7">
      <w:pPr>
        <w:rPr>
          <w:del w:id="63" w:author="Katharina Schleidt" w:date="2021-04-21T14:23:00Z"/>
        </w:rPr>
      </w:pPr>
      <w:del w:id="64" w:author="Katharina Schleidt" w:date="2021-04-21T14:23:00Z">
        <w:r w:rsidRPr="00F02BC7" w:rsidDel="00B01162">
          <w:delText>ISO 19101-1:2014, Geographic information — Reference model — Part 1: Fundamentals</w:delText>
        </w:r>
      </w:del>
    </w:p>
    <w:p w14:paraId="73355DC1" w14:textId="2D4B49C4" w:rsidR="00F02BC7" w:rsidRPr="00F02BC7" w:rsidDel="00B01162" w:rsidRDefault="00F02BC7" w:rsidP="00F02BC7">
      <w:pPr>
        <w:rPr>
          <w:del w:id="65" w:author="Katharina Schleidt" w:date="2021-04-21T14:23:00Z"/>
        </w:rPr>
      </w:pPr>
      <w:del w:id="66" w:author="Katharina Schleidt" w:date="2021-04-21T14:23:00Z">
        <w:r w:rsidRPr="00F02BC7" w:rsidDel="00B01162">
          <w:delText>ISO/TS 19101-2:2008, Geographic information — Reference model — Part 2: Imagery</w:delText>
        </w:r>
      </w:del>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w:t>
      </w:r>
      <w:proofErr w:type="spellStart"/>
      <w:r w:rsidRPr="001A42F9">
        <w:rPr>
          <w:lang w:val="de-AT"/>
        </w:rPr>
        <w:t>Geographic</w:t>
      </w:r>
      <w:proofErr w:type="spellEnd"/>
      <w:r w:rsidRPr="001A42F9">
        <w:rPr>
          <w:lang w:val="de-AT"/>
        </w:rPr>
        <w:t xml:space="preserve">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60E4406" w14:textId="583E904A" w:rsidR="00F02BC7" w:rsidRPr="00F02BC7" w:rsidDel="00B01162" w:rsidRDefault="00F02BC7" w:rsidP="00F02BC7">
      <w:pPr>
        <w:rPr>
          <w:del w:id="67" w:author="Katharina Schleidt" w:date="2021-04-21T14:24:00Z"/>
        </w:rPr>
      </w:pPr>
      <w:del w:id="68" w:author="Katharina Schleidt" w:date="2021-04-21T14:24:00Z">
        <w:r w:rsidRPr="00F02BC7" w:rsidDel="00B01162">
          <w:delText>ISO 19111:2019, Geographic information — Referencing by coordinates</w:delText>
        </w:r>
        <w:bookmarkStart w:id="69" w:name="_Toc72768819"/>
        <w:bookmarkEnd w:id="69"/>
      </w:del>
    </w:p>
    <w:p w14:paraId="6C54597E" w14:textId="4CF8ABD6" w:rsidR="00F02BC7" w:rsidRPr="00F02BC7" w:rsidDel="00621028" w:rsidRDefault="00F02BC7" w:rsidP="00F02BC7">
      <w:pPr>
        <w:rPr>
          <w:del w:id="70" w:author="Katharina Schleidt" w:date="2021-04-21T16:15:00Z"/>
        </w:rPr>
      </w:pPr>
      <w:del w:id="71" w:author="Katharina Schleidt" w:date="2021-04-21T16:15:00Z">
        <w:r w:rsidRPr="00F02BC7" w:rsidDel="00621028">
          <w:delText>ISO 19115-1:2014, Geographic information — Metadata — Part 1: Fundamentals</w:delText>
        </w:r>
        <w:bookmarkStart w:id="72" w:name="_Toc72768820"/>
        <w:bookmarkEnd w:id="72"/>
      </w:del>
    </w:p>
    <w:p w14:paraId="7AFA2344" w14:textId="40B8C1B0" w:rsidR="00F02BC7" w:rsidRPr="00F02BC7" w:rsidDel="00621028" w:rsidRDefault="00F02BC7" w:rsidP="00F02BC7">
      <w:pPr>
        <w:rPr>
          <w:del w:id="73" w:author="Katharina Schleidt" w:date="2021-04-21T16:15:00Z"/>
        </w:rPr>
      </w:pPr>
      <w:del w:id="74" w:author="Katharina Schleidt" w:date="2021-04-21T16:15:00Z">
        <w:r w:rsidRPr="00F02BC7" w:rsidDel="00621028">
          <w:delText>ISO 19123-1:20xx, Geographic information — Schema for coverage geometry and functions — Part 1: Fundamentals</w:delText>
        </w:r>
        <w:r w:rsidRPr="00F02BC7" w:rsidDel="00621028">
          <w:rPr>
            <w:rStyle w:val="FootnoteReference"/>
          </w:rPr>
          <w:footnoteReference w:id="1"/>
        </w:r>
        <w:bookmarkStart w:id="77" w:name="_Toc72768821"/>
        <w:bookmarkEnd w:id="77"/>
      </w:del>
    </w:p>
    <w:p w14:paraId="6927E881" w14:textId="60D216A2" w:rsidR="00F02BC7" w:rsidRPr="00F02BC7" w:rsidDel="00621028" w:rsidRDefault="00F02BC7" w:rsidP="00F02BC7">
      <w:pPr>
        <w:rPr>
          <w:del w:id="78" w:author="Katharina Schleidt" w:date="2021-04-21T16:15:00Z"/>
        </w:rPr>
      </w:pPr>
      <w:del w:id="79" w:author="Katharina Schleidt" w:date="2021-04-21T16:15:00Z">
        <w:r w:rsidRPr="00F02BC7" w:rsidDel="00621028">
          <w:delText>ISO 19123-2:2018, Geographic information — Schema for coverage geometry and functions — Part 2: Coverage implementation schema</w:delText>
        </w:r>
        <w:bookmarkStart w:id="80" w:name="_Toc72768822"/>
        <w:bookmarkEnd w:id="80"/>
      </w:del>
    </w:p>
    <w:p w14:paraId="3B0F7FFE" w14:textId="4FBF38AD" w:rsidR="00F02BC7" w:rsidRPr="00F02BC7" w:rsidDel="00621028" w:rsidRDefault="00F02BC7" w:rsidP="00F02BC7">
      <w:pPr>
        <w:rPr>
          <w:del w:id="81" w:author="Katharina Schleidt" w:date="2021-04-21T16:15:00Z"/>
        </w:rPr>
      </w:pPr>
      <w:del w:id="82" w:author="Katharina Schleidt" w:date="2021-04-21T16:15:00Z">
        <w:r w:rsidRPr="00F02BC7" w:rsidDel="00621028">
          <w:delText>ISO 19136-1:2020, Geographic information — Geography Markup Language (GML) — Part 1: Fundamentals</w:delText>
        </w:r>
        <w:bookmarkStart w:id="83" w:name="_Toc72768823"/>
        <w:bookmarkEnd w:id="83"/>
      </w:del>
    </w:p>
    <w:p w14:paraId="5CAE1906" w14:textId="6C8A6C9D" w:rsidR="00F02BC7" w:rsidRPr="00F02BC7" w:rsidDel="00B01162" w:rsidRDefault="00F02BC7" w:rsidP="00F02BC7">
      <w:pPr>
        <w:rPr>
          <w:del w:id="84" w:author="Katharina Schleidt" w:date="2021-04-21T14:25:00Z"/>
        </w:rPr>
      </w:pPr>
      <w:del w:id="85" w:author="Katharina Schleidt" w:date="2021-04-21T14:25:00Z">
        <w:r w:rsidRPr="00F02BC7" w:rsidDel="00B01162">
          <w:delText>ISO 19136-2:2015, Geographic information — Geography Markup Language (GML) — Part 2: Extended schemas and encoding rules</w:delText>
        </w:r>
        <w:bookmarkStart w:id="86" w:name="_Toc72768824"/>
        <w:bookmarkEnd w:id="86"/>
      </w:del>
    </w:p>
    <w:p w14:paraId="1E02EEA6" w14:textId="60F556BC" w:rsidR="00F02BC7" w:rsidRPr="00F02BC7" w:rsidDel="00B01162" w:rsidRDefault="00F02BC7" w:rsidP="00F02BC7">
      <w:pPr>
        <w:rPr>
          <w:del w:id="87" w:author="Katharina Schleidt" w:date="2021-04-21T14:25:00Z"/>
        </w:rPr>
      </w:pPr>
      <w:del w:id="88" w:author="Katharina Schleidt" w:date="2021-04-21T14:25:00Z">
        <w:r w:rsidRPr="00F02BC7" w:rsidDel="00B01162">
          <w:delText>ISO 19143:2010 Geographic information — Filter encoding</w:delText>
        </w:r>
        <w:bookmarkStart w:id="89" w:name="_Toc72768825"/>
        <w:bookmarkEnd w:id="89"/>
      </w:del>
    </w:p>
    <w:p w14:paraId="718A0642" w14:textId="6A87A1F5" w:rsidR="00F02BC7" w:rsidRPr="00F02BC7" w:rsidDel="00621028" w:rsidRDefault="00F02BC7" w:rsidP="00F02BC7">
      <w:pPr>
        <w:rPr>
          <w:del w:id="90" w:author="Katharina Schleidt" w:date="2021-04-21T16:15:00Z"/>
        </w:rPr>
      </w:pPr>
      <w:del w:id="91" w:author="Katharina Schleidt" w:date="2021-04-21T16:15:00Z">
        <w:r w:rsidRPr="00F02BC7" w:rsidDel="00621028">
          <w:delText>ISO 19157:2013, Geographic information — Data quality</w:delText>
        </w:r>
        <w:bookmarkStart w:id="92" w:name="_Toc72768826"/>
        <w:bookmarkEnd w:id="92"/>
      </w:del>
    </w:p>
    <w:p w14:paraId="571EF568" w14:textId="7CE74E45" w:rsidR="00F02BC7" w:rsidRPr="00F02BC7" w:rsidDel="00B01162" w:rsidRDefault="00F02BC7" w:rsidP="00F02BC7">
      <w:pPr>
        <w:rPr>
          <w:del w:id="93" w:author="Katharina Schleidt" w:date="2021-04-21T14:25:00Z"/>
        </w:rPr>
      </w:pPr>
      <w:del w:id="94" w:author="Katharina Schleidt" w:date="2021-04-21T14:25:00Z">
        <w:r w:rsidRPr="00F02BC7" w:rsidDel="00B01162">
          <w:delText>ISO/IEC 19501:2005, Information technology — Open Distributed Processing — Unified Modeling Language (UML) Version 1.4.2</w:delText>
        </w:r>
        <w:bookmarkStart w:id="95" w:name="_Toc72768827"/>
        <w:bookmarkEnd w:id="95"/>
      </w:del>
    </w:p>
    <w:p w14:paraId="696DD6EF" w14:textId="6ECDB9C8" w:rsidR="00F83F62" w:rsidDel="00E602F0" w:rsidRDefault="00F02BC7" w:rsidP="00F02BC7">
      <w:pPr>
        <w:rPr>
          <w:del w:id="96" w:author="Katharina Schleidt" w:date="2021-04-21T14:25:00Z"/>
          <w:rStyle w:val="Hyperlink"/>
          <w:lang w:val="en-GB"/>
        </w:rPr>
      </w:pPr>
      <w:del w:id="97" w:author="Katharina Schleidt" w:date="2021-04-21T14:25:00Z">
        <w:r w:rsidRPr="00F02BC7" w:rsidDel="00B01162">
          <w:delText xml:space="preserve">ISO Directives Part 2; </w:delText>
        </w:r>
        <w:r w:rsidR="00B01162" w:rsidDel="00B01162">
          <w:fldChar w:fldCharType="begin"/>
        </w:r>
        <w:r w:rsidR="00B01162" w:rsidDel="00B01162">
          <w:delInstrText xml:space="preserve"> HYPERLINK "https://www.iso.org/sites/directives/current/part2/index.xhtml" </w:delInstrText>
        </w:r>
        <w:r w:rsidR="00B01162" w:rsidDel="00B01162">
          <w:fldChar w:fldCharType="separate"/>
        </w:r>
        <w:r w:rsidRPr="008B1B45" w:rsidDel="00B01162">
          <w:rPr>
            <w:rStyle w:val="Hyperlink"/>
            <w:lang w:val="en-GB"/>
          </w:rPr>
          <w:delText>available at ISO/IEC Directives, Part 2: Rules for the structure and drafting of International Standards</w:delText>
        </w:r>
        <w:r w:rsidR="00B01162" w:rsidDel="00B01162">
          <w:rPr>
            <w:rStyle w:val="Hyperlink"/>
            <w:lang w:val="en-GB"/>
          </w:rPr>
          <w:fldChar w:fldCharType="end"/>
        </w:r>
        <w:bookmarkStart w:id="98" w:name="_Toc72768828"/>
        <w:bookmarkEnd w:id="98"/>
      </w:del>
    </w:p>
    <w:p w14:paraId="09ED9E52" w14:textId="77777777" w:rsidR="00E602F0" w:rsidRPr="00F02BC7" w:rsidRDefault="00E602F0">
      <w:pPr>
        <w:pStyle w:val="Heading1"/>
        <w:rPr>
          <w:ins w:id="99" w:author="Katharina Schleidt" w:date="2021-05-11T22:03:00Z"/>
        </w:rPr>
        <w:pPrChange w:id="100" w:author="Katharina Schleidt" w:date="2021-05-11T22:03:00Z">
          <w:pPr>
            <w:pStyle w:val="Heading2"/>
          </w:pPr>
        </w:pPrChange>
      </w:pPr>
      <w:bookmarkStart w:id="101" w:name="_Toc72768829"/>
      <w:ins w:id="102" w:author="Katharina Schleidt" w:date="2021-05-11T22:03:00Z">
        <w:r w:rsidRPr="00F02BC7">
          <w:t>Terms and definitions</w:t>
        </w:r>
        <w:bookmarkEnd w:id="101"/>
        <w:r w:rsidRPr="00F02BC7">
          <w:t xml:space="preserve"> </w:t>
        </w:r>
      </w:ins>
    </w:p>
    <w:p w14:paraId="277B0182" w14:textId="08DEE317" w:rsidR="001A33D0" w:rsidRPr="00F02BC7" w:rsidDel="00E602F0" w:rsidRDefault="001A33D0">
      <w:pPr>
        <w:pStyle w:val="Heading2"/>
        <w:rPr>
          <w:del w:id="103" w:author="Katharina Schleidt" w:date="2021-05-11T22:04:00Z"/>
        </w:rPr>
        <w:pPrChange w:id="104" w:author="Katharina Schleidt" w:date="2021-05-11T22:02:00Z">
          <w:pPr>
            <w:pStyle w:val="Heading1"/>
            <w:numPr>
              <w:numId w:val="1"/>
            </w:numPr>
            <w:tabs>
              <w:tab w:val="clear" w:pos="432"/>
            </w:tabs>
            <w:ind w:left="432" w:hanging="432"/>
          </w:pPr>
        </w:pPrChange>
      </w:pPr>
      <w:bookmarkStart w:id="105" w:name="_Toc353342671"/>
      <w:del w:id="106" w:author="Katharina Schleidt" w:date="2021-05-11T22:04:00Z">
        <w:r w:rsidRPr="00F02BC7" w:rsidDel="00E602F0">
          <w:delText>Terms and definitions</w:delText>
        </w:r>
        <w:bookmarkEnd w:id="105"/>
        <w:r w:rsidRPr="00F02BC7" w:rsidDel="00E602F0">
          <w:delText xml:space="preserve"> </w:delText>
        </w:r>
      </w:del>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69BA92CA" w:rsidR="001A33D0" w:rsidRDefault="001A33D0" w:rsidP="00E602F0">
      <w:pPr>
        <w:ind w:left="403" w:hanging="403"/>
        <w:rPr>
          <w:ins w:id="107" w:author="Katharina Schleidt" w:date="2021-05-11T22:04:00Z"/>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26"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rPr>
          <w:ins w:id="108" w:author="Katharina Schleidt" w:date="2021-05-11T22:04:00Z"/>
        </w:rPr>
      </w:pPr>
      <w:bookmarkStart w:id="109" w:name="_Toc72768830"/>
      <w:ins w:id="110" w:author="Katharina Schleidt" w:date="2021-05-11T22:04:00Z">
        <w:r>
          <w:t xml:space="preserve">External </w:t>
        </w:r>
        <w:r w:rsidRPr="00F02BC7">
          <w:t>Terms and definitions</w:t>
        </w:r>
        <w:bookmarkEnd w:id="109"/>
        <w:r w:rsidRPr="00F02BC7">
          <w:t xml:space="preserve"> </w:t>
        </w:r>
      </w:ins>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ins w:id="111" w:author="Katharina Schleidt" w:date="2021-05-11T22:05:00Z">
        <w:r w:rsidR="00E602F0">
          <w:t>.1</w:t>
        </w:r>
      </w:ins>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7C51AA05" w:rsidR="00F02BC7" w:rsidRPr="00F02BC7" w:rsidRDefault="00F02BC7">
      <w:pPr>
        <w:pStyle w:val="TermNum"/>
        <w:rPr>
          <w:b w:val="0"/>
          <w:bCs/>
        </w:rPr>
      </w:pPr>
      <w:r w:rsidRPr="00F02BC7">
        <w:rPr>
          <w:b w:val="0"/>
          <w:bCs/>
        </w:rPr>
        <w:t>[</w:t>
      </w:r>
      <w:ins w:id="112" w:author="Katharina Schleidt" w:date="2021-05-11T21:49:00Z">
        <w:r w:rsidR="0009594E" w:rsidRPr="0009594E">
          <w:rPr>
            <w:b w:val="0"/>
            <w:bCs/>
          </w:rPr>
          <w:t xml:space="preserve">SOURCE: </w:t>
        </w:r>
      </w:ins>
      <w:r w:rsidRPr="00F02BC7">
        <w:rPr>
          <w:b w:val="0"/>
          <w:bCs/>
        </w:rPr>
        <w:t xml:space="preserve">ISO 19101-1:2014, </w:t>
      </w:r>
      <w:del w:id="113" w:author="Katharina Schleidt" w:date="2021-05-11T21:50:00Z">
        <w:r w:rsidRPr="00F02BC7" w:rsidDel="0009594E">
          <w:rPr>
            <w:b w:val="0"/>
            <w:bCs/>
          </w:rPr>
          <w:delText xml:space="preserve">definition </w:delText>
        </w:r>
      </w:del>
      <w:r w:rsidRPr="00F02BC7">
        <w:rPr>
          <w:b w:val="0"/>
          <w:bCs/>
        </w:rPr>
        <w:t>4.1.2]</w:t>
      </w:r>
    </w:p>
    <w:p w14:paraId="788E4128" w14:textId="77777777" w:rsidR="00F02BC7" w:rsidRDefault="00F02BC7">
      <w:pPr>
        <w:pStyle w:val="TermNum"/>
      </w:pPr>
    </w:p>
    <w:p w14:paraId="0466A375" w14:textId="128A8CBC" w:rsidR="00F02BC7" w:rsidRDefault="00D43E04">
      <w:pPr>
        <w:pStyle w:val="TermNum"/>
      </w:pPr>
      <w:r>
        <w:t>3</w:t>
      </w:r>
      <w:ins w:id="114" w:author="Katharina Schleidt" w:date="2021-05-11T22:05:00Z">
        <w:r w:rsidR="00E602F0">
          <w:t>.1</w:t>
        </w:r>
      </w:ins>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32F0F0CF" w:rsidR="00F02BC7" w:rsidRPr="00F02BC7" w:rsidRDefault="00F02BC7">
      <w:pPr>
        <w:pStyle w:val="TermNum"/>
        <w:rPr>
          <w:b w:val="0"/>
          <w:bCs/>
        </w:rPr>
      </w:pPr>
      <w:r w:rsidRPr="00F02BC7">
        <w:rPr>
          <w:b w:val="0"/>
          <w:bCs/>
        </w:rPr>
        <w:t>[</w:t>
      </w:r>
      <w:ins w:id="115" w:author="Katharina Schleidt" w:date="2021-05-11T21:50:00Z">
        <w:r w:rsidR="0009594E" w:rsidRPr="0009594E">
          <w:rPr>
            <w:b w:val="0"/>
            <w:bCs/>
          </w:rPr>
          <w:t xml:space="preserve">SOURCE: </w:t>
        </w:r>
      </w:ins>
      <w:r w:rsidRPr="00F02BC7">
        <w:rPr>
          <w:b w:val="0"/>
          <w:bCs/>
        </w:rPr>
        <w:t xml:space="preserve">ISO 19123-1:20XX, </w:t>
      </w:r>
      <w:del w:id="116" w:author="Katharina Schleidt" w:date="2021-05-11T21:50:00Z">
        <w:r w:rsidRPr="00F02BC7" w:rsidDel="0009594E">
          <w:rPr>
            <w:b w:val="0"/>
            <w:bCs/>
          </w:rPr>
          <w:delText xml:space="preserve">definition </w:delText>
        </w:r>
      </w:del>
      <w:r w:rsidRPr="00F02BC7">
        <w:rPr>
          <w:b w:val="0"/>
          <w:bCs/>
        </w:rPr>
        <w:t>4.1.9]</w:t>
      </w:r>
    </w:p>
    <w:p w14:paraId="27971E56" w14:textId="77777777" w:rsidR="00F02BC7" w:rsidRDefault="00F02BC7">
      <w:pPr>
        <w:pStyle w:val="TermNum"/>
      </w:pPr>
    </w:p>
    <w:p w14:paraId="6B73A015" w14:textId="6845D459" w:rsidR="00F02BC7" w:rsidRDefault="00D43E04">
      <w:pPr>
        <w:pStyle w:val="TermNum"/>
      </w:pPr>
      <w:r>
        <w:t>3</w:t>
      </w:r>
      <w:ins w:id="117" w:author="Katharina Schleidt" w:date="2021-05-11T22:05:00Z">
        <w:r w:rsidR="00E602F0">
          <w:t>.1</w:t>
        </w:r>
      </w:ins>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E12DD30" w:rsidR="00F02BC7" w:rsidRPr="00F02BC7" w:rsidRDefault="00F02BC7">
      <w:pPr>
        <w:pStyle w:val="TermNum"/>
        <w:rPr>
          <w:b w:val="0"/>
          <w:bCs/>
        </w:rPr>
      </w:pPr>
      <w:r w:rsidRPr="00F02BC7">
        <w:rPr>
          <w:b w:val="0"/>
          <w:bCs/>
        </w:rPr>
        <w:t>[</w:t>
      </w:r>
      <w:ins w:id="118" w:author="Katharina Schleidt" w:date="2021-05-11T21:50:00Z">
        <w:r w:rsidR="0009594E" w:rsidRPr="0009594E">
          <w:rPr>
            <w:b w:val="0"/>
            <w:bCs/>
          </w:rPr>
          <w:t xml:space="preserve">SOURCE: </w:t>
        </w:r>
      </w:ins>
      <w:r w:rsidRPr="00F02BC7">
        <w:rPr>
          <w:b w:val="0"/>
          <w:bCs/>
        </w:rPr>
        <w:t xml:space="preserve">ISO 19103:2015, </w:t>
      </w:r>
      <w:del w:id="119" w:author="Katharina Schleidt" w:date="2021-05-11T21:50:00Z">
        <w:r w:rsidRPr="00F02BC7" w:rsidDel="0009594E">
          <w:rPr>
            <w:b w:val="0"/>
            <w:bCs/>
          </w:rPr>
          <w:delText xml:space="preserve">definition </w:delText>
        </w:r>
      </w:del>
      <w:r w:rsidRPr="00F02BC7">
        <w:rPr>
          <w:b w:val="0"/>
          <w:bCs/>
        </w:rPr>
        <w:t>4.14]</w:t>
      </w:r>
    </w:p>
    <w:p w14:paraId="431881A3" w14:textId="77777777" w:rsidR="00F02BC7" w:rsidRDefault="00F02BC7">
      <w:pPr>
        <w:pStyle w:val="TermNum"/>
      </w:pPr>
    </w:p>
    <w:p w14:paraId="1E322A6D" w14:textId="59F0422E" w:rsidR="00F02BC7" w:rsidRDefault="00D43E04">
      <w:pPr>
        <w:pStyle w:val="TermNum"/>
      </w:pPr>
      <w:r>
        <w:t>3</w:t>
      </w:r>
      <w:ins w:id="120" w:author="Katharina Schleidt" w:date="2021-05-11T22:05:00Z">
        <w:r w:rsidR="00E602F0">
          <w:t>.1</w:t>
        </w:r>
      </w:ins>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ins w:id="121" w:author="Katharina Schleidt" w:date="2021-05-11T21:10:00Z"/>
          <w:b w:val="0"/>
          <w:bCs/>
        </w:rPr>
      </w:pPr>
    </w:p>
    <w:p w14:paraId="282DC0B0" w14:textId="410AAC4B" w:rsidR="00294669" w:rsidRPr="00294669" w:rsidRDefault="00294669">
      <w:pPr>
        <w:pStyle w:val="Terms"/>
        <w:rPr>
          <w:ins w:id="122" w:author="Katharina Schleidt" w:date="2021-05-11T21:10:00Z"/>
          <w:b w:val="0"/>
          <w:bCs/>
          <w:rPrChange w:id="123" w:author="Katharina Schleidt" w:date="2021-05-11T21:10:00Z">
            <w:rPr>
              <w:ins w:id="124" w:author="Katharina Schleidt" w:date="2021-05-11T21:10:00Z"/>
            </w:rPr>
          </w:rPrChange>
        </w:rPr>
      </w:pPr>
      <w:ins w:id="125" w:author="Katharina Schleidt" w:date="2021-05-11T21:10:00Z">
        <w:r w:rsidRPr="00294669">
          <w:rPr>
            <w:b w:val="0"/>
            <w:bCs/>
            <w:rPrChange w:id="126" w:author="Katharina Schleidt" w:date="2021-05-11T21:10:00Z">
              <w:rPr/>
            </w:rPrChange>
          </w:rPr>
          <w:t xml:space="preserve">Note </w:t>
        </w:r>
      </w:ins>
      <w:ins w:id="127" w:author="Grellet Sylvain" w:date="2021-06-04T16:17:00Z">
        <w:r w:rsidR="002B3426">
          <w:rPr>
            <w:b w:val="0"/>
            <w:bCs/>
          </w:rPr>
          <w:t xml:space="preserve">1 </w:t>
        </w:r>
      </w:ins>
      <w:ins w:id="128" w:author="Katharina Schleidt" w:date="2021-05-11T21:10:00Z">
        <w:r w:rsidRPr="00294669">
          <w:rPr>
            <w:b w:val="0"/>
            <w:bCs/>
            <w:rPrChange w:id="129" w:author="Katharina Schleidt" w:date="2021-05-11T21:10:00Z">
              <w:rPr/>
            </w:rPrChange>
          </w:rPr>
          <w:t>to entry: Domains are used to define the domain set and range set of attributes, operators and functions.</w:t>
        </w:r>
      </w:ins>
    </w:p>
    <w:p w14:paraId="62481344" w14:textId="77777777" w:rsidR="00294669" w:rsidRPr="00294669" w:rsidRDefault="00294669">
      <w:pPr>
        <w:pStyle w:val="Definition"/>
        <w:rPr>
          <w:bCs/>
        </w:rPr>
        <w:pPrChange w:id="130" w:author="Katharina Schleidt" w:date="2021-05-11T22:02:00Z">
          <w:pPr>
            <w:pStyle w:val="TermNum"/>
          </w:pPr>
        </w:pPrChange>
      </w:pPr>
    </w:p>
    <w:p w14:paraId="1133811D" w14:textId="338781A2" w:rsidR="00F02BC7" w:rsidRPr="00F02BC7" w:rsidRDefault="00F02BC7">
      <w:pPr>
        <w:pStyle w:val="TermNum"/>
        <w:rPr>
          <w:b w:val="0"/>
          <w:bCs/>
        </w:rPr>
      </w:pPr>
      <w:r w:rsidRPr="00F02BC7">
        <w:rPr>
          <w:b w:val="0"/>
          <w:bCs/>
        </w:rPr>
        <w:lastRenderedPageBreak/>
        <w:t>[</w:t>
      </w:r>
      <w:ins w:id="131" w:author="Katharina Schleidt" w:date="2021-05-11T21:50:00Z">
        <w:r w:rsidR="0009594E" w:rsidRPr="0009594E">
          <w:rPr>
            <w:b w:val="0"/>
            <w:bCs/>
          </w:rPr>
          <w:t xml:space="preserve">SOURCE: </w:t>
        </w:r>
      </w:ins>
      <w:r w:rsidRPr="00F02BC7">
        <w:rPr>
          <w:b w:val="0"/>
          <w:bCs/>
        </w:rPr>
        <w:t>ISO 19109:2015</w:t>
      </w:r>
      <w:ins w:id="132" w:author="Katharina Schleidt" w:date="2021-05-11T21:51:00Z">
        <w:r w:rsidR="0009594E" w:rsidRPr="0009594E">
          <w:rPr>
            <w:b w:val="0"/>
            <w:bCs/>
          </w:rPr>
          <w:t>, 4.8</w:t>
        </w:r>
      </w:ins>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ins w:id="133" w:author="Katharina Schleidt" w:date="2021-05-11T21:12:00Z"/>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rPr>
          <w:ins w:id="134" w:author="Katharina Schleidt" w:date="2021-05-11T21:12:00Z"/>
        </w:rPr>
      </w:pPr>
    </w:p>
    <w:p w14:paraId="230F9C7F" w14:textId="4F6A6909" w:rsidR="00294669" w:rsidRPr="00294669" w:rsidRDefault="00294669">
      <w:pPr>
        <w:pStyle w:val="TermNum"/>
        <w:rPr>
          <w:b w:val="0"/>
          <w:bCs/>
          <w:rPrChange w:id="135" w:author="Katharina Schleidt" w:date="2021-05-11T21:12:00Z">
            <w:rPr/>
          </w:rPrChange>
        </w:rPr>
      </w:pPr>
      <w:ins w:id="136" w:author="Katharina Schleidt" w:date="2021-05-11T21:12:00Z">
        <w:r w:rsidRPr="00F02BC7">
          <w:rPr>
            <w:b w:val="0"/>
            <w:bCs/>
          </w:rPr>
          <w:t>[</w:t>
        </w:r>
      </w:ins>
      <w:ins w:id="137" w:author="Katharina Schleidt" w:date="2021-05-11T21:50:00Z">
        <w:r w:rsidR="0009594E" w:rsidRPr="0009594E">
          <w:rPr>
            <w:b w:val="0"/>
            <w:bCs/>
          </w:rPr>
          <w:t xml:space="preserve">SOURCE: </w:t>
        </w:r>
      </w:ins>
      <w:ins w:id="138" w:author="Katharina Schleidt" w:date="2021-05-11T21:12:00Z">
        <w:r w:rsidRPr="00F02BC7">
          <w:rPr>
            <w:b w:val="0"/>
            <w:bCs/>
          </w:rPr>
          <w:t>ISO 19123-1:20XX, 4.1.</w:t>
        </w:r>
        <w:r>
          <w:rPr>
            <w:b w:val="0"/>
            <w:bCs/>
          </w:rPr>
          <w:t>16</w:t>
        </w:r>
        <w:r w:rsidRPr="00F02BC7">
          <w:rPr>
            <w:b w:val="0"/>
            <w:bCs/>
          </w:rPr>
          <w:t>]</w:t>
        </w:r>
      </w:ins>
    </w:p>
    <w:p w14:paraId="3DB9D503" w14:textId="77777777" w:rsidR="00F02BC7" w:rsidRDefault="00F02BC7">
      <w:pPr>
        <w:pStyle w:val="TermNum"/>
      </w:pPr>
    </w:p>
    <w:p w14:paraId="1D2DBAD2" w14:textId="7127D578" w:rsidR="00F02BC7" w:rsidRDefault="00D43E04">
      <w:pPr>
        <w:pStyle w:val="TermNum"/>
      </w:pPr>
      <w:r>
        <w:t>3</w:t>
      </w:r>
      <w:ins w:id="139" w:author="Katharina Schleidt" w:date="2021-05-11T22:05:00Z">
        <w:r w:rsidR="00E602F0">
          <w:t>.1</w:t>
        </w:r>
      </w:ins>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176EFCD" w:rsidR="00F02BC7" w:rsidRDefault="00F02BC7">
      <w:pPr>
        <w:pStyle w:val="TermNum"/>
        <w:rPr>
          <w:ins w:id="140" w:author="Katharina Schleidt" w:date="2021-05-11T21:52:00Z"/>
          <w:b w:val="0"/>
          <w:bCs/>
        </w:rPr>
      </w:pPr>
      <w:r w:rsidRPr="00F02BC7">
        <w:rPr>
          <w:b w:val="0"/>
          <w:bCs/>
        </w:rPr>
        <w:t>NOTE</w:t>
      </w:r>
      <w:r w:rsidRPr="00F02BC7">
        <w:rPr>
          <w:b w:val="0"/>
          <w:bCs/>
        </w:rPr>
        <w:tab/>
        <w:t>This may be contrasted with observation</w:t>
      </w:r>
      <w:ins w:id="141" w:author="Katharina Schleidt" w:date="2021-04-18T19:57:00Z">
        <w:r w:rsidR="00393BE0">
          <w:rPr>
            <w:b w:val="0"/>
            <w:bCs/>
          </w:rPr>
          <w:t>s</w:t>
        </w:r>
      </w:ins>
      <w:r w:rsidRPr="00F02BC7">
        <w:rPr>
          <w:b w:val="0"/>
          <w:bCs/>
        </w:rPr>
        <w:t xml:space="preserve"> and </w:t>
      </w:r>
      <w:del w:id="142" w:author="Katharina Schleidt" w:date="2021-04-18T19:57:00Z">
        <w:r w:rsidRPr="00F02BC7" w:rsidDel="00393BE0">
          <w:rPr>
            <w:b w:val="0"/>
            <w:bCs/>
          </w:rPr>
          <w:delText xml:space="preserve">sample </w:delText>
        </w:r>
      </w:del>
      <w:ins w:id="143" w:author="Katharina Schleidt" w:date="2021-04-18T19:57:00Z">
        <w:r w:rsidR="00393BE0" w:rsidRPr="00F02BC7">
          <w:rPr>
            <w:b w:val="0"/>
            <w:bCs/>
          </w:rPr>
          <w:t>sampl</w:t>
        </w:r>
        <w:r w:rsidR="00393BE0">
          <w:rPr>
            <w:b w:val="0"/>
            <w:bCs/>
          </w:rPr>
          <w:t>ing</w:t>
        </w:r>
        <w:r w:rsidR="00393BE0" w:rsidRPr="00F02BC7">
          <w:rPr>
            <w:b w:val="0"/>
            <w:bCs/>
          </w:rPr>
          <w:t xml:space="preserve"> </w:t>
        </w:r>
      </w:ins>
      <w:r w:rsidRPr="00F02BC7">
        <w:rPr>
          <w:b w:val="0"/>
          <w:bCs/>
        </w:rPr>
        <w:t>features, which are features of types defined for cross-domain purposes.</w:t>
      </w:r>
    </w:p>
    <w:p w14:paraId="0ADA743A" w14:textId="79A985FF" w:rsidR="0009594E" w:rsidRDefault="0009594E">
      <w:pPr>
        <w:pStyle w:val="Terms"/>
        <w:rPr>
          <w:ins w:id="144" w:author="Katharina Schleidt" w:date="2021-05-11T21:52:00Z"/>
        </w:rPr>
      </w:pPr>
    </w:p>
    <w:p w14:paraId="778678ED" w14:textId="536BB75F" w:rsidR="0009594E" w:rsidRPr="0009594E" w:rsidDel="0009594E" w:rsidRDefault="0009594E">
      <w:pPr>
        <w:pStyle w:val="TermNum"/>
        <w:rPr>
          <w:del w:id="145" w:author="Katharina Schleidt" w:date="2021-05-11T21:53:00Z"/>
          <w:b w:val="0"/>
          <w:bCs/>
          <w:rPrChange w:id="146" w:author="Katharina Schleidt" w:date="2021-05-11T21:53:00Z">
            <w:rPr>
              <w:del w:id="147" w:author="Katharina Schleidt" w:date="2021-05-11T21:53:00Z"/>
            </w:rPr>
          </w:rPrChange>
        </w:rPr>
      </w:pPr>
      <w:ins w:id="148" w:author="Katharina Schleidt" w:date="2021-05-11T21:53: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ins>
    </w:p>
    <w:p w14:paraId="4C6DA36A" w14:textId="77777777" w:rsidR="00F02BC7" w:rsidRDefault="00F02BC7">
      <w:pPr>
        <w:pStyle w:val="TermNum"/>
      </w:pPr>
    </w:p>
    <w:p w14:paraId="25230003" w14:textId="203558FA" w:rsidR="00F02BC7" w:rsidRDefault="00D43E04">
      <w:pPr>
        <w:pStyle w:val="TermNum"/>
      </w:pPr>
      <w:r>
        <w:t>3</w:t>
      </w:r>
      <w:ins w:id="149" w:author="Katharina Schleidt" w:date="2021-05-11T22:05:00Z">
        <w:r w:rsidR="00E602F0">
          <w:t>.1</w:t>
        </w:r>
      </w:ins>
      <w:r w:rsidR="00F02BC7">
        <w:t>.6</w:t>
      </w:r>
    </w:p>
    <w:p w14:paraId="4AC43926" w14:textId="069ABC5A" w:rsidR="00F02BC7" w:rsidRDefault="00F02BC7">
      <w:pPr>
        <w:pStyle w:val="TermNum"/>
        <w:rPr>
          <w:ins w:id="150" w:author="Katharina Schleidt" w:date="2021-05-11T21:15:00Z"/>
        </w:rPr>
      </w:pPr>
      <w:r>
        <w:t>ex-situ</w:t>
      </w:r>
    </w:p>
    <w:p w14:paraId="79388C81" w14:textId="55E44EDE" w:rsidR="00386CFD" w:rsidRPr="00386CFD" w:rsidRDefault="00386CFD">
      <w:pPr>
        <w:pStyle w:val="Terms"/>
        <w:pPrChange w:id="151" w:author="Katharina Schleidt" w:date="2021-05-11T22:02:00Z">
          <w:pPr>
            <w:pStyle w:val="TermNum"/>
          </w:pPr>
        </w:pPrChange>
      </w:pPr>
      <w:ins w:id="152" w:author="Katharina Schleidt" w:date="2021-05-11T21:15:00Z">
        <w:r w:rsidRPr="00F02BC7">
          <w:rPr>
            <w:b w:val="0"/>
            <w:bCs/>
          </w:rPr>
          <w:t>off-site</w:t>
        </w:r>
      </w:ins>
    </w:p>
    <w:p w14:paraId="64D13A46" w14:textId="4FB0A7EA" w:rsidR="00F02BC7" w:rsidRPr="00F02BC7" w:rsidRDefault="00F02BC7">
      <w:pPr>
        <w:pStyle w:val="TermNum"/>
        <w:rPr>
          <w:b w:val="0"/>
          <w:bCs/>
        </w:rPr>
      </w:pPr>
      <w:r w:rsidRPr="00F02BC7">
        <w:rPr>
          <w:b w:val="0"/>
          <w:bCs/>
        </w:rPr>
        <w:t>referring to the study, maintenance or conservation of a specimen or population away from its natural surroundings</w:t>
      </w:r>
      <w:del w:id="153" w:author="Katharina Schleidt" w:date="2021-05-11T21:15:00Z">
        <w:r w:rsidRPr="00F02BC7" w:rsidDel="00386CFD">
          <w:rPr>
            <w:b w:val="0"/>
            <w:bCs/>
          </w:rPr>
          <w:delText xml:space="preserve"> (“off-site”)</w:delText>
        </w:r>
      </w:del>
      <w:ins w:id="154" w:author="Katharina Schleidt" w:date="2021-05-11T21:15:00Z">
        <w:r w:rsidR="00386CFD">
          <w:rPr>
            <w:b w:val="0"/>
            <w:bCs/>
          </w:rPr>
          <w:t>.</w:t>
        </w:r>
      </w:ins>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ins w:id="155" w:author="Katharina Schleidt" w:date="2021-05-11T21:15:00Z">
        <w:r w:rsidR="00386CFD">
          <w:rPr>
            <w:b w:val="0"/>
            <w:bCs/>
          </w:rPr>
          <w:t xml:space="preserve"> (on-site)</w:t>
        </w:r>
      </w:ins>
      <w:r w:rsidRPr="00F02BC7">
        <w:rPr>
          <w:b w:val="0"/>
          <w:bCs/>
        </w:rPr>
        <w:t>.</w:t>
      </w:r>
    </w:p>
    <w:p w14:paraId="40B33AC5" w14:textId="1E2DC13D" w:rsidR="00F02BC7" w:rsidRDefault="00F02BC7">
      <w:pPr>
        <w:pStyle w:val="TermNum"/>
        <w:rPr>
          <w:ins w:id="156" w:author="Katharina Schleidt" w:date="2021-05-11T21:54:00Z"/>
        </w:rPr>
      </w:pPr>
    </w:p>
    <w:p w14:paraId="5C5AF443" w14:textId="35601BA5" w:rsidR="0009594E" w:rsidRDefault="0009594E">
      <w:pPr>
        <w:pStyle w:val="Terms"/>
        <w:rPr>
          <w:ins w:id="157" w:author="Katharina Schleidt" w:date="2021-05-11T21:54:00Z"/>
        </w:rPr>
      </w:pPr>
      <w:ins w:id="158" w:author="Katharina Schleidt" w:date="2021-05-11T21:54:00Z">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ins>
      <w:ins w:id="159" w:author="Grellet Sylvain" w:date="2021-06-04T17:24:00Z">
        <w:r w:rsidR="00784D28" w:rsidRPr="004C1046">
          <w:rPr>
            <w:b w:val="0"/>
            <w:bCs/>
          </w:rPr>
          <w:t>—</w:t>
        </w:r>
      </w:ins>
      <w:ins w:id="160" w:author="Katharina Schleidt" w:date="2021-05-11T21:54:00Z">
        <w:del w:id="161" w:author="Grellet Sylvain" w:date="2021-06-04T17:24:00Z">
          <w:r w:rsidDel="00784D28">
            <w:rPr>
              <w:b w:val="0"/>
              <w:bCs/>
            </w:rPr>
            <w:delText>by</w:delText>
          </w:r>
        </w:del>
        <w:r>
          <w:rPr>
            <w:b w:val="0"/>
            <w:bCs/>
          </w:rPr>
          <w:t xml:space="preserve"> </w:t>
        </w:r>
        <w:del w:id="162" w:author="Grellet Sylvain" w:date="2021-06-04T17:25:00Z">
          <w:r w:rsidDel="00784D28">
            <w:rPr>
              <w:b w:val="0"/>
              <w:bCs/>
            </w:rPr>
            <w:delText>extension</w:delText>
          </w:r>
        </w:del>
      </w:ins>
      <w:ins w:id="163" w:author="Grellet Sylvain" w:date="2021-06-04T17:25:00Z">
        <w:r w:rsidR="00784D28">
          <w:rPr>
            <w:b w:val="0"/>
            <w:bCs/>
          </w:rPr>
          <w:t>addition of</w:t>
        </w:r>
      </w:ins>
      <w:ins w:id="164" w:author="Katharina Schleidt" w:date="2021-05-11T21:54:00Z">
        <w:r>
          <w:rPr>
            <w:b w:val="0"/>
            <w:bCs/>
          </w:rPr>
          <w:t xml:space="preserve"> </w:t>
        </w:r>
        <w:del w:id="165" w:author="Grellet Sylvain" w:date="2021-06-04T17:25:00Z">
          <w:r w:rsidDel="00784D28">
            <w:rPr>
              <w:b w:val="0"/>
              <w:bCs/>
            </w:rPr>
            <w:delText xml:space="preserve">with </w:delText>
          </w:r>
        </w:del>
      </w:ins>
      <w:ins w:id="166" w:author="Grellet Sylvain" w:date="2021-06-04T17:25:00Z">
        <w:r w:rsidR="00784D28">
          <w:rPr>
            <w:b w:val="0"/>
            <w:bCs/>
          </w:rPr>
          <w:t xml:space="preserve"> </w:t>
        </w:r>
      </w:ins>
      <w:ins w:id="167" w:author="Grellet Sylvain" w:date="2021-06-04T17:24:00Z">
        <w:r w:rsidR="00784D28">
          <w:rPr>
            <w:b w:val="0"/>
            <w:bCs/>
          </w:rPr>
          <w:t>“</w:t>
        </w:r>
      </w:ins>
      <w:ins w:id="168" w:author="Katharina Schleidt" w:date="2021-05-11T21:54:00Z">
        <w:r>
          <w:rPr>
            <w:b w:val="0"/>
            <w:bCs/>
          </w:rPr>
          <w:t>off-site</w:t>
        </w:r>
      </w:ins>
      <w:ins w:id="169" w:author="Grellet Sylvain" w:date="2021-06-04T17:24:00Z">
        <w:r w:rsidR="00784D28">
          <w:rPr>
            <w:b w:val="0"/>
            <w:bCs/>
          </w:rPr>
          <w:t>”</w:t>
        </w:r>
      </w:ins>
      <w:ins w:id="170" w:author="Grellet Sylvain" w:date="2021-06-04T17:25:00Z">
        <w:r w:rsidR="00784D28">
          <w:rPr>
            <w:b w:val="0"/>
            <w:bCs/>
          </w:rPr>
          <w:t xml:space="preserve"> and </w:t>
        </w:r>
      </w:ins>
      <w:ins w:id="171" w:author="Katharina Schleidt" w:date="2021-05-11T21:54:00Z">
        <w:del w:id="172" w:author="Grellet Sylvain" w:date="2021-06-04T17:25:00Z">
          <w:r w:rsidDel="00784D28">
            <w:rPr>
              <w:b w:val="0"/>
              <w:bCs/>
            </w:rPr>
            <w:delText>/</w:delText>
          </w:r>
        </w:del>
      </w:ins>
      <w:ins w:id="173" w:author="Grellet Sylvain" w:date="2021-06-04T17:25:00Z">
        <w:r w:rsidR="00784D28">
          <w:rPr>
            <w:b w:val="0"/>
            <w:bCs/>
          </w:rPr>
          <w:t>”</w:t>
        </w:r>
      </w:ins>
      <w:ins w:id="174" w:author="Katharina Schleidt" w:date="2021-05-11T21:54:00Z">
        <w:r>
          <w:rPr>
            <w:b w:val="0"/>
            <w:bCs/>
          </w:rPr>
          <w:t>on-site</w:t>
        </w:r>
      </w:ins>
      <w:ins w:id="175" w:author="Grellet Sylvain" w:date="2021-06-04T17:25:00Z">
        <w:r w:rsidR="00784D28">
          <w:rPr>
            <w:b w:val="0"/>
            <w:bCs/>
          </w:rPr>
          <w:t>”</w:t>
        </w:r>
      </w:ins>
      <w:ins w:id="176" w:author="Katharina Schleidt" w:date="2021-05-11T21:54:00Z">
        <w:r w:rsidRPr="00F02BC7">
          <w:rPr>
            <w:b w:val="0"/>
            <w:bCs/>
          </w:rPr>
          <w:t>]</w:t>
        </w:r>
      </w:ins>
    </w:p>
    <w:p w14:paraId="0D17E668" w14:textId="2034715D" w:rsidR="0009594E" w:rsidRPr="0009594E" w:rsidRDefault="0009594E">
      <w:pPr>
        <w:pStyle w:val="Definition"/>
        <w:pPrChange w:id="177" w:author="Katharina Schleidt" w:date="2021-05-11T22:02:00Z">
          <w:pPr>
            <w:pStyle w:val="TermNum"/>
          </w:pPr>
        </w:pPrChange>
      </w:pPr>
    </w:p>
    <w:p w14:paraId="5193F6B8" w14:textId="39A33661" w:rsidR="00F02BC7" w:rsidRDefault="00D43E04">
      <w:pPr>
        <w:pStyle w:val="TermNum"/>
      </w:pPr>
      <w:r>
        <w:t>3</w:t>
      </w:r>
      <w:ins w:id="178" w:author="Katharina Schleidt" w:date="2021-05-11T22:05:00Z">
        <w:r w:rsidR="00E602F0">
          <w:t>.1</w:t>
        </w:r>
      </w:ins>
      <w:r w:rsidR="00F02BC7">
        <w:t>.7</w:t>
      </w:r>
    </w:p>
    <w:p w14:paraId="346CC597" w14:textId="77777777" w:rsidR="00F02BC7" w:rsidRDefault="00F02BC7">
      <w:pPr>
        <w:pStyle w:val="TermNum"/>
      </w:pPr>
      <w:r>
        <w:t>feature</w:t>
      </w:r>
      <w:r>
        <w:tab/>
      </w:r>
    </w:p>
    <w:p w14:paraId="31E2DEC9" w14:textId="3522F780" w:rsidR="004C1046" w:rsidRDefault="004C1046">
      <w:pPr>
        <w:pStyle w:val="TermNum"/>
        <w:rPr>
          <w:ins w:id="179" w:author="Katharina Schleidt" w:date="2021-05-11T21:17:00Z"/>
          <w:b w:val="0"/>
          <w:bCs/>
        </w:rPr>
      </w:pPr>
      <w:ins w:id="180" w:author="Katharina Schleidt" w:date="2021-05-11T21:17:00Z">
        <w:r w:rsidRPr="004C1046">
          <w:rPr>
            <w:b w:val="0"/>
            <w:bCs/>
          </w:rPr>
          <w:t>abstraction of real-world phenomena</w:t>
        </w:r>
      </w:ins>
    </w:p>
    <w:p w14:paraId="197DC930" w14:textId="77777777" w:rsidR="004C1046" w:rsidRPr="004C1046" w:rsidRDefault="004C1046">
      <w:pPr>
        <w:pStyle w:val="Terms"/>
        <w:rPr>
          <w:ins w:id="181" w:author="Katharina Schleidt" w:date="2021-05-11T21:17:00Z"/>
          <w:rPrChange w:id="182" w:author="Katharina Schleidt" w:date="2021-05-11T21:17:00Z">
            <w:rPr>
              <w:ins w:id="183" w:author="Katharina Schleidt" w:date="2021-05-11T21:17:00Z"/>
              <w:b w:val="0"/>
              <w:bCs/>
            </w:rPr>
          </w:rPrChange>
        </w:rPr>
        <w:pPrChange w:id="184" w:author="Katharina Schleidt" w:date="2021-05-11T22:02:00Z">
          <w:pPr>
            <w:pStyle w:val="TermNum"/>
          </w:pPr>
        </w:pPrChange>
      </w:pPr>
    </w:p>
    <w:p w14:paraId="67899989" w14:textId="77777777" w:rsidR="004C1046" w:rsidRPr="004C1046" w:rsidRDefault="004C1046">
      <w:pPr>
        <w:pStyle w:val="TermNum"/>
        <w:rPr>
          <w:ins w:id="185" w:author="Katharina Schleidt" w:date="2021-05-11T21:17:00Z"/>
          <w:b w:val="0"/>
          <w:bCs/>
        </w:rPr>
      </w:pPr>
      <w:ins w:id="186" w:author="Katharina Schleidt" w:date="2021-05-11T21:17:00Z">
        <w:r w:rsidRPr="004C1046">
          <w:rPr>
            <w:b w:val="0"/>
            <w:bCs/>
          </w:rPr>
          <w:t>Note 1 to entry: A feature may occur as a type or an instance. In this document, feature instance is meant unless otherwise specified.</w:t>
        </w:r>
      </w:ins>
    </w:p>
    <w:p w14:paraId="4BE4F60A" w14:textId="15EA4B36" w:rsidR="00F02BC7" w:rsidRPr="00F02BC7" w:rsidDel="004C1046" w:rsidRDefault="004C1046">
      <w:pPr>
        <w:pStyle w:val="TermNum"/>
        <w:rPr>
          <w:del w:id="187" w:author="Katharina Schleidt" w:date="2021-05-11T21:17:00Z"/>
          <w:b w:val="0"/>
          <w:bCs/>
        </w:rPr>
      </w:pPr>
      <w:ins w:id="188" w:author="Katharina Schleidt" w:date="2021-05-11T21:17:00Z">
        <w:r w:rsidRPr="004C1046">
          <w:rPr>
            <w:b w:val="0"/>
            <w:bCs/>
          </w:rPr>
          <w:t>[</w:t>
        </w:r>
      </w:ins>
      <w:ins w:id="189" w:author="Katharina Schleidt" w:date="2021-05-11T21:55:00Z">
        <w:r w:rsidR="0009594E" w:rsidRPr="0009594E">
          <w:rPr>
            <w:b w:val="0"/>
            <w:bCs/>
          </w:rPr>
          <w:t xml:space="preserve">SOURCE: </w:t>
        </w:r>
      </w:ins>
      <w:ins w:id="190" w:author="Katharina Schleidt" w:date="2021-05-11T21:17:00Z">
        <w:r w:rsidRPr="004C1046">
          <w:rPr>
            <w:b w:val="0"/>
            <w:bCs/>
          </w:rPr>
          <w:t>ISO 19101-1:2014, 4.1.11, modified — Note 1 to entry has been modified.]</w:t>
        </w:r>
      </w:ins>
      <w:del w:id="191" w:author="Katharina Schleidt" w:date="2021-05-11T21:17:00Z">
        <w:r w:rsidR="00F02BC7" w:rsidRPr="00F02BC7" w:rsidDel="004C1046">
          <w:rPr>
            <w:b w:val="0"/>
            <w:bCs/>
          </w:rPr>
          <w:delText>abstraction of real-world phenomena</w:delText>
        </w:r>
      </w:del>
    </w:p>
    <w:p w14:paraId="7513DB5A" w14:textId="25C4D41A" w:rsidR="00F02BC7" w:rsidDel="004C1046" w:rsidRDefault="00F02BC7">
      <w:pPr>
        <w:pStyle w:val="TermNum"/>
        <w:rPr>
          <w:del w:id="192" w:author="Katharina Schleidt" w:date="2021-05-11T21:17:00Z"/>
          <w:b w:val="0"/>
          <w:bCs/>
        </w:rPr>
      </w:pPr>
    </w:p>
    <w:p w14:paraId="29BFC2B6" w14:textId="6227B01B" w:rsidR="00F02BC7" w:rsidRPr="00F02BC7" w:rsidDel="004C1046" w:rsidRDefault="00F02BC7">
      <w:pPr>
        <w:pStyle w:val="TermNum"/>
        <w:rPr>
          <w:del w:id="193" w:author="Katharina Schleidt" w:date="2021-05-11T21:17:00Z"/>
          <w:b w:val="0"/>
          <w:bCs/>
        </w:rPr>
      </w:pPr>
      <w:del w:id="194" w:author="Katharina Schleidt" w:date="2021-05-11T21:17:00Z">
        <w:r w:rsidRPr="00F02BC7" w:rsidDel="004C1046">
          <w:rPr>
            <w:b w:val="0"/>
            <w:bCs/>
          </w:rPr>
          <w:delText>NOTE</w:delText>
        </w:r>
        <w:r w:rsidRPr="00F02BC7" w:rsidDel="004C1046">
          <w:rPr>
            <w:b w:val="0"/>
            <w:bCs/>
          </w:rPr>
          <w:tab/>
          <w:delText>A feature may occur as a type or an instance. In this International Standard, feature instance is meant unless otherwise specified.</w:delText>
        </w:r>
      </w:del>
    </w:p>
    <w:p w14:paraId="2FE039F3" w14:textId="279BEDED" w:rsidR="00F02BC7" w:rsidDel="004C1046" w:rsidRDefault="00F02BC7">
      <w:pPr>
        <w:pStyle w:val="TermNum"/>
        <w:rPr>
          <w:del w:id="195" w:author="Katharina Schleidt" w:date="2021-05-11T21:17:00Z"/>
          <w:b w:val="0"/>
          <w:bCs/>
        </w:rPr>
      </w:pPr>
    </w:p>
    <w:p w14:paraId="3C9D9B3B" w14:textId="24036914" w:rsidR="00F02BC7" w:rsidRPr="00F02BC7" w:rsidRDefault="00F02BC7">
      <w:pPr>
        <w:pStyle w:val="TermNum"/>
        <w:rPr>
          <w:b w:val="0"/>
          <w:bCs/>
        </w:rPr>
      </w:pPr>
      <w:del w:id="196" w:author="Katharina Schleidt" w:date="2021-05-11T21:17:00Z">
        <w:r w:rsidRPr="00F02BC7" w:rsidDel="004C1046">
          <w:rPr>
            <w:b w:val="0"/>
            <w:bCs/>
          </w:rPr>
          <w:delText>[ISO 19101-1:2014, definition 4.1.11]</w:delText>
        </w:r>
      </w:del>
    </w:p>
    <w:p w14:paraId="0558FB7B" w14:textId="4569EC9F" w:rsidR="00F02BC7" w:rsidRDefault="00D43E04">
      <w:pPr>
        <w:pStyle w:val="TermNum"/>
      </w:pPr>
      <w:r>
        <w:t>3</w:t>
      </w:r>
      <w:ins w:id="197" w:author="Katharina Schleidt" w:date="2021-05-11T22:05:00Z">
        <w:r w:rsidR="00E602F0">
          <w:t>.1</w:t>
        </w:r>
      </w:ins>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ins w:id="198" w:author="Katharina Schleidt" w:date="2021-05-11T22:06:00Z"/>
          <w:b w:val="0"/>
          <w:bCs/>
        </w:rPr>
      </w:pPr>
      <w:r w:rsidRPr="00F02BC7">
        <w:rPr>
          <w:b w:val="0"/>
          <w:bCs/>
        </w:rPr>
        <w:t>class of features having common characteristics</w:t>
      </w:r>
    </w:p>
    <w:p w14:paraId="513159A3" w14:textId="6D48904A" w:rsidR="00E602F0" w:rsidRDefault="00E602F0" w:rsidP="00E602F0">
      <w:pPr>
        <w:pStyle w:val="Terms"/>
        <w:rPr>
          <w:ins w:id="199" w:author="Katharina Schleidt" w:date="2021-05-11T22:06:00Z"/>
        </w:rPr>
      </w:pPr>
    </w:p>
    <w:p w14:paraId="13D44B11" w14:textId="05D1371B" w:rsidR="00E602F0" w:rsidRPr="00E602F0" w:rsidRDefault="00E602F0">
      <w:pPr>
        <w:pStyle w:val="Definition"/>
        <w:pPrChange w:id="200" w:author="Katharina Schleidt" w:date="2021-05-11T22:06:00Z">
          <w:pPr>
            <w:pStyle w:val="TermNum"/>
          </w:pPr>
        </w:pPrChange>
      </w:pPr>
      <w:ins w:id="201" w:author="Katharina Schleidt" w:date="2021-05-11T22:06:00Z">
        <w:r w:rsidRPr="004C1046">
          <w:rPr>
            <w:bCs/>
          </w:rPr>
          <w:t>[</w:t>
        </w:r>
        <w:r w:rsidRPr="0009594E">
          <w:rPr>
            <w:bCs/>
          </w:rPr>
          <w:t xml:space="preserve">SOURCE: </w:t>
        </w:r>
        <w:r w:rsidRPr="004C1046">
          <w:rPr>
            <w:bCs/>
          </w:rPr>
          <w:t>ISO 191</w:t>
        </w:r>
        <w:r>
          <w:rPr>
            <w:bCs/>
          </w:rPr>
          <w:t>56</w:t>
        </w:r>
        <w:r w:rsidRPr="004C1046">
          <w:rPr>
            <w:bCs/>
          </w:rPr>
          <w:t>:20</w:t>
        </w:r>
        <w:r>
          <w:rPr>
            <w:bCs/>
          </w:rPr>
          <w:t>11</w:t>
        </w:r>
        <w:r>
          <w:rPr>
            <w:b/>
            <w:bCs/>
          </w:rPr>
          <w:t>,</w:t>
        </w:r>
        <w:r w:rsidRPr="004C1046">
          <w:rPr>
            <w:bCs/>
          </w:rPr>
          <w:t xml:space="preserve"> </w:t>
        </w:r>
      </w:ins>
      <w:ins w:id="202" w:author="Katharina Schleidt" w:date="2021-05-11T22:07:00Z">
        <w:r>
          <w:rPr>
            <w:bCs/>
          </w:rPr>
          <w:t>4.7</w:t>
        </w:r>
      </w:ins>
      <w:ins w:id="203" w:author="Katharina Schleidt" w:date="2021-05-11T22:06:00Z">
        <w:r w:rsidRPr="004C1046">
          <w:rPr>
            <w:bCs/>
          </w:rPr>
          <w:t>]</w:t>
        </w:r>
      </w:ins>
    </w:p>
    <w:p w14:paraId="27BEDFFE" w14:textId="77777777" w:rsidR="00F02BC7" w:rsidRDefault="00F02BC7">
      <w:pPr>
        <w:pStyle w:val="TermNum"/>
      </w:pPr>
    </w:p>
    <w:p w14:paraId="60A3DA3B" w14:textId="0BA7713F" w:rsidR="00F02BC7" w:rsidRDefault="00D43E04">
      <w:pPr>
        <w:pStyle w:val="TermNum"/>
      </w:pPr>
      <w:r>
        <w:t>3</w:t>
      </w:r>
      <w:ins w:id="204" w:author="Katharina Schleidt" w:date="2021-05-11T22:05:00Z">
        <w:r w:rsidR="00E602F0">
          <w:t>.1</w:t>
        </w:r>
      </w:ins>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ins w:id="205" w:author="Katharina Schleidt" w:date="2021-05-11T21:20:00Z"/>
          <w:b w:val="0"/>
          <w:bCs/>
        </w:rPr>
      </w:pPr>
      <w:ins w:id="206" w:author="Katharina Schleidt" w:date="2021-05-11T21:20:00Z">
        <w:r w:rsidRPr="004C1046">
          <w:rPr>
            <w:b w:val="0"/>
            <w:bCs/>
          </w:rPr>
          <w:t>&lt;GML&gt; value described using a numeric amount with a scale or using a scalar reference system</w:t>
        </w:r>
      </w:ins>
    </w:p>
    <w:p w14:paraId="5CC7DE7D" w14:textId="77777777" w:rsidR="004C1046" w:rsidRDefault="004C1046">
      <w:pPr>
        <w:pStyle w:val="TermNum"/>
        <w:rPr>
          <w:ins w:id="207" w:author="Katharina Schleidt" w:date="2021-05-11T21:20:00Z"/>
          <w:b w:val="0"/>
          <w:bCs/>
        </w:rPr>
      </w:pPr>
    </w:p>
    <w:p w14:paraId="455153DC" w14:textId="43F9AF53" w:rsidR="004C1046" w:rsidRPr="004C1046" w:rsidRDefault="004C1046">
      <w:pPr>
        <w:pStyle w:val="TermNum"/>
        <w:rPr>
          <w:ins w:id="208" w:author="Katharina Schleidt" w:date="2021-05-11T21:20:00Z"/>
          <w:b w:val="0"/>
          <w:bCs/>
        </w:rPr>
      </w:pPr>
      <w:ins w:id="209" w:author="Katharina Schleidt" w:date="2021-05-11T21:20:00Z">
        <w:r w:rsidRPr="004C1046">
          <w:rPr>
            <w:b w:val="0"/>
            <w:bCs/>
          </w:rPr>
          <w:t>Note 1 to entry: When used as a noun, measure is a synonym for physical quantity.</w:t>
        </w:r>
      </w:ins>
    </w:p>
    <w:p w14:paraId="31EADC1E" w14:textId="77777777" w:rsidR="004C1046" w:rsidRDefault="004C1046">
      <w:pPr>
        <w:pStyle w:val="TermNum"/>
        <w:rPr>
          <w:ins w:id="210" w:author="Katharina Schleidt" w:date="2021-05-11T21:20:00Z"/>
          <w:b w:val="0"/>
          <w:bCs/>
        </w:rPr>
      </w:pPr>
    </w:p>
    <w:p w14:paraId="28EAE533" w14:textId="2AA6D14E" w:rsidR="00F02BC7" w:rsidRPr="00F02BC7" w:rsidDel="004C1046" w:rsidRDefault="004C1046">
      <w:pPr>
        <w:pStyle w:val="TermNum"/>
        <w:rPr>
          <w:del w:id="211" w:author="Katharina Schleidt" w:date="2021-05-11T21:20:00Z"/>
          <w:b w:val="0"/>
          <w:bCs/>
        </w:rPr>
      </w:pPr>
      <w:ins w:id="212" w:author="Katharina Schleidt" w:date="2021-05-11T21:20:00Z">
        <w:r w:rsidRPr="004C1046">
          <w:rPr>
            <w:b w:val="0"/>
            <w:bCs/>
          </w:rPr>
          <w:t>[</w:t>
        </w:r>
      </w:ins>
      <w:ins w:id="213" w:author="Katharina Schleidt" w:date="2021-05-11T21:55:00Z">
        <w:r w:rsidR="0009594E" w:rsidRPr="0009594E">
          <w:rPr>
            <w:b w:val="0"/>
            <w:bCs/>
          </w:rPr>
          <w:t xml:space="preserve">SOURCE: </w:t>
        </w:r>
      </w:ins>
      <w:ins w:id="214" w:author="Katharina Schleidt" w:date="2021-05-11T21:20:00Z">
        <w:r w:rsidRPr="004C1046">
          <w:rPr>
            <w:b w:val="0"/>
            <w:bCs/>
          </w:rPr>
          <w:t>ISO 19136-1:2020</w:t>
        </w:r>
      </w:ins>
      <w:ins w:id="215" w:author="Katharina Schleidt" w:date="2021-05-11T21:55:00Z">
        <w:r w:rsidR="0009594E">
          <w:rPr>
            <w:b w:val="0"/>
            <w:bCs/>
          </w:rPr>
          <w:t>,</w:t>
        </w:r>
      </w:ins>
      <w:ins w:id="216" w:author="Katharina Schleidt" w:date="2021-05-11T21:20:00Z">
        <w:r w:rsidRPr="004C1046">
          <w:rPr>
            <w:b w:val="0"/>
            <w:bCs/>
          </w:rPr>
          <w:t xml:space="preserve"> 3.1.41]</w:t>
        </w:r>
      </w:ins>
      <w:del w:id="217" w:author="Katharina Schleidt" w:date="2021-05-11T21:20:00Z">
        <w:r w:rsidR="00F02BC7" w:rsidRPr="00F02BC7" w:rsidDel="004C1046">
          <w:rPr>
            <w:b w:val="0"/>
            <w:bCs/>
          </w:rPr>
          <w:delText xml:space="preserve">value described using a numeric amount with a scale or using a scalar reference system </w:delText>
        </w:r>
      </w:del>
    </w:p>
    <w:p w14:paraId="599F4934" w14:textId="13E7AE6A" w:rsidR="00F02BC7" w:rsidDel="004C1046" w:rsidRDefault="00F02BC7">
      <w:pPr>
        <w:pStyle w:val="TermNum"/>
        <w:rPr>
          <w:del w:id="218" w:author="Katharina Schleidt" w:date="2021-05-11T21:20:00Z"/>
          <w:b w:val="0"/>
          <w:bCs/>
        </w:rPr>
      </w:pPr>
    </w:p>
    <w:p w14:paraId="56679212" w14:textId="05C8B86D" w:rsidR="00F02BC7" w:rsidRPr="00F02BC7" w:rsidDel="004C1046" w:rsidRDefault="00F02BC7">
      <w:pPr>
        <w:pStyle w:val="TermNum"/>
        <w:rPr>
          <w:del w:id="219" w:author="Katharina Schleidt" w:date="2021-05-11T21:20:00Z"/>
          <w:b w:val="0"/>
          <w:bCs/>
        </w:rPr>
      </w:pPr>
      <w:del w:id="220" w:author="Katharina Schleidt" w:date="2021-05-11T21:20:00Z">
        <w:r w:rsidRPr="00F02BC7" w:rsidDel="004C1046">
          <w:rPr>
            <w:b w:val="0"/>
            <w:bCs/>
          </w:rPr>
          <w:delText>[ISO 19136:2020, definition 3.1.41]</w:delText>
        </w:r>
      </w:del>
    </w:p>
    <w:p w14:paraId="72264362" w14:textId="77777777" w:rsidR="00F02BC7" w:rsidRDefault="00F02BC7">
      <w:pPr>
        <w:pStyle w:val="TermNum"/>
      </w:pPr>
    </w:p>
    <w:p w14:paraId="5E5B8D63" w14:textId="2A467F04" w:rsidR="00F02BC7" w:rsidRDefault="00D43E04">
      <w:pPr>
        <w:pStyle w:val="TermNum"/>
      </w:pPr>
      <w:r>
        <w:t>3</w:t>
      </w:r>
      <w:ins w:id="221" w:author="Katharina Schleidt" w:date="2021-05-11T22:07:00Z">
        <w:r w:rsidR="004420BE">
          <w:t>.1</w:t>
        </w:r>
      </w:ins>
      <w:r w:rsidR="00F02BC7">
        <w:t>.10</w:t>
      </w:r>
    </w:p>
    <w:p w14:paraId="0F721BC9" w14:textId="77777777" w:rsidR="00393BE0" w:rsidRDefault="00393BE0">
      <w:pPr>
        <w:pStyle w:val="TermNum"/>
        <w:rPr>
          <w:moveTo w:id="222" w:author="Katharina Schleidt" w:date="2021-04-18T19:57:00Z"/>
        </w:rPr>
      </w:pPr>
      <w:moveToRangeStart w:id="223" w:author="Katharina Schleidt" w:date="2021-04-18T19:57:00Z" w:name="move69668278"/>
      <w:moveTo w:id="224" w:author="Katharina Schleidt" w:date="2021-04-18T19:57:00Z">
        <w:r>
          <w:t>measurand</w:t>
        </w:r>
      </w:moveTo>
    </w:p>
    <w:p w14:paraId="27A0AA30" w14:textId="77777777" w:rsidR="00393BE0" w:rsidRPr="00F02BC7" w:rsidRDefault="00393BE0">
      <w:pPr>
        <w:pStyle w:val="TermNum"/>
        <w:rPr>
          <w:moveTo w:id="225" w:author="Katharina Schleidt" w:date="2021-04-18T19:57:00Z"/>
          <w:b w:val="0"/>
          <w:bCs/>
        </w:rPr>
      </w:pPr>
      <w:moveTo w:id="226" w:author="Katharina Schleidt" w:date="2021-04-18T19:57:00Z">
        <w:r w:rsidRPr="00F02BC7">
          <w:rPr>
            <w:b w:val="0"/>
            <w:bCs/>
          </w:rPr>
          <w:t>quantity intended to be measured</w:t>
        </w:r>
      </w:moveTo>
    </w:p>
    <w:p w14:paraId="59ADC7CE" w14:textId="77777777" w:rsidR="00393BE0" w:rsidRDefault="00393BE0">
      <w:pPr>
        <w:pStyle w:val="TermNum"/>
        <w:rPr>
          <w:moveTo w:id="227" w:author="Katharina Schleidt" w:date="2021-04-18T19:57:00Z"/>
          <w:b w:val="0"/>
          <w:bCs/>
        </w:rPr>
      </w:pPr>
    </w:p>
    <w:p w14:paraId="7AD717E7" w14:textId="2C28465E" w:rsidR="00393BE0" w:rsidRPr="00F02BC7" w:rsidRDefault="00393BE0">
      <w:pPr>
        <w:pStyle w:val="TermNum"/>
        <w:rPr>
          <w:moveTo w:id="228" w:author="Katharina Schleidt" w:date="2021-04-18T19:57:00Z"/>
          <w:b w:val="0"/>
          <w:bCs/>
        </w:rPr>
      </w:pPr>
      <w:moveTo w:id="229" w:author="Katharina Schleidt" w:date="2021-04-18T19:57:00Z">
        <w:r w:rsidRPr="00F02BC7">
          <w:rPr>
            <w:b w:val="0"/>
            <w:bCs/>
          </w:rPr>
          <w:t>[</w:t>
        </w:r>
      </w:moveTo>
      <w:ins w:id="230" w:author="Katharina Schleidt" w:date="2021-05-11T21:55:00Z">
        <w:r w:rsidR="0009594E" w:rsidRPr="0009594E">
          <w:rPr>
            <w:b w:val="0"/>
            <w:bCs/>
          </w:rPr>
          <w:t xml:space="preserve">SOURCE: </w:t>
        </w:r>
      </w:ins>
      <w:ins w:id="231" w:author="Katharina Schleidt" w:date="2021-05-11T21:27:00Z">
        <w:r w:rsidR="004C1046" w:rsidRPr="0009594E">
          <w:rPr>
            <w:b w:val="0"/>
            <w:bCs/>
            <w:rPrChange w:id="232" w:author="Katharina Schleidt" w:date="2021-05-11T21:55:00Z">
              <w:rPr/>
            </w:rPrChange>
          </w:rPr>
          <w:t>ISO 19156:2011</w:t>
        </w:r>
      </w:ins>
      <w:moveTo w:id="233" w:author="Katharina Schleidt" w:date="2021-04-18T19:57:00Z">
        <w:del w:id="234" w:author="Katharina Schleidt" w:date="2021-05-11T21:27:00Z">
          <w:r w:rsidRPr="0009594E" w:rsidDel="004C1046">
            <w:rPr>
              <w:b w:val="0"/>
              <w:bCs/>
            </w:rPr>
            <w:delText>VIM3</w:delText>
          </w:r>
          <w:r w:rsidRPr="00F02BC7" w:rsidDel="004C1046">
            <w:rPr>
              <w:b w:val="0"/>
              <w:bCs/>
            </w:rPr>
            <w:delText>: International vocabulary of metrology – Basic and general concepts and associated terms : BIPM/ISO 2012</w:delText>
          </w:r>
        </w:del>
        <w:r w:rsidRPr="00F02BC7">
          <w:rPr>
            <w:b w:val="0"/>
            <w:bCs/>
          </w:rPr>
          <w:t xml:space="preserve">, </w:t>
        </w:r>
        <w:del w:id="235" w:author="Katharina Schleidt" w:date="2021-05-11T21:55:00Z">
          <w:r w:rsidRPr="00F02BC7" w:rsidDel="0009594E">
            <w:rPr>
              <w:b w:val="0"/>
              <w:bCs/>
            </w:rPr>
            <w:delText xml:space="preserve">definition </w:delText>
          </w:r>
        </w:del>
        <w:del w:id="236" w:author="Katharina Schleidt" w:date="2021-05-11T21:27:00Z">
          <w:r w:rsidRPr="00F02BC7" w:rsidDel="004C1046">
            <w:rPr>
              <w:b w:val="0"/>
              <w:bCs/>
            </w:rPr>
            <w:delText>2.3</w:delText>
          </w:r>
        </w:del>
      </w:moveTo>
      <w:ins w:id="237" w:author="Katharina Schleidt" w:date="2021-05-11T21:27:00Z">
        <w:r w:rsidR="004C1046">
          <w:rPr>
            <w:b w:val="0"/>
            <w:bCs/>
          </w:rPr>
          <w:t>3.11</w:t>
        </w:r>
      </w:ins>
      <w:moveTo w:id="238" w:author="Katharina Schleidt" w:date="2021-04-18T19:57:00Z">
        <w:r w:rsidRPr="00F02BC7">
          <w:rPr>
            <w:b w:val="0"/>
            <w:bCs/>
          </w:rPr>
          <w:t>]</w:t>
        </w:r>
      </w:moveTo>
    </w:p>
    <w:p w14:paraId="794BE86D" w14:textId="4F1F71C6" w:rsidR="00F02BC7" w:rsidDel="00393BE0" w:rsidRDefault="00F02BC7">
      <w:pPr>
        <w:pStyle w:val="TermNum"/>
        <w:rPr>
          <w:moveFrom w:id="239" w:author="Katharina Schleidt" w:date="2021-04-18T19:57:00Z"/>
        </w:rPr>
      </w:pPr>
      <w:moveFromRangeStart w:id="240" w:author="Katharina Schleidt" w:date="2021-04-18T19:57:00Z" w:name="move69668285"/>
      <w:moveToRangeEnd w:id="223"/>
      <w:moveFrom w:id="241" w:author="Katharina Schleidt" w:date="2021-04-18T19:57:00Z">
        <w:r w:rsidDel="00393BE0">
          <w:t>measurement</w:t>
        </w:r>
      </w:moveFrom>
    </w:p>
    <w:p w14:paraId="70209927" w14:textId="704BEC28" w:rsidR="00F02BC7" w:rsidRPr="00F02BC7" w:rsidDel="00393BE0" w:rsidRDefault="00F02BC7">
      <w:pPr>
        <w:pStyle w:val="TermNum"/>
        <w:rPr>
          <w:moveFrom w:id="242" w:author="Katharina Schleidt" w:date="2021-04-18T19:57:00Z"/>
          <w:b w:val="0"/>
          <w:bCs/>
        </w:rPr>
      </w:pPr>
      <w:moveFrom w:id="243" w:author="Katharina Schleidt" w:date="2021-04-18T19:57:00Z">
        <w:r w:rsidRPr="00F02BC7" w:rsidDel="00393BE0">
          <w:rPr>
            <w:b w:val="0"/>
            <w:bCs/>
          </w:rPr>
          <w:t>set of operations having the object of determining the value of a quantity</w:t>
        </w:r>
      </w:moveFrom>
    </w:p>
    <w:p w14:paraId="6CF23BCA" w14:textId="2BAFA6BB" w:rsidR="00F02BC7" w:rsidDel="00393BE0" w:rsidRDefault="00F02BC7">
      <w:pPr>
        <w:pStyle w:val="TermNum"/>
        <w:rPr>
          <w:moveFrom w:id="244" w:author="Katharina Schleidt" w:date="2021-04-18T19:57:00Z"/>
          <w:b w:val="0"/>
          <w:bCs/>
        </w:rPr>
      </w:pPr>
    </w:p>
    <w:p w14:paraId="2DA05B3D" w14:textId="5A7E85AD" w:rsidR="00F02BC7" w:rsidDel="00393BE0" w:rsidRDefault="00F02BC7">
      <w:pPr>
        <w:pStyle w:val="TermNum"/>
        <w:rPr>
          <w:moveFrom w:id="245" w:author="Katharina Schleidt" w:date="2021-04-18T19:57:00Z"/>
        </w:rPr>
      </w:pPr>
      <w:moveFrom w:id="246" w:author="Katharina Schleidt" w:date="2021-04-18T19:57:00Z">
        <w:r w:rsidRPr="00F02BC7" w:rsidDel="00393BE0">
          <w:rPr>
            <w:b w:val="0"/>
            <w:bCs/>
          </w:rPr>
          <w:t>[ISO/TS 19101-2:2018, definition 3.21]</w:t>
        </w:r>
      </w:moveFrom>
    </w:p>
    <w:moveFromRangeEnd w:id="240"/>
    <w:p w14:paraId="7BD9068D" w14:textId="77777777" w:rsidR="00F02BC7" w:rsidRDefault="00F02BC7">
      <w:pPr>
        <w:pStyle w:val="TermNum"/>
      </w:pPr>
    </w:p>
    <w:p w14:paraId="4FDD55CB" w14:textId="36C7CE6A" w:rsidR="00F02BC7" w:rsidRDefault="00D43E04">
      <w:pPr>
        <w:pStyle w:val="TermNum"/>
      </w:pPr>
      <w:r>
        <w:t>3</w:t>
      </w:r>
      <w:ins w:id="247" w:author="Katharina Schleidt" w:date="2021-05-11T22:07:00Z">
        <w:r w:rsidR="004420BE">
          <w:t>.1</w:t>
        </w:r>
      </w:ins>
      <w:r w:rsidR="00F02BC7">
        <w:t>.11</w:t>
      </w:r>
    </w:p>
    <w:p w14:paraId="42DB1B22" w14:textId="77777777" w:rsidR="00393BE0" w:rsidRDefault="00393BE0">
      <w:pPr>
        <w:pStyle w:val="TermNum"/>
        <w:rPr>
          <w:moveTo w:id="248" w:author="Katharina Schleidt" w:date="2021-04-18T19:57:00Z"/>
        </w:rPr>
      </w:pPr>
      <w:moveToRangeStart w:id="249" w:author="Katharina Schleidt" w:date="2021-04-18T19:57:00Z" w:name="move69668285"/>
      <w:moveTo w:id="250" w:author="Katharina Schleidt" w:date="2021-04-18T19:57:00Z">
        <w:r>
          <w:t>measurement</w:t>
        </w:r>
      </w:moveTo>
    </w:p>
    <w:p w14:paraId="6AACC6A8" w14:textId="77777777" w:rsidR="00393BE0" w:rsidRPr="00F02BC7" w:rsidRDefault="00393BE0">
      <w:pPr>
        <w:pStyle w:val="TermNum"/>
        <w:rPr>
          <w:moveTo w:id="251" w:author="Katharina Schleidt" w:date="2021-04-18T19:57:00Z"/>
          <w:b w:val="0"/>
          <w:bCs/>
        </w:rPr>
      </w:pPr>
      <w:moveTo w:id="252" w:author="Katharina Schleidt" w:date="2021-04-18T19:57:00Z">
        <w:r w:rsidRPr="00F02BC7">
          <w:rPr>
            <w:b w:val="0"/>
            <w:bCs/>
          </w:rPr>
          <w:t>set of operations having the object of determining the value of a quantity</w:t>
        </w:r>
      </w:moveTo>
    </w:p>
    <w:p w14:paraId="014E1D09" w14:textId="77777777" w:rsidR="00393BE0" w:rsidRDefault="00393BE0">
      <w:pPr>
        <w:pStyle w:val="TermNum"/>
        <w:rPr>
          <w:moveTo w:id="253" w:author="Katharina Schleidt" w:date="2021-04-18T19:57:00Z"/>
          <w:b w:val="0"/>
          <w:bCs/>
        </w:rPr>
      </w:pPr>
    </w:p>
    <w:p w14:paraId="2CBC9B5E" w14:textId="20203C46" w:rsidR="00393BE0" w:rsidRDefault="00393BE0">
      <w:pPr>
        <w:pStyle w:val="TermNum"/>
        <w:rPr>
          <w:moveTo w:id="254" w:author="Katharina Schleidt" w:date="2021-04-18T19:57:00Z"/>
        </w:rPr>
      </w:pPr>
      <w:moveTo w:id="255" w:author="Katharina Schleidt" w:date="2021-04-18T19:57:00Z">
        <w:r w:rsidRPr="00F02BC7">
          <w:rPr>
            <w:b w:val="0"/>
            <w:bCs/>
          </w:rPr>
          <w:t>[</w:t>
        </w:r>
      </w:moveTo>
      <w:ins w:id="256" w:author="Katharina Schleidt" w:date="2021-05-11T21:56:00Z">
        <w:r w:rsidR="0009594E" w:rsidRPr="0009594E">
          <w:rPr>
            <w:b w:val="0"/>
            <w:bCs/>
          </w:rPr>
          <w:t xml:space="preserve">SOURCE: </w:t>
        </w:r>
      </w:ins>
      <w:ins w:id="257" w:author="Katharina Schleidt" w:date="2021-05-11T21:22:00Z">
        <w:r w:rsidR="004C1046" w:rsidRPr="004C1046">
          <w:rPr>
            <w:b w:val="0"/>
            <w:bCs/>
          </w:rPr>
          <w:t>ISO 19101-2:2018, 3.21</w:t>
        </w:r>
      </w:ins>
      <w:moveTo w:id="258" w:author="Katharina Schleidt" w:date="2021-04-18T19:57:00Z">
        <w:del w:id="259" w:author="Katharina Schleidt" w:date="2021-05-11T21:22:00Z">
          <w:r w:rsidRPr="00F02BC7" w:rsidDel="004C1046">
            <w:rPr>
              <w:b w:val="0"/>
              <w:bCs/>
            </w:rPr>
            <w:delText>ISO/TS 19101-2:2018, definition 3.21</w:delText>
          </w:r>
        </w:del>
        <w:r w:rsidRPr="00F02BC7">
          <w:rPr>
            <w:b w:val="0"/>
            <w:bCs/>
          </w:rPr>
          <w:t>]</w:t>
        </w:r>
      </w:moveTo>
    </w:p>
    <w:p w14:paraId="79312F46" w14:textId="2FD126A5" w:rsidR="00F02BC7" w:rsidDel="00393BE0" w:rsidRDefault="00F02BC7">
      <w:pPr>
        <w:pStyle w:val="TermNum"/>
        <w:rPr>
          <w:moveFrom w:id="260" w:author="Katharina Schleidt" w:date="2021-04-18T19:57:00Z"/>
        </w:rPr>
      </w:pPr>
      <w:moveFromRangeStart w:id="261" w:author="Katharina Schleidt" w:date="2021-04-18T19:57:00Z" w:name="move69668278"/>
      <w:moveToRangeEnd w:id="249"/>
      <w:moveFrom w:id="262" w:author="Katharina Schleidt" w:date="2021-04-18T19:57:00Z">
        <w:r w:rsidDel="00393BE0">
          <w:t>measurand</w:t>
        </w:r>
      </w:moveFrom>
    </w:p>
    <w:p w14:paraId="6EEF8B29" w14:textId="55C3570C" w:rsidR="00F02BC7" w:rsidRPr="00F02BC7" w:rsidDel="00393BE0" w:rsidRDefault="00F02BC7">
      <w:pPr>
        <w:pStyle w:val="TermNum"/>
        <w:rPr>
          <w:moveFrom w:id="263" w:author="Katharina Schleidt" w:date="2021-04-18T19:57:00Z"/>
          <w:b w:val="0"/>
          <w:bCs/>
        </w:rPr>
      </w:pPr>
      <w:moveFrom w:id="264" w:author="Katharina Schleidt" w:date="2021-04-18T19:57:00Z">
        <w:r w:rsidRPr="00F02BC7" w:rsidDel="00393BE0">
          <w:rPr>
            <w:b w:val="0"/>
            <w:bCs/>
          </w:rPr>
          <w:t>quantity intended to be measured</w:t>
        </w:r>
      </w:moveFrom>
    </w:p>
    <w:p w14:paraId="494EE208" w14:textId="41EF5940" w:rsidR="00F02BC7" w:rsidDel="00393BE0" w:rsidRDefault="00F02BC7">
      <w:pPr>
        <w:pStyle w:val="TermNum"/>
        <w:rPr>
          <w:moveFrom w:id="265" w:author="Katharina Schleidt" w:date="2021-04-18T19:57:00Z"/>
          <w:b w:val="0"/>
          <w:bCs/>
        </w:rPr>
      </w:pPr>
    </w:p>
    <w:p w14:paraId="76BA921C" w14:textId="4E82EAAF" w:rsidR="00F02BC7" w:rsidRPr="00F02BC7" w:rsidDel="00393BE0" w:rsidRDefault="00F02BC7">
      <w:pPr>
        <w:pStyle w:val="TermNum"/>
        <w:rPr>
          <w:moveFrom w:id="266" w:author="Katharina Schleidt" w:date="2021-04-18T19:57:00Z"/>
          <w:b w:val="0"/>
          <w:bCs/>
        </w:rPr>
      </w:pPr>
      <w:moveFrom w:id="267" w:author="Katharina Schleidt" w:date="2021-04-18T19:57:00Z">
        <w:r w:rsidRPr="00F02BC7" w:rsidDel="00393BE0">
          <w:rPr>
            <w:b w:val="0"/>
            <w:bCs/>
          </w:rPr>
          <w:t>[VIM3: International vocabulary of metrology – Basic and general concepts and associated terms : BIPM/ISO 2012, definition 2.3]</w:t>
        </w:r>
      </w:moveFrom>
    </w:p>
    <w:moveFromRangeEnd w:id="261"/>
    <w:p w14:paraId="6E8443DD" w14:textId="77777777" w:rsidR="00F02BC7" w:rsidRDefault="00F02BC7">
      <w:pPr>
        <w:pStyle w:val="TermNum"/>
      </w:pPr>
    </w:p>
    <w:p w14:paraId="632C73B0" w14:textId="72AECBA8" w:rsidR="00F02BC7" w:rsidRDefault="00D43E04">
      <w:pPr>
        <w:pStyle w:val="TermNum"/>
      </w:pPr>
      <w:r>
        <w:t>3</w:t>
      </w:r>
      <w:ins w:id="268" w:author="Katharina Schleidt" w:date="2021-05-11T22:07:00Z">
        <w:r w:rsidR="004420BE">
          <w:t>.1</w:t>
        </w:r>
      </w:ins>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D9EFEB9" w:rsidR="00F02BC7" w:rsidRPr="00F02BC7" w:rsidRDefault="00F02BC7">
      <w:pPr>
        <w:pStyle w:val="TermNum"/>
        <w:rPr>
          <w:b w:val="0"/>
          <w:bCs/>
        </w:rPr>
      </w:pPr>
      <w:r w:rsidRPr="00F02BC7">
        <w:rPr>
          <w:b w:val="0"/>
          <w:bCs/>
        </w:rPr>
        <w:t>[</w:t>
      </w:r>
      <w:ins w:id="269" w:author="Katharina Schleidt" w:date="2021-05-11T21:56:00Z">
        <w:r w:rsidR="0009594E" w:rsidRPr="0009594E">
          <w:rPr>
            <w:b w:val="0"/>
            <w:bCs/>
          </w:rPr>
          <w:t xml:space="preserve">SOURCE: </w:t>
        </w:r>
      </w:ins>
      <w:r w:rsidRPr="00F02BC7">
        <w:rPr>
          <w:b w:val="0"/>
          <w:bCs/>
        </w:rPr>
        <w:t xml:space="preserve">ISO 19143:2010, </w:t>
      </w:r>
      <w:del w:id="270" w:author="Katharina Schleidt" w:date="2021-05-11T21:56:00Z">
        <w:r w:rsidRPr="00F02BC7" w:rsidDel="0009594E">
          <w:rPr>
            <w:b w:val="0"/>
            <w:bCs/>
          </w:rPr>
          <w:delText xml:space="preserve">definition </w:delText>
        </w:r>
      </w:del>
      <w:r w:rsidRPr="00F02BC7">
        <w:rPr>
          <w:b w:val="0"/>
          <w:bCs/>
        </w:rPr>
        <w:t>4.21</w:t>
      </w:r>
      <w:ins w:id="271" w:author="Katharina Schleidt" w:date="2021-05-11T21:28:00Z">
        <w:r w:rsidR="003866D0" w:rsidRPr="003866D0">
          <w:rPr>
            <w:b w:val="0"/>
            <w:bCs/>
          </w:rPr>
          <w:t>, modified — Example has been added to the entry.</w:t>
        </w:r>
      </w:ins>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ins w:id="272" w:author="Katharina Schleidt" w:date="2021-05-11T22:07:00Z">
        <w:r w:rsidR="004420BE">
          <w:t>.1</w:t>
        </w:r>
      </w:ins>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65186F77" w14:textId="09266B35" w:rsidR="00F02BC7" w:rsidDel="003866D0" w:rsidRDefault="00F02BC7">
      <w:pPr>
        <w:pStyle w:val="TermNum"/>
        <w:rPr>
          <w:moveFrom w:id="273" w:author="Katharina Schleidt" w:date="2021-05-11T21:32:00Z"/>
          <w:b w:val="0"/>
          <w:bCs/>
        </w:rPr>
      </w:pPr>
      <w:moveFromRangeStart w:id="274" w:author="Katharina Schleidt" w:date="2021-05-11T21:32:00Z" w:name="move71661164"/>
    </w:p>
    <w:p w14:paraId="4DF141D0" w14:textId="64B61CC2" w:rsidR="00F02BC7" w:rsidRPr="00F02BC7" w:rsidDel="003866D0" w:rsidRDefault="00F02BC7">
      <w:pPr>
        <w:pStyle w:val="TermNum"/>
        <w:rPr>
          <w:moveFrom w:id="275" w:author="Katharina Schleidt" w:date="2021-05-11T21:32:00Z"/>
          <w:b w:val="0"/>
          <w:bCs/>
        </w:rPr>
      </w:pPr>
      <w:moveFrom w:id="276" w:author="Katharina Schleidt" w:date="2021-05-11T21:32:00Z">
        <w:r w:rsidRPr="00F02BC7" w:rsidDel="003866D0">
          <w:rPr>
            <w:b w:val="0"/>
            <w:bCs/>
          </w:rPr>
          <w:t>EXAMPLE</w:t>
        </w:r>
        <w:r w:rsidRPr="00F02BC7" w:rsidDel="003866D0">
          <w:rPr>
            <w:b w:val="0"/>
            <w:bCs/>
          </w:rPr>
          <w:tab/>
          <w:t>Cars (a feature type) all have a characteristic colour, where "colour" is a property type.</w:t>
        </w:r>
      </w:moveFrom>
    </w:p>
    <w:moveFromRangeEnd w:id="274"/>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moveTo w:id="277" w:author="Katharina Schleidt" w:date="2021-05-11T21:32:00Z"/>
          <w:b w:val="0"/>
          <w:bCs/>
        </w:rPr>
      </w:pPr>
      <w:moveToRangeStart w:id="278" w:author="Katharina Schleidt" w:date="2021-05-11T21:32:00Z" w:name="move71661164"/>
    </w:p>
    <w:p w14:paraId="1CF5223D" w14:textId="77777777" w:rsidR="003866D0" w:rsidRPr="00F02BC7" w:rsidRDefault="003866D0">
      <w:pPr>
        <w:pStyle w:val="TermNum"/>
        <w:rPr>
          <w:moveTo w:id="279" w:author="Katharina Schleidt" w:date="2021-05-11T21:32:00Z"/>
          <w:b w:val="0"/>
          <w:bCs/>
        </w:rPr>
      </w:pPr>
      <w:moveTo w:id="280" w:author="Katharina Schleidt" w:date="2021-05-11T21:32:00Z">
        <w:r w:rsidRPr="00F02BC7">
          <w:rPr>
            <w:b w:val="0"/>
            <w:bCs/>
          </w:rPr>
          <w:t>EXAMPLE</w:t>
        </w:r>
        <w:r w:rsidRPr="00F02BC7">
          <w:rPr>
            <w:b w:val="0"/>
            <w:bCs/>
          </w:rPr>
          <w:tab/>
          <w:t>Cars (a feature type) all have a characteristic colour, where "colour" is a property type.</w:t>
        </w:r>
      </w:moveTo>
    </w:p>
    <w:moveToRangeEnd w:id="278"/>
    <w:p w14:paraId="53FF26E9" w14:textId="77777777" w:rsidR="00F02BC7" w:rsidRPr="00F02BC7" w:rsidRDefault="00F02BC7">
      <w:pPr>
        <w:pStyle w:val="TermNum"/>
        <w:rPr>
          <w:b w:val="0"/>
          <w:bCs/>
        </w:rPr>
      </w:pPr>
    </w:p>
    <w:p w14:paraId="7E849F11" w14:textId="7B276D36" w:rsidR="00F02BC7" w:rsidRDefault="00D43E04">
      <w:pPr>
        <w:pStyle w:val="TermNum"/>
      </w:pPr>
      <w:r>
        <w:t>3</w:t>
      </w:r>
      <w:ins w:id="281" w:author="Katharina Schleidt" w:date="2021-05-11T22:07:00Z">
        <w:r w:rsidR="004420BE">
          <w:t>.1</w:t>
        </w:r>
      </w:ins>
      <w:r w:rsidR="00F02BC7">
        <w:t>.14</w:t>
      </w:r>
    </w:p>
    <w:p w14:paraId="40D75AFE" w14:textId="16550BD4" w:rsidR="00F02BC7" w:rsidRDefault="00281EBA" w:rsidP="004420BE">
      <w:pPr>
        <w:pStyle w:val="TermNum"/>
        <w:rPr>
          <w:ins w:id="282" w:author="Katharina Schleidt" w:date="2021-05-11T21:36:00Z"/>
        </w:rPr>
      </w:pPr>
      <w:del w:id="283" w:author="Katharina Schleidt" w:date="2021-05-11T21:41:00Z">
        <w:r w:rsidDel="00281EBA">
          <w:delText>R</w:delText>
        </w:r>
        <w:r w:rsidR="00F02BC7" w:rsidDel="00281EBA">
          <w:delText>ange</w:delText>
        </w:r>
      </w:del>
      <w:ins w:id="284" w:author="Katharina Schleidt" w:date="2021-05-11T21:41:00Z">
        <w:r>
          <w:t>range</w:t>
        </w:r>
      </w:ins>
    </w:p>
    <w:p w14:paraId="0E59F118" w14:textId="779EAE09" w:rsidR="00281EBA" w:rsidRPr="00281EBA" w:rsidRDefault="00281EBA">
      <w:pPr>
        <w:pStyle w:val="Terms"/>
        <w:rPr>
          <w:b w:val="0"/>
          <w:rPrChange w:id="285" w:author="Katharina Schleidt" w:date="2021-05-11T21:36:00Z">
            <w:rPr/>
          </w:rPrChange>
        </w:rPr>
        <w:pPrChange w:id="286" w:author="Katharina Schleidt" w:date="2021-05-11T22:02:00Z">
          <w:pPr>
            <w:pStyle w:val="TermNum"/>
          </w:pPr>
        </w:pPrChange>
      </w:pPr>
      <w:ins w:id="287" w:author="Katharina Schleidt" w:date="2021-05-11T21:36:00Z">
        <w:r w:rsidRPr="00E9345E">
          <w:rPr>
            <w:b w:val="0"/>
          </w:rPr>
          <w:sym w:font="Symbol" w:char="F0E1"/>
        </w:r>
        <w:r w:rsidRPr="00E9345E">
          <w:rPr>
            <w:b w:val="0"/>
          </w:rPr>
          <w:t>coverage</w:t>
        </w:r>
        <w:r w:rsidRPr="00E9345E">
          <w:rPr>
            <w:b w:val="0"/>
          </w:rPr>
          <w:sym w:font="Symbol" w:char="F0F1"/>
        </w:r>
        <w:r w:rsidRPr="00E9345E">
          <w:rPr>
            <w:b w:val="0"/>
          </w:rPr>
          <w:t xml:space="preserve"> </w:t>
        </w:r>
      </w:ins>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14146260" w:rsidR="00F02BC7" w:rsidRDefault="00F02BC7">
      <w:pPr>
        <w:pStyle w:val="TermNum"/>
      </w:pPr>
      <w:r w:rsidRPr="00F02BC7">
        <w:rPr>
          <w:b w:val="0"/>
          <w:bCs/>
        </w:rPr>
        <w:t>[</w:t>
      </w:r>
      <w:ins w:id="288" w:author="Katharina Schleidt" w:date="2021-05-11T21:59:00Z">
        <w:r w:rsidR="0009594E" w:rsidRPr="0009594E">
          <w:rPr>
            <w:b w:val="0"/>
            <w:bCs/>
          </w:rPr>
          <w:t xml:space="preserve">SOURCE: </w:t>
        </w:r>
      </w:ins>
      <w:r w:rsidRPr="00F02BC7">
        <w:rPr>
          <w:b w:val="0"/>
          <w:bCs/>
        </w:rPr>
        <w:t xml:space="preserve">ISO 19123-1:20XX, </w:t>
      </w:r>
      <w:del w:id="289" w:author="Katharina Schleidt" w:date="2021-05-11T21:59:00Z">
        <w:r w:rsidRPr="00F02BC7" w:rsidDel="0009594E">
          <w:rPr>
            <w:b w:val="0"/>
            <w:bCs/>
          </w:rPr>
          <w:delText xml:space="preserve">definition </w:delText>
        </w:r>
      </w:del>
      <w:r w:rsidRPr="00F02BC7">
        <w:rPr>
          <w:b w:val="0"/>
          <w:bCs/>
        </w:rPr>
        <w:t>4.1.4</w:t>
      </w:r>
      <w:ins w:id="290" w:author="Katharina Schleidt" w:date="2021-05-12T10:01:00Z">
        <w:r w:rsidR="00ED1BF8">
          <w:rPr>
            <w:b w:val="0"/>
            <w:bCs/>
          </w:rPr>
          <w:t>7</w:t>
        </w:r>
      </w:ins>
      <w:del w:id="291" w:author="Katharina Schleidt" w:date="2021-05-12T10:01:00Z">
        <w:r w:rsidRPr="00F02BC7" w:rsidDel="00ED1BF8">
          <w:rPr>
            <w:b w:val="0"/>
            <w:bCs/>
          </w:rPr>
          <w:delText>4</w:delText>
        </w:r>
      </w:del>
      <w:r w:rsidRPr="00F02BC7">
        <w:rPr>
          <w:b w:val="0"/>
          <w:bCs/>
        </w:rPr>
        <w:t>]</w:t>
      </w:r>
    </w:p>
    <w:p w14:paraId="2FAD34FA" w14:textId="450345D4" w:rsidR="00F02BC7" w:rsidRDefault="00F02BC7" w:rsidP="00E602F0">
      <w:pPr>
        <w:pStyle w:val="TermNum"/>
        <w:rPr>
          <w:ins w:id="292" w:author="Katharina Schleidt" w:date="2021-05-11T22:22:00Z"/>
        </w:rPr>
      </w:pPr>
    </w:p>
    <w:p w14:paraId="2E2B384D" w14:textId="33336499" w:rsidR="00F902C0" w:rsidRDefault="00F902C0" w:rsidP="00F902C0">
      <w:pPr>
        <w:pStyle w:val="TermNum"/>
        <w:rPr>
          <w:ins w:id="293" w:author="Katharina Schleidt" w:date="2021-05-11T22:22:00Z"/>
        </w:rPr>
      </w:pPr>
      <w:ins w:id="294" w:author="Katharina Schleidt" w:date="2021-05-11T22:22:00Z">
        <w:r>
          <w:t>3.1.1</w:t>
        </w:r>
      </w:ins>
      <w:ins w:id="295" w:author="Katharina Schleidt" w:date="2021-05-11T22:23:00Z">
        <w:r>
          <w:t>5</w:t>
        </w:r>
      </w:ins>
    </w:p>
    <w:p w14:paraId="4B1BB092" w14:textId="021BE369" w:rsidR="00F902C0" w:rsidRDefault="00F902C0" w:rsidP="00F902C0">
      <w:pPr>
        <w:pStyle w:val="TermNum"/>
        <w:rPr>
          <w:ins w:id="296" w:author="Katharina Schleidt" w:date="2021-05-11T22:22:00Z"/>
        </w:rPr>
      </w:pPr>
      <w:ins w:id="297" w:author="Katharina Schleidt" w:date="2021-05-11T22:22:00Z">
        <w:r>
          <w:t>sensor</w:t>
        </w:r>
      </w:ins>
    </w:p>
    <w:p w14:paraId="5B318796" w14:textId="328854A3" w:rsidR="00F902C0" w:rsidRPr="00F02BC7" w:rsidRDefault="00F902C0" w:rsidP="00F902C0">
      <w:pPr>
        <w:pStyle w:val="TermNum"/>
        <w:rPr>
          <w:ins w:id="298" w:author="Katharina Schleidt" w:date="2021-05-11T22:22:00Z"/>
          <w:b w:val="0"/>
          <w:bCs/>
        </w:rPr>
      </w:pPr>
      <w:ins w:id="299" w:author="Katharina Schleidt" w:date="2021-05-11T22:23:00Z">
        <w:r w:rsidRPr="00F902C0">
          <w:rPr>
            <w:b w:val="0"/>
            <w:bCs/>
          </w:rPr>
          <w:lastRenderedPageBreak/>
          <w:t>element of a measuring system that is directly affected by a phenomenon, body, or substance carrying a quantity to be measured</w:t>
        </w:r>
      </w:ins>
    </w:p>
    <w:p w14:paraId="519247C5" w14:textId="77777777" w:rsidR="00F902C0" w:rsidRDefault="00F902C0" w:rsidP="00F902C0">
      <w:pPr>
        <w:pStyle w:val="TermNum"/>
        <w:rPr>
          <w:ins w:id="300" w:author="Katharina Schleidt" w:date="2021-05-11T22:22:00Z"/>
          <w:b w:val="0"/>
          <w:bCs/>
        </w:rPr>
      </w:pPr>
    </w:p>
    <w:p w14:paraId="483899EF" w14:textId="22A7A602" w:rsidR="00F902C0" w:rsidRDefault="00F902C0" w:rsidP="00F902C0">
      <w:pPr>
        <w:pStyle w:val="TermNum"/>
        <w:rPr>
          <w:ins w:id="301" w:author="Katharina Schleidt" w:date="2021-05-11T22:22:00Z"/>
        </w:rPr>
      </w:pPr>
      <w:ins w:id="302" w:author="Katharina Schleidt" w:date="2021-05-11T22:22:00Z">
        <w:r w:rsidRPr="00F02BC7">
          <w:rPr>
            <w:b w:val="0"/>
            <w:bCs/>
          </w:rPr>
          <w:t>[</w:t>
        </w:r>
        <w:r w:rsidRPr="0009594E">
          <w:rPr>
            <w:b w:val="0"/>
            <w:bCs/>
          </w:rPr>
          <w:t xml:space="preserve">SOURCE: </w:t>
        </w:r>
      </w:ins>
      <w:ins w:id="303" w:author="Katharina Schleidt" w:date="2021-05-11T22:23:00Z">
        <w:r w:rsidRPr="00F902C0">
          <w:rPr>
            <w:b w:val="0"/>
            <w:bCs/>
          </w:rPr>
          <w:t>ISO/IEC Guide 99:2007, 3.8, modified — EXAMPLES and NOTE deleted.</w:t>
        </w:r>
      </w:ins>
      <w:ins w:id="304" w:author="Katharina Schleidt" w:date="2021-05-11T22:22:00Z">
        <w:r w:rsidRPr="00F02BC7">
          <w:rPr>
            <w:b w:val="0"/>
            <w:bCs/>
          </w:rPr>
          <w:t>]</w:t>
        </w:r>
      </w:ins>
    </w:p>
    <w:p w14:paraId="299AAEA8" w14:textId="77777777" w:rsidR="00F902C0" w:rsidRPr="00F902C0" w:rsidRDefault="00F902C0">
      <w:pPr>
        <w:pStyle w:val="Terms"/>
        <w:pPrChange w:id="305" w:author="Katharina Schleidt" w:date="2021-05-11T22:22:00Z">
          <w:pPr>
            <w:pStyle w:val="TermNum"/>
          </w:pPr>
        </w:pPrChange>
      </w:pPr>
    </w:p>
    <w:p w14:paraId="2C24547D" w14:textId="5A0AA7B4" w:rsidR="00F36639" w:rsidRDefault="00F36639" w:rsidP="00F902C0">
      <w:pPr>
        <w:tabs>
          <w:tab w:val="clear" w:pos="403"/>
        </w:tabs>
        <w:spacing w:after="0" w:line="240" w:lineRule="auto"/>
        <w:jc w:val="left"/>
        <w:rPr>
          <w:b/>
        </w:rPr>
      </w:pPr>
    </w:p>
    <w:p w14:paraId="6FA72A7D" w14:textId="55A703E4" w:rsidR="00F02BC7" w:rsidRDefault="00D43E04">
      <w:pPr>
        <w:pStyle w:val="TermNum"/>
      </w:pPr>
      <w:r>
        <w:t>3</w:t>
      </w:r>
      <w:ins w:id="306" w:author="Katharina Schleidt" w:date="2021-05-11T22:08:00Z">
        <w:r w:rsidR="004420BE">
          <w:t>.1</w:t>
        </w:r>
      </w:ins>
      <w:r w:rsidR="00F02BC7">
        <w:t>.1</w:t>
      </w:r>
      <w:ins w:id="307" w:author="Katharina Schleidt" w:date="2021-05-11T22:23:00Z">
        <w:r w:rsidR="00F902C0">
          <w:t>6</w:t>
        </w:r>
      </w:ins>
      <w:del w:id="308" w:author="Katharina Schleidt" w:date="2021-05-11T22:23:00Z">
        <w:r w:rsidR="00F02BC7" w:rsidDel="00F902C0">
          <w:delText>5</w:delText>
        </w:r>
      </w:del>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ins w:id="309" w:author="Katharina Schleidt" w:date="2021-05-11T21:59:00Z">
        <w:r w:rsidR="0009594E" w:rsidRPr="0009594E">
          <w:rPr>
            <w:b w:val="0"/>
            <w:bCs/>
          </w:rPr>
          <w:t xml:space="preserve">SOURCE: </w:t>
        </w:r>
      </w:ins>
      <w:r w:rsidRPr="00F02BC7">
        <w:rPr>
          <w:b w:val="0"/>
          <w:bCs/>
        </w:rPr>
        <w:t>ISO/IEC 19501:2005</w:t>
      </w:r>
      <w:ins w:id="310" w:author="Katharina Schleidt" w:date="2021-05-11T22:00:00Z">
        <w:r w:rsidR="0009594E" w:rsidRPr="0009594E">
          <w:rPr>
            <w:b w:val="0"/>
            <w:bCs/>
            <w:rPrChange w:id="311" w:author="Katharina Schleidt" w:date="2021-05-11T22:00:00Z">
              <w:rPr/>
            </w:rPrChange>
          </w:rPr>
          <w:t>, 0000_5</w:t>
        </w:r>
      </w:ins>
      <w:ins w:id="312" w:author="Katharina Schleidt" w:date="2021-05-11T21:44:00Z">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ins>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4047429C" w14:textId="500529F7" w:rsidR="00F02BC7" w:rsidDel="00CA3863" w:rsidRDefault="00D43E04">
      <w:pPr>
        <w:pStyle w:val="TermNum"/>
        <w:rPr>
          <w:del w:id="313" w:author="Katharina Schleidt" w:date="2021-05-11T19:09:00Z"/>
        </w:rPr>
      </w:pPr>
      <w:del w:id="314" w:author="Katharina Schleidt" w:date="2021-05-11T19:09:00Z">
        <w:r w:rsidDel="00CA3863">
          <w:delText>3</w:delText>
        </w:r>
        <w:r w:rsidR="00F02BC7" w:rsidDel="00CA3863">
          <w:delText>.16 : requirement</w:delText>
        </w:r>
        <w:bookmarkStart w:id="315" w:name="_Toc72768831"/>
        <w:bookmarkEnd w:id="315"/>
      </w:del>
    </w:p>
    <w:p w14:paraId="08D33BEF" w14:textId="606C40E7" w:rsidR="00F02BC7" w:rsidRPr="00F02BC7" w:rsidDel="00CA3863" w:rsidRDefault="00F02BC7">
      <w:pPr>
        <w:pStyle w:val="TermNum"/>
        <w:rPr>
          <w:del w:id="316" w:author="Katharina Schleidt" w:date="2021-05-11T19:09:00Z"/>
          <w:b w:val="0"/>
          <w:bCs/>
        </w:rPr>
      </w:pPr>
      <w:del w:id="317" w:author="Katharina Schleidt" w:date="2021-05-11T19:09:00Z">
        <w:r w:rsidRPr="00F02BC7" w:rsidDel="00CA3863">
          <w:rPr>
            <w:b w:val="0"/>
            <w:bCs/>
          </w:rPr>
          <w:delText>Expression, in the content of a document that conveys objectively verifiable criteria to be fulfilled and from which no deviation is permitted if conformance with the document is to be claimed</w:delText>
        </w:r>
        <w:bookmarkStart w:id="318" w:name="_Toc72768832"/>
        <w:bookmarkEnd w:id="318"/>
      </w:del>
    </w:p>
    <w:p w14:paraId="7A0E1812" w14:textId="3402CE76" w:rsidR="00F02BC7" w:rsidDel="00CA3863" w:rsidRDefault="00F02BC7">
      <w:pPr>
        <w:pStyle w:val="TermNum"/>
        <w:rPr>
          <w:del w:id="319" w:author="Katharina Schleidt" w:date="2021-05-11T19:09:00Z"/>
          <w:b w:val="0"/>
          <w:bCs/>
        </w:rPr>
      </w:pPr>
      <w:bookmarkStart w:id="320" w:name="_Toc72768833"/>
      <w:bookmarkEnd w:id="320"/>
    </w:p>
    <w:p w14:paraId="2AAEEA76" w14:textId="6E034FD3" w:rsidR="00F02BC7" w:rsidRPr="00F02BC7" w:rsidDel="00CA3863" w:rsidRDefault="00F02BC7">
      <w:pPr>
        <w:pStyle w:val="TermNum"/>
        <w:rPr>
          <w:del w:id="321" w:author="Katharina Schleidt" w:date="2021-05-11T19:09:00Z"/>
          <w:b w:val="0"/>
          <w:bCs/>
        </w:rPr>
      </w:pPr>
      <w:del w:id="322" w:author="Katharina Schleidt" w:date="2021-05-11T19:09:00Z">
        <w:r w:rsidRPr="00F02BC7" w:rsidDel="00CA3863">
          <w:rPr>
            <w:b w:val="0"/>
            <w:bCs/>
          </w:rPr>
          <w:delText>NOTE 1</w:delText>
        </w:r>
        <w:r w:rsidRPr="00F02BC7" w:rsidDel="00CA3863">
          <w:rPr>
            <w:b w:val="0"/>
            <w:bCs/>
          </w:rPr>
          <w:tab/>
          <w:delText>Requirements are expressed using the verbal forms SHALL or SHALL NO. Equivalent phrases or expressions for use in certain cases are proposed by ISO.</w:delText>
        </w:r>
        <w:bookmarkStart w:id="323" w:name="_Toc72768834"/>
        <w:bookmarkEnd w:id="323"/>
      </w:del>
    </w:p>
    <w:p w14:paraId="10C006A3" w14:textId="101A4AE4" w:rsidR="00F02BC7" w:rsidDel="00CA3863" w:rsidRDefault="00F02BC7">
      <w:pPr>
        <w:pStyle w:val="TermNum"/>
        <w:rPr>
          <w:del w:id="324" w:author="Katharina Schleidt" w:date="2021-05-11T19:09:00Z"/>
          <w:b w:val="0"/>
          <w:bCs/>
        </w:rPr>
      </w:pPr>
      <w:bookmarkStart w:id="325" w:name="_Toc72768835"/>
      <w:bookmarkEnd w:id="325"/>
    </w:p>
    <w:p w14:paraId="136571E8" w14:textId="32C3C8BC" w:rsidR="00F02BC7" w:rsidRPr="00F02BC7" w:rsidDel="00CA3863" w:rsidRDefault="00F02BC7">
      <w:pPr>
        <w:pStyle w:val="TermNum"/>
        <w:rPr>
          <w:del w:id="326" w:author="Katharina Schleidt" w:date="2021-05-11T19:09:00Z"/>
          <w:b w:val="0"/>
          <w:bCs/>
        </w:rPr>
      </w:pPr>
      <w:del w:id="327" w:author="Katharina Schleidt" w:date="2021-05-11T19:09:00Z">
        <w:r w:rsidRPr="00F02BC7" w:rsidDel="00CA3863">
          <w:rPr>
            <w:b w:val="0"/>
            <w:bCs/>
          </w:rPr>
          <w:delText>[IS0/IEC Directives, Part 2 “Rules for the structure and drafting of International Standards”: 2018, definition 3.3.3]</w:delText>
        </w:r>
        <w:bookmarkStart w:id="328" w:name="_Toc72768836"/>
        <w:bookmarkEnd w:id="328"/>
      </w:del>
    </w:p>
    <w:p w14:paraId="61CA149F" w14:textId="1BF89DCE" w:rsidR="00F02BC7" w:rsidDel="00CA3863" w:rsidRDefault="00F02BC7">
      <w:pPr>
        <w:pStyle w:val="TermNum"/>
        <w:rPr>
          <w:del w:id="329" w:author="Katharina Schleidt" w:date="2021-05-11T19:09:00Z"/>
        </w:rPr>
      </w:pPr>
      <w:bookmarkStart w:id="330" w:name="_Toc72768837"/>
      <w:bookmarkEnd w:id="330"/>
    </w:p>
    <w:p w14:paraId="35CF9E3C" w14:textId="05F0AE16" w:rsidR="00F02BC7" w:rsidDel="00CA3863" w:rsidRDefault="00D43E04">
      <w:pPr>
        <w:pStyle w:val="TermNum"/>
        <w:rPr>
          <w:del w:id="331" w:author="Katharina Schleidt" w:date="2021-05-11T19:09:00Z"/>
        </w:rPr>
      </w:pPr>
      <w:del w:id="332" w:author="Katharina Schleidt" w:date="2021-05-11T19:09:00Z">
        <w:r w:rsidDel="00CA3863">
          <w:delText>3</w:delText>
        </w:r>
        <w:r w:rsidR="00F02BC7" w:rsidDel="00CA3863">
          <w:delText>.17 : recommendation</w:delText>
        </w:r>
        <w:bookmarkStart w:id="333" w:name="_Toc72768838"/>
        <w:bookmarkEnd w:id="333"/>
      </w:del>
    </w:p>
    <w:p w14:paraId="78F62C2D" w14:textId="011BD7FF" w:rsidR="00F02BC7" w:rsidRPr="00F02BC7" w:rsidDel="00CA3863" w:rsidRDefault="00F02BC7">
      <w:pPr>
        <w:pStyle w:val="TermNum"/>
        <w:rPr>
          <w:del w:id="334" w:author="Katharina Schleidt" w:date="2021-05-11T19:09:00Z"/>
          <w:b w:val="0"/>
          <w:bCs/>
        </w:rPr>
      </w:pPr>
      <w:del w:id="335" w:author="Katharina Schleidt" w:date="2021-05-11T19:09:00Z">
        <w:r w:rsidRPr="00F02BC7" w:rsidDel="00CA3863">
          <w:rPr>
            <w:b w:val="0"/>
            <w:bCs/>
          </w:rPr>
          <w:delText>Expression, in the content of a document, that conveys a suggested possible choice or course of action deemed to be particularly suitable without necessarily mentioning or excluding others</w:delText>
        </w:r>
        <w:bookmarkStart w:id="336" w:name="_Toc72768839"/>
        <w:bookmarkEnd w:id="336"/>
      </w:del>
    </w:p>
    <w:p w14:paraId="52F074CC" w14:textId="243A021E" w:rsidR="00F02BC7" w:rsidDel="00CA3863" w:rsidRDefault="00F02BC7">
      <w:pPr>
        <w:pStyle w:val="TermNum"/>
        <w:rPr>
          <w:del w:id="337" w:author="Katharina Schleidt" w:date="2021-05-11T19:09:00Z"/>
          <w:b w:val="0"/>
          <w:bCs/>
        </w:rPr>
      </w:pPr>
      <w:bookmarkStart w:id="338" w:name="_Toc72768840"/>
      <w:bookmarkEnd w:id="338"/>
    </w:p>
    <w:p w14:paraId="1709A606" w14:textId="7AF4D4BC" w:rsidR="00F02BC7" w:rsidRPr="00F02BC7" w:rsidDel="00CA3863" w:rsidRDefault="00F02BC7">
      <w:pPr>
        <w:pStyle w:val="TermNum"/>
        <w:rPr>
          <w:del w:id="339" w:author="Katharina Schleidt" w:date="2021-05-11T19:09:00Z"/>
          <w:b w:val="0"/>
          <w:bCs/>
        </w:rPr>
      </w:pPr>
      <w:del w:id="340"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1</w:delText>
        </w:r>
        <w:r w:rsidRPr="00F02BC7" w:rsidDel="00CA3863">
          <w:rPr>
            <w:b w:val="0"/>
            <w:bCs/>
          </w:rPr>
          <w:tab/>
        </w:r>
        <w:r w:rsidRPr="00F02BC7" w:rsidDel="00CA3863">
          <w:rPr>
            <w:b w:val="0"/>
            <w:bCs/>
          </w:rPr>
          <w:tab/>
          <w:delText>Recommendations are expressed using the verbal forms SHOULD or SHOULD NOT. Equivalent phrases or expressions for use in certain cases are proposed by ISO.</w:delText>
        </w:r>
        <w:bookmarkStart w:id="341" w:name="_Toc72768841"/>
        <w:bookmarkEnd w:id="341"/>
      </w:del>
    </w:p>
    <w:p w14:paraId="1FF70488" w14:textId="1D923D04" w:rsidR="00F02BC7" w:rsidDel="00CA3863" w:rsidRDefault="00F02BC7">
      <w:pPr>
        <w:pStyle w:val="TermNum"/>
        <w:rPr>
          <w:del w:id="342" w:author="Katharina Schleidt" w:date="2021-05-11T19:09:00Z"/>
          <w:b w:val="0"/>
          <w:bCs/>
        </w:rPr>
      </w:pPr>
      <w:bookmarkStart w:id="343" w:name="_Toc72768842"/>
      <w:bookmarkEnd w:id="343"/>
    </w:p>
    <w:p w14:paraId="6832E867" w14:textId="3FB6863A" w:rsidR="00F02BC7" w:rsidRPr="00F02BC7" w:rsidDel="00CA3863" w:rsidRDefault="00F02BC7">
      <w:pPr>
        <w:pStyle w:val="TermNum"/>
        <w:rPr>
          <w:del w:id="344" w:author="Katharina Schleidt" w:date="2021-05-11T19:09:00Z"/>
          <w:b w:val="0"/>
          <w:bCs/>
        </w:rPr>
      </w:pPr>
      <w:del w:id="345" w:author="Katharina Schleidt" w:date="2021-05-11T19:09:00Z">
        <w:r w:rsidRPr="00F02BC7" w:rsidDel="00CA3863">
          <w:rPr>
            <w:b w:val="0"/>
            <w:bCs/>
          </w:rPr>
          <w:delText>N</w:delText>
        </w:r>
        <w:r w:rsidDel="00CA3863">
          <w:rPr>
            <w:b w:val="0"/>
            <w:bCs/>
          </w:rPr>
          <w:delText>OTE</w:delText>
        </w:r>
        <w:r w:rsidRPr="00F02BC7" w:rsidDel="00CA3863">
          <w:rPr>
            <w:b w:val="0"/>
            <w:bCs/>
          </w:rPr>
          <w:delText xml:space="preserve"> 2</w:delText>
        </w:r>
        <w:r w:rsidRPr="00F02BC7" w:rsidDel="00CA3863">
          <w:rPr>
            <w:b w:val="0"/>
            <w:bCs/>
          </w:rPr>
          <w:tab/>
        </w:r>
        <w:r w:rsidRPr="00F02BC7" w:rsidDel="00CA3863">
          <w:rPr>
            <w:b w:val="0"/>
            <w:bCs/>
          </w:rPr>
          <w:tab/>
          <w:delText>In the negative form, a recommendation is the expression that a suggested possible choice or course of action is not preferred but it is not prohibited.</w:delText>
        </w:r>
        <w:bookmarkStart w:id="346" w:name="_Toc72768843"/>
        <w:bookmarkEnd w:id="346"/>
      </w:del>
    </w:p>
    <w:p w14:paraId="3FD2C502" w14:textId="4ADDB81D" w:rsidR="00F02BC7" w:rsidDel="00E602F0" w:rsidRDefault="00F02BC7" w:rsidP="00E602F0">
      <w:pPr>
        <w:pStyle w:val="TermNum"/>
        <w:rPr>
          <w:del w:id="347" w:author="Katharina Schleidt" w:date="2021-05-11T19:09:00Z"/>
          <w:b w:val="0"/>
          <w:bCs/>
        </w:rPr>
      </w:pPr>
      <w:del w:id="348" w:author="Katharina Schleidt" w:date="2021-05-11T19:09:00Z">
        <w:r w:rsidRPr="00F02BC7" w:rsidDel="00CA3863">
          <w:rPr>
            <w:b w:val="0"/>
            <w:bCs/>
          </w:rPr>
          <w:delText>[ISO/IEC Directives, Part 2 “Rules for the structure and drafting of International Standards”: 2018, definition 3.3.4]</w:delText>
        </w:r>
        <w:bookmarkStart w:id="349" w:name="_Toc72768844"/>
        <w:bookmarkEnd w:id="349"/>
      </w:del>
    </w:p>
    <w:p w14:paraId="3F7D0D7F" w14:textId="65C002A4" w:rsidR="00E602F0" w:rsidRPr="00F02BC7" w:rsidRDefault="00E602F0" w:rsidP="00E602F0">
      <w:pPr>
        <w:pStyle w:val="Heading2"/>
        <w:rPr>
          <w:ins w:id="350" w:author="Katharina Schleidt" w:date="2021-05-11T22:04:00Z"/>
        </w:rPr>
      </w:pPr>
      <w:bookmarkStart w:id="351" w:name="_Toc72768845"/>
      <w:ins w:id="352" w:author="Katharina Schleidt" w:date="2021-05-11T22:04:00Z">
        <w:r>
          <w:t xml:space="preserve">Internal </w:t>
        </w:r>
        <w:r w:rsidRPr="00F02BC7">
          <w:t>Terms and definitions</w:t>
        </w:r>
        <w:bookmarkEnd w:id="351"/>
        <w:r w:rsidRPr="00F02BC7">
          <w:t xml:space="preserve"> </w:t>
        </w:r>
      </w:ins>
    </w:p>
    <w:p w14:paraId="7E85B52D" w14:textId="736CE3D1" w:rsidR="004420BE" w:rsidRDefault="004420BE" w:rsidP="004420BE">
      <w:pPr>
        <w:pStyle w:val="TermNum"/>
        <w:rPr>
          <w:ins w:id="353" w:author="Katharina Schleidt" w:date="2021-05-11T22:08:00Z"/>
        </w:rPr>
      </w:pPr>
      <w:ins w:id="354" w:author="Katharina Schleidt" w:date="2021-05-11T22:08:00Z">
        <w:r>
          <w:t>3.2.1</w:t>
        </w:r>
      </w:ins>
    </w:p>
    <w:p w14:paraId="0751E9E7" w14:textId="77777777" w:rsidR="004420BE" w:rsidRDefault="004420BE" w:rsidP="004420BE">
      <w:pPr>
        <w:pStyle w:val="TermNum"/>
        <w:rPr>
          <w:ins w:id="355" w:author="Katharina Schleidt" w:date="2021-05-11T22:09:00Z"/>
        </w:rPr>
      </w:pPr>
      <w:ins w:id="356" w:author="Katharina Schleidt" w:date="2021-05-11T22:08:00Z">
        <w:r w:rsidRPr="004420BE">
          <w:t xml:space="preserve">Observation </w:t>
        </w:r>
      </w:ins>
    </w:p>
    <w:p w14:paraId="36ED0F9F" w14:textId="2D32B12D" w:rsidR="00E602F0" w:rsidRPr="0072134D" w:rsidRDefault="0072134D">
      <w:pPr>
        <w:pStyle w:val="Terms"/>
        <w:rPr>
          <w:ins w:id="357" w:author="Katharina Schleidt" w:date="2021-05-11T22:04:00Z"/>
          <w:b w:val="0"/>
          <w:bCs/>
        </w:rPr>
        <w:pPrChange w:id="358" w:author="Katharina Schleidt" w:date="2021-05-11T22:04:00Z">
          <w:pPr>
            <w:pStyle w:val="TermNum"/>
          </w:pPr>
        </w:pPrChange>
      </w:pPr>
      <w:ins w:id="359" w:author="Katharina Schleidt" w:date="2021-05-11T22:12:00Z">
        <w:r w:rsidRPr="0072134D">
          <w:rPr>
            <w:b w:val="0"/>
            <w:bCs/>
            <w:sz w:val="20"/>
            <w:szCs w:val="20"/>
            <w:rPrChange w:id="360" w:author="Katharina Schleidt" w:date="2021-05-11T22:16:00Z">
              <w:rPr>
                <w:sz w:val="20"/>
                <w:szCs w:val="20"/>
              </w:rPr>
            </w:rPrChange>
          </w:rPr>
          <w:t xml:space="preserve">an act carried out by an </w:t>
        </w:r>
      </w:ins>
      <w:ins w:id="361" w:author="Katharina Schleidt" w:date="2021-05-11T22:17:00Z">
        <w:r>
          <w:rPr>
            <w:b w:val="0"/>
            <w:bCs/>
            <w:sz w:val="20"/>
            <w:szCs w:val="20"/>
          </w:rPr>
          <w:t>o</w:t>
        </w:r>
      </w:ins>
      <w:ins w:id="362" w:author="Katharina Schleidt" w:date="2021-05-11T22:12:00Z">
        <w:r w:rsidRPr="0072134D">
          <w:rPr>
            <w:b w:val="0"/>
            <w:bCs/>
            <w:sz w:val="20"/>
            <w:szCs w:val="20"/>
            <w:rPrChange w:id="363" w:author="Katharina Schleidt" w:date="2021-05-11T22:16:00Z">
              <w:rPr>
                <w:sz w:val="20"/>
                <w:szCs w:val="20"/>
              </w:rPr>
            </w:rPrChange>
          </w:rPr>
          <w:t xml:space="preserve">bserver to determine the value of an </w:t>
        </w:r>
      </w:ins>
      <w:ins w:id="364" w:author="Katharina Schleidt" w:date="2021-05-11T22:17:00Z">
        <w:r>
          <w:rPr>
            <w:b w:val="0"/>
            <w:bCs/>
            <w:sz w:val="20"/>
            <w:szCs w:val="20"/>
          </w:rPr>
          <w:t>o</w:t>
        </w:r>
      </w:ins>
      <w:ins w:id="365" w:author="Katharina Schleidt" w:date="2021-05-11T22:12:00Z">
        <w:r w:rsidRPr="0072134D">
          <w:rPr>
            <w:b w:val="0"/>
            <w:bCs/>
            <w:sz w:val="20"/>
            <w:szCs w:val="20"/>
            <w:rPrChange w:id="366" w:author="Katharina Schleidt" w:date="2021-05-11T22:16:00Z">
              <w:rPr>
                <w:sz w:val="20"/>
                <w:szCs w:val="20"/>
              </w:rPr>
            </w:rPrChange>
          </w:rPr>
          <w:t>bservable</w:t>
        </w:r>
      </w:ins>
      <w:ins w:id="367" w:author="Katharina Schleidt" w:date="2021-05-11T22:17:00Z">
        <w:r>
          <w:rPr>
            <w:b w:val="0"/>
            <w:bCs/>
            <w:sz w:val="20"/>
            <w:szCs w:val="20"/>
          </w:rPr>
          <w:t xml:space="preserve"> p</w:t>
        </w:r>
      </w:ins>
      <w:ins w:id="368" w:author="Katharina Schleidt" w:date="2021-05-11T22:12:00Z">
        <w:r w:rsidRPr="0072134D">
          <w:rPr>
            <w:b w:val="0"/>
            <w:bCs/>
            <w:sz w:val="20"/>
            <w:szCs w:val="20"/>
            <w:rPrChange w:id="369" w:author="Katharina Schleidt" w:date="2021-05-11T22:16:00Z">
              <w:rPr>
                <w:sz w:val="20"/>
                <w:szCs w:val="20"/>
              </w:rPr>
            </w:rPrChange>
          </w:rPr>
          <w:t>roperty of an object (feature</w:t>
        </w:r>
      </w:ins>
      <w:ins w:id="370" w:author="Katharina Schleidt" w:date="2021-05-11T22:17:00Z">
        <w:r>
          <w:rPr>
            <w:b w:val="0"/>
            <w:bCs/>
            <w:sz w:val="20"/>
            <w:szCs w:val="20"/>
          </w:rPr>
          <w:t xml:space="preserve"> o</w:t>
        </w:r>
      </w:ins>
      <w:ins w:id="371" w:author="Katharina Schleidt" w:date="2021-05-11T22:12:00Z">
        <w:r w:rsidRPr="0072134D">
          <w:rPr>
            <w:b w:val="0"/>
            <w:bCs/>
            <w:sz w:val="20"/>
            <w:szCs w:val="20"/>
            <w:rPrChange w:id="372" w:author="Katharina Schleidt" w:date="2021-05-11T22:16:00Z">
              <w:rPr>
                <w:sz w:val="20"/>
                <w:szCs w:val="20"/>
              </w:rPr>
            </w:rPrChange>
          </w:rPr>
          <w:t>f</w:t>
        </w:r>
      </w:ins>
      <w:ins w:id="373" w:author="Katharina Schleidt" w:date="2021-05-11T22:17:00Z">
        <w:r>
          <w:rPr>
            <w:b w:val="0"/>
            <w:bCs/>
            <w:sz w:val="20"/>
            <w:szCs w:val="20"/>
          </w:rPr>
          <w:t xml:space="preserve"> i</w:t>
        </w:r>
      </w:ins>
      <w:ins w:id="374" w:author="Katharina Schleidt" w:date="2021-05-11T22:12:00Z">
        <w:r w:rsidRPr="0072134D">
          <w:rPr>
            <w:b w:val="0"/>
            <w:bCs/>
            <w:sz w:val="20"/>
            <w:szCs w:val="20"/>
            <w:rPrChange w:id="375" w:author="Katharina Schleidt" w:date="2021-05-11T22:16:00Z">
              <w:rPr>
                <w:sz w:val="20"/>
                <w:szCs w:val="20"/>
              </w:rPr>
            </w:rPrChange>
          </w:rPr>
          <w:t xml:space="preserve">nterest) by using a </w:t>
        </w:r>
      </w:ins>
      <w:ins w:id="376" w:author="Katharina Schleidt" w:date="2021-05-11T22:17:00Z">
        <w:r>
          <w:rPr>
            <w:b w:val="0"/>
            <w:bCs/>
            <w:sz w:val="20"/>
            <w:szCs w:val="20"/>
          </w:rPr>
          <w:t>p</w:t>
        </w:r>
      </w:ins>
      <w:ins w:id="377" w:author="Katharina Schleidt" w:date="2021-05-11T22:12:00Z">
        <w:r w:rsidRPr="0072134D">
          <w:rPr>
            <w:b w:val="0"/>
            <w:bCs/>
            <w:sz w:val="20"/>
            <w:szCs w:val="20"/>
            <w:rPrChange w:id="378" w:author="Katharina Schleidt" w:date="2021-05-11T22:16:00Z">
              <w:rPr>
                <w:sz w:val="20"/>
                <w:szCs w:val="20"/>
              </w:rPr>
            </w:rPrChange>
          </w:rPr>
          <w:t>rocedure; the value is provided as the result.</w:t>
        </w:r>
      </w:ins>
    </w:p>
    <w:p w14:paraId="5DC373C5" w14:textId="03E300C1" w:rsidR="00E602F0" w:rsidRDefault="00E602F0" w:rsidP="00E602F0">
      <w:pPr>
        <w:pStyle w:val="Terms"/>
        <w:rPr>
          <w:ins w:id="379" w:author="Katharina Schleidt" w:date="2021-05-11T22:04:00Z"/>
        </w:rPr>
      </w:pPr>
    </w:p>
    <w:p w14:paraId="65DAEDCD" w14:textId="560A11A8" w:rsidR="004420BE" w:rsidRDefault="004420BE" w:rsidP="004420BE">
      <w:pPr>
        <w:pStyle w:val="TermNum"/>
        <w:rPr>
          <w:ins w:id="380" w:author="Katharina Schleidt" w:date="2021-05-11T22:09:00Z"/>
        </w:rPr>
      </w:pPr>
      <w:ins w:id="381" w:author="Katharina Schleidt" w:date="2021-05-11T22:09:00Z">
        <w:r>
          <w:t>3.2.2</w:t>
        </w:r>
      </w:ins>
    </w:p>
    <w:p w14:paraId="5E75B5EF" w14:textId="77777777" w:rsidR="004420BE" w:rsidRDefault="004420BE" w:rsidP="004420BE">
      <w:pPr>
        <w:pStyle w:val="TermNum"/>
        <w:rPr>
          <w:ins w:id="382" w:author="Katharina Schleidt" w:date="2021-05-11T22:09:00Z"/>
        </w:rPr>
      </w:pPr>
      <w:ins w:id="383" w:author="Katharina Schleidt" w:date="2021-05-11T22:09:00Z">
        <w:r w:rsidRPr="004420BE">
          <w:t xml:space="preserve">Observer </w:t>
        </w:r>
      </w:ins>
    </w:p>
    <w:p w14:paraId="1DC74624" w14:textId="034D3885" w:rsidR="0072134D" w:rsidRDefault="0072134D" w:rsidP="0072134D">
      <w:pPr>
        <w:pStyle w:val="Terms"/>
        <w:rPr>
          <w:ins w:id="384" w:author="Katharina Schleidt" w:date="2021-05-11T22:23:00Z"/>
          <w:b w:val="0"/>
          <w:bCs/>
          <w:sz w:val="20"/>
          <w:szCs w:val="20"/>
        </w:rPr>
      </w:pPr>
      <w:ins w:id="385" w:author="Katharina Schleidt" w:date="2021-05-11T22:18:00Z">
        <w:r>
          <w:rPr>
            <w:b w:val="0"/>
            <w:bCs/>
            <w:sz w:val="20"/>
            <w:szCs w:val="20"/>
          </w:rPr>
          <w:t>a</w:t>
        </w:r>
      </w:ins>
      <w:ins w:id="386" w:author="Katharina Schleidt" w:date="2021-05-11T22:12:00Z">
        <w:r w:rsidRPr="0072134D">
          <w:rPr>
            <w:b w:val="0"/>
            <w:bCs/>
            <w:sz w:val="20"/>
            <w:szCs w:val="20"/>
            <w:rPrChange w:id="387" w:author="Katharina Schleidt" w:date="2021-05-11T22:18:00Z">
              <w:rPr>
                <w:sz w:val="20"/>
                <w:szCs w:val="20"/>
              </w:rPr>
            </w:rPrChange>
          </w:rPr>
          <w:t xml:space="preserve">n identifiable entity that can generate </w:t>
        </w:r>
      </w:ins>
      <w:ins w:id="388" w:author="Katharina Schleidt" w:date="2021-05-11T22:18:00Z">
        <w:r>
          <w:rPr>
            <w:b w:val="0"/>
            <w:bCs/>
            <w:sz w:val="20"/>
            <w:szCs w:val="20"/>
          </w:rPr>
          <w:t>o</w:t>
        </w:r>
      </w:ins>
      <w:ins w:id="389" w:author="Katharina Schleidt" w:date="2021-05-11T22:12:00Z">
        <w:r w:rsidRPr="0072134D">
          <w:rPr>
            <w:b w:val="0"/>
            <w:bCs/>
            <w:sz w:val="20"/>
            <w:szCs w:val="20"/>
            <w:rPrChange w:id="390" w:author="Katharina Schleidt" w:date="2021-05-11T22:18:00Z">
              <w:rPr>
                <w:sz w:val="20"/>
                <w:szCs w:val="20"/>
              </w:rPr>
            </w:rPrChange>
          </w:rPr>
          <w:t>bservations pertaining to an observable</w:t>
        </w:r>
      </w:ins>
      <w:ins w:id="391" w:author="Katharina Schleidt" w:date="2021-05-11T22:18:00Z">
        <w:r>
          <w:rPr>
            <w:b w:val="0"/>
            <w:bCs/>
            <w:sz w:val="20"/>
            <w:szCs w:val="20"/>
          </w:rPr>
          <w:t xml:space="preserve"> p</w:t>
        </w:r>
      </w:ins>
      <w:ins w:id="392" w:author="Katharina Schleidt" w:date="2021-05-11T22:12:00Z">
        <w:r w:rsidRPr="0072134D">
          <w:rPr>
            <w:b w:val="0"/>
            <w:bCs/>
            <w:sz w:val="20"/>
            <w:szCs w:val="20"/>
            <w:rPrChange w:id="393" w:author="Katharina Schleidt" w:date="2021-05-11T22:18:00Z">
              <w:rPr>
                <w:sz w:val="20"/>
                <w:szCs w:val="20"/>
              </w:rPr>
            </w:rPrChange>
          </w:rPr>
          <w:t xml:space="preserve">roperty by implementing a </w:t>
        </w:r>
      </w:ins>
      <w:ins w:id="394" w:author="Katharina Schleidt" w:date="2021-05-11T22:18:00Z">
        <w:r>
          <w:rPr>
            <w:b w:val="0"/>
            <w:bCs/>
            <w:sz w:val="20"/>
            <w:szCs w:val="20"/>
          </w:rPr>
          <w:t>p</w:t>
        </w:r>
      </w:ins>
      <w:ins w:id="395" w:author="Katharina Schleidt" w:date="2021-05-11T22:12:00Z">
        <w:r w:rsidRPr="0072134D">
          <w:rPr>
            <w:b w:val="0"/>
            <w:bCs/>
            <w:sz w:val="20"/>
            <w:szCs w:val="20"/>
            <w:rPrChange w:id="396" w:author="Katharina Schleidt" w:date="2021-05-11T22:18:00Z">
              <w:rPr>
                <w:sz w:val="20"/>
                <w:szCs w:val="20"/>
              </w:rPr>
            </w:rPrChange>
          </w:rPr>
          <w:t>rocedure.</w:t>
        </w:r>
      </w:ins>
    </w:p>
    <w:p w14:paraId="447DEF01" w14:textId="2E46C50B" w:rsidR="00F902C0" w:rsidRDefault="00F902C0" w:rsidP="00F902C0">
      <w:pPr>
        <w:pStyle w:val="Definition"/>
        <w:rPr>
          <w:ins w:id="397" w:author="Katharina Schleidt" w:date="2021-05-11T22:23:00Z"/>
        </w:rPr>
      </w:pPr>
    </w:p>
    <w:p w14:paraId="6C021301" w14:textId="13F12493" w:rsidR="00F902C0" w:rsidRPr="00F902C0" w:rsidRDefault="00F902C0">
      <w:pPr>
        <w:pStyle w:val="Definition"/>
        <w:rPr>
          <w:ins w:id="398" w:author="Katharina Schleidt" w:date="2021-05-11T22:09:00Z"/>
          <w:b/>
          <w:rPrChange w:id="399" w:author="Katharina Schleidt" w:date="2021-05-11T22:23:00Z">
            <w:rPr>
              <w:ins w:id="400" w:author="Katharina Schleidt" w:date="2021-05-11T22:09:00Z"/>
              <w:b w:val="0"/>
              <w:bCs/>
            </w:rPr>
          </w:rPrChange>
        </w:rPr>
        <w:pPrChange w:id="401" w:author="Katharina Schleidt" w:date="2021-05-11T22:23:00Z">
          <w:pPr>
            <w:pStyle w:val="TermNum"/>
          </w:pPr>
        </w:pPrChange>
      </w:pPr>
      <w:ins w:id="402" w:author="Katharina Schleidt" w:date="2021-05-11T22:23:00Z">
        <w:del w:id="403" w:author="Grellet Sylvain" w:date="2021-06-04T17:12:00Z">
          <w:r w:rsidDel="00D11429">
            <w:delText>Note</w:delText>
          </w:r>
        </w:del>
      </w:ins>
      <w:ins w:id="404" w:author="Grellet Sylvain" w:date="2021-06-04T17:12:00Z">
        <w:r w:rsidR="00D11429">
          <w:t>NOTE</w:t>
        </w:r>
      </w:ins>
      <w:ins w:id="405" w:author="Katharina Schleidt" w:date="2021-05-11T22:23:00Z">
        <w:r>
          <w:t>:</w:t>
        </w:r>
      </w:ins>
      <w:ins w:id="406" w:author="Katharina Schleidt" w:date="2021-05-11T22:24:00Z">
        <w:r>
          <w:t xml:space="preserve"> a sensor is a type of observer</w:t>
        </w:r>
      </w:ins>
    </w:p>
    <w:p w14:paraId="0071418B" w14:textId="77777777" w:rsidR="004420BE" w:rsidRPr="00D27584" w:rsidRDefault="004420BE" w:rsidP="004420BE">
      <w:pPr>
        <w:pStyle w:val="Terms"/>
        <w:rPr>
          <w:ins w:id="407" w:author="Katharina Schleidt" w:date="2021-05-11T22:09:00Z"/>
        </w:rPr>
      </w:pPr>
    </w:p>
    <w:p w14:paraId="13EC22CD" w14:textId="2244429E" w:rsidR="004420BE" w:rsidRDefault="004420BE" w:rsidP="004420BE">
      <w:pPr>
        <w:pStyle w:val="TermNum"/>
        <w:rPr>
          <w:ins w:id="408" w:author="Katharina Schleidt" w:date="2021-05-11T22:09:00Z"/>
        </w:rPr>
      </w:pPr>
      <w:ins w:id="409" w:author="Katharina Schleidt" w:date="2021-05-11T22:09:00Z">
        <w:r>
          <w:t>3.2.3</w:t>
        </w:r>
      </w:ins>
    </w:p>
    <w:p w14:paraId="64FFD9E1" w14:textId="225DFEC5" w:rsidR="004420BE" w:rsidRDefault="004420BE" w:rsidP="004420BE">
      <w:pPr>
        <w:pStyle w:val="TermNum"/>
        <w:rPr>
          <w:ins w:id="410" w:author="Katharina Schleidt" w:date="2021-05-11T22:09:00Z"/>
        </w:rPr>
      </w:pPr>
      <w:ins w:id="411" w:author="Katharina Schleidt" w:date="2021-05-11T22:09:00Z">
        <w:r w:rsidRPr="004420BE">
          <w:t xml:space="preserve">Procedure </w:t>
        </w:r>
      </w:ins>
    </w:p>
    <w:p w14:paraId="518CEE75" w14:textId="26A4D1C0" w:rsidR="0072134D" w:rsidRPr="0072134D" w:rsidRDefault="0072134D">
      <w:pPr>
        <w:pStyle w:val="Terms"/>
        <w:rPr>
          <w:ins w:id="412" w:author="Katharina Schleidt" w:date="2021-05-11T22:09:00Z"/>
          <w:b w:val="0"/>
          <w:bCs/>
        </w:rPr>
        <w:pPrChange w:id="413" w:author="Katharina Schleidt" w:date="2021-05-11T22:13:00Z">
          <w:pPr>
            <w:pStyle w:val="TermNum"/>
          </w:pPr>
        </w:pPrChange>
      </w:pPr>
      <w:ins w:id="414" w:author="Katharina Schleidt" w:date="2021-05-11T22:13:00Z">
        <w:r w:rsidRPr="0072134D">
          <w:rPr>
            <w:b w:val="0"/>
            <w:bCs/>
            <w:sz w:val="20"/>
            <w:szCs w:val="20"/>
            <w:rPrChange w:id="415" w:author="Katharina Schleidt" w:date="2021-05-11T22:18:00Z">
              <w:rPr>
                <w:sz w:val="20"/>
                <w:szCs w:val="20"/>
              </w:rPr>
            </w:rPrChange>
          </w:rPr>
          <w:t>A description of steps performed.</w:t>
        </w:r>
      </w:ins>
    </w:p>
    <w:p w14:paraId="7DFBA2B1" w14:textId="77777777" w:rsidR="004420BE" w:rsidRPr="00D27584" w:rsidRDefault="004420BE" w:rsidP="004420BE">
      <w:pPr>
        <w:pStyle w:val="Terms"/>
        <w:rPr>
          <w:ins w:id="416" w:author="Katharina Schleidt" w:date="2021-05-11T22:09:00Z"/>
        </w:rPr>
      </w:pPr>
    </w:p>
    <w:p w14:paraId="1FD57B59" w14:textId="740D287D" w:rsidR="004420BE" w:rsidRDefault="004420BE" w:rsidP="004420BE">
      <w:pPr>
        <w:pStyle w:val="TermNum"/>
        <w:rPr>
          <w:ins w:id="417" w:author="Katharina Schleidt" w:date="2021-05-11T22:09:00Z"/>
        </w:rPr>
      </w:pPr>
      <w:ins w:id="418" w:author="Katharina Schleidt" w:date="2021-05-11T22:09:00Z">
        <w:r>
          <w:t>3.2.</w:t>
        </w:r>
      </w:ins>
      <w:ins w:id="419" w:author="Katharina Schleidt" w:date="2021-05-11T22:27:00Z">
        <w:r w:rsidR="00F902C0">
          <w:t>4</w:t>
        </w:r>
      </w:ins>
    </w:p>
    <w:p w14:paraId="5BE9B775" w14:textId="059AAB88" w:rsidR="004420BE" w:rsidRDefault="004420BE" w:rsidP="004420BE">
      <w:pPr>
        <w:pStyle w:val="TermNum"/>
        <w:rPr>
          <w:ins w:id="420" w:author="Katharina Schleidt" w:date="2021-05-11T22:09:00Z"/>
        </w:rPr>
      </w:pPr>
      <w:ins w:id="421" w:author="Katharina Schleidt" w:date="2021-05-11T22:10:00Z">
        <w:r w:rsidRPr="004420BE">
          <w:t>Sample</w:t>
        </w:r>
      </w:ins>
      <w:ins w:id="422" w:author="Katharina Schleidt" w:date="2021-05-11T22:09:00Z">
        <w:r w:rsidRPr="004420BE">
          <w:t xml:space="preserve"> </w:t>
        </w:r>
      </w:ins>
    </w:p>
    <w:p w14:paraId="2FAA4E12" w14:textId="0C4CA645" w:rsidR="0072134D" w:rsidRPr="00F902C0" w:rsidRDefault="0072134D">
      <w:pPr>
        <w:pStyle w:val="Terms"/>
        <w:rPr>
          <w:ins w:id="423" w:author="Katharina Schleidt" w:date="2021-05-11T22:09:00Z"/>
          <w:b w:val="0"/>
          <w:bCs/>
        </w:rPr>
        <w:pPrChange w:id="424" w:author="Katharina Schleidt" w:date="2021-05-11T22:14:00Z">
          <w:pPr>
            <w:pStyle w:val="TermNum"/>
          </w:pPr>
        </w:pPrChange>
      </w:pPr>
      <w:ins w:id="425" w:author="Katharina Schleidt" w:date="2021-05-11T22:14:00Z">
        <w:r w:rsidRPr="00F902C0">
          <w:rPr>
            <w:b w:val="0"/>
            <w:bCs/>
            <w:sz w:val="20"/>
            <w:szCs w:val="20"/>
            <w:rPrChange w:id="426" w:author="Katharina Schleidt" w:date="2021-05-11T22:24:00Z">
              <w:rPr>
                <w:sz w:val="20"/>
                <w:szCs w:val="20"/>
              </w:rPr>
            </w:rPrChange>
          </w:rPr>
          <w:t>an object that is representative of a concept, real-world object or phenomenon.</w:t>
        </w:r>
      </w:ins>
    </w:p>
    <w:p w14:paraId="3A45085F" w14:textId="77777777" w:rsidR="004420BE" w:rsidRPr="00D27584" w:rsidRDefault="004420BE" w:rsidP="004420BE">
      <w:pPr>
        <w:pStyle w:val="Terms"/>
        <w:rPr>
          <w:ins w:id="427" w:author="Katharina Schleidt" w:date="2021-05-11T22:09:00Z"/>
        </w:rPr>
      </w:pPr>
    </w:p>
    <w:p w14:paraId="055EEBFF" w14:textId="57105DF4" w:rsidR="004420BE" w:rsidRDefault="004420BE" w:rsidP="004420BE">
      <w:pPr>
        <w:pStyle w:val="TermNum"/>
        <w:rPr>
          <w:ins w:id="428" w:author="Katharina Schleidt" w:date="2021-05-11T22:09:00Z"/>
        </w:rPr>
      </w:pPr>
      <w:ins w:id="429" w:author="Katharina Schleidt" w:date="2021-05-11T22:09:00Z">
        <w:r>
          <w:t>3.2.</w:t>
        </w:r>
      </w:ins>
      <w:ins w:id="430" w:author="Katharina Schleidt" w:date="2021-05-11T22:27:00Z">
        <w:r w:rsidR="00F902C0">
          <w:t>5</w:t>
        </w:r>
      </w:ins>
    </w:p>
    <w:p w14:paraId="2590540E" w14:textId="7AA55E05" w:rsidR="004420BE" w:rsidRDefault="004420BE" w:rsidP="004420BE">
      <w:pPr>
        <w:pStyle w:val="TermNum"/>
        <w:rPr>
          <w:ins w:id="431" w:author="Katharina Schleidt" w:date="2021-05-11T22:09:00Z"/>
        </w:rPr>
      </w:pPr>
      <w:ins w:id="432" w:author="Katharina Schleidt" w:date="2021-05-11T22:10:00Z">
        <w:r w:rsidRPr="004420BE">
          <w:t>Sampler</w:t>
        </w:r>
      </w:ins>
      <w:ins w:id="433" w:author="Katharina Schleidt" w:date="2021-05-11T22:09:00Z">
        <w:r w:rsidRPr="004420BE">
          <w:t xml:space="preserve"> </w:t>
        </w:r>
      </w:ins>
    </w:p>
    <w:p w14:paraId="3F49EDCF" w14:textId="2BFB5551" w:rsidR="0072134D" w:rsidRPr="00F902C0" w:rsidRDefault="0072134D">
      <w:pPr>
        <w:pStyle w:val="Terms"/>
        <w:rPr>
          <w:ins w:id="434" w:author="Katharina Schleidt" w:date="2021-05-11T22:09:00Z"/>
          <w:b w:val="0"/>
          <w:bCs/>
        </w:rPr>
        <w:pPrChange w:id="435" w:author="Katharina Schleidt" w:date="2021-05-11T22:14:00Z">
          <w:pPr>
            <w:pStyle w:val="TermNum"/>
          </w:pPr>
        </w:pPrChange>
      </w:pPr>
      <w:ins w:id="436" w:author="Katharina Schleidt" w:date="2021-05-11T22:14:00Z">
        <w:r w:rsidRPr="00F902C0">
          <w:rPr>
            <w:b w:val="0"/>
            <w:bCs/>
            <w:sz w:val="20"/>
            <w:szCs w:val="20"/>
            <w:rPrChange w:id="437" w:author="Katharina Schleidt" w:date="2021-05-11T22:24:00Z">
              <w:rPr>
                <w:sz w:val="20"/>
                <w:szCs w:val="20"/>
              </w:rPr>
            </w:rPrChange>
          </w:rPr>
          <w:t xml:space="preserve">a device or entity (including humans) that is used by, or implements, a </w:t>
        </w:r>
      </w:ins>
      <w:ins w:id="438" w:author="Katharina Schleidt" w:date="2021-05-11T22:24:00Z">
        <w:r w:rsidR="00F902C0">
          <w:rPr>
            <w:b w:val="0"/>
            <w:bCs/>
            <w:sz w:val="20"/>
            <w:szCs w:val="20"/>
          </w:rPr>
          <w:t>s</w:t>
        </w:r>
      </w:ins>
      <w:ins w:id="439" w:author="Katharina Schleidt" w:date="2021-05-11T22:14:00Z">
        <w:r w:rsidRPr="00F902C0">
          <w:rPr>
            <w:b w:val="0"/>
            <w:bCs/>
            <w:sz w:val="20"/>
            <w:szCs w:val="20"/>
            <w:rPrChange w:id="440" w:author="Katharina Schleidt" w:date="2021-05-11T22:24:00Z">
              <w:rPr>
                <w:sz w:val="20"/>
                <w:szCs w:val="20"/>
              </w:rPr>
            </w:rPrChange>
          </w:rPr>
          <w:t>ampling</w:t>
        </w:r>
      </w:ins>
      <w:ins w:id="441" w:author="Katharina Schleidt" w:date="2021-05-11T22:24:00Z">
        <w:r w:rsidR="00F902C0">
          <w:rPr>
            <w:b w:val="0"/>
            <w:bCs/>
            <w:sz w:val="20"/>
            <w:szCs w:val="20"/>
          </w:rPr>
          <w:t xml:space="preserve"> p</w:t>
        </w:r>
      </w:ins>
      <w:ins w:id="442" w:author="Katharina Schleidt" w:date="2021-05-11T22:14:00Z">
        <w:r w:rsidRPr="00F902C0">
          <w:rPr>
            <w:b w:val="0"/>
            <w:bCs/>
            <w:sz w:val="20"/>
            <w:szCs w:val="20"/>
            <w:rPrChange w:id="443" w:author="Katharina Schleidt" w:date="2021-05-11T22:24:00Z">
              <w:rPr>
                <w:sz w:val="20"/>
                <w:szCs w:val="20"/>
              </w:rPr>
            </w:rPrChange>
          </w:rPr>
          <w:t xml:space="preserve">rocedure to create or transform one or more </w:t>
        </w:r>
      </w:ins>
      <w:ins w:id="444" w:author="Katharina Schleidt" w:date="2021-05-11T22:24:00Z">
        <w:r w:rsidR="00F902C0">
          <w:rPr>
            <w:b w:val="0"/>
            <w:bCs/>
            <w:sz w:val="20"/>
            <w:szCs w:val="20"/>
          </w:rPr>
          <w:t>s</w:t>
        </w:r>
      </w:ins>
      <w:ins w:id="445" w:author="Katharina Schleidt" w:date="2021-05-11T22:14:00Z">
        <w:r w:rsidRPr="00F902C0">
          <w:rPr>
            <w:b w:val="0"/>
            <w:bCs/>
            <w:sz w:val="20"/>
            <w:szCs w:val="20"/>
            <w:rPrChange w:id="446" w:author="Katharina Schleidt" w:date="2021-05-11T22:24:00Z">
              <w:rPr>
                <w:sz w:val="20"/>
                <w:szCs w:val="20"/>
              </w:rPr>
            </w:rPrChange>
          </w:rPr>
          <w:t>ample(s).</w:t>
        </w:r>
      </w:ins>
    </w:p>
    <w:p w14:paraId="5BE3C1AE" w14:textId="77777777" w:rsidR="004420BE" w:rsidRPr="00D27584" w:rsidRDefault="004420BE" w:rsidP="004420BE">
      <w:pPr>
        <w:pStyle w:val="Terms"/>
        <w:rPr>
          <w:ins w:id="447" w:author="Katharina Schleidt" w:date="2021-05-11T22:09:00Z"/>
        </w:rPr>
      </w:pPr>
    </w:p>
    <w:p w14:paraId="4B8A0EC5" w14:textId="25A9E359" w:rsidR="004420BE" w:rsidRDefault="004420BE" w:rsidP="004420BE">
      <w:pPr>
        <w:pStyle w:val="TermNum"/>
        <w:rPr>
          <w:ins w:id="448" w:author="Katharina Schleidt" w:date="2021-05-11T22:09:00Z"/>
        </w:rPr>
      </w:pPr>
      <w:ins w:id="449" w:author="Katharina Schleidt" w:date="2021-05-11T22:09:00Z">
        <w:r>
          <w:t>3.2.</w:t>
        </w:r>
      </w:ins>
      <w:ins w:id="450" w:author="Katharina Schleidt" w:date="2021-05-11T22:27:00Z">
        <w:r w:rsidR="00F902C0">
          <w:t>6</w:t>
        </w:r>
      </w:ins>
    </w:p>
    <w:p w14:paraId="0A657E40" w14:textId="39AE2222" w:rsidR="004420BE" w:rsidRDefault="004420BE" w:rsidP="004420BE">
      <w:pPr>
        <w:pStyle w:val="TermNum"/>
        <w:rPr>
          <w:ins w:id="451" w:author="Katharina Schleidt" w:date="2021-05-11T22:09:00Z"/>
        </w:rPr>
      </w:pPr>
      <w:ins w:id="452" w:author="Katharina Schleidt" w:date="2021-05-11T22:10:00Z">
        <w:r w:rsidRPr="004420BE">
          <w:t>Feature-of-interest</w:t>
        </w:r>
      </w:ins>
      <w:ins w:id="453" w:author="Katharina Schleidt" w:date="2021-05-11T22:09:00Z">
        <w:r w:rsidRPr="004420BE">
          <w:t xml:space="preserve"> </w:t>
        </w:r>
      </w:ins>
    </w:p>
    <w:p w14:paraId="31CC52BF" w14:textId="759F83CC" w:rsidR="0072134D" w:rsidRPr="00F902C0" w:rsidRDefault="00F902C0">
      <w:pPr>
        <w:pStyle w:val="Terms"/>
        <w:rPr>
          <w:ins w:id="454" w:author="Katharina Schleidt" w:date="2021-05-11T22:09:00Z"/>
          <w:b w:val="0"/>
          <w:bCs/>
        </w:rPr>
        <w:pPrChange w:id="455" w:author="Katharina Schleidt" w:date="2021-05-11T22:15:00Z">
          <w:pPr>
            <w:pStyle w:val="TermNum"/>
          </w:pPr>
        </w:pPrChange>
      </w:pPr>
      <w:ins w:id="456" w:author="Katharina Schleidt" w:date="2021-05-11T22:25:00Z">
        <w:r w:rsidRPr="00F902C0">
          <w:rPr>
            <w:b w:val="0"/>
            <w:bCs/>
            <w:rPrChange w:id="457" w:author="Katharina Schleidt" w:date="2021-05-11T22:25:00Z">
              <w:rPr/>
            </w:rPrChange>
          </w:rPr>
          <w:t>The subject of the observation.</w:t>
        </w:r>
      </w:ins>
    </w:p>
    <w:p w14:paraId="5C3852A0" w14:textId="77777777" w:rsidR="004420BE" w:rsidRPr="00D27584" w:rsidRDefault="004420BE" w:rsidP="004420BE">
      <w:pPr>
        <w:pStyle w:val="Terms"/>
        <w:rPr>
          <w:ins w:id="458" w:author="Katharina Schleidt" w:date="2021-05-11T22:09:00Z"/>
        </w:rPr>
      </w:pPr>
    </w:p>
    <w:p w14:paraId="77C6BEA1" w14:textId="30BA0B4A" w:rsidR="004420BE" w:rsidRDefault="004420BE" w:rsidP="004420BE">
      <w:pPr>
        <w:pStyle w:val="TermNum"/>
        <w:rPr>
          <w:ins w:id="459" w:author="Katharina Schleidt" w:date="2021-05-11T22:09:00Z"/>
        </w:rPr>
      </w:pPr>
      <w:ins w:id="460" w:author="Katharina Schleidt" w:date="2021-05-11T22:09:00Z">
        <w:r>
          <w:t>3.2.</w:t>
        </w:r>
      </w:ins>
      <w:ins w:id="461" w:author="Katharina Schleidt" w:date="2021-05-11T22:27:00Z">
        <w:r w:rsidR="00F902C0">
          <w:t>7</w:t>
        </w:r>
      </w:ins>
    </w:p>
    <w:p w14:paraId="1E8C2605" w14:textId="4A83A9EF" w:rsidR="004420BE" w:rsidRDefault="004420BE" w:rsidP="004420BE">
      <w:pPr>
        <w:pStyle w:val="TermNum"/>
        <w:rPr>
          <w:ins w:id="462" w:author="Katharina Schleidt" w:date="2021-05-11T22:09:00Z"/>
        </w:rPr>
      </w:pPr>
      <w:ins w:id="463" w:author="Katharina Schleidt" w:date="2021-05-11T22:10:00Z">
        <w:r w:rsidRPr="004420BE">
          <w:t>Proximate feature-of-interest</w:t>
        </w:r>
      </w:ins>
      <w:ins w:id="464" w:author="Katharina Schleidt" w:date="2021-05-11T22:09:00Z">
        <w:r w:rsidRPr="004420BE">
          <w:t xml:space="preserve"> </w:t>
        </w:r>
      </w:ins>
    </w:p>
    <w:p w14:paraId="019B474A" w14:textId="59B84140" w:rsidR="004420BE" w:rsidRDefault="00F902C0" w:rsidP="004420BE">
      <w:pPr>
        <w:pStyle w:val="TermNum"/>
        <w:rPr>
          <w:ins w:id="465" w:author="Katharina Schleidt" w:date="2021-05-11T22:26:00Z"/>
          <w:b w:val="0"/>
          <w:bCs/>
        </w:rPr>
      </w:pPr>
      <w:ins w:id="466" w:author="Katharina Schleidt" w:date="2021-05-11T22:26:00Z">
        <w:r>
          <w:rPr>
            <w:b w:val="0"/>
            <w:bCs/>
          </w:rPr>
          <w:t>t</w:t>
        </w:r>
        <w:r w:rsidRPr="00F902C0">
          <w:rPr>
            <w:b w:val="0"/>
            <w:bCs/>
          </w:rPr>
          <w:t>he entity that is directly of interest in the act of observing.</w:t>
        </w:r>
      </w:ins>
    </w:p>
    <w:p w14:paraId="0CAC2BD7" w14:textId="77777777" w:rsidR="00F902C0" w:rsidRPr="00F902C0" w:rsidRDefault="00F902C0">
      <w:pPr>
        <w:pStyle w:val="Terms"/>
        <w:rPr>
          <w:ins w:id="467" w:author="Katharina Schleidt" w:date="2021-05-11T22:25:00Z"/>
          <w:rPrChange w:id="468" w:author="Katharina Schleidt" w:date="2021-05-11T22:26:00Z">
            <w:rPr>
              <w:ins w:id="469" w:author="Katharina Schleidt" w:date="2021-05-11T22:25:00Z"/>
              <w:b w:val="0"/>
              <w:bCs/>
            </w:rPr>
          </w:rPrChange>
        </w:rPr>
        <w:pPrChange w:id="470" w:author="Katharina Schleidt" w:date="2021-05-11T22:26:00Z">
          <w:pPr>
            <w:pStyle w:val="TermNum"/>
          </w:pPr>
        </w:pPrChange>
      </w:pPr>
    </w:p>
    <w:p w14:paraId="30976CC4" w14:textId="4F12386B" w:rsidR="00F902C0" w:rsidRPr="00F902C0" w:rsidRDefault="00F902C0" w:rsidP="00F902C0">
      <w:pPr>
        <w:pStyle w:val="Terms"/>
        <w:rPr>
          <w:ins w:id="471" w:author="Katharina Schleidt" w:date="2021-05-11T22:26:00Z"/>
          <w:b w:val="0"/>
          <w:bCs/>
          <w:rPrChange w:id="472" w:author="Katharina Schleidt" w:date="2021-05-11T22:27:00Z">
            <w:rPr>
              <w:ins w:id="473" w:author="Katharina Schleidt" w:date="2021-05-11T22:26:00Z"/>
            </w:rPr>
          </w:rPrChange>
        </w:rPr>
      </w:pPr>
      <w:ins w:id="474" w:author="Katharina Schleidt" w:date="2021-05-11T22:26:00Z">
        <w:r w:rsidRPr="00F902C0">
          <w:rPr>
            <w:b w:val="0"/>
            <w:bCs/>
            <w:rPrChange w:id="475" w:author="Katharina Schleidt" w:date="2021-05-11T22:27:00Z">
              <w:rPr/>
            </w:rPrChange>
          </w:rPr>
          <w:t>Note</w:t>
        </w:r>
      </w:ins>
      <w:ins w:id="476" w:author="Grellet Sylvain" w:date="2021-06-04T17:19:00Z">
        <w:r w:rsidR="00D11429">
          <w:rPr>
            <w:b w:val="0"/>
            <w:bCs/>
          </w:rPr>
          <w:t xml:space="preserve"> 1 to entry</w:t>
        </w:r>
      </w:ins>
      <w:ins w:id="477" w:author="Katharina Schleidt" w:date="2021-05-11T22:26:00Z">
        <w:r w:rsidRPr="00F902C0">
          <w:rPr>
            <w:b w:val="0"/>
            <w:bCs/>
            <w:rPrChange w:id="478" w:author="Katharina Schleidt" w:date="2021-05-11T22:27:00Z">
              <w:rPr/>
            </w:rPrChange>
          </w:rPr>
          <w:t>: this is a specialized form of the feature-of-interest</w:t>
        </w:r>
      </w:ins>
    </w:p>
    <w:p w14:paraId="3D0AA193" w14:textId="77777777" w:rsidR="004420BE" w:rsidRPr="00D27584" w:rsidRDefault="004420BE" w:rsidP="004420BE">
      <w:pPr>
        <w:pStyle w:val="Terms"/>
        <w:rPr>
          <w:ins w:id="479" w:author="Katharina Schleidt" w:date="2021-05-11T22:09:00Z"/>
        </w:rPr>
      </w:pPr>
    </w:p>
    <w:p w14:paraId="5BE54703" w14:textId="5073177A" w:rsidR="004420BE" w:rsidRDefault="004420BE" w:rsidP="004420BE">
      <w:pPr>
        <w:pStyle w:val="TermNum"/>
        <w:rPr>
          <w:ins w:id="480" w:author="Katharina Schleidt" w:date="2021-05-11T22:09:00Z"/>
        </w:rPr>
      </w:pPr>
      <w:ins w:id="481" w:author="Katharina Schleidt" w:date="2021-05-11T22:09:00Z">
        <w:r>
          <w:t>3.2.</w:t>
        </w:r>
      </w:ins>
      <w:ins w:id="482" w:author="Katharina Schleidt" w:date="2021-05-11T22:27:00Z">
        <w:r w:rsidR="00F902C0">
          <w:t>8</w:t>
        </w:r>
      </w:ins>
    </w:p>
    <w:p w14:paraId="05E235C1" w14:textId="51F7B30C" w:rsidR="004420BE" w:rsidRDefault="004420BE" w:rsidP="004420BE">
      <w:pPr>
        <w:pStyle w:val="TermNum"/>
        <w:rPr>
          <w:ins w:id="483" w:author="Katharina Schleidt" w:date="2021-05-11T22:09:00Z"/>
        </w:rPr>
      </w:pPr>
      <w:ins w:id="484" w:author="Katharina Schleidt" w:date="2021-05-11T22:10:00Z">
        <w:r w:rsidRPr="004420BE">
          <w:t>Ultimate feature-of-interest</w:t>
        </w:r>
      </w:ins>
      <w:ins w:id="485" w:author="Katharina Schleidt" w:date="2021-05-11T22:09:00Z">
        <w:r w:rsidRPr="004420BE">
          <w:t xml:space="preserve"> </w:t>
        </w:r>
      </w:ins>
    </w:p>
    <w:p w14:paraId="5234E3A9" w14:textId="506B91CD" w:rsidR="004420BE" w:rsidRDefault="00F902C0" w:rsidP="004420BE">
      <w:pPr>
        <w:pStyle w:val="TermNum"/>
        <w:rPr>
          <w:ins w:id="486" w:author="Katharina Schleidt" w:date="2021-05-11T22:27:00Z"/>
          <w:b w:val="0"/>
          <w:bCs/>
        </w:rPr>
      </w:pPr>
      <w:ins w:id="487" w:author="Katharina Schleidt" w:date="2021-05-11T22:28:00Z">
        <w:r w:rsidRPr="00F902C0">
          <w:rPr>
            <w:b w:val="0"/>
            <w:bCs/>
          </w:rPr>
          <w:t>The entity that is ultimately of interest in the act of observing.</w:t>
        </w:r>
      </w:ins>
    </w:p>
    <w:p w14:paraId="603F1A22" w14:textId="77777777" w:rsidR="00F902C0" w:rsidRPr="00F902C0" w:rsidRDefault="00F902C0">
      <w:pPr>
        <w:pStyle w:val="Terms"/>
        <w:rPr>
          <w:ins w:id="488" w:author="Katharina Schleidt" w:date="2021-05-11T22:09:00Z"/>
          <w:rPrChange w:id="489" w:author="Katharina Schleidt" w:date="2021-05-11T22:27:00Z">
            <w:rPr>
              <w:ins w:id="490" w:author="Katharina Schleidt" w:date="2021-05-11T22:09:00Z"/>
              <w:b w:val="0"/>
              <w:bCs/>
            </w:rPr>
          </w:rPrChange>
        </w:rPr>
        <w:pPrChange w:id="491" w:author="Katharina Schleidt" w:date="2021-05-11T22:27:00Z">
          <w:pPr>
            <w:pStyle w:val="TermNum"/>
          </w:pPr>
        </w:pPrChange>
      </w:pPr>
    </w:p>
    <w:p w14:paraId="33C53BB8" w14:textId="3D147C59" w:rsidR="00F902C0" w:rsidRPr="00D27584" w:rsidRDefault="00F902C0" w:rsidP="00F902C0">
      <w:pPr>
        <w:pStyle w:val="Terms"/>
        <w:rPr>
          <w:ins w:id="492" w:author="Katharina Schleidt" w:date="2021-05-11T22:28:00Z"/>
          <w:b w:val="0"/>
          <w:bCs/>
        </w:rPr>
      </w:pPr>
      <w:ins w:id="493" w:author="Katharina Schleidt" w:date="2021-05-11T22:28:00Z">
        <w:r w:rsidRPr="00D27584">
          <w:rPr>
            <w:b w:val="0"/>
            <w:bCs/>
          </w:rPr>
          <w:t>Note</w:t>
        </w:r>
      </w:ins>
      <w:ins w:id="494" w:author="Grellet Sylvain" w:date="2021-06-04T17:19:00Z">
        <w:r w:rsidR="00D11429">
          <w:rPr>
            <w:b w:val="0"/>
            <w:bCs/>
          </w:rPr>
          <w:t xml:space="preserve"> 1 to entry</w:t>
        </w:r>
      </w:ins>
      <w:ins w:id="495" w:author="Katharina Schleidt" w:date="2021-05-11T22:28:00Z">
        <w:r w:rsidRPr="00D27584">
          <w:rPr>
            <w:b w:val="0"/>
            <w:bCs/>
          </w:rPr>
          <w:t>: this is a specialized form of the feature-of-interest</w:t>
        </w:r>
      </w:ins>
    </w:p>
    <w:p w14:paraId="2BE82512" w14:textId="77777777" w:rsidR="00E602F0" w:rsidRPr="00E602F0" w:rsidRDefault="00E602F0">
      <w:pPr>
        <w:pStyle w:val="Definition"/>
        <w:rPr>
          <w:ins w:id="496" w:author="Katharina Schleidt" w:date="2021-05-11T22:04:00Z"/>
        </w:rPr>
        <w:pPrChange w:id="497" w:author="Katharina Schleidt" w:date="2021-05-11T22:04:00Z">
          <w:pPr>
            <w:pStyle w:val="TermNum"/>
          </w:pPr>
        </w:pPrChange>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498" w:name="_Toc72768846"/>
      <w:commentRangeStart w:id="499"/>
      <w:r>
        <w:lastRenderedPageBreak/>
        <w:t>Conformance</w:t>
      </w:r>
      <w:commentRangeEnd w:id="499"/>
      <w:r w:rsidR="009940F8">
        <w:rPr>
          <w:rStyle w:val="CommentReference"/>
          <w:rFonts w:eastAsia="Calibri"/>
          <w:b w:val="0"/>
          <w:lang w:eastAsia="en-US"/>
        </w:rPr>
        <w:commentReference w:id="499"/>
      </w:r>
      <w:bookmarkEnd w:id="498"/>
    </w:p>
    <w:p w14:paraId="252F3B6A" w14:textId="63D5F16C" w:rsidR="009F2BE1" w:rsidRDefault="009F2BE1" w:rsidP="009F2BE1">
      <w:pPr>
        <w:pStyle w:val="Heading2"/>
      </w:pPr>
      <w:bookmarkStart w:id="500" w:name="_Toc72768847"/>
      <w:r>
        <w:t>Overview</w:t>
      </w:r>
      <w:bookmarkEnd w:id="500"/>
    </w:p>
    <w:p w14:paraId="19E5BC18" w14:textId="1FDF075C"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154E86D9" w:rsidR="009F2BE1" w:rsidRDefault="009F2BE1" w:rsidP="00020E72">
      <w:pPr>
        <w:pStyle w:val="Heading2"/>
      </w:pPr>
      <w:bookmarkStart w:id="501" w:name="_Toc72768848"/>
      <w:r w:rsidRPr="009F2BE1">
        <w:t xml:space="preserve">Conformance classes related to </w:t>
      </w:r>
      <w:r>
        <w:t>m</w:t>
      </w:r>
      <w:r w:rsidRPr="009F2BE1">
        <w:t xml:space="preserve">odels including </w:t>
      </w:r>
      <w:ins w:id="502" w:author="Grellet Sylvain" w:date="2021-06-17T15:53:00Z">
        <w:r w:rsidR="00020E72" w:rsidRPr="00020E72">
          <w:t>Observations, measurements and samples</w:t>
        </w:r>
      </w:ins>
      <w:del w:id="503" w:author="Grellet Sylvain" w:date="2021-06-17T15:53:00Z">
        <w:r w:rsidRPr="009F2BE1" w:rsidDel="00020E72">
          <w:delText>Observations and Measurements</w:delText>
        </w:r>
      </w:del>
      <w:bookmarkEnd w:id="501"/>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01C2F184"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del w:id="504" w:author="Grellet Sylvain" w:date="2021-06-17T15:55:00Z">
        <w:r w:rsidR="00D5670B" w:rsidDel="00020E72">
          <w:rPr>
            <w:lang w:eastAsia="ja-JP"/>
          </w:rPr>
          <w:delText xml:space="preserve">Observations and measurements </w:delText>
        </w:r>
      </w:del>
      <w:ins w:id="505" w:author="Grellet Sylvain" w:date="2021-06-17T15:55:00Z">
        <w:r w:rsidR="00020E72" w:rsidRPr="00020E72">
          <w:rPr>
            <w:lang w:eastAsia="ja-JP"/>
          </w:rPr>
          <w:t>Observations, measurements and samples</w:t>
        </w:r>
        <w:r w:rsidR="00020E72">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506" w:name="_Ref52471713"/>
      <w:bookmarkStart w:id="507" w:name="_Ref53002413"/>
      <w:r w:rsidRPr="00740AD6">
        <w:rPr>
          <w:b/>
          <w:bCs/>
          <w:sz w:val="20"/>
          <w:szCs w:val="20"/>
        </w:rPr>
        <w:t xml:space="preserve">Table </w:t>
      </w:r>
      <w:bookmarkEnd w:id="506"/>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507"/>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761FC1E1" w:rsidR="00740AD6" w:rsidRPr="00740AD6" w:rsidRDefault="00740AD6" w:rsidP="00345B12">
            <w:pPr>
              <w:jc w:val="left"/>
              <w:rPr>
                <w:sz w:val="20"/>
                <w:szCs w:val="20"/>
              </w:rPr>
            </w:pPr>
            <w:r w:rsidRPr="00740AD6">
              <w:rPr>
                <w:sz w:val="20"/>
                <w:szCs w:val="20"/>
              </w:rPr>
              <w:t>/conf/</w:t>
            </w:r>
            <w:proofErr w:type="spellStart"/>
            <w:ins w:id="508" w:author="Katharina Schleidt" w:date="2021-04-18T20:21:00Z">
              <w:r w:rsidR="005C46DD">
                <w:rPr>
                  <w:sz w:val="20"/>
                  <w:szCs w:val="20"/>
                </w:rPr>
                <w:t>obs-cpt</w:t>
              </w:r>
            </w:ins>
            <w:proofErr w:type="spellEnd"/>
            <w:del w:id="509" w:author="Katharina Schleidt" w:date="2021-04-18T20:21:00Z">
              <w:r w:rsidDel="005C46DD">
                <w:rPr>
                  <w:sz w:val="20"/>
                  <w:szCs w:val="20"/>
                </w:rPr>
                <w:delText>cpt</w:delText>
              </w:r>
              <w:r w:rsidRPr="00740AD6" w:rsidDel="005C46DD">
                <w:rPr>
                  <w:sz w:val="20"/>
                  <w:szCs w:val="20"/>
                </w:rPr>
                <w:delText>-</w:delText>
              </w:r>
              <w:r w:rsidDel="005C46DD">
                <w:rPr>
                  <w:sz w:val="20"/>
                  <w:szCs w:val="20"/>
                </w:rPr>
                <w:delText>obs</w:delText>
              </w:r>
            </w:del>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C35DAC" w:rsidRDefault="0087292F" w:rsidP="0087292F">
      <w:pPr>
        <w:jc w:val="center"/>
        <w:rPr>
          <w:b/>
          <w:bCs/>
          <w:sz w:val="20"/>
          <w:szCs w:val="20"/>
          <w:lang w:val="fr-FR"/>
          <w:rPrChange w:id="510" w:author="Grellet Sylvain" w:date="2021-06-03T09:07:00Z">
            <w:rPr>
              <w:b/>
              <w:bCs/>
              <w:sz w:val="20"/>
              <w:szCs w:val="20"/>
            </w:rPr>
          </w:rPrChange>
        </w:rPr>
      </w:pPr>
      <w:bookmarkStart w:id="511" w:name="_Ref52472075"/>
      <w:r w:rsidRPr="00C35DAC">
        <w:rPr>
          <w:b/>
          <w:bCs/>
          <w:sz w:val="20"/>
          <w:szCs w:val="20"/>
          <w:lang w:val="fr-FR"/>
          <w:rPrChange w:id="512" w:author="Grellet Sylvain" w:date="2021-06-03T09:07:00Z">
            <w:rPr>
              <w:b/>
              <w:bCs/>
              <w:sz w:val="20"/>
              <w:szCs w:val="20"/>
            </w:rPr>
          </w:rPrChange>
        </w:rPr>
        <w:t xml:space="preserve">Table </w:t>
      </w:r>
      <w:r w:rsidR="00D471BA">
        <w:rPr>
          <w:b/>
          <w:bCs/>
          <w:sz w:val="20"/>
          <w:szCs w:val="20"/>
        </w:rPr>
        <w:fldChar w:fldCharType="begin"/>
      </w:r>
      <w:r w:rsidR="00D471BA" w:rsidRPr="00C35DAC">
        <w:rPr>
          <w:b/>
          <w:bCs/>
          <w:sz w:val="20"/>
          <w:szCs w:val="20"/>
          <w:lang w:val="fr-FR"/>
          <w:rPrChange w:id="513" w:author="Grellet Sylvain" w:date="2021-06-03T09:07:00Z">
            <w:rPr>
              <w:b/>
              <w:bCs/>
              <w:sz w:val="20"/>
              <w:szCs w:val="20"/>
            </w:rPr>
          </w:rPrChange>
        </w:rPr>
        <w:instrText xml:space="preserve"> SEQ Table \* ARABIC </w:instrText>
      </w:r>
      <w:r w:rsidR="00D471BA">
        <w:rPr>
          <w:b/>
          <w:bCs/>
          <w:sz w:val="20"/>
          <w:szCs w:val="20"/>
        </w:rPr>
        <w:fldChar w:fldCharType="separate"/>
      </w:r>
      <w:r w:rsidR="00821F18" w:rsidRPr="00C35DAC">
        <w:rPr>
          <w:b/>
          <w:bCs/>
          <w:noProof/>
          <w:sz w:val="20"/>
          <w:szCs w:val="20"/>
          <w:lang w:val="fr-FR"/>
          <w:rPrChange w:id="514" w:author="Grellet Sylvain" w:date="2021-06-03T09:07:00Z">
            <w:rPr>
              <w:b/>
              <w:bCs/>
              <w:noProof/>
              <w:sz w:val="20"/>
              <w:szCs w:val="20"/>
            </w:rPr>
          </w:rPrChange>
        </w:rPr>
        <w:t>2</w:t>
      </w:r>
      <w:r w:rsidR="00D471BA">
        <w:rPr>
          <w:b/>
          <w:bCs/>
          <w:sz w:val="20"/>
          <w:szCs w:val="20"/>
        </w:rPr>
        <w:fldChar w:fldCharType="end"/>
      </w:r>
      <w:bookmarkEnd w:id="511"/>
      <w:r w:rsidRPr="00C35DAC">
        <w:rPr>
          <w:b/>
          <w:bCs/>
          <w:sz w:val="20"/>
          <w:szCs w:val="20"/>
          <w:lang w:val="fr-FR"/>
          <w:rPrChange w:id="515" w:author="Grellet Sylvain" w:date="2021-06-03T09:07:00Z">
            <w:rPr>
              <w:b/>
              <w:bCs/>
              <w:sz w:val="20"/>
              <w:szCs w:val="20"/>
            </w:rPr>
          </w:rPrChange>
        </w:rPr>
        <w:t xml:space="preserve"> — Abstract Observation </w:t>
      </w:r>
      <w:proofErr w:type="spellStart"/>
      <w:r w:rsidRPr="00C35DAC">
        <w:rPr>
          <w:b/>
          <w:bCs/>
          <w:sz w:val="20"/>
          <w:szCs w:val="20"/>
          <w:lang w:val="fr-FR"/>
          <w:rPrChange w:id="516" w:author="Grellet Sylvain" w:date="2021-06-03T09:07:00Z">
            <w:rPr>
              <w:b/>
              <w:bCs/>
              <w:sz w:val="20"/>
              <w:szCs w:val="20"/>
            </w:rPr>
          </w:rPrChange>
        </w:rPr>
        <w:t>core</w:t>
      </w:r>
      <w:proofErr w:type="spellEnd"/>
      <w:r w:rsidRPr="00C35DAC">
        <w:rPr>
          <w:b/>
          <w:bCs/>
          <w:sz w:val="20"/>
          <w:szCs w:val="20"/>
          <w:lang w:val="fr-FR"/>
          <w:rPrChange w:id="517" w:author="Grellet Sylvain" w:date="2021-06-03T09:07:00Z">
            <w:rPr>
              <w:b/>
              <w:bCs/>
              <w:sz w:val="20"/>
              <w:szCs w:val="20"/>
            </w:rPr>
          </w:rPrChange>
        </w:rPr>
        <w:t xml:space="preserve"> </w:t>
      </w:r>
      <w:proofErr w:type="spellStart"/>
      <w:r w:rsidRPr="00C35DAC">
        <w:rPr>
          <w:b/>
          <w:bCs/>
          <w:sz w:val="20"/>
          <w:szCs w:val="20"/>
          <w:lang w:val="fr-FR"/>
          <w:rPrChange w:id="518" w:author="Grellet Sylvain" w:date="2021-06-03T09:07:00Z">
            <w:rPr>
              <w:b/>
              <w:bCs/>
              <w:sz w:val="20"/>
              <w:szCs w:val="20"/>
            </w:rPr>
          </w:rPrChange>
        </w:rPr>
        <w:t>conformance</w:t>
      </w:r>
      <w:proofErr w:type="spellEnd"/>
      <w:r w:rsidRPr="00C35DAC">
        <w:rPr>
          <w:b/>
          <w:bCs/>
          <w:sz w:val="20"/>
          <w:szCs w:val="20"/>
          <w:lang w:val="fr-FR"/>
          <w:rPrChange w:id="519" w:author="Grellet Sylvain" w:date="2021-06-03T09:07:00Z">
            <w:rPr>
              <w:b/>
              <w:bCs/>
              <w:sz w:val="20"/>
              <w:szCs w:val="20"/>
            </w:rPr>
          </w:rPrChange>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3B5DD22B"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del w:id="520" w:author="Katharina Schleidt" w:date="2021-04-18T20:24:00Z">
              <w:r w:rsidR="0087292F" w:rsidRPr="00740AD6" w:rsidDel="005C46DD">
                <w:rPr>
                  <w:sz w:val="20"/>
                  <w:szCs w:val="20"/>
                </w:rPr>
                <w:delText>ObservableProperty</w:delText>
              </w:r>
            </w:del>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521"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521"/>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522"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522"/>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523"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523"/>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19549829"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del w:id="524" w:author="Katharina Schleidt" w:date="2021-04-18T20:25:00Z">
              <w:r w:rsidR="009B3BAC" w:rsidRPr="006C1E19" w:rsidDel="005C46DD">
                <w:rPr>
                  <w:sz w:val="20"/>
                  <w:szCs w:val="20"/>
                </w:rPr>
                <w:delText>Sample - PreparationStep</w:delText>
              </w:r>
            </w:del>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525"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525"/>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526" w:name="_Toc72768849"/>
      <w:commentRangeStart w:id="527"/>
      <w:r>
        <w:t>Document conventions</w:t>
      </w:r>
      <w:commentRangeEnd w:id="527"/>
      <w:r w:rsidR="009940F8">
        <w:rPr>
          <w:rStyle w:val="CommentReference"/>
          <w:rFonts w:eastAsia="Calibri"/>
          <w:b w:val="0"/>
          <w:lang w:eastAsia="en-US"/>
        </w:rPr>
        <w:commentReference w:id="527"/>
      </w:r>
      <w:bookmarkEnd w:id="526"/>
    </w:p>
    <w:p w14:paraId="59BB259F" w14:textId="1AF78D38" w:rsidR="00CE109A" w:rsidRDefault="00247DE8" w:rsidP="00CE109A">
      <w:pPr>
        <w:pStyle w:val="Heading2"/>
      </w:pPr>
      <w:bookmarkStart w:id="528" w:name="_Toc72768850"/>
      <w:r w:rsidRPr="00247DE8">
        <w:t>Abbreviated terms and acronyms</w:t>
      </w:r>
      <w:bookmarkEnd w:id="528"/>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ins w:id="529" w:author="Grellet Sylvain" w:date="2021-06-17T15:56:00Z"/>
          <w:lang w:eastAsia="ja-JP"/>
        </w:rPr>
      </w:pPr>
      <w:r>
        <w:rPr>
          <w:lang w:eastAsia="ja-JP"/>
        </w:rPr>
        <w:t>O&amp;M</w:t>
      </w:r>
      <w:r>
        <w:rPr>
          <w:lang w:eastAsia="ja-JP"/>
        </w:rPr>
        <w:tab/>
      </w:r>
      <w:r>
        <w:rPr>
          <w:lang w:eastAsia="ja-JP"/>
        </w:rPr>
        <w:tab/>
        <w:t>Observations and Measurements</w:t>
      </w:r>
      <w:ins w:id="530" w:author="Grellet Sylvain" w:date="2021-06-17T15:56:00Z">
        <w:r w:rsidR="00020E72">
          <w:rPr>
            <w:lang w:eastAsia="ja-JP"/>
          </w:rPr>
          <w:t xml:space="preserve"> (ISO 19156:2011)</w:t>
        </w:r>
      </w:ins>
    </w:p>
    <w:p w14:paraId="15E4B3B3" w14:textId="1305E29C" w:rsidR="00020E72" w:rsidRDefault="00020E72" w:rsidP="00020E72">
      <w:pPr>
        <w:rPr>
          <w:ins w:id="531" w:author="Grellet Sylvain" w:date="2021-06-17T15:56:00Z"/>
          <w:lang w:eastAsia="ja-JP"/>
        </w:rPr>
      </w:pPr>
      <w:ins w:id="532" w:author="Grellet Sylvain" w:date="2021-06-17T15:56:00Z">
        <w:r>
          <w:rPr>
            <w:lang w:eastAsia="ja-JP"/>
          </w:rPr>
          <w:t>OMS</w:t>
        </w:r>
        <w:r>
          <w:rPr>
            <w:lang w:eastAsia="ja-JP"/>
          </w:rPr>
          <w:tab/>
        </w:r>
        <w:r>
          <w:rPr>
            <w:lang w:eastAsia="ja-JP"/>
          </w:rPr>
          <w:tab/>
        </w:r>
        <w:r w:rsidRPr="00020E72">
          <w:rPr>
            <w:lang w:eastAsia="ja-JP"/>
          </w:rPr>
          <w:t>Observations, measurements and samples</w:t>
        </w:r>
        <w:r>
          <w:rPr>
            <w:lang w:eastAsia="ja-JP"/>
          </w:rPr>
          <w:t xml:space="preserve"> (this current version of ISO 19156)</w:t>
        </w:r>
      </w:ins>
    </w:p>
    <w:p w14:paraId="6879AD70" w14:textId="45EC50CD" w:rsidR="00020E72" w:rsidDel="00020E72" w:rsidRDefault="00020E72" w:rsidP="00CE109A">
      <w:pPr>
        <w:rPr>
          <w:del w:id="533" w:author="Grellet Sylvain" w:date="2021-06-17T15:56:00Z"/>
          <w:lang w:eastAsia="ja-JP"/>
        </w:rPr>
      </w:pP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lastRenderedPageBreak/>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 xml:space="preserve">OGC </w:t>
      </w:r>
      <w:proofErr w:type="spellStart"/>
      <w:r>
        <w:rPr>
          <w:lang w:eastAsia="ja-JP"/>
        </w:rPr>
        <w:t>SensorThings</w:t>
      </w:r>
      <w:proofErr w:type="spellEnd"/>
      <w:r>
        <w:rPr>
          <w:lang w:eastAsia="ja-JP"/>
        </w:rPr>
        <w:t xml:space="preserve">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534" w:name="_Toc72768851"/>
      <w:r>
        <w:t>Schema language</w:t>
      </w:r>
      <w:bookmarkEnd w:id="534"/>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1EA47FFF" w:rsidR="00CE109A" w:rsidRDefault="00CE109A" w:rsidP="00CE109A">
      <w:pPr>
        <w:rPr>
          <w:lang w:eastAsia="ja-JP"/>
        </w:rPr>
      </w:pPr>
      <w:r>
        <w:rPr>
          <w:lang w:eastAsia="ja-JP"/>
        </w:rPr>
        <w:t xml:space="preserve">The UML in Abstract Core and Basic packages is conformant with the profile described in </w:t>
      </w:r>
      <w:ins w:id="535" w:author="Katharina Schleidt" w:date="2021-04-21T16:55:00Z">
        <w:r w:rsidR="000F44D4" w:rsidRPr="000F44D4">
          <w:rPr>
            <w:lang w:eastAsia="ja-JP"/>
          </w:rPr>
          <w:t>ISO 19136-1:2020</w:t>
        </w:r>
      </w:ins>
      <w:del w:id="536" w:author="Katharina Schleidt" w:date="2021-04-21T16:55:00Z">
        <w:r w:rsidDel="000F44D4">
          <w:rPr>
            <w:lang w:eastAsia="ja-JP"/>
          </w:rPr>
          <w:delText>ISO 19136:2007</w:delText>
        </w:r>
      </w:del>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537" w:name="_Toc72768852"/>
      <w:r>
        <w:t>Model element names</w:t>
      </w:r>
      <w:bookmarkEnd w:id="53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538" w:name="_Toc72768853"/>
      <w:r>
        <w:t>Requirements and recommendations</w:t>
      </w:r>
      <w:bookmarkEnd w:id="53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EE31751" w:rsidR="00CE109A" w:rsidRPr="00CE109A" w:rsidRDefault="00CE109A" w:rsidP="00FF42B7">
      <w:pPr>
        <w:tabs>
          <w:tab w:val="clear" w:pos="403"/>
          <w:tab w:val="left" w:pos="400"/>
          <w:tab w:val="left" w:pos="560"/>
        </w:tabs>
        <w:spacing w:before="240"/>
        <w:rPr>
          <w:shd w:val="clear" w:color="auto" w:fill="93C47D"/>
        </w:rPr>
      </w:pPr>
      <w:r w:rsidRPr="00FF42B7">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del w:id="539" w:author="Katharina Schleidt" w:date="2021-04-18T20:28:00Z">
        <w:r w:rsidRPr="00FF42B7" w:rsidDel="005C46DD">
          <w:delText xml:space="preserve">In the description of the convention right after the </w:delText>
        </w:r>
        <w:r w:rsidRPr="00FF42B7" w:rsidDel="005C46DD">
          <w:rPr>
            <w:b/>
          </w:rPr>
          <w:delText>/req/{pkg}/</w:delText>
        </w:r>
        <w:r w:rsidRPr="00FF42B7" w:rsidDel="005C46DD">
          <w:rPr>
            <w:i/>
          </w:rPr>
          <w:delText xml:space="preserve"> </w:delText>
        </w:r>
        <w:r w:rsidRPr="00FF42B7" w:rsidDel="005C46DD">
          <w:delText>part has been removed to ease reading.</w:delText>
        </w:r>
      </w:del>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lastRenderedPageBreak/>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ins w:id="540" w:author="Katharina Schleidt" w:date="2021-04-18T20:28:00Z">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ins>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pPr>
        <w:rPr>
          <w:ins w:id="541" w:author="Katharina Schleidt" w:date="2021-04-18T20:29:00Z"/>
        </w:rPr>
      </w:pPr>
      <w:ins w:id="542" w:author="Katharina Schleidt" w:date="2021-04-18T20:29:00Z">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ins>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pPr>
        <w:rPr>
          <w:ins w:id="543" w:author="Katharina Schleidt" w:date="2021-06-07T12:32:00Z"/>
        </w:rPr>
      </w:pPr>
      <w:ins w:id="544" w:author="Katharina Schleidt" w:date="2021-06-07T12:32:00Z">
        <w:r>
          <w:t>Please note that the i</w:t>
        </w:r>
        <w:r w:rsidRPr="005438D7">
          <w:t xml:space="preserve">ndividual requirements are case sensitive, following UML </w:t>
        </w:r>
      </w:ins>
      <w:ins w:id="545" w:author="Katharina Schleidt" w:date="2021-06-07T12:33:00Z">
        <w:r>
          <w:t xml:space="preserve">naming conventions. Requirements pertaining to classes contain the class name in </w:t>
        </w:r>
        <w:proofErr w:type="spellStart"/>
        <w:r>
          <w:t>UpperCamelCase</w:t>
        </w:r>
        <w:proofErr w:type="spellEnd"/>
        <w:r>
          <w:t>, requirements pertaining to associations util</w:t>
        </w:r>
      </w:ins>
      <w:ins w:id="546" w:author="Katharina Schleidt" w:date="2021-06-07T12:34:00Z">
        <w:r>
          <w:t xml:space="preserve">ize the association role name in </w:t>
        </w:r>
        <w:proofErr w:type="spellStart"/>
        <w:r>
          <w:t>lowerCamelCase</w:t>
        </w:r>
        <w:proofErr w:type="spellEnd"/>
        <w:r>
          <w:t>.</w:t>
        </w:r>
      </w:ins>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547" w:name="_Toc72768854"/>
      <w:r>
        <w:t>Requirements classes</w:t>
      </w:r>
      <w:bookmarkEnd w:id="547"/>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lastRenderedPageBreak/>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548" w:name="_Toc72768855"/>
      <w:r>
        <w:t>Conformance classes</w:t>
      </w:r>
      <w:bookmarkEnd w:id="548"/>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lastRenderedPageBreak/>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549" w:name="_Ref52472430"/>
      <w:bookmarkStart w:id="550" w:name="_Toc72768856"/>
      <w:r>
        <w:t>Identifiers</w:t>
      </w:r>
      <w:bookmarkEnd w:id="549"/>
      <w:bookmarkEnd w:id="550"/>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5E2DB754"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del w:id="551" w:author="Katharina Schleidt" w:date="2021-04-18T20:17:00Z">
        <w:r w:rsidR="002E57C8" w:rsidRPr="002E57C8" w:rsidDel="00D3575B">
          <w:rPr>
            <w:b/>
            <w:bCs/>
          </w:rPr>
          <w:delText>reqN</w:delText>
        </w:r>
      </w:del>
      <w:ins w:id="552" w:author="Katharina Schleidt" w:date="2021-04-18T20:17:00Z">
        <w:r w:rsidR="00D3575B" w:rsidRPr="002E57C8">
          <w:rPr>
            <w:b/>
            <w:bCs/>
          </w:rPr>
          <w:t>re</w:t>
        </w:r>
      </w:ins>
      <w:ins w:id="553" w:author="Katharina Schleidt" w:date="2021-04-18T20:30:00Z">
        <w:r w:rsidR="005C46DD">
          <w:rPr>
            <w:b/>
            <w:bCs/>
          </w:rPr>
          <w:t>c</w:t>
        </w:r>
      </w:ins>
      <w:ins w:id="554" w:author="Katharina Schleidt" w:date="2021-04-18T20:17:00Z">
        <w:r w:rsidR="00D3575B">
          <w:rPr>
            <w:b/>
            <w:bCs/>
          </w:rPr>
          <w:t>O</w:t>
        </w:r>
      </w:ins>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rPr>
          <w:ins w:id="555" w:author="Katharina Schleidt" w:date="2021-04-18T19:59:00Z"/>
        </w:rPr>
      </w:pPr>
      <w:bookmarkStart w:id="556" w:name="_Toc353798250"/>
      <w:bookmarkStart w:id="557" w:name="_Toc72768857"/>
      <w:r w:rsidRPr="00247DE8">
        <w:t xml:space="preserve">Packaging, </w:t>
      </w:r>
      <w:r>
        <w:t>r</w:t>
      </w:r>
      <w:r w:rsidRPr="00247DE8">
        <w:t xml:space="preserve">equirements and </w:t>
      </w:r>
      <w:r>
        <w:t>d</w:t>
      </w:r>
      <w:r w:rsidRPr="00247DE8">
        <w:t>ependencies</w:t>
      </w:r>
      <w:bookmarkEnd w:id="556"/>
      <w:bookmarkEnd w:id="557"/>
    </w:p>
    <w:p w14:paraId="4E2829B4" w14:textId="36D3559C" w:rsidR="00393BE0" w:rsidRPr="00393BE0" w:rsidRDefault="00393BE0">
      <w:pPr>
        <w:pStyle w:val="Heading2"/>
        <w:pPrChange w:id="558" w:author="Katharina Schleidt" w:date="2021-04-18T19:59:00Z">
          <w:pPr>
            <w:pStyle w:val="Heading1"/>
            <w:numPr>
              <w:numId w:val="1"/>
            </w:numPr>
            <w:tabs>
              <w:tab w:val="clear" w:pos="432"/>
            </w:tabs>
            <w:ind w:left="432" w:hanging="432"/>
          </w:pPr>
        </w:pPrChange>
      </w:pPr>
      <w:bookmarkStart w:id="559" w:name="_Toc72768858"/>
      <w:ins w:id="560" w:author="Katharina Schleidt" w:date="2021-04-18T19:59:00Z">
        <w:r>
          <w:t>Requirements</w:t>
        </w:r>
      </w:ins>
      <w:bookmarkEnd w:id="559"/>
    </w:p>
    <w:p w14:paraId="6E81DB35" w14:textId="40C676D3" w:rsidR="001A33D0" w:rsidRDefault="00247DE8">
      <w:pPr>
        <w:pStyle w:val="Heading3"/>
        <w:pPrChange w:id="561" w:author="Katharina Schleidt" w:date="2021-04-18T19:59:00Z">
          <w:pPr>
            <w:pStyle w:val="Heading2"/>
          </w:pPr>
        </w:pPrChange>
      </w:pPr>
      <w:r>
        <w:t>R</w:t>
      </w:r>
      <w:r w:rsidRPr="00247DE8">
        <w:t xml:space="preserve">equirement and </w:t>
      </w:r>
      <w:r>
        <w:t>c</w:t>
      </w:r>
      <w:r w:rsidRPr="00247DE8">
        <w:t xml:space="preserve">onformance </w:t>
      </w:r>
      <w:r>
        <w:t>class s</w:t>
      </w:r>
      <w:r w:rsidRPr="00247DE8">
        <w:t>tructure</w:t>
      </w:r>
    </w:p>
    <w:p w14:paraId="12F12A6C" w14:textId="6A1C5987" w:rsidR="002E57C8" w:rsidRDefault="002E57C8" w:rsidP="002E57C8">
      <w:pPr>
        <w:rPr>
          <w:lang w:eastAsia="ja-JP"/>
        </w:rPr>
      </w:pPr>
      <w:r>
        <w:rPr>
          <w:lang w:eastAsia="ja-JP"/>
        </w:rPr>
        <w:t>As O</w:t>
      </w:r>
      <w:del w:id="562" w:author="Grellet Sylvain" w:date="2021-06-17T17:10:00Z">
        <w:r w:rsidDel="00B63E0B">
          <w:rPr>
            <w:lang w:eastAsia="ja-JP"/>
          </w:rPr>
          <w:delText>&amp;</w:delText>
        </w:r>
      </w:del>
      <w:r>
        <w:rPr>
          <w:lang w:eastAsia="ja-JP"/>
        </w:rPr>
        <w:t>M</w:t>
      </w:r>
      <w:ins w:id="563" w:author="Grellet Sylvain" w:date="2021-06-17T17:10:00Z">
        <w:r w:rsidR="00B63E0B">
          <w:rPr>
            <w:lang w:eastAsia="ja-JP"/>
          </w:rPr>
          <w:t>S</w:t>
        </w:r>
      </w:ins>
      <w:r>
        <w:rPr>
          <w:lang w:eastAsia="ja-JP"/>
        </w:rPr>
        <w:t xml:space="preserve"> implementations often seamlessly integrate with existing data ecosystems, a very flexible requirements and conformance structure is defined. It enables users to selectively mix and match elements as required for their purposes from the O</w:t>
      </w:r>
      <w:del w:id="564" w:author="Grellet Sylvain" w:date="2021-06-17T17:10:00Z">
        <w:r w:rsidDel="00B63E0B">
          <w:rPr>
            <w:lang w:eastAsia="ja-JP"/>
          </w:rPr>
          <w:delText>&amp;</w:delText>
        </w:r>
      </w:del>
      <w:r>
        <w:rPr>
          <w:lang w:eastAsia="ja-JP"/>
        </w:rPr>
        <w:t>M</w:t>
      </w:r>
      <w:ins w:id="565" w:author="Grellet Sylvain" w:date="2021-06-17T17:10:00Z">
        <w:r w:rsidR="00B63E0B">
          <w:rPr>
            <w:lang w:eastAsia="ja-JP"/>
          </w:rPr>
          <w:t>S</w:t>
        </w:r>
      </w:ins>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lastRenderedPageBreak/>
        <w:t>For this purpose, a fine grained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13D9093D"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this concept was only included as a </w:t>
      </w:r>
      <w:proofErr w:type="spellStart"/>
      <w:r>
        <w:rPr>
          <w:lang w:eastAsia="ja-JP"/>
        </w:rPr>
        <w:t>metaclass</w:t>
      </w:r>
      <w:proofErr w:type="spellEnd"/>
      <w:r>
        <w:rPr>
          <w:lang w:eastAsia="ja-JP"/>
        </w:rPr>
        <w:t>, with the assumption that a reference to an existing code list will be provided. Within the current O</w:t>
      </w:r>
      <w:del w:id="566" w:author="Grellet Sylvain" w:date="2021-06-17T17:10:00Z">
        <w:r w:rsidDel="00B63E0B">
          <w:rPr>
            <w:lang w:eastAsia="ja-JP"/>
          </w:rPr>
          <w:delText>&amp;</w:delText>
        </w:r>
      </w:del>
      <w:r>
        <w:rPr>
          <w:lang w:eastAsia="ja-JP"/>
        </w:rPr>
        <w:t>M</w:t>
      </w:r>
      <w:ins w:id="567" w:author="Grellet Sylvain" w:date="2021-06-17T17:10:00Z">
        <w:r w:rsidR="00B63E0B">
          <w:rPr>
            <w:lang w:eastAsia="ja-JP"/>
          </w:rPr>
          <w:t>S</w:t>
        </w:r>
      </w:ins>
      <w:r>
        <w:rPr>
          <w:lang w:eastAsia="ja-JP"/>
        </w:rPr>
        <w:t xml:space="preserve"> Model, the observable property has been upgraded to a </w:t>
      </w:r>
      <w:proofErr w:type="spellStart"/>
      <w:r>
        <w:rPr>
          <w:lang w:eastAsia="ja-JP"/>
        </w:rPr>
        <w:t>featureType</w:t>
      </w:r>
      <w:proofErr w:type="spellEnd"/>
      <w:r>
        <w:rPr>
          <w:lang w:eastAsia="ja-JP"/>
        </w:rPr>
        <w:t>, as emerging requirements show the need for a more detailed model for this concept. Simultaneously, other communities such as the Research Data Alliance (RDA) are also working on observable property models. The same rationale can be applied to most concepts from the O</w:t>
      </w:r>
      <w:del w:id="568" w:author="Grellet Sylvain" w:date="2021-06-17T17:11:00Z">
        <w:r w:rsidDel="00B63E0B">
          <w:rPr>
            <w:lang w:eastAsia="ja-JP"/>
          </w:rPr>
          <w:delText>&amp;</w:delText>
        </w:r>
      </w:del>
      <w:r>
        <w:rPr>
          <w:lang w:eastAsia="ja-JP"/>
        </w:rPr>
        <w:t>M</w:t>
      </w:r>
      <w:ins w:id="569" w:author="Grellet Sylvain" w:date="2021-06-17T17:11:00Z">
        <w:r w:rsidR="00B63E0B">
          <w:rPr>
            <w:lang w:eastAsia="ja-JP"/>
          </w:rPr>
          <w:t>S</w:t>
        </w:r>
      </w:ins>
      <w:r>
        <w:rPr>
          <w:lang w:eastAsia="ja-JP"/>
        </w:rPr>
        <w:t xml:space="preserve"> Model</w:t>
      </w:r>
      <w:del w:id="570" w:author="Grellet Sylvain" w:date="2021-06-17T17:11:00Z">
        <w:r w:rsidDel="00B63E0B">
          <w:rPr>
            <w:lang w:eastAsia="ja-JP"/>
          </w:rPr>
          <w:delText>s</w:delText>
        </w:r>
      </w:del>
      <w:r>
        <w:rPr>
          <w:lang w:eastAsia="ja-JP"/>
        </w:rPr>
        <w:t>.</w:t>
      </w:r>
    </w:p>
    <w:p w14:paraId="4074E357" w14:textId="31B3EDF2" w:rsidR="002E57C8" w:rsidRDefault="002E57C8" w:rsidP="002E57C8">
      <w:pPr>
        <w:rPr>
          <w:lang w:eastAsia="ja-JP"/>
        </w:rPr>
      </w:pPr>
      <w:r>
        <w:rPr>
          <w:lang w:eastAsia="ja-JP"/>
        </w:rPr>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571"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571"/>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572"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572"/>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7777777" w:rsidR="00393BE0" w:rsidRDefault="00247DE8" w:rsidP="00920189">
      <w:pPr>
        <w:pStyle w:val="Heading2"/>
        <w:rPr>
          <w:ins w:id="573" w:author="Katharina Schleidt" w:date="2021-04-18T20:00:00Z"/>
        </w:rPr>
      </w:pPr>
      <w:del w:id="574" w:author="Katharina Schleidt" w:date="2021-04-18T20:00:00Z">
        <w:r w:rsidDel="00393BE0">
          <w:delText xml:space="preserve">UML </w:delText>
        </w:r>
      </w:del>
      <w:bookmarkStart w:id="575" w:name="_Toc72768859"/>
      <w:ins w:id="576" w:author="Katharina Schleidt" w:date="2021-04-18T20:00:00Z">
        <w:r w:rsidR="00393BE0">
          <w:t>UML</w:t>
        </w:r>
        <w:bookmarkEnd w:id="575"/>
      </w:ins>
    </w:p>
    <w:p w14:paraId="7180BC3F" w14:textId="0AD4F418" w:rsidR="00247DE8" w:rsidRDefault="00393BE0">
      <w:pPr>
        <w:pStyle w:val="Heading3"/>
        <w:pPrChange w:id="577" w:author="Katharina Schleidt" w:date="2021-04-18T20:00:00Z">
          <w:pPr>
            <w:pStyle w:val="Heading2"/>
          </w:pPr>
        </w:pPrChange>
      </w:pPr>
      <w:ins w:id="578" w:author="Katharina Schleidt" w:date="2021-04-18T20:00:00Z">
        <w:r>
          <w:t xml:space="preserve">UML </w:t>
        </w:r>
      </w:ins>
      <w:r w:rsidR="00247DE8">
        <w:t>package structure</w:t>
      </w:r>
    </w:p>
    <w:p w14:paraId="13AC86C3" w14:textId="0CC86428" w:rsidR="003A5DDA" w:rsidRDefault="003A5DDA" w:rsidP="003A5DDA">
      <w:pPr>
        <w:rPr>
          <w:lang w:eastAsia="ja-JP"/>
        </w:rPr>
      </w:pPr>
      <w:r>
        <w:rPr>
          <w:lang w:eastAsia="ja-JP"/>
        </w:rPr>
        <w:t>O</w:t>
      </w:r>
      <w:del w:id="579" w:author="Grellet Sylvain" w:date="2021-06-17T17:11:00Z">
        <w:r w:rsidDel="00130432">
          <w:rPr>
            <w:lang w:eastAsia="ja-JP"/>
          </w:rPr>
          <w:delText>&amp;</w:delText>
        </w:r>
      </w:del>
      <w:r>
        <w:rPr>
          <w:lang w:eastAsia="ja-JP"/>
        </w:rPr>
        <w:t>M</w:t>
      </w:r>
      <w:ins w:id="580" w:author="Grellet Sylvain" w:date="2021-06-17T17:11:00Z">
        <w:r w:rsidR="00130432">
          <w:rPr>
            <w:lang w:eastAsia="ja-JP"/>
          </w:rPr>
          <w:t>S</w:t>
        </w:r>
      </w:ins>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3A5EA1CF" w:rsidR="003A5DDA" w:rsidRDefault="003A5DDA">
      <w:pPr>
        <w:pStyle w:val="ListParagraph"/>
        <w:numPr>
          <w:ilvl w:val="0"/>
          <w:numId w:val="8"/>
        </w:numPr>
        <w:contextualSpacing w:val="0"/>
        <w:jc w:val="both"/>
        <w:rPr>
          <w:lang w:eastAsia="ja-JP"/>
        </w:rPr>
        <w:pPrChange w:id="581" w:author="Grellet Sylvain" w:date="2021-06-17T15:46:00Z">
          <w:pPr>
            <w:pStyle w:val="ListParagraph"/>
            <w:numPr>
              <w:numId w:val="8"/>
            </w:numPr>
            <w:ind w:hanging="360"/>
            <w:contextualSpacing w:val="0"/>
          </w:pPr>
        </w:pPrChange>
      </w:pPr>
      <w:r w:rsidRPr="003A5DDA">
        <w:rPr>
          <w:b/>
          <w:bCs/>
          <w:lang w:eastAsia="ja-JP"/>
        </w:rPr>
        <w:t>Conceptual</w:t>
      </w:r>
      <w:r>
        <w:rPr>
          <w:lang w:eastAsia="ja-JP"/>
        </w:rPr>
        <w:t xml:space="preserve">: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w:t>
      </w:r>
      <w:del w:id="582" w:author="Grellet Sylvain" w:date="2021-06-17T15:42:00Z">
        <w:r w:rsidDel="00C44FEC">
          <w:rPr>
            <w:lang w:eastAsia="ja-JP"/>
          </w:rPr>
          <w:delText xml:space="preserve">Observations &amp; Measurements </w:delText>
        </w:r>
      </w:del>
      <w:ins w:id="583" w:author="Grellet Sylvain" w:date="2021-06-17T15:42:00Z">
        <w:r w:rsidR="00C44FEC" w:rsidRPr="00C44FEC">
          <w:rPr>
            <w:lang w:eastAsia="ja-JP"/>
          </w:rPr>
          <w:t>Observations, measurements and samples</w:t>
        </w:r>
        <w:r w:rsidR="00C44FEC">
          <w:rPr>
            <w:lang w:eastAsia="ja-JP"/>
          </w:rPr>
          <w:t xml:space="preserve"> </w:t>
        </w:r>
      </w:ins>
      <w:r>
        <w:rPr>
          <w:lang w:eastAsia="ja-JP"/>
        </w:rPr>
        <w:t>Model do provide concepts sharing the same semantic meaning as the concepts from the Conceptual Models;</w:t>
      </w:r>
    </w:p>
    <w:p w14:paraId="7D9C68A5" w14:textId="3684945F" w:rsidR="003A5DDA" w:rsidRDefault="003A5DDA">
      <w:pPr>
        <w:pStyle w:val="ListParagraph"/>
        <w:numPr>
          <w:ilvl w:val="0"/>
          <w:numId w:val="8"/>
        </w:numPr>
        <w:ind w:left="714" w:hanging="357"/>
        <w:contextualSpacing w:val="0"/>
        <w:jc w:val="both"/>
        <w:rPr>
          <w:lang w:eastAsia="ja-JP"/>
        </w:rPr>
        <w:pPrChange w:id="584" w:author="Grellet Sylvain" w:date="2021-06-17T15:46:00Z">
          <w:pPr>
            <w:pStyle w:val="ListParagraph"/>
            <w:numPr>
              <w:numId w:val="8"/>
            </w:numPr>
            <w:ind w:left="714" w:hanging="357"/>
            <w:contextualSpacing w:val="0"/>
          </w:pPr>
        </w:pPrChange>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have been provided following the semantic structure of the Conceptual model (</w:t>
      </w:r>
      <w:proofErr w:type="spellStart"/>
      <w:r>
        <w:rPr>
          <w:lang w:eastAsia="ja-JP"/>
        </w:rPr>
        <w:t>i.e</w:t>
      </w:r>
      <w:proofErr w:type="spellEnd"/>
      <w:r>
        <w:rPr>
          <w:lang w:eastAsia="ja-JP"/>
        </w:rPr>
        <w:t>: realizing the interfaces provided by the Conceptual</w:t>
      </w:r>
      <w:ins w:id="585" w:author="Katharina Schleidt" w:date="2021-04-18T20:32:00Z">
        <w:r w:rsidR="005C46DD">
          <w:rPr>
            <w:lang w:eastAsia="ja-JP"/>
          </w:rPr>
          <w:t xml:space="preserve"> </w:t>
        </w:r>
        <w:r w:rsidR="005C46DD" w:rsidRPr="005C46DD">
          <w:rPr>
            <w:lang w:eastAsia="ja-JP"/>
          </w:rPr>
          <w:t>Model Packages</w:t>
        </w:r>
      </w:ins>
      <w:r>
        <w:rPr>
          <w:lang w:eastAsia="ja-JP"/>
        </w:rPr>
        <w:t xml:space="preserve">). A consistent approach to metadata provision </w:t>
      </w:r>
      <w:ins w:id="586" w:author="Katharina Schleidt" w:date="2021-04-18T20:32:00Z">
        <w:r w:rsidR="00953EFA" w:rsidRPr="00953EFA">
          <w:rPr>
            <w:lang w:eastAsia="ja-JP"/>
          </w:rPr>
          <w:t>has been introduced</w:t>
        </w:r>
      </w:ins>
      <w:del w:id="587" w:author="Katharina Schleidt" w:date="2021-04-18T20:32:00Z">
        <w:r w:rsidDel="00953EFA">
          <w:rPr>
            <w:lang w:eastAsia="ja-JP"/>
          </w:rPr>
          <w:delText>introduced</w:delText>
        </w:r>
      </w:del>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ins w:id="588" w:author="Katharina Schleidt" w:date="2021-04-18T20:33:00Z">
        <w:r w:rsidR="00953EFA" w:rsidRPr="00953EFA">
          <w:rPr>
            <w:lang w:eastAsia="ja-JP"/>
          </w:rPr>
          <w:t>greater implementation flexibility</w:t>
        </w:r>
      </w:ins>
      <w:del w:id="589" w:author="Katharina Schleidt" w:date="2021-04-18T20:33:00Z">
        <w:r w:rsidDel="00953EFA">
          <w:rPr>
            <w:lang w:eastAsia="ja-JP"/>
          </w:rPr>
          <w:delText>greater flexibility of implementation</w:delText>
        </w:r>
      </w:del>
      <w:r>
        <w:rPr>
          <w:lang w:eastAsia="ja-JP"/>
        </w:rPr>
        <w:t>. The Abstract Core Model Packages are foreseen for the creation of domain models providing an Abstract Core ready for Extension;</w:t>
      </w:r>
    </w:p>
    <w:p w14:paraId="3D67819B" w14:textId="516F7E11" w:rsidR="002E57C8" w:rsidRPr="002E57C8" w:rsidRDefault="003A5DDA">
      <w:pPr>
        <w:pStyle w:val="ListParagraph"/>
        <w:numPr>
          <w:ilvl w:val="0"/>
          <w:numId w:val="8"/>
        </w:numPr>
        <w:ind w:left="714" w:hanging="357"/>
        <w:contextualSpacing w:val="0"/>
        <w:jc w:val="both"/>
        <w:rPr>
          <w:lang w:eastAsia="ja-JP"/>
        </w:rPr>
        <w:pPrChange w:id="590" w:author="Grellet Sylvain" w:date="2021-06-17T15:46:00Z">
          <w:pPr>
            <w:pStyle w:val="ListParagraph"/>
            <w:numPr>
              <w:numId w:val="8"/>
            </w:numPr>
            <w:ind w:left="714" w:hanging="357"/>
            <w:contextualSpacing w:val="0"/>
          </w:pPr>
        </w:pPrChange>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5EF4A8AA"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591" w:author="Grellet Sylvain" w:date="2021-06-17T15:57:00Z">
        <w:r w:rsidR="00DD3CBC" w:rsidDel="00174114">
          <w:rPr>
            <w:lang w:eastAsia="ja-JP"/>
          </w:rPr>
          <w:delText xml:space="preserve">Observations and measurements </w:delText>
        </w:r>
      </w:del>
      <w:ins w:id="592" w:author="Grellet Sylvain" w:date="2021-06-17T15:57:00Z">
        <w:r w:rsidR="00174114" w:rsidRPr="00174114">
          <w:rPr>
            <w:lang w:eastAsia="ja-JP"/>
          </w:rPr>
          <w:t>Observations, measurements and samples</w:t>
        </w:r>
        <w:r w:rsidR="00174114">
          <w:rPr>
            <w:lang w:eastAsia="ja-JP"/>
          </w:rPr>
          <w:t xml:space="preserve"> </w:t>
        </w:r>
      </w:ins>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593"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593"/>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594"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594"/>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595" w:name="_Toc72768860"/>
      <w:r>
        <w:t>Note o</w:t>
      </w:r>
      <w:r w:rsidR="00AF32F1">
        <w:t>n</w:t>
      </w:r>
      <w:r>
        <w:t xml:space="preserve"> the u</w:t>
      </w:r>
      <w:r w:rsidR="00247DE8">
        <w:t>se of Any</w:t>
      </w:r>
      <w:bookmarkEnd w:id="595"/>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r>
        <w:rPr>
          <w:lang w:eastAsia="ja-JP"/>
        </w:rPr>
        <w:t>owl:Thing</w:t>
      </w:r>
      <w:proofErr w:type="spell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w:t>
      </w:r>
      <w:proofErr w:type="spellStart"/>
      <w:r>
        <w:rPr>
          <w:lang w:eastAsia="ja-JP"/>
        </w:rPr>
        <w:t>SensorThings</w:t>
      </w:r>
      <w:proofErr w:type="spellEnd"/>
      <w:r>
        <w:rPr>
          <w:lang w:eastAsia="ja-JP"/>
        </w:rPr>
        <w:t xml:space="preserve"> deployment: </w:t>
      </w:r>
      <w:hyperlink r:id="rId36" w:history="1">
        <w:r w:rsidR="00944710" w:rsidRPr="006E508A">
          <w:rPr>
            <w:rStyle w:val="Hyperlink"/>
            <w:lang w:val="en-GB" w:eastAsia="ja-JP"/>
          </w:rPr>
          <w:t>https://lubw-frost.docker01.ilt-dmz.iosb.fraunhofer.de/v1.1/Locations(269)</w:t>
        </w:r>
      </w:hyperlink>
    </w:p>
    <w:p w14:paraId="04A3F7C6" w14:textId="10369738"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596"/>
      <w:r>
        <w:rPr>
          <w:lang w:eastAsia="ja-JP"/>
        </w:rPr>
        <w:t>Metadata</w:t>
      </w:r>
      <w:commentRangeEnd w:id="596"/>
      <w:r w:rsidR="00621028">
        <w:rPr>
          <w:rStyle w:val="CommentReference"/>
        </w:rPr>
        <w:commentReference w:id="596"/>
      </w:r>
      <w:r>
        <w:rPr>
          <w:lang w:eastAsia="ja-JP"/>
        </w:rPr>
        <w:t xml:space="preserve">: </w:t>
      </w:r>
      <w:ins w:id="597" w:author="Katharina Schleidt" w:date="2021-04-21T15:02:00Z">
        <w:r w:rsidR="005F4F8B" w:rsidRPr="005F4F8B">
          <w:t>https://inspire-geoportal.ec.europa.eu/resources/INSPIRE-61494ff5-6fad-11e8-b649-52540023a883_20210415-080302/services/1/PullResults/701-750/43.iso19139.xml</w:t>
        </w:r>
      </w:ins>
      <w:del w:id="598" w:author="Katharina Schleidt" w:date="2021-04-21T15:02:00Z">
        <w:r w:rsidR="00B01162" w:rsidDel="005F4F8B">
          <w:fldChar w:fldCharType="begin"/>
        </w:r>
        <w:r w:rsidR="00B01162" w:rsidDel="005F4F8B">
          <w:delInstrText xml:space="preserve"> HYPERLINK "https://inspire-geoportal.ec.europa.eu/resources/INSPIRE-61494ff5-6fad-11e8-b649-52540023a883_20200903-065202/services/1/PullResults/601-650/31.iso19139.xml" </w:delInstrText>
        </w:r>
        <w:r w:rsidR="00B01162" w:rsidDel="005F4F8B">
          <w:fldChar w:fldCharType="separate"/>
        </w:r>
        <w:r w:rsidR="00944710" w:rsidRPr="006E508A" w:rsidDel="005F4F8B">
          <w:rPr>
            <w:rStyle w:val="Hyperlink"/>
            <w:lang w:val="en-GB" w:eastAsia="ja-JP"/>
          </w:rPr>
          <w:delText>https://inspire-geoportal.ec.europa.eu/resources/INSPIRE-61494ff5-6fad-11e8-b649-52540023a883_20200903-065202/services/1/PullResults/601-650/31.iso19139.xml</w:delText>
        </w:r>
        <w:r w:rsidR="00B01162" w:rsidDel="005F4F8B">
          <w:rPr>
            <w:rStyle w:val="Hyperlink"/>
            <w:lang w:val="en-GB" w:eastAsia="ja-JP"/>
          </w:rPr>
          <w:fldChar w:fldCharType="end"/>
        </w:r>
      </w:del>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Borehole :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station :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segment :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4835ECC7" w:rsidR="00CE109A" w:rsidRDefault="001B2AFB" w:rsidP="00220B53">
      <w:pPr>
        <w:pStyle w:val="ListParagraph"/>
        <w:numPr>
          <w:ilvl w:val="0"/>
          <w:numId w:val="9"/>
        </w:numPr>
        <w:rPr>
          <w:lang w:eastAsia="ja-JP"/>
        </w:rPr>
      </w:pPr>
      <w:r>
        <w:rPr>
          <w:lang w:eastAsia="ja-JP"/>
        </w:rPr>
        <w:t>O</w:t>
      </w:r>
      <w:del w:id="599" w:author="Grellet Sylvain" w:date="2021-06-17T17:11:00Z">
        <w:r w:rsidDel="00130432">
          <w:rPr>
            <w:lang w:eastAsia="ja-JP"/>
          </w:rPr>
          <w:delText>&amp;</w:delText>
        </w:r>
      </w:del>
      <w:r>
        <w:rPr>
          <w:lang w:eastAsia="ja-JP"/>
        </w:rPr>
        <w:t>M</w:t>
      </w:r>
      <w:ins w:id="600" w:author="Grellet Sylvain" w:date="2021-06-17T17:11:00Z">
        <w:r w:rsidR="00130432">
          <w:rPr>
            <w:lang w:eastAsia="ja-JP"/>
          </w:rPr>
          <w:t>S</w:t>
        </w:r>
      </w:ins>
      <w:r>
        <w:rPr>
          <w:lang w:eastAsia="ja-JP"/>
        </w:rPr>
        <w:t xml:space="preserve"> </w:t>
      </w:r>
      <w:proofErr w:type="spellStart"/>
      <w:r>
        <w:rPr>
          <w:lang w:eastAsia="ja-JP"/>
        </w:rPr>
        <w:t>MaterialSample</w:t>
      </w:r>
      <w:proofErr w:type="spellEnd"/>
      <w:r>
        <w:rPr>
          <w:lang w:eastAsia="ja-JP"/>
        </w:rPr>
        <w:t xml:space="preserve"> -&gt; Reference to a rock sample :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601" w:name="_Toc353798251"/>
      <w:bookmarkStart w:id="602" w:name="_Toc72768861"/>
      <w:r w:rsidRPr="00920189">
        <w:t>Fundamental characteristics of observations and samples (informative)</w:t>
      </w:r>
      <w:bookmarkEnd w:id="601"/>
      <w:bookmarkEnd w:id="602"/>
    </w:p>
    <w:p w14:paraId="4359B34D" w14:textId="62C77FAD" w:rsidR="00CE109A" w:rsidRDefault="00B125A5" w:rsidP="00114E5B">
      <w:pPr>
        <w:pStyle w:val="Heading2"/>
      </w:pPr>
      <w:bookmarkStart w:id="603" w:name="_Toc72768862"/>
      <w:r>
        <w:t>Observation schema</w:t>
      </w:r>
      <w:bookmarkEnd w:id="603"/>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(e.g.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77432B7D"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del w:id="604" w:author="Katharina Schleidt" w:date="2021-04-18T19:25:00Z">
        <w:r w:rsidRPr="00F24D49" w:rsidDel="001B02F3">
          <w:rPr>
            <w:lang w:eastAsia="ja-JP"/>
          </w:rPr>
          <w:delText>phenomenon</w:delText>
        </w:r>
      </w:del>
      <w:ins w:id="605" w:author="Katharina Schleidt" w:date="2021-04-18T19:25:00Z">
        <w:r w:rsidR="001B02F3">
          <w:rPr>
            <w:lang w:eastAsia="ja-JP"/>
          </w:rPr>
          <w:t>characteristic</w:t>
        </w:r>
      </w:ins>
      <w:r w:rsidRPr="00F24D49">
        <w:rPr>
          <w:lang w:eastAsia="ja-JP"/>
        </w:rPr>
        <w:t xml:space="preserve"> </w:t>
      </w:r>
      <w:commentRangeStart w:id="606"/>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606"/>
      <w:r w:rsidR="001B02F3">
        <w:rPr>
          <w:rStyle w:val="CommentReference"/>
        </w:rPr>
        <w:commentReference w:id="606"/>
      </w:r>
      <w:r w:rsidRPr="00F24D49">
        <w:rPr>
          <w:lang w:eastAsia="ja-JP"/>
        </w:rPr>
        <w:t>.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ins w:id="607" w:author="Katharina Schleidt" w:date="2021-04-18T19:52:00Z">
        <w:r w:rsidR="00054C95" w:rsidRPr="00054C95">
          <w:rPr>
            <w:lang w:eastAsia="ja-JP"/>
          </w:rPr>
          <w:t>; an observation is a property-value-provider for a feature-of-interest.</w:t>
        </w:r>
      </w:ins>
      <w:del w:id="608" w:author="Katharina Schleidt" w:date="2021-04-18T19:52:00Z">
        <w:r w:rsidRPr="00F24D49" w:rsidDel="00054C95">
          <w:rPr>
            <w:lang w:eastAsia="ja-JP"/>
          </w:rPr>
          <w:delText>.</w:delText>
        </w:r>
      </w:del>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1BFE4A4"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del w:id="609" w:author="Katharina Schleidt" w:date="2021-05-31T16:12:00Z">
        <w:r w:rsidDel="00897BB1">
          <w:rPr>
            <w:lang w:eastAsia="ja-JP"/>
          </w:rPr>
          <w:delText>that have been conventionally considered</w:delText>
        </w:r>
      </w:del>
      <w:ins w:id="610" w:author="Katharina Schleidt" w:date="2021-05-31T16:12:00Z">
        <w:r w:rsidR="00897BB1">
          <w:rPr>
            <w:lang w:eastAsia="ja-JP"/>
          </w:rPr>
          <w:t>commonly provided via catalogue services</w:t>
        </w:r>
      </w:ins>
      <w:r>
        <w:rPr>
          <w:lang w:eastAsia="ja-JP"/>
        </w:rPr>
        <w:t xml:space="preserve"> (e.g. ISO 19115 or other community agreed one).</w:t>
      </w:r>
    </w:p>
    <w:p w14:paraId="2485AE31" w14:textId="7E5F1ADA" w:rsidR="00114E5B" w:rsidRDefault="00114E5B" w:rsidP="00114E5B">
      <w:pPr>
        <w:pStyle w:val="Heading3"/>
      </w:pPr>
      <w:r w:rsidRPr="00114E5B">
        <w:t>Properties of an Observation</w:t>
      </w:r>
    </w:p>
    <w:p w14:paraId="4D86CF7F" w14:textId="7A0E559D" w:rsidR="00114E5B" w:rsidRDefault="00114E5B" w:rsidP="00114E5B">
      <w:pPr>
        <w:rPr>
          <w:ins w:id="611" w:author="Katharina Schleidt" w:date="2021-05-31T16:48:00Z"/>
          <w:lang w:eastAsia="ja-JP"/>
        </w:rPr>
      </w:pPr>
      <w:r>
        <w:rPr>
          <w:lang w:eastAsia="ja-JP"/>
        </w:rPr>
        <w:t xml:space="preserve">An observation results in a value being assigned to a </w:t>
      </w:r>
      <w:del w:id="612" w:author="Katharina Schleidt" w:date="2021-04-18T19:26:00Z">
        <w:r w:rsidDel="001B02F3">
          <w:rPr>
            <w:lang w:eastAsia="ja-JP"/>
          </w:rPr>
          <w:delText>phenomenon</w:delText>
        </w:r>
      </w:del>
      <w:ins w:id="613" w:author="Katharina Schleidt" w:date="2021-04-18T19:26:00Z">
        <w:r w:rsidR="001B02F3">
          <w:rPr>
            <w:lang w:eastAsia="ja-JP"/>
          </w:rPr>
          <w:t>characteristic</w:t>
        </w:r>
      </w:ins>
      <w:r>
        <w:rPr>
          <w:lang w:eastAsia="ja-JP"/>
        </w:rPr>
        <w:t xml:space="preserve">. The </w:t>
      </w:r>
      <w:del w:id="614" w:author="Katharina Schleidt" w:date="2021-04-18T19:26:00Z">
        <w:r w:rsidDel="001B02F3">
          <w:rPr>
            <w:lang w:eastAsia="ja-JP"/>
          </w:rPr>
          <w:delText>phenomenon</w:delText>
        </w:r>
      </w:del>
      <w:ins w:id="615" w:author="Katharina Schleidt" w:date="2021-04-18T19:26:00Z">
        <w:r w:rsidR="001B02F3">
          <w:rPr>
            <w:lang w:eastAsia="ja-JP"/>
          </w:rPr>
          <w:t>characteristic</w:t>
        </w:r>
      </w:ins>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w:t>
      </w:r>
      <w:del w:id="616" w:author="Katharina Schleidt" w:date="2021-04-18T20:01:00Z">
        <w:r w:rsidDel="00393BE0">
          <w:rPr>
            <w:lang w:eastAsia="ja-JP"/>
          </w:rPr>
          <w:delText xml:space="preserve">properties of the observation </w:delText>
        </w:r>
      </w:del>
      <w:r>
        <w:rPr>
          <w:lang w:eastAsia="ja-JP"/>
        </w:rPr>
        <w:t>properties of the observation provide context or metadata to support evaluation, interpretation and use of the result.</w:t>
      </w:r>
    </w:p>
    <w:p w14:paraId="190046D2" w14:textId="77777777" w:rsidR="0055579A" w:rsidRDefault="0055579A">
      <w:pPr>
        <w:keepNext/>
        <w:rPr>
          <w:ins w:id="617" w:author="Katharina Schleidt" w:date="2021-05-31T16:49:00Z"/>
        </w:rPr>
        <w:pPrChange w:id="618" w:author="Katharina Schleidt" w:date="2021-05-31T16:49:00Z">
          <w:pPr/>
        </w:pPrChange>
      </w:pPr>
      <w:ins w:id="619" w:author="Katharina Schleidt" w:date="2021-05-31T16:48:00Z">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ins>
    </w:p>
    <w:p w14:paraId="12F75D87" w14:textId="4A5B4F09" w:rsidR="0055579A" w:rsidRDefault="0055579A">
      <w:pPr>
        <w:pStyle w:val="Caption"/>
        <w:rPr>
          <w:lang w:eastAsia="ja-JP"/>
        </w:rPr>
        <w:pPrChange w:id="620" w:author="Katharina Schleidt" w:date="2021-05-31T16:49:00Z">
          <w:pPr/>
        </w:pPrChange>
      </w:pPr>
      <w:ins w:id="621" w:author="Katharina Schleidt" w:date="2021-05-31T16:49:00Z">
        <w:r>
          <w:t xml:space="preserve">Figure </w:t>
        </w:r>
        <w:r>
          <w:fldChar w:fldCharType="begin"/>
        </w:r>
        <w:r>
          <w:instrText xml:space="preserve"> SEQ Figure \* ARABIC </w:instrText>
        </w:r>
      </w:ins>
      <w:r>
        <w:fldChar w:fldCharType="separate"/>
      </w:r>
      <w:ins w:id="622" w:author="Katharina Schleidt" w:date="2021-05-31T16:49:00Z">
        <w:r>
          <w:rPr>
            <w:noProof/>
          </w:rPr>
          <w:t>4</w:t>
        </w:r>
        <w:r>
          <w:fldChar w:fldCharType="end"/>
        </w:r>
        <w:r>
          <w:t>: Properties of an Observation</w:t>
        </w:r>
      </w:ins>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ins w:id="623" w:author="Katharina Schleidt" w:date="2021-05-31T16:49:00Z">
        <w:r w:rsidR="0055579A">
          <w:rPr>
            <w:lang w:eastAsia="ja-JP"/>
          </w:rPr>
          <w:t xml:space="preserve">data </w:t>
        </w:r>
      </w:ins>
      <w:r>
        <w:rPr>
          <w:lang w:eastAsia="ja-JP"/>
        </w:rPr>
        <w:t>model</w:t>
      </w:r>
      <w:ins w:id="624" w:author="Katharina Schleidt" w:date="2021-05-31T16:49:00Z">
        <w:r w:rsidR="0055579A">
          <w:rPr>
            <w:lang w:eastAsia="ja-JP"/>
          </w:rPr>
          <w:t xml:space="preserve"> elaborated in this standard</w:t>
        </w:r>
      </w:ins>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ins w:id="625" w:author="Katharina Schleidt" w:date="2021-05-31T16:50:00Z">
        <w:r w:rsidR="0055579A">
          <w:rPr>
            <w:lang w:eastAsia="ja-JP"/>
          </w:rPr>
          <w:t xml:space="preserve">of an observation </w:t>
        </w:r>
      </w:ins>
      <w:r>
        <w:rPr>
          <w:lang w:eastAsia="ja-JP"/>
        </w:rPr>
        <w:t>is usually associated with the ultimate feature-of-interest.</w:t>
      </w:r>
    </w:p>
    <w:p w14:paraId="1903B850" w14:textId="64A97CAA" w:rsidR="00755923" w:rsidRDefault="00755923" w:rsidP="00755923">
      <w:pPr>
        <w:rPr>
          <w:lang w:eastAsia="ja-JP"/>
        </w:rPr>
      </w:pPr>
      <w:r>
        <w:rPr>
          <w:lang w:eastAsia="ja-JP"/>
        </w:rPr>
        <w:t xml:space="preserve">However, the location of the feature-of-interest may not be </w:t>
      </w:r>
      <w:del w:id="626" w:author="Katharina Schleidt" w:date="2021-05-31T16:50:00Z">
        <w:r w:rsidDel="0055579A">
          <w:rPr>
            <w:lang w:eastAsia="ja-JP"/>
          </w:rPr>
          <w:delText xml:space="preserve">trivially </w:delText>
        </w:r>
      </w:del>
      <w:ins w:id="627" w:author="Katharina Schleidt" w:date="2021-05-31T16:50:00Z">
        <w:r w:rsidR="0055579A">
          <w:rPr>
            <w:lang w:eastAsia="ja-JP"/>
          </w:rPr>
          <w:t xml:space="preserve">readily </w:t>
        </w:r>
      </w:ins>
      <w:r>
        <w:rPr>
          <w:lang w:eastAsia="ja-JP"/>
        </w:rPr>
        <w:t>available. For example</w:t>
      </w:r>
      <w:del w:id="628" w:author="Katharina Schleidt" w:date="2021-05-31T16:50:00Z">
        <w:r w:rsidDel="0055579A">
          <w:rPr>
            <w:lang w:eastAsia="ja-JP"/>
          </w:rPr>
          <w:delText xml:space="preserve">: </w:delText>
        </w:r>
      </w:del>
      <w:ins w:id="629" w:author="Katharina Schleidt" w:date="2021-05-31T16:50:00Z">
        <w:r w:rsidR="0055579A">
          <w:rPr>
            <w:lang w:eastAsia="ja-JP"/>
          </w:rPr>
          <w:t xml:space="preserve">, </w:t>
        </w:r>
      </w:ins>
      <w:r>
        <w:rPr>
          <w:lang w:eastAsia="ja-JP"/>
        </w:rPr>
        <w:t>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5DEAFA59" w:rsidR="00755923" w:rsidRDefault="00755923" w:rsidP="00755923">
      <w:pPr>
        <w:rPr>
          <w:lang w:eastAsia="ja-JP"/>
        </w:rPr>
      </w:pPr>
      <w:r>
        <w:rPr>
          <w:lang w:eastAsia="ja-JP"/>
        </w:rPr>
        <w:t xml:space="preserve">Other locations </w:t>
      </w:r>
      <w:del w:id="630" w:author="Katharina Schleidt" w:date="2021-05-31T16:52:00Z">
        <w:r w:rsidDel="0055579A">
          <w:rPr>
            <w:lang w:eastAsia="ja-JP"/>
          </w:rPr>
          <w:delText xml:space="preserve">appear </w:delText>
        </w:r>
      </w:del>
      <w:ins w:id="631" w:author="Katharina Schleidt" w:date="2021-05-31T16:52:00Z">
        <w:r w:rsidR="0055579A">
          <w:rPr>
            <w:lang w:eastAsia="ja-JP"/>
          </w:rPr>
          <w:t xml:space="preserve">may be relevant </w:t>
        </w:r>
      </w:ins>
      <w:r>
        <w:rPr>
          <w:lang w:eastAsia="ja-JP"/>
        </w:rPr>
        <w:t>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lastRenderedPageBreak/>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00950D20"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del w:id="632" w:author="Katharina Schleidt" w:date="2021-05-31T16:52:00Z">
        <w:r w:rsidRPr="00F24D49" w:rsidDel="0055579A">
          <w:rPr>
            <w:lang w:eastAsia="ja-JP"/>
          </w:rPr>
          <w:delText xml:space="preserve">a consequence of </w:delText>
        </w:r>
      </w:del>
      <w:ins w:id="633" w:author="Katharina Schleidt" w:date="2021-05-31T16:52:00Z">
        <w:r w:rsidR="0055579A">
          <w:rPr>
            <w:lang w:eastAsia="ja-JP"/>
          </w:rPr>
          <w:t xml:space="preserve">due to </w:t>
        </w:r>
      </w:ins>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7A9326F9" w:rsidR="00755923" w:rsidRDefault="00755923" w:rsidP="00755923">
      <w:pPr>
        <w:rPr>
          <w:lang w:eastAsia="ja-JP"/>
        </w:rPr>
      </w:pPr>
      <w:r>
        <w:rPr>
          <w:lang w:eastAsia="ja-JP"/>
        </w:rPr>
        <w:t xml:space="preserve">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del w:id="634" w:author="Katharina Schleidt" w:date="2021-05-31T16:53:00Z">
        <w:r w:rsidDel="0055579A">
          <w:rPr>
            <w:lang w:eastAsia="ja-JP"/>
          </w:rPr>
          <w:delText>a physical realization</w:delText>
        </w:r>
      </w:del>
      <w:ins w:id="635" w:author="Katharina Schleidt" w:date="2021-05-31T16:53:00Z">
        <w:r w:rsidR="0055579A">
          <w:rPr>
            <w:lang w:eastAsia="ja-JP"/>
          </w:rPr>
          <w:t>reality</w:t>
        </w:r>
      </w:ins>
      <w:r>
        <w:rPr>
          <w:lang w:eastAsia="ja-JP"/>
        </w:rPr>
        <w:t>, the result will typically be sampled discre</w:t>
      </w:r>
      <w:del w:id="636" w:author="Katharina Schleidt" w:date="2021-04-18T20:38:00Z">
        <w:r w:rsidDel="00953EFA">
          <w:rPr>
            <w:lang w:eastAsia="ja-JP"/>
          </w:rPr>
          <w:delText>e</w:delText>
        </w:r>
      </w:del>
      <w:r>
        <w:rPr>
          <w:lang w:eastAsia="ja-JP"/>
        </w:rPr>
        <w:t>t</w:t>
      </w:r>
      <w:ins w:id="637" w:author="Katharina Schleidt" w:date="2021-04-18T20:38:00Z">
        <w:r w:rsidR="00953EFA">
          <w:rPr>
            <w:lang w:eastAsia="ja-JP"/>
          </w:rPr>
          <w:t>e</w:t>
        </w:r>
      </w:ins>
      <w:r>
        <w:rPr>
          <w:lang w:eastAsia="ja-JP"/>
        </w:rPr>
        <w:t>ly on the domain, and may be represented as a discrete coverage.</w:t>
      </w:r>
    </w:p>
    <w:p w14:paraId="1D1934A6" w14:textId="3FF1DF11" w:rsidR="00755923" w:rsidRPr="00755923" w:rsidRDefault="00755923" w:rsidP="00755923">
      <w:pPr>
        <w:rPr>
          <w:lang w:eastAsia="ja-JP"/>
        </w:rPr>
      </w:pPr>
      <w:r>
        <w:rPr>
          <w:lang w:eastAsia="ja-JP"/>
        </w:rPr>
        <w:t xml:space="preserve">Building on this, </w:t>
      </w:r>
      <w:del w:id="638" w:author="Katharina Schleidt" w:date="2021-05-31T16:53:00Z">
        <w:r w:rsidDel="0055579A">
          <w:rPr>
            <w:lang w:eastAsia="ja-JP"/>
          </w:rPr>
          <w:delText>S</w:delText>
        </w:r>
      </w:del>
      <w:ins w:id="639" w:author="Katharina Schleidt" w:date="2021-05-31T16:53:00Z">
        <w:r w:rsidR="0055579A">
          <w:rPr>
            <w:lang w:eastAsia="ja-JP"/>
          </w:rPr>
          <w:t>s</w:t>
        </w:r>
      </w:ins>
      <w:r>
        <w:rPr>
          <w:lang w:eastAsia="ja-JP"/>
        </w:rPr>
        <w:t xml:space="preserve">pecialized observation types </w:t>
      </w:r>
      <w:del w:id="640" w:author="Katharina Schleidt" w:date="2021-05-31T16:54:00Z">
        <w:r w:rsidDel="0055579A">
          <w:rPr>
            <w:lang w:eastAsia="ja-JP"/>
          </w:rPr>
          <w:delText xml:space="preserve">as </w:delText>
        </w:r>
      </w:del>
      <w:ins w:id="641" w:author="Katharina Schleidt" w:date="2021-05-31T16:54:00Z">
        <w:r w:rsidR="0055579A">
          <w:rPr>
            <w:lang w:eastAsia="ja-JP"/>
          </w:rPr>
          <w:t xml:space="preserve">can be </w:t>
        </w:r>
      </w:ins>
      <w:r>
        <w:rPr>
          <w:lang w:eastAsia="ja-JP"/>
        </w:rPr>
        <w:t xml:space="preserve">defined by communities </w:t>
      </w:r>
      <w:del w:id="642" w:author="Katharina Schleidt" w:date="2021-05-31T16:54:00Z">
        <w:r w:rsidDel="0055579A">
          <w:rPr>
            <w:lang w:eastAsia="ja-JP"/>
          </w:rPr>
          <w:delText xml:space="preserve">help </w:delText>
        </w:r>
      </w:del>
      <w:ins w:id="643" w:author="Katharina Schleidt" w:date="2021-05-31T16:54:00Z">
        <w:r w:rsidR="0055579A">
          <w:rPr>
            <w:lang w:eastAsia="ja-JP"/>
          </w:rPr>
          <w:t xml:space="preserve">to </w:t>
        </w:r>
      </w:ins>
      <w:r>
        <w:rPr>
          <w:lang w:eastAsia="ja-JP"/>
        </w:rPr>
        <w:t>describe the type of result provided</w:t>
      </w:r>
      <w:ins w:id="644" w:author="Katharina Schleidt" w:date="2021-05-31T16:54:00Z">
        <w:r w:rsidR="0055579A">
          <w:rPr>
            <w:lang w:eastAsia="ja-JP"/>
          </w:rPr>
          <w:t xml:space="preserve">, expressed using </w:t>
        </w:r>
      </w:ins>
      <w:ins w:id="645" w:author="Katharina Schleidt" w:date="2021-05-31T16:55:00Z">
        <w:r w:rsidR="0055579A">
          <w:rPr>
            <w:lang w:eastAsia="ja-JP"/>
          </w:rPr>
          <w:t xml:space="preserve">a </w:t>
        </w:r>
      </w:ins>
      <w:ins w:id="646" w:author="Katharina Schleidt" w:date="2021-05-31T16:54:00Z">
        <w:r w:rsidR="0055579A">
          <w:rPr>
            <w:lang w:eastAsia="ja-JP"/>
          </w:rPr>
          <w:t>terminology common to th</w:t>
        </w:r>
      </w:ins>
      <w:ins w:id="647" w:author="Katharina Schleidt" w:date="2021-05-31T16:55:00Z">
        <w:r w:rsidR="0055579A">
          <w:rPr>
            <w:lang w:eastAsia="ja-JP"/>
          </w:rPr>
          <w:t>at</w:t>
        </w:r>
      </w:ins>
      <w:ins w:id="648" w:author="Katharina Schleidt" w:date="2021-05-31T16:54:00Z">
        <w:r w:rsidR="0055579A">
          <w:rPr>
            <w:lang w:eastAsia="ja-JP"/>
          </w:rPr>
          <w:t xml:space="preserve"> community</w:t>
        </w:r>
      </w:ins>
      <w:r>
        <w:rPr>
          <w:lang w:eastAsia="ja-JP"/>
        </w:rPr>
        <w:t>.</w:t>
      </w:r>
    </w:p>
    <w:p w14:paraId="70BD05F1" w14:textId="3C7B7618" w:rsidR="00114E5B" w:rsidRDefault="00114E5B" w:rsidP="00114E5B">
      <w:pPr>
        <w:pStyle w:val="Heading3"/>
      </w:pPr>
      <w:r w:rsidRPr="00114E5B">
        <w:t>Use of the observation model</w:t>
      </w:r>
    </w:p>
    <w:p w14:paraId="0687DFB5" w14:textId="7C687479" w:rsidR="00755923" w:rsidRDefault="00755923" w:rsidP="00755923">
      <w:pPr>
        <w:rPr>
          <w:lang w:eastAsia="ja-JP"/>
        </w:rPr>
      </w:pPr>
      <w:r>
        <w:rPr>
          <w:lang w:eastAsia="ja-JP"/>
        </w:rPr>
        <w:t xml:space="preserve">The </w:t>
      </w:r>
      <w:del w:id="649" w:author="Katharina Schleidt" w:date="2021-05-31T16:55:00Z">
        <w:r w:rsidDel="0055579A">
          <w:rPr>
            <w:lang w:eastAsia="ja-JP"/>
          </w:rPr>
          <w:delText xml:space="preserve">Observation </w:delText>
        </w:r>
      </w:del>
      <w:ins w:id="650" w:author="Katharina Schleidt" w:date="2021-05-31T16:55:00Z">
        <w:r w:rsidR="0055579A">
          <w:rPr>
            <w:lang w:eastAsia="ja-JP"/>
          </w:rPr>
          <w:t xml:space="preserve">observation </w:t>
        </w:r>
      </w:ins>
      <w:r>
        <w:rPr>
          <w:lang w:eastAsia="ja-JP"/>
        </w:rPr>
        <w:t xml:space="preserve">model takes a data-user-centric viewpoint, emphasizing the semantics of the feature-of-interest and its properties. This contrasts with </w:t>
      </w:r>
      <w:del w:id="651" w:author="Katharina Schleidt" w:date="2021-05-31T16:55:00Z">
        <w:r w:rsidDel="0055579A">
          <w:rPr>
            <w:lang w:eastAsia="ja-JP"/>
          </w:rPr>
          <w:delText>Sensor</w:delText>
        </w:r>
      </w:del>
      <w:ins w:id="652" w:author="Katharina Schleidt" w:date="2021-05-31T16:55:00Z">
        <w:r w:rsidR="0055579A">
          <w:rPr>
            <w:lang w:eastAsia="ja-JP"/>
          </w:rPr>
          <w:t>sensor</w:t>
        </w:r>
      </w:ins>
      <w:r>
        <w:rPr>
          <w:lang w:eastAsia="ja-JP"/>
        </w:rPr>
        <w:t xml:space="preserve">-oriented models, which take a process- and thus </w:t>
      </w:r>
      <w:ins w:id="653" w:author="Katharina Schleidt" w:date="2021-05-31T16:55:00Z">
        <w:r w:rsidR="0055579A">
          <w:rPr>
            <w:lang w:eastAsia="ja-JP"/>
          </w:rPr>
          <w:t xml:space="preserve">a </w:t>
        </w:r>
      </w:ins>
      <w:r>
        <w:rPr>
          <w:lang w:eastAsia="ja-JP"/>
        </w:rPr>
        <w:t>provider-centric viewpoint.</w:t>
      </w:r>
    </w:p>
    <w:p w14:paraId="259DD914" w14:textId="042A5167" w:rsidR="00755923" w:rsidRDefault="00054C95" w:rsidP="00755923">
      <w:pPr>
        <w:rPr>
          <w:lang w:eastAsia="ja-JP"/>
        </w:rPr>
      </w:pPr>
      <w:ins w:id="654" w:author="Katharina Schleidt" w:date="2021-04-18T19:51:00Z">
        <w:r w:rsidRPr="00054C95">
          <w:rPr>
            <w:lang w:eastAsia="ja-JP"/>
          </w:rPr>
          <w:t>The digital representation of an</w:t>
        </w:r>
        <w:r w:rsidRPr="00054C95" w:rsidDel="00054C95">
          <w:rPr>
            <w:lang w:eastAsia="ja-JP"/>
          </w:rPr>
          <w:t xml:space="preserve"> </w:t>
        </w:r>
      </w:ins>
      <w:del w:id="655" w:author="Katharina Schleidt" w:date="2021-04-18T19:51:00Z">
        <w:r w:rsidR="00755923" w:rsidDel="00054C95">
          <w:rPr>
            <w:lang w:eastAsia="ja-JP"/>
          </w:rPr>
          <w:delText xml:space="preserve">An </w:delText>
        </w:r>
      </w:del>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del w:id="656" w:author="Katharina Schleidt" w:date="2021-05-31T16:56:00Z">
        <w:r w:rsidR="00755923" w:rsidDel="0055579A">
          <w:rPr>
            <w:lang w:eastAsia="ja-JP"/>
          </w:rPr>
          <w:delText xml:space="preserve">Observation </w:delText>
        </w:r>
      </w:del>
      <w:ins w:id="657" w:author="Katharina Schleidt" w:date="2021-05-31T16:56:00Z">
        <w:r w:rsidR="0055579A">
          <w:rPr>
            <w:lang w:eastAsia="ja-JP"/>
          </w:rPr>
          <w:t xml:space="preserve">observation </w:t>
        </w:r>
      </w:ins>
      <w:r w:rsidR="00755923">
        <w:rPr>
          <w:lang w:eastAsia="ja-JP"/>
        </w:rPr>
        <w:t xml:space="preserve">could be considered to carry “property-level” instance metadata, complementing the dataset-level and feature-level metadata that have been conventionally considered (e.g. ISO </w:t>
      </w:r>
      <w:ins w:id="658" w:author="Katharina Schleidt" w:date="2021-04-18T20:02:00Z">
        <w:r w:rsidR="00393BE0" w:rsidRPr="00393BE0">
          <w:rPr>
            <w:lang w:eastAsia="ja-JP"/>
          </w:rPr>
          <w:t>19115-1:2014</w:t>
        </w:r>
      </w:ins>
      <w:del w:id="659" w:author="Katharina Schleidt" w:date="2021-04-18T20:02:00Z">
        <w:r w:rsidR="00755923" w:rsidDel="00393BE0">
          <w:rPr>
            <w:lang w:eastAsia="ja-JP"/>
          </w:rPr>
          <w:delText>19115</w:delText>
        </w:r>
      </w:del>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660" w:name="_Toc72768863"/>
      <w:r>
        <w:t>Sample schema</w:t>
      </w:r>
      <w:bookmarkEnd w:id="660"/>
    </w:p>
    <w:p w14:paraId="4F2CB873" w14:textId="4164080B" w:rsidR="00114E5B" w:rsidRDefault="00114E5B" w:rsidP="00114E5B">
      <w:pPr>
        <w:pStyle w:val="Heading3"/>
      </w:pPr>
      <w:r w:rsidRPr="00114E5B">
        <w:t>Role of sampl</w:t>
      </w:r>
      <w:r>
        <w:t>e</w:t>
      </w:r>
      <w:r w:rsidRPr="00114E5B">
        <w:t xml:space="preserve"> features</w:t>
      </w:r>
    </w:p>
    <w:p w14:paraId="35956A75" w14:textId="26C74CF7" w:rsidR="00755923" w:rsidRPr="00755923" w:rsidRDefault="00755923" w:rsidP="00755923">
      <w:pPr>
        <w:rPr>
          <w:lang w:eastAsia="ja-JP"/>
        </w:rPr>
      </w:pPr>
      <w:r w:rsidRPr="00755923">
        <w:rPr>
          <w:lang w:eastAsia="ja-JP"/>
        </w:rPr>
        <w:t xml:space="preserve">A </w:t>
      </w:r>
      <w:del w:id="661" w:author="Katharina Schleidt" w:date="2021-05-31T16:56:00Z">
        <w:r w:rsidRPr="00755923" w:rsidDel="0055579A">
          <w:rPr>
            <w:lang w:eastAsia="ja-JP"/>
          </w:rPr>
          <w:delText xml:space="preserve">Sample </w:delText>
        </w:r>
      </w:del>
      <w:ins w:id="662" w:author="Katharina Schleidt" w:date="2021-05-31T16:56:00Z">
        <w:r w:rsidR="0055579A">
          <w:rPr>
            <w:lang w:eastAsia="ja-JP"/>
          </w:rPr>
          <w:t>s</w:t>
        </w:r>
        <w:r w:rsidR="0055579A" w:rsidRPr="00755923">
          <w:rPr>
            <w:lang w:eastAsia="ja-JP"/>
          </w:rPr>
          <w:t xml:space="preserve">ample </w:t>
        </w:r>
      </w:ins>
      <w:r w:rsidRPr="00755923">
        <w:rPr>
          <w:lang w:eastAsia="ja-JP"/>
        </w:rPr>
        <w:t xml:space="preserve">may act as a proxy for the ultimate feature-of-interest of an </w:t>
      </w:r>
      <w:del w:id="663" w:author="Katharina Schleidt" w:date="2021-05-31T16:56:00Z">
        <w:r w:rsidRPr="00755923" w:rsidDel="0055579A">
          <w:rPr>
            <w:lang w:eastAsia="ja-JP"/>
          </w:rPr>
          <w:delText>Observation</w:delText>
        </w:r>
      </w:del>
      <w:ins w:id="664" w:author="Katharina Schleidt" w:date="2021-05-31T16:56:00Z">
        <w:r w:rsidR="0055579A">
          <w:rPr>
            <w:lang w:eastAsia="ja-JP"/>
          </w:rPr>
          <w:t>o</w:t>
        </w:r>
        <w:r w:rsidR="0055579A" w:rsidRPr="00755923">
          <w:rPr>
            <w:lang w:eastAsia="ja-JP"/>
          </w:rPr>
          <w:t>bservation</w:t>
        </w:r>
      </w:ins>
      <w:r w:rsidRPr="00755923">
        <w:rPr>
          <w:lang w:eastAsia="ja-JP"/>
        </w:rPr>
        <w:t xml:space="preserve">, and be associated with this </w:t>
      </w:r>
      <w:del w:id="665" w:author="Katharina Schleidt" w:date="2021-05-31T16:56:00Z">
        <w:r w:rsidRPr="00755923" w:rsidDel="0055579A">
          <w:rPr>
            <w:lang w:eastAsia="ja-JP"/>
          </w:rPr>
          <w:delText xml:space="preserve">Observation </w:delText>
        </w:r>
      </w:del>
      <w:ins w:id="666" w:author="Katharina Schleidt" w:date="2021-05-31T16:56:00Z">
        <w:r w:rsidR="0055579A">
          <w:rPr>
            <w:lang w:eastAsia="ja-JP"/>
          </w:rPr>
          <w:t>o</w:t>
        </w:r>
        <w:r w:rsidR="0055579A" w:rsidRPr="00755923">
          <w:rPr>
            <w:lang w:eastAsia="ja-JP"/>
          </w:rPr>
          <w:t xml:space="preserve">bservation </w:t>
        </w:r>
      </w:ins>
      <w:r w:rsidRPr="00755923">
        <w:rPr>
          <w:lang w:eastAsia="ja-JP"/>
        </w:rPr>
        <w:t>by the role feature</w:t>
      </w:r>
      <w:ins w:id="667" w:author="Katharina Schleidt" w:date="2021-05-31T16:56:00Z">
        <w:r w:rsidR="0055579A">
          <w:rPr>
            <w:lang w:eastAsia="ja-JP"/>
          </w:rPr>
          <w:t>-</w:t>
        </w:r>
      </w:ins>
      <w:proofErr w:type="spellStart"/>
      <w:ins w:id="668" w:author="Katharina Schleidt" w:date="2021-05-31T16:57:00Z">
        <w:r w:rsidR="0055579A">
          <w:rPr>
            <w:lang w:eastAsia="ja-JP"/>
          </w:rPr>
          <w:t>o</w:t>
        </w:r>
      </w:ins>
      <w:del w:id="669" w:author="Katharina Schleidt" w:date="2021-05-31T16:57:00Z">
        <w:r w:rsidRPr="00755923" w:rsidDel="0055579A">
          <w:rPr>
            <w:lang w:eastAsia="ja-JP"/>
          </w:rPr>
          <w:delText>O</w:delText>
        </w:r>
      </w:del>
      <w:r w:rsidRPr="00755923">
        <w:rPr>
          <w:lang w:eastAsia="ja-JP"/>
        </w:rPr>
        <w:t>f</w:t>
      </w:r>
      <w:ins w:id="670" w:author="Katharina Schleidt" w:date="2021-05-31T16:57:00Z">
        <w:r w:rsidR="0055579A">
          <w:rPr>
            <w:lang w:eastAsia="ja-JP"/>
          </w:rPr>
          <w:t>.i</w:t>
        </w:r>
      </w:ins>
      <w:del w:id="671" w:author="Katharina Schleidt" w:date="2021-05-31T16:57:00Z">
        <w:r w:rsidRPr="00755923" w:rsidDel="0055579A">
          <w:rPr>
            <w:lang w:eastAsia="ja-JP"/>
          </w:rPr>
          <w:delText>I</w:delText>
        </w:r>
      </w:del>
      <w:r w:rsidRPr="00755923">
        <w:rPr>
          <w:lang w:eastAsia="ja-JP"/>
        </w:rPr>
        <w:t>nterest</w:t>
      </w:r>
      <w:proofErr w:type="spellEnd"/>
      <w:del w:id="672" w:author="Katharina Schleidt" w:date="2021-05-31T21:51:00Z">
        <w:r w:rsidRPr="00755923" w:rsidDel="003E224E">
          <w:rPr>
            <w:lang w:eastAsia="ja-JP"/>
          </w:rPr>
          <w:delText xml:space="preserve"> as a specialization of Any</w:delText>
        </w:r>
      </w:del>
      <w:r w:rsidRPr="00755923">
        <w:rPr>
          <w:lang w:eastAsia="ja-JP"/>
        </w:rPr>
        <w:t>. In this case the sampled</w:t>
      </w:r>
      <w:ins w:id="673" w:author="Katharina Schleidt" w:date="2021-05-31T21:52:00Z">
        <w:r w:rsidR="003E224E">
          <w:rPr>
            <w:lang w:eastAsia="ja-JP"/>
          </w:rPr>
          <w:t>-f</w:t>
        </w:r>
      </w:ins>
      <w:del w:id="674" w:author="Katharina Schleidt" w:date="2021-05-31T21:52:00Z">
        <w:r w:rsidRPr="00755923" w:rsidDel="003E224E">
          <w:rPr>
            <w:lang w:eastAsia="ja-JP"/>
          </w:rPr>
          <w:delText>F</w:delText>
        </w:r>
      </w:del>
      <w:r w:rsidRPr="00755923">
        <w:rPr>
          <w:lang w:eastAsia="ja-JP"/>
        </w:rPr>
        <w:t xml:space="preserve">eature association of </w:t>
      </w:r>
      <w:del w:id="675" w:author="Katharina Schleidt" w:date="2021-05-31T21:52:00Z">
        <w:r w:rsidRPr="00755923" w:rsidDel="003E224E">
          <w:rPr>
            <w:lang w:eastAsia="ja-JP"/>
          </w:rPr>
          <w:delText xml:space="preserve">Sample </w:delText>
        </w:r>
      </w:del>
      <w:ins w:id="676" w:author="Katharina Schleidt" w:date="2021-05-31T21:52:00Z">
        <w:r w:rsidR="003E224E">
          <w:rPr>
            <w:lang w:eastAsia="ja-JP"/>
          </w:rPr>
          <w:t>s</w:t>
        </w:r>
        <w:r w:rsidR="003E224E" w:rsidRPr="00755923">
          <w:rPr>
            <w:lang w:eastAsia="ja-JP"/>
          </w:rPr>
          <w:t xml:space="preserve">ample </w:t>
        </w:r>
      </w:ins>
      <w:r w:rsidRPr="00755923">
        <w:rPr>
          <w:lang w:eastAsia="ja-JP"/>
        </w:rPr>
        <w:t xml:space="preserve">would point upwards in the chain of sampled features leading to ultimate feature-of-interest of the </w:t>
      </w:r>
      <w:del w:id="677" w:author="Katharina Schleidt" w:date="2021-05-31T21:53:00Z">
        <w:r w:rsidRPr="00755923" w:rsidDel="003E224E">
          <w:rPr>
            <w:lang w:eastAsia="ja-JP"/>
          </w:rPr>
          <w:delText>Observation</w:delText>
        </w:r>
      </w:del>
      <w:ins w:id="678" w:author="Katharina Schleidt" w:date="2021-05-31T21:53:00Z">
        <w:r w:rsidR="003E224E">
          <w:rPr>
            <w:lang w:eastAsia="ja-JP"/>
          </w:rPr>
          <w:t>o</w:t>
        </w:r>
        <w:r w:rsidR="003E224E" w:rsidRPr="00755923">
          <w:rPr>
            <w:lang w:eastAsia="ja-JP"/>
          </w:rPr>
          <w:t>bservation</w:t>
        </w:r>
      </w:ins>
      <w:r w:rsidRPr="00755923">
        <w:rPr>
          <w:lang w:eastAsia="ja-JP"/>
        </w:rPr>
        <w:t xml:space="preserve">. The </w:t>
      </w:r>
      <w:del w:id="679" w:author="Katharina Schleidt" w:date="2021-05-31T21:53:00Z">
        <w:r w:rsidRPr="00755923" w:rsidDel="003E224E">
          <w:rPr>
            <w:lang w:eastAsia="ja-JP"/>
          </w:rPr>
          <w:delText xml:space="preserve">Sample </w:delText>
        </w:r>
      </w:del>
      <w:ins w:id="680" w:author="Katharina Schleidt" w:date="2021-05-31T21:53:00Z">
        <w:r w:rsidR="003E224E">
          <w:rPr>
            <w:lang w:eastAsia="ja-JP"/>
          </w:rPr>
          <w:t>s</w:t>
        </w:r>
        <w:r w:rsidR="003E224E" w:rsidRPr="00755923">
          <w:rPr>
            <w:lang w:eastAsia="ja-JP"/>
          </w:rPr>
          <w:t xml:space="preserve">ample </w:t>
        </w:r>
      </w:ins>
      <w:r w:rsidRPr="00755923">
        <w:rPr>
          <w:lang w:eastAsia="ja-JP"/>
        </w:rPr>
        <w:t xml:space="preserve">may </w:t>
      </w:r>
      <w:ins w:id="681" w:author="Katharina Schleidt" w:date="2021-05-31T21:53:00Z">
        <w:r w:rsidR="003E224E">
          <w:rPr>
            <w:lang w:eastAsia="ja-JP"/>
          </w:rPr>
          <w:t xml:space="preserve">also be </w:t>
        </w:r>
      </w:ins>
      <w:r w:rsidRPr="00755923">
        <w:rPr>
          <w:lang w:eastAsia="ja-JP"/>
        </w:rPr>
        <w:t>associate</w:t>
      </w:r>
      <w:ins w:id="682" w:author="Katharina Schleidt" w:date="2021-05-31T21:53:00Z">
        <w:r w:rsidR="003E224E">
          <w:rPr>
            <w:lang w:eastAsia="ja-JP"/>
          </w:rPr>
          <w:t>d</w:t>
        </w:r>
      </w:ins>
      <w:r w:rsidRPr="00755923">
        <w:rPr>
          <w:lang w:eastAsia="ja-JP"/>
        </w:rPr>
        <w:t xml:space="preserve"> </w:t>
      </w:r>
      <w:del w:id="683" w:author="Katharina Schleidt" w:date="2021-05-31T21:53:00Z">
        <w:r w:rsidRPr="00755923" w:rsidDel="003E224E">
          <w:rPr>
            <w:lang w:eastAsia="ja-JP"/>
          </w:rPr>
          <w:delText xml:space="preserve">itself </w:delText>
        </w:r>
      </w:del>
      <w:r w:rsidRPr="00755923">
        <w:rPr>
          <w:lang w:eastAsia="ja-JP"/>
        </w:rPr>
        <w:t xml:space="preserve">with </w:t>
      </w:r>
      <w:ins w:id="684" w:author="Katharina Schleidt" w:date="2021-05-31T21:54:00Z">
        <w:r w:rsidR="003E224E">
          <w:rPr>
            <w:lang w:eastAsia="ja-JP"/>
          </w:rPr>
          <w:t xml:space="preserve">observations, </w:t>
        </w:r>
        <w:commentRangeStart w:id="685"/>
        <w:r w:rsidR="003E224E">
          <w:rPr>
            <w:lang w:eastAsia="ja-JP"/>
          </w:rPr>
          <w:t xml:space="preserve">both those being made directly on the sample as well as </w:t>
        </w:r>
      </w:ins>
      <w:ins w:id="686" w:author="Katharina Schleidt" w:date="2021-05-31T21:55:00Z">
        <w:r w:rsidR="003E224E">
          <w:rPr>
            <w:lang w:eastAsia="ja-JP"/>
          </w:rPr>
          <w:t xml:space="preserve">observations on other </w:t>
        </w:r>
      </w:ins>
      <w:ins w:id="687" w:author="Katharina Schleidt" w:date="2021-05-31T21:56:00Z">
        <w:r w:rsidR="003E224E">
          <w:rPr>
            <w:lang w:eastAsia="ja-JP"/>
          </w:rPr>
          <w:t>samples</w:t>
        </w:r>
      </w:ins>
      <w:del w:id="688" w:author="Katharina Schleidt" w:date="2021-05-31T21:56:00Z">
        <w:r w:rsidRPr="00755923" w:rsidDel="003E224E">
          <w:rPr>
            <w:lang w:eastAsia="ja-JP"/>
          </w:rPr>
          <w:delText>the Observation in question by the role relatedObservation</w:delText>
        </w:r>
      </w:del>
      <w:r w:rsidRPr="00755923">
        <w:rPr>
          <w:lang w:eastAsia="ja-JP"/>
        </w:rPr>
        <w:t>.</w:t>
      </w:r>
      <w:commentRangeEnd w:id="685"/>
      <w:r w:rsidR="003E224E">
        <w:rPr>
          <w:rStyle w:val="CommentReference"/>
        </w:rPr>
        <w:commentReference w:id="685"/>
      </w:r>
    </w:p>
    <w:p w14:paraId="6DDAEB1F" w14:textId="2D48A11B" w:rsidR="00114E5B" w:rsidRDefault="00114E5B" w:rsidP="00114E5B">
      <w:pPr>
        <w:pStyle w:val="Heading3"/>
      </w:pPr>
      <w:bookmarkStart w:id="689" w:name="_Ref52396733"/>
      <w:r w:rsidRPr="00114E5B">
        <w:t>Proximate vs. ultimate feature-of-interest</w:t>
      </w:r>
      <w:bookmarkEnd w:id="689"/>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 xml:space="preserve">The observation model maps the result of the application of a procedure to a subject, which plays the role of feature-of-interest of the observation. However, the proximate feature-of-interest of an observation </w:t>
      </w:r>
      <w:r>
        <w:rPr>
          <w:lang w:eastAsia="ja-JP"/>
        </w:rPr>
        <w:lastRenderedPageBreak/>
        <w:t>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220B53">
      <w:pPr>
        <w:pStyle w:val="ListParagraph"/>
        <w:numPr>
          <w:ilvl w:val="0"/>
          <w:numId w:val="11"/>
        </w:numPr>
        <w:rPr>
          <w:lang w:eastAsia="ja-JP"/>
        </w:rPr>
      </w:pPr>
      <w:r>
        <w:rPr>
          <w:lang w:eastAsia="ja-JP"/>
        </w:rPr>
        <w:t>the observation does not obtain values for the whole of a domain feature;</w:t>
      </w:r>
    </w:p>
    <w:p w14:paraId="7CCFDB38" w14:textId="2281EEAF" w:rsidR="00755923" w:rsidRDefault="00755923" w:rsidP="00220B53">
      <w:pPr>
        <w:pStyle w:val="ListParagraph"/>
        <w:numPr>
          <w:ilvl w:val="0"/>
          <w:numId w:val="11"/>
        </w:numPr>
        <w:rPr>
          <w:lang w:eastAsia="ja-JP"/>
        </w:rPr>
      </w:pPr>
      <w:r>
        <w:rPr>
          <w:lang w:eastAsia="ja-JP"/>
        </w:rPr>
        <w:t>the observation is performed on a proxy that is not part of the domain feature;</w:t>
      </w:r>
    </w:p>
    <w:p w14:paraId="4D19F173" w14:textId="728478D2" w:rsidR="00755923" w:rsidRDefault="00755923" w:rsidP="00220B53">
      <w:pPr>
        <w:pStyle w:val="ListParagraph"/>
        <w:numPr>
          <w:ilvl w:val="0"/>
          <w:numId w:val="11"/>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690" w:name="_Ref52423377"/>
      <w:r w:rsidRPr="00114E5B">
        <w:t>Proximate feature-of-interest embodies a sample design</w:t>
      </w:r>
      <w:bookmarkEnd w:id="690"/>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5C112E5A" w:rsidR="00755923" w:rsidRDefault="00755923" w:rsidP="00755923">
      <w:pPr>
        <w:rPr>
          <w:lang w:eastAsia="ja-JP"/>
        </w:rPr>
      </w:pPr>
      <w:r>
        <w:rPr>
          <w:lang w:eastAsia="ja-JP"/>
        </w:rPr>
        <w:t xml:space="preserve">In some cases, the </w:t>
      </w:r>
      <w:del w:id="691" w:author="Katharina Schleidt" w:date="2021-04-18T20:38:00Z">
        <w:r w:rsidDel="00953EFA">
          <w:rPr>
            <w:lang w:eastAsia="ja-JP"/>
          </w:rPr>
          <w:delText xml:space="preserve">the </w:delText>
        </w:r>
      </w:del>
      <w:r>
        <w:rPr>
          <w:lang w:eastAsia="ja-JP"/>
        </w:rPr>
        <w:t>observation procedure obtains values for properties that are not characteristic of the type of the ultimate feature</w:t>
      </w:r>
    </w:p>
    <w:p w14:paraId="4555BB20" w14:textId="259A224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del w:id="692" w:author="Katharina Schleidt" w:date="2021-05-31T21:58:00Z">
        <w:r w:rsidDel="003E224E">
          <w:rPr>
            <w:lang w:eastAsia="ja-JP"/>
          </w:rPr>
          <w:delText xml:space="preserve">Well </w:delText>
        </w:r>
      </w:del>
      <w:ins w:id="693" w:author="Katharina Schleidt" w:date="2021-05-31T21:58:00Z">
        <w:r w:rsidR="003E224E">
          <w:rPr>
            <w:lang w:eastAsia="ja-JP"/>
          </w:rPr>
          <w:t xml:space="preserve">well </w:t>
        </w:r>
      </w:ins>
      <w:r>
        <w:rPr>
          <w:lang w:eastAsia="ja-JP"/>
        </w:rPr>
        <w:t xml:space="preserve">is measured, the </w:t>
      </w:r>
      <w:del w:id="694" w:author="Katharina Schleidt" w:date="2021-05-31T21:59:00Z">
        <w:r w:rsidDel="003E224E">
          <w:rPr>
            <w:lang w:eastAsia="ja-JP"/>
          </w:rPr>
          <w:delText xml:space="preserve">featureOfInterest </w:delText>
        </w:r>
      </w:del>
      <w:ins w:id="695" w:author="Katharina Schleidt" w:date="2021-05-31T21:59:00Z">
        <w:r w:rsidR="003E224E">
          <w:rPr>
            <w:lang w:eastAsia="ja-JP"/>
          </w:rPr>
          <w:t xml:space="preserve">feature-of-interest </w:t>
        </w:r>
      </w:ins>
      <w:r>
        <w:rPr>
          <w:lang w:eastAsia="ja-JP"/>
        </w:rPr>
        <w:t xml:space="preserve">of this </w:t>
      </w:r>
      <w:del w:id="696" w:author="Katharina Schleidt" w:date="2021-05-31T21:59:00Z">
        <w:r w:rsidDel="003E224E">
          <w:rPr>
            <w:lang w:eastAsia="ja-JP"/>
          </w:rPr>
          <w:delText xml:space="preserve">Well </w:delText>
        </w:r>
      </w:del>
      <w:ins w:id="697" w:author="Katharina Schleidt" w:date="2021-05-31T21:59:00Z">
        <w:r w:rsidR="003E224E">
          <w:rPr>
            <w:lang w:eastAsia="ja-JP"/>
          </w:rPr>
          <w:t xml:space="preserve">well </w:t>
        </w:r>
      </w:ins>
      <w:r>
        <w:rPr>
          <w:lang w:eastAsia="ja-JP"/>
        </w:rPr>
        <w:t xml:space="preserve">is an </w:t>
      </w:r>
      <w:del w:id="698" w:author="Katharina Schleidt" w:date="2021-05-31T21:59:00Z">
        <w:r w:rsidDel="003E224E">
          <w:rPr>
            <w:lang w:eastAsia="ja-JP"/>
          </w:rPr>
          <w:delText>Aquifer</w:delText>
        </w:r>
      </w:del>
      <w:ins w:id="699" w:author="Katharina Schleidt" w:date="2021-05-31T21:59:00Z">
        <w:r w:rsidR="003E224E">
          <w:rPr>
            <w:lang w:eastAsia="ja-JP"/>
          </w:rPr>
          <w:t>aquifer</w:t>
        </w:r>
      </w:ins>
      <w:r>
        <w:rPr>
          <w:lang w:eastAsia="ja-JP"/>
        </w:rPr>
        <w:t xml:space="preserve">. However, the final target of the observation is the </w:t>
      </w:r>
      <w:del w:id="700" w:author="Katharina Schleidt" w:date="2021-05-31T21:59:00Z">
        <w:r w:rsidDel="003E224E">
          <w:rPr>
            <w:lang w:eastAsia="ja-JP"/>
          </w:rPr>
          <w:delText xml:space="preserve">FluidBody </w:delText>
        </w:r>
      </w:del>
      <w:ins w:id="701" w:author="Katharina Schleidt" w:date="2021-05-31T21:59:00Z">
        <w:r w:rsidR="003E224E">
          <w:rPr>
            <w:lang w:eastAsia="ja-JP"/>
          </w:rPr>
          <w:t xml:space="preserve">fluid body </w:t>
        </w:r>
      </w:ins>
      <w:r>
        <w:rPr>
          <w:lang w:eastAsia="ja-JP"/>
        </w:rPr>
        <w:t xml:space="preserve">contained within the </w:t>
      </w:r>
      <w:del w:id="702" w:author="Katharina Schleidt" w:date="2021-05-31T21:59:00Z">
        <w:r w:rsidDel="003E224E">
          <w:rPr>
            <w:lang w:eastAsia="ja-JP"/>
          </w:rPr>
          <w:delText xml:space="preserve">Aquifer </w:delText>
        </w:r>
      </w:del>
      <w:ins w:id="703" w:author="Katharina Schleidt" w:date="2021-05-31T21:59:00Z">
        <w:r w:rsidR="003E224E">
          <w:rPr>
            <w:lang w:eastAsia="ja-JP"/>
          </w:rPr>
          <w:t xml:space="preserve">aquifer </w:t>
        </w:r>
      </w:ins>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lastRenderedPageBreak/>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6634F737" w:rsidR="00EC0238" w:rsidRDefault="00EC0238" w:rsidP="00EC0238">
      <w:pPr>
        <w:rPr>
          <w:lang w:eastAsia="ja-JP"/>
        </w:rPr>
      </w:pPr>
      <w:r>
        <w:rPr>
          <w:lang w:eastAsia="ja-JP"/>
        </w:rPr>
        <w:t>EXAMPLE 1</w:t>
      </w:r>
      <w:r>
        <w:rPr>
          <w:lang w:eastAsia="ja-JP"/>
        </w:rPr>
        <w:tab/>
        <w:t>In various countries/domains, terms like “site</w:t>
      </w:r>
      <w:del w:id="704" w:author="Katharina Schleidt" w:date="2021-05-31T22:00:00Z">
        <w:r w:rsidDel="003E224E">
          <w:rPr>
            <w:lang w:eastAsia="ja-JP"/>
          </w:rPr>
          <w:delText xml:space="preserve">”, </w:delText>
        </w:r>
      </w:del>
      <w:ins w:id="705" w:author="Katharina Schleidt" w:date="2021-05-31T22:00:00Z">
        <w:r w:rsidR="003E224E">
          <w:rPr>
            <w:lang w:eastAsia="ja-JP"/>
          </w:rPr>
          <w:t xml:space="preserve">” and </w:t>
        </w:r>
      </w:ins>
      <w:r>
        <w:rPr>
          <w:lang w:eastAsia="ja-JP"/>
        </w:rPr>
        <w:t>station” are encountered. These usually correspond to an identifiable locality where a monitoring facility (</w:t>
      </w:r>
      <w:del w:id="706" w:author="Katharina Schleidt" w:date="2021-05-31T22:01:00Z">
        <w:r w:rsidDel="003E224E">
          <w:rPr>
            <w:lang w:eastAsia="ja-JP"/>
          </w:rPr>
          <w:delText>Host</w:delText>
        </w:r>
      </w:del>
      <w:ins w:id="707" w:author="Katharina Schleidt" w:date="2021-05-31T22:01:00Z">
        <w:r w:rsidR="003E224E">
          <w:rPr>
            <w:lang w:eastAsia="ja-JP"/>
          </w:rPr>
          <w:t>host</w:t>
        </w:r>
      </w:ins>
      <w:r>
        <w:rPr>
          <w:lang w:eastAsia="ja-JP"/>
        </w:rPr>
        <w:t xml:space="preserve">, </w:t>
      </w:r>
      <w:del w:id="708" w:author="Katharina Schleidt" w:date="2021-05-31T22:01:00Z">
        <w:r w:rsidDel="003E224E">
          <w:rPr>
            <w:lang w:eastAsia="ja-JP"/>
          </w:rPr>
          <w:delText>Platform</w:delText>
        </w:r>
      </w:del>
      <w:ins w:id="709" w:author="Katharina Schleidt" w:date="2021-05-31T22:01:00Z">
        <w:r w:rsidR="003E224E">
          <w:rPr>
            <w:lang w:eastAsia="ja-JP"/>
          </w:rPr>
          <w:t>platform</w:t>
        </w:r>
      </w:ins>
      <w:r>
        <w:rPr>
          <w:lang w:eastAsia="ja-JP"/>
        </w:rPr>
        <w:t>,...) has been established, sensors or other measurement devices (</w:t>
      </w:r>
      <w:ins w:id="710" w:author="Katharina Schleidt" w:date="2021-05-31T22:02:00Z">
        <w:r w:rsidR="00FA2553">
          <w:rPr>
            <w:lang w:eastAsia="ja-JP"/>
          </w:rPr>
          <w:t>o</w:t>
        </w:r>
      </w:ins>
      <w:del w:id="711" w:author="Katharina Schleidt" w:date="2021-05-31T22:02:00Z">
        <w:r w:rsidDel="00FA2553">
          <w:rPr>
            <w:lang w:eastAsia="ja-JP"/>
          </w:rPr>
          <w:delText>O</w:delText>
        </w:r>
      </w:del>
      <w:r>
        <w:rPr>
          <w:lang w:eastAsia="ja-JP"/>
        </w:rPr>
        <w:t>bserver</w:t>
      </w:r>
      <w:ins w:id="712" w:author="Katharina Schleidt" w:date="2021-05-31T22:02:00Z">
        <w:r w:rsidR="00FA2553">
          <w:rPr>
            <w:lang w:eastAsia="ja-JP"/>
          </w:rPr>
          <w:t>s</w:t>
        </w:r>
      </w:ins>
      <w:r>
        <w:rPr>
          <w:lang w:eastAsia="ja-JP"/>
        </w:rPr>
        <w:t xml:space="preserve">) have been deployed, to acquire observations on a given observable property applying a specific procedure. In the context of the observation model, the </w:t>
      </w:r>
      <w:del w:id="713" w:author="Katharina Schleidt" w:date="2021-05-31T22:02:00Z">
        <w:r w:rsidDel="00FA2553">
          <w:rPr>
            <w:lang w:eastAsia="ja-JP"/>
          </w:rPr>
          <w:delText xml:space="preserve">Spatial </w:delText>
        </w:r>
      </w:del>
      <w:ins w:id="714" w:author="Katharina Schleidt" w:date="2021-05-31T22:02:00Z">
        <w:r w:rsidR="00FA2553">
          <w:rPr>
            <w:lang w:eastAsia="ja-JP"/>
          </w:rPr>
          <w:t xml:space="preserve">spatial </w:t>
        </w:r>
      </w:ins>
      <w:del w:id="715" w:author="Katharina Schleidt" w:date="2021-05-31T22:02:00Z">
        <w:r w:rsidDel="00FA2553">
          <w:rPr>
            <w:lang w:eastAsia="ja-JP"/>
          </w:rPr>
          <w:delText xml:space="preserve">Sample </w:delText>
        </w:r>
      </w:del>
      <w:ins w:id="716" w:author="Katharina Schleidt" w:date="2021-05-31T22:02:00Z">
        <w:r w:rsidR="00FA2553">
          <w:rPr>
            <w:lang w:eastAsia="ja-JP"/>
          </w:rPr>
          <w:t xml:space="preserve">sample </w:t>
        </w:r>
      </w:ins>
      <w:r>
        <w:rPr>
          <w:lang w:eastAsia="ja-JP"/>
        </w:rPr>
        <w:t xml:space="preserve">(both proximate and ultimate) connotes the “world in the vicinity of the </w:t>
      </w:r>
      <w:del w:id="717" w:author="Katharina Schleidt" w:date="2021-05-31T22:02:00Z">
        <w:r w:rsidDel="00FA2553">
          <w:rPr>
            <w:lang w:eastAsia="ja-JP"/>
          </w:rPr>
          <w:delText>Observer</w:delText>
        </w:r>
      </w:del>
      <w:ins w:id="718" w:author="Katharina Schleidt" w:date="2021-05-31T22:02:00Z">
        <w:r w:rsidR="00FA2553">
          <w:rPr>
            <w:lang w:eastAsia="ja-JP"/>
          </w:rPr>
          <w:t>observer</w:t>
        </w:r>
      </w:ins>
      <w:r>
        <w:rPr>
          <w:lang w:eastAsia="ja-JP"/>
        </w:rPr>
        <w:t>/</w:t>
      </w:r>
      <w:del w:id="719" w:author="Katharina Schleidt" w:date="2021-05-31T22:02:00Z">
        <w:r w:rsidDel="00FA2553">
          <w:rPr>
            <w:lang w:eastAsia="ja-JP"/>
          </w:rPr>
          <w:delText>Sampler</w:delText>
        </w:r>
      </w:del>
      <w:ins w:id="720" w:author="Katharina Schleidt" w:date="2021-05-31T22:02:00Z">
        <w:r w:rsidR="00FA2553">
          <w:rPr>
            <w:lang w:eastAsia="ja-JP"/>
          </w:rPr>
          <w:t>sampler</w:t>
        </w:r>
      </w:ins>
      <w:r>
        <w:rPr>
          <w:lang w:eastAsia="ja-JP"/>
        </w:rPr>
        <w:t xml:space="preserve">”, so the observed properties relate to the physical medium at the </w:t>
      </w:r>
      <w:del w:id="721" w:author="Katharina Schleidt" w:date="2021-05-31T22:02:00Z">
        <w:r w:rsidDel="00FA2553">
          <w:rPr>
            <w:lang w:eastAsia="ja-JP"/>
          </w:rPr>
          <w:delText>Observer</w:delText>
        </w:r>
      </w:del>
      <w:ins w:id="722" w:author="Katharina Schleidt" w:date="2021-05-31T22:02:00Z">
        <w:r w:rsidR="00FA2553">
          <w:rPr>
            <w:lang w:eastAsia="ja-JP"/>
          </w:rPr>
          <w:t>observer</w:t>
        </w:r>
      </w:ins>
      <w:r>
        <w:rPr>
          <w:lang w:eastAsia="ja-JP"/>
        </w:rPr>
        <w:t>/</w:t>
      </w:r>
      <w:del w:id="723" w:author="Katharina Schleidt" w:date="2021-05-31T22:02:00Z">
        <w:r w:rsidDel="00FA2553">
          <w:rPr>
            <w:lang w:eastAsia="ja-JP"/>
          </w:rPr>
          <w:delText xml:space="preserve">Sampler </w:delText>
        </w:r>
      </w:del>
      <w:ins w:id="724" w:author="Katharina Schleidt" w:date="2021-05-31T22:02:00Z">
        <w:r w:rsidR="00FA2553">
          <w:rPr>
            <w:lang w:eastAsia="ja-JP"/>
          </w:rPr>
          <w:t xml:space="preserve">sampler </w:t>
        </w:r>
      </w:ins>
      <w:r>
        <w:rPr>
          <w:lang w:eastAsia="ja-JP"/>
        </w:rPr>
        <w:t xml:space="preserve">described by the sample, and not to any physical artefact such as a mooring, buoy, benchmark, monument, well, etc, that may be described by </w:t>
      </w:r>
      <w:del w:id="725" w:author="Katharina Schleidt" w:date="2021-05-31T22:02:00Z">
        <w:r w:rsidDel="00FA2553">
          <w:rPr>
            <w:lang w:eastAsia="ja-JP"/>
          </w:rPr>
          <w:delText xml:space="preserve">Host </w:delText>
        </w:r>
      </w:del>
      <w:ins w:id="726" w:author="Katharina Schleidt" w:date="2021-05-31T22:02:00Z">
        <w:r w:rsidR="00FA2553">
          <w:rPr>
            <w:lang w:eastAsia="ja-JP"/>
          </w:rPr>
          <w:t>Host</w:t>
        </w:r>
      </w:ins>
      <w:del w:id="727" w:author="Katharina Schleidt" w:date="2021-05-31T22:03:00Z">
        <w:r w:rsidDel="00FA2553">
          <w:rPr>
            <w:lang w:eastAsia="ja-JP"/>
          </w:rPr>
          <w:delText>or derived types</w:delText>
        </w:r>
      </w:del>
      <w:r>
        <w:rPr>
          <w:lang w:eastAsia="ja-JP"/>
        </w:rPr>
        <w:t>.</w:t>
      </w:r>
    </w:p>
    <w:p w14:paraId="6723213A" w14:textId="5BC59D7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w:t>
      </w:r>
      <w:ins w:id="728" w:author="Katharina Schleidt" w:date="2021-05-31T22:03:00Z">
        <w:r w:rsidR="00FA2553">
          <w:rPr>
            <w:lang w:eastAsia="ja-JP"/>
          </w:rPr>
          <w:t>,</w:t>
        </w:r>
      </w:ins>
      <w:r>
        <w:rPr>
          <w:lang w:eastAsia="ja-JP"/>
        </w:rPr>
        <w:t xml:space="preserve"> the </w:t>
      </w:r>
      <w:del w:id="729" w:author="Katharina Schleidt" w:date="2021-05-31T22:03:00Z">
        <w:r w:rsidDel="00FA2553">
          <w:rPr>
            <w:lang w:eastAsia="ja-JP"/>
          </w:rPr>
          <w:delText xml:space="preserve">Material </w:delText>
        </w:r>
      </w:del>
      <w:ins w:id="730" w:author="Katharina Schleidt" w:date="2021-05-31T22:03:00Z">
        <w:r w:rsidR="00FA2553">
          <w:rPr>
            <w:lang w:eastAsia="ja-JP"/>
          </w:rPr>
          <w:t xml:space="preserve">material </w:t>
        </w:r>
      </w:ins>
      <w:del w:id="731" w:author="Katharina Schleidt" w:date="2021-05-31T22:03:00Z">
        <w:r w:rsidDel="00FA2553">
          <w:rPr>
            <w:lang w:eastAsia="ja-JP"/>
          </w:rPr>
          <w:delText xml:space="preserve">Samples </w:delText>
        </w:r>
      </w:del>
      <w:ins w:id="732" w:author="Katharina Schleidt" w:date="2021-05-31T22:03:00Z">
        <w:r w:rsidR="00FA2553">
          <w:rPr>
            <w:lang w:eastAsia="ja-JP"/>
          </w:rPr>
          <w:t xml:space="preserve">samples </w:t>
        </w:r>
      </w:ins>
      <w:r>
        <w:rPr>
          <w:lang w:eastAsia="ja-JP"/>
        </w:rPr>
        <w:t xml:space="preserve">considered are called </w:t>
      </w:r>
      <w:del w:id="733" w:author="Katharina Schleidt" w:date="2021-05-31T22:03:00Z">
        <w:r w:rsidDel="00FA2553">
          <w:rPr>
            <w:lang w:eastAsia="ja-JP"/>
          </w:rPr>
          <w:delText>Specimen</w:delText>
        </w:r>
      </w:del>
      <w:ins w:id="734" w:author="Katharina Schleidt" w:date="2021-05-31T22:03:00Z">
        <w:r w:rsidR="00FA2553">
          <w:rPr>
            <w:lang w:eastAsia="ja-JP"/>
          </w:rPr>
          <w:t>specimen</w:t>
        </w:r>
      </w:ins>
      <w:r>
        <w:rPr>
          <w:lang w:eastAsia="ja-JP"/>
        </w:rPr>
        <w:t xml:space="preserve">. That’s why the </w:t>
      </w:r>
      <w:ins w:id="735" w:author="Katharina Schleidt" w:date="2021-05-31T22:04:00Z">
        <w:r w:rsidR="00FA2553">
          <w:rPr>
            <w:lang w:eastAsia="ja-JP"/>
          </w:rPr>
          <w:t xml:space="preserve">class named </w:t>
        </w:r>
      </w:ins>
      <w:proofErr w:type="spellStart"/>
      <w:r>
        <w:rPr>
          <w:lang w:eastAsia="ja-JP"/>
        </w:rPr>
        <w:t>SF_Specimen</w:t>
      </w:r>
      <w:proofErr w:type="spellEnd"/>
      <w:r>
        <w:rPr>
          <w:lang w:eastAsia="ja-JP"/>
        </w:rPr>
        <w:t xml:space="preserve"> </w:t>
      </w:r>
      <w:del w:id="736" w:author="Katharina Schleidt" w:date="2021-05-31T22:04:00Z">
        <w:r w:rsidDel="00FA2553">
          <w:rPr>
            <w:lang w:eastAsia="ja-JP"/>
          </w:rPr>
          <w:delText xml:space="preserve">named class </w:delText>
        </w:r>
      </w:del>
      <w:r>
        <w:rPr>
          <w:lang w:eastAsia="ja-JP"/>
        </w:rPr>
        <w:t xml:space="preserve">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7A4DA43E"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del w:id="737" w:author="Katharina Schleidt" w:date="2021-05-31T22:04:00Z">
        <w:r w:rsidDel="00FA2553">
          <w:rPr>
            <w:lang w:eastAsia="ja-JP"/>
          </w:rPr>
          <w:delText xml:space="preserve">Samples </w:delText>
        </w:r>
      </w:del>
      <w:ins w:id="738" w:author="Katharina Schleidt" w:date="2021-05-31T22:04:00Z">
        <w:r w:rsidR="00FA2553">
          <w:rPr>
            <w:lang w:eastAsia="ja-JP"/>
          </w:rPr>
          <w:t xml:space="preserve">samples </w:t>
        </w:r>
      </w:ins>
      <w:r>
        <w:rPr>
          <w:lang w:eastAsia="ja-JP"/>
        </w:rPr>
        <w:t>usually apply to populations or other sets, of which certain subset may be of specific interest.</w:t>
      </w:r>
    </w:p>
    <w:p w14:paraId="2DC143B2" w14:textId="20218601" w:rsidR="00EC0238" w:rsidRDefault="00EC0238" w:rsidP="00EC0238">
      <w:pPr>
        <w:rPr>
          <w:lang w:eastAsia="ja-JP"/>
        </w:rPr>
      </w:pPr>
      <w:r>
        <w:rPr>
          <w:lang w:eastAsia="ja-JP"/>
        </w:rPr>
        <w:t>NOTE</w:t>
      </w:r>
      <w:r>
        <w:rPr>
          <w:lang w:eastAsia="ja-JP"/>
        </w:rPr>
        <w:tab/>
      </w:r>
      <w:r>
        <w:rPr>
          <w:lang w:eastAsia="ja-JP"/>
        </w:rPr>
        <w:tab/>
        <w:t xml:space="preserve">A transient </w:t>
      </w:r>
      <w:del w:id="739" w:author="Katharina Schleidt" w:date="2021-05-31T22:05:00Z">
        <w:r w:rsidDel="00FA2553">
          <w:rPr>
            <w:lang w:eastAsia="ja-JP"/>
          </w:rPr>
          <w:delText xml:space="preserve">Spatial </w:delText>
        </w:r>
      </w:del>
      <w:ins w:id="740" w:author="Katharina Schleidt" w:date="2021-05-31T22:05:00Z">
        <w:r w:rsidR="00FA2553">
          <w:rPr>
            <w:lang w:eastAsia="ja-JP"/>
          </w:rPr>
          <w:t xml:space="preserve">spatial </w:t>
        </w:r>
      </w:ins>
      <w:del w:id="741" w:author="Katharina Schleidt" w:date="2021-05-31T22:05:00Z">
        <w:r w:rsidDel="00FA2553">
          <w:rPr>
            <w:lang w:eastAsia="ja-JP"/>
          </w:rPr>
          <w:delText>Sample</w:delText>
        </w:r>
      </w:del>
      <w:ins w:id="742" w:author="Katharina Schleidt" w:date="2021-05-31T22:05:00Z">
        <w:r w:rsidR="00FA2553">
          <w:rPr>
            <w:lang w:eastAsia="ja-JP"/>
          </w:rPr>
          <w:t>sample</w:t>
        </w:r>
      </w:ins>
      <w:r>
        <w:rPr>
          <w:lang w:eastAsia="ja-JP"/>
        </w:rPr>
        <w:t>, such as a ships-track or flight-line, might be identified and described, but is unlikely to be revisited exactly.</w:t>
      </w:r>
    </w:p>
    <w:p w14:paraId="690C2C8E" w14:textId="03F2C469" w:rsidR="00B93EE2" w:rsidRPr="00B93EE2" w:rsidRDefault="00EC0238" w:rsidP="00EC0238">
      <w:pPr>
        <w:rPr>
          <w:lang w:eastAsia="ja-JP"/>
        </w:rPr>
      </w:pPr>
      <w:r>
        <w:rPr>
          <w:lang w:eastAsia="ja-JP"/>
        </w:rPr>
        <w:t xml:space="preserve">A </w:t>
      </w:r>
      <w:del w:id="743" w:author="Katharina Schleidt" w:date="2021-05-31T22:05:00Z">
        <w:r w:rsidDel="00FA2553">
          <w:rPr>
            <w:lang w:eastAsia="ja-JP"/>
          </w:rPr>
          <w:delText xml:space="preserve">Sample </w:delText>
        </w:r>
      </w:del>
      <w:ins w:id="744" w:author="Katharina Schleidt" w:date="2021-05-31T22:05:00Z">
        <w:r w:rsidR="00FA2553">
          <w:rPr>
            <w:lang w:eastAsia="ja-JP"/>
          </w:rPr>
          <w:t xml:space="preserve">sample </w:t>
        </w:r>
      </w:ins>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t xml:space="preserve">Sampling </w:t>
      </w:r>
      <w:r>
        <w:t>p</w:t>
      </w:r>
      <w:r w:rsidRPr="00114E5B">
        <w:t>rocess</w:t>
      </w:r>
    </w:p>
    <w:p w14:paraId="040FFE55" w14:textId="496EAFBF" w:rsidR="00EC0238" w:rsidRDefault="00EC0238" w:rsidP="00EC0238">
      <w:pPr>
        <w:rPr>
          <w:lang w:eastAsia="ja-JP"/>
        </w:rPr>
      </w:pPr>
      <w:r>
        <w:rPr>
          <w:lang w:eastAsia="ja-JP"/>
        </w:rPr>
        <w:t xml:space="preserve">Understanding the process by which samples </w:t>
      </w:r>
      <w:del w:id="745" w:author="Katharina Schleidt" w:date="2021-05-31T22:05:00Z">
        <w:r w:rsidDel="00FA2553">
          <w:rPr>
            <w:lang w:eastAsia="ja-JP"/>
          </w:rPr>
          <w:delText xml:space="preserve">were </w:delText>
        </w:r>
      </w:del>
      <w:ins w:id="746" w:author="Katharina Schleidt" w:date="2021-05-31T22:05:00Z">
        <w:r w:rsidR="00FA2553">
          <w:rPr>
            <w:lang w:eastAsia="ja-JP"/>
          </w:rPr>
          <w:t xml:space="preserve">are </w:t>
        </w:r>
      </w:ins>
      <w:r>
        <w:rPr>
          <w:lang w:eastAsia="ja-JP"/>
        </w:rPr>
        <w:t>obtained is often essential to understanding the context of subsequent measurements on this object</w:t>
      </w:r>
      <w:ins w:id="747" w:author="Katharina Schleidt" w:date="2021-05-31T22:05:00Z">
        <w:r w:rsidR="00FA2553">
          <w:rPr>
            <w:lang w:eastAsia="ja-JP"/>
          </w:rPr>
          <w:t xml:space="preserve"> (feature-of-int</w:t>
        </w:r>
      </w:ins>
      <w:ins w:id="748" w:author="Katharina Schleidt" w:date="2021-05-31T22:06:00Z">
        <w:r w:rsidR="00FA2553">
          <w:rPr>
            <w:lang w:eastAsia="ja-JP"/>
          </w:rPr>
          <w:t>erest</w:t>
        </w:r>
      </w:ins>
      <w:ins w:id="749" w:author="Katharina Schleidt" w:date="2021-05-31T22:05:00Z">
        <w:r w:rsidR="00FA2553">
          <w:rPr>
            <w:lang w:eastAsia="ja-JP"/>
          </w:rPr>
          <w:t>)</w:t>
        </w:r>
      </w:ins>
      <w:r>
        <w:rPr>
          <w:lang w:eastAsia="ja-JP"/>
        </w:rPr>
        <w:t>; different sampling strategies can provide vastly different samples, in turn leading to different result values in observations pertaining to these samples.</w:t>
      </w:r>
    </w:p>
    <w:p w14:paraId="749CC364" w14:textId="312880B8" w:rsidR="00EC0238" w:rsidRDefault="00EC0238" w:rsidP="00EC0238">
      <w:pPr>
        <w:rPr>
          <w:lang w:eastAsia="ja-JP"/>
        </w:rPr>
      </w:pPr>
      <w:r>
        <w:rPr>
          <w:lang w:eastAsia="ja-JP"/>
        </w:rPr>
        <w:t xml:space="preserve">A </w:t>
      </w:r>
      <w:del w:id="750" w:author="Katharina Schleidt" w:date="2021-05-31T22:06:00Z">
        <w:r w:rsidDel="00FA2553">
          <w:rPr>
            <w:lang w:eastAsia="ja-JP"/>
          </w:rPr>
          <w:delText xml:space="preserve">Sample </w:delText>
        </w:r>
      </w:del>
      <w:ins w:id="751" w:author="Katharina Schleidt" w:date="2021-05-31T22:06:00Z">
        <w:r w:rsidR="00FA2553">
          <w:rPr>
            <w:lang w:eastAsia="ja-JP"/>
          </w:rPr>
          <w:t xml:space="preserve">sample </w:t>
        </w:r>
      </w:ins>
      <w:r>
        <w:rPr>
          <w:lang w:eastAsia="ja-JP"/>
        </w:rPr>
        <w:t xml:space="preserve">is created through the act of </w:t>
      </w:r>
      <w:del w:id="752" w:author="Katharina Schleidt" w:date="2021-05-31T22:06:00Z">
        <w:r w:rsidDel="00FA2553">
          <w:rPr>
            <w:lang w:eastAsia="ja-JP"/>
          </w:rPr>
          <w:delText>Sampling</w:delText>
        </w:r>
      </w:del>
      <w:ins w:id="753" w:author="Katharina Schleidt" w:date="2021-05-31T22:06:00Z">
        <w:r w:rsidR="00FA2553">
          <w:rPr>
            <w:lang w:eastAsia="ja-JP"/>
          </w:rPr>
          <w:t>sampling</w:t>
        </w:r>
      </w:ins>
      <w:r>
        <w:rPr>
          <w:lang w:eastAsia="ja-JP"/>
        </w:rPr>
        <w:t xml:space="preserve">, whereby a </w:t>
      </w:r>
      <w:del w:id="754" w:author="Katharina Schleidt" w:date="2021-05-31T22:06:00Z">
        <w:r w:rsidDel="00FA2553">
          <w:rPr>
            <w:lang w:eastAsia="ja-JP"/>
          </w:rPr>
          <w:delText xml:space="preserve">Sampler </w:delText>
        </w:r>
      </w:del>
      <w:ins w:id="755" w:author="Katharina Schleidt" w:date="2021-05-31T22:06:00Z">
        <w:r w:rsidR="00FA2553">
          <w:rPr>
            <w:lang w:eastAsia="ja-JP"/>
          </w:rPr>
          <w:t xml:space="preserve">sampler </w:t>
        </w:r>
      </w:ins>
      <w:r>
        <w:rPr>
          <w:lang w:eastAsia="ja-JP"/>
        </w:rPr>
        <w:t xml:space="preserve">follows a defined </w:t>
      </w:r>
      <w:del w:id="756" w:author="Katharina Schleidt" w:date="2021-05-31T22:06:00Z">
        <w:r w:rsidDel="00FA2553">
          <w:rPr>
            <w:lang w:eastAsia="ja-JP"/>
          </w:rPr>
          <w:delText xml:space="preserve">Procedure </w:delText>
        </w:r>
      </w:del>
      <w:ins w:id="757" w:author="Katharina Schleidt" w:date="2021-05-31T22:06:00Z">
        <w:r w:rsidR="00FA2553">
          <w:rPr>
            <w:lang w:eastAsia="ja-JP"/>
          </w:rPr>
          <w:t xml:space="preserve">procedure </w:t>
        </w:r>
      </w:ins>
      <w:r>
        <w:rPr>
          <w:lang w:eastAsia="ja-JP"/>
        </w:rPr>
        <w:t xml:space="preserve">in order to identify and/or extract representative </w:t>
      </w:r>
      <w:del w:id="758" w:author="Katharina Schleidt" w:date="2021-05-31T22:06:00Z">
        <w:r w:rsidDel="00FA2553">
          <w:rPr>
            <w:lang w:eastAsia="ja-JP"/>
          </w:rPr>
          <w:delText xml:space="preserve">Samples </w:delText>
        </w:r>
      </w:del>
      <w:ins w:id="759" w:author="Katharina Schleidt" w:date="2021-05-31T22:06:00Z">
        <w:r w:rsidR="00FA2553">
          <w:rPr>
            <w:lang w:eastAsia="ja-JP"/>
          </w:rPr>
          <w:t xml:space="preserve">samples </w:t>
        </w:r>
      </w:ins>
      <w:r>
        <w:rPr>
          <w:lang w:eastAsia="ja-JP"/>
        </w:rPr>
        <w:t xml:space="preserve">from the ultimate feature-of-interest. </w:t>
      </w:r>
    </w:p>
    <w:p w14:paraId="3D00BC3A" w14:textId="52E10974" w:rsidR="00EC0238" w:rsidRDefault="00EC0238" w:rsidP="00EC0238">
      <w:pPr>
        <w:rPr>
          <w:lang w:eastAsia="ja-JP"/>
        </w:rPr>
      </w:pPr>
      <w:r>
        <w:rPr>
          <w:lang w:eastAsia="ja-JP"/>
        </w:rPr>
        <w:lastRenderedPageBreak/>
        <w:t xml:space="preserve">The nature of the </w:t>
      </w:r>
      <w:del w:id="760" w:author="Katharina Schleidt" w:date="2021-05-31T22:08:00Z">
        <w:r w:rsidDel="00FA2553">
          <w:rPr>
            <w:lang w:eastAsia="ja-JP"/>
          </w:rPr>
          <w:delText xml:space="preserve">Sampler </w:delText>
        </w:r>
      </w:del>
      <w:ins w:id="761" w:author="Katharina Schleidt" w:date="2021-05-31T22:08:00Z">
        <w:r w:rsidR="00FA2553">
          <w:rPr>
            <w:lang w:eastAsia="ja-JP"/>
          </w:rPr>
          <w:t xml:space="preserve">sampler </w:t>
        </w:r>
      </w:ins>
      <w:r>
        <w:rPr>
          <w:lang w:eastAsia="ja-JP"/>
        </w:rPr>
        <w:t xml:space="preserve">varies by sampling strategy; at one end of the spectrum the </w:t>
      </w:r>
      <w:del w:id="762" w:author="Katharina Schleidt" w:date="2021-05-31T22:08:00Z">
        <w:r w:rsidDel="00FA2553">
          <w:rPr>
            <w:lang w:eastAsia="ja-JP"/>
          </w:rPr>
          <w:delText xml:space="preserve">Sampler </w:delText>
        </w:r>
      </w:del>
      <w:ins w:id="763" w:author="Katharina Schleidt" w:date="2021-05-31T22:08:00Z">
        <w:r w:rsidR="00FA2553">
          <w:rPr>
            <w:lang w:eastAsia="ja-JP"/>
          </w:rPr>
          <w:t xml:space="preserve">sampler </w:t>
        </w:r>
      </w:ins>
      <w:r>
        <w:rPr>
          <w:lang w:eastAsia="ja-JP"/>
        </w:rPr>
        <w:t xml:space="preserve">can be a sensor or other automated measurement device; at the other end of the spectrum the </w:t>
      </w:r>
      <w:del w:id="764" w:author="Katharina Schleidt" w:date="2021-05-31T22:08:00Z">
        <w:r w:rsidDel="00FA2553">
          <w:rPr>
            <w:lang w:eastAsia="ja-JP"/>
          </w:rPr>
          <w:delText xml:space="preserve">Sampler </w:delText>
        </w:r>
      </w:del>
      <w:ins w:id="765" w:author="Katharina Schleidt" w:date="2021-05-31T22:08:00Z">
        <w:r w:rsidR="00FA2553">
          <w:rPr>
            <w:lang w:eastAsia="ja-JP"/>
          </w:rPr>
          <w:t xml:space="preserve">sampler </w:t>
        </w:r>
      </w:ins>
      <w:r>
        <w:rPr>
          <w:lang w:eastAsia="ja-JP"/>
        </w:rPr>
        <w:t>can be a human being providing observations or taking part in a biodiversity survey campaign.</w:t>
      </w:r>
    </w:p>
    <w:p w14:paraId="6041E24C" w14:textId="5E6B4EE3" w:rsidR="00EC0238" w:rsidRDefault="00EC0238" w:rsidP="00EC0238">
      <w:pPr>
        <w:rPr>
          <w:lang w:eastAsia="ja-JP"/>
        </w:rPr>
      </w:pPr>
      <w:r>
        <w:rPr>
          <w:lang w:eastAsia="ja-JP"/>
        </w:rPr>
        <w:t xml:space="preserve">In dependence on the sampling strategy, a sampling procedure appropriate to the </w:t>
      </w:r>
      <w:del w:id="766" w:author="Katharina Schleidt" w:date="2021-05-31T22:08:00Z">
        <w:r w:rsidDel="00FA2553">
          <w:rPr>
            <w:lang w:eastAsia="ja-JP"/>
          </w:rPr>
          <w:delText xml:space="preserve">Sampling </w:delText>
        </w:r>
      </w:del>
      <w:ins w:id="767" w:author="Katharina Schleidt" w:date="2021-05-31T22:08:00Z">
        <w:r w:rsidR="00FA2553">
          <w:rPr>
            <w:lang w:eastAsia="ja-JP"/>
          </w:rPr>
          <w:t xml:space="preserve">sampling </w:t>
        </w:r>
      </w:ins>
      <w:ins w:id="768" w:author="Katharina Schleidt" w:date="2021-05-31T22:09:00Z">
        <w:r w:rsidR="00FA2553">
          <w:rPr>
            <w:lang w:eastAsia="ja-JP"/>
          </w:rPr>
          <w:t xml:space="preserve">act </w:t>
        </w:r>
      </w:ins>
      <w:r>
        <w:rPr>
          <w:lang w:eastAsia="ja-JP"/>
        </w:rPr>
        <w:t xml:space="preserve">to be performed must be selected and defined. For the provision of </w:t>
      </w:r>
      <w:del w:id="769" w:author="Katharina Schleidt" w:date="2021-05-31T22:09:00Z">
        <w:r w:rsidDel="00FA2553">
          <w:rPr>
            <w:lang w:eastAsia="ja-JP"/>
          </w:rPr>
          <w:delText xml:space="preserve">fine </w:delText>
        </w:r>
      </w:del>
      <w:ins w:id="770" w:author="Katharina Schleidt" w:date="2021-05-31T22:09:00Z">
        <w:r w:rsidR="00FA2553">
          <w:rPr>
            <w:lang w:eastAsia="ja-JP"/>
          </w:rPr>
          <w:t>fine-</w:t>
        </w:r>
      </w:ins>
      <w:r>
        <w:rPr>
          <w:lang w:eastAsia="ja-JP"/>
        </w:rPr>
        <w:t xml:space="preserve">grained information pertaining to the sampling process, multiple sampling procedures can be applied to one </w:t>
      </w:r>
      <w:del w:id="771" w:author="Katharina Schleidt" w:date="2021-05-31T22:09:00Z">
        <w:r w:rsidDel="00FA2553">
          <w:rPr>
            <w:lang w:eastAsia="ja-JP"/>
          </w:rPr>
          <w:delText>Sampling</w:delText>
        </w:r>
      </w:del>
      <w:ins w:id="772" w:author="Katharina Schleidt" w:date="2021-05-31T22:09:00Z">
        <w:r w:rsidR="00FA2553">
          <w:rPr>
            <w:lang w:eastAsia="ja-JP"/>
          </w:rPr>
          <w:t>sampling act</w:t>
        </w:r>
      </w:ins>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6C287C6C" w:rsidR="00EC0238" w:rsidRDefault="00EC0238" w:rsidP="00EC0238">
      <w:pPr>
        <w:rPr>
          <w:lang w:eastAsia="ja-JP"/>
        </w:rPr>
      </w:pPr>
      <w:r>
        <w:rPr>
          <w:lang w:eastAsia="ja-JP"/>
        </w:rPr>
        <w:t xml:space="preserve">A </w:t>
      </w:r>
      <w:del w:id="773" w:author="Katharina Schleidt" w:date="2021-05-31T22:10:00Z">
        <w:r w:rsidDel="00FA2553">
          <w:rPr>
            <w:lang w:eastAsia="ja-JP"/>
          </w:rPr>
          <w:delText xml:space="preserve">Sampling </w:delText>
        </w:r>
      </w:del>
      <w:ins w:id="774" w:author="Katharina Schleidt" w:date="2021-05-31T22:10:00Z">
        <w:r w:rsidR="00FA2553">
          <w:rPr>
            <w:lang w:eastAsia="ja-JP"/>
          </w:rPr>
          <w:t xml:space="preserve">sampling </w:t>
        </w:r>
      </w:ins>
      <w:r>
        <w:rPr>
          <w:lang w:eastAsia="ja-JP"/>
        </w:rPr>
        <w:t xml:space="preserve">event may involve very different </w:t>
      </w:r>
      <w:del w:id="775" w:author="Katharina Schleidt" w:date="2021-05-31T22:10:00Z">
        <w:r w:rsidDel="00FA2553">
          <w:rPr>
            <w:lang w:eastAsia="ja-JP"/>
          </w:rPr>
          <w:delText>Samples</w:delText>
        </w:r>
      </w:del>
      <w:ins w:id="776" w:author="Katharina Schleidt" w:date="2021-05-31T22:10:00Z">
        <w:r w:rsidR="00FA2553">
          <w:rPr>
            <w:lang w:eastAsia="ja-JP"/>
          </w:rPr>
          <w:t>samples</w:t>
        </w:r>
      </w:ins>
      <w:r>
        <w:rPr>
          <w:lang w:eastAsia="ja-JP"/>
        </w:rPr>
        <w:t xml:space="preserve">, whereby some of these samples may serve purely to provide contextual information pertaining to the </w:t>
      </w:r>
      <w:del w:id="777" w:author="Katharina Schleidt" w:date="2021-05-31T22:10:00Z">
        <w:r w:rsidDel="00FA2553">
          <w:rPr>
            <w:lang w:eastAsia="ja-JP"/>
          </w:rPr>
          <w:delText xml:space="preserve">Sampling </w:delText>
        </w:r>
      </w:del>
      <w:ins w:id="778" w:author="Katharina Schleidt" w:date="2021-05-31T22:10:00Z">
        <w:r w:rsidR="00FA2553">
          <w:rPr>
            <w:lang w:eastAsia="ja-JP"/>
          </w:rPr>
          <w:t xml:space="preserve">sampling </w:t>
        </w:r>
      </w:ins>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421FB9F9" w:rsidR="00D50C12" w:rsidRDefault="00032197" w:rsidP="00D50C12">
      <w:pPr>
        <w:rPr>
          <w:lang w:eastAsia="ja-JP"/>
        </w:rPr>
      </w:pPr>
      <w:ins w:id="779" w:author="Katharina Schleidt" w:date="2021-04-18T20:20:00Z">
        <w:r>
          <w:t xml:space="preserve">A small number of common sampling patterns, similar across domains, provide a basis for processing and portrayal tools, and depend particularly on the geometry of the sample design. </w:t>
        </w:r>
      </w:ins>
      <w:del w:id="780" w:author="Katharina Schleidt" w:date="2021-04-18T20:20:00Z">
        <w:r w:rsidR="00D50C12" w:rsidDel="00032197">
          <w:rPr>
            <w:lang w:eastAsia="ja-JP"/>
          </w:rPr>
          <w:delText xml:space="preserve">A small number of sampling patterns are common across disciplines in </w:delText>
        </w:r>
      </w:del>
      <w:del w:id="781" w:author="Katharina Schleidt" w:date="2021-04-18T20:03:00Z">
        <w:r w:rsidR="00D50C12" w:rsidDel="00393BE0">
          <w:rPr>
            <w:lang w:eastAsia="ja-JP"/>
          </w:rPr>
          <w:delText xml:space="preserve">observational </w:delText>
        </w:r>
      </w:del>
      <w:del w:id="782" w:author="Katharina Schleidt" w:date="2021-04-18T20:20:00Z">
        <w:r w:rsidR="00D50C12" w:rsidDel="00032197">
          <w:rPr>
            <w:lang w:eastAsia="ja-JP"/>
          </w:rPr>
          <w:delText xml:space="preserve">science. </w:delText>
        </w:r>
      </w:del>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4BBE6C45" w:rsidR="00EC0238" w:rsidRPr="00EC0238" w:rsidRDefault="00D50C12" w:rsidP="00D50C12">
      <w:pPr>
        <w:rPr>
          <w:lang w:eastAsia="ja-JP"/>
        </w:rPr>
      </w:pPr>
      <w:r>
        <w:rPr>
          <w:lang w:eastAsia="ja-JP"/>
        </w:rPr>
        <w:t xml:space="preserve">Additional information on provenance, curation and </w:t>
      </w:r>
      <w:del w:id="783" w:author="Katharina Schleidt" w:date="2021-04-18T20:39:00Z">
        <w:r w:rsidDel="00953EFA">
          <w:rPr>
            <w:lang w:eastAsia="ja-JP"/>
          </w:rPr>
          <w:delText xml:space="preserve">archivation </w:delText>
        </w:r>
      </w:del>
      <w:ins w:id="784" w:author="Katharina Schleidt" w:date="2021-05-31T22:10:00Z">
        <w:r w:rsidR="00FA2553">
          <w:rPr>
            <w:lang w:eastAsia="ja-JP"/>
          </w:rPr>
          <w:t xml:space="preserve">methods of archiving a sample </w:t>
        </w:r>
      </w:ins>
      <w:r>
        <w:rPr>
          <w:lang w:eastAsia="ja-JP"/>
        </w:rPr>
        <w:t>has been delegated to external standards</w:t>
      </w:r>
      <w:del w:id="785" w:author="Katharina Schleidt" w:date="2021-05-31T22:10:00Z">
        <w:r w:rsidDel="00FA2553">
          <w:rPr>
            <w:lang w:eastAsia="ja-JP"/>
          </w:rPr>
          <w:delText>,</w:delText>
        </w:r>
      </w:del>
      <w:r>
        <w:rPr>
          <w:lang w:eastAsia="ja-JP"/>
        </w:rPr>
        <w:t xml:space="preserve"> that may be referenced via the ‘metadata’ association that can be provided for all types contained within the Sampling model.</w:t>
      </w:r>
    </w:p>
    <w:p w14:paraId="794F61EF" w14:textId="0DFC7864" w:rsidR="00114E5B" w:rsidRDefault="00114E5B" w:rsidP="00114E5B">
      <w:pPr>
        <w:pStyle w:val="Heading2"/>
      </w:pPr>
      <w:bookmarkStart w:id="786" w:name="_Toc72768864"/>
      <w:r w:rsidRPr="00114E5B">
        <w:t xml:space="preserve">Alignment between Observation, Sample </w:t>
      </w:r>
      <w:r>
        <w:t>and</w:t>
      </w:r>
      <w:r w:rsidRPr="00114E5B">
        <w:t xml:space="preserve"> </w:t>
      </w:r>
      <w:r>
        <w:t>d</w:t>
      </w:r>
      <w:r w:rsidRPr="00114E5B">
        <w:t xml:space="preserve">omain </w:t>
      </w:r>
      <w:r>
        <w:t>m</w:t>
      </w:r>
      <w:r w:rsidRPr="00114E5B">
        <w:t>odels</w:t>
      </w:r>
      <w:bookmarkEnd w:id="786"/>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xml:space="preserve">). However, when using this direct approach, no </w:t>
      </w:r>
      <w:r>
        <w:lastRenderedPageBreak/>
        <w:t>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250C9952" w:rsidR="00FA0795" w:rsidRPr="00C63000" w:rsidRDefault="00FA0795" w:rsidP="00FA0795">
      <w:pPr>
        <w:jc w:val="center"/>
        <w:rPr>
          <w:b/>
          <w:bCs/>
          <w:sz w:val="20"/>
          <w:szCs w:val="20"/>
        </w:rPr>
      </w:pPr>
      <w:bookmarkStart w:id="787"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88" w:author="Katharina Schleidt" w:date="2021-05-31T16:49:00Z">
        <w:r w:rsidR="0055579A">
          <w:rPr>
            <w:b/>
            <w:bCs/>
            <w:noProof/>
            <w:sz w:val="20"/>
            <w:szCs w:val="20"/>
          </w:rPr>
          <w:t>5</w:t>
        </w:r>
      </w:ins>
      <w:del w:id="789" w:author="Katharina Schleidt" w:date="2021-05-31T16:49:00Z">
        <w:r w:rsidR="00A214B2" w:rsidDel="0055579A">
          <w:rPr>
            <w:b/>
            <w:bCs/>
            <w:noProof/>
            <w:sz w:val="20"/>
            <w:szCs w:val="20"/>
          </w:rPr>
          <w:delText>4</w:delText>
        </w:r>
      </w:del>
      <w:r w:rsidR="00D471BA">
        <w:rPr>
          <w:b/>
          <w:bCs/>
          <w:sz w:val="20"/>
          <w:szCs w:val="20"/>
        </w:rPr>
        <w:fldChar w:fldCharType="end"/>
      </w:r>
      <w:bookmarkEnd w:id="787"/>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4274402F" w:rsidR="00FA0795" w:rsidRDefault="00FA0795">
      <w:pPr>
        <w:pStyle w:val="NormalWeb"/>
        <w:jc w:val="both"/>
        <w:pPrChange w:id="790" w:author="Grellet Sylvain" w:date="2021-06-17T15:43:00Z">
          <w:pPr/>
        </w:pPrChange>
      </w:pPr>
      <w:r>
        <w:t xml:space="preserve">Alternatively through utilization of the </w:t>
      </w:r>
      <w:ins w:id="791" w:author="Grellet Sylvain" w:date="2021-06-17T15:43:00Z">
        <w:r w:rsidR="00C44FEC">
          <w:t xml:space="preserve">Observations, measurements and samples </w:t>
        </w:r>
      </w:ins>
      <w:del w:id="792" w:author="Grellet Sylvain" w:date="2021-06-17T15:43:00Z">
        <w:r w:rsidDel="00C44FEC">
          <w:delText xml:space="preserve">Observations &amp; Measurements </w:delText>
        </w:r>
      </w:del>
      <w:r>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166CF43D" w:rsidR="00FA0795" w:rsidRPr="00C63000" w:rsidRDefault="001501CE" w:rsidP="001501CE">
      <w:pPr>
        <w:jc w:val="center"/>
        <w:rPr>
          <w:b/>
          <w:bCs/>
          <w:sz w:val="20"/>
          <w:szCs w:val="20"/>
        </w:rPr>
      </w:pPr>
      <w:bookmarkStart w:id="793"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794" w:author="Katharina Schleidt" w:date="2021-05-31T16:49:00Z">
        <w:r w:rsidR="0055579A">
          <w:rPr>
            <w:b/>
            <w:bCs/>
            <w:noProof/>
            <w:sz w:val="20"/>
            <w:szCs w:val="20"/>
          </w:rPr>
          <w:t>6</w:t>
        </w:r>
      </w:ins>
      <w:del w:id="795" w:author="Katharina Schleidt" w:date="2021-05-31T16:49:00Z">
        <w:r w:rsidR="00A214B2" w:rsidDel="0055579A">
          <w:rPr>
            <w:b/>
            <w:bCs/>
            <w:noProof/>
            <w:sz w:val="20"/>
            <w:szCs w:val="20"/>
          </w:rPr>
          <w:delText>5</w:delText>
        </w:r>
      </w:del>
      <w:r w:rsidR="00D471BA">
        <w:rPr>
          <w:b/>
          <w:bCs/>
          <w:sz w:val="20"/>
          <w:szCs w:val="20"/>
        </w:rPr>
        <w:fldChar w:fldCharType="end"/>
      </w:r>
      <w:bookmarkEnd w:id="793"/>
      <w:r w:rsidRPr="00C63000">
        <w:rPr>
          <w:b/>
          <w:bCs/>
          <w:sz w:val="20"/>
          <w:szCs w:val="20"/>
        </w:rPr>
        <w:t xml:space="preserve"> — (Example) An observation with consistent properties: the observed property (mass) is a </w:t>
      </w:r>
      <w:del w:id="796" w:author="Katharina Schleidt" w:date="2021-04-18T19:26:00Z">
        <w:r w:rsidRPr="00C63000" w:rsidDel="001B02F3">
          <w:rPr>
            <w:b/>
            <w:bCs/>
            <w:sz w:val="20"/>
            <w:szCs w:val="20"/>
          </w:rPr>
          <w:delText>phenomenon</w:delText>
        </w:r>
      </w:del>
      <w:ins w:id="797" w:author="Katharina Schleidt" w:date="2021-04-18T19:26:00Z">
        <w:r w:rsidR="001B02F3">
          <w:rPr>
            <w:b/>
            <w:bCs/>
            <w:sz w:val="20"/>
            <w:szCs w:val="20"/>
          </w:rPr>
          <w:t>characteristic</w:t>
        </w:r>
      </w:ins>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pPr>
        <w:rPr>
          <w:ins w:id="798" w:author="Katharina Schleidt" w:date="2021-04-21T21:07:00Z"/>
        </w:rPr>
      </w:pPr>
      <w:ins w:id="799" w:author="Katharina Schleidt" w:date="2021-04-21T21:08:00Z">
        <w:r>
          <w:t>T</w:t>
        </w:r>
      </w:ins>
      <w:ins w:id="800" w:author="Katharina Schleidt" w:date="2021-04-21T21:06:00Z">
        <w:r>
          <w:t>he fi</w:t>
        </w:r>
      </w:ins>
      <w:ins w:id="801" w:author="Katharina Schleidt" w:date="2021-04-21T21:07:00Z">
        <w:r>
          <w:t>gure below show</w:t>
        </w:r>
      </w:ins>
      <w:ins w:id="802" w:author="Katharina Schleidt" w:date="2021-04-21T21:08:00Z">
        <w:r>
          <w:t>s</w:t>
        </w:r>
      </w:ins>
      <w:ins w:id="803" w:author="Katharina Schleidt" w:date="2021-04-21T21:07:00Z">
        <w:r>
          <w:t xml:space="preserve"> a complete representation of a mass observation. In addition to the basic information provided with the observation </w:t>
        </w:r>
      </w:ins>
      <w:ins w:id="804" w:author="Katharina Schleidt" w:date="2021-04-21T21:08:00Z">
        <w:r>
          <w:t>in the preceding diagram, information</w:t>
        </w:r>
      </w:ins>
      <w:ins w:id="805" w:author="Katharina Schleidt" w:date="2021-04-21T21:09:00Z">
        <w:r>
          <w:t xml:space="preserve"> on the specific measurement device used is provided together with information on where this </w:t>
        </w:r>
      </w:ins>
      <w:ins w:id="806" w:author="Katharina Schleidt" w:date="2021-04-21T21:10:00Z">
        <w:r>
          <w:t>device was deployed as the observation was performed.</w:t>
        </w:r>
      </w:ins>
    </w:p>
    <w:p w14:paraId="42653CCB" w14:textId="77777777" w:rsidR="00A214B2" w:rsidRDefault="00C0258F">
      <w:pPr>
        <w:keepNext/>
        <w:rPr>
          <w:ins w:id="807" w:author="Katharina Schleidt" w:date="2021-05-05T12:15:00Z"/>
        </w:rPr>
        <w:pPrChange w:id="808" w:author="Katharina Schleidt" w:date="2021-05-05T12:15:00Z">
          <w:pPr/>
        </w:pPrChange>
      </w:pPr>
      <w:ins w:id="809" w:author="Katharina Schleidt" w:date="2021-04-21T21:07:00Z">
        <w:r>
          <w:rPr>
            <w:noProof/>
            <w:lang w:val="fr-FR" w:eastAsia="fr-FR"/>
          </w:rPr>
          <w:lastRenderedPageBreak/>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ins>
    </w:p>
    <w:p w14:paraId="0E0F82B0" w14:textId="5CB71C0D" w:rsidR="00C0258F" w:rsidRPr="00A214B2" w:rsidRDefault="00A214B2">
      <w:pPr>
        <w:jc w:val="center"/>
        <w:rPr>
          <w:ins w:id="810" w:author="Katharina Schleidt" w:date="2021-04-21T21:06:00Z"/>
          <w:b/>
          <w:bCs/>
          <w:sz w:val="20"/>
          <w:szCs w:val="20"/>
          <w:rPrChange w:id="811" w:author="Katharina Schleidt" w:date="2021-05-05T12:15:00Z">
            <w:rPr>
              <w:ins w:id="812" w:author="Katharina Schleidt" w:date="2021-04-21T21:06:00Z"/>
            </w:rPr>
          </w:rPrChange>
        </w:rPr>
        <w:pPrChange w:id="813" w:author="Katharina Schleidt" w:date="2021-05-05T12:15:00Z">
          <w:pPr/>
        </w:pPrChange>
      </w:pPr>
      <w:commentRangeStart w:id="814"/>
      <w:ins w:id="815" w:author="Katharina Schleidt" w:date="2021-05-05T12:15:00Z">
        <w:r w:rsidRPr="00A214B2">
          <w:rPr>
            <w:b/>
            <w:bCs/>
            <w:sz w:val="20"/>
            <w:szCs w:val="20"/>
            <w:rPrChange w:id="816" w:author="Katharina Schleidt" w:date="2021-05-05T12:15:00Z">
              <w:rPr/>
            </w:rPrChange>
          </w:rPr>
          <w:t xml:space="preserve">Figure </w:t>
        </w:r>
        <w:r w:rsidRPr="00A214B2">
          <w:rPr>
            <w:b/>
            <w:bCs/>
            <w:sz w:val="20"/>
            <w:szCs w:val="20"/>
            <w:rPrChange w:id="817" w:author="Katharina Schleidt" w:date="2021-05-05T12:15:00Z">
              <w:rPr/>
            </w:rPrChange>
          </w:rPr>
          <w:fldChar w:fldCharType="begin"/>
        </w:r>
        <w:r w:rsidRPr="00A214B2">
          <w:rPr>
            <w:b/>
            <w:bCs/>
            <w:sz w:val="20"/>
            <w:szCs w:val="20"/>
            <w:rPrChange w:id="818" w:author="Katharina Schleidt" w:date="2021-05-05T12:15:00Z">
              <w:rPr/>
            </w:rPrChange>
          </w:rPr>
          <w:instrText xml:space="preserve"> SEQ Figure \* ARABIC </w:instrText>
        </w:r>
      </w:ins>
      <w:r w:rsidRPr="00A214B2">
        <w:rPr>
          <w:b/>
          <w:bCs/>
          <w:sz w:val="20"/>
          <w:szCs w:val="20"/>
          <w:rPrChange w:id="819" w:author="Katharina Schleidt" w:date="2021-05-05T12:15:00Z">
            <w:rPr/>
          </w:rPrChange>
        </w:rPr>
        <w:fldChar w:fldCharType="separate"/>
      </w:r>
      <w:ins w:id="820" w:author="Katharina Schleidt" w:date="2021-05-31T16:49:00Z">
        <w:r w:rsidR="0055579A">
          <w:rPr>
            <w:b/>
            <w:bCs/>
            <w:noProof/>
            <w:sz w:val="20"/>
            <w:szCs w:val="20"/>
          </w:rPr>
          <w:t>7</w:t>
        </w:r>
      </w:ins>
      <w:ins w:id="821" w:author="Katharina Schleidt" w:date="2021-05-05T12:15:00Z">
        <w:r w:rsidRPr="00A214B2">
          <w:rPr>
            <w:b/>
            <w:bCs/>
            <w:sz w:val="20"/>
            <w:szCs w:val="20"/>
            <w:rPrChange w:id="822" w:author="Katharina Schleidt" w:date="2021-05-05T12:15:00Z">
              <w:rPr/>
            </w:rPrChange>
          </w:rPr>
          <w:fldChar w:fldCharType="end"/>
        </w:r>
        <w:r w:rsidRPr="00A214B2">
          <w:rPr>
            <w:b/>
            <w:bCs/>
            <w:sz w:val="20"/>
            <w:szCs w:val="20"/>
            <w:rPrChange w:id="823" w:author="Katharina Schleidt" w:date="2021-05-05T12:15:00Z">
              <w:rPr/>
            </w:rPrChange>
          </w:rPr>
          <w:t xml:space="preserve"> — (Example) An observation with complete properties: for additional context, the Observer, Host and Deployment have been added</w:t>
        </w:r>
      </w:ins>
      <w:commentRangeEnd w:id="814"/>
      <w:ins w:id="824" w:author="Katharina Schleidt" w:date="2021-05-05T12:16:00Z">
        <w:r>
          <w:rPr>
            <w:rStyle w:val="CommentReference"/>
          </w:rPr>
          <w:commentReference w:id="814"/>
        </w:r>
      </w:ins>
    </w:p>
    <w:p w14:paraId="1CCCAECC" w14:textId="41731211" w:rsidR="00181B85" w:rsidRDefault="00181B85" w:rsidP="00181B85">
      <w:r>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306501A0" w:rsidR="001501CE" w:rsidRPr="00C44FEC" w:rsidRDefault="00181B85">
      <w:pPr>
        <w:pStyle w:val="NormalWeb"/>
        <w:jc w:val="both"/>
        <w:rPr>
          <w:lang w:val="fr-FR"/>
          <w:rPrChange w:id="825" w:author="Grellet Sylvain" w:date="2021-06-17T15:43:00Z">
            <w:rPr/>
          </w:rPrChange>
        </w:rPr>
        <w:pPrChange w:id="826" w:author="Grellet Sylvain" w:date="2021-06-17T15:43:00Z">
          <w:pPr/>
        </w:pPrChange>
      </w:pPr>
      <w:r>
        <w:t xml:space="preserve">It is a modelling choice to decide, based on the use case, whether </w:t>
      </w:r>
      <w:del w:id="827" w:author="Katharina Schleidt" w:date="2021-05-31T22:12:00Z">
        <w:r w:rsidDel="006F11B2">
          <w:delText xml:space="preserve">the </w:delText>
        </w:r>
      </w:del>
      <w:r>
        <w:t xml:space="preserve">solely providing information of type ‘Measure’ with </w:t>
      </w:r>
      <w:proofErr w:type="spellStart"/>
      <w:r>
        <w:t>uom</w:t>
      </w:r>
      <w:proofErr w:type="spellEnd"/>
      <w:r>
        <w:t xml:space="preserve"> is sufficient for the domain considered</w:t>
      </w:r>
      <w:ins w:id="828" w:author="Katharina Schleidt" w:date="2021-05-31T22:13:00Z">
        <w:r w:rsidR="006F11B2">
          <w:t>.</w:t>
        </w:r>
        <w:r w:rsidR="006F11B2" w:rsidRPr="006F11B2">
          <w:t xml:space="preserve"> </w:t>
        </w:r>
        <w:r w:rsidR="006F11B2">
          <w:t>In some cases,</w:t>
        </w:r>
      </w:ins>
      <w:del w:id="829" w:author="Katharina Schleidt" w:date="2021-05-31T22:13:00Z">
        <w:r w:rsidDel="006F11B2">
          <w:delText xml:space="preserve"> or whether</w:delText>
        </w:r>
      </w:del>
      <w:r>
        <w:t xml:space="preserve"> the full </w:t>
      </w:r>
      <w:del w:id="830" w:author="Grellet Sylvain" w:date="2021-06-17T15:43:00Z">
        <w:r w:rsidDel="00C44FEC">
          <w:delText xml:space="preserve">Observations &amp; Measurements </w:delText>
        </w:r>
      </w:del>
      <w:ins w:id="831" w:author="Grellet Sylvain" w:date="2021-06-17T15:43:00Z">
        <w:r w:rsidR="00C44FEC">
          <w:t xml:space="preserve">Observations, measurements and samples </w:t>
        </w:r>
      </w:ins>
      <w:r>
        <w:t xml:space="preserve">model is required to actually discover, exchange and reuse data properly. For example a single attribute ‘lake surface’ will be sufficient for most mapping agency needs whereas a more thorough </w:t>
      </w:r>
      <w:del w:id="832" w:author="Katharina Schleidt" w:date="2021-05-31T22:13:00Z">
        <w:r w:rsidDel="006F11B2">
          <w:delText xml:space="preserve">Observation </w:delText>
        </w:r>
      </w:del>
      <w:ins w:id="833" w:author="Katharina Schleidt" w:date="2021-05-31T22:13:00Z">
        <w:r w:rsidR="006F11B2">
          <w:t xml:space="preserve">observation </w:t>
        </w:r>
      </w:ins>
      <w:r>
        <w:t>description of how that surface was measured and when (e.</w:t>
      </w:r>
      <w:del w:id="834" w:author="Katharina Schleidt" w:date="2021-05-31T22:14:00Z">
        <w:r w:rsidDel="006F11B2">
          <w:delText xml:space="preserve">g </w:delText>
        </w:r>
      </w:del>
      <w:ins w:id="835" w:author="Katharina Schleidt" w:date="2021-05-31T22:14:00Z">
        <w:r w:rsidR="006F11B2">
          <w:t>g.</w:t>
        </w:r>
      </w:ins>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5CC6FC72" w:rsidR="00E22F4E" w:rsidRDefault="00E22F4E" w:rsidP="00E22F4E">
      <w:pPr>
        <w:rPr>
          <w:lang w:eastAsia="ja-JP"/>
        </w:rPr>
      </w:pPr>
      <w:r>
        <w:rPr>
          <w:lang w:eastAsia="ja-JP"/>
        </w:rPr>
        <w:t xml:space="preserve">A </w:t>
      </w:r>
      <w:del w:id="836" w:author="Katharina Schleidt" w:date="2021-05-31T22:15:00Z">
        <w:r w:rsidDel="006F11B2">
          <w:rPr>
            <w:lang w:eastAsia="ja-JP"/>
          </w:rPr>
          <w:delText xml:space="preserve">Sample </w:delText>
        </w:r>
      </w:del>
      <w:ins w:id="837" w:author="Katharina Schleidt" w:date="2021-05-31T22:15:00Z">
        <w:r w:rsidR="006F11B2">
          <w:rPr>
            <w:lang w:eastAsia="ja-JP"/>
          </w:rPr>
          <w:t xml:space="preserve">sample </w:t>
        </w:r>
      </w:ins>
      <w:r>
        <w:rPr>
          <w:lang w:eastAsia="ja-JP"/>
        </w:rPr>
        <w:t xml:space="preserve">feature is established in order to make observations concerning some domain feature. The association </w:t>
      </w:r>
      <w:del w:id="838" w:author="Katharina Schleidt" w:date="2021-05-31T22:15:00Z">
        <w:r w:rsidDel="006F11B2">
          <w:rPr>
            <w:lang w:eastAsia="ja-JP"/>
          </w:rPr>
          <w:delText xml:space="preserve">with the role </w:delText>
        </w:r>
      </w:del>
      <w:ins w:id="839" w:author="Katharina Schleidt" w:date="2021-05-31T22:15:00Z">
        <w:r w:rsidR="006F11B2">
          <w:rPr>
            <w:lang w:eastAsia="ja-JP"/>
          </w:rPr>
          <w:t>“</w:t>
        </w:r>
      </w:ins>
      <w:proofErr w:type="spellStart"/>
      <w:r>
        <w:rPr>
          <w:lang w:eastAsia="ja-JP"/>
        </w:rPr>
        <w:t>sampledFeature</w:t>
      </w:r>
      <w:proofErr w:type="spellEnd"/>
      <w:ins w:id="840" w:author="Katharina Schleidt" w:date="2021-05-31T22:15:00Z">
        <w:r w:rsidR="006F11B2">
          <w:rPr>
            <w:lang w:eastAsia="ja-JP"/>
          </w:rPr>
          <w:t>”</w:t>
        </w:r>
      </w:ins>
      <w:r>
        <w:rPr>
          <w:lang w:eastAsia="ja-JP"/>
        </w:rPr>
        <w:t xml:space="preserve"> </w:t>
      </w:r>
      <w:del w:id="841" w:author="Katharina Schleidt" w:date="2021-05-31T22:15:00Z">
        <w:r w:rsidDel="006F11B2">
          <w:rPr>
            <w:lang w:eastAsia="ja-JP"/>
          </w:rPr>
          <w:delText xml:space="preserve">shall </w:delText>
        </w:r>
      </w:del>
      <w:r>
        <w:rPr>
          <w:lang w:eastAsia="ja-JP"/>
        </w:rPr>
        <w:t>link</w:t>
      </w:r>
      <w:ins w:id="842" w:author="Katharina Schleidt" w:date="2021-05-31T22:15:00Z">
        <w:r w:rsidR="006F11B2">
          <w:rPr>
            <w:lang w:eastAsia="ja-JP"/>
          </w:rPr>
          <w:t>s</w:t>
        </w:r>
      </w:ins>
      <w:r>
        <w:rPr>
          <w:lang w:eastAsia="ja-JP"/>
        </w:rPr>
        <w:t xml:space="preserve"> the </w:t>
      </w:r>
      <w:del w:id="843" w:author="Katharina Schleidt" w:date="2021-05-31T22:16:00Z">
        <w:r w:rsidDel="006F11B2">
          <w:rPr>
            <w:lang w:eastAsia="ja-JP"/>
          </w:rPr>
          <w:delText>Sample</w:delText>
        </w:r>
      </w:del>
      <w:ins w:id="844" w:author="Katharina Schleidt" w:date="2021-05-31T22:16:00Z">
        <w:r w:rsidR="006F11B2">
          <w:rPr>
            <w:lang w:eastAsia="ja-JP"/>
          </w:rPr>
          <w:t xml:space="preserve">sample </w:t>
        </w:r>
      </w:ins>
      <w:ins w:id="845" w:author="Katharina Schleidt" w:date="2021-04-18T20:20:00Z">
        <w:r w:rsidR="00032197">
          <w:rPr>
            <w:lang w:eastAsia="ja-JP"/>
          </w:rPr>
          <w:t>feature</w:t>
        </w:r>
      </w:ins>
      <w:r>
        <w:rPr>
          <w:lang w:eastAsia="ja-JP"/>
        </w:rPr>
        <w:t xml:space="preserve"> to the feature which the sampling feature was designed to sample. The target of this association </w:t>
      </w:r>
      <w:del w:id="846" w:author="Katharina Schleidt" w:date="2021-05-31T22:18:00Z">
        <w:r w:rsidDel="006F11B2">
          <w:rPr>
            <w:lang w:eastAsia="ja-JP"/>
          </w:rPr>
          <w:delText xml:space="preserve">has the role sampledFeature with respect to the sampling feature, and shall not be a sampling feature or observation. It </w:delText>
        </w:r>
      </w:del>
      <w:r>
        <w:rPr>
          <w:lang w:eastAsia="ja-JP"/>
        </w:rPr>
        <w:t>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lastRenderedPageBreak/>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32F096F8" w:rsidR="00E22F4E" w:rsidRPr="00C63000" w:rsidRDefault="00E22F4E" w:rsidP="00E22F4E">
      <w:pPr>
        <w:jc w:val="center"/>
        <w:rPr>
          <w:b/>
          <w:bCs/>
          <w:sz w:val="20"/>
          <w:szCs w:val="20"/>
        </w:rPr>
      </w:pPr>
      <w:bookmarkStart w:id="84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48" w:author="Katharina Schleidt" w:date="2021-05-31T16:49:00Z">
        <w:r w:rsidR="0055579A">
          <w:rPr>
            <w:b/>
            <w:bCs/>
            <w:noProof/>
            <w:sz w:val="20"/>
            <w:szCs w:val="20"/>
          </w:rPr>
          <w:t>8</w:t>
        </w:r>
      </w:ins>
      <w:del w:id="849" w:author="Katharina Schleidt" w:date="2021-05-05T12:15:00Z">
        <w:r w:rsidR="00821F18" w:rsidDel="00A214B2">
          <w:rPr>
            <w:b/>
            <w:bCs/>
            <w:noProof/>
            <w:sz w:val="20"/>
            <w:szCs w:val="20"/>
          </w:rPr>
          <w:delText>6</w:delText>
        </w:r>
      </w:del>
      <w:r w:rsidR="00D471BA">
        <w:rPr>
          <w:b/>
          <w:bCs/>
          <w:sz w:val="20"/>
          <w:szCs w:val="20"/>
        </w:rPr>
        <w:fldChar w:fldCharType="end"/>
      </w:r>
      <w:bookmarkEnd w:id="84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2E107AF0"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ins w:id="850" w:author="Grellet Sylvain" w:date="2021-06-17T15:44:00Z">
        <w:r w:rsidR="00C44FEC" w:rsidRPr="00C44FEC">
          <w:t>Observations, measurements and samples</w:t>
        </w:r>
        <w:r w:rsidR="00C44FEC">
          <w:t xml:space="preserve"> </w:t>
        </w:r>
      </w:ins>
      <w:del w:id="851" w:author="Grellet Sylvain" w:date="2021-06-17T15:44:00Z">
        <w:r w:rsidDel="00C44FEC">
          <w:delText xml:space="preserve">Observations &amp; Measurements  </w:delText>
        </w:r>
      </w:del>
      <w:r>
        <w:t>model can interact with a domain model.</w:t>
      </w:r>
    </w:p>
    <w:p w14:paraId="7C8E6EDD" w14:textId="1BED8348" w:rsidR="00DE5536" w:rsidRDefault="00DE5536" w:rsidP="00DE5536">
      <w:r>
        <w:t xml:space="preserve">In this example, Well, Aquifer and </w:t>
      </w:r>
      <w:proofErr w:type="spellStart"/>
      <w:r>
        <w:t>FluidBody</w:t>
      </w:r>
      <w:proofErr w:type="spellEnd"/>
      <w:r>
        <w:t xml:space="preserve"> are </w:t>
      </w:r>
      <w:del w:id="852" w:author="Katharina Schleidt" w:date="2021-04-18T20:39:00Z">
        <w:r w:rsidDel="00953EFA">
          <w:delText xml:space="preserve">modeled </w:delText>
        </w:r>
      </w:del>
      <w:ins w:id="853" w:author="Katharina Schleidt" w:date="2021-04-18T20:39:00Z">
        <w:r w:rsidR="00953EFA">
          <w:t xml:space="preserve">modelled </w:t>
        </w:r>
      </w:ins>
      <w:r>
        <w:t xml:space="preserve">outside the </w:t>
      </w:r>
      <w:del w:id="854" w:author="Grellet Sylvain" w:date="2021-06-17T15:44:00Z">
        <w:r w:rsidDel="004262EC">
          <w:delText xml:space="preserve">Observations &amp; Measurements </w:delText>
        </w:r>
      </w:del>
      <w:ins w:id="855" w:author="Grellet Sylvain" w:date="2021-06-17T15:44:00Z">
        <w:r w:rsidR="004262EC" w:rsidRPr="004262EC">
          <w:t>Observations, measurements and samples</w:t>
        </w:r>
        <w:r w:rsidR="004262EC">
          <w:t xml:space="preserve"> </w:t>
        </w:r>
      </w:ins>
      <w:r>
        <w:t xml:space="preserve">model but </w:t>
      </w:r>
    </w:p>
    <w:p w14:paraId="7F4014DC" w14:textId="5E245AF4" w:rsidR="00DE5536" w:rsidRDefault="00DE5536" w:rsidP="00220B53">
      <w:pPr>
        <w:pStyle w:val="ListParagraph"/>
        <w:numPr>
          <w:ilvl w:val="0"/>
          <w:numId w:val="12"/>
        </w:numPr>
      </w:pPr>
      <w:r>
        <w:t>The Well also conforms to the Sample requirements</w:t>
      </w:r>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39A7C3CC" w:rsidR="00E22F4E" w:rsidRDefault="00DE5536" w:rsidP="00DE5536">
      <w:r>
        <w:t xml:space="preserve">The Well that samples the Aquifer acts as a proxy to the Aquifer in the observation act. It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being the </w:t>
      </w:r>
      <w:proofErr w:type="spellStart"/>
      <w:r>
        <w:t>ultimateFeatureOfInterest</w:t>
      </w:r>
      <w:proofErr w:type="spellEnd"/>
      <w:r>
        <w:t>.</w:t>
      </w:r>
    </w:p>
    <w:p w14:paraId="2CBBF934" w14:textId="77777777" w:rsidR="00350089" w:rsidRDefault="00350089" w:rsidP="00350089">
      <w:pPr>
        <w:keepNext/>
      </w:pPr>
      <w:r>
        <w:rPr>
          <w:noProof/>
          <w:lang w:val="fr-FR" w:eastAsia="fr-FR"/>
        </w:rPr>
        <w:lastRenderedPageBreak/>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7D5BE1E9" w:rsidR="00350089" w:rsidRPr="00C63000" w:rsidRDefault="00350089" w:rsidP="00350089">
      <w:pPr>
        <w:jc w:val="center"/>
        <w:rPr>
          <w:b/>
          <w:bCs/>
          <w:sz w:val="20"/>
          <w:szCs w:val="20"/>
        </w:rPr>
      </w:pPr>
      <w:bookmarkStart w:id="856"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57" w:author="Katharina Schleidt" w:date="2021-05-31T16:49:00Z">
        <w:r w:rsidR="0055579A">
          <w:rPr>
            <w:b/>
            <w:bCs/>
            <w:noProof/>
            <w:sz w:val="20"/>
            <w:szCs w:val="20"/>
          </w:rPr>
          <w:t>9</w:t>
        </w:r>
      </w:ins>
      <w:del w:id="858" w:author="Katharina Schleidt" w:date="2021-05-05T12:15:00Z">
        <w:r w:rsidR="00821F18" w:rsidDel="00A214B2">
          <w:rPr>
            <w:b/>
            <w:bCs/>
            <w:noProof/>
            <w:sz w:val="20"/>
            <w:szCs w:val="20"/>
          </w:rPr>
          <w:delText>7</w:delText>
        </w:r>
      </w:del>
      <w:r w:rsidR="00D471BA">
        <w:rPr>
          <w:b/>
          <w:bCs/>
          <w:sz w:val="20"/>
          <w:szCs w:val="20"/>
        </w:rPr>
        <w:fldChar w:fldCharType="end"/>
      </w:r>
      <w:bookmarkEnd w:id="856"/>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B1D3068" w:rsidR="00624A6C" w:rsidRPr="00C63000" w:rsidRDefault="00624A6C" w:rsidP="00CF28F7">
      <w:pPr>
        <w:jc w:val="center"/>
        <w:rPr>
          <w:b/>
          <w:bCs/>
          <w:sz w:val="20"/>
          <w:szCs w:val="20"/>
        </w:rPr>
      </w:pPr>
      <w:bookmarkStart w:id="859"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0" w:author="Katharina Schleidt" w:date="2021-05-31T16:49:00Z">
        <w:r w:rsidR="0055579A">
          <w:rPr>
            <w:b/>
            <w:bCs/>
            <w:noProof/>
            <w:sz w:val="20"/>
            <w:szCs w:val="20"/>
          </w:rPr>
          <w:t>10</w:t>
        </w:r>
      </w:ins>
      <w:del w:id="861" w:author="Katharina Schleidt" w:date="2021-05-05T12:15:00Z">
        <w:r w:rsidR="00821F18" w:rsidDel="00A214B2">
          <w:rPr>
            <w:b/>
            <w:bCs/>
            <w:noProof/>
            <w:sz w:val="20"/>
            <w:szCs w:val="20"/>
          </w:rPr>
          <w:delText>8</w:delText>
        </w:r>
      </w:del>
      <w:r w:rsidR="00D471BA">
        <w:rPr>
          <w:b/>
          <w:bCs/>
          <w:sz w:val="20"/>
          <w:szCs w:val="20"/>
        </w:rPr>
        <w:fldChar w:fldCharType="end"/>
      </w:r>
      <w:bookmarkEnd w:id="859"/>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862" w:name="_Toc72768865"/>
      <w:r w:rsidRPr="00920189">
        <w:t>Conceptual Observation schema</w:t>
      </w:r>
      <w:bookmarkEnd w:id="862"/>
    </w:p>
    <w:p w14:paraId="393A6024" w14:textId="3277BA06" w:rsidR="00CE109A" w:rsidRDefault="00AC59F3" w:rsidP="00AC59F3">
      <w:pPr>
        <w:pStyle w:val="Heading2"/>
      </w:pPr>
      <w:bookmarkStart w:id="863" w:name="_Toc72768866"/>
      <w:r>
        <w:t>General</w:t>
      </w:r>
      <w:bookmarkEnd w:id="863"/>
    </w:p>
    <w:p w14:paraId="3628450F" w14:textId="355E81B9" w:rsidR="00AC59F3" w:rsidRDefault="00AC59F3" w:rsidP="00AC59F3">
      <w:pPr>
        <w:pStyle w:val="Heading3"/>
      </w:pPr>
      <w:r w:rsidRPr="00AC59F3">
        <w:t>Conceptual Observation model</w:t>
      </w:r>
    </w:p>
    <w:p w14:paraId="05A35560" w14:textId="2DA17706"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14392A4D" w:rsidR="00AC59F3" w:rsidRPr="00C63000" w:rsidRDefault="00AC59F3" w:rsidP="00AC59F3">
      <w:pPr>
        <w:jc w:val="center"/>
        <w:rPr>
          <w:b/>
          <w:bCs/>
          <w:sz w:val="20"/>
          <w:szCs w:val="20"/>
        </w:rPr>
      </w:pPr>
      <w:bookmarkStart w:id="864"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5" w:author="Katharina Schleidt" w:date="2021-05-31T16:49:00Z">
        <w:r w:rsidR="0055579A">
          <w:rPr>
            <w:b/>
            <w:bCs/>
            <w:noProof/>
            <w:sz w:val="20"/>
            <w:szCs w:val="20"/>
          </w:rPr>
          <w:t>11</w:t>
        </w:r>
      </w:ins>
      <w:del w:id="866" w:author="Katharina Schleidt" w:date="2021-05-05T12:15:00Z">
        <w:r w:rsidR="00821F18" w:rsidDel="00A214B2">
          <w:rPr>
            <w:b/>
            <w:bCs/>
            <w:noProof/>
            <w:sz w:val="20"/>
            <w:szCs w:val="20"/>
          </w:rPr>
          <w:delText>9</w:delText>
        </w:r>
      </w:del>
      <w:r w:rsidR="00D471BA">
        <w:rPr>
          <w:b/>
          <w:bCs/>
          <w:sz w:val="20"/>
          <w:szCs w:val="20"/>
        </w:rPr>
        <w:fldChar w:fldCharType="end"/>
      </w:r>
      <w:bookmarkEnd w:id="864"/>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867" w:name="_Ref52388743"/>
      <w:r w:rsidRPr="00AC59F3">
        <w:t>Conceptual Observation schema package Requirements Class</w:t>
      </w:r>
      <w:bookmarkEnd w:id="867"/>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7065CDF8"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68" w:author="Katharina Schleidt" w:date="2021-05-31T16:49:00Z">
        <w:r w:rsidR="0055579A">
          <w:rPr>
            <w:b/>
            <w:bCs/>
            <w:noProof/>
            <w:sz w:val="20"/>
            <w:szCs w:val="20"/>
          </w:rPr>
          <w:t>12</w:t>
        </w:r>
      </w:ins>
      <w:del w:id="869" w:author="Katharina Schleidt" w:date="2021-05-05T12:15:00Z">
        <w:r w:rsidR="00821F18" w:rsidDel="00A214B2">
          <w:rPr>
            <w:b/>
            <w:bCs/>
            <w:noProof/>
            <w:sz w:val="20"/>
            <w:szCs w:val="20"/>
          </w:rPr>
          <w:delText>10</w:delText>
        </w:r>
      </w:del>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870"/>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870"/>
            <w:r w:rsidR="001C49AC">
              <w:rPr>
                <w:rStyle w:val="CommentReference"/>
              </w:rPr>
              <w:commentReference w:id="870"/>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r w:rsidRPr="00815246">
              <w:rPr>
                <w:b/>
                <w:bCs/>
                <w:sz w:val="20"/>
                <w:szCs w:val="20"/>
              </w:rPr>
              <w:t>context:GenericName</w:t>
            </w:r>
            <w:proofErr w:type="spell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871" w:name="_Toc72768867"/>
      <w:r w:rsidRPr="00F64967">
        <w:t>Observation</w:t>
      </w:r>
      <w:bookmarkEnd w:id="871"/>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4841D25F"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72" w:author="Katharina Schleidt" w:date="2021-04-21T19:22:00Z">
              <w:r w:rsidR="00BA3170" w:rsidRPr="00BA3170">
                <w:rPr>
                  <w:sz w:val="20"/>
                  <w:szCs w:val="20"/>
                </w:rPr>
                <w:t>observingProcedure</w:t>
              </w:r>
            </w:ins>
            <w:del w:id="873" w:author="Katharina Schleidt" w:date="2021-04-21T19:22:00Z">
              <w:r w:rsidRPr="00815246" w:rsidDel="00BA3170">
                <w:rPr>
                  <w:sz w:val="20"/>
                  <w:szCs w:val="20"/>
                </w:rPr>
                <w:delText>procedure</w:delText>
              </w:r>
            </w:del>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2A63D9C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74" w:author="Katharina Schleidt" w:date="2021-04-21T19:22:00Z">
              <w:r w:rsidR="00BA3170" w:rsidRPr="00BA3170">
                <w:rPr>
                  <w:sz w:val="20"/>
                  <w:szCs w:val="20"/>
                </w:rPr>
                <w:t>observingProcedure</w:t>
              </w:r>
            </w:ins>
            <w:proofErr w:type="spellEnd"/>
            <w:del w:id="875" w:author="Katharina Schleidt" w:date="2021-04-21T19:22:00Z">
              <w:r w:rsidRPr="00815246" w:rsidDel="00BA3170">
                <w:rPr>
                  <w:sz w:val="20"/>
                  <w:szCs w:val="20"/>
                </w:rPr>
                <w:delText>procedure</w:delText>
              </w:r>
            </w:del>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7A55F4E5"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876" w:author="Katharina Schleidt" w:date="2021-05-31T16:49:00Z">
        <w:r w:rsidR="0055579A">
          <w:rPr>
            <w:b/>
            <w:bCs/>
            <w:noProof/>
            <w:sz w:val="20"/>
            <w:szCs w:val="20"/>
          </w:rPr>
          <w:t>13</w:t>
        </w:r>
      </w:ins>
      <w:del w:id="877" w:author="Katharina Schleidt" w:date="2021-05-05T12:15:00Z">
        <w:r w:rsidR="00821F18" w:rsidDel="00A214B2">
          <w:rPr>
            <w:b/>
            <w:bCs/>
            <w:noProof/>
            <w:sz w:val="20"/>
            <w:szCs w:val="20"/>
          </w:rPr>
          <w:delText>11</w:delText>
        </w:r>
      </w:del>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878"/>
      <w:commentRangeStart w:id="879"/>
      <w:ins w:id="880" w:author="Katharina Schleidt" w:date="2021-04-21T13:57:00Z">
        <w:r w:rsidR="006B6B2B">
          <w:rPr>
            <w:lang w:eastAsia="ja-JP"/>
          </w:rPr>
          <w:t>Clause 7</w:t>
        </w:r>
        <w:commentRangeEnd w:id="878"/>
        <w:r w:rsidR="006B6B2B">
          <w:rPr>
            <w:rStyle w:val="CommentReference"/>
          </w:rPr>
          <w:commentReference w:id="878"/>
        </w:r>
      </w:ins>
      <w:commentRangeEnd w:id="879"/>
      <w:r w:rsidR="00BE79BC">
        <w:rPr>
          <w:rStyle w:val="CommentReference"/>
        </w:rPr>
        <w:commentReference w:id="879"/>
      </w:r>
      <w:r>
        <w:rPr>
          <w:lang w:eastAsia="ja-JP"/>
        </w:rPr>
        <w:t>.</w:t>
      </w:r>
    </w:p>
    <w:p w14:paraId="6BE5B04B" w14:textId="1DA2E47E" w:rsidR="00452AE7" w:rsidRDefault="00452AE7" w:rsidP="00452AE7">
      <w:pPr>
        <w:pStyle w:val="Heading3"/>
      </w:pPr>
      <w:bookmarkStart w:id="881" w:name="_Ref52486584"/>
      <w:r w:rsidRPr="00452AE7">
        <w:t xml:space="preserve">Attribute </w:t>
      </w:r>
      <w:proofErr w:type="spellStart"/>
      <w:r w:rsidRPr="00452AE7">
        <w:t>phenomenonTime</w:t>
      </w:r>
      <w:bookmarkEnd w:id="88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ins w:id="882" w:author="Katharina Schleidt" w:date="2021-04-18T19:30:00Z">
              <w:r w:rsidR="00FC5ACC">
                <w:rPr>
                  <w:sz w:val="20"/>
                  <w:szCs w:val="20"/>
                </w:rPr>
                <w:t xml:space="preserve"> </w:t>
              </w:r>
              <w:r w:rsidR="00FC5ACC" w:rsidRPr="00FC5ACC">
                <w:rPr>
                  <w:sz w:val="20"/>
                  <w:szCs w:val="20"/>
                </w:rPr>
                <w:t>characteristic of</w:t>
              </w:r>
              <w:r w:rsidR="00FC5ACC">
                <w:rPr>
                  <w:sz w:val="20"/>
                  <w:szCs w:val="20"/>
                </w:rPr>
                <w:t xml:space="preserve"> the</w:t>
              </w:r>
            </w:ins>
            <w:r w:rsidRPr="00815246">
              <w:rPr>
                <w:sz w:val="20"/>
                <w:szCs w:val="20"/>
              </w:rPr>
              <w:t xml:space="preserve"> </w:t>
            </w:r>
            <w:proofErr w:type="spellStart"/>
            <w:r w:rsidRPr="00815246">
              <w:rPr>
                <w:b/>
                <w:sz w:val="20"/>
                <w:szCs w:val="20"/>
              </w:rPr>
              <w:t>FeatureOfInterest</w:t>
            </w:r>
            <w:proofErr w:type="spellEnd"/>
            <w:ins w:id="883" w:author="Katharina Schleidt" w:date="2021-04-18T19:30:00Z">
              <w:r w:rsidR="00FC5ACC" w:rsidRPr="00FC5ACC">
                <w:rPr>
                  <w:bCs/>
                  <w:sz w:val="20"/>
                  <w:szCs w:val="20"/>
                  <w:rPrChange w:id="884" w:author="Katharina Schleidt" w:date="2021-04-18T19:31:00Z">
                    <w:rPr>
                      <w:b/>
                      <w:sz w:val="20"/>
                      <w:szCs w:val="20"/>
                    </w:rPr>
                  </w:rPrChange>
                </w:rPr>
                <w:t xml:space="preserve"> being observed</w:t>
              </w:r>
            </w:ins>
            <w:r w:rsidRPr="00FC5ACC">
              <w:rPr>
                <w:bCs/>
                <w:sz w:val="20"/>
                <w:szCs w:val="20"/>
                <w:rPrChange w:id="885" w:author="Katharina Schleidt" w:date="2021-04-18T19:30:00Z">
                  <w:rPr>
                    <w:b/>
                    <w:sz w:val="20"/>
                    <w:szCs w:val="20"/>
                  </w:rPr>
                </w:rPrChange>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886" w:name="_Ref52486606"/>
      <w:r w:rsidRPr="00DA7447">
        <w:t xml:space="preserve">Attribute </w:t>
      </w:r>
      <w:proofErr w:type="spellStart"/>
      <w:r w:rsidRPr="00DA7447">
        <w:t>resultTime</w:t>
      </w:r>
      <w:bookmarkEnd w:id="886"/>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74FEFC27" w:rsidR="00632253" w:rsidRPr="00815246" w:rsidRDefault="00632253" w:rsidP="007B7029">
            <w:pPr>
              <w:widowControl w:val="0"/>
              <w:spacing w:line="240" w:lineRule="auto"/>
              <w:rPr>
                <w:sz w:val="20"/>
                <w:szCs w:val="20"/>
              </w:rPr>
            </w:pPr>
            <w:r w:rsidRPr="00815246">
              <w:rPr>
                <w:sz w:val="20"/>
                <w:szCs w:val="20"/>
              </w:rPr>
              <w:t xml:space="preserve">The </w:t>
            </w:r>
            <w:ins w:id="887" w:author="Katharina Schleidt" w:date="2021-04-18T19:49:00Z">
              <w:r w:rsidR="001A325F" w:rsidRPr="001A325F">
                <w:rPr>
                  <w:sz w:val="20"/>
                  <w:szCs w:val="20"/>
                </w:rPr>
                <w:t xml:space="preserve">time interval during which the </w:t>
              </w:r>
              <w:r w:rsidR="001A325F" w:rsidRPr="001A325F">
                <w:rPr>
                  <w:b/>
                  <w:bCs/>
                  <w:sz w:val="20"/>
                  <w:szCs w:val="20"/>
                  <w:rPrChange w:id="888" w:author="Katharina Schleidt" w:date="2021-04-18T19:49:00Z">
                    <w:rPr>
                      <w:sz w:val="20"/>
                      <w:szCs w:val="20"/>
                    </w:rPr>
                  </w:rPrChange>
                </w:rPr>
                <w:t>result</w:t>
              </w:r>
              <w:r w:rsidR="001A325F" w:rsidRPr="001A325F">
                <w:rPr>
                  <w:sz w:val="20"/>
                  <w:szCs w:val="20"/>
                </w:rPr>
                <w:t xml:space="preserve"> is assumed to be applicable for use.</w:t>
              </w:r>
            </w:ins>
            <w:del w:id="889" w:author="Katharina Schleidt" w:date="2021-04-18T19:49:00Z">
              <w:r w:rsidRPr="00815246" w:rsidDel="001A325F">
                <w:rPr>
                  <w:sz w:val="20"/>
                  <w:szCs w:val="20"/>
                </w:rPr>
                <w:delText xml:space="preserve">time period during which the </w:delText>
              </w:r>
              <w:r w:rsidRPr="00815246" w:rsidDel="001A325F">
                <w:rPr>
                  <w:b/>
                  <w:sz w:val="20"/>
                  <w:szCs w:val="20"/>
                </w:rPr>
                <w:delText xml:space="preserve">result </w:delText>
              </w:r>
              <w:r w:rsidRPr="00815246" w:rsidDel="001A325F">
                <w:rPr>
                  <w:sz w:val="20"/>
                  <w:szCs w:val="20"/>
                </w:rPr>
                <w:delText>is valid.</w:delText>
              </w:r>
            </w:del>
          </w:p>
          <w:p w14:paraId="1453FE04" w14:textId="6138E1C5"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del w:id="890" w:author="Katharina Schleidt" w:date="2021-05-05T10:54:00Z">
              <w:r w:rsidRPr="00815246" w:rsidDel="00F93C37">
                <w:rPr>
                  <w:b/>
                  <w:sz w:val="20"/>
                  <w:szCs w:val="20"/>
                </w:rPr>
                <w:delText>Object</w:delText>
              </w:r>
            </w:del>
            <w:ins w:id="891" w:author="Katharina Schleidt" w:date="2021-05-05T10:54:00Z">
              <w:r w:rsidR="00F93C37">
                <w:rPr>
                  <w:b/>
                  <w:sz w:val="20"/>
                  <w:szCs w:val="20"/>
                </w:rPr>
                <w:t>Period</w:t>
              </w:r>
            </w:ins>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77777777"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1D8D6120" w:rsidR="00217BBC" w:rsidRDefault="00217BBC" w:rsidP="00217BBC">
      <w:pPr>
        <w:pStyle w:val="Heading3"/>
      </w:pPr>
      <w:r w:rsidRPr="00217BBC">
        <w:t xml:space="preserve">Association </w:t>
      </w:r>
      <w:proofErr w:type="spellStart"/>
      <w:ins w:id="892" w:author="Katharina Schleidt" w:date="2021-04-21T19:21:00Z">
        <w:r w:rsidR="00BA3170" w:rsidRPr="00BA3170">
          <w:t>observingProcedure</w:t>
        </w:r>
      </w:ins>
      <w:proofErr w:type="spellEnd"/>
      <w:del w:id="893" w:author="Katharina Schleidt" w:date="2021-04-21T19:21:00Z">
        <w:r w:rsidRPr="00217BBC" w:rsidDel="00BA3170">
          <w:delText>procedure</w:delText>
        </w:r>
      </w:del>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0533C85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ins w:id="894" w:author="Katharina Schleidt" w:date="2021-04-21T19:21:00Z">
              <w:r w:rsidR="00BA3170" w:rsidRPr="00BA3170">
                <w:rPr>
                  <w:sz w:val="20"/>
                  <w:szCs w:val="20"/>
                </w:rPr>
                <w:t>observingProcedure</w:t>
              </w:r>
            </w:ins>
            <w:del w:id="895" w:author="Katharina Schleidt" w:date="2021-04-21T19:21:00Z">
              <w:r w:rsidRPr="00815246" w:rsidDel="00BA3170">
                <w:rPr>
                  <w:sz w:val="20"/>
                  <w:szCs w:val="20"/>
                </w:rPr>
                <w:delText>procedure</w:delText>
              </w:r>
            </w:del>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1D61E89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del w:id="896" w:author="Katharina Schleidt" w:date="2021-04-18T19:26:00Z">
        <w:r w:rsidRPr="00BB0E5D" w:rsidDel="001B02F3">
          <w:delText>phenomenon</w:delText>
        </w:r>
      </w:del>
      <w:ins w:id="897" w:author="Katharina Schleidt" w:date="2021-04-18T19:26:00Z">
        <w:r w:rsidR="001B02F3">
          <w:t>characteristic</w:t>
        </w:r>
      </w:ins>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38887703"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del w:id="898" w:author="Katharina Schleidt" w:date="2021-04-18T19:27:00Z">
              <w:r w:rsidRPr="00815246" w:rsidDel="001B02F3">
                <w:rPr>
                  <w:color w:val="434343"/>
                  <w:sz w:val="20"/>
                  <w:szCs w:val="20"/>
                </w:rPr>
                <w:delText xml:space="preserve"> or </w:delText>
              </w:r>
              <w:r w:rsidRPr="00815246" w:rsidDel="001B02F3">
                <w:rPr>
                  <w:sz w:val="20"/>
                  <w:szCs w:val="20"/>
                </w:rPr>
                <w:delText>phenomenon</w:delText>
              </w:r>
            </w:del>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38C27218"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ins w:id="899" w:author="Katharina Schleidt" w:date="2021-04-21T19:23:00Z">
              <w:r w:rsidR="00BA3170" w:rsidRPr="00BA3170">
                <w:rPr>
                  <w:sz w:val="20"/>
                  <w:szCs w:val="20"/>
                </w:rPr>
                <w:t>observingProcedure</w:t>
              </w:r>
            </w:ins>
            <w:proofErr w:type="spellEnd"/>
            <w:del w:id="900" w:author="Katharina Schleidt" w:date="2021-04-21T19:23:00Z">
              <w:r w:rsidRPr="00815246" w:rsidDel="00BA3170">
                <w:rPr>
                  <w:sz w:val="20"/>
                  <w:szCs w:val="20"/>
                </w:rPr>
                <w:delText>procedure</w:delText>
              </w:r>
            </w:del>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901" w:name="_Toc72768868"/>
      <w:proofErr w:type="spellStart"/>
      <w:r w:rsidRPr="000C435F">
        <w:t>ObservableProperty</w:t>
      </w:r>
      <w:bookmarkEnd w:id="901"/>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331DB02D"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2" w:author="Katharina Schleidt" w:date="2021-05-31T16:49:00Z">
        <w:r w:rsidR="0055579A">
          <w:rPr>
            <w:b/>
            <w:bCs/>
            <w:noProof/>
            <w:sz w:val="20"/>
            <w:szCs w:val="20"/>
          </w:rPr>
          <w:t>14</w:t>
        </w:r>
      </w:ins>
      <w:del w:id="903" w:author="Katharina Schleidt" w:date="2021-05-05T12:15:00Z">
        <w:r w:rsidR="00821F18" w:rsidDel="00A214B2">
          <w:rPr>
            <w:b/>
            <w:bCs/>
            <w:noProof/>
            <w:sz w:val="20"/>
            <w:szCs w:val="20"/>
          </w:rPr>
          <w:delText>12</w:delText>
        </w:r>
      </w:del>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2429B170"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w:t>
            </w:r>
            <w:del w:id="904" w:author="Katharina Schleidt" w:date="2021-04-18T19:34:00Z">
              <w:r w:rsidR="00DE7F9E" w:rsidRPr="00DE7F9E" w:rsidDel="003E5E45">
                <w:rPr>
                  <w:sz w:val="20"/>
                  <w:szCs w:val="20"/>
                </w:rPr>
                <w:delText xml:space="preserve">may </w:delText>
              </w:r>
            </w:del>
            <w:ins w:id="905" w:author="Katharina Schleidt" w:date="2021-04-18T19:34:00Z">
              <w:r w:rsidR="003E5E45">
                <w:rPr>
                  <w:sz w:val="20"/>
                  <w:szCs w:val="20"/>
                </w:rPr>
                <w:t>can</w:t>
              </w:r>
              <w:r w:rsidR="003E5E45" w:rsidRPr="00DE7F9E">
                <w:rPr>
                  <w:sz w:val="20"/>
                  <w:szCs w:val="20"/>
                </w:rPr>
                <w:t xml:space="preserve"> </w:t>
              </w:r>
            </w:ins>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220B53">
      <w:pPr>
        <w:pStyle w:val="ListParagraph"/>
        <w:numPr>
          <w:ilvl w:val="0"/>
          <w:numId w:val="13"/>
        </w:numPr>
        <w:rPr>
          <w:lang w:eastAsia="ja-JP"/>
        </w:rPr>
      </w:pPr>
      <w:r>
        <w:rPr>
          <w:lang w:eastAsia="ja-JP"/>
        </w:rPr>
        <w:t xml:space="preserve">monitor Groundwater Level (1 observable property) </w:t>
      </w:r>
    </w:p>
    <w:p w14:paraId="4BE82603" w14:textId="27E95F9F" w:rsidR="00AA5AF1" w:rsidRDefault="00AA5AF1" w:rsidP="00220B53">
      <w:pPr>
        <w:pStyle w:val="ListParagraph"/>
        <w:numPr>
          <w:ilvl w:val="0"/>
          <w:numId w:val="13"/>
        </w:numPr>
        <w:rPr>
          <w:lang w:eastAsia="ja-JP"/>
        </w:rPr>
      </w:pPr>
      <w:r>
        <w:rPr>
          <w:lang w:eastAsia="ja-JP"/>
        </w:rPr>
        <w:t>with an automated probe (that remains in the ground all year, constituting 1 procedure).</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220B53">
      <w:pPr>
        <w:pStyle w:val="ListParagraph"/>
        <w:numPr>
          <w:ilvl w:val="0"/>
          <w:numId w:val="13"/>
        </w:numPr>
        <w:rPr>
          <w:lang w:eastAsia="ja-JP"/>
        </w:rPr>
      </w:pPr>
      <w:r>
        <w:rPr>
          <w:lang w:eastAsia="ja-JP"/>
        </w:rPr>
        <w:t>measure the Groundwater Level (still the same observable property as above)</w:t>
      </w:r>
    </w:p>
    <w:p w14:paraId="522DE3FE" w14:textId="6A53B23B" w:rsidR="00AA5AF1" w:rsidRDefault="00AA5AF1" w:rsidP="00220B53">
      <w:pPr>
        <w:pStyle w:val="ListParagraph"/>
        <w:numPr>
          <w:ilvl w:val="0"/>
          <w:numId w:val="13"/>
        </w:numPr>
        <w:rPr>
          <w:lang w:eastAsia="ja-JP"/>
        </w:rPr>
      </w:pPr>
      <w:r>
        <w:rPr>
          <w:lang w:eastAsia="ja-JP"/>
        </w:rPr>
        <w:t>but with a manual probe, this is a different procedure.</w:t>
      </w:r>
    </w:p>
    <w:p w14:paraId="4849BB05" w14:textId="3ED8219C" w:rsidR="00AA5AF1" w:rsidRDefault="00AA5AF1" w:rsidP="00F461D6">
      <w:pPr>
        <w:tabs>
          <w:tab w:val="left" w:pos="7672"/>
        </w:tabs>
        <w:ind w:left="1440"/>
        <w:rPr>
          <w:lang w:eastAsia="ja-JP"/>
        </w:rPr>
      </w:pPr>
      <w:r>
        <w:rPr>
          <w:lang w:eastAsia="ja-JP"/>
        </w:rPr>
        <w:t>This allows to check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906" w:name="_Toc72768869"/>
      <w:r w:rsidRPr="00A02312">
        <w:t>Procedure</w:t>
      </w:r>
      <w:bookmarkEnd w:id="906"/>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07058428"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07" w:author="Katharina Schleidt" w:date="2021-05-31T16:49:00Z">
        <w:r w:rsidR="0055579A">
          <w:rPr>
            <w:b/>
            <w:bCs/>
            <w:noProof/>
            <w:sz w:val="20"/>
            <w:szCs w:val="20"/>
          </w:rPr>
          <w:t>15</w:t>
        </w:r>
      </w:ins>
      <w:del w:id="908" w:author="Katharina Schleidt" w:date="2021-05-05T12:15:00Z">
        <w:r w:rsidR="00821F18" w:rsidDel="00A214B2">
          <w:rPr>
            <w:b/>
            <w:bCs/>
            <w:noProof/>
            <w:sz w:val="20"/>
            <w:szCs w:val="20"/>
          </w:rPr>
          <w:delText>13</w:delText>
        </w:r>
      </w:del>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909" w:name="_Toc72768870"/>
      <w:proofErr w:type="spellStart"/>
      <w:r w:rsidRPr="00344888">
        <w:t>ObservingProcedure</w:t>
      </w:r>
      <w:bookmarkEnd w:id="909"/>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5FB17CA0"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0" w:author="Katharina Schleidt" w:date="2021-05-31T16:49:00Z">
        <w:r w:rsidR="0055579A">
          <w:rPr>
            <w:b/>
            <w:bCs/>
            <w:noProof/>
            <w:sz w:val="20"/>
            <w:szCs w:val="20"/>
          </w:rPr>
          <w:t>16</w:t>
        </w:r>
      </w:ins>
      <w:del w:id="911" w:author="Katharina Schleidt" w:date="2021-05-05T12:15:00Z">
        <w:r w:rsidR="00821F18" w:rsidDel="00A214B2">
          <w:rPr>
            <w:b/>
            <w:bCs/>
            <w:noProof/>
            <w:sz w:val="20"/>
            <w:szCs w:val="20"/>
          </w:rPr>
          <w:delText>14</w:delText>
        </w:r>
      </w:del>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220B53">
      <w:pPr>
        <w:pStyle w:val="ListParagraph"/>
        <w:numPr>
          <w:ilvl w:val="0"/>
          <w:numId w:val="12"/>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r w:rsidRPr="00C347D6">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12" w:name="_Toc72768871"/>
      <w:r w:rsidRPr="00721E6C">
        <w:t>Observer</w:t>
      </w:r>
      <w:bookmarkEnd w:id="912"/>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08A774A5"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13" w:author="Katharina Schleidt" w:date="2021-05-31T16:49:00Z">
        <w:r w:rsidR="0055579A">
          <w:rPr>
            <w:b/>
            <w:bCs/>
            <w:noProof/>
            <w:sz w:val="20"/>
            <w:szCs w:val="20"/>
          </w:rPr>
          <w:t>17</w:t>
        </w:r>
      </w:ins>
      <w:del w:id="914" w:author="Katharina Schleidt" w:date="2021-05-05T12:15:00Z">
        <w:r w:rsidR="00821F18" w:rsidDel="00A214B2">
          <w:rPr>
            <w:b/>
            <w:bCs/>
            <w:noProof/>
            <w:sz w:val="20"/>
            <w:szCs w:val="20"/>
          </w:rPr>
          <w:delText>15</w:delText>
        </w:r>
      </w:del>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lastRenderedPageBreak/>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4D2A9BBC"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del w:id="915" w:author="Katharina Schleidt" w:date="2021-04-18T19:35:00Z">
              <w:r w:rsidR="00250A5E" w:rsidRPr="00F3713B" w:rsidDel="003E5E45">
                <w:rPr>
                  <w:sz w:val="20"/>
                  <w:szCs w:val="20"/>
                </w:rPr>
                <w:delText xml:space="preserve">may </w:delText>
              </w:r>
            </w:del>
            <w:ins w:id="916" w:author="Katharina Schleidt" w:date="2021-04-18T19:35:00Z">
              <w:r w:rsidR="003E5E45">
                <w:rPr>
                  <w:sz w:val="20"/>
                  <w:szCs w:val="20"/>
                </w:rPr>
                <w:t>can</w:t>
              </w:r>
              <w:r w:rsidR="003E5E45" w:rsidRPr="00F3713B">
                <w:rPr>
                  <w:sz w:val="20"/>
                  <w:szCs w:val="20"/>
                </w:rPr>
                <w:t xml:space="preserve"> </w:t>
              </w:r>
            </w:ins>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4AFEAC2A" w:rsidR="00A85929" w:rsidRDefault="00A85929" w:rsidP="00220B53">
      <w:pPr>
        <w:pStyle w:val="ListParagraph"/>
        <w:numPr>
          <w:ilvl w:val="0"/>
          <w:numId w:val="12"/>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FCF567C" w:rsidR="00A85929" w:rsidRDefault="00A85929" w:rsidP="00A85929">
      <w:pPr>
        <w:rPr>
          <w:lang w:eastAsia="ja-JP"/>
        </w:rPr>
      </w:pPr>
      <w:r>
        <w:rPr>
          <w:lang w:eastAsia="ja-JP"/>
        </w:rPr>
        <w:t>EXAMPLE</w:t>
      </w:r>
      <w:r>
        <w:rPr>
          <w:lang w:eastAsia="ja-JP"/>
        </w:rPr>
        <w:tab/>
        <w:t xml:space="preserve">Accelerometers, gyroscopes, barometers, magnetometers, and so forth are </w:t>
      </w:r>
      <w:del w:id="917" w:author="Katharina Schleidt" w:date="2021-04-18T20:09:00Z">
        <w:r w:rsidDel="00B31D2B">
          <w:rPr>
            <w:lang w:eastAsia="ja-JP"/>
          </w:rPr>
          <w:delText xml:space="preserve">Sensors </w:delText>
        </w:r>
      </w:del>
      <w:ins w:id="918" w:author="Katharina Schleidt" w:date="2021-04-18T20:09:00Z">
        <w:r w:rsidR="00B31D2B">
          <w:rPr>
            <w:lang w:eastAsia="ja-JP"/>
          </w:rPr>
          <w:t xml:space="preserve">Observers </w:t>
        </w:r>
      </w:ins>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19" w:name="_Toc72768872"/>
      <w:r w:rsidRPr="009C397F">
        <w:t>Host</w:t>
      </w:r>
      <w:bookmarkEnd w:id="919"/>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497BD348"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0" w:author="Katharina Schleidt" w:date="2021-05-31T16:49:00Z">
        <w:r w:rsidR="0055579A">
          <w:rPr>
            <w:b/>
            <w:bCs/>
            <w:noProof/>
            <w:sz w:val="20"/>
            <w:szCs w:val="20"/>
          </w:rPr>
          <w:t>18</w:t>
        </w:r>
      </w:ins>
      <w:del w:id="921" w:author="Katharina Schleidt" w:date="2021-05-05T12:15:00Z">
        <w:r w:rsidR="00821F18" w:rsidDel="00A214B2">
          <w:rPr>
            <w:b/>
            <w:bCs/>
            <w:noProof/>
            <w:sz w:val="20"/>
            <w:szCs w:val="20"/>
          </w:rPr>
          <w:delText>16</w:delText>
        </w:r>
      </w:del>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220B53">
      <w:pPr>
        <w:pStyle w:val="ListParagraph"/>
        <w:numPr>
          <w:ilvl w:val="0"/>
          <w:numId w:val="14"/>
        </w:numPr>
        <w:rPr>
          <w:lang w:eastAsia="ja-JP"/>
        </w:rPr>
      </w:pPr>
      <w:r>
        <w:rPr>
          <w:lang w:eastAsia="ja-JP"/>
        </w:rPr>
        <w:t xml:space="preserve">In many use cases, the Host is the environmental monitoring facility </w:t>
      </w:r>
    </w:p>
    <w:p w14:paraId="42C76140" w14:textId="19D5C6C5" w:rsidR="005B517D" w:rsidRDefault="005B517D" w:rsidP="00220B53">
      <w:pPr>
        <w:pStyle w:val="ListParagraph"/>
        <w:numPr>
          <w:ilvl w:val="0"/>
          <w:numId w:val="14"/>
        </w:numPr>
        <w:rPr>
          <w:lang w:eastAsia="ja-JP"/>
        </w:rPr>
      </w:pPr>
      <w:r>
        <w:rPr>
          <w:lang w:eastAsia="ja-JP"/>
        </w:rPr>
        <w:t>The Host can be a platform that hosts a set of sensors</w:t>
      </w:r>
    </w:p>
    <w:p w14:paraId="153552C4" w14:textId="0512DA75" w:rsidR="00A674C0" w:rsidRDefault="005B517D" w:rsidP="00220B53">
      <w:pPr>
        <w:pStyle w:val="ListParagraph"/>
        <w:numPr>
          <w:ilvl w:val="0"/>
          <w:numId w:val="14"/>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922" w:name="_Toc72768873"/>
      <w:r w:rsidRPr="008534CB">
        <w:t>Deployment</w:t>
      </w:r>
      <w:bookmarkEnd w:id="922"/>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5FA95652"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23" w:author="Katharina Schleidt" w:date="2021-05-31T16:49:00Z">
        <w:r w:rsidR="0055579A">
          <w:rPr>
            <w:b/>
            <w:bCs/>
            <w:noProof/>
            <w:sz w:val="20"/>
            <w:szCs w:val="20"/>
          </w:rPr>
          <w:t>19</w:t>
        </w:r>
      </w:ins>
      <w:del w:id="924" w:author="Katharina Schleidt" w:date="2021-05-05T12:15:00Z">
        <w:r w:rsidR="00821F18" w:rsidDel="00A214B2">
          <w:rPr>
            <w:b/>
            <w:bCs/>
            <w:noProof/>
            <w:sz w:val="20"/>
            <w:szCs w:val="20"/>
          </w:rPr>
          <w:delText>17</w:delText>
        </w:r>
      </w:del>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5F9DEC9A" w:rsidR="00FF2BB6" w:rsidRDefault="00FF2BB6" w:rsidP="00FF2BB6">
      <w:pPr>
        <w:rPr>
          <w:lang w:eastAsia="ja-JP"/>
        </w:rPr>
      </w:pPr>
      <w:r>
        <w:rPr>
          <w:lang w:eastAsia="ja-JP"/>
        </w:rPr>
        <w:t>NOTE</w:t>
      </w:r>
      <w:r w:rsidR="00AA2C68">
        <w:rPr>
          <w:lang w:eastAsia="ja-JP"/>
        </w:rPr>
        <w:tab/>
      </w:r>
      <w:ins w:id="925" w:author="Grellet Sylvain" w:date="2021-06-04T09:31:00Z">
        <w:r w:rsidR="00736AE9">
          <w:rPr>
            <w:lang w:eastAsia="ja-JP"/>
          </w:rPr>
          <w:t xml:space="preserve">Examples of </w:t>
        </w:r>
      </w:ins>
      <w:del w:id="926" w:author="Grellet Sylvain" w:date="2021-06-04T09:31:00Z">
        <w:r w:rsidDel="00736AE9">
          <w:rPr>
            <w:lang w:eastAsia="ja-JP"/>
          </w:rPr>
          <w:delText>A D</w:delText>
        </w:r>
      </w:del>
      <w:ins w:id="927" w:author="Grellet Sylvain" w:date="2021-06-04T09:31:00Z">
        <w:r w:rsidR="00736AE9">
          <w:rPr>
            <w:lang w:eastAsia="ja-JP"/>
          </w:rPr>
          <w:t>d</w:t>
        </w:r>
      </w:ins>
      <w:r>
        <w:rPr>
          <w:lang w:eastAsia="ja-JP"/>
        </w:rPr>
        <w:t xml:space="preserve">eployment </w:t>
      </w:r>
      <w:ins w:id="928" w:author="Grellet Sylvain" w:date="2021-06-04T09:31:00Z">
        <w:r w:rsidR="00736AE9">
          <w:rPr>
            <w:lang w:eastAsia="ja-JP"/>
          </w:rPr>
          <w:t>are</w:t>
        </w:r>
      </w:ins>
      <w:del w:id="929" w:author="Grellet Sylvain" w:date="2021-06-04T09:31:00Z">
        <w:r w:rsidDel="00736AE9">
          <w:rPr>
            <w:lang w:eastAsia="ja-JP"/>
          </w:rPr>
          <w:delText>can range from</w:delText>
        </w:r>
      </w:del>
    </w:p>
    <w:p w14:paraId="236F04CD" w14:textId="0B1E4076" w:rsidR="00FF2BB6" w:rsidRDefault="00FF2BB6" w:rsidP="00220B53">
      <w:pPr>
        <w:pStyle w:val="ListParagraph"/>
        <w:numPr>
          <w:ilvl w:val="0"/>
          <w:numId w:val="14"/>
        </w:numPr>
        <w:rPr>
          <w:lang w:eastAsia="ja-JP"/>
        </w:rPr>
      </w:pPr>
      <w:r>
        <w:rPr>
          <w:lang w:eastAsia="ja-JP"/>
        </w:rPr>
        <w:t xml:space="preserve">information regarding a sensor being attached to a pole </w:t>
      </w:r>
    </w:p>
    <w:p w14:paraId="7517F826" w14:textId="34C8108B" w:rsidR="00FF2BB6" w:rsidRDefault="00FF2BB6" w:rsidP="00220B53">
      <w:pPr>
        <w:pStyle w:val="ListParagraph"/>
        <w:numPr>
          <w:ilvl w:val="0"/>
          <w:numId w:val="14"/>
        </w:numPr>
        <w:rPr>
          <w:lang w:eastAsia="ja-JP"/>
        </w:rPr>
      </w:pPr>
      <w:r>
        <w:rPr>
          <w:lang w:eastAsia="ja-JP"/>
        </w:rPr>
        <w:t>the monitoring facilities pertaining to an environmental monitoring network</w:t>
      </w:r>
    </w:p>
    <w:p w14:paraId="3397B52E" w14:textId="399680A3" w:rsidR="00FF2BB6" w:rsidRDefault="00C94F90" w:rsidP="00220B53">
      <w:pPr>
        <w:pStyle w:val="ListParagraph"/>
        <w:numPr>
          <w:ilvl w:val="0"/>
          <w:numId w:val="14"/>
        </w:numPr>
        <w:rPr>
          <w:lang w:eastAsia="ja-JP"/>
        </w:rPr>
      </w:pPr>
      <w:ins w:id="930" w:author="Katharina Schleidt" w:date="2021-04-21T13:37:00Z">
        <w:r w:rsidRPr="00C94F90">
          <w:rPr>
            <w:lang w:eastAsia="ja-JP"/>
          </w:rPr>
          <w:t>the description of a ship cruise linking a research vessel with a marine network</w:t>
        </w:r>
      </w:ins>
      <w:del w:id="931" w:author="Katharina Schleidt" w:date="2021-04-21T13:37:00Z">
        <w:r w:rsidR="00B32DB8" w:rsidDel="00C94F90">
          <w:rPr>
            <w:lang w:eastAsia="ja-JP"/>
          </w:rPr>
          <w:delText>t</w:delText>
        </w:r>
        <w:r w:rsidR="00FF2BB6" w:rsidDel="00C94F90">
          <w:rPr>
            <w:lang w:eastAsia="ja-JP"/>
          </w:rPr>
          <w:delText>he description of a ship cruise</w:delText>
        </w:r>
        <w:r w:rsidR="00B32DB8" w:rsidDel="00C94F90">
          <w:rPr>
            <w:lang w:eastAsia="ja-JP"/>
          </w:rPr>
          <w:delText xml:space="preserve"> to</w:delText>
        </w:r>
      </w:del>
    </w:p>
    <w:p w14:paraId="2D7BB3F7" w14:textId="712B145C" w:rsidR="00FF2BB6" w:rsidRDefault="00B32DB8" w:rsidP="00220B53">
      <w:pPr>
        <w:pStyle w:val="ListParagraph"/>
        <w:numPr>
          <w:ilvl w:val="0"/>
          <w:numId w:val="14"/>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932" w:name="_Toc72768874"/>
      <w:r w:rsidRPr="00920189">
        <w:lastRenderedPageBreak/>
        <w:t>Abstract Observation Core</w:t>
      </w:r>
      <w:bookmarkEnd w:id="932"/>
    </w:p>
    <w:p w14:paraId="4C3BA03E" w14:textId="556C1697" w:rsidR="00CE109A" w:rsidRDefault="002C1F08" w:rsidP="002C1F08">
      <w:pPr>
        <w:pStyle w:val="Heading2"/>
      </w:pPr>
      <w:bookmarkStart w:id="933" w:name="_Toc72768875"/>
      <w:r w:rsidRPr="002C1F08">
        <w:t>General</w:t>
      </w:r>
      <w:bookmarkEnd w:id="933"/>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1BECE5F6"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34" w:author="Katharina Schleidt" w:date="2021-05-31T16:49:00Z">
        <w:r w:rsidR="0055579A">
          <w:rPr>
            <w:b/>
            <w:bCs/>
            <w:noProof/>
            <w:sz w:val="20"/>
            <w:szCs w:val="20"/>
          </w:rPr>
          <w:t>20</w:t>
        </w:r>
      </w:ins>
      <w:del w:id="935" w:author="Katharina Schleidt" w:date="2021-05-05T12:15:00Z">
        <w:r w:rsidR="00821F18" w:rsidDel="00A214B2">
          <w:rPr>
            <w:b/>
            <w:bCs/>
            <w:noProof/>
            <w:sz w:val="20"/>
            <w:szCs w:val="20"/>
          </w:rPr>
          <w:delText>18</w:delText>
        </w:r>
      </w:del>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AF60E2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del w:id="936" w:author="Katharina Schleidt" w:date="2021-04-18T20:39:00Z">
        <w:r w:rsidRPr="00AE3296" w:rsidDel="00953EFA">
          <w:rPr>
            <w:lang w:eastAsia="ja-JP"/>
          </w:rPr>
          <w:delText xml:space="preserve">modeled </w:delText>
        </w:r>
      </w:del>
      <w:ins w:id="937" w:author="Katharina Schleidt" w:date="2021-04-18T20:39:00Z">
        <w:r w:rsidR="00953EFA">
          <w:rPr>
            <w:lang w:eastAsia="ja-JP"/>
          </w:rPr>
          <w:t xml:space="preserve">modelled </w:t>
        </w:r>
      </w:ins>
      <w:r w:rsidRPr="00AE3296">
        <w:rPr>
          <w:lang w:eastAsia="ja-JP"/>
        </w:rPr>
        <w:t>in the O</w:t>
      </w:r>
      <w:del w:id="938" w:author="Grellet Sylvain" w:date="2021-06-17T17:11:00Z">
        <w:r w:rsidRPr="00AE3296" w:rsidDel="00130432">
          <w:rPr>
            <w:lang w:eastAsia="ja-JP"/>
          </w:rPr>
          <w:delText>&amp;</w:delText>
        </w:r>
      </w:del>
      <w:r w:rsidRPr="00AE3296">
        <w:rPr>
          <w:lang w:eastAsia="ja-JP"/>
        </w:rPr>
        <w:t>M</w:t>
      </w:r>
      <w:ins w:id="939" w:author="Grellet Sylvain" w:date="2021-06-17T17:11:00Z">
        <w:r w:rsidR="00130432">
          <w:rPr>
            <w:lang w:eastAsia="ja-JP"/>
          </w:rPr>
          <w:t>S</w:t>
        </w:r>
      </w:ins>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940" w:name="_Toc72768876"/>
      <w:proofErr w:type="spellStart"/>
      <w:r w:rsidRPr="00F102C2">
        <w:lastRenderedPageBreak/>
        <w:t>AbstractObservationCharacteristics</w:t>
      </w:r>
      <w:bookmarkEnd w:id="940"/>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pPr>
              <w:widowControl w:val="0"/>
              <w:spacing w:line="240" w:lineRule="auto"/>
              <w:jc w:val="center"/>
              <w:rPr>
                <w:sz w:val="20"/>
                <w:szCs w:val="20"/>
              </w:rPr>
              <w:pPrChange w:id="941" w:author="Grellet Sylvain" w:date="2021-06-03T10:05:00Z">
                <w:pPr>
                  <w:widowControl w:val="0"/>
                  <w:spacing w:line="240" w:lineRule="auto"/>
                </w:pPr>
              </w:pPrChange>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rPr>
          <w:ins w:id="942" w:author="Katharina Schleidt" w:date="2021-04-21T14:12:00Z"/>
        </w:trPr>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ins w:id="943" w:author="Katharina Schleidt" w:date="2021-04-21T14:12:00Z"/>
                <w:sz w:val="20"/>
                <w:szCs w:val="20"/>
              </w:rPr>
            </w:pPr>
            <w:ins w:id="944"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ins w:id="945" w:author="Katharina Schleidt" w:date="2021-04-21T14:12:00Z"/>
                <w:sz w:val="20"/>
                <w:szCs w:val="20"/>
              </w:rPr>
            </w:pPr>
            <w:ins w:id="946" w:author="Katharina Schleidt" w:date="2021-04-21T14:12:00Z">
              <w:r w:rsidRPr="00A35665">
                <w:t>/rec/obs-core/AbstractObservationCharacteristics/parameter-procedure</w:t>
              </w:r>
            </w:ins>
          </w:p>
        </w:tc>
      </w:tr>
      <w:tr w:rsidR="00410BFB" w:rsidRPr="009E4931" w14:paraId="53BBA113" w14:textId="77777777" w:rsidTr="009E4931">
        <w:trPr>
          <w:ins w:id="947" w:author="Katharina Schleidt" w:date="2021-04-21T14:12:00Z"/>
        </w:trPr>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ins w:id="948" w:author="Katharina Schleidt" w:date="2021-04-21T14:12:00Z"/>
                <w:sz w:val="20"/>
                <w:szCs w:val="20"/>
              </w:rPr>
            </w:pPr>
            <w:ins w:id="949" w:author="Katharina Schleidt" w:date="2021-04-21T14:12:00Z">
              <w:r w:rsidRPr="009E4931">
                <w:rPr>
                  <w:sz w:val="20"/>
                  <w:szCs w:val="20"/>
                </w:rPr>
                <w:t>Recommendation</w:t>
              </w:r>
            </w:ins>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ins w:id="950" w:author="Katharina Schleidt" w:date="2021-04-21T14:12:00Z"/>
                <w:sz w:val="20"/>
                <w:szCs w:val="20"/>
              </w:rPr>
            </w:pPr>
            <w:ins w:id="951" w:author="Katharina Schleidt" w:date="2021-04-21T14:12:00Z">
              <w:r w:rsidRPr="00A35665">
                <w:t>/rec/obs-core/AbstractObservationCharacteristics/parameter-redundant</w:t>
              </w:r>
            </w:ins>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06D7B3CE"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2" w:author="Katharina Schleidt" w:date="2021-05-31T16:49:00Z">
        <w:r w:rsidR="0055579A">
          <w:rPr>
            <w:b/>
            <w:bCs/>
            <w:noProof/>
            <w:sz w:val="20"/>
            <w:szCs w:val="20"/>
          </w:rPr>
          <w:t>21</w:t>
        </w:r>
      </w:ins>
      <w:del w:id="953" w:author="Katharina Schleidt" w:date="2021-05-05T12:15:00Z">
        <w:r w:rsidR="00821F18" w:rsidDel="00A214B2">
          <w:rPr>
            <w:b/>
            <w:bCs/>
            <w:noProof/>
            <w:sz w:val="20"/>
            <w:szCs w:val="20"/>
          </w:rPr>
          <w:delText>19</w:delText>
        </w:r>
      </w:del>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3A2125E8"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54" w:author="Katharina Schleidt" w:date="2021-05-31T16:49:00Z">
        <w:r w:rsidR="0055579A">
          <w:rPr>
            <w:b/>
            <w:bCs/>
            <w:noProof/>
            <w:sz w:val="20"/>
            <w:szCs w:val="20"/>
          </w:rPr>
          <w:t>22</w:t>
        </w:r>
      </w:ins>
      <w:del w:id="955" w:author="Katharina Schleidt" w:date="2021-05-05T12:15:00Z">
        <w:r w:rsidR="00821F18" w:rsidDel="00A214B2">
          <w:rPr>
            <w:b/>
            <w:bCs/>
            <w:noProof/>
            <w:sz w:val="20"/>
            <w:szCs w:val="20"/>
          </w:rPr>
          <w:delText>20</w:delText>
        </w:r>
      </w:del>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r w:rsidRPr="00562CBB">
              <w:rPr>
                <w:b/>
                <w:sz w:val="20"/>
                <w:szCs w:val="20"/>
              </w:rPr>
              <w:t>observationType:AbstractObservationTypeCodeListValue</w:t>
            </w:r>
            <w:proofErr w:type="spell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1701EB95"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e.g. in the case where the Observation is being </w:t>
      </w:r>
      <w:ins w:id="956" w:author="Katharina Schleidt" w:date="2021-04-21T13:36:00Z">
        <w:r w:rsidR="00121A78" w:rsidRPr="00121A78">
          <w:rPr>
            <w:lang w:eastAsia="ja-JP"/>
          </w:rPr>
          <w:t>typed both by the Domain (feature-of-interest geometry) as well as Range (result type).</w:t>
        </w:r>
      </w:ins>
      <w:del w:id="957" w:author="Katharina Schleidt" w:date="2021-04-21T13:36:00Z">
        <w:r w:rsidDel="00121A78">
          <w:rPr>
            <w:lang w:eastAsia="ja-JP"/>
          </w:rPr>
          <w:delText xml:space="preserve">typed both by </w:delText>
        </w:r>
        <w:r w:rsidR="00223E45" w:rsidDel="00121A78">
          <w:rPr>
            <w:lang w:eastAsia="ja-JP"/>
          </w:rPr>
          <w:delText xml:space="preserve">the </w:delText>
        </w:r>
        <w:r w:rsidR="008F06DA" w:rsidDel="00121A78">
          <w:rPr>
            <w:lang w:eastAsia="ja-JP"/>
          </w:rPr>
          <w:delText>feature-of-interest</w:delText>
        </w:r>
        <w:r w:rsidDel="00121A78">
          <w:rPr>
            <w:lang w:eastAsia="ja-JP"/>
          </w:rPr>
          <w:delText xml:space="preserve"> </w:delText>
        </w:r>
        <w:r w:rsidR="00CD7575" w:rsidDel="00121A78">
          <w:rPr>
            <w:lang w:eastAsia="ja-JP"/>
          </w:rPr>
          <w:delText>g</w:delText>
        </w:r>
        <w:r w:rsidDel="00121A78">
          <w:rPr>
            <w:lang w:eastAsia="ja-JP"/>
          </w:rPr>
          <w:delText>eometry as well as Result type</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r w:rsidRPr="00562CBB">
              <w:rPr>
                <w:b/>
                <w:sz w:val="20"/>
                <w:szCs w:val="20"/>
              </w:rPr>
              <w:t>parameter:NamedValue</w:t>
            </w:r>
            <w:proofErr w:type="spell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ins w:id="958" w:author="Katharina Schleidt" w:date="2021-04-21T14:07: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ins w:id="959" w:author="Katharina Schleidt" w:date="2021-04-21T14:07:00Z"/>
        </w:trPr>
        <w:tc>
          <w:tcPr>
            <w:tcW w:w="4668" w:type="dxa"/>
            <w:shd w:val="clear" w:color="auto" w:fill="auto"/>
            <w:tcMar>
              <w:top w:w="100" w:type="dxa"/>
              <w:left w:w="100" w:type="dxa"/>
              <w:bottom w:w="100" w:type="dxa"/>
              <w:right w:w="100" w:type="dxa"/>
            </w:tcMar>
          </w:tcPr>
          <w:p w14:paraId="08468BE0" w14:textId="47BF11B2" w:rsidR="00410BFB" w:rsidRPr="004652C7" w:rsidRDefault="00410BFB">
            <w:pPr>
              <w:widowControl w:val="0"/>
              <w:spacing w:line="240" w:lineRule="auto"/>
              <w:jc w:val="left"/>
              <w:rPr>
                <w:ins w:id="960" w:author="Katharina Schleidt" w:date="2021-04-21T14:07:00Z"/>
                <w:sz w:val="20"/>
                <w:szCs w:val="20"/>
              </w:rPr>
              <w:pPrChange w:id="961" w:author="Katharina Schleidt" w:date="2021-04-21T14:10:00Z">
                <w:pPr>
                  <w:widowControl w:val="0"/>
                  <w:spacing w:line="240" w:lineRule="auto"/>
                </w:pPr>
              </w:pPrChange>
            </w:pPr>
            <w:ins w:id="962" w:author="Katharina Schleidt" w:date="2021-04-21T14:07:00Z">
              <w:r w:rsidRPr="004652C7">
                <w:rPr>
                  <w:b/>
                  <w:sz w:val="20"/>
                  <w:szCs w:val="20"/>
                </w:rPr>
                <w:t>Recommendation</w:t>
              </w:r>
              <w:r w:rsidRPr="004652C7">
                <w:rPr>
                  <w:sz w:val="20"/>
                  <w:szCs w:val="20"/>
                </w:rPr>
                <w:br/>
                <w:t>/rec/</w:t>
              </w:r>
              <w:r w:rsidRPr="00562CBB">
                <w:rPr>
                  <w:sz w:val="20"/>
                  <w:szCs w:val="20"/>
                </w:rPr>
                <w:t>obs-core/AbstractObservationCharacteristics/parameter</w:t>
              </w:r>
            </w:ins>
            <w:ins w:id="963" w:author="Katharina Schleidt" w:date="2021-04-21T14:08:00Z">
              <w:r>
                <w:rPr>
                  <w:sz w:val="20"/>
                  <w:szCs w:val="20"/>
                </w:rPr>
                <w:t>-</w:t>
              </w:r>
            </w:ins>
            <w:ins w:id="964" w:author="Katharina Schleidt" w:date="2021-04-21T14:09:00Z">
              <w:r>
                <w:rPr>
                  <w:sz w:val="20"/>
                  <w:szCs w:val="20"/>
                </w:rPr>
                <w:t>procedure</w:t>
              </w:r>
            </w:ins>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ins w:id="965" w:author="Katharina Schleidt" w:date="2021-04-21T14:07:00Z"/>
                <w:sz w:val="20"/>
                <w:szCs w:val="20"/>
              </w:rPr>
            </w:pPr>
            <w:ins w:id="966" w:author="Katharina Schleidt" w:date="2021-04-21T14:08:00Z">
              <w:r>
                <w:rPr>
                  <w:lang w:eastAsia="ja-JP"/>
                </w:rPr>
                <w:t xml:space="preserve">Parameter SHOULD </w:t>
              </w:r>
            </w:ins>
            <w:ins w:id="967" w:author="Katharina Schleidt" w:date="2021-04-21T14:09:00Z">
              <w:r>
                <w:rPr>
                  <w:lang w:eastAsia="ja-JP"/>
                </w:rPr>
                <w:t>NOT</w:t>
              </w:r>
            </w:ins>
            <w:ins w:id="968" w:author="Katharina Schleidt" w:date="2021-04-21T14:08:00Z">
              <w:r>
                <w:rPr>
                  <w:lang w:eastAsia="ja-JP"/>
                </w:rPr>
                <w:t xml:space="preserve"> be used instead of the procedure to describe the steps performed in order to determine the value of the </w:t>
              </w:r>
              <w:proofErr w:type="spellStart"/>
              <w:r>
                <w:rPr>
                  <w:lang w:eastAsia="ja-JP"/>
                </w:rPr>
                <w:t>ObservableProperty</w:t>
              </w:r>
            </w:ins>
            <w:proofErr w:type="spellEnd"/>
            <w:ins w:id="969" w:author="Katharina Schleidt" w:date="2021-04-21T14:10:00Z">
              <w:r>
                <w:rPr>
                  <w:lang w:eastAsia="ja-JP"/>
                </w:rPr>
                <w:t>.</w:t>
              </w:r>
            </w:ins>
          </w:p>
        </w:tc>
      </w:tr>
    </w:tbl>
    <w:p w14:paraId="49913C89" w14:textId="1D666719" w:rsidR="00410BFB" w:rsidRDefault="00410BFB" w:rsidP="003A3ECC">
      <w:pPr>
        <w:rPr>
          <w:ins w:id="970" w:author="Katharina Schleidt" w:date="2021-04-21T14:09:00Z"/>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ins w:id="971" w:author="Katharina Schleidt" w:date="2021-04-21T14:09:00Z"/>
        </w:trPr>
        <w:tc>
          <w:tcPr>
            <w:tcW w:w="4668" w:type="dxa"/>
            <w:shd w:val="clear" w:color="auto" w:fill="auto"/>
            <w:tcMar>
              <w:top w:w="100" w:type="dxa"/>
              <w:left w:w="100" w:type="dxa"/>
              <w:bottom w:w="100" w:type="dxa"/>
              <w:right w:w="100" w:type="dxa"/>
            </w:tcMar>
          </w:tcPr>
          <w:p w14:paraId="73FEA7E7" w14:textId="0816BDC6" w:rsidR="00410BFB" w:rsidRPr="004652C7" w:rsidRDefault="00410BFB">
            <w:pPr>
              <w:widowControl w:val="0"/>
              <w:spacing w:line="240" w:lineRule="auto"/>
              <w:jc w:val="left"/>
              <w:rPr>
                <w:ins w:id="972" w:author="Katharina Schleidt" w:date="2021-04-21T14:09:00Z"/>
                <w:sz w:val="20"/>
                <w:szCs w:val="20"/>
              </w:rPr>
              <w:pPrChange w:id="973" w:author="Katharina Schleidt" w:date="2021-04-21T14:10:00Z">
                <w:pPr>
                  <w:widowControl w:val="0"/>
                  <w:spacing w:line="240" w:lineRule="auto"/>
                </w:pPr>
              </w:pPrChange>
            </w:pPr>
            <w:ins w:id="974" w:author="Katharina Schleidt" w:date="2021-04-21T14:09:00Z">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ins>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ins w:id="975" w:author="Katharina Schleidt" w:date="2021-04-21T14:09:00Z"/>
                <w:sz w:val="20"/>
                <w:szCs w:val="20"/>
              </w:rPr>
            </w:pPr>
            <w:ins w:id="976" w:author="Katharina Schleidt" w:date="2021-04-21T14:09:00Z">
              <w:r>
                <w:rPr>
                  <w:lang w:eastAsia="ja-JP"/>
                </w:rPr>
                <w:t xml:space="preserve">Parameter </w:t>
              </w:r>
            </w:ins>
            <w:ins w:id="977" w:author="Katharina Schleidt" w:date="2021-04-21T14:10:00Z">
              <w:r>
                <w:rPr>
                  <w:lang w:eastAsia="ja-JP"/>
                </w:rPr>
                <w:t xml:space="preserve">SHOULD </w:t>
              </w:r>
            </w:ins>
            <w:ins w:id="978" w:author="Katharina Schleidt" w:date="2021-04-21T14:09:00Z">
              <w:r>
                <w:rPr>
                  <w:lang w:eastAsia="ja-JP"/>
                </w:rPr>
                <w:t>NOT be utilized to provide information already contained in the model by existing attributes or associations.</w:t>
              </w:r>
            </w:ins>
          </w:p>
        </w:tc>
      </w:tr>
    </w:tbl>
    <w:p w14:paraId="7C8DDE01" w14:textId="77777777" w:rsidR="00410BFB" w:rsidRDefault="00410BFB" w:rsidP="003A3ECC">
      <w:pPr>
        <w:rPr>
          <w:lang w:eastAsia="ja-JP"/>
        </w:rPr>
      </w:pPr>
    </w:p>
    <w:p w14:paraId="574FD12A" w14:textId="65C206FE" w:rsidR="00A41CB8" w:rsidDel="00410BFB" w:rsidRDefault="00A41CB8" w:rsidP="00A41CB8">
      <w:pPr>
        <w:rPr>
          <w:del w:id="979" w:author="Katharina Schleidt" w:date="2021-04-21T14:10:00Z"/>
          <w:lang w:eastAsia="ja-JP"/>
        </w:rPr>
      </w:pPr>
      <w:del w:id="980" w:author="Katharina Schleidt" w:date="2021-04-21T14:10:00Z">
        <w:r w:rsidDel="00410BFB">
          <w:rPr>
            <w:lang w:eastAsia="ja-JP"/>
          </w:rPr>
          <w:delText>NOTE</w:delText>
        </w:r>
        <w:r w:rsidDel="00410BFB">
          <w:rPr>
            <w:lang w:eastAsia="ja-JP"/>
          </w:rPr>
          <w:tab/>
        </w:r>
        <w:r w:rsidDel="00410BFB">
          <w:rPr>
            <w:lang w:eastAsia="ja-JP"/>
          </w:rPr>
          <w:tab/>
          <w:delText>Disambiguation: Parameter should not be used instead of the procedure to describe the steps performed in order to determine the value of the ObservableProperty</w:delText>
        </w:r>
      </w:del>
    </w:p>
    <w:p w14:paraId="2C181240" w14:textId="620B7D0A" w:rsidR="00A41CB8" w:rsidDel="00410BFB" w:rsidRDefault="00A41CB8" w:rsidP="00A41CB8">
      <w:pPr>
        <w:rPr>
          <w:del w:id="981" w:author="Katharina Schleidt" w:date="2021-04-21T14:10:00Z"/>
          <w:lang w:eastAsia="ja-JP"/>
        </w:rPr>
      </w:pPr>
      <w:del w:id="982" w:author="Katharina Schleidt" w:date="2021-04-21T14:10:00Z">
        <w:r w:rsidDel="00410BFB">
          <w:rPr>
            <w:lang w:eastAsia="ja-JP"/>
          </w:rPr>
          <w:delText>NOTE</w:delText>
        </w:r>
        <w:r w:rsidDel="00410BFB">
          <w:rPr>
            <w:lang w:eastAsia="ja-JP"/>
          </w:rPr>
          <w:tab/>
        </w:r>
        <w:r w:rsidDel="00410BFB">
          <w:rPr>
            <w:lang w:eastAsia="ja-JP"/>
          </w:rPr>
          <w:tab/>
          <w:delText>Parameter should NOT be utilized to provide information already contained in the model by existing attributes or associations.</w:delText>
        </w:r>
      </w:del>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r w:rsidRPr="00562CBB">
              <w:rPr>
                <w:b/>
                <w:sz w:val="20"/>
                <w:szCs w:val="20"/>
              </w:rPr>
              <w:t>resultQuality:Any</w:t>
            </w:r>
            <w:proofErr w:type="spell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feature of interest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lastRenderedPageBreak/>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0F08428C"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r>
        <w:rPr>
          <w:lang w:eastAsia="ja-JP"/>
        </w:rPr>
        <w:t>proximateFeatureOfInterest</w:t>
      </w:r>
      <w:proofErr w:type="spellEnd"/>
      <w:r>
        <w:rPr>
          <w:lang w:eastAsia="ja-JP"/>
        </w:rPr>
        <w:t xml:space="preserve"> .</w:t>
      </w:r>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983" w:name="_Toc72768877"/>
      <w:proofErr w:type="spellStart"/>
      <w:r w:rsidRPr="001E1837">
        <w:t>AbstractObservation</w:t>
      </w:r>
      <w:bookmarkEnd w:id="983"/>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lastRenderedPageBreak/>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5E104195"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4" w:author="Katharina Schleidt" w:date="2021-05-31T16:49:00Z">
        <w:r w:rsidR="0055579A">
          <w:rPr>
            <w:b/>
            <w:bCs/>
            <w:noProof/>
            <w:sz w:val="20"/>
            <w:szCs w:val="20"/>
          </w:rPr>
          <w:t>23</w:t>
        </w:r>
      </w:ins>
      <w:del w:id="985" w:author="Katharina Schleidt" w:date="2021-05-05T12:15:00Z">
        <w:r w:rsidR="00821F18" w:rsidDel="00A214B2">
          <w:rPr>
            <w:b/>
            <w:bCs/>
            <w:noProof/>
            <w:sz w:val="20"/>
            <w:szCs w:val="20"/>
          </w:rPr>
          <w:delText>21</w:delText>
        </w:r>
      </w:del>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986" w:name="_Toc72768878"/>
      <w:proofErr w:type="spellStart"/>
      <w:r w:rsidRPr="00A86F83">
        <w:t>AbstractObservableProperty</w:t>
      </w:r>
      <w:bookmarkEnd w:id="986"/>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376D0040"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7" w:author="Katharina Schleidt" w:date="2021-05-31T16:49:00Z">
        <w:r w:rsidR="0055579A">
          <w:rPr>
            <w:b/>
            <w:bCs/>
            <w:noProof/>
            <w:sz w:val="20"/>
            <w:szCs w:val="20"/>
          </w:rPr>
          <w:t>24</w:t>
        </w:r>
      </w:ins>
      <w:del w:id="988" w:author="Katharina Schleidt" w:date="2021-05-05T12:15:00Z">
        <w:r w:rsidR="00821F18" w:rsidDel="00A214B2">
          <w:rPr>
            <w:b/>
            <w:bCs/>
            <w:noProof/>
            <w:sz w:val="20"/>
            <w:szCs w:val="20"/>
          </w:rPr>
          <w:delText>22</w:delText>
        </w:r>
      </w:del>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3516875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89" w:author="Katharina Schleidt" w:date="2021-05-31T16:49:00Z">
        <w:r w:rsidR="0055579A">
          <w:rPr>
            <w:b/>
            <w:bCs/>
            <w:noProof/>
            <w:sz w:val="20"/>
            <w:szCs w:val="20"/>
          </w:rPr>
          <w:t>25</w:t>
        </w:r>
      </w:ins>
      <w:del w:id="990" w:author="Katharina Schleidt" w:date="2021-05-05T12:15:00Z">
        <w:r w:rsidR="00821F18" w:rsidDel="00A214B2">
          <w:rPr>
            <w:b/>
            <w:bCs/>
            <w:noProof/>
            <w:sz w:val="20"/>
            <w:szCs w:val="20"/>
          </w:rPr>
          <w:delText>23</w:delText>
        </w:r>
      </w:del>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991" w:name="_Toc72768879"/>
      <w:proofErr w:type="spellStart"/>
      <w:r w:rsidRPr="008123FB">
        <w:t>AbstractObservingProcedure</w:t>
      </w:r>
      <w:bookmarkEnd w:id="991"/>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779C5BE"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2" w:author="Katharina Schleidt" w:date="2021-05-31T16:49:00Z">
        <w:r w:rsidR="0055579A">
          <w:rPr>
            <w:b/>
            <w:bCs/>
            <w:noProof/>
            <w:sz w:val="20"/>
            <w:szCs w:val="20"/>
          </w:rPr>
          <w:t>26</w:t>
        </w:r>
      </w:ins>
      <w:del w:id="993" w:author="Katharina Schleidt" w:date="2021-05-05T12:15:00Z">
        <w:r w:rsidR="00821F18" w:rsidDel="00A214B2">
          <w:rPr>
            <w:b/>
            <w:bCs/>
            <w:noProof/>
            <w:sz w:val="20"/>
            <w:szCs w:val="20"/>
          </w:rPr>
          <w:delText>24</w:delText>
        </w:r>
      </w:del>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4F768AC0"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4" w:author="Katharina Schleidt" w:date="2021-05-31T16:49:00Z">
        <w:r w:rsidR="0055579A">
          <w:rPr>
            <w:b/>
            <w:bCs/>
            <w:noProof/>
            <w:sz w:val="20"/>
            <w:szCs w:val="20"/>
          </w:rPr>
          <w:t>27</w:t>
        </w:r>
      </w:ins>
      <w:del w:id="995" w:author="Katharina Schleidt" w:date="2021-05-05T12:15:00Z">
        <w:r w:rsidR="00821F18" w:rsidDel="00A214B2">
          <w:rPr>
            <w:b/>
            <w:bCs/>
            <w:noProof/>
            <w:sz w:val="20"/>
            <w:szCs w:val="20"/>
          </w:rPr>
          <w:delText>25</w:delText>
        </w:r>
      </w:del>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996" w:name="_Toc72768880"/>
      <w:proofErr w:type="spellStart"/>
      <w:r w:rsidRPr="00B95291">
        <w:t>AbstractObserver</w:t>
      </w:r>
      <w:bookmarkEnd w:id="996"/>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7ECDEDD0"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7" w:author="Katharina Schleidt" w:date="2021-05-31T16:49:00Z">
        <w:r w:rsidR="0055579A">
          <w:rPr>
            <w:b/>
            <w:bCs/>
            <w:noProof/>
            <w:sz w:val="20"/>
            <w:szCs w:val="20"/>
          </w:rPr>
          <w:t>28</w:t>
        </w:r>
      </w:ins>
      <w:del w:id="998" w:author="Katharina Schleidt" w:date="2021-05-05T12:15:00Z">
        <w:r w:rsidR="00821F18" w:rsidDel="00A214B2">
          <w:rPr>
            <w:b/>
            <w:bCs/>
            <w:noProof/>
            <w:sz w:val="20"/>
            <w:szCs w:val="20"/>
          </w:rPr>
          <w:delText>26</w:delText>
        </w:r>
      </w:del>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6C6FCFF2"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999" w:author="Katharina Schleidt" w:date="2021-05-31T16:49:00Z">
        <w:r w:rsidR="0055579A">
          <w:rPr>
            <w:b/>
            <w:bCs/>
            <w:noProof/>
            <w:sz w:val="20"/>
            <w:szCs w:val="20"/>
          </w:rPr>
          <w:t>29</w:t>
        </w:r>
      </w:ins>
      <w:del w:id="1000" w:author="Katharina Schleidt" w:date="2021-05-05T12:15:00Z">
        <w:r w:rsidR="00821F18" w:rsidDel="00A214B2">
          <w:rPr>
            <w:b/>
            <w:bCs/>
            <w:noProof/>
            <w:sz w:val="20"/>
            <w:szCs w:val="20"/>
          </w:rPr>
          <w:delText>27</w:delText>
        </w:r>
      </w:del>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1001" w:name="_Toc72768881"/>
      <w:proofErr w:type="spellStart"/>
      <w:r w:rsidRPr="006050F3">
        <w:t>AbstractHost</w:t>
      </w:r>
      <w:bookmarkEnd w:id="1001"/>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2D16045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2" w:author="Katharina Schleidt" w:date="2021-05-31T16:49:00Z">
        <w:r w:rsidR="0055579A">
          <w:rPr>
            <w:b/>
            <w:bCs/>
            <w:noProof/>
            <w:sz w:val="20"/>
            <w:szCs w:val="20"/>
          </w:rPr>
          <w:t>30</w:t>
        </w:r>
      </w:ins>
      <w:del w:id="1003" w:author="Katharina Schleidt" w:date="2021-05-05T12:15:00Z">
        <w:r w:rsidR="00821F18" w:rsidDel="00A214B2">
          <w:rPr>
            <w:b/>
            <w:bCs/>
            <w:noProof/>
            <w:sz w:val="20"/>
            <w:szCs w:val="20"/>
          </w:rPr>
          <w:delText>28</w:delText>
        </w:r>
      </w:del>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05834C25"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4" w:author="Katharina Schleidt" w:date="2021-05-31T16:49:00Z">
        <w:r w:rsidR="0055579A">
          <w:rPr>
            <w:b/>
            <w:bCs/>
            <w:noProof/>
            <w:sz w:val="20"/>
            <w:szCs w:val="20"/>
          </w:rPr>
          <w:t>31</w:t>
        </w:r>
      </w:ins>
      <w:del w:id="1005" w:author="Katharina Schleidt" w:date="2021-05-05T12:15:00Z">
        <w:r w:rsidR="00821F18" w:rsidDel="00A214B2">
          <w:rPr>
            <w:b/>
            <w:bCs/>
            <w:noProof/>
            <w:sz w:val="20"/>
            <w:szCs w:val="20"/>
          </w:rPr>
          <w:delText>29</w:delText>
        </w:r>
      </w:del>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1006" w:name="_Toc72768882"/>
      <w:proofErr w:type="spellStart"/>
      <w:r w:rsidRPr="00E12BD6">
        <w:t>AbstractDeployment</w:t>
      </w:r>
      <w:bookmarkEnd w:id="1006"/>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738FCFD"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07" w:author="Katharina Schleidt" w:date="2021-05-31T16:49:00Z">
        <w:r w:rsidR="0055579A">
          <w:rPr>
            <w:b/>
            <w:bCs/>
            <w:noProof/>
            <w:sz w:val="20"/>
            <w:szCs w:val="20"/>
          </w:rPr>
          <w:t>32</w:t>
        </w:r>
      </w:ins>
      <w:del w:id="1008" w:author="Katharina Schleidt" w:date="2021-05-05T12:15:00Z">
        <w:r w:rsidR="00821F18" w:rsidDel="00A214B2">
          <w:rPr>
            <w:b/>
            <w:bCs/>
            <w:noProof/>
            <w:sz w:val="20"/>
            <w:szCs w:val="20"/>
          </w:rPr>
          <w:delText>30</w:delText>
        </w:r>
      </w:del>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r>
              <w:rPr>
                <w:b/>
                <w:i/>
                <w:sz w:val="20"/>
                <w:szCs w:val="20"/>
              </w:rPr>
              <w:t>deploymentReason:CharacterString</w:t>
            </w:r>
            <w:proofErr w:type="spell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3C17A2D7" w:rsidR="00FA791F" w:rsidRDefault="00FA791F" w:rsidP="00220B53">
      <w:pPr>
        <w:pStyle w:val="ListParagraph"/>
        <w:numPr>
          <w:ilvl w:val="0"/>
          <w:numId w:val="15"/>
        </w:numPr>
        <w:rPr>
          <w:lang w:eastAsia="ja-JP"/>
        </w:rPr>
      </w:pPr>
      <w:r>
        <w:rPr>
          <w:lang w:eastAsia="ja-JP"/>
        </w:rPr>
        <w:t>A sensor is mounted on a building to monitor seismic activities</w:t>
      </w:r>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1009" w:name="_Toc72768883"/>
      <w:proofErr w:type="spellStart"/>
      <w:r w:rsidRPr="00F448D2">
        <w:t>NamedValue</w:t>
      </w:r>
      <w:bookmarkEnd w:id="1009"/>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2D81CCA6"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0" w:author="Katharina Schleidt" w:date="2021-05-31T16:49:00Z">
        <w:r w:rsidR="0055579A">
          <w:rPr>
            <w:b/>
            <w:bCs/>
            <w:noProof/>
            <w:sz w:val="20"/>
            <w:szCs w:val="20"/>
          </w:rPr>
          <w:t>33</w:t>
        </w:r>
      </w:ins>
      <w:del w:id="1011" w:author="Katharina Schleidt" w:date="2021-05-05T12:15:00Z">
        <w:r w:rsidR="00821F18" w:rsidDel="00A214B2">
          <w:rPr>
            <w:b/>
            <w:bCs/>
            <w:noProof/>
            <w:sz w:val="20"/>
            <w:szCs w:val="20"/>
          </w:rPr>
          <w:delText>31</w:delText>
        </w:r>
      </w:del>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r>
              <w:rPr>
                <w:b/>
                <w:sz w:val="20"/>
                <w:szCs w:val="20"/>
              </w:rPr>
              <w:t>name:GenericName</w:t>
            </w:r>
            <w:proofErr w:type="spell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r w:rsidRPr="00086042">
        <w:rPr>
          <w:lang w:eastAsia="ja-JP"/>
        </w:rPr>
        <w:t>Observation:parameter</w:t>
      </w:r>
      <w:proofErr w:type="spell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r>
              <w:rPr>
                <w:b/>
                <w:sz w:val="20"/>
                <w:szCs w:val="20"/>
              </w:rPr>
              <w:t>value:Any</w:t>
            </w:r>
            <w:proofErr w:type="spell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pPr>
        <w:rPr>
          <w:ins w:id="1012" w:author="Ilkka Rinne" w:date="2021-06-21T09:26:00Z"/>
        </w:rPr>
      </w:pPr>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ins w:id="1013" w:author="Ilkka Rinne" w:date="2021-06-21T09:26:00Z">
        <w:r>
          <w:t>Codelists</w:t>
        </w:r>
      </w:ins>
      <w:proofErr w:type="spellEnd"/>
    </w:p>
    <w:p w14:paraId="686CC320" w14:textId="267F4EEE" w:rsidR="00920189" w:rsidRDefault="00920189" w:rsidP="00920189">
      <w:pPr>
        <w:pStyle w:val="Heading1"/>
      </w:pPr>
      <w:bookmarkStart w:id="1014" w:name="_Toc72768884"/>
      <w:r w:rsidRPr="00920189">
        <w:t>Basic Observations</w:t>
      </w:r>
      <w:bookmarkEnd w:id="1014"/>
    </w:p>
    <w:p w14:paraId="7D03C338" w14:textId="4F7FA4C7" w:rsidR="00CE109A" w:rsidRDefault="00037B3B" w:rsidP="00037B3B">
      <w:pPr>
        <w:pStyle w:val="Heading2"/>
      </w:pPr>
      <w:bookmarkStart w:id="1015" w:name="_Toc72768885"/>
      <w:r w:rsidRPr="00037B3B">
        <w:t>General</w:t>
      </w:r>
      <w:bookmarkEnd w:id="1015"/>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5CC03AC8"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6" w:author="Katharina Schleidt" w:date="2021-05-31T16:49:00Z">
        <w:r w:rsidR="0055579A">
          <w:rPr>
            <w:b/>
            <w:bCs/>
            <w:noProof/>
            <w:sz w:val="20"/>
            <w:szCs w:val="20"/>
          </w:rPr>
          <w:t>34</w:t>
        </w:r>
      </w:ins>
      <w:del w:id="1017" w:author="Katharina Schleidt" w:date="2021-05-05T12:15:00Z">
        <w:r w:rsidR="00821F18" w:rsidDel="00A214B2">
          <w:rPr>
            <w:b/>
            <w:bCs/>
            <w:noProof/>
            <w:sz w:val="20"/>
            <w:szCs w:val="20"/>
          </w:rPr>
          <w:delText>32</w:delText>
        </w:r>
      </w:del>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r>
              <w:rPr>
                <w:b/>
                <w:sz w:val="20"/>
                <w:szCs w:val="20"/>
              </w:rPr>
              <w:t>link:URI</w:t>
            </w:r>
            <w:proofErr w:type="spell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r>
              <w:rPr>
                <w:b/>
                <w:sz w:val="20"/>
                <w:szCs w:val="20"/>
              </w:rPr>
              <w:t>location:Geometry</w:t>
            </w:r>
            <w:proofErr w:type="spell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1018" w:name="_Toc72768886"/>
      <w:r w:rsidRPr="0089033E">
        <w:lastRenderedPageBreak/>
        <w:t>Observation</w:t>
      </w:r>
      <w:bookmarkEnd w:id="1018"/>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19CA7170"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19" w:author="Katharina Schleidt" w:date="2021-05-31T16:49:00Z">
        <w:r w:rsidR="0055579A">
          <w:rPr>
            <w:b/>
            <w:bCs/>
            <w:noProof/>
            <w:sz w:val="20"/>
            <w:szCs w:val="20"/>
          </w:rPr>
          <w:t>35</w:t>
        </w:r>
      </w:ins>
      <w:del w:id="1020" w:author="Katharina Schleidt" w:date="2021-05-05T12:15:00Z">
        <w:r w:rsidR="00821F18" w:rsidDel="00A214B2">
          <w:rPr>
            <w:b/>
            <w:bCs/>
            <w:noProof/>
            <w:sz w:val="20"/>
            <w:szCs w:val="20"/>
          </w:rPr>
          <w:delText>33</w:delText>
        </w:r>
      </w:del>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1D7484D5"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ins w:id="1021" w:author="Katharina Schleidt" w:date="2021-05-31T16:49:00Z">
        <w:r w:rsidR="0055579A">
          <w:rPr>
            <w:b/>
            <w:bCs/>
            <w:noProof/>
          </w:rPr>
          <w:t>36</w:t>
        </w:r>
      </w:ins>
      <w:del w:id="1022" w:author="Katharina Schleidt" w:date="2021-05-05T12:15:00Z">
        <w:r w:rsidR="00821F18" w:rsidDel="00A214B2">
          <w:rPr>
            <w:b/>
            <w:bCs/>
            <w:noProof/>
          </w:rPr>
          <w:delText>34</w:delText>
        </w:r>
      </w:del>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1023" w:name="_Toc72768887"/>
      <w:proofErr w:type="spellStart"/>
      <w:r w:rsidRPr="002B39BE">
        <w:t>ObservationCharacteristics</w:t>
      </w:r>
      <w:bookmarkEnd w:id="1023"/>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35464E52"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4" w:author="Katharina Schleidt" w:date="2021-05-31T16:49:00Z">
        <w:r w:rsidR="0055579A">
          <w:rPr>
            <w:b/>
            <w:bCs/>
            <w:noProof/>
            <w:sz w:val="20"/>
            <w:szCs w:val="20"/>
          </w:rPr>
          <w:t>37</w:t>
        </w:r>
      </w:ins>
      <w:del w:id="1025" w:author="Katharina Schleidt" w:date="2021-05-05T12:15:00Z">
        <w:r w:rsidR="00821F18" w:rsidDel="00A214B2">
          <w:rPr>
            <w:b/>
            <w:bCs/>
            <w:noProof/>
            <w:sz w:val="20"/>
            <w:szCs w:val="20"/>
          </w:rPr>
          <w:delText>35</w:delText>
        </w:r>
      </w:del>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1026" w:name="_Toc72768888"/>
      <w:proofErr w:type="spellStart"/>
      <w:r w:rsidRPr="003C293C">
        <w:t>ObservationCollection</w:t>
      </w:r>
      <w:bookmarkEnd w:id="1026"/>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24457283" w:rsidR="003C293C" w:rsidRDefault="003C293C" w:rsidP="001A5B74">
            <w:pPr>
              <w:widowControl w:val="0"/>
              <w:spacing w:line="240" w:lineRule="auto"/>
              <w:rPr>
                <w:sz w:val="20"/>
                <w:szCs w:val="20"/>
              </w:rPr>
            </w:pPr>
            <w:r>
              <w:rPr>
                <w:sz w:val="20"/>
                <w:szCs w:val="20"/>
              </w:rPr>
              <w:t>/req/obs-basic/</w:t>
            </w:r>
            <w:ins w:id="1027" w:author="Katharina Schleidt" w:date="2021-05-11T20:42:00Z">
              <w:r w:rsidR="00FF4349">
                <w:rPr>
                  <w:sz w:val="20"/>
                  <w:szCs w:val="20"/>
                </w:rPr>
                <w:t>ObservationCollection</w:t>
              </w:r>
            </w:ins>
            <w:del w:id="1028" w:author="Katharina Schleidt" w:date="2021-05-11T20:42:00Z">
              <w:r w:rsidDel="00FF4349">
                <w:rPr>
                  <w:sz w:val="20"/>
                  <w:szCs w:val="20"/>
                </w:rPr>
                <w:delText>ObservingCapability</w:delText>
              </w:r>
            </w:del>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DB7662"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29" w:author="Katharina Schleidt" w:date="2021-05-31T16:49:00Z">
        <w:r w:rsidR="0055579A">
          <w:rPr>
            <w:b/>
            <w:bCs/>
            <w:noProof/>
            <w:sz w:val="20"/>
            <w:szCs w:val="20"/>
          </w:rPr>
          <w:t>38</w:t>
        </w:r>
      </w:ins>
      <w:del w:id="1030" w:author="Katharina Schleidt" w:date="2021-05-05T12:15:00Z">
        <w:r w:rsidR="00821F18" w:rsidDel="00A214B2">
          <w:rPr>
            <w:b/>
            <w:bCs/>
            <w:noProof/>
            <w:sz w:val="20"/>
            <w:szCs w:val="20"/>
          </w:rPr>
          <w:delText>36</w:delText>
        </w:r>
      </w:del>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1031" w:name="_Ref72766580"/>
      <w:r w:rsidRPr="003C74B7">
        <w:t xml:space="preserve">Attribute </w:t>
      </w:r>
      <w:proofErr w:type="spellStart"/>
      <w:r w:rsidRPr="003C74B7">
        <w:t>collectionType</w:t>
      </w:r>
      <w:bookmarkEnd w:id="103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r>
              <w:rPr>
                <w:b/>
                <w:sz w:val="20"/>
                <w:szCs w:val="20"/>
              </w:rPr>
              <w:t>collectionType:AbstractObservationCollectionTypeCo</w:t>
            </w:r>
            <w:r>
              <w:rPr>
                <w:b/>
                <w:sz w:val="20"/>
                <w:szCs w:val="20"/>
              </w:rPr>
              <w:lastRenderedPageBreak/>
              <w:t>deListValue</w:t>
            </w:r>
            <w:proofErr w:type="spell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49B4D181"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ins w:id="1032" w:author="Katharina Schleidt" w:date="2021-04-18T20:41:00Z">
              <w:r w:rsidR="00953EFA">
                <w:rPr>
                  <w:sz w:val="20"/>
                  <w:szCs w:val="20"/>
                </w:rPr>
                <w:t xml:space="preserve">as </w:t>
              </w:r>
            </w:ins>
            <w:proofErr w:type="spellStart"/>
            <w:r w:rsidRPr="00730D8D">
              <w:rPr>
                <w:sz w:val="20"/>
                <w:szCs w:val="20"/>
              </w:rPr>
              <w:t>homogenousObservationCollection</w:t>
            </w:r>
            <w:proofErr w:type="spellEnd"/>
            <w:del w:id="1033" w:author="Katharina Schleidt" w:date="2021-04-18T20:41:00Z">
              <w:r w:rsidRPr="00730D8D" w:rsidDel="00953EFA">
                <w:rPr>
                  <w:sz w:val="20"/>
                  <w:szCs w:val="20"/>
                </w:rPr>
                <w:delText xml:space="preserve"> </w:delText>
              </w:r>
              <w:r w:rsidDel="00953EFA">
                <w:rPr>
                  <w:sz w:val="20"/>
                  <w:szCs w:val="20"/>
                </w:rPr>
                <w:delText>as</w:delText>
              </w:r>
            </w:del>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ins w:id="1034" w:author="Katharina Schleidt" w:date="2021-06-02T11:19:00Z">
        <w:r w:rsidR="00CA068B">
          <w:rPr>
            <w:lang w:eastAsia="ja-JP"/>
          </w:rPr>
          <w:br/>
        </w:r>
      </w:ins>
      <w:ins w:id="1035" w:author="Katharina Schleidt" w:date="2021-06-02T11:21:00Z">
        <w:r w:rsidR="00CA068B">
          <w:rPr>
            <w:lang w:eastAsia="ja-JP"/>
          </w:rPr>
          <w:t>Note: [empty/NIL/null] is a placeholder for the encoding specific representation of the absence of information.</w:t>
        </w:r>
      </w:ins>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(i.e.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220B53">
      <w:pPr>
        <w:pStyle w:val="ListParagraph"/>
        <w:numPr>
          <w:ilvl w:val="0"/>
          <w:numId w:val="21"/>
        </w:numPr>
        <w:rPr>
          <w:lang w:eastAsia="ja-JP"/>
        </w:rPr>
      </w:pPr>
      <w:r>
        <w:rPr>
          <w:lang w:eastAsia="ja-JP"/>
        </w:rPr>
        <w:t xml:space="preserve">the 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p>
    <w:p w14:paraId="2839E750" w14:textId="4CFF2E06" w:rsidR="00134DF7" w:rsidRDefault="00134DF7" w:rsidP="00220B53">
      <w:pPr>
        <w:pStyle w:val="ListParagraph"/>
        <w:numPr>
          <w:ilvl w:val="0"/>
          <w:numId w:val="21"/>
        </w:numPr>
        <w:rPr>
          <w:lang w:eastAsia="ja-JP"/>
        </w:rPr>
      </w:pPr>
      <w:r>
        <w:rPr>
          <w:lang w:eastAsia="ja-JP"/>
        </w:rPr>
        <w:t>none of the Observations in the collection have a (reference to a) deployment,</w:t>
      </w:r>
    </w:p>
    <w:p w14:paraId="506BA1FB" w14:textId="24C67086" w:rsidR="00134DF7" w:rsidRDefault="00134DF7" w:rsidP="00220B53">
      <w:pPr>
        <w:pStyle w:val="ListParagraph"/>
        <w:numPr>
          <w:ilvl w:val="0"/>
          <w:numId w:val="21"/>
        </w:numPr>
        <w:rPr>
          <w:lang w:eastAsia="ja-JP"/>
        </w:rPr>
      </w:pPr>
      <w:r>
        <w:rPr>
          <w:lang w:eastAsia="ja-JP"/>
        </w:rPr>
        <w:t>all 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1036" w:name="_Toc72768889"/>
      <w:proofErr w:type="spellStart"/>
      <w:r w:rsidRPr="00301203">
        <w:lastRenderedPageBreak/>
        <w:t>ObservingCapability</w:t>
      </w:r>
      <w:bookmarkEnd w:id="1036"/>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2F519E9D"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7" w:author="Katharina Schleidt" w:date="2021-05-31T16:49:00Z">
        <w:r w:rsidR="0055579A">
          <w:rPr>
            <w:b/>
            <w:bCs/>
            <w:noProof/>
            <w:sz w:val="20"/>
            <w:szCs w:val="20"/>
          </w:rPr>
          <w:t>39</w:t>
        </w:r>
      </w:ins>
      <w:del w:id="1038" w:author="Katharina Schleidt" w:date="2021-05-05T12:15:00Z">
        <w:r w:rsidR="00821F18" w:rsidDel="00A214B2">
          <w:rPr>
            <w:b/>
            <w:bCs/>
            <w:noProof/>
            <w:sz w:val="20"/>
            <w:szCs w:val="20"/>
          </w:rPr>
          <w:delText>37</w:delText>
        </w:r>
      </w:del>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361EABBF"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39" w:author="Katharina Schleidt" w:date="2021-05-31T16:49:00Z">
        <w:r w:rsidR="0055579A">
          <w:rPr>
            <w:b/>
            <w:bCs/>
            <w:noProof/>
            <w:sz w:val="20"/>
            <w:szCs w:val="20"/>
          </w:rPr>
          <w:t>40</w:t>
        </w:r>
      </w:ins>
      <w:del w:id="1040" w:author="Katharina Schleidt" w:date="2021-05-05T12:15:00Z">
        <w:r w:rsidR="00821F18" w:rsidDel="00A214B2">
          <w:rPr>
            <w:b/>
            <w:bCs/>
            <w:noProof/>
            <w:sz w:val="20"/>
            <w:szCs w:val="20"/>
          </w:rPr>
          <w:delText>38</w:delText>
        </w:r>
      </w:del>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220B53">
      <w:pPr>
        <w:pStyle w:val="ListParagraph"/>
        <w:numPr>
          <w:ilvl w:val="0"/>
          <w:numId w:val="21"/>
        </w:numPr>
        <w:rPr>
          <w:lang w:eastAsia="ja-JP"/>
        </w:rPr>
      </w:pPr>
      <w:r>
        <w:rPr>
          <w:lang w:eastAsia="ja-JP"/>
        </w:rPr>
        <w:t xml:space="preserve">some monitoring may have just one </w:t>
      </w:r>
      <w:proofErr w:type="spellStart"/>
      <w:r>
        <w:rPr>
          <w:lang w:eastAsia="ja-JP"/>
        </w:rPr>
        <w:t>ObservingCapability</w:t>
      </w:r>
      <w:proofErr w:type="spellEnd"/>
      <w:r>
        <w:rPr>
          <w:lang w:eastAsia="ja-JP"/>
        </w:rPr>
        <w:t xml:space="preserve">: </w:t>
      </w:r>
      <w:proofErr w:type="spellStart"/>
      <w:r>
        <w:rPr>
          <w:lang w:eastAsia="ja-JP"/>
        </w:rPr>
        <w:t>ultimateFeatureOfInterest</w:t>
      </w:r>
      <w:proofErr w:type="spellEnd"/>
      <w:r>
        <w:rPr>
          <w:lang w:eastAsia="ja-JP"/>
        </w:rPr>
        <w:t xml:space="preserve">:’Hydrogeological Unit 121AS’, </w:t>
      </w: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292BDA5E" w:rsidR="009F640C" w:rsidRDefault="009F640C" w:rsidP="00220B53">
      <w:pPr>
        <w:pStyle w:val="ListParagraph"/>
        <w:numPr>
          <w:ilvl w:val="0"/>
          <w:numId w:val="21"/>
        </w:numPr>
        <w:rPr>
          <w:lang w:eastAsia="ja-JP"/>
        </w:rPr>
      </w:pPr>
      <w:r>
        <w:rPr>
          <w:lang w:eastAsia="ja-JP"/>
        </w:rPr>
        <w:t xml:space="preserve">some other, may have several such as </w:t>
      </w:r>
    </w:p>
    <w:p w14:paraId="211C2329" w14:textId="4B048677"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‘Groundwater depth measurement by electronic probe’, </w:t>
      </w: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F7D93CA" w14:textId="2FCB9B6B" w:rsidR="009F640C" w:rsidRDefault="009F640C" w:rsidP="00220B53">
      <w:pPr>
        <w:pStyle w:val="ListParagraph"/>
        <w:numPr>
          <w:ilvl w:val="1"/>
          <w:numId w:val="21"/>
        </w:numPr>
        <w:rPr>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Temperature’</w:t>
      </w:r>
    </w:p>
    <w:p w14:paraId="1F9B998E" w14:textId="408C6863" w:rsidR="009F640C" w:rsidRDefault="009F640C" w:rsidP="00220B53">
      <w:pPr>
        <w:pStyle w:val="ListParagraph"/>
        <w:numPr>
          <w:ilvl w:val="1"/>
          <w:numId w:val="21"/>
        </w:numPr>
        <w:rPr>
          <w:lang w:eastAsia="ja-JP"/>
        </w:rPr>
      </w:pPr>
      <w:proofErr w:type="spellStart"/>
      <w:r>
        <w:rPr>
          <w:lang w:eastAsia="ja-JP"/>
        </w:rPr>
        <w:lastRenderedPageBreak/>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procedure: ‘Digital recording </w:t>
      </w:r>
      <w:proofErr w:type="spellStart"/>
      <w:r>
        <w:rPr>
          <w:lang w:eastAsia="ja-JP"/>
        </w:rPr>
        <w:t>teletransmitted</w:t>
      </w:r>
      <w:proofErr w:type="spellEnd"/>
      <w:r>
        <w:rPr>
          <w:lang w:eastAsia="ja-JP"/>
        </w:rPr>
        <w:t xml:space="preserve">’, </w:t>
      </w: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1041" w:name="_Toc72768890"/>
      <w:proofErr w:type="spellStart"/>
      <w:r w:rsidRPr="00272D78">
        <w:t>ObservableProperty</w:t>
      </w:r>
      <w:bookmarkEnd w:id="1041"/>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71C92FA0"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2" w:author="Katharina Schleidt" w:date="2021-05-31T16:49:00Z">
        <w:r w:rsidR="0055579A">
          <w:rPr>
            <w:b/>
            <w:bCs/>
            <w:noProof/>
            <w:sz w:val="20"/>
            <w:szCs w:val="20"/>
          </w:rPr>
          <w:t>41</w:t>
        </w:r>
      </w:ins>
      <w:del w:id="1043" w:author="Katharina Schleidt" w:date="2021-05-05T12:15:00Z">
        <w:r w:rsidR="00821F18" w:rsidDel="00A214B2">
          <w:rPr>
            <w:b/>
            <w:bCs/>
            <w:noProof/>
            <w:sz w:val="20"/>
            <w:szCs w:val="20"/>
          </w:rPr>
          <w:delText>39</w:delText>
        </w:r>
      </w:del>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6DAFAD54"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4" w:author="Katharina Schleidt" w:date="2021-05-31T16:49:00Z">
        <w:r w:rsidR="0055579A">
          <w:rPr>
            <w:b/>
            <w:bCs/>
            <w:noProof/>
            <w:sz w:val="20"/>
            <w:szCs w:val="20"/>
          </w:rPr>
          <w:t>42</w:t>
        </w:r>
      </w:ins>
      <w:del w:id="1045" w:author="Katharina Schleidt" w:date="2021-05-05T12:15:00Z">
        <w:r w:rsidR="00821F18" w:rsidDel="00A214B2">
          <w:rPr>
            <w:b/>
            <w:bCs/>
            <w:noProof/>
            <w:sz w:val="20"/>
            <w:szCs w:val="20"/>
          </w:rPr>
          <w:delText>40</w:delText>
        </w:r>
      </w:del>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1046" w:name="_Toc72768891"/>
      <w:proofErr w:type="spellStart"/>
      <w:r w:rsidRPr="00A10F3F">
        <w:t>ObservingProcedure</w:t>
      </w:r>
      <w:bookmarkEnd w:id="104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1146E189"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7" w:author="Katharina Schleidt" w:date="2021-05-31T16:49:00Z">
        <w:r w:rsidR="0055579A">
          <w:rPr>
            <w:b/>
            <w:bCs/>
            <w:noProof/>
            <w:sz w:val="20"/>
            <w:szCs w:val="20"/>
          </w:rPr>
          <w:t>43</w:t>
        </w:r>
      </w:ins>
      <w:del w:id="1048" w:author="Katharina Schleidt" w:date="2021-05-05T12:15:00Z">
        <w:r w:rsidR="00821F18" w:rsidDel="00A214B2">
          <w:rPr>
            <w:b/>
            <w:bCs/>
            <w:noProof/>
            <w:sz w:val="20"/>
            <w:szCs w:val="20"/>
          </w:rPr>
          <w:delText>41</w:delText>
        </w:r>
      </w:del>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1313F7CD"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49" w:author="Katharina Schleidt" w:date="2021-05-31T16:49:00Z">
        <w:r w:rsidR="0055579A">
          <w:rPr>
            <w:b/>
            <w:bCs/>
            <w:noProof/>
            <w:sz w:val="20"/>
            <w:szCs w:val="20"/>
          </w:rPr>
          <w:t>44</w:t>
        </w:r>
      </w:ins>
      <w:del w:id="1050" w:author="Katharina Schleidt" w:date="2021-05-05T12:15:00Z">
        <w:r w:rsidR="00821F18" w:rsidDel="00A214B2">
          <w:rPr>
            <w:b/>
            <w:bCs/>
            <w:noProof/>
            <w:sz w:val="20"/>
            <w:szCs w:val="20"/>
          </w:rPr>
          <w:delText>42</w:delText>
        </w:r>
      </w:del>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1051" w:name="_Toc72768892"/>
      <w:r w:rsidRPr="00397804">
        <w:t>Observer</w:t>
      </w:r>
      <w:bookmarkEnd w:id="1051"/>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02E021"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2" w:author="Katharina Schleidt" w:date="2021-05-31T16:49:00Z">
        <w:r w:rsidR="0055579A">
          <w:rPr>
            <w:b/>
            <w:bCs/>
            <w:noProof/>
            <w:sz w:val="20"/>
            <w:szCs w:val="20"/>
          </w:rPr>
          <w:t>45</w:t>
        </w:r>
      </w:ins>
      <w:del w:id="1053" w:author="Katharina Schleidt" w:date="2021-05-05T12:15:00Z">
        <w:r w:rsidR="00821F18" w:rsidDel="00A214B2">
          <w:rPr>
            <w:b/>
            <w:bCs/>
            <w:noProof/>
            <w:sz w:val="20"/>
            <w:szCs w:val="20"/>
          </w:rPr>
          <w:delText>43</w:delText>
        </w:r>
      </w:del>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7A2ABC8B"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4" w:author="Katharina Schleidt" w:date="2021-05-31T16:49:00Z">
        <w:r w:rsidR="0055579A">
          <w:rPr>
            <w:b/>
            <w:bCs/>
            <w:noProof/>
            <w:sz w:val="20"/>
            <w:szCs w:val="20"/>
          </w:rPr>
          <w:t>46</w:t>
        </w:r>
      </w:ins>
      <w:del w:id="1055" w:author="Katharina Schleidt" w:date="2021-05-05T12:15:00Z">
        <w:r w:rsidR="00821F18" w:rsidDel="00A214B2">
          <w:rPr>
            <w:b/>
            <w:bCs/>
            <w:noProof/>
            <w:sz w:val="20"/>
            <w:szCs w:val="20"/>
          </w:rPr>
          <w:delText>44</w:delText>
        </w:r>
      </w:del>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1056" w:name="_Toc72768893"/>
      <w:r w:rsidRPr="008E22C4">
        <w:t>Host</w:t>
      </w:r>
      <w:bookmarkEnd w:id="1056"/>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66AEA61E"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57" w:author="Katharina Schleidt" w:date="2021-05-31T16:49:00Z">
        <w:r w:rsidR="0055579A">
          <w:rPr>
            <w:b/>
            <w:bCs/>
            <w:noProof/>
            <w:sz w:val="20"/>
            <w:szCs w:val="20"/>
          </w:rPr>
          <w:t>47</w:t>
        </w:r>
      </w:ins>
      <w:del w:id="1058" w:author="Katharina Schleidt" w:date="2021-05-05T12:15:00Z">
        <w:r w:rsidR="00821F18" w:rsidDel="00A214B2">
          <w:rPr>
            <w:b/>
            <w:bCs/>
            <w:noProof/>
            <w:sz w:val="20"/>
            <w:szCs w:val="20"/>
          </w:rPr>
          <w:delText>45</w:delText>
        </w:r>
      </w:del>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1059" w:name="_Toc72768894"/>
      <w:r w:rsidRPr="00C06E23">
        <w:t>Deployment</w:t>
      </w:r>
      <w:bookmarkEnd w:id="105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804C29B"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0" w:author="Katharina Schleidt" w:date="2021-05-31T16:49:00Z">
        <w:r w:rsidR="0055579A">
          <w:rPr>
            <w:b/>
            <w:bCs/>
            <w:noProof/>
            <w:sz w:val="20"/>
            <w:szCs w:val="20"/>
          </w:rPr>
          <w:t>48</w:t>
        </w:r>
      </w:ins>
      <w:del w:id="1061" w:author="Katharina Schleidt" w:date="2021-05-05T12:15:00Z">
        <w:r w:rsidR="00821F18" w:rsidDel="00A214B2">
          <w:rPr>
            <w:b/>
            <w:bCs/>
            <w:noProof/>
            <w:sz w:val="20"/>
            <w:szCs w:val="20"/>
          </w:rPr>
          <w:delText>46</w:delText>
        </w:r>
      </w:del>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1062" w:name="_Toc72768895"/>
      <w:proofErr w:type="spellStart"/>
      <w:r w:rsidRPr="000778C3">
        <w:t>GenericDomainFeature</w:t>
      </w:r>
      <w:bookmarkEnd w:id="1062"/>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944040E"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3" w:author="Katharina Schleidt" w:date="2021-05-31T16:49:00Z">
        <w:r w:rsidR="0055579A">
          <w:rPr>
            <w:b/>
            <w:bCs/>
            <w:noProof/>
            <w:sz w:val="20"/>
            <w:szCs w:val="20"/>
          </w:rPr>
          <w:t>49</w:t>
        </w:r>
      </w:ins>
      <w:del w:id="1064" w:author="Katharina Schleidt" w:date="2021-05-05T12:15:00Z">
        <w:r w:rsidR="00821F18" w:rsidDel="00A214B2">
          <w:rPr>
            <w:b/>
            <w:bCs/>
            <w:noProof/>
            <w:sz w:val="20"/>
            <w:szCs w:val="20"/>
          </w:rPr>
          <w:delText>47</w:delText>
        </w:r>
      </w:del>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28527748"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065" w:author="Katharina Schleidt" w:date="2021-05-31T16:49:00Z">
        <w:r w:rsidR="0055579A">
          <w:rPr>
            <w:b/>
            <w:bCs/>
            <w:noProof/>
            <w:sz w:val="20"/>
            <w:szCs w:val="20"/>
          </w:rPr>
          <w:t>50</w:t>
        </w:r>
      </w:ins>
      <w:del w:id="1066" w:author="Katharina Schleidt" w:date="2021-05-05T12:15:00Z">
        <w:r w:rsidR="00821F18" w:rsidDel="00A214B2">
          <w:rPr>
            <w:b/>
            <w:bCs/>
            <w:noProof/>
            <w:sz w:val="20"/>
            <w:szCs w:val="20"/>
          </w:rPr>
          <w:delText>48</w:delText>
        </w:r>
      </w:del>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rPr>
          <w:ins w:id="1067" w:author="Katharina Schleidt" w:date="2021-05-11T20:37:00Z"/>
        </w:rPr>
      </w:pPr>
      <w:bookmarkStart w:id="1068" w:name="_Toc72768896"/>
      <w:proofErr w:type="spellStart"/>
      <w:r w:rsidRPr="00752CFD">
        <w:t>Codelists</w:t>
      </w:r>
      <w:bookmarkEnd w:id="1068"/>
      <w:proofErr w:type="spellEnd"/>
    </w:p>
    <w:p w14:paraId="3672D539" w14:textId="5E3945B7" w:rsidR="00FF4349" w:rsidRDefault="00FF4349" w:rsidP="00FF4349">
      <w:pPr>
        <w:pStyle w:val="Heading3"/>
        <w:rPr>
          <w:ins w:id="1069" w:author="Katharina Schleidt" w:date="2021-05-11T20:37:00Z"/>
        </w:rPr>
      </w:pPr>
      <w:proofErr w:type="spellStart"/>
      <w:ins w:id="1070" w:author="Katharina Schleidt" w:date="2021-05-11T20:38:00Z">
        <w:r w:rsidRPr="00FF4349">
          <w:t>AbstractObservationCollectionTypeCodeListValue</w:t>
        </w:r>
      </w:ins>
      <w:proofErr w:type="spellEnd"/>
    </w:p>
    <w:p w14:paraId="2868B663" w14:textId="792D0EFD" w:rsidR="00FF4349" w:rsidRDefault="00FF4349" w:rsidP="00FF4349">
      <w:pPr>
        <w:rPr>
          <w:ins w:id="1071" w:author="Katharina Schleidt" w:date="2021-05-11T20:38:00Z"/>
          <w:lang w:eastAsia="ja-JP"/>
        </w:rPr>
      </w:pPr>
      <w:ins w:id="1072" w:author="Katharina Schleidt" w:date="2021-05-11T20:37:00Z">
        <w:r w:rsidRPr="00F41D3D">
          <w:rPr>
            <w:lang w:eastAsia="ja-JP"/>
          </w:rPr>
          <w:t xml:space="preserve">The code list </w:t>
        </w:r>
      </w:ins>
      <w:proofErr w:type="spellStart"/>
      <w:ins w:id="1073" w:author="Katharina Schleidt" w:date="2021-05-11T20:38:00Z">
        <w:r w:rsidRPr="00FF4349">
          <w:rPr>
            <w:lang w:eastAsia="ja-JP"/>
          </w:rPr>
          <w:t>AbstractObservationCollectionTypeCodeListValue</w:t>
        </w:r>
        <w:proofErr w:type="spellEnd"/>
        <w:r>
          <w:rPr>
            <w:lang w:eastAsia="ja-JP"/>
          </w:rPr>
          <w:t xml:space="preserve"> can be specialized as required to firm up semantics of collection types</w:t>
        </w:r>
      </w:ins>
      <w:ins w:id="1074" w:author="Katharina Schleidt" w:date="2021-05-11T20:39:00Z">
        <w:r>
          <w:rPr>
            <w:lang w:eastAsia="ja-JP"/>
          </w:rPr>
          <w:t xml:space="preserve">,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ins>
    </w:p>
    <w:p w14:paraId="6E6ACD90" w14:textId="668379E8" w:rsidR="00FF4349" w:rsidRDefault="00FF4349" w:rsidP="00FF4349">
      <w:pPr>
        <w:rPr>
          <w:ins w:id="1075" w:author="Katharina Schleidt" w:date="2021-05-11T20:37:00Z"/>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rPr>
          <w:ins w:id="1076" w:author="Katharina Schleidt" w:date="2021-05-11T20:37:00Z"/>
        </w:trPr>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ins w:id="1077" w:author="Katharina Schleidt" w:date="2021-05-11T20:37:00Z"/>
                <w:sz w:val="20"/>
                <w:szCs w:val="20"/>
              </w:rPr>
            </w:pPr>
            <w:ins w:id="1078" w:author="Katharina Schleidt" w:date="2021-05-11T20:37:00Z">
              <w:r>
                <w:rPr>
                  <w:b/>
                  <w:sz w:val="20"/>
                  <w:szCs w:val="20"/>
                </w:rPr>
                <w:t>Requirement</w:t>
              </w:r>
              <w:r>
                <w:rPr>
                  <w:sz w:val="20"/>
                  <w:szCs w:val="20"/>
                </w:rPr>
                <w:br/>
                <w:t>/req/obs-basic/</w:t>
              </w:r>
            </w:ins>
            <w:ins w:id="1079" w:author="Katharina Schleidt" w:date="2021-05-11T20:43:00Z">
              <w:r>
                <w:rPr>
                  <w:sz w:val="20"/>
                  <w:szCs w:val="20"/>
                </w:rPr>
                <w:t>ObservationCollection</w:t>
              </w:r>
            </w:ins>
            <w:ins w:id="1080" w:author="Katharina Schleidt" w:date="2021-05-11T20:37:00Z">
              <w:r>
                <w:rPr>
                  <w:sz w:val="20"/>
                  <w:szCs w:val="20"/>
                </w:rPr>
                <w:t>/</w:t>
              </w:r>
            </w:ins>
            <w:ins w:id="1081" w:author="Katharina Schleidt" w:date="2021-05-11T20:41:00Z">
              <w:r w:rsidRPr="00FF4349">
                <w:rPr>
                  <w:sz w:val="20"/>
                  <w:szCs w:val="20"/>
                </w:rPr>
                <w:t>AbstractObservationCollectionTypeCodeListValue</w:t>
              </w:r>
            </w:ins>
            <w:ins w:id="1082" w:author="Katharina Schleidt" w:date="2021-05-11T20:37:00Z">
              <w:r>
                <w:rPr>
                  <w:sz w:val="20"/>
                  <w:szCs w:val="20"/>
                </w:rPr>
                <w:t>-sem</w:t>
              </w:r>
            </w:ins>
          </w:p>
        </w:tc>
        <w:tc>
          <w:tcPr>
            <w:tcW w:w="5796" w:type="dxa"/>
            <w:shd w:val="clear" w:color="auto" w:fill="auto"/>
            <w:tcMar>
              <w:top w:w="100" w:type="dxa"/>
              <w:left w:w="100" w:type="dxa"/>
              <w:bottom w:w="100" w:type="dxa"/>
              <w:right w:w="100" w:type="dxa"/>
            </w:tcMar>
          </w:tcPr>
          <w:p w14:paraId="05FB585F" w14:textId="118DB07F" w:rsidR="00FF4349" w:rsidRPr="00182C3E" w:rsidRDefault="00FF4349">
            <w:pPr>
              <w:widowControl w:val="0"/>
              <w:tabs>
                <w:tab w:val="clear" w:pos="403"/>
              </w:tabs>
              <w:spacing w:after="0" w:line="240" w:lineRule="auto"/>
              <w:ind w:left="360"/>
              <w:rPr>
                <w:ins w:id="1083" w:author="Katharina Schleidt" w:date="2021-05-11T20:37:00Z"/>
                <w:sz w:val="20"/>
                <w:szCs w:val="20"/>
              </w:rPr>
              <w:pPrChange w:id="1084" w:author="Katharina Schleidt" w:date="2021-05-11T20:44:00Z">
                <w:pPr>
                  <w:widowControl w:val="0"/>
                  <w:numPr>
                    <w:numId w:val="22"/>
                  </w:numPr>
                  <w:tabs>
                    <w:tab w:val="clear" w:pos="403"/>
                  </w:tabs>
                  <w:spacing w:after="0" w:line="240" w:lineRule="auto"/>
                  <w:ind w:left="720" w:hanging="360"/>
                </w:pPr>
              </w:pPrChange>
            </w:pPr>
            <w:ins w:id="1085" w:author="Katharina Schleidt" w:date="2021-05-11T20:43:00Z">
              <w:r>
                <w:rPr>
                  <w:sz w:val="20"/>
                  <w:szCs w:val="20"/>
                </w:rPr>
                <w:t xml:space="preserve">A </w:t>
              </w:r>
              <w:proofErr w:type="spellStart"/>
              <w:r>
                <w:rPr>
                  <w:sz w:val="20"/>
                  <w:szCs w:val="20"/>
                </w:rPr>
                <w:t>codelist</w:t>
              </w:r>
            </w:ins>
            <w:proofErr w:type="spellEnd"/>
            <w:ins w:id="1086" w:author="Katharina Schleidt" w:date="2021-05-11T20:44:00Z">
              <w:r>
                <w:rPr>
                  <w:sz w:val="20"/>
                  <w:szCs w:val="20"/>
                </w:rPr>
                <w:t xml:space="preserve"> detailing the semantics of collection types</w:t>
              </w:r>
            </w:ins>
            <w:ins w:id="1087" w:author="Katharina Schleidt" w:date="2021-05-12T11:13:00Z">
              <w:r w:rsidR="007E3A01">
                <w:rPr>
                  <w:sz w:val="20"/>
                  <w:szCs w:val="20"/>
                </w:rPr>
                <w:t>. A concrete realization must be created for the application.</w:t>
              </w:r>
            </w:ins>
          </w:p>
        </w:tc>
      </w:tr>
    </w:tbl>
    <w:p w14:paraId="2522786E" w14:textId="77777777" w:rsidR="00FF4349" w:rsidRPr="00ED1BF8" w:rsidRDefault="00FF4349">
      <w:pPr>
        <w:pPrChange w:id="1088" w:author="Katharina Schleidt" w:date="2021-05-11T20:37:00Z">
          <w:pPr>
            <w:pStyle w:val="Heading2"/>
          </w:pPr>
        </w:pPrChange>
      </w:pPr>
    </w:p>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208FC08" w:rsidR="00752CFD" w:rsidRDefault="00F41D3D" w:rsidP="00752CFD">
      <w:pPr>
        <w:rPr>
          <w:lang w:eastAsia="ja-JP"/>
        </w:rPr>
      </w:pPr>
      <w:ins w:id="1089" w:author="Katharina Schleidt" w:date="2021-04-18T20:43:00Z">
        <w:r w:rsidRPr="00F41D3D">
          <w:rPr>
            <w:lang w:eastAsia="ja-JP"/>
          </w:rPr>
          <w:t xml:space="preserve">The code list </w:t>
        </w:r>
        <w:proofErr w:type="spellStart"/>
        <w:r w:rsidRPr="00F41D3D">
          <w:rPr>
            <w:lang w:eastAsia="ja-JP"/>
          </w:rPr>
          <w:t>CollectionTypeByMemberCharacteristicsSemantics</w:t>
        </w:r>
      </w:ins>
      <w:proofErr w:type="spellEnd"/>
      <w:del w:id="1090" w:author="Katharina Schleidt" w:date="2021-04-18T20:43:00Z">
        <w:r w:rsidR="00752CFD" w:rsidRPr="00752CFD" w:rsidDel="00F41D3D">
          <w:rPr>
            <w:lang w:eastAsia="ja-JP"/>
          </w:rPr>
          <w:delText>Code lists</w:delText>
        </w:r>
      </w:del>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6CDFCF9C" w:rsidR="00182C3E" w:rsidRDefault="00182C3E" w:rsidP="001A5B74">
            <w:pPr>
              <w:widowControl w:val="0"/>
              <w:spacing w:line="240" w:lineRule="auto"/>
              <w:rPr>
                <w:sz w:val="20"/>
                <w:szCs w:val="20"/>
              </w:rPr>
            </w:pPr>
            <w:r>
              <w:rPr>
                <w:b/>
                <w:sz w:val="20"/>
                <w:szCs w:val="20"/>
              </w:rPr>
              <w:t>Requirement</w:t>
            </w:r>
            <w:r>
              <w:rPr>
                <w:sz w:val="20"/>
                <w:szCs w:val="20"/>
              </w:rPr>
              <w:br/>
              <w:t>/req/obs-basic/</w:t>
            </w:r>
            <w:ins w:id="1091" w:author="Katharina Schleidt" w:date="2021-05-11T20:42:00Z">
              <w:r w:rsidR="00FF4349">
                <w:rPr>
                  <w:sz w:val="20"/>
                  <w:szCs w:val="20"/>
                </w:rPr>
                <w:t>ObservationCollection</w:t>
              </w:r>
            </w:ins>
            <w:del w:id="1092" w:author="Katharina Schleidt" w:date="2021-05-11T20:42:00Z">
              <w:r w:rsidDel="00FF4349">
                <w:rPr>
                  <w:sz w:val="20"/>
                  <w:szCs w:val="20"/>
                </w:rPr>
                <w:delText>ObservingCapability</w:delText>
              </w:r>
            </w:del>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1DD4DD6B"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w:t>
            </w:r>
            <w:del w:id="1093" w:author="Katharina Schleidt" w:date="2021-04-21T13:30:00Z">
              <w:r w:rsidDel="00121A78">
                <w:rPr>
                  <w:sz w:val="20"/>
                  <w:szCs w:val="20"/>
                </w:rPr>
                <w:delText>ObservationCollection</w:delText>
              </w:r>
            </w:del>
            <w:r>
              <w:rPr>
                <w:sz w:val="20"/>
                <w:szCs w:val="20"/>
              </w:rPr>
              <w:t>: all observations contained are of a similar nature</w:t>
            </w:r>
          </w:p>
          <w:p w14:paraId="0874DD25" w14:textId="0A3F0C2B"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w:t>
            </w:r>
            <w:del w:id="1094" w:author="Katharina Schleidt" w:date="2021-04-21T13:30:00Z">
              <w:r w:rsidDel="00121A78">
                <w:rPr>
                  <w:sz w:val="20"/>
                  <w:szCs w:val="20"/>
                </w:rPr>
                <w:delText>ObservationCollection</w:delText>
              </w:r>
            </w:del>
            <w:r>
              <w:rPr>
                <w:sz w:val="20"/>
                <w:szCs w:val="20"/>
              </w:rPr>
              <w:t>: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095" w:name="_Ref52485755"/>
      <w:bookmarkStart w:id="1096" w:name="_Toc72768897"/>
      <w:r w:rsidRPr="00920189">
        <w:t>Conceptual Sample schema</w:t>
      </w:r>
      <w:bookmarkEnd w:id="1095"/>
      <w:bookmarkEnd w:id="1096"/>
    </w:p>
    <w:p w14:paraId="09C16629" w14:textId="60CA37B2" w:rsidR="00CE109A" w:rsidRDefault="00786563" w:rsidP="00786563">
      <w:pPr>
        <w:pStyle w:val="Heading2"/>
      </w:pPr>
      <w:bookmarkStart w:id="1097" w:name="_Toc72768898"/>
      <w:r w:rsidRPr="00786563">
        <w:t>General</w:t>
      </w:r>
      <w:bookmarkEnd w:id="1097"/>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40C5BC2F" w:rsidR="00DD55AE" w:rsidRPr="00DD55AE" w:rsidRDefault="00DD55AE" w:rsidP="00DD55AE">
      <w:pPr>
        <w:jc w:val="center"/>
        <w:rPr>
          <w:b/>
          <w:bCs/>
          <w:sz w:val="20"/>
          <w:szCs w:val="20"/>
        </w:rPr>
      </w:pPr>
      <w:bookmarkStart w:id="1098" w:name="_Ref52745913"/>
      <w:commentRangeStart w:id="1099"/>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0" w:author="Katharina Schleidt" w:date="2021-05-31T16:49:00Z">
        <w:r w:rsidR="0055579A">
          <w:rPr>
            <w:b/>
            <w:bCs/>
            <w:noProof/>
            <w:sz w:val="20"/>
            <w:szCs w:val="20"/>
          </w:rPr>
          <w:t>51</w:t>
        </w:r>
      </w:ins>
      <w:del w:id="1101" w:author="Katharina Schleidt" w:date="2021-05-05T12:15:00Z">
        <w:r w:rsidR="00821F18" w:rsidDel="00A214B2">
          <w:rPr>
            <w:b/>
            <w:bCs/>
            <w:noProof/>
            <w:sz w:val="20"/>
            <w:szCs w:val="20"/>
          </w:rPr>
          <w:delText>49</w:delText>
        </w:r>
      </w:del>
      <w:r w:rsidR="00D471BA">
        <w:rPr>
          <w:b/>
          <w:bCs/>
          <w:sz w:val="20"/>
          <w:szCs w:val="20"/>
        </w:rPr>
        <w:fldChar w:fldCharType="end"/>
      </w:r>
      <w:bookmarkEnd w:id="1098"/>
      <w:r w:rsidRPr="00DD55AE">
        <w:rPr>
          <w:b/>
          <w:bCs/>
          <w:sz w:val="20"/>
          <w:szCs w:val="20"/>
        </w:rPr>
        <w:t xml:space="preserve"> – Conceptual Sample schema overview.</w:t>
      </w:r>
      <w:commentRangeEnd w:id="1099"/>
      <w:r w:rsidR="00920952">
        <w:rPr>
          <w:rStyle w:val="CommentReference"/>
        </w:rPr>
        <w:commentReference w:id="1099"/>
      </w:r>
    </w:p>
    <w:p w14:paraId="1A3FA59E" w14:textId="6DA66AF3" w:rsidR="00786563" w:rsidRDefault="00786563" w:rsidP="00786563">
      <w:pPr>
        <w:pStyle w:val="Heading3"/>
      </w:pPr>
      <w:bookmarkStart w:id="1102" w:name="_Ref52745963"/>
      <w:r w:rsidRPr="00786563">
        <w:lastRenderedPageBreak/>
        <w:t>Conceptual Sample Schema Package Requirements Class</w:t>
      </w:r>
      <w:bookmarkEnd w:id="110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3F5403F8"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3" w:author="Katharina Schleidt" w:date="2021-05-31T16:49:00Z">
        <w:r w:rsidR="0055579A">
          <w:rPr>
            <w:b/>
            <w:bCs/>
            <w:noProof/>
            <w:sz w:val="20"/>
            <w:szCs w:val="20"/>
          </w:rPr>
          <w:t>52</w:t>
        </w:r>
      </w:ins>
      <w:del w:id="1104" w:author="Katharina Schleidt" w:date="2021-05-05T12:15:00Z">
        <w:r w:rsidR="00821F18" w:rsidDel="00A214B2">
          <w:rPr>
            <w:b/>
            <w:bCs/>
            <w:noProof/>
            <w:sz w:val="20"/>
            <w:szCs w:val="20"/>
          </w:rPr>
          <w:delText>50</w:delText>
        </w:r>
      </w:del>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1105" w:name="_Toc72768899"/>
      <w:r w:rsidRPr="00CF52E2">
        <w:t>Sample</w:t>
      </w:r>
      <w:bookmarkEnd w:id="1105"/>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7E1FAE19"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06" w:author="Katharina Schleidt" w:date="2021-05-31T16:49:00Z">
        <w:r w:rsidR="0055579A">
          <w:rPr>
            <w:b/>
            <w:bCs/>
            <w:noProof/>
            <w:sz w:val="20"/>
            <w:szCs w:val="20"/>
          </w:rPr>
          <w:t>53</w:t>
        </w:r>
      </w:ins>
      <w:del w:id="1107" w:author="Katharina Schleidt" w:date="2021-05-05T12:15:00Z">
        <w:r w:rsidR="00821F18" w:rsidDel="00A214B2">
          <w:rPr>
            <w:b/>
            <w:bCs/>
            <w:noProof/>
            <w:sz w:val="20"/>
            <w:szCs w:val="20"/>
          </w:rPr>
          <w:delText>51</w:delText>
        </w:r>
      </w:del>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36756158"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ins w:id="1108" w:author="Katharina Schleidt" w:date="2021-04-21T13:28:00Z">
        <w:r w:rsidR="005A7051">
          <w:rPr>
            <w:lang w:eastAsia="ja-JP"/>
          </w:rPr>
          <w:t>s</w:t>
        </w:r>
      </w:ins>
      <w:r>
        <w:rPr>
          <w:lang w:eastAsia="ja-JP"/>
        </w:rPr>
        <w:t xml:space="preserv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ins w:id="1109" w:author="Katharina Schleidt" w:date="2021-04-18T20:44:00Z">
        <w:r w:rsidR="00F41D3D">
          <w:rPr>
            <w:lang w:eastAsia="ja-JP"/>
          </w:rPr>
          <w:t>s</w:t>
        </w:r>
      </w:ins>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1110" w:name="_Toc72768900"/>
      <w:r w:rsidRPr="00D50D2A">
        <w:t>Sampling</w:t>
      </w:r>
      <w:bookmarkEnd w:id="1110"/>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5AB90684"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1" w:author="Katharina Schleidt" w:date="2021-05-31T16:49:00Z">
        <w:r w:rsidR="0055579A">
          <w:rPr>
            <w:b/>
            <w:bCs/>
            <w:noProof/>
            <w:sz w:val="20"/>
            <w:szCs w:val="20"/>
          </w:rPr>
          <w:t>54</w:t>
        </w:r>
      </w:ins>
      <w:del w:id="1112" w:author="Katharina Schleidt" w:date="2021-05-05T12:15:00Z">
        <w:r w:rsidR="00821F18" w:rsidDel="00A214B2">
          <w:rPr>
            <w:b/>
            <w:bCs/>
            <w:noProof/>
            <w:sz w:val="20"/>
            <w:szCs w:val="20"/>
          </w:rPr>
          <w:delText>52</w:delText>
        </w:r>
      </w:del>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r>
              <w:rPr>
                <w:b/>
                <w:sz w:val="20"/>
                <w:szCs w:val="20"/>
              </w:rPr>
              <w:t>context:GenericName</w:t>
            </w:r>
            <w:proofErr w:type="spell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1113" w:name="_Toc72768901"/>
      <w:r w:rsidRPr="002B6928">
        <w:t>Sampler</w:t>
      </w:r>
      <w:bookmarkEnd w:id="1113"/>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35113603"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14" w:author="Katharina Schleidt" w:date="2021-05-31T16:49:00Z">
        <w:r w:rsidR="0055579A">
          <w:rPr>
            <w:b/>
            <w:bCs/>
            <w:noProof/>
            <w:sz w:val="20"/>
            <w:szCs w:val="20"/>
          </w:rPr>
          <w:t>55</w:t>
        </w:r>
      </w:ins>
      <w:del w:id="1115" w:author="Katharina Schleidt" w:date="2021-05-05T12:15:00Z">
        <w:r w:rsidR="00821F18" w:rsidDel="00A214B2">
          <w:rPr>
            <w:b/>
            <w:bCs/>
            <w:noProof/>
            <w:sz w:val="20"/>
            <w:szCs w:val="20"/>
          </w:rPr>
          <w:delText>53</w:delText>
        </w:r>
      </w:del>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C35DAC" w:rsidRDefault="00E01F9E" w:rsidP="00220B53">
      <w:pPr>
        <w:pStyle w:val="ListParagraph"/>
        <w:numPr>
          <w:ilvl w:val="0"/>
          <w:numId w:val="21"/>
        </w:numPr>
        <w:rPr>
          <w:lang w:val="fr-FR" w:eastAsia="ja-JP"/>
          <w:rPrChange w:id="1116" w:author="Grellet Sylvain" w:date="2021-06-03T09:07:00Z">
            <w:rPr>
              <w:lang w:eastAsia="ja-JP"/>
            </w:rPr>
          </w:rPrChange>
        </w:rPr>
      </w:pPr>
      <w:r w:rsidRPr="00C35DAC">
        <w:rPr>
          <w:lang w:val="fr-FR" w:eastAsia="ja-JP"/>
          <w:rPrChange w:id="1117" w:author="Grellet Sylvain" w:date="2021-06-03T09:07:00Z">
            <w:rPr>
              <w:lang w:eastAsia="ja-JP"/>
            </w:rPr>
          </w:rPrChange>
        </w:rPr>
        <w:t xml:space="preserve">image </w:t>
      </w:r>
      <w:proofErr w:type="spellStart"/>
      <w:r w:rsidRPr="00C35DAC">
        <w:rPr>
          <w:lang w:val="fr-FR" w:eastAsia="ja-JP"/>
          <w:rPrChange w:id="1118" w:author="Grellet Sylvain" w:date="2021-06-03T09:07:00Z">
            <w:rPr>
              <w:lang w:eastAsia="ja-JP"/>
            </w:rPr>
          </w:rPrChange>
        </w:rPr>
        <w:t>sensor</w:t>
      </w:r>
      <w:proofErr w:type="spellEnd"/>
      <w:r w:rsidRPr="00C35DAC">
        <w:rPr>
          <w:lang w:val="fr-FR" w:eastAsia="ja-JP"/>
          <w:rPrChange w:id="1119" w:author="Grellet Sylvain" w:date="2021-06-03T09:07:00Z">
            <w:rPr>
              <w:lang w:eastAsia="ja-JP"/>
            </w:rPr>
          </w:rPrChange>
        </w:rPr>
        <w:t xml:space="preserve">, a </w:t>
      </w:r>
      <w:proofErr w:type="spellStart"/>
      <w:r w:rsidRPr="00C35DAC">
        <w:rPr>
          <w:lang w:val="fr-FR" w:eastAsia="ja-JP"/>
          <w:rPrChange w:id="1120" w:author="Grellet Sylvain" w:date="2021-06-03T09:07:00Z">
            <w:rPr>
              <w:lang w:eastAsia="ja-JP"/>
            </w:rPr>
          </w:rPrChange>
        </w:rPr>
        <w:t>soil</w:t>
      </w:r>
      <w:proofErr w:type="spellEnd"/>
      <w:r w:rsidRPr="00C35DAC">
        <w:rPr>
          <w:lang w:val="fr-FR" w:eastAsia="ja-JP"/>
          <w:rPrChange w:id="1121" w:author="Grellet Sylvain" w:date="2021-06-03T09:07:00Z">
            <w:rPr>
              <w:lang w:eastAsia="ja-JP"/>
            </w:rPr>
          </w:rPrChange>
        </w:rPr>
        <w:t xml:space="preserve"> </w:t>
      </w:r>
      <w:proofErr w:type="spellStart"/>
      <w:r w:rsidRPr="00C35DAC">
        <w:rPr>
          <w:lang w:val="fr-FR" w:eastAsia="ja-JP"/>
          <w:rPrChange w:id="1122" w:author="Grellet Sylvain" w:date="2021-06-03T09:07:00Z">
            <w:rPr>
              <w:lang w:eastAsia="ja-JP"/>
            </w:rPr>
          </w:rPrChange>
        </w:rPr>
        <w:t>auger</w:t>
      </w:r>
      <w:proofErr w:type="spellEnd"/>
      <w:r w:rsidRPr="00C35DAC">
        <w:rPr>
          <w:lang w:val="fr-FR" w:eastAsia="ja-JP"/>
          <w:rPrChange w:id="1123" w:author="Grellet Sylvain" w:date="2021-06-03T09:07:00Z">
            <w:rPr>
              <w:lang w:eastAsia="ja-JP"/>
            </w:rPr>
          </w:rPrChange>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1124" w:name="_Toc72768902"/>
      <w:proofErr w:type="spellStart"/>
      <w:r w:rsidRPr="000A140B">
        <w:t>PreparationStep</w:t>
      </w:r>
      <w:bookmarkEnd w:id="1124"/>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4ECEA9F4"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5" w:author="Katharina Schleidt" w:date="2021-05-31T16:49:00Z">
        <w:r w:rsidR="0055579A">
          <w:rPr>
            <w:b/>
            <w:bCs/>
            <w:noProof/>
            <w:sz w:val="20"/>
            <w:szCs w:val="20"/>
          </w:rPr>
          <w:t>56</w:t>
        </w:r>
      </w:ins>
      <w:del w:id="1126" w:author="Katharina Schleidt" w:date="2021-05-05T12:15:00Z">
        <w:r w:rsidR="00821F18" w:rsidDel="00A214B2">
          <w:rPr>
            <w:b/>
            <w:bCs/>
            <w:noProof/>
            <w:sz w:val="20"/>
            <w:szCs w:val="20"/>
          </w:rPr>
          <w:delText>54</w:delText>
        </w:r>
      </w:del>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1127" w:name="_Toc72768903"/>
      <w:proofErr w:type="spellStart"/>
      <w:r w:rsidRPr="00A84954">
        <w:t>PreparationProcedure</w:t>
      </w:r>
      <w:bookmarkEnd w:id="1127"/>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117B9003"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28" w:author="Katharina Schleidt" w:date="2021-05-31T16:49:00Z">
        <w:r w:rsidR="0055579A">
          <w:rPr>
            <w:b/>
            <w:bCs/>
            <w:noProof/>
            <w:sz w:val="20"/>
            <w:szCs w:val="20"/>
          </w:rPr>
          <w:t>57</w:t>
        </w:r>
      </w:ins>
      <w:del w:id="1129" w:author="Katharina Schleidt" w:date="2021-05-05T12:15:00Z">
        <w:r w:rsidR="00821F18" w:rsidDel="00A214B2">
          <w:rPr>
            <w:b/>
            <w:bCs/>
            <w:noProof/>
            <w:sz w:val="20"/>
            <w:szCs w:val="20"/>
          </w:rPr>
          <w:delText>55</w:delText>
        </w:r>
      </w:del>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1130" w:name="_Toc72768904"/>
      <w:proofErr w:type="spellStart"/>
      <w:r w:rsidRPr="00760C94">
        <w:t>SamplingProcedure</w:t>
      </w:r>
      <w:bookmarkEnd w:id="1130"/>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277223CF"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1" w:author="Katharina Schleidt" w:date="2021-05-31T16:49:00Z">
        <w:r w:rsidR="0055579A">
          <w:rPr>
            <w:b/>
            <w:bCs/>
            <w:noProof/>
            <w:sz w:val="20"/>
            <w:szCs w:val="20"/>
          </w:rPr>
          <w:t>58</w:t>
        </w:r>
      </w:ins>
      <w:del w:id="1132" w:author="Katharina Schleidt" w:date="2021-05-05T12:15:00Z">
        <w:r w:rsidR="00821F18" w:rsidDel="00A214B2">
          <w:rPr>
            <w:b/>
            <w:bCs/>
            <w:noProof/>
            <w:sz w:val="20"/>
            <w:szCs w:val="20"/>
          </w:rPr>
          <w:delText>56</w:delText>
        </w:r>
      </w:del>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4C0A32E"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w:t>
            </w:r>
            <w:commentRangeStart w:id="1133"/>
            <w:r>
              <w:rPr>
                <w:sz w:val="20"/>
                <w:szCs w:val="20"/>
              </w:rPr>
              <w:t>has been used</w:t>
            </w:r>
            <w:commentRangeEnd w:id="1133"/>
            <w:r w:rsidR="00B40DC0">
              <w:rPr>
                <w:rStyle w:val="CommentReference"/>
              </w:rPr>
              <w:commentReference w:id="1133"/>
            </w:r>
            <w:r>
              <w:rPr>
                <w:sz w:val="20"/>
                <w:szCs w:val="20"/>
              </w:rPr>
              <w:t xml:space="preserv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134" w:name="_Toc72768905"/>
      <w:r w:rsidRPr="00920189">
        <w:t>Abstract Sample Core</w:t>
      </w:r>
      <w:bookmarkEnd w:id="1134"/>
    </w:p>
    <w:p w14:paraId="487838B1" w14:textId="6E167612" w:rsidR="00CE109A" w:rsidRDefault="001B0D6E" w:rsidP="001B0D6E">
      <w:pPr>
        <w:pStyle w:val="Heading2"/>
      </w:pPr>
      <w:bookmarkStart w:id="1135" w:name="_Toc72768906"/>
      <w:r w:rsidRPr="001B0D6E">
        <w:t>General</w:t>
      </w:r>
      <w:bookmarkEnd w:id="1135"/>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679B429B"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6" w:author="Katharina Schleidt" w:date="2021-05-31T16:49:00Z">
        <w:r w:rsidR="0055579A">
          <w:rPr>
            <w:b/>
            <w:bCs/>
            <w:noProof/>
            <w:sz w:val="20"/>
            <w:szCs w:val="20"/>
          </w:rPr>
          <w:t>59</w:t>
        </w:r>
      </w:ins>
      <w:del w:id="1137" w:author="Katharina Schleidt" w:date="2021-05-05T12:15:00Z">
        <w:r w:rsidR="00821F18" w:rsidDel="00A214B2">
          <w:rPr>
            <w:b/>
            <w:bCs/>
            <w:noProof/>
            <w:sz w:val="20"/>
            <w:szCs w:val="20"/>
          </w:rPr>
          <w:delText>57</w:delText>
        </w:r>
      </w:del>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1138" w:name="_Toc72768907"/>
      <w:proofErr w:type="spellStart"/>
      <w:r w:rsidRPr="00C356AB">
        <w:t>AbstractSample</w:t>
      </w:r>
      <w:bookmarkEnd w:id="113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70591D4A"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39" w:author="Katharina Schleidt" w:date="2021-05-31T16:49:00Z">
        <w:r w:rsidR="0055579A">
          <w:rPr>
            <w:b/>
            <w:bCs/>
            <w:noProof/>
            <w:sz w:val="20"/>
            <w:szCs w:val="20"/>
          </w:rPr>
          <w:t>60</w:t>
        </w:r>
      </w:ins>
      <w:del w:id="1140" w:author="Katharina Schleidt" w:date="2021-05-05T12:15:00Z">
        <w:r w:rsidR="00821F18" w:rsidDel="00A214B2">
          <w:rPr>
            <w:b/>
            <w:bCs/>
            <w:noProof/>
            <w:sz w:val="20"/>
            <w:szCs w:val="20"/>
          </w:rPr>
          <w:delText>58</w:delText>
        </w:r>
      </w:del>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3D06F443"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1" w:author="Katharina Schleidt" w:date="2021-05-31T16:49:00Z">
        <w:r w:rsidR="0055579A">
          <w:rPr>
            <w:b/>
            <w:bCs/>
            <w:noProof/>
            <w:sz w:val="20"/>
            <w:szCs w:val="20"/>
          </w:rPr>
          <w:t>61</w:t>
        </w:r>
      </w:ins>
      <w:del w:id="1142" w:author="Katharina Schleidt" w:date="2021-05-05T12:15:00Z">
        <w:r w:rsidR="00821F18" w:rsidDel="00A214B2">
          <w:rPr>
            <w:b/>
            <w:bCs/>
            <w:noProof/>
            <w:sz w:val="20"/>
            <w:szCs w:val="20"/>
          </w:rPr>
          <w:delText>59</w:delText>
        </w:r>
      </w:del>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r>
              <w:rPr>
                <w:b/>
                <w:sz w:val="20"/>
                <w:szCs w:val="20"/>
              </w:rPr>
              <w:t>sampleType:AbstractSampleTypeCodeListValue</w:t>
            </w:r>
            <w:proofErr w:type="spell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1143" w:name="_Toc72768908"/>
      <w:proofErr w:type="spellStart"/>
      <w:r w:rsidRPr="006762B7">
        <w:t>AbstractSampling</w:t>
      </w:r>
      <w:bookmarkEnd w:id="1143"/>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4F77B821"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4" w:author="Katharina Schleidt" w:date="2021-05-31T16:49:00Z">
        <w:r w:rsidR="0055579A">
          <w:rPr>
            <w:b/>
            <w:bCs/>
            <w:noProof/>
            <w:sz w:val="20"/>
            <w:szCs w:val="20"/>
          </w:rPr>
          <w:t>62</w:t>
        </w:r>
      </w:ins>
      <w:del w:id="1145" w:author="Katharina Schleidt" w:date="2021-05-05T12:15:00Z">
        <w:r w:rsidR="00821F18" w:rsidDel="00A214B2">
          <w:rPr>
            <w:b/>
            <w:bCs/>
            <w:noProof/>
            <w:sz w:val="20"/>
            <w:szCs w:val="20"/>
          </w:rPr>
          <w:delText>60</w:delText>
        </w:r>
      </w:del>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8BE56DF"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6" w:author="Katharina Schleidt" w:date="2021-05-31T16:49:00Z">
        <w:r w:rsidR="0055579A">
          <w:rPr>
            <w:b/>
            <w:bCs/>
            <w:noProof/>
            <w:sz w:val="20"/>
            <w:szCs w:val="20"/>
          </w:rPr>
          <w:t>63</w:t>
        </w:r>
      </w:ins>
      <w:del w:id="1147" w:author="Katharina Schleidt" w:date="2021-05-05T12:15:00Z">
        <w:r w:rsidR="00821F18" w:rsidDel="00A214B2">
          <w:rPr>
            <w:b/>
            <w:bCs/>
            <w:noProof/>
            <w:sz w:val="20"/>
            <w:szCs w:val="20"/>
          </w:rPr>
          <w:delText>61</w:delText>
        </w:r>
      </w:del>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r>
              <w:rPr>
                <w:b/>
                <w:sz w:val="20"/>
                <w:szCs w:val="20"/>
              </w:rPr>
              <w:t>samplingLocation:Geometry</w:t>
            </w:r>
            <w:proofErr w:type="spell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r>
              <w:rPr>
                <w:b/>
                <w:sz w:val="20"/>
                <w:szCs w:val="20"/>
              </w:rPr>
              <w:t>parameter</w:t>
            </w:r>
            <w:r>
              <w:rPr>
                <w:sz w:val="20"/>
                <w:szCs w:val="20"/>
              </w:rPr>
              <w:t>:</w:t>
            </w:r>
            <w:r>
              <w:rPr>
                <w:b/>
                <w:sz w:val="20"/>
                <w:szCs w:val="20"/>
              </w:rPr>
              <w:t>NamedValue</w:t>
            </w:r>
            <w:proofErr w:type="spell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1148" w:name="_Toc72768909"/>
      <w:proofErr w:type="spellStart"/>
      <w:r w:rsidRPr="004864AE">
        <w:t>AbstractSampler</w:t>
      </w:r>
      <w:bookmarkEnd w:id="1148"/>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4B6CBBD9"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49" w:author="Katharina Schleidt" w:date="2021-05-31T16:49:00Z">
        <w:r w:rsidR="0055579A">
          <w:rPr>
            <w:b/>
            <w:bCs/>
            <w:noProof/>
            <w:sz w:val="20"/>
            <w:szCs w:val="20"/>
          </w:rPr>
          <w:t>64</w:t>
        </w:r>
      </w:ins>
      <w:del w:id="1150" w:author="Katharina Schleidt" w:date="2021-05-05T12:15:00Z">
        <w:r w:rsidR="00821F18" w:rsidDel="00A214B2">
          <w:rPr>
            <w:b/>
            <w:bCs/>
            <w:noProof/>
            <w:sz w:val="20"/>
            <w:szCs w:val="20"/>
          </w:rPr>
          <w:delText>62</w:delText>
        </w:r>
      </w:del>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0C2F36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51" w:author="Katharina Schleidt" w:date="2021-05-31T16:49:00Z">
        <w:r w:rsidR="0055579A">
          <w:rPr>
            <w:b/>
            <w:bCs/>
            <w:noProof/>
            <w:sz w:val="20"/>
            <w:szCs w:val="20"/>
          </w:rPr>
          <w:t>65</w:t>
        </w:r>
      </w:ins>
      <w:del w:id="1152" w:author="Katharina Schleidt" w:date="2021-05-05T12:15:00Z">
        <w:r w:rsidR="00821F18" w:rsidDel="00A214B2">
          <w:rPr>
            <w:b/>
            <w:bCs/>
            <w:noProof/>
            <w:sz w:val="20"/>
            <w:szCs w:val="20"/>
          </w:rPr>
          <w:delText>63</w:delText>
        </w:r>
      </w:del>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r>
              <w:rPr>
                <w:b/>
                <w:sz w:val="20"/>
                <w:szCs w:val="20"/>
              </w:rPr>
              <w:t>samplerType:AbstractSamplerTypeCodeListValue</w:t>
            </w:r>
            <w:proofErr w:type="spell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E33F32D" w:rsidR="004404E3" w:rsidRPr="00C35DAC" w:rsidRDefault="004404E3" w:rsidP="00220B53">
      <w:pPr>
        <w:pStyle w:val="ListParagraph"/>
        <w:numPr>
          <w:ilvl w:val="0"/>
          <w:numId w:val="21"/>
        </w:numPr>
        <w:rPr>
          <w:lang w:val="fr-FR" w:eastAsia="ja-JP"/>
          <w:rPrChange w:id="1153" w:author="Grellet Sylvain" w:date="2021-06-03T09:07:00Z">
            <w:rPr>
              <w:lang w:eastAsia="ja-JP"/>
            </w:rPr>
          </w:rPrChange>
        </w:rPr>
      </w:pPr>
      <w:r w:rsidRPr="00C35DAC">
        <w:rPr>
          <w:lang w:val="fr-FR" w:eastAsia="ja-JP"/>
          <w:rPrChange w:id="1154" w:author="Grellet Sylvain" w:date="2021-06-03T09:07:00Z">
            <w:rPr>
              <w:lang w:eastAsia="ja-JP"/>
            </w:rPr>
          </w:rPrChange>
        </w:rPr>
        <w:t xml:space="preserve">image </w:t>
      </w:r>
      <w:proofErr w:type="spellStart"/>
      <w:r w:rsidRPr="00C35DAC">
        <w:rPr>
          <w:lang w:val="fr-FR" w:eastAsia="ja-JP"/>
          <w:rPrChange w:id="1155" w:author="Grellet Sylvain" w:date="2021-06-03T09:07:00Z">
            <w:rPr>
              <w:lang w:eastAsia="ja-JP"/>
            </w:rPr>
          </w:rPrChange>
        </w:rPr>
        <w:t>sensor</w:t>
      </w:r>
      <w:proofErr w:type="spellEnd"/>
      <w:r w:rsidRPr="00C35DAC">
        <w:rPr>
          <w:lang w:val="fr-FR" w:eastAsia="ja-JP"/>
          <w:rPrChange w:id="1156" w:author="Grellet Sylvain" w:date="2021-06-03T09:07:00Z">
            <w:rPr>
              <w:lang w:eastAsia="ja-JP"/>
            </w:rPr>
          </w:rPrChange>
        </w:rPr>
        <w:t xml:space="preserve">, a </w:t>
      </w:r>
      <w:proofErr w:type="spellStart"/>
      <w:r w:rsidRPr="00C35DAC">
        <w:rPr>
          <w:lang w:val="fr-FR" w:eastAsia="ja-JP"/>
          <w:rPrChange w:id="1157" w:author="Grellet Sylvain" w:date="2021-06-03T09:07:00Z">
            <w:rPr>
              <w:lang w:eastAsia="ja-JP"/>
            </w:rPr>
          </w:rPrChange>
        </w:rPr>
        <w:t>soil</w:t>
      </w:r>
      <w:proofErr w:type="spellEnd"/>
      <w:r w:rsidRPr="00C35DAC">
        <w:rPr>
          <w:lang w:val="fr-FR" w:eastAsia="ja-JP"/>
          <w:rPrChange w:id="1158" w:author="Grellet Sylvain" w:date="2021-06-03T09:07:00Z">
            <w:rPr>
              <w:lang w:eastAsia="ja-JP"/>
            </w:rPr>
          </w:rPrChange>
        </w:rPr>
        <w:t xml:space="preserve"> </w:t>
      </w:r>
      <w:proofErr w:type="spellStart"/>
      <w:r w:rsidRPr="00C35DAC">
        <w:rPr>
          <w:lang w:val="fr-FR" w:eastAsia="ja-JP"/>
          <w:rPrChange w:id="1159" w:author="Grellet Sylvain" w:date="2021-06-03T09:07:00Z">
            <w:rPr>
              <w:lang w:eastAsia="ja-JP"/>
            </w:rPr>
          </w:rPrChange>
        </w:rPr>
        <w:t>auger</w:t>
      </w:r>
      <w:proofErr w:type="spellEnd"/>
      <w:r w:rsidRPr="00C35DAC">
        <w:rPr>
          <w:lang w:val="fr-FR" w:eastAsia="ja-JP"/>
          <w:rPrChange w:id="1160" w:author="Grellet Sylvain" w:date="2021-06-03T09:07:00Z">
            <w:rPr>
              <w:lang w:eastAsia="ja-JP"/>
            </w:rPr>
          </w:rPrChange>
        </w:rPr>
        <w:t>,</w:t>
      </w:r>
    </w:p>
    <w:p w14:paraId="0624400B" w14:textId="32AB5146" w:rsidR="002C026F" w:rsidRDefault="004404E3" w:rsidP="00220B53">
      <w:pPr>
        <w:pStyle w:val="ListParagraph"/>
        <w:numPr>
          <w:ilvl w:val="0"/>
          <w:numId w:val="21"/>
        </w:numPr>
        <w:rPr>
          <w:lang w:eastAsia="ja-JP"/>
        </w:rPr>
      </w:pPr>
      <w:r>
        <w:rPr>
          <w:lang w:eastAsia="ja-JP"/>
        </w:rPr>
        <w:t>a human being.</w:t>
      </w:r>
    </w:p>
    <w:p w14:paraId="7159C71D" w14:textId="2CC91E8C" w:rsidR="004404E3" w:rsidRDefault="003E77E7" w:rsidP="003E77E7">
      <w:pPr>
        <w:pStyle w:val="Heading2"/>
      </w:pPr>
      <w:bookmarkStart w:id="1161" w:name="_Toc72768910"/>
      <w:proofErr w:type="spellStart"/>
      <w:r w:rsidRPr="003E77E7">
        <w:t>AbstractSamplingProcedure</w:t>
      </w:r>
      <w:bookmarkEnd w:id="1161"/>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7DE547E6"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2" w:author="Katharina Schleidt" w:date="2021-05-31T16:49:00Z">
        <w:r w:rsidR="0055579A">
          <w:rPr>
            <w:b/>
            <w:bCs/>
            <w:noProof/>
            <w:sz w:val="20"/>
            <w:szCs w:val="20"/>
          </w:rPr>
          <w:t>66</w:t>
        </w:r>
      </w:ins>
      <w:del w:id="1163" w:author="Katharina Schleidt" w:date="2021-05-05T12:15:00Z">
        <w:r w:rsidR="00821F18" w:rsidDel="00A214B2">
          <w:rPr>
            <w:b/>
            <w:bCs/>
            <w:noProof/>
            <w:sz w:val="20"/>
            <w:szCs w:val="20"/>
          </w:rPr>
          <w:delText>64</w:delText>
        </w:r>
      </w:del>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4F480EA2"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4" w:author="Katharina Schleidt" w:date="2021-05-31T16:49:00Z">
        <w:r w:rsidR="0055579A">
          <w:rPr>
            <w:b/>
            <w:bCs/>
            <w:noProof/>
            <w:sz w:val="20"/>
            <w:szCs w:val="20"/>
          </w:rPr>
          <w:t>67</w:t>
        </w:r>
      </w:ins>
      <w:del w:id="1165" w:author="Katharina Schleidt" w:date="2021-05-05T12:15:00Z">
        <w:r w:rsidR="00821F18" w:rsidDel="00A214B2">
          <w:rPr>
            <w:b/>
            <w:bCs/>
            <w:noProof/>
            <w:sz w:val="20"/>
            <w:szCs w:val="20"/>
          </w:rPr>
          <w:delText>65</w:delText>
        </w:r>
      </w:del>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1166" w:name="_Toc72768911"/>
      <w:proofErr w:type="spellStart"/>
      <w:r w:rsidRPr="00863761">
        <w:t>AbstractPreparationProcedure</w:t>
      </w:r>
      <w:bookmarkEnd w:id="1166"/>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6466192B"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67" w:author="Katharina Schleidt" w:date="2021-05-31T16:49:00Z">
        <w:r w:rsidR="0055579A">
          <w:rPr>
            <w:b/>
            <w:bCs/>
            <w:noProof/>
            <w:sz w:val="20"/>
            <w:szCs w:val="20"/>
          </w:rPr>
          <w:t>68</w:t>
        </w:r>
      </w:ins>
      <w:del w:id="1168" w:author="Katharina Schleidt" w:date="2021-05-05T12:15:00Z">
        <w:r w:rsidR="00821F18" w:rsidDel="00A214B2">
          <w:rPr>
            <w:b/>
            <w:bCs/>
            <w:noProof/>
            <w:sz w:val="20"/>
            <w:szCs w:val="20"/>
          </w:rPr>
          <w:delText>66</w:delText>
        </w:r>
      </w:del>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1169" w:name="_Toc72768912"/>
      <w:proofErr w:type="spellStart"/>
      <w:r w:rsidRPr="007A5CB7">
        <w:t>AbstractPreparationStep</w:t>
      </w:r>
      <w:bookmarkEnd w:id="1169"/>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1EBC32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0" w:author="Katharina Schleidt" w:date="2021-05-31T16:49:00Z">
        <w:r w:rsidR="0055579A">
          <w:rPr>
            <w:b/>
            <w:bCs/>
            <w:noProof/>
            <w:sz w:val="20"/>
            <w:szCs w:val="20"/>
          </w:rPr>
          <w:t>69</w:t>
        </w:r>
      </w:ins>
      <w:del w:id="1171" w:author="Katharina Schleidt" w:date="2021-05-05T12:15:00Z">
        <w:r w:rsidR="00821F18" w:rsidDel="00A214B2">
          <w:rPr>
            <w:b/>
            <w:bCs/>
            <w:noProof/>
            <w:sz w:val="20"/>
            <w:szCs w:val="20"/>
          </w:rPr>
          <w:delText>67</w:delText>
        </w:r>
      </w:del>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r>
              <w:rPr>
                <w:b/>
                <w:sz w:val="20"/>
                <w:szCs w:val="20"/>
              </w:rPr>
              <w:t>description:CharacterString</w:t>
            </w:r>
            <w:proofErr w:type="spell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1172" w:name="_Toc72768913"/>
      <w:r w:rsidRPr="00920189">
        <w:t>Basic Samples</w:t>
      </w:r>
      <w:bookmarkEnd w:id="1172"/>
    </w:p>
    <w:p w14:paraId="45FDC231" w14:textId="7D4AD515" w:rsidR="00CA3726" w:rsidRDefault="00CA3726" w:rsidP="00CA3726">
      <w:pPr>
        <w:pStyle w:val="Heading2"/>
      </w:pPr>
      <w:bookmarkStart w:id="1173" w:name="_Toc72768914"/>
      <w:r w:rsidRPr="00CA3726">
        <w:t>General</w:t>
      </w:r>
      <w:bookmarkEnd w:id="1173"/>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15755D66"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4" w:author="Katharina Schleidt" w:date="2021-05-31T16:49:00Z">
        <w:r w:rsidR="0055579A">
          <w:rPr>
            <w:b/>
            <w:bCs/>
            <w:noProof/>
            <w:sz w:val="20"/>
            <w:szCs w:val="20"/>
          </w:rPr>
          <w:t>70</w:t>
        </w:r>
      </w:ins>
      <w:del w:id="1175" w:author="Katharina Schleidt" w:date="2021-05-05T12:15:00Z">
        <w:r w:rsidR="00821F18" w:rsidDel="00A214B2">
          <w:rPr>
            <w:b/>
            <w:bCs/>
            <w:noProof/>
            <w:sz w:val="20"/>
            <w:szCs w:val="20"/>
          </w:rPr>
          <w:delText>68</w:delText>
        </w:r>
      </w:del>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1176" w:name="_Toc72768915"/>
      <w:r w:rsidRPr="00EE582C">
        <w:t>Sample</w:t>
      </w:r>
      <w:bookmarkEnd w:id="1176"/>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5920A376"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7" w:author="Katharina Schleidt" w:date="2021-05-31T16:49:00Z">
        <w:r w:rsidR="0055579A">
          <w:rPr>
            <w:b/>
            <w:bCs/>
            <w:noProof/>
            <w:sz w:val="20"/>
            <w:szCs w:val="20"/>
          </w:rPr>
          <w:t>71</w:t>
        </w:r>
      </w:ins>
      <w:del w:id="1178" w:author="Katharina Schleidt" w:date="2021-05-05T12:15:00Z">
        <w:r w:rsidR="00821F18" w:rsidDel="00A214B2">
          <w:rPr>
            <w:b/>
            <w:bCs/>
            <w:noProof/>
            <w:sz w:val="20"/>
            <w:szCs w:val="20"/>
          </w:rPr>
          <w:delText>69</w:delText>
        </w:r>
      </w:del>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6711FE77"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79" w:author="Katharina Schleidt" w:date="2021-05-31T16:49:00Z">
        <w:r w:rsidR="0055579A">
          <w:rPr>
            <w:b/>
            <w:bCs/>
            <w:noProof/>
            <w:sz w:val="20"/>
            <w:szCs w:val="20"/>
          </w:rPr>
          <w:t>72</w:t>
        </w:r>
      </w:ins>
      <w:del w:id="1180" w:author="Katharina Schleidt" w:date="2021-05-05T12:15:00Z">
        <w:r w:rsidR="00821F18" w:rsidDel="00A214B2">
          <w:rPr>
            <w:b/>
            <w:bCs/>
            <w:noProof/>
            <w:sz w:val="20"/>
            <w:szCs w:val="20"/>
          </w:rPr>
          <w:delText>70</w:delText>
        </w:r>
      </w:del>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1181" w:name="_Toc72768916"/>
      <w:proofErr w:type="spellStart"/>
      <w:r w:rsidRPr="004B13B4">
        <w:t>SpatialSample</w:t>
      </w:r>
      <w:bookmarkEnd w:id="1181"/>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105485FD"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2" w:author="Katharina Schleidt" w:date="2021-05-31T16:49:00Z">
        <w:r w:rsidR="0055579A">
          <w:rPr>
            <w:b/>
            <w:bCs/>
            <w:noProof/>
            <w:sz w:val="20"/>
            <w:szCs w:val="20"/>
          </w:rPr>
          <w:t>73</w:t>
        </w:r>
      </w:ins>
      <w:del w:id="1183" w:author="Katharina Schleidt" w:date="2021-05-05T12:15:00Z">
        <w:r w:rsidR="00821F18" w:rsidDel="00A214B2">
          <w:rPr>
            <w:b/>
            <w:bCs/>
            <w:noProof/>
            <w:sz w:val="20"/>
            <w:szCs w:val="20"/>
          </w:rPr>
          <w:delText>71</w:delText>
        </w:r>
      </w:del>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r>
        <w:rPr>
          <w:lang w:eastAsia="ja-JP"/>
        </w:rPr>
        <w:lastRenderedPageBreak/>
        <w:t>Typically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shape:Geometry</w:t>
            </w:r>
            <w:proofErr w:type="spell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horizontalPositionalAccuracy:Any</w:t>
            </w:r>
            <w:proofErr w:type="spell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r>
              <w:rPr>
                <w:b/>
                <w:sz w:val="20"/>
                <w:szCs w:val="20"/>
              </w:rPr>
              <w:t>verticalPositionalAccuracy:Any</w:t>
            </w:r>
            <w:proofErr w:type="spell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1184" w:name="_Toc72768917"/>
      <w:proofErr w:type="spellStart"/>
      <w:r w:rsidRPr="001A5B74">
        <w:t>MaterialSample</w:t>
      </w:r>
      <w:bookmarkEnd w:id="1184"/>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6596F71"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5" w:author="Katharina Schleidt" w:date="2021-05-31T16:49:00Z">
        <w:r w:rsidR="0055579A">
          <w:rPr>
            <w:b/>
            <w:bCs/>
            <w:noProof/>
            <w:sz w:val="20"/>
            <w:szCs w:val="20"/>
          </w:rPr>
          <w:t>74</w:t>
        </w:r>
      </w:ins>
      <w:del w:id="1186" w:author="Katharina Schleidt" w:date="2021-05-05T12:15:00Z">
        <w:r w:rsidR="00821F18" w:rsidDel="00A214B2">
          <w:rPr>
            <w:b/>
            <w:bCs/>
            <w:noProof/>
            <w:sz w:val="20"/>
            <w:szCs w:val="20"/>
          </w:rPr>
          <w:delText>72</w:delText>
        </w:r>
      </w:del>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size:PhysicalDimension</w:t>
            </w:r>
            <w:proofErr w:type="spell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storageLocation:NamedLocation</w:t>
            </w:r>
            <w:proofErr w:type="spell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r>
              <w:rPr>
                <w:b/>
                <w:sz w:val="20"/>
                <w:szCs w:val="20"/>
              </w:rPr>
              <w:t>sourceLocation:Geometry</w:t>
            </w:r>
            <w:proofErr w:type="spell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207BF458"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used to provide it</w:t>
      </w:r>
      <w:r w:rsidRPr="007F0BF0">
        <w:rPr>
          <w:lang w:eastAsia="ja-JP"/>
        </w:rPr>
        <w:t>.</w:t>
      </w:r>
    </w:p>
    <w:p w14:paraId="4E598545" w14:textId="0EB1154F" w:rsidR="009664CF" w:rsidRDefault="00FB34BB" w:rsidP="00FB34BB">
      <w:pPr>
        <w:pStyle w:val="Heading2"/>
      </w:pPr>
      <w:bookmarkStart w:id="1187" w:name="_Toc72768918"/>
      <w:proofErr w:type="spellStart"/>
      <w:r w:rsidRPr="00FB34BB">
        <w:t>StatisticalSample</w:t>
      </w:r>
      <w:bookmarkEnd w:id="1187"/>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017C9884"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88" w:author="Katharina Schleidt" w:date="2021-05-31T16:49:00Z">
        <w:r w:rsidR="0055579A">
          <w:rPr>
            <w:b/>
            <w:bCs/>
            <w:noProof/>
            <w:sz w:val="20"/>
            <w:szCs w:val="20"/>
          </w:rPr>
          <w:t>75</w:t>
        </w:r>
      </w:ins>
      <w:del w:id="1189" w:author="Katharina Schleidt" w:date="2021-05-05T12:15:00Z">
        <w:r w:rsidR="00821F18" w:rsidDel="00A214B2">
          <w:rPr>
            <w:b/>
            <w:bCs/>
            <w:noProof/>
            <w:sz w:val="20"/>
            <w:szCs w:val="20"/>
          </w:rPr>
          <w:delText>73</w:delText>
        </w:r>
      </w:del>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r>
              <w:rPr>
                <w:b/>
                <w:sz w:val="20"/>
                <w:szCs w:val="20"/>
              </w:rPr>
              <w:t>classification:StatisticalClassification</w:t>
            </w:r>
            <w:proofErr w:type="spell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1190" w:name="_Toc72768919"/>
      <w:r w:rsidRPr="00860411">
        <w:t>Sampling</w:t>
      </w:r>
      <w:bookmarkEnd w:id="1190"/>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181A8389"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91" w:author="Katharina Schleidt" w:date="2021-05-31T16:49:00Z">
        <w:r w:rsidR="0055579A">
          <w:rPr>
            <w:b/>
            <w:bCs/>
            <w:noProof/>
            <w:sz w:val="20"/>
            <w:szCs w:val="20"/>
          </w:rPr>
          <w:t>76</w:t>
        </w:r>
      </w:ins>
      <w:del w:id="1192" w:author="Katharina Schleidt" w:date="2021-05-05T12:15:00Z">
        <w:r w:rsidR="00821F18" w:rsidDel="00A214B2">
          <w:rPr>
            <w:b/>
            <w:bCs/>
            <w:noProof/>
            <w:sz w:val="20"/>
            <w:szCs w:val="20"/>
          </w:rPr>
          <w:delText>74</w:delText>
        </w:r>
      </w:del>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1F32E31C"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93" w:author="Katharina Schleidt" w:date="2021-05-31T16:49:00Z">
        <w:r w:rsidR="0055579A">
          <w:rPr>
            <w:b/>
            <w:bCs/>
            <w:noProof/>
            <w:sz w:val="20"/>
            <w:szCs w:val="20"/>
          </w:rPr>
          <w:t>77</w:t>
        </w:r>
      </w:ins>
      <w:del w:id="1194" w:author="Katharina Schleidt" w:date="2021-05-05T12:15:00Z">
        <w:r w:rsidR="00821F18" w:rsidDel="00A214B2">
          <w:rPr>
            <w:b/>
            <w:bCs/>
            <w:noProof/>
            <w:sz w:val="20"/>
            <w:szCs w:val="20"/>
          </w:rPr>
          <w:delText>75</w:delText>
        </w:r>
      </w:del>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1195" w:name="_Toc72768920"/>
      <w:r w:rsidRPr="00D07D75">
        <w:t>Sampler</w:t>
      </w:r>
      <w:bookmarkEnd w:id="1195"/>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6FCC299F"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96" w:author="Katharina Schleidt" w:date="2021-05-31T16:49:00Z">
        <w:r w:rsidR="0055579A">
          <w:rPr>
            <w:b/>
            <w:bCs/>
            <w:noProof/>
            <w:sz w:val="20"/>
            <w:szCs w:val="20"/>
          </w:rPr>
          <w:t>78</w:t>
        </w:r>
      </w:ins>
      <w:del w:id="1197" w:author="Katharina Schleidt" w:date="2021-05-05T12:15:00Z">
        <w:r w:rsidR="00821F18" w:rsidDel="00A214B2">
          <w:rPr>
            <w:b/>
            <w:bCs/>
            <w:noProof/>
            <w:sz w:val="20"/>
            <w:szCs w:val="20"/>
          </w:rPr>
          <w:delText>76</w:delText>
        </w:r>
      </w:del>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3101A6E3"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198" w:author="Katharina Schleidt" w:date="2021-05-31T16:49:00Z">
        <w:r w:rsidR="0055579A">
          <w:rPr>
            <w:b/>
            <w:bCs/>
            <w:noProof/>
            <w:sz w:val="20"/>
            <w:szCs w:val="20"/>
          </w:rPr>
          <w:t>79</w:t>
        </w:r>
      </w:ins>
      <w:del w:id="1199" w:author="Katharina Schleidt" w:date="2021-05-05T12:15:00Z">
        <w:r w:rsidR="00821F18" w:rsidDel="00A214B2">
          <w:rPr>
            <w:b/>
            <w:bCs/>
            <w:noProof/>
            <w:sz w:val="20"/>
            <w:szCs w:val="20"/>
          </w:rPr>
          <w:delText>77</w:delText>
        </w:r>
      </w:del>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1200" w:name="_Toc72768921"/>
      <w:proofErr w:type="spellStart"/>
      <w:r w:rsidRPr="00711727">
        <w:lastRenderedPageBreak/>
        <w:t>SampleCollection</w:t>
      </w:r>
      <w:bookmarkEnd w:id="1200"/>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7B098454"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01" w:author="Katharina Schleidt" w:date="2021-05-31T16:49:00Z">
        <w:r w:rsidR="0055579A">
          <w:rPr>
            <w:b/>
            <w:bCs/>
            <w:noProof/>
            <w:sz w:val="20"/>
            <w:szCs w:val="20"/>
          </w:rPr>
          <w:t>80</w:t>
        </w:r>
      </w:ins>
      <w:del w:id="1202" w:author="Katharina Schleidt" w:date="2021-05-05T12:15:00Z">
        <w:r w:rsidR="00821F18" w:rsidDel="00A214B2">
          <w:rPr>
            <w:b/>
            <w:bCs/>
            <w:noProof/>
            <w:sz w:val="20"/>
            <w:szCs w:val="20"/>
          </w:rPr>
          <w:delText>78</w:delText>
        </w:r>
      </w:del>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19A48305"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03" w:author="Katharina Schleidt" w:date="2021-05-31T16:49:00Z">
        <w:r w:rsidR="0055579A">
          <w:rPr>
            <w:b/>
            <w:bCs/>
            <w:noProof/>
            <w:sz w:val="20"/>
            <w:szCs w:val="20"/>
          </w:rPr>
          <w:t>81</w:t>
        </w:r>
      </w:ins>
      <w:del w:id="1204" w:author="Katharina Schleidt" w:date="2021-05-05T12:15:00Z">
        <w:r w:rsidR="00821F18" w:rsidDel="00A214B2">
          <w:rPr>
            <w:b/>
            <w:bCs/>
            <w:noProof/>
            <w:sz w:val="20"/>
            <w:szCs w:val="20"/>
          </w:rPr>
          <w:delText>79</w:delText>
        </w:r>
      </w:del>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r w:rsidRPr="0019426E">
              <w:rPr>
                <w:b/>
                <w:sz w:val="20"/>
                <w:szCs w:val="20"/>
              </w:rPr>
              <w:t>context:GenericName</w:t>
            </w:r>
            <w:proofErr w:type="spell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1205" w:name="_Toc72768922"/>
      <w:proofErr w:type="spellStart"/>
      <w:r w:rsidRPr="001D410B">
        <w:lastRenderedPageBreak/>
        <w:t>PhysicalDimension</w:t>
      </w:r>
      <w:bookmarkEnd w:id="1205"/>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3C756ACF"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06" w:author="Katharina Schleidt" w:date="2021-05-31T16:49:00Z">
        <w:r w:rsidR="0055579A">
          <w:rPr>
            <w:b/>
            <w:bCs/>
            <w:noProof/>
            <w:sz w:val="20"/>
            <w:szCs w:val="20"/>
          </w:rPr>
          <w:t>82</w:t>
        </w:r>
      </w:ins>
      <w:del w:id="1207" w:author="Katharina Schleidt" w:date="2021-05-05T12:15:00Z">
        <w:r w:rsidR="00821F18" w:rsidDel="00A214B2">
          <w:rPr>
            <w:b/>
            <w:bCs/>
            <w:noProof/>
            <w:sz w:val="20"/>
            <w:szCs w:val="20"/>
          </w:rPr>
          <w:delText>80</w:delText>
        </w:r>
      </w:del>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r>
              <w:rPr>
                <w:b/>
                <w:sz w:val="20"/>
                <w:szCs w:val="20"/>
              </w:rPr>
              <w:t>dimension:URI</w:t>
            </w:r>
            <w:proofErr w:type="spell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r>
              <w:rPr>
                <w:b/>
                <w:sz w:val="20"/>
                <w:szCs w:val="20"/>
              </w:rPr>
              <w:t>value:Measure</w:t>
            </w:r>
            <w:proofErr w:type="spell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1208" w:name="_Toc72768923"/>
      <w:proofErr w:type="spellStart"/>
      <w:r w:rsidRPr="00F53892">
        <w:t>NamedLocation</w:t>
      </w:r>
      <w:bookmarkEnd w:id="1208"/>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736A03AB"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09" w:author="Katharina Schleidt" w:date="2021-05-31T16:49:00Z">
        <w:r w:rsidR="0055579A">
          <w:rPr>
            <w:b/>
            <w:bCs/>
            <w:noProof/>
            <w:sz w:val="20"/>
            <w:szCs w:val="20"/>
          </w:rPr>
          <w:t>83</w:t>
        </w:r>
      </w:ins>
      <w:del w:id="1210" w:author="Katharina Schleidt" w:date="2021-05-05T12:15:00Z">
        <w:r w:rsidR="00821F18" w:rsidDel="00A214B2">
          <w:rPr>
            <w:b/>
            <w:bCs/>
            <w:noProof/>
            <w:sz w:val="20"/>
            <w:szCs w:val="20"/>
          </w:rPr>
          <w:delText>81</w:delText>
        </w:r>
      </w:del>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r>
              <w:rPr>
                <w:b/>
                <w:sz w:val="20"/>
                <w:szCs w:val="20"/>
              </w:rPr>
              <w:t>address:Any</w:t>
            </w:r>
            <w:proofErr w:type="spell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r>
              <w:rPr>
                <w:b/>
                <w:sz w:val="20"/>
                <w:szCs w:val="20"/>
              </w:rPr>
              <w:t>name:GenericName</w:t>
            </w:r>
            <w:proofErr w:type="spell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r>
              <w:rPr>
                <w:b/>
                <w:sz w:val="20"/>
                <w:szCs w:val="20"/>
              </w:rPr>
              <w:t>representativeGeometry:Geometry</w:t>
            </w:r>
            <w:proofErr w:type="spell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1211" w:name="_Toc72768924"/>
      <w:proofErr w:type="spellStart"/>
      <w:r w:rsidRPr="004611AB">
        <w:lastRenderedPageBreak/>
        <w:t>StatisticalClassification</w:t>
      </w:r>
      <w:bookmarkEnd w:id="1211"/>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77904E04"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ins w:id="1212" w:author="Katharina Schleidt" w:date="2021-05-31T16:49:00Z">
        <w:r w:rsidR="0055579A">
          <w:rPr>
            <w:b/>
            <w:bCs/>
            <w:noProof/>
            <w:sz w:val="20"/>
            <w:szCs w:val="20"/>
          </w:rPr>
          <w:t>84</w:t>
        </w:r>
      </w:ins>
      <w:del w:id="1213" w:author="Katharina Schleidt" w:date="2021-05-05T12:15:00Z">
        <w:r w:rsidR="00821F18" w:rsidDel="00A214B2">
          <w:rPr>
            <w:b/>
            <w:bCs/>
            <w:noProof/>
            <w:sz w:val="20"/>
            <w:szCs w:val="20"/>
          </w:rPr>
          <w:delText>82</w:delText>
        </w:r>
      </w:del>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r>
              <w:rPr>
                <w:b/>
                <w:sz w:val="20"/>
                <w:szCs w:val="20"/>
              </w:rPr>
              <w:t>concept:URI</w:t>
            </w:r>
            <w:proofErr w:type="spell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r>
              <w:rPr>
                <w:b/>
                <w:sz w:val="20"/>
                <w:szCs w:val="20"/>
              </w:rPr>
              <w:t>StatisticalClassification</w:t>
            </w:r>
            <w:proofErr w:type="spellEnd"/>
            <w:r>
              <w:rPr>
                <w:b/>
                <w:sz w:val="20"/>
                <w:szCs w:val="20"/>
              </w:rPr>
              <w:t xml:space="preserve"> </w:t>
            </w:r>
            <w:r>
              <w:rPr>
                <w:sz w:val="20"/>
                <w:szCs w:val="20"/>
              </w:rPr>
              <w:t>.</w:t>
            </w:r>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r>
              <w:rPr>
                <w:b/>
                <w:sz w:val="20"/>
                <w:szCs w:val="20"/>
              </w:rPr>
              <w:t>classification:URI</w:t>
            </w:r>
            <w:proofErr w:type="spell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1214" w:name="_Toc450303222"/>
      <w:bookmarkStart w:id="1215" w:name="_Toc9996972"/>
      <w:bookmarkStart w:id="1216" w:name="_Toc438968655"/>
      <w:bookmarkStart w:id="1217" w:name="_Toc443461103"/>
      <w:bookmarkStart w:id="1218" w:name="_Toc353342675"/>
      <w:r w:rsidRPr="00F02BC7">
        <w:lastRenderedPageBreak/>
        <w:br/>
      </w:r>
      <w:bookmarkStart w:id="1219" w:name="_Toc72768925"/>
      <w:r w:rsidRPr="00F02BC7">
        <w:rPr>
          <w:b w:val="0"/>
        </w:rPr>
        <w:t>(</w:t>
      </w:r>
      <w:r w:rsidR="00920189">
        <w:rPr>
          <w:b w:val="0"/>
        </w:rPr>
        <w:t>normative</w:t>
      </w:r>
      <w:r w:rsidRPr="00F02BC7">
        <w:rPr>
          <w:b w:val="0"/>
        </w:rPr>
        <w:t>)</w:t>
      </w:r>
      <w:bookmarkEnd w:id="1214"/>
      <w:bookmarkEnd w:id="1215"/>
      <w:bookmarkEnd w:id="1216"/>
      <w:bookmarkEnd w:id="1217"/>
      <w:bookmarkEnd w:id="1218"/>
      <w:r w:rsidRPr="00F02BC7">
        <w:br/>
      </w:r>
      <w:r w:rsidRPr="00F02BC7">
        <w:br/>
      </w:r>
      <w:r w:rsidR="00920189">
        <w:t xml:space="preserve">Abstract </w:t>
      </w:r>
      <w:r w:rsidR="001E635D">
        <w:t>T</w:t>
      </w:r>
      <w:r w:rsidR="00920189">
        <w:t xml:space="preserve">est </w:t>
      </w:r>
      <w:r w:rsidR="001E635D">
        <w:t>S</w:t>
      </w:r>
      <w:r w:rsidR="00920189">
        <w:t>uite</w:t>
      </w:r>
      <w:bookmarkEnd w:id="1219"/>
    </w:p>
    <w:p w14:paraId="0BC1B11F" w14:textId="77777777" w:rsidR="007A1C65" w:rsidRPr="0047527C" w:rsidRDefault="007A1C65" w:rsidP="007A1C65">
      <w:pPr>
        <w:pStyle w:val="a2"/>
      </w:pPr>
      <w:bookmarkStart w:id="1220" w:name="_Toc72768926"/>
      <w:r w:rsidRPr="0047527C">
        <w:t>Abstract tests for Conceptual Observation schema package</w:t>
      </w:r>
      <w:bookmarkEnd w:id="1220"/>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1221" w:name="_Toc72768927"/>
      <w:r w:rsidRPr="0047527C">
        <w:t>Abstract tests for Abstract Observation core package</w:t>
      </w:r>
      <w:bookmarkEnd w:id="1221"/>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1222" w:name="_Toc72768928"/>
      <w:r w:rsidRPr="002B4EBE">
        <w:t>Abstract tests for Basic Observations package</w:t>
      </w:r>
      <w:bookmarkEnd w:id="1222"/>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1223" w:name="_Toc72768929"/>
      <w:r w:rsidRPr="00F264E8">
        <w:t>Abstract tests for Conceptual Sample schema package</w:t>
      </w:r>
      <w:bookmarkEnd w:id="1223"/>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1224" w:name="_Toc72768930"/>
      <w:r w:rsidRPr="002423DA">
        <w:t>Abstract tests for Abstract Sample core package</w:t>
      </w:r>
      <w:bookmarkEnd w:id="1224"/>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1225" w:name="_Toc72768931"/>
      <w:r w:rsidRPr="002423DA">
        <w:t>Abstract tests for Basic Samples package</w:t>
      </w:r>
      <w:bookmarkEnd w:id="1225"/>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28C70C32" w:rsidR="00920189" w:rsidRDefault="00920189" w:rsidP="00220B53">
      <w:pPr>
        <w:pStyle w:val="ANNEX"/>
        <w:numPr>
          <w:ilvl w:val="0"/>
          <w:numId w:val="3"/>
        </w:numPr>
      </w:pPr>
      <w:r w:rsidRPr="00F02BC7">
        <w:lastRenderedPageBreak/>
        <w:br/>
      </w:r>
      <w:bookmarkStart w:id="1226"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w:t>
      </w:r>
      <w:del w:id="1227" w:author="Grellet Sylvain" w:date="2021-06-17T17:12:00Z">
        <w:r w:rsidR="00491C3C" w:rsidDel="006B3EAA">
          <w:delText>&amp;</w:delText>
        </w:r>
      </w:del>
      <w:r w:rsidR="00491C3C">
        <w:t>M</w:t>
      </w:r>
      <w:ins w:id="1228" w:author="Grellet Sylvain" w:date="2021-06-17T17:12:00Z">
        <w:r w:rsidR="006B3EAA">
          <w:t>S</w:t>
        </w:r>
      </w:ins>
      <w:r w:rsidR="00491C3C">
        <w:t xml:space="preserve"> </w:t>
      </w:r>
      <w:del w:id="1229" w:author="Katharina Schleidt" w:date="2021-05-11T19:15:00Z">
        <w:r w:rsidR="00491C3C" w:rsidDel="00AF79E3">
          <w:delText>terminology</w:delText>
        </w:r>
      </w:del>
      <w:ins w:id="1230" w:author="Katharina Schleidt" w:date="2021-05-11T19:15:00Z">
        <w:r w:rsidR="00AF79E3">
          <w:t>concepts</w:t>
        </w:r>
      </w:ins>
      <w:bookmarkEnd w:id="1226"/>
    </w:p>
    <w:p w14:paraId="15C92B03" w14:textId="4FDB9CCA" w:rsidR="00920189" w:rsidRDefault="00F90523" w:rsidP="002B4EBE">
      <w:pPr>
        <w:pStyle w:val="a2"/>
      </w:pPr>
      <w:bookmarkStart w:id="1231" w:name="_Toc72768933"/>
      <w:r w:rsidRPr="00F90523">
        <w:t>Introduction</w:t>
      </w:r>
      <w:bookmarkEnd w:id="1231"/>
    </w:p>
    <w:p w14:paraId="371AD50A" w14:textId="6CF50705" w:rsidR="00F90523" w:rsidRPr="00F90523" w:rsidRDefault="00F90523" w:rsidP="00F90523">
      <w:pPr>
        <w:rPr>
          <w:lang w:eastAsia="ja-JP"/>
        </w:rPr>
      </w:pPr>
      <w:r w:rsidRPr="00F90523">
        <w:rPr>
          <w:lang w:eastAsia="ja-JP"/>
        </w:rPr>
        <w:t xml:space="preserve">This International Standard defines </w:t>
      </w:r>
      <w:del w:id="1232" w:author="Katharina Schleidt" w:date="2021-05-11T19:15:00Z">
        <w:r w:rsidRPr="00F90523" w:rsidDel="00AF79E3">
          <w:rPr>
            <w:lang w:eastAsia="ja-JP"/>
          </w:rPr>
          <w:delText xml:space="preserve">terminology </w:delText>
        </w:r>
      </w:del>
      <w:ins w:id="1233" w:author="Katharina Schleidt" w:date="2021-05-11T19:15:00Z">
        <w:r w:rsidR="00AF79E3">
          <w:rPr>
            <w:lang w:eastAsia="ja-JP"/>
          </w:rPr>
          <w:t>concepts</w:t>
        </w:r>
        <w:r w:rsidR="00AF79E3" w:rsidRPr="00F90523">
          <w:rPr>
            <w:lang w:eastAsia="ja-JP"/>
          </w:rPr>
          <w:t xml:space="preserve"> </w:t>
        </w:r>
      </w:ins>
      <w:r w:rsidRPr="00F90523">
        <w:rPr>
          <w:lang w:eastAsia="ja-JP"/>
        </w:rPr>
        <w:t>in support of a generic, cross-domain model for</w:t>
      </w:r>
      <w:del w:id="1234" w:author="Grellet Sylvain" w:date="2021-06-17T15:58:00Z">
        <w:r w:rsidRPr="00F90523" w:rsidDel="00C62BF8">
          <w:rPr>
            <w:lang w:eastAsia="ja-JP"/>
          </w:rPr>
          <w:delText xml:space="preserve"> observations and measurements</w:delText>
        </w:r>
      </w:del>
      <w:ins w:id="1235" w:author="Grellet Sylvain" w:date="2021-06-17T15:58:00Z">
        <w:r w:rsidR="00C62BF8">
          <w:t xml:space="preserve"> o</w:t>
        </w:r>
        <w:r w:rsidR="00C62BF8" w:rsidRPr="00C62BF8">
          <w:rPr>
            <w:lang w:eastAsia="ja-JP"/>
          </w:rPr>
          <w:t>bservations, measurements and samples</w:t>
        </w:r>
      </w:ins>
      <w:r w:rsidRPr="00F90523">
        <w:rPr>
          <w:lang w:eastAsia="ja-JP"/>
        </w:rPr>
        <w:t xml:space="preserve">. </w:t>
      </w:r>
      <w:del w:id="1236" w:author="Katharina Schleidt" w:date="2021-05-11T19:15:00Z">
        <w:r w:rsidRPr="00F90523" w:rsidDel="00AF79E3">
          <w:rPr>
            <w:lang w:eastAsia="ja-JP"/>
          </w:rPr>
          <w:delText xml:space="preserve">Terms </w:delText>
        </w:r>
      </w:del>
      <w:ins w:id="1237" w:author="Katharina Schleidt" w:date="2021-05-11T19:15:00Z">
        <w:r w:rsidR="00AF79E3">
          <w:rPr>
            <w:lang w:eastAsia="ja-JP"/>
          </w:rPr>
          <w:t xml:space="preserve">Concepts </w:t>
        </w:r>
      </w:ins>
      <w:r w:rsidRPr="00F90523">
        <w:rPr>
          <w:lang w:eastAsia="ja-JP"/>
        </w:rPr>
        <w:t xml:space="preserve">are taken from a variety of disciplines. The </w:t>
      </w:r>
      <w:ins w:id="1238" w:author="Katharina Schleidt" w:date="2021-05-11T19:16:00Z">
        <w:r w:rsidR="00AF79E3">
          <w:rPr>
            <w:lang w:eastAsia="ja-JP"/>
          </w:rPr>
          <w:t>concepts</w:t>
        </w:r>
        <w:r w:rsidR="00AF79E3" w:rsidRPr="00F90523">
          <w:rPr>
            <w:lang w:eastAsia="ja-JP"/>
          </w:rPr>
          <w:t xml:space="preserve"> </w:t>
        </w:r>
      </w:ins>
      <w:del w:id="1239" w:author="Katharina Schleidt" w:date="2021-05-11T19:16:00Z">
        <w:r w:rsidRPr="00F90523" w:rsidDel="00AF79E3">
          <w:rPr>
            <w:lang w:eastAsia="ja-JP"/>
          </w:rPr>
          <w:delText xml:space="preserve">terms </w:delText>
        </w:r>
      </w:del>
      <w:r w:rsidRPr="00F90523">
        <w:rPr>
          <w:lang w:eastAsia="ja-JP"/>
        </w:rPr>
        <w:t xml:space="preserve">are used within the model </w:t>
      </w:r>
      <w:ins w:id="1240" w:author="Katharina Schleidt" w:date="2021-05-11T19:16:00Z">
        <w:r w:rsidR="00AF79E3">
          <w:rPr>
            <w:lang w:eastAsia="ja-JP"/>
          </w:rPr>
          <w:t xml:space="preserve">described in this standard </w:t>
        </w:r>
      </w:ins>
      <w:r w:rsidRPr="00F90523">
        <w:rPr>
          <w:lang w:eastAsia="ja-JP"/>
        </w:rPr>
        <w:t xml:space="preserve">in a consistent manner, but in order to achieve internal consistency, this varies from how the same </w:t>
      </w:r>
      <w:ins w:id="1241" w:author="Katharina Schleidt" w:date="2021-05-11T19:16:00Z">
        <w:r w:rsidR="00AF79E3">
          <w:rPr>
            <w:lang w:eastAsia="ja-JP"/>
          </w:rPr>
          <w:t>concepts</w:t>
        </w:r>
        <w:r w:rsidR="00AF79E3" w:rsidRPr="00F90523">
          <w:rPr>
            <w:lang w:eastAsia="ja-JP"/>
          </w:rPr>
          <w:t xml:space="preserve"> </w:t>
        </w:r>
      </w:ins>
      <w:del w:id="1242" w:author="Katharina Schleidt" w:date="2021-05-11T19:16:00Z">
        <w:r w:rsidRPr="00F90523" w:rsidDel="00AF79E3">
          <w:rPr>
            <w:lang w:eastAsia="ja-JP"/>
          </w:rPr>
          <w:delText xml:space="preserve">terms </w:delText>
        </w:r>
      </w:del>
      <w:r w:rsidRPr="00F90523">
        <w:rPr>
          <w:lang w:eastAsia="ja-JP"/>
        </w:rPr>
        <w:t xml:space="preserve">are used in some application domains. In order to assist in the correct application of the model across domains, this annex provides a mapping from </w:t>
      </w:r>
      <w:del w:id="1243" w:author="Grellet Sylvain" w:date="2021-06-17T15:58:00Z">
        <w:r w:rsidRPr="00F90523" w:rsidDel="00C62BF8">
          <w:rPr>
            <w:lang w:eastAsia="ja-JP"/>
          </w:rPr>
          <w:delText xml:space="preserve">Observations and Measurements (O&amp;M) </w:delText>
        </w:r>
      </w:del>
      <w:ins w:id="1244" w:author="Grellet Sylvain" w:date="2021-06-17T15:59:00Z">
        <w:r w:rsidR="00C62BF8" w:rsidRPr="00C62BF8">
          <w:rPr>
            <w:lang w:eastAsia="ja-JP"/>
          </w:rPr>
          <w:t>Observations, measurements and samples</w:t>
        </w:r>
        <w:r w:rsidR="00C62BF8">
          <w:rPr>
            <w:lang w:eastAsia="ja-JP"/>
          </w:rPr>
          <w:t xml:space="preserve"> (OMS) </w:t>
        </w:r>
      </w:ins>
      <w:ins w:id="1245" w:author="Katharina Schleidt" w:date="2021-05-11T19:17:00Z">
        <w:r w:rsidR="00AF79E3">
          <w:rPr>
            <w:lang w:eastAsia="ja-JP"/>
          </w:rPr>
          <w:t>concepts</w:t>
        </w:r>
        <w:r w:rsidR="00AF79E3" w:rsidRPr="00F90523">
          <w:rPr>
            <w:lang w:eastAsia="ja-JP"/>
          </w:rPr>
          <w:t xml:space="preserve"> </w:t>
        </w:r>
      </w:ins>
      <w:del w:id="1246" w:author="Katharina Schleidt" w:date="2021-05-11T19:17:00Z">
        <w:r w:rsidRPr="00F90523" w:rsidDel="00AF79E3">
          <w:rPr>
            <w:lang w:eastAsia="ja-JP"/>
          </w:rPr>
          <w:delText xml:space="preserve">terminology </w:delText>
        </w:r>
      </w:del>
      <w:r w:rsidRPr="00F90523">
        <w:rPr>
          <w:lang w:eastAsia="ja-JP"/>
        </w:rPr>
        <w:t xml:space="preserve">to </w:t>
      </w:r>
      <w:ins w:id="1247" w:author="Katharina Schleidt" w:date="2021-05-11T19:17:00Z">
        <w:r w:rsidR="00AF79E3">
          <w:rPr>
            <w:lang w:eastAsia="ja-JP"/>
          </w:rPr>
          <w:t xml:space="preserve">those used within </w:t>
        </w:r>
      </w:ins>
      <w:r w:rsidRPr="00F90523">
        <w:rPr>
          <w:lang w:eastAsia="ja-JP"/>
        </w:rPr>
        <w:t>some domain</w:t>
      </w:r>
      <w:ins w:id="1248" w:author="Katharina Schleidt" w:date="2021-05-11T19:17:00Z">
        <w:r w:rsidR="00AF79E3">
          <w:rPr>
            <w:lang w:eastAsia="ja-JP"/>
          </w:rPr>
          <w:t>s</w:t>
        </w:r>
      </w:ins>
      <w:del w:id="1249" w:author="Katharina Schleidt" w:date="2021-05-11T19:17:00Z">
        <w:r w:rsidRPr="00F90523" w:rsidDel="00AF79E3">
          <w:rPr>
            <w:lang w:eastAsia="ja-JP"/>
          </w:rPr>
          <w:delText xml:space="preserve"> vocabularies</w:delText>
        </w:r>
      </w:del>
      <w:r w:rsidRPr="00F90523">
        <w:rPr>
          <w:lang w:eastAsia="ja-JP"/>
        </w:rPr>
        <w:t>.</w:t>
      </w:r>
    </w:p>
    <w:p w14:paraId="69A1CB35" w14:textId="59D9A1D1" w:rsidR="00F90523" w:rsidRDefault="00B577B2" w:rsidP="00A10CB4">
      <w:pPr>
        <w:pStyle w:val="a2"/>
      </w:pPr>
      <w:bookmarkStart w:id="1250" w:name="_Toc72768934"/>
      <w:r>
        <w:t>Earth Observations (EO)</w:t>
      </w:r>
      <w:bookmarkEnd w:id="1250"/>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E5F06C6" w:rsidR="00F90523" w:rsidRPr="006328C0" w:rsidRDefault="00F90523" w:rsidP="006328C0">
            <w:pPr>
              <w:jc w:val="center"/>
              <w:rPr>
                <w:b/>
                <w:bCs/>
              </w:rPr>
            </w:pPr>
            <w:r w:rsidRPr="006328C0">
              <w:rPr>
                <w:b/>
                <w:bCs/>
              </w:rPr>
              <w:t>O</w:t>
            </w:r>
            <w:del w:id="1251" w:author="Grellet Sylvain" w:date="2021-06-17T17:12:00Z">
              <w:r w:rsidRPr="006328C0" w:rsidDel="006B3EAA">
                <w:rPr>
                  <w:b/>
                  <w:bCs/>
                </w:rPr>
                <w:delText>&amp;</w:delText>
              </w:r>
            </w:del>
            <w:r w:rsidRPr="006328C0">
              <w:rPr>
                <w:b/>
                <w:bCs/>
              </w:rPr>
              <w:t>M</w:t>
            </w:r>
            <w:ins w:id="1252" w:author="Grellet Sylvain" w:date="2021-06-17T17:12:00Z">
              <w:r w:rsidR="006B3EAA">
                <w:rPr>
                  <w:b/>
                  <w:bCs/>
                </w:rPr>
                <w:t>S</w:t>
              </w:r>
            </w:ins>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r w:rsidRPr="006328C0">
              <w:t>Observation::result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r w:rsidRPr="006328C0">
              <w:t>Observation::procedure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r w:rsidRPr="006328C0">
              <w:t>Observation::</w:t>
            </w:r>
            <w:proofErr w:type="spellStart"/>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r w:rsidRPr="006328C0">
              <w:t>SpatialSample:sampledFeature</w:t>
            </w:r>
            <w:proofErr w:type="spell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r w:rsidRPr="006328C0">
              <w:t>Observation::</w:t>
            </w:r>
            <w:proofErr w:type="spellStart"/>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r w:rsidRPr="006328C0">
              <w:t>Observation::</w:t>
            </w:r>
            <w:proofErr w:type="spellStart"/>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r w:rsidRPr="006328C0">
              <w:t>SpatialSample</w:t>
            </w:r>
            <w:proofErr w:type="spellEnd"/>
            <w:r w:rsidRPr="006328C0">
              <w:t>::</w:t>
            </w:r>
            <w:proofErr w:type="spellStart"/>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r w:rsidRPr="006328C0">
              <w:lastRenderedPageBreak/>
              <w:t>Observation::</w:t>
            </w:r>
            <w:proofErr w:type="spellStart"/>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1253" w:name="_Toc72768935"/>
      <w:r>
        <w:t>Metrology</w:t>
      </w:r>
      <w:bookmarkEnd w:id="1253"/>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128C7613" w:rsidR="009876F9" w:rsidRPr="0050774B" w:rsidRDefault="009876F9" w:rsidP="0050774B">
            <w:pPr>
              <w:jc w:val="center"/>
              <w:rPr>
                <w:b/>
                <w:bCs/>
              </w:rPr>
            </w:pPr>
            <w:r w:rsidRPr="0050774B">
              <w:rPr>
                <w:b/>
                <w:bCs/>
              </w:rPr>
              <w:t>O</w:t>
            </w:r>
            <w:del w:id="1254" w:author="Grellet Sylvain" w:date="2021-06-17T17:12:00Z">
              <w:r w:rsidRPr="0050774B" w:rsidDel="006B3EAA">
                <w:rPr>
                  <w:b/>
                  <w:bCs/>
                </w:rPr>
                <w:delText>&amp;</w:delText>
              </w:r>
            </w:del>
            <w:r w:rsidRPr="0050774B">
              <w:rPr>
                <w:b/>
                <w:bCs/>
              </w:rPr>
              <w:t>M</w:t>
            </w:r>
            <w:ins w:id="1255" w:author="Grellet Sylvain" w:date="2021-06-17T17:12:00Z">
              <w:r w:rsidR="006B3EAA">
                <w:rPr>
                  <w:b/>
                  <w:bCs/>
                </w:rPr>
                <w:t>S</w:t>
              </w:r>
            </w:ins>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r w:rsidRPr="0050774B">
              <w:t>Observation::result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r w:rsidRPr="0050774B">
              <w:t>Observation::procedure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r w:rsidRPr="0050774B">
              <w:t>Observation::</w:t>
            </w:r>
            <w:proofErr w:type="spellStart"/>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1256" w:name="_Toc72768936"/>
      <w:r w:rsidRPr="00B577B2">
        <w:t>Earth science simulations</w:t>
      </w:r>
      <w:bookmarkEnd w:id="1256"/>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5DE78F4E" w:rsidR="009876F9" w:rsidRPr="0050774B" w:rsidRDefault="009876F9" w:rsidP="0050774B">
            <w:pPr>
              <w:jc w:val="center"/>
              <w:rPr>
                <w:b/>
                <w:bCs/>
              </w:rPr>
            </w:pPr>
            <w:r w:rsidRPr="0050774B">
              <w:rPr>
                <w:b/>
                <w:bCs/>
              </w:rPr>
              <w:t>O</w:t>
            </w:r>
            <w:del w:id="1257" w:author="Grellet Sylvain" w:date="2021-06-17T17:12:00Z">
              <w:r w:rsidRPr="0050774B" w:rsidDel="006B3EAA">
                <w:rPr>
                  <w:b/>
                  <w:bCs/>
                </w:rPr>
                <w:delText>&amp;</w:delText>
              </w:r>
            </w:del>
            <w:r w:rsidRPr="0050774B">
              <w:rPr>
                <w:b/>
                <w:bCs/>
              </w:rPr>
              <w:t>M</w:t>
            </w:r>
            <w:ins w:id="1258" w:author="Grellet Sylvain" w:date="2021-06-17T17:12:00Z">
              <w:r w:rsidR="006B3EAA">
                <w:rPr>
                  <w:b/>
                  <w:bCs/>
                </w:rPr>
                <w:t>S</w:t>
              </w:r>
            </w:ins>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r w:rsidRPr="0050774B">
              <w:t>Observation::result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r w:rsidRPr="0050774B">
              <w:t>Observation::</w:t>
            </w:r>
            <w:proofErr w:type="spellStart"/>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r w:rsidRPr="0050774B">
              <w:t>Observation::</w:t>
            </w:r>
            <w:proofErr w:type="spellStart"/>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r w:rsidRPr="0050774B">
              <w:t xml:space="preserve">Observation::proximateFeatureofInterest:SpatialSample::sampledFeature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r w:rsidRPr="0050774B">
              <w:t>Observation::</w:t>
            </w:r>
            <w:proofErr w:type="spellStart"/>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r w:rsidRPr="0050774B">
              <w:t>Observation::procedure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r w:rsidRPr="0050774B">
              <w:t>Observation::</w:t>
            </w:r>
            <w:proofErr w:type="spellStart"/>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r w:rsidRPr="0050774B">
              <w:t>Observation::</w:t>
            </w:r>
            <w:proofErr w:type="spellStart"/>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r w:rsidRPr="0050774B">
              <w:t>Observation::</w:t>
            </w:r>
            <w:proofErr w:type="spellStart"/>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1259" w:name="_Toc72768937"/>
      <w:r w:rsidRPr="00B577B2">
        <w:t>Assay/Chemistry</w:t>
      </w:r>
      <w:bookmarkEnd w:id="1259"/>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71823349" w:rsidR="00BB6BDA" w:rsidRPr="0050774B" w:rsidRDefault="00BB6BDA" w:rsidP="0050774B">
            <w:pPr>
              <w:jc w:val="center"/>
              <w:rPr>
                <w:b/>
                <w:bCs/>
              </w:rPr>
            </w:pPr>
            <w:r w:rsidRPr="0050774B">
              <w:rPr>
                <w:b/>
                <w:bCs/>
              </w:rPr>
              <w:lastRenderedPageBreak/>
              <w:t>O</w:t>
            </w:r>
            <w:del w:id="1260" w:author="Grellet Sylvain" w:date="2021-06-17T17:12:00Z">
              <w:r w:rsidRPr="0050774B" w:rsidDel="006B3EAA">
                <w:rPr>
                  <w:b/>
                  <w:bCs/>
                </w:rPr>
                <w:delText>&amp;</w:delText>
              </w:r>
            </w:del>
            <w:r w:rsidRPr="0050774B">
              <w:rPr>
                <w:b/>
                <w:bCs/>
              </w:rPr>
              <w:t>M</w:t>
            </w:r>
            <w:ins w:id="1261" w:author="Grellet Sylvain" w:date="2021-06-17T17:12:00Z">
              <w:r w:rsidR="006B3EAA">
                <w:rPr>
                  <w:b/>
                  <w:bCs/>
                </w:rPr>
                <w:t>S</w:t>
              </w:r>
            </w:ins>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r w:rsidRPr="0050774B">
              <w:t>Observation::</w:t>
            </w:r>
            <w:proofErr w:type="spellStart"/>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r w:rsidRPr="0050774B">
              <w:t>MaterialSample</w:t>
            </w:r>
            <w:proofErr w:type="spellEnd"/>
            <w:r w:rsidRPr="0050774B">
              <w:t>::</w:t>
            </w:r>
            <w:proofErr w:type="spellStart"/>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r w:rsidRPr="0050774B">
              <w:t>MaterialSample</w:t>
            </w:r>
            <w:proofErr w:type="spellEnd"/>
            <w:r w:rsidRPr="0050774B">
              <w:t>::</w:t>
            </w:r>
            <w:proofErr w:type="spellStart"/>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r w:rsidRPr="0050774B">
              <w:t>MaterialSample</w:t>
            </w:r>
            <w:proofErr w:type="spellEnd"/>
            <w:r w:rsidRPr="0050774B">
              <w:t>::</w:t>
            </w:r>
            <w:proofErr w:type="spellStart"/>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r w:rsidRPr="0050774B">
              <w:t>MaterialSample</w:t>
            </w:r>
            <w:proofErr w:type="spellEnd"/>
            <w:r w:rsidRPr="0050774B">
              <w:t>::</w:t>
            </w:r>
            <w:proofErr w:type="spellStart"/>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r w:rsidRPr="0050774B">
              <w:t>MaterialSample</w:t>
            </w:r>
            <w:proofErr w:type="spellEnd"/>
            <w:r w:rsidRPr="0050774B">
              <w:t>::</w:t>
            </w:r>
            <w:proofErr w:type="spellStart"/>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r w:rsidRPr="0050774B">
              <w:t>MaterialSample</w:t>
            </w:r>
            <w:proofErr w:type="spell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r w:rsidRPr="0050774B">
              <w:t>MaterialSample</w:t>
            </w:r>
            <w:proofErr w:type="spellEnd"/>
            <w:r w:rsidRPr="0050774B">
              <w:t>::</w:t>
            </w:r>
            <w:proofErr w:type="spellStart"/>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r w:rsidRPr="0050774B">
              <w:t>MaterialSample</w:t>
            </w:r>
            <w:proofErr w:type="spellEnd"/>
            <w:r w:rsidRPr="0050774B">
              <w:t>::</w:t>
            </w:r>
            <w:proofErr w:type="spellStart"/>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r w:rsidRPr="0050774B">
              <w:t>Observation::</w:t>
            </w:r>
            <w:proofErr w:type="spellStart"/>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r w:rsidRPr="0050774B">
              <w:t>Observation::</w:t>
            </w:r>
            <w:proofErr w:type="spellStart"/>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r w:rsidRPr="0050774B">
              <w:t>Observation::result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r w:rsidRPr="0050774B">
              <w:t>Observation::</w:t>
            </w:r>
            <w:proofErr w:type="spellStart"/>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r w:rsidRPr="0050774B">
              <w:t>Observation::procedure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1262" w:name="_Toc72768938"/>
      <w:r w:rsidRPr="00B577B2">
        <w:t>Geology field observations</w:t>
      </w:r>
      <w:bookmarkEnd w:id="1262"/>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505C3721" w:rsidR="0050774B" w:rsidRPr="0050774B" w:rsidRDefault="0050774B" w:rsidP="0050774B">
            <w:pPr>
              <w:jc w:val="center"/>
              <w:rPr>
                <w:b/>
                <w:bCs/>
              </w:rPr>
            </w:pPr>
            <w:r w:rsidRPr="0050774B">
              <w:rPr>
                <w:b/>
                <w:bCs/>
              </w:rPr>
              <w:t>O</w:t>
            </w:r>
            <w:del w:id="1263" w:author="Grellet Sylvain" w:date="2021-06-17T17:12:00Z">
              <w:r w:rsidRPr="0050774B" w:rsidDel="006B3EAA">
                <w:rPr>
                  <w:b/>
                  <w:bCs/>
                </w:rPr>
                <w:delText>&amp;</w:delText>
              </w:r>
            </w:del>
            <w:r w:rsidRPr="0050774B">
              <w:rPr>
                <w:b/>
                <w:bCs/>
              </w:rPr>
              <w:t>M</w:t>
            </w:r>
            <w:ins w:id="1264" w:author="Grellet Sylvain" w:date="2021-06-17T17:12:00Z">
              <w:r w:rsidR="006B3EAA">
                <w:rPr>
                  <w:b/>
                  <w:bCs/>
                </w:rPr>
                <w:t>S</w:t>
              </w:r>
            </w:ins>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r w:rsidRPr="0050774B">
              <w:t>Observation::</w:t>
            </w:r>
            <w:proofErr w:type="spellStart"/>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r w:rsidRPr="0050774B">
              <w:t>SampleCollection</w:t>
            </w:r>
            <w:proofErr w:type="spellEnd"/>
            <w:r w:rsidRPr="0050774B">
              <w:t>::</w:t>
            </w:r>
            <w:proofErr w:type="spellStart"/>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r w:rsidRPr="0050774B">
              <w:t>SpatialSample</w:t>
            </w:r>
            <w:proofErr w:type="spellEnd"/>
            <w:r w:rsidRPr="0050774B">
              <w:t>::</w:t>
            </w:r>
            <w:proofErr w:type="spellStart"/>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r w:rsidRPr="0050774B">
              <w:t>Observation::</w:t>
            </w:r>
            <w:proofErr w:type="spellStart"/>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r w:rsidRPr="0050774B">
              <w:lastRenderedPageBreak/>
              <w:t>Observation::</w:t>
            </w:r>
            <w:proofErr w:type="spellStart"/>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r w:rsidRPr="0050774B">
              <w:t>SampleCollection</w:t>
            </w:r>
            <w:proofErr w:type="spellEnd"/>
            <w:r w:rsidRPr="0050774B">
              <w:t>::</w:t>
            </w:r>
            <w:proofErr w:type="spellStart"/>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r w:rsidRPr="0050774B">
              <w:t>MaterialSample</w:t>
            </w:r>
            <w:proofErr w:type="spellEnd"/>
            <w:r w:rsidRPr="0050774B">
              <w:t>::</w:t>
            </w:r>
            <w:proofErr w:type="spellStart"/>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1265" w:name="_Toc72768939"/>
      <w:r w:rsidRPr="00B577B2">
        <w:t>Geotechnics observations</w:t>
      </w:r>
      <w:bookmarkEnd w:id="1265"/>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0A082647" w:rsidR="0050774B" w:rsidRPr="0050774B" w:rsidRDefault="0050774B" w:rsidP="0050774B">
            <w:pPr>
              <w:jc w:val="center"/>
              <w:rPr>
                <w:b/>
                <w:bCs/>
              </w:rPr>
            </w:pPr>
            <w:r w:rsidRPr="0050774B">
              <w:rPr>
                <w:b/>
                <w:bCs/>
              </w:rPr>
              <w:t>O</w:t>
            </w:r>
            <w:del w:id="1266" w:author="Grellet Sylvain" w:date="2021-06-17T17:12:00Z">
              <w:r w:rsidRPr="0050774B" w:rsidDel="006B3EAA">
                <w:rPr>
                  <w:b/>
                  <w:bCs/>
                </w:rPr>
                <w:delText>&amp;</w:delText>
              </w:r>
            </w:del>
            <w:r w:rsidRPr="0050774B">
              <w:rPr>
                <w:b/>
                <w:bCs/>
              </w:rPr>
              <w:t>M</w:t>
            </w:r>
            <w:ins w:id="1267" w:author="Grellet Sylvain" w:date="2021-06-17T17:12:00Z">
              <w:r w:rsidR="006B3EAA">
                <w:rPr>
                  <w:b/>
                  <w:bCs/>
                </w:rPr>
                <w:t>S</w:t>
              </w:r>
            </w:ins>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r w:rsidRPr="0050774B">
              <w:t>Observation::result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r w:rsidRPr="0050774B">
              <w:t>Observation::</w:t>
            </w:r>
            <w:proofErr w:type="spellStart"/>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r w:rsidRPr="0050774B">
              <w:t>Observation::</w:t>
            </w:r>
            <w:proofErr w:type="spellStart"/>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r w:rsidRPr="0050774B">
              <w:t>Observation::proximateFeatureofInterest:SpatialSample::sampledFeature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r w:rsidRPr="0050774B">
              <w:t>Observation::</w:t>
            </w:r>
            <w:proofErr w:type="spellStart"/>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r w:rsidRPr="0050774B">
              <w:t>Observation::procedure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r w:rsidRPr="0050774B">
              <w:t>Observation::</w:t>
            </w:r>
            <w:proofErr w:type="spellStart"/>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r w:rsidRPr="0050774B">
              <w:t>Observation::</w:t>
            </w:r>
            <w:proofErr w:type="spellStart"/>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r w:rsidRPr="0050774B">
              <w:t>Observation::</w:t>
            </w:r>
            <w:proofErr w:type="spellStart"/>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1268" w:name="_Toc72768940"/>
      <w:r w:rsidRPr="00B577B2">
        <w:t>Water quality observations</w:t>
      </w:r>
      <w:bookmarkEnd w:id="1268"/>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69C5FB4A" w:rsidR="0050774B" w:rsidRPr="0050774B" w:rsidRDefault="0050774B" w:rsidP="0050774B">
            <w:pPr>
              <w:jc w:val="center"/>
              <w:rPr>
                <w:b/>
                <w:bCs/>
              </w:rPr>
            </w:pPr>
            <w:r w:rsidRPr="0050774B">
              <w:rPr>
                <w:b/>
                <w:bCs/>
              </w:rPr>
              <w:t>O</w:t>
            </w:r>
            <w:del w:id="1269" w:author="Grellet Sylvain" w:date="2021-06-17T17:12:00Z">
              <w:r w:rsidRPr="0050774B" w:rsidDel="006B3EAA">
                <w:rPr>
                  <w:b/>
                  <w:bCs/>
                </w:rPr>
                <w:delText>&amp;</w:delText>
              </w:r>
            </w:del>
            <w:r w:rsidRPr="0050774B">
              <w:rPr>
                <w:b/>
                <w:bCs/>
              </w:rPr>
              <w:t>M</w:t>
            </w:r>
            <w:ins w:id="1270" w:author="Grellet Sylvain" w:date="2021-06-17T17:12:00Z">
              <w:r w:rsidR="006B3EAA">
                <w:rPr>
                  <w:b/>
                  <w:bCs/>
                </w:rPr>
                <w:t>S</w:t>
              </w:r>
            </w:ins>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r w:rsidRPr="0050774B">
              <w:t>Observation::</w:t>
            </w:r>
            <w:proofErr w:type="spellStart"/>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r w:rsidRPr="0050774B">
              <w:t>SpatialSample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(e.g.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r w:rsidRPr="0050774B">
              <w:t>SpatialSample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r w:rsidRPr="0050774B">
              <w:t>MaterialSample</w:t>
            </w:r>
            <w:proofErr w:type="spellEnd"/>
            <w:r w:rsidRPr="0050774B">
              <w:t>::</w:t>
            </w:r>
            <w:proofErr w:type="spellStart"/>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(e.g.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r w:rsidRPr="0050774B">
              <w:t>MaterialSample</w:t>
            </w:r>
            <w:proofErr w:type="spellEnd"/>
            <w:r w:rsidRPr="0050774B">
              <w:t>::</w:t>
            </w:r>
            <w:proofErr w:type="spellStart"/>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r w:rsidRPr="0050774B">
              <w:t>MaterialSample</w:t>
            </w:r>
            <w:proofErr w:type="spellEnd"/>
            <w:r w:rsidRPr="0050774B">
              <w:t>::</w:t>
            </w:r>
            <w:proofErr w:type="spellStart"/>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r w:rsidRPr="0050774B">
              <w:t>MaterialSample</w:t>
            </w:r>
            <w:proofErr w:type="spellEnd"/>
            <w:r w:rsidRPr="0050774B">
              <w:t>::</w:t>
            </w:r>
            <w:proofErr w:type="spellStart"/>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r w:rsidRPr="0050774B">
              <w:t>MaterialSample</w:t>
            </w:r>
            <w:proofErr w:type="spellEnd"/>
            <w:r w:rsidRPr="0050774B">
              <w:t>::</w:t>
            </w:r>
            <w:proofErr w:type="spellStart"/>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r w:rsidRPr="0050774B">
              <w:t>MaterialSample</w:t>
            </w:r>
            <w:proofErr w:type="spellEnd"/>
            <w:r w:rsidRPr="0050774B">
              <w:t>::</w:t>
            </w:r>
            <w:proofErr w:type="spellStart"/>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r w:rsidRPr="0050774B">
              <w:t>MaterialSample</w:t>
            </w:r>
            <w:proofErr w:type="spell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r w:rsidRPr="0050774B">
              <w:t>MaterialSample</w:t>
            </w:r>
            <w:proofErr w:type="spellEnd"/>
            <w:r w:rsidRPr="0050774B">
              <w:t>::</w:t>
            </w:r>
            <w:proofErr w:type="spellStart"/>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r w:rsidRPr="0050774B">
              <w:t>MaterialSample</w:t>
            </w:r>
            <w:proofErr w:type="spellEnd"/>
            <w:r w:rsidRPr="0050774B">
              <w:t>::</w:t>
            </w:r>
            <w:proofErr w:type="spellStart"/>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r w:rsidRPr="0050774B">
              <w:t>Observation::</w:t>
            </w:r>
            <w:proofErr w:type="spellStart"/>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r w:rsidRPr="0050774B">
              <w:t>Observation::</w:t>
            </w:r>
            <w:proofErr w:type="spellStart"/>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r w:rsidRPr="0050774B">
              <w:t>Observation::result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r w:rsidRPr="0050774B">
              <w:lastRenderedPageBreak/>
              <w:t>Observation::</w:t>
            </w:r>
            <w:proofErr w:type="spellStart"/>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r w:rsidRPr="0050774B">
              <w:t>Observation::procedure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 xml:space="preserve">Instrument, analytical process (e.g.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1271" w:name="_Toc72768941"/>
      <w:r w:rsidRPr="00B577B2">
        <w:t>Soil quality observations</w:t>
      </w:r>
      <w:bookmarkEnd w:id="1271"/>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5AE0B1CE" w:rsidR="006328C0" w:rsidRPr="006328C0" w:rsidRDefault="006328C0" w:rsidP="006328C0">
            <w:pPr>
              <w:jc w:val="center"/>
              <w:rPr>
                <w:b/>
                <w:bCs/>
              </w:rPr>
            </w:pPr>
            <w:r w:rsidRPr="006328C0">
              <w:rPr>
                <w:b/>
                <w:bCs/>
              </w:rPr>
              <w:t>O</w:t>
            </w:r>
            <w:del w:id="1272" w:author="Grellet Sylvain" w:date="2021-06-17T17:12:00Z">
              <w:r w:rsidRPr="006328C0" w:rsidDel="006B3EAA">
                <w:rPr>
                  <w:b/>
                  <w:bCs/>
                </w:rPr>
                <w:delText>&amp;</w:delText>
              </w:r>
            </w:del>
            <w:r w:rsidRPr="006328C0">
              <w:rPr>
                <w:b/>
                <w:bCs/>
              </w:rPr>
              <w:t>M</w:t>
            </w:r>
            <w:ins w:id="1273" w:author="Grellet Sylvain" w:date="2021-06-17T17:12:00Z">
              <w:r w:rsidR="006B3EAA">
                <w:rPr>
                  <w:b/>
                  <w:bCs/>
                </w:rPr>
                <w:t>S</w:t>
              </w:r>
            </w:ins>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r w:rsidRPr="006328C0">
              <w:t>Observation::</w:t>
            </w:r>
            <w:proofErr w:type="spellStart"/>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r w:rsidRPr="006328C0">
              <w:t>MaterialSample</w:t>
            </w:r>
            <w:proofErr w:type="spellEnd"/>
            <w:r w:rsidRPr="006328C0">
              <w:t>::</w:t>
            </w:r>
            <w:proofErr w:type="spellStart"/>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r w:rsidRPr="006328C0">
              <w:t>MaterialSample:relatedSample:SpatialSample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r w:rsidRPr="006328C0">
              <w:t>Observation::</w:t>
            </w:r>
            <w:proofErr w:type="spellStart"/>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r w:rsidRPr="006328C0">
              <w:t>MaterialSample</w:t>
            </w:r>
            <w:proofErr w:type="spellEnd"/>
            <w:r w:rsidRPr="006328C0">
              <w:t>::</w:t>
            </w:r>
            <w:proofErr w:type="spellStart"/>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r w:rsidRPr="006328C0">
              <w:t>MaterialSample</w:t>
            </w:r>
            <w:proofErr w:type="spellEnd"/>
            <w:r w:rsidRPr="006328C0">
              <w:t>::</w:t>
            </w:r>
            <w:proofErr w:type="spellStart"/>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r w:rsidRPr="006328C0">
              <w:t>MaterialSample</w:t>
            </w:r>
            <w:proofErr w:type="spellEnd"/>
            <w:r w:rsidRPr="006328C0">
              <w:t>::</w:t>
            </w:r>
            <w:proofErr w:type="spellStart"/>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r w:rsidRPr="006328C0">
              <w:t>MaterialSample</w:t>
            </w:r>
            <w:proofErr w:type="spellEnd"/>
            <w:r w:rsidRPr="006328C0">
              <w:t>::</w:t>
            </w:r>
            <w:proofErr w:type="spellStart"/>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r w:rsidRPr="006328C0">
              <w:t>MaterialSample</w:t>
            </w:r>
            <w:proofErr w:type="spellEnd"/>
            <w:r w:rsidRPr="006328C0">
              <w:t>::</w:t>
            </w:r>
            <w:proofErr w:type="spellStart"/>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r w:rsidRPr="006328C0">
              <w:t>Observation::</w:t>
            </w:r>
            <w:proofErr w:type="spellStart"/>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r w:rsidRPr="006328C0">
              <w:t>Observation::</w:t>
            </w:r>
            <w:proofErr w:type="spellStart"/>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r w:rsidRPr="006328C0">
              <w:t>Observation::result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r w:rsidRPr="006328C0">
              <w:lastRenderedPageBreak/>
              <w:t>Observation::</w:t>
            </w:r>
            <w:proofErr w:type="spellStart"/>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r w:rsidRPr="006328C0">
              <w:t>Observation::procedure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7AD95162" w:rsidR="00491C3C" w:rsidRDefault="00491C3C" w:rsidP="00220B53">
      <w:pPr>
        <w:pStyle w:val="ANNEX"/>
        <w:numPr>
          <w:ilvl w:val="0"/>
          <w:numId w:val="3"/>
        </w:numPr>
      </w:pPr>
      <w:r w:rsidRPr="00F02BC7">
        <w:lastRenderedPageBreak/>
        <w:br/>
      </w:r>
      <w:bookmarkStart w:id="1274" w:name="_Toc72768942"/>
      <w:bookmarkStart w:id="1275" w:name="_Ref71659104"/>
      <w:bookmarkStart w:id="1276" w:name="_Ref71659115"/>
      <w:r w:rsidRPr="00F02BC7">
        <w:rPr>
          <w:b w:val="0"/>
        </w:rPr>
        <w:t>(</w:t>
      </w:r>
      <w:r>
        <w:rPr>
          <w:b w:val="0"/>
        </w:rPr>
        <w:t>informative</w:t>
      </w:r>
      <w:r w:rsidRPr="00F02BC7">
        <w:rPr>
          <w:b w:val="0"/>
        </w:rPr>
        <w:t>)</w:t>
      </w:r>
      <w:r w:rsidRPr="00F02BC7">
        <w:br/>
      </w:r>
      <w:r w:rsidRPr="00F02BC7">
        <w:br/>
      </w:r>
      <w:ins w:id="1277" w:author="Katharina Schleidt" w:date="2021-05-11T20:57:00Z">
        <w:r w:rsidR="00EC3D8D" w:rsidRPr="00EC3D8D">
          <w:t>Changes in the Observation</w:t>
        </w:r>
      </w:ins>
      <w:ins w:id="1278" w:author="Grellet Sylvain" w:date="2021-06-17T16:17:00Z">
        <w:r w:rsidR="00FF0FE2">
          <w:t xml:space="preserve"> </w:t>
        </w:r>
      </w:ins>
      <w:ins w:id="1279" w:author="Katharina Schleidt" w:date="2021-05-11T20:57:00Z">
        <w:del w:id="1280" w:author="Grellet Sylvain" w:date="2021-06-17T16:17:00Z">
          <w:r w:rsidR="00EC3D8D" w:rsidRPr="00EC3D8D" w:rsidDel="00FF0FE2">
            <w:delText xml:space="preserve">, Sampling </w:delText>
          </w:r>
        </w:del>
        <w:r w:rsidR="00EC3D8D" w:rsidRPr="00EC3D8D">
          <w:t xml:space="preserve">and </w:t>
        </w:r>
        <w:del w:id="1281" w:author="Grellet Sylvain" w:date="2021-06-17T16:17:00Z">
          <w:r w:rsidR="00EC3D8D" w:rsidRPr="00EC3D8D" w:rsidDel="00FF0FE2">
            <w:delText xml:space="preserve">Specimen </w:delText>
          </w:r>
        </w:del>
      </w:ins>
      <w:ins w:id="1282" w:author="Grellet Sylvain" w:date="2021-06-17T16:17:00Z">
        <w:r w:rsidR="00FF0FE2">
          <w:t xml:space="preserve">Sample </w:t>
        </w:r>
      </w:ins>
      <w:ins w:id="1283" w:author="Katharina Schleidt" w:date="2021-05-11T20:57:00Z">
        <w:r w:rsidR="00EC3D8D" w:rsidRPr="00EC3D8D">
          <w:t>models</w:t>
        </w:r>
      </w:ins>
      <w:ins w:id="1284" w:author="Ilkka Rinne" w:date="2021-05-24T16:40:00Z">
        <w:r w:rsidR="00D03415">
          <w:br/>
        </w:r>
      </w:ins>
      <w:commentRangeStart w:id="1285"/>
      <w:ins w:id="1286" w:author="Katharina Schleidt" w:date="2021-05-11T20:57:00Z">
        <w:del w:id="1287" w:author="Ilkka Rinne" w:date="2021-05-24T16:40:00Z">
          <w:r w:rsidR="00EC3D8D" w:rsidRPr="00EC3D8D" w:rsidDel="00D03415">
            <w:delText xml:space="preserve"> </w:delText>
          </w:r>
        </w:del>
        <w:r w:rsidR="00EC3D8D" w:rsidRPr="00EC3D8D">
          <w:t xml:space="preserve">between </w:t>
        </w:r>
      </w:ins>
      <w:ins w:id="1288" w:author="Grellet Sylvain" w:date="2021-06-17T16:16:00Z">
        <w:r w:rsidR="00DB2B9C">
          <w:t xml:space="preserve">ISO 19156:2011, edition 1 </w:t>
        </w:r>
      </w:ins>
      <w:ins w:id="1289" w:author="Katharina Schleidt" w:date="2021-05-11T20:57:00Z">
        <w:del w:id="1290" w:author="Grellet Sylvain" w:date="2021-06-17T16:16:00Z">
          <w:r w:rsidR="00EC3D8D" w:rsidRPr="00EC3D8D" w:rsidDel="00DB2B9C">
            <w:delText xml:space="preserve">O&amp;M v2.0 </w:delText>
          </w:r>
        </w:del>
        <w:del w:id="1291" w:author="Ilkka Rinne" w:date="2021-05-24T15:56:00Z">
          <w:r w:rsidR="00EC3D8D" w:rsidRPr="00EC3D8D" w:rsidDel="0040049D">
            <w:delText xml:space="preserve">(ISO 19156 Edition 1) </w:delText>
          </w:r>
        </w:del>
        <w:r w:rsidR="00EC3D8D" w:rsidRPr="00EC3D8D">
          <w:t xml:space="preserve">and </w:t>
        </w:r>
      </w:ins>
      <w:ins w:id="1292" w:author="Grellet Sylvain" w:date="2021-06-17T16:16:00Z">
        <w:r w:rsidR="00DB2B9C">
          <w:t>ISO 19156:</w:t>
        </w:r>
        <w:commentRangeStart w:id="1293"/>
        <w:commentRangeStart w:id="1294"/>
        <w:r w:rsidR="00DB2B9C">
          <w:t>2020</w:t>
        </w:r>
        <w:commentRangeEnd w:id="1293"/>
        <w:r w:rsidR="00DB2B9C">
          <w:rPr>
            <w:rStyle w:val="CommentReference"/>
          </w:rPr>
          <w:commentReference w:id="1293"/>
        </w:r>
        <w:commentRangeEnd w:id="1294"/>
        <w:r w:rsidR="00DB2B9C">
          <w:rPr>
            <w:rStyle w:val="CommentReference"/>
          </w:rPr>
          <w:commentReference w:id="1294"/>
        </w:r>
        <w:r w:rsidR="00DB2B9C">
          <w:t>, edition 2</w:t>
        </w:r>
        <w:commentRangeEnd w:id="1285"/>
        <w:r w:rsidR="00DB2B9C">
          <w:rPr>
            <w:rStyle w:val="CommentReference"/>
            <w:rFonts w:eastAsia="Calibri"/>
            <w:b w:val="0"/>
            <w:lang w:eastAsia="en-US"/>
          </w:rPr>
          <w:commentReference w:id="1285"/>
        </w:r>
      </w:ins>
      <w:ins w:id="1295" w:author="Katharina Schleidt" w:date="2021-05-11T20:57:00Z">
        <w:del w:id="1296" w:author="Grellet Sylvain" w:date="2021-06-17T16:16:00Z">
          <w:r w:rsidR="00EC3D8D" w:rsidRPr="00EC3D8D" w:rsidDel="00DB2B9C">
            <w:delText>OM&amp;S v3.0</w:delText>
          </w:r>
          <w:bookmarkEnd w:id="1274"/>
          <w:r w:rsidR="00EC3D8D" w:rsidRPr="00EC3D8D" w:rsidDel="00DB2B9C">
            <w:delText xml:space="preserve"> </w:delText>
          </w:r>
        </w:del>
        <w:del w:id="1297" w:author="Ilkka Rinne" w:date="2021-05-24T15:56:00Z">
          <w:r w:rsidR="00EC3D8D" w:rsidRPr="00EC3D8D" w:rsidDel="0040049D">
            <w:delText xml:space="preserve">(ISO 19156 Edition 2) </w:delText>
          </w:r>
        </w:del>
        <w:del w:id="1298" w:author="Ilkka Rinne" w:date="2021-05-24T16:40:00Z">
          <w:r w:rsidR="00EC3D8D" w:rsidRPr="00EC3D8D" w:rsidDel="00D03415">
            <w:delText>(informative)</w:delText>
          </w:r>
        </w:del>
      </w:ins>
      <w:del w:id="1299" w:author="Katharina Schleidt" w:date="2021-05-11T20:57:00Z">
        <w:r w:rsidDel="00EC3D8D">
          <w:delText>Alignment with ISO 19156:2011</w:delText>
        </w:r>
      </w:del>
      <w:bookmarkEnd w:id="1275"/>
      <w:bookmarkEnd w:id="1276"/>
    </w:p>
    <w:p w14:paraId="1FCB9535" w14:textId="1A5AE89C" w:rsidR="0040049D" w:rsidRDefault="0040049D" w:rsidP="0040049D">
      <w:pPr>
        <w:rPr>
          <w:ins w:id="1300" w:author="Ilkka Rinne" w:date="2021-05-24T15:55:00Z"/>
          <w:lang w:eastAsia="ja-JP"/>
        </w:rPr>
      </w:pPr>
      <w:ins w:id="1301" w:author="Ilkka Rinne" w:date="2021-05-24T15:55:00Z">
        <w:r>
          <w:rPr>
            <w:lang w:eastAsia="ja-JP"/>
          </w:rPr>
          <w:t xml:space="preserve">This annex contains information about the changes made in the Observation, Sampling and Specimen models between </w:t>
        </w:r>
      </w:ins>
      <w:ins w:id="1302" w:author="Ilkka Rinne" w:date="2021-05-24T16:40:00Z">
        <w:r w:rsidR="002F3554">
          <w:rPr>
            <w:lang w:eastAsia="ja-JP"/>
          </w:rPr>
          <w:t>Observations and measur</w:t>
        </w:r>
      </w:ins>
      <w:ins w:id="1303" w:author="Ilkka Rinne" w:date="2021-05-24T16:41:00Z">
        <w:r w:rsidR="002F3554">
          <w:rPr>
            <w:lang w:eastAsia="ja-JP"/>
          </w:rPr>
          <w:t>ements</w:t>
        </w:r>
      </w:ins>
      <w:ins w:id="1304" w:author="Ilkka Rinne" w:date="2021-05-24T15:55:00Z">
        <w:r>
          <w:rPr>
            <w:lang w:eastAsia="ja-JP"/>
          </w:rPr>
          <w:t xml:space="preserve"> v2.0 (ISO 19156:2011, edition 1) and </w:t>
        </w:r>
      </w:ins>
      <w:ins w:id="1305" w:author="Ilkka Rinne" w:date="2021-05-24T16:41:00Z">
        <w:r w:rsidR="002F3554">
          <w:rPr>
            <w:lang w:eastAsia="ja-JP"/>
          </w:rPr>
          <w:t>Observations, measurements and samples</w:t>
        </w:r>
      </w:ins>
      <w:ins w:id="1306" w:author="Ilkka Rinne" w:date="2021-05-24T15:55:00Z">
        <w:r>
          <w:rPr>
            <w:lang w:eastAsia="ja-JP"/>
          </w:rPr>
          <w:t xml:space="preserve"> v3.0 (ISO 19156:</w:t>
        </w:r>
        <w:commentRangeStart w:id="1307"/>
        <w:commentRangeStart w:id="1308"/>
        <w:r>
          <w:rPr>
            <w:lang w:eastAsia="ja-JP"/>
          </w:rPr>
          <w:t>2020</w:t>
        </w:r>
      </w:ins>
      <w:commentRangeEnd w:id="1307"/>
      <w:r w:rsidR="00AE5CAB">
        <w:rPr>
          <w:rStyle w:val="CommentReference"/>
        </w:rPr>
        <w:commentReference w:id="1307"/>
      </w:r>
      <w:commentRangeEnd w:id="1308"/>
      <w:r w:rsidR="00AE5CAB">
        <w:rPr>
          <w:rStyle w:val="CommentReference"/>
        </w:rPr>
        <w:commentReference w:id="1308"/>
      </w:r>
      <w:ins w:id="1309" w:author="Ilkka Rinne" w:date="2021-05-24T15:55:00Z">
        <w:r>
          <w:rPr>
            <w:lang w:eastAsia="ja-JP"/>
          </w:rPr>
          <w:t>, edition 2). It is intended for readers familiar with the O&amp;M v2.0 and ISO 19156:2011 and provides detailed migration guidance for information systems and application schemas based on the O&amp;M concepts.</w:t>
        </w:r>
      </w:ins>
    </w:p>
    <w:p w14:paraId="6027D0BE" w14:textId="77777777" w:rsidR="0040049D" w:rsidRDefault="0040049D">
      <w:pPr>
        <w:pStyle w:val="a2"/>
        <w:rPr>
          <w:ins w:id="1310" w:author="Ilkka Rinne" w:date="2021-05-24T15:55:00Z"/>
        </w:rPr>
        <w:pPrChange w:id="1311" w:author="Ilkka Rinne" w:date="2021-05-24T15:58:00Z">
          <w:pPr/>
        </w:pPrChange>
      </w:pPr>
      <w:bookmarkStart w:id="1312" w:name="_Toc72768943"/>
      <w:ins w:id="1313" w:author="Ilkka Rinne" w:date="2021-05-24T15:55:00Z">
        <w:r>
          <w:t>Package and requirements class structure</w:t>
        </w:r>
        <w:bookmarkEnd w:id="1312"/>
      </w:ins>
    </w:p>
    <w:p w14:paraId="727FF597" w14:textId="77777777" w:rsidR="0040049D" w:rsidRDefault="0040049D" w:rsidP="0040049D">
      <w:pPr>
        <w:rPr>
          <w:ins w:id="1314" w:author="Ilkka Rinne" w:date="2021-05-24T15:55:00Z"/>
          <w:lang w:eastAsia="ja-JP"/>
        </w:rPr>
      </w:pPr>
      <w:ins w:id="1315" w:author="Ilkka Rinne" w:date="2021-05-24T15:55:00Z">
        <w:r>
          <w:rPr>
            <w:lang w:eastAsia="ja-JP"/>
          </w:rPr>
          <w:t>The following UML packages were defined in the ISO 19156 Edition 1 (2011):</w:t>
        </w:r>
      </w:ins>
    </w:p>
    <w:p w14:paraId="112C4786" w14:textId="77777777" w:rsidR="00165AA5" w:rsidRDefault="0040049D" w:rsidP="0040049D">
      <w:pPr>
        <w:pStyle w:val="ListParagraph"/>
        <w:numPr>
          <w:ilvl w:val="0"/>
          <w:numId w:val="12"/>
        </w:numPr>
        <w:rPr>
          <w:ins w:id="1316" w:author="Ilkka Rinne" w:date="2021-05-24T16:09:00Z"/>
          <w:lang w:eastAsia="ja-JP"/>
        </w:rPr>
      </w:pPr>
      <w:ins w:id="1317" w:author="Ilkka Rinne" w:date="2021-05-24T15:55:00Z">
        <w:r>
          <w:rPr>
            <w:lang w:eastAsia="ja-JP"/>
          </w:rPr>
          <w:t>Observation schema</w:t>
        </w:r>
      </w:ins>
    </w:p>
    <w:p w14:paraId="49D1EEF8" w14:textId="77777777" w:rsidR="00165AA5" w:rsidRDefault="0040049D" w:rsidP="0040049D">
      <w:pPr>
        <w:pStyle w:val="ListParagraph"/>
        <w:numPr>
          <w:ilvl w:val="1"/>
          <w:numId w:val="12"/>
        </w:numPr>
        <w:rPr>
          <w:ins w:id="1318" w:author="Ilkka Rinne" w:date="2021-05-24T16:09:00Z"/>
          <w:lang w:eastAsia="ja-JP"/>
        </w:rPr>
      </w:pPr>
      <w:ins w:id="1319" w:author="Ilkka Rinne" w:date="2021-05-24T15:55:00Z">
        <w:r>
          <w:rPr>
            <w:lang w:eastAsia="ja-JP"/>
          </w:rPr>
          <w:t>observation &lt;&lt;</w:t>
        </w:r>
        <w:proofErr w:type="spellStart"/>
        <w:r>
          <w:rPr>
            <w:lang w:eastAsia="ja-JP"/>
          </w:rPr>
          <w:t>ApplicationSchema</w:t>
        </w:r>
        <w:proofErr w:type="spellEnd"/>
        <w:r>
          <w:rPr>
            <w:lang w:eastAsia="ja-JP"/>
          </w:rPr>
          <w:t>&gt;&gt;</w:t>
        </w:r>
      </w:ins>
    </w:p>
    <w:p w14:paraId="7B9DFA12" w14:textId="77777777" w:rsidR="00165AA5" w:rsidRDefault="0040049D" w:rsidP="0040049D">
      <w:pPr>
        <w:pStyle w:val="ListParagraph"/>
        <w:numPr>
          <w:ilvl w:val="1"/>
          <w:numId w:val="12"/>
        </w:numPr>
        <w:rPr>
          <w:ins w:id="1320" w:author="Ilkka Rinne" w:date="2021-05-24T16:09:00Z"/>
          <w:lang w:eastAsia="ja-JP"/>
        </w:rPr>
      </w:pPr>
      <w:ins w:id="1321" w:author="Ilkka Rinne" w:date="2021-05-24T15:55:00Z">
        <w:r>
          <w:rPr>
            <w:lang w:eastAsia="ja-JP"/>
          </w:rPr>
          <w:t>measurement &lt;&lt;</w:t>
        </w:r>
        <w:proofErr w:type="spellStart"/>
        <w:r>
          <w:rPr>
            <w:lang w:eastAsia="ja-JP"/>
          </w:rPr>
          <w:t>ApplicationSchema</w:t>
        </w:r>
        <w:proofErr w:type="spellEnd"/>
        <w:r>
          <w:rPr>
            <w:lang w:eastAsia="ja-JP"/>
          </w:rPr>
          <w:t>&gt;&gt;</w:t>
        </w:r>
      </w:ins>
    </w:p>
    <w:p w14:paraId="276044F7" w14:textId="77777777" w:rsidR="00165AA5" w:rsidRDefault="0040049D" w:rsidP="0040049D">
      <w:pPr>
        <w:pStyle w:val="ListParagraph"/>
        <w:numPr>
          <w:ilvl w:val="1"/>
          <w:numId w:val="12"/>
        </w:numPr>
        <w:rPr>
          <w:ins w:id="1322" w:author="Ilkka Rinne" w:date="2021-05-24T16:10:00Z"/>
          <w:lang w:eastAsia="ja-JP"/>
        </w:rPr>
      </w:pPr>
      <w:proofErr w:type="spellStart"/>
      <w:ins w:id="1323" w:author="Ilkka Rinne" w:date="2021-05-24T15:55:00Z">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ins>
    </w:p>
    <w:p w14:paraId="445492E6" w14:textId="77777777" w:rsidR="00165AA5" w:rsidRDefault="0040049D" w:rsidP="0040049D">
      <w:pPr>
        <w:pStyle w:val="ListParagraph"/>
        <w:numPr>
          <w:ilvl w:val="1"/>
          <w:numId w:val="12"/>
        </w:numPr>
        <w:rPr>
          <w:ins w:id="1324" w:author="Ilkka Rinne" w:date="2021-05-24T16:10:00Z"/>
          <w:lang w:eastAsia="ja-JP"/>
        </w:rPr>
      </w:pPr>
      <w:proofErr w:type="spellStart"/>
      <w:ins w:id="1325" w:author="Ilkka Rinne" w:date="2021-05-24T15:55:00Z">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ins>
    </w:p>
    <w:p w14:paraId="3EA97AC6" w14:textId="77777777" w:rsidR="00165AA5" w:rsidRDefault="0040049D" w:rsidP="0040049D">
      <w:pPr>
        <w:pStyle w:val="ListParagraph"/>
        <w:numPr>
          <w:ilvl w:val="1"/>
          <w:numId w:val="12"/>
        </w:numPr>
        <w:rPr>
          <w:ins w:id="1326" w:author="Ilkka Rinne" w:date="2021-05-24T16:10:00Z"/>
          <w:lang w:eastAsia="ja-JP"/>
        </w:rPr>
      </w:pPr>
      <w:proofErr w:type="spellStart"/>
      <w:ins w:id="1327" w:author="Ilkka Rinne" w:date="2021-05-24T15:55:00Z">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ins>
    </w:p>
    <w:p w14:paraId="4AC653B3" w14:textId="77777777" w:rsidR="00165AA5" w:rsidRDefault="0040049D" w:rsidP="0040049D">
      <w:pPr>
        <w:pStyle w:val="ListParagraph"/>
        <w:numPr>
          <w:ilvl w:val="1"/>
          <w:numId w:val="12"/>
        </w:numPr>
        <w:rPr>
          <w:ins w:id="1328" w:author="Ilkka Rinne" w:date="2021-05-24T16:10:00Z"/>
          <w:lang w:eastAsia="ja-JP"/>
        </w:rPr>
      </w:pPr>
      <w:proofErr w:type="spellStart"/>
      <w:ins w:id="1329" w:author="Ilkka Rinne" w:date="2021-05-24T15:55:00Z">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ins>
    </w:p>
    <w:p w14:paraId="1B9D03D7" w14:textId="77777777" w:rsidR="00165AA5" w:rsidRDefault="0040049D" w:rsidP="0040049D">
      <w:pPr>
        <w:pStyle w:val="ListParagraph"/>
        <w:numPr>
          <w:ilvl w:val="1"/>
          <w:numId w:val="12"/>
        </w:numPr>
        <w:rPr>
          <w:ins w:id="1330" w:author="Ilkka Rinne" w:date="2021-05-24T16:10:00Z"/>
          <w:lang w:eastAsia="ja-JP"/>
        </w:rPr>
      </w:pPr>
      <w:proofErr w:type="spellStart"/>
      <w:ins w:id="1331" w:author="Ilkka Rinne" w:date="2021-05-24T15:55:00Z">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ins>
    </w:p>
    <w:p w14:paraId="24A6625B" w14:textId="77777777" w:rsidR="00165AA5" w:rsidRDefault="0040049D" w:rsidP="0040049D">
      <w:pPr>
        <w:pStyle w:val="ListParagraph"/>
        <w:numPr>
          <w:ilvl w:val="1"/>
          <w:numId w:val="12"/>
        </w:numPr>
        <w:rPr>
          <w:ins w:id="1332" w:author="Ilkka Rinne" w:date="2021-05-24T16:10:00Z"/>
          <w:lang w:eastAsia="ja-JP"/>
        </w:rPr>
      </w:pPr>
      <w:proofErr w:type="spellStart"/>
      <w:ins w:id="1333" w:author="Ilkka Rinne" w:date="2021-05-24T15:55:00Z">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ins>
    </w:p>
    <w:p w14:paraId="6926B207" w14:textId="77777777" w:rsidR="00165AA5" w:rsidRDefault="0040049D" w:rsidP="0040049D">
      <w:pPr>
        <w:pStyle w:val="ListParagraph"/>
        <w:numPr>
          <w:ilvl w:val="1"/>
          <w:numId w:val="12"/>
        </w:numPr>
        <w:rPr>
          <w:ins w:id="1334" w:author="Ilkka Rinne" w:date="2021-05-24T16:10:00Z"/>
          <w:lang w:eastAsia="ja-JP"/>
        </w:rPr>
      </w:pPr>
      <w:proofErr w:type="spellStart"/>
      <w:ins w:id="1335" w:author="Ilkka Rinne" w:date="2021-05-24T15:55:00Z">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27FCA231" w14:textId="77777777" w:rsidR="00165AA5" w:rsidRDefault="0040049D" w:rsidP="0040049D">
      <w:pPr>
        <w:pStyle w:val="ListParagraph"/>
        <w:numPr>
          <w:ilvl w:val="1"/>
          <w:numId w:val="12"/>
        </w:numPr>
        <w:rPr>
          <w:ins w:id="1336" w:author="Ilkka Rinne" w:date="2021-05-24T16:10:00Z"/>
          <w:lang w:eastAsia="ja-JP"/>
        </w:rPr>
      </w:pPr>
      <w:proofErr w:type="spellStart"/>
      <w:ins w:id="1337" w:author="Ilkka Rinne" w:date="2021-05-24T15:55:00Z">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ins>
    </w:p>
    <w:p w14:paraId="5AB13684" w14:textId="77777777" w:rsidR="00165AA5" w:rsidRDefault="0040049D" w:rsidP="0040049D">
      <w:pPr>
        <w:pStyle w:val="ListParagraph"/>
        <w:numPr>
          <w:ilvl w:val="1"/>
          <w:numId w:val="12"/>
        </w:numPr>
        <w:rPr>
          <w:ins w:id="1338" w:author="Ilkka Rinne" w:date="2021-05-24T16:10:00Z"/>
          <w:lang w:eastAsia="ja-JP"/>
        </w:rPr>
      </w:pPr>
      <w:proofErr w:type="spellStart"/>
      <w:ins w:id="1339" w:author="Ilkka Rinne" w:date="2021-05-24T15:55:00Z">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ins>
    </w:p>
    <w:p w14:paraId="7CCB1A7B" w14:textId="77777777" w:rsidR="00165AA5" w:rsidRDefault="0040049D" w:rsidP="0040049D">
      <w:pPr>
        <w:pStyle w:val="ListParagraph"/>
        <w:numPr>
          <w:ilvl w:val="0"/>
          <w:numId w:val="12"/>
        </w:numPr>
        <w:rPr>
          <w:ins w:id="1340" w:author="Ilkka Rinne" w:date="2021-05-24T16:10:00Z"/>
          <w:lang w:eastAsia="ja-JP"/>
        </w:rPr>
      </w:pPr>
      <w:ins w:id="1341" w:author="Ilkka Rinne" w:date="2021-05-24T15:55:00Z">
        <w:r>
          <w:rPr>
            <w:lang w:eastAsia="ja-JP"/>
          </w:rPr>
          <w:t>Sampling Features</w:t>
        </w:r>
      </w:ins>
    </w:p>
    <w:p w14:paraId="14A01000" w14:textId="77777777" w:rsidR="00165AA5" w:rsidRDefault="0040049D" w:rsidP="0040049D">
      <w:pPr>
        <w:pStyle w:val="ListParagraph"/>
        <w:numPr>
          <w:ilvl w:val="1"/>
          <w:numId w:val="12"/>
        </w:numPr>
        <w:rPr>
          <w:ins w:id="1342" w:author="Ilkka Rinne" w:date="2021-05-24T16:10:00Z"/>
          <w:lang w:eastAsia="ja-JP"/>
        </w:rPr>
      </w:pPr>
      <w:proofErr w:type="spellStart"/>
      <w:ins w:id="1343" w:author="Ilkka Rinne" w:date="2021-05-24T15:55:00Z">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66F30AB8" w14:textId="77777777" w:rsidR="00165AA5" w:rsidRDefault="0040049D" w:rsidP="0040049D">
      <w:pPr>
        <w:pStyle w:val="ListParagraph"/>
        <w:numPr>
          <w:ilvl w:val="1"/>
          <w:numId w:val="12"/>
        </w:numPr>
        <w:rPr>
          <w:ins w:id="1344" w:author="Ilkka Rinne" w:date="2021-05-24T16:10:00Z"/>
          <w:lang w:eastAsia="ja-JP"/>
        </w:rPr>
      </w:pPr>
      <w:proofErr w:type="spellStart"/>
      <w:ins w:id="1345" w:author="Ilkka Rinne" w:date="2021-05-24T15:55:00Z">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ins>
    </w:p>
    <w:p w14:paraId="1F5631B1" w14:textId="77777777" w:rsidR="00165AA5" w:rsidRDefault="0040049D" w:rsidP="0040049D">
      <w:pPr>
        <w:pStyle w:val="ListParagraph"/>
        <w:numPr>
          <w:ilvl w:val="1"/>
          <w:numId w:val="12"/>
        </w:numPr>
        <w:rPr>
          <w:ins w:id="1346" w:author="Ilkka Rinne" w:date="2021-05-24T16:10:00Z"/>
          <w:lang w:eastAsia="ja-JP"/>
        </w:rPr>
      </w:pPr>
      <w:proofErr w:type="spellStart"/>
      <w:ins w:id="1347" w:author="Ilkka Rinne" w:date="2021-05-24T15:55:00Z">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ins>
    </w:p>
    <w:p w14:paraId="112E9F35" w14:textId="77777777" w:rsidR="00165AA5" w:rsidRDefault="0040049D" w:rsidP="0040049D">
      <w:pPr>
        <w:pStyle w:val="ListParagraph"/>
        <w:numPr>
          <w:ilvl w:val="1"/>
          <w:numId w:val="12"/>
        </w:numPr>
        <w:rPr>
          <w:ins w:id="1348" w:author="Ilkka Rinne" w:date="2021-05-24T16:10:00Z"/>
          <w:lang w:eastAsia="ja-JP"/>
        </w:rPr>
      </w:pPr>
      <w:proofErr w:type="spellStart"/>
      <w:ins w:id="1349" w:author="Ilkka Rinne" w:date="2021-05-24T15:55:00Z">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ins>
    </w:p>
    <w:p w14:paraId="201164DC" w14:textId="77777777" w:rsidR="00165AA5" w:rsidRDefault="0040049D" w:rsidP="0040049D">
      <w:pPr>
        <w:pStyle w:val="ListParagraph"/>
        <w:numPr>
          <w:ilvl w:val="1"/>
          <w:numId w:val="12"/>
        </w:numPr>
        <w:rPr>
          <w:ins w:id="1350" w:author="Ilkka Rinne" w:date="2021-05-24T16:10:00Z"/>
          <w:lang w:eastAsia="ja-JP"/>
        </w:rPr>
      </w:pPr>
      <w:proofErr w:type="spellStart"/>
      <w:ins w:id="1351" w:author="Ilkka Rinne" w:date="2021-05-24T15:55:00Z">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ins>
    </w:p>
    <w:p w14:paraId="4CE73CE6" w14:textId="77777777" w:rsidR="00165AA5" w:rsidRDefault="0040049D" w:rsidP="0040049D">
      <w:pPr>
        <w:pStyle w:val="ListParagraph"/>
        <w:numPr>
          <w:ilvl w:val="1"/>
          <w:numId w:val="12"/>
        </w:numPr>
        <w:rPr>
          <w:ins w:id="1352" w:author="Ilkka Rinne" w:date="2021-05-24T16:10:00Z"/>
          <w:lang w:eastAsia="ja-JP"/>
        </w:rPr>
      </w:pPr>
      <w:proofErr w:type="spellStart"/>
      <w:ins w:id="1353" w:author="Ilkka Rinne" w:date="2021-05-24T15:55:00Z">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ins>
    </w:p>
    <w:p w14:paraId="657A2A6F" w14:textId="77777777" w:rsidR="00165AA5" w:rsidRDefault="0040049D" w:rsidP="0040049D">
      <w:pPr>
        <w:pStyle w:val="ListParagraph"/>
        <w:numPr>
          <w:ilvl w:val="1"/>
          <w:numId w:val="12"/>
        </w:numPr>
        <w:rPr>
          <w:ins w:id="1354" w:author="Ilkka Rinne" w:date="2021-05-24T16:10:00Z"/>
          <w:lang w:eastAsia="ja-JP"/>
        </w:rPr>
      </w:pPr>
      <w:ins w:id="1355" w:author="Ilkka Rinne" w:date="2021-05-24T15:55:00Z">
        <w:r>
          <w:rPr>
            <w:lang w:eastAsia="ja-JP"/>
          </w:rPr>
          <w:t>specimen &lt;&lt;</w:t>
        </w:r>
        <w:proofErr w:type="spellStart"/>
        <w:r>
          <w:rPr>
            <w:lang w:eastAsia="ja-JP"/>
          </w:rPr>
          <w:t>RequirementsClass</w:t>
        </w:r>
        <w:proofErr w:type="spellEnd"/>
        <w:r>
          <w:rPr>
            <w:lang w:eastAsia="ja-JP"/>
          </w:rPr>
          <w:t xml:space="preserve">&gt;&gt; </w:t>
        </w:r>
      </w:ins>
    </w:p>
    <w:p w14:paraId="780FE4C1" w14:textId="77777777" w:rsidR="00165AA5" w:rsidRDefault="0040049D" w:rsidP="0040049D">
      <w:pPr>
        <w:pStyle w:val="ListParagraph"/>
        <w:numPr>
          <w:ilvl w:val="0"/>
          <w:numId w:val="12"/>
        </w:numPr>
        <w:rPr>
          <w:ins w:id="1356" w:author="Ilkka Rinne" w:date="2021-05-24T16:10:00Z"/>
          <w:lang w:eastAsia="ja-JP"/>
        </w:rPr>
      </w:pPr>
      <w:ins w:id="1357" w:author="Ilkka Rinne" w:date="2021-05-24T15:55:00Z">
        <w:r>
          <w:rPr>
            <w:lang w:eastAsia="ja-JP"/>
          </w:rPr>
          <w:t>Domain specific sampling features &lt;&lt;informative&gt;&gt;</w:t>
        </w:r>
      </w:ins>
    </w:p>
    <w:p w14:paraId="3AA15CCC" w14:textId="77777777" w:rsidR="00165AA5" w:rsidRDefault="0040049D" w:rsidP="0040049D">
      <w:pPr>
        <w:pStyle w:val="ListParagraph"/>
        <w:numPr>
          <w:ilvl w:val="0"/>
          <w:numId w:val="12"/>
        </w:numPr>
        <w:rPr>
          <w:ins w:id="1358" w:author="Ilkka Rinne" w:date="2021-05-24T16:10:00Z"/>
          <w:lang w:eastAsia="ja-JP"/>
        </w:rPr>
      </w:pPr>
      <w:ins w:id="1359" w:author="Ilkka Rinne" w:date="2021-05-24T15:55:00Z">
        <w:r>
          <w:rPr>
            <w:lang w:eastAsia="ja-JP"/>
          </w:rPr>
          <w:t>Examples &lt;&lt;informative&gt;&gt;</w:t>
        </w:r>
      </w:ins>
    </w:p>
    <w:p w14:paraId="6E26BDAF" w14:textId="77777777" w:rsidR="00165AA5" w:rsidRDefault="0040049D" w:rsidP="0040049D">
      <w:pPr>
        <w:pStyle w:val="ListParagraph"/>
        <w:numPr>
          <w:ilvl w:val="0"/>
          <w:numId w:val="12"/>
        </w:numPr>
        <w:rPr>
          <w:ins w:id="1360" w:author="Ilkka Rinne" w:date="2021-05-24T16:11:00Z"/>
          <w:lang w:eastAsia="ja-JP"/>
        </w:rPr>
      </w:pPr>
      <w:ins w:id="1361" w:author="Ilkka Rinne" w:date="2021-05-24T15:55:00Z">
        <w:r>
          <w:rPr>
            <w:lang w:eastAsia="ja-JP"/>
          </w:rPr>
          <w:t>Sampling Coverage Observation &lt;&lt;informative&gt;&gt;</w:t>
        </w:r>
      </w:ins>
    </w:p>
    <w:p w14:paraId="475B1A28" w14:textId="77777777" w:rsidR="00165AA5" w:rsidRDefault="0040049D" w:rsidP="0040049D">
      <w:pPr>
        <w:pStyle w:val="ListParagraph"/>
        <w:numPr>
          <w:ilvl w:val="0"/>
          <w:numId w:val="12"/>
        </w:numPr>
        <w:rPr>
          <w:ins w:id="1362" w:author="Ilkka Rinne" w:date="2021-05-24T16:11:00Z"/>
          <w:lang w:eastAsia="ja-JP"/>
        </w:rPr>
      </w:pPr>
      <w:ins w:id="1363" w:author="Ilkka Rinne" w:date="2021-05-24T15:55:00Z">
        <w:r>
          <w:rPr>
            <w:lang w:eastAsia="ja-JP"/>
          </w:rPr>
          <w:t>General Feature Instance &lt;&lt;</w:t>
        </w:r>
        <w:proofErr w:type="spellStart"/>
        <w:r>
          <w:rPr>
            <w:lang w:eastAsia="ja-JP"/>
          </w:rPr>
          <w:t>RequirementsClass</w:t>
        </w:r>
        <w:proofErr w:type="spellEnd"/>
        <w:r>
          <w:rPr>
            <w:lang w:eastAsia="ja-JP"/>
          </w:rPr>
          <w:t>&gt;&gt;</w:t>
        </w:r>
      </w:ins>
    </w:p>
    <w:p w14:paraId="4C1BA981" w14:textId="0186E55D" w:rsidR="0040049D" w:rsidRDefault="0040049D">
      <w:pPr>
        <w:pStyle w:val="ListParagraph"/>
        <w:numPr>
          <w:ilvl w:val="0"/>
          <w:numId w:val="12"/>
        </w:numPr>
        <w:rPr>
          <w:ins w:id="1364" w:author="Ilkka Rinne" w:date="2021-05-24T15:55:00Z"/>
          <w:lang w:eastAsia="ja-JP"/>
        </w:rPr>
        <w:pPrChange w:id="1365" w:author="Ilkka Rinne" w:date="2021-05-24T16:11:00Z">
          <w:pPr/>
        </w:pPrChange>
      </w:pPr>
      <w:ins w:id="1366" w:author="Ilkka Rinne" w:date="2021-05-24T15:55:00Z">
        <w:r>
          <w:rPr>
            <w:lang w:eastAsia="ja-JP"/>
          </w:rPr>
          <w:t>Temporal Coverage &lt;&lt;</w:t>
        </w:r>
        <w:proofErr w:type="spellStart"/>
        <w:r>
          <w:rPr>
            <w:lang w:eastAsia="ja-JP"/>
          </w:rPr>
          <w:t>RequirementsClass</w:t>
        </w:r>
        <w:proofErr w:type="spellEnd"/>
        <w:r>
          <w:rPr>
            <w:lang w:eastAsia="ja-JP"/>
          </w:rPr>
          <w:t>&gt;&gt;</w:t>
        </w:r>
      </w:ins>
    </w:p>
    <w:p w14:paraId="5C42A802" w14:textId="77777777" w:rsidR="0040049D" w:rsidRDefault="0040049D" w:rsidP="0040049D">
      <w:pPr>
        <w:rPr>
          <w:ins w:id="1367" w:author="Ilkka Rinne" w:date="2021-05-24T15:55:00Z"/>
          <w:lang w:eastAsia="ja-JP"/>
        </w:rPr>
      </w:pPr>
      <w:ins w:id="1368" w:author="Ilkka Rinne" w:date="2021-05-24T15:55:00Z">
        <w:r>
          <w:rPr>
            <w:lang w:eastAsia="ja-JP"/>
          </w:rPr>
          <w:t>The following conformance classes and the included Abstract Test Suite clauses were defined for Application Schemas in ISO 19156 Edition 1:</w:t>
        </w:r>
      </w:ins>
    </w:p>
    <w:p w14:paraId="30B3AE54" w14:textId="77777777" w:rsidR="00165AA5" w:rsidRDefault="0040049D" w:rsidP="0040049D">
      <w:pPr>
        <w:pStyle w:val="ListParagraph"/>
        <w:numPr>
          <w:ilvl w:val="0"/>
          <w:numId w:val="12"/>
        </w:numPr>
        <w:rPr>
          <w:ins w:id="1369" w:author="Ilkka Rinne" w:date="2021-05-24T16:11:00Z"/>
          <w:lang w:eastAsia="ja-JP"/>
        </w:rPr>
      </w:pPr>
      <w:ins w:id="1370" w:author="Ilkka Rinne" w:date="2021-05-24T15:55:00Z">
        <w:r>
          <w:rPr>
            <w:lang w:eastAsia="ja-JP"/>
          </w:rPr>
          <w:t>Generic observation interchange: A.1.1</w:t>
        </w:r>
      </w:ins>
    </w:p>
    <w:p w14:paraId="6BDE85D9" w14:textId="77777777" w:rsidR="00165AA5" w:rsidRDefault="0040049D" w:rsidP="0040049D">
      <w:pPr>
        <w:pStyle w:val="ListParagraph"/>
        <w:numPr>
          <w:ilvl w:val="0"/>
          <w:numId w:val="12"/>
        </w:numPr>
        <w:rPr>
          <w:ins w:id="1371" w:author="Ilkka Rinne" w:date="2021-05-24T16:11:00Z"/>
          <w:lang w:eastAsia="ja-JP"/>
        </w:rPr>
      </w:pPr>
      <w:ins w:id="1372" w:author="Ilkka Rinne" w:date="2021-05-24T15:55:00Z">
        <w:r>
          <w:rPr>
            <w:lang w:eastAsia="ja-JP"/>
          </w:rPr>
          <w:t>Measurement interchange: A.1.1, A.1.2</w:t>
        </w:r>
      </w:ins>
    </w:p>
    <w:p w14:paraId="023A0827" w14:textId="77777777" w:rsidR="00165AA5" w:rsidRDefault="0040049D" w:rsidP="0040049D">
      <w:pPr>
        <w:pStyle w:val="ListParagraph"/>
        <w:numPr>
          <w:ilvl w:val="0"/>
          <w:numId w:val="12"/>
        </w:numPr>
        <w:rPr>
          <w:ins w:id="1373" w:author="Ilkka Rinne" w:date="2021-05-24T16:11:00Z"/>
          <w:lang w:eastAsia="ja-JP"/>
        </w:rPr>
      </w:pPr>
      <w:ins w:id="1374" w:author="Ilkka Rinne" w:date="2021-05-24T15:55:00Z">
        <w:r>
          <w:rPr>
            <w:lang w:eastAsia="ja-JP"/>
          </w:rPr>
          <w:t>Category observation interchange: A.1.1, A.1.3</w:t>
        </w:r>
      </w:ins>
    </w:p>
    <w:p w14:paraId="4EB9A598" w14:textId="77777777" w:rsidR="00165AA5" w:rsidRDefault="0040049D" w:rsidP="0040049D">
      <w:pPr>
        <w:pStyle w:val="ListParagraph"/>
        <w:numPr>
          <w:ilvl w:val="0"/>
          <w:numId w:val="12"/>
        </w:numPr>
        <w:rPr>
          <w:ins w:id="1375" w:author="Ilkka Rinne" w:date="2021-05-24T16:11:00Z"/>
          <w:lang w:eastAsia="ja-JP"/>
        </w:rPr>
      </w:pPr>
      <w:ins w:id="1376" w:author="Ilkka Rinne" w:date="2021-05-24T15:55:00Z">
        <w:r>
          <w:rPr>
            <w:lang w:eastAsia="ja-JP"/>
          </w:rPr>
          <w:t>Count observation interchange: A.1.1, A.1.4</w:t>
        </w:r>
      </w:ins>
    </w:p>
    <w:p w14:paraId="2F54AF43" w14:textId="77777777" w:rsidR="00165AA5" w:rsidRDefault="0040049D" w:rsidP="0040049D">
      <w:pPr>
        <w:pStyle w:val="ListParagraph"/>
        <w:numPr>
          <w:ilvl w:val="0"/>
          <w:numId w:val="12"/>
        </w:numPr>
        <w:rPr>
          <w:ins w:id="1377" w:author="Ilkka Rinne" w:date="2021-05-24T16:11:00Z"/>
          <w:lang w:eastAsia="ja-JP"/>
        </w:rPr>
      </w:pPr>
      <w:ins w:id="1378" w:author="Ilkka Rinne" w:date="2021-05-24T15:55:00Z">
        <w:r>
          <w:rPr>
            <w:lang w:eastAsia="ja-JP"/>
          </w:rPr>
          <w:t>Truth observation interchange: A.1.1, A.1.5</w:t>
        </w:r>
      </w:ins>
    </w:p>
    <w:p w14:paraId="1193E2A8" w14:textId="77777777" w:rsidR="00165AA5" w:rsidRDefault="0040049D" w:rsidP="0040049D">
      <w:pPr>
        <w:pStyle w:val="ListParagraph"/>
        <w:numPr>
          <w:ilvl w:val="0"/>
          <w:numId w:val="12"/>
        </w:numPr>
        <w:rPr>
          <w:ins w:id="1379" w:author="Ilkka Rinne" w:date="2021-05-24T16:11:00Z"/>
          <w:lang w:eastAsia="ja-JP"/>
        </w:rPr>
      </w:pPr>
      <w:ins w:id="1380" w:author="Ilkka Rinne" w:date="2021-05-24T15:55:00Z">
        <w:r>
          <w:rPr>
            <w:lang w:eastAsia="ja-JP"/>
          </w:rPr>
          <w:t>Temporal observation interchange: A.1.1, A.1.6</w:t>
        </w:r>
      </w:ins>
    </w:p>
    <w:p w14:paraId="6836F82C" w14:textId="77777777" w:rsidR="00165AA5" w:rsidRDefault="0040049D" w:rsidP="0040049D">
      <w:pPr>
        <w:pStyle w:val="ListParagraph"/>
        <w:numPr>
          <w:ilvl w:val="0"/>
          <w:numId w:val="12"/>
        </w:numPr>
        <w:rPr>
          <w:ins w:id="1381" w:author="Ilkka Rinne" w:date="2021-05-24T16:12:00Z"/>
          <w:lang w:eastAsia="ja-JP"/>
        </w:rPr>
      </w:pPr>
      <w:ins w:id="1382" w:author="Ilkka Rinne" w:date="2021-05-24T15:55:00Z">
        <w:r>
          <w:rPr>
            <w:lang w:eastAsia="ja-JP"/>
          </w:rPr>
          <w:lastRenderedPageBreak/>
          <w:t>Geometry observation interchange: A.1.1, A.1.7</w:t>
        </w:r>
      </w:ins>
    </w:p>
    <w:p w14:paraId="2BEC1CA1" w14:textId="77777777" w:rsidR="00165AA5" w:rsidRDefault="0040049D" w:rsidP="0040049D">
      <w:pPr>
        <w:pStyle w:val="ListParagraph"/>
        <w:numPr>
          <w:ilvl w:val="0"/>
          <w:numId w:val="12"/>
        </w:numPr>
        <w:rPr>
          <w:ins w:id="1383" w:author="Ilkka Rinne" w:date="2021-05-24T16:12:00Z"/>
          <w:lang w:eastAsia="ja-JP"/>
        </w:rPr>
      </w:pPr>
      <w:ins w:id="1384" w:author="Ilkka Rinne" w:date="2021-05-24T15:55:00Z">
        <w:r>
          <w:rPr>
            <w:lang w:eastAsia="ja-JP"/>
          </w:rPr>
          <w:t>Complex observation interchange: A.1.1, A.1.8</w:t>
        </w:r>
      </w:ins>
    </w:p>
    <w:p w14:paraId="10987658" w14:textId="77777777" w:rsidR="00165AA5" w:rsidRDefault="0040049D" w:rsidP="0040049D">
      <w:pPr>
        <w:pStyle w:val="ListParagraph"/>
        <w:numPr>
          <w:ilvl w:val="0"/>
          <w:numId w:val="12"/>
        </w:numPr>
        <w:rPr>
          <w:ins w:id="1385" w:author="Ilkka Rinne" w:date="2021-05-24T16:12:00Z"/>
          <w:lang w:eastAsia="ja-JP"/>
        </w:rPr>
      </w:pPr>
      <w:ins w:id="1386" w:author="Ilkka Rinne" w:date="2021-05-24T15:55:00Z">
        <w:r>
          <w:rPr>
            <w:lang w:eastAsia="ja-JP"/>
          </w:rPr>
          <w:t>Discrete coverage observation interchange: A.1.1, A.1.9</w:t>
        </w:r>
      </w:ins>
    </w:p>
    <w:p w14:paraId="4D224B8C" w14:textId="77777777" w:rsidR="00165AA5" w:rsidRDefault="0040049D" w:rsidP="0040049D">
      <w:pPr>
        <w:pStyle w:val="ListParagraph"/>
        <w:numPr>
          <w:ilvl w:val="0"/>
          <w:numId w:val="12"/>
        </w:numPr>
        <w:rPr>
          <w:ins w:id="1387" w:author="Ilkka Rinne" w:date="2021-05-24T16:12:00Z"/>
          <w:lang w:eastAsia="ja-JP"/>
        </w:rPr>
      </w:pPr>
      <w:ins w:id="1388" w:author="Ilkka Rinne" w:date="2021-05-24T15:55:00Z">
        <w:r>
          <w:rPr>
            <w:lang w:eastAsia="ja-JP"/>
          </w:rPr>
          <w:t>Point coverage observation interchange: A.1.1, A.1.10</w:t>
        </w:r>
      </w:ins>
    </w:p>
    <w:p w14:paraId="060E04B9" w14:textId="77777777" w:rsidR="00165AA5" w:rsidRDefault="0040049D" w:rsidP="0040049D">
      <w:pPr>
        <w:pStyle w:val="ListParagraph"/>
        <w:numPr>
          <w:ilvl w:val="0"/>
          <w:numId w:val="12"/>
        </w:numPr>
        <w:rPr>
          <w:ins w:id="1389" w:author="Ilkka Rinne" w:date="2021-05-24T16:12:00Z"/>
          <w:lang w:eastAsia="ja-JP"/>
        </w:rPr>
      </w:pPr>
      <w:ins w:id="1390" w:author="Ilkka Rinne" w:date="2021-05-24T15:55:00Z">
        <w:r>
          <w:rPr>
            <w:lang w:eastAsia="ja-JP"/>
          </w:rPr>
          <w:t>Time series observation interchange: A.1.1, A.1.11</w:t>
        </w:r>
      </w:ins>
    </w:p>
    <w:p w14:paraId="51DFC580" w14:textId="77777777" w:rsidR="00165AA5" w:rsidRDefault="0040049D" w:rsidP="0040049D">
      <w:pPr>
        <w:pStyle w:val="ListParagraph"/>
        <w:numPr>
          <w:ilvl w:val="0"/>
          <w:numId w:val="12"/>
        </w:numPr>
        <w:rPr>
          <w:ins w:id="1391" w:author="Ilkka Rinne" w:date="2021-05-24T16:12:00Z"/>
          <w:lang w:eastAsia="ja-JP"/>
        </w:rPr>
      </w:pPr>
      <w:ins w:id="1392" w:author="Ilkka Rinne" w:date="2021-05-24T15:55:00Z">
        <w:r>
          <w:rPr>
            <w:lang w:eastAsia="ja-JP"/>
          </w:rPr>
          <w:t>Sampling feature interchange: A.2.1, A.2.2</w:t>
        </w:r>
      </w:ins>
    </w:p>
    <w:p w14:paraId="3E4655DD" w14:textId="77777777" w:rsidR="00165AA5" w:rsidRDefault="0040049D" w:rsidP="0040049D">
      <w:pPr>
        <w:pStyle w:val="ListParagraph"/>
        <w:numPr>
          <w:ilvl w:val="0"/>
          <w:numId w:val="12"/>
        </w:numPr>
        <w:rPr>
          <w:ins w:id="1393" w:author="Ilkka Rinne" w:date="2021-05-24T16:12:00Z"/>
          <w:lang w:eastAsia="ja-JP"/>
        </w:rPr>
      </w:pPr>
      <w:ins w:id="1394" w:author="Ilkka Rinne" w:date="2021-05-24T15:55:00Z">
        <w:r>
          <w:rPr>
            <w:lang w:eastAsia="ja-JP"/>
          </w:rPr>
          <w:t>Spatial sampling feature interchange: A.2.1 to A.2.3</w:t>
        </w:r>
      </w:ins>
    </w:p>
    <w:p w14:paraId="51B6788C" w14:textId="77777777" w:rsidR="00165AA5" w:rsidRDefault="0040049D" w:rsidP="0040049D">
      <w:pPr>
        <w:pStyle w:val="ListParagraph"/>
        <w:numPr>
          <w:ilvl w:val="0"/>
          <w:numId w:val="12"/>
        </w:numPr>
        <w:rPr>
          <w:ins w:id="1395" w:author="Ilkka Rinne" w:date="2021-05-24T16:12:00Z"/>
          <w:lang w:eastAsia="ja-JP"/>
        </w:rPr>
      </w:pPr>
      <w:ins w:id="1396" w:author="Ilkka Rinne" w:date="2021-05-24T15:55:00Z">
        <w:r>
          <w:rPr>
            <w:lang w:eastAsia="ja-JP"/>
          </w:rPr>
          <w:t>Sampling point interchange: A.2.1 to A.2.4</w:t>
        </w:r>
      </w:ins>
    </w:p>
    <w:p w14:paraId="451CF50D" w14:textId="77777777" w:rsidR="00165AA5" w:rsidRDefault="0040049D" w:rsidP="0040049D">
      <w:pPr>
        <w:pStyle w:val="ListParagraph"/>
        <w:numPr>
          <w:ilvl w:val="0"/>
          <w:numId w:val="12"/>
        </w:numPr>
        <w:rPr>
          <w:ins w:id="1397" w:author="Ilkka Rinne" w:date="2021-05-24T16:12:00Z"/>
          <w:lang w:eastAsia="ja-JP"/>
        </w:rPr>
      </w:pPr>
      <w:ins w:id="1398" w:author="Ilkka Rinne" w:date="2021-05-24T15:55:00Z">
        <w:r>
          <w:rPr>
            <w:lang w:eastAsia="ja-JP"/>
          </w:rPr>
          <w:t>Sampling curve interchange: A.2.1 to A.2.3, A.2.5</w:t>
        </w:r>
      </w:ins>
    </w:p>
    <w:p w14:paraId="2804A508" w14:textId="77777777" w:rsidR="00165AA5" w:rsidRDefault="0040049D" w:rsidP="0040049D">
      <w:pPr>
        <w:pStyle w:val="ListParagraph"/>
        <w:numPr>
          <w:ilvl w:val="0"/>
          <w:numId w:val="12"/>
        </w:numPr>
        <w:rPr>
          <w:ins w:id="1399" w:author="Ilkka Rinne" w:date="2021-05-24T16:12:00Z"/>
          <w:lang w:eastAsia="ja-JP"/>
        </w:rPr>
      </w:pPr>
      <w:ins w:id="1400" w:author="Ilkka Rinne" w:date="2021-05-24T15:55:00Z">
        <w:r>
          <w:rPr>
            <w:lang w:eastAsia="ja-JP"/>
          </w:rPr>
          <w:t>Sampling surface interchange: A.2.1 to A.2.3, A.2.6</w:t>
        </w:r>
      </w:ins>
    </w:p>
    <w:p w14:paraId="5471CFAF" w14:textId="77777777" w:rsidR="00165AA5" w:rsidRDefault="0040049D" w:rsidP="0040049D">
      <w:pPr>
        <w:pStyle w:val="ListParagraph"/>
        <w:numPr>
          <w:ilvl w:val="0"/>
          <w:numId w:val="12"/>
        </w:numPr>
        <w:rPr>
          <w:ins w:id="1401" w:author="Ilkka Rinne" w:date="2021-05-24T16:12:00Z"/>
          <w:lang w:eastAsia="ja-JP"/>
        </w:rPr>
      </w:pPr>
      <w:ins w:id="1402" w:author="Ilkka Rinne" w:date="2021-05-24T15:55:00Z">
        <w:r>
          <w:rPr>
            <w:lang w:eastAsia="ja-JP"/>
          </w:rPr>
          <w:t>Sampling solid interchange: A.2.1 to A.2.3, A.2.7</w:t>
        </w:r>
      </w:ins>
    </w:p>
    <w:p w14:paraId="1CD21AE9" w14:textId="0777886B" w:rsidR="0040049D" w:rsidRDefault="0040049D">
      <w:pPr>
        <w:pStyle w:val="ListParagraph"/>
        <w:numPr>
          <w:ilvl w:val="0"/>
          <w:numId w:val="12"/>
        </w:numPr>
        <w:rPr>
          <w:ins w:id="1403" w:author="Ilkka Rinne" w:date="2021-05-24T15:55:00Z"/>
          <w:lang w:eastAsia="ja-JP"/>
        </w:rPr>
        <w:pPrChange w:id="1404" w:author="Ilkka Rinne" w:date="2021-05-24T16:12:00Z">
          <w:pPr/>
        </w:pPrChange>
      </w:pPr>
      <w:ins w:id="1405" w:author="Ilkka Rinne" w:date="2021-05-24T15:55:00Z">
        <w:r>
          <w:rPr>
            <w:lang w:eastAsia="ja-JP"/>
          </w:rPr>
          <w:t>Specimen interchange: A.2.1 to A.2.3, A.2.8</w:t>
        </w:r>
      </w:ins>
    </w:p>
    <w:p w14:paraId="435F2147" w14:textId="77777777" w:rsidR="0040049D" w:rsidRDefault="0040049D" w:rsidP="0040049D">
      <w:pPr>
        <w:rPr>
          <w:ins w:id="1406" w:author="Ilkka Rinne" w:date="2021-05-24T15:55:00Z"/>
          <w:lang w:eastAsia="ja-JP"/>
        </w:rPr>
      </w:pPr>
      <w:ins w:id="1407" w:author="Ilkka Rinne" w:date="2021-05-24T15:55:00Z">
        <w:r>
          <w:rPr>
            <w:lang w:eastAsia="ja-JP"/>
          </w:rPr>
          <w:t>In ISO 19156 Edition 2 (2020) the UML packages were restructured to describe three levels of abstraction (conceptual schema, abstract core application schema and basic application schema) for both Observations and Samples:</w:t>
        </w:r>
      </w:ins>
    </w:p>
    <w:p w14:paraId="72812F83" w14:textId="77777777" w:rsidR="00165AA5" w:rsidRDefault="0040049D" w:rsidP="0040049D">
      <w:pPr>
        <w:pStyle w:val="ListParagraph"/>
        <w:numPr>
          <w:ilvl w:val="0"/>
          <w:numId w:val="12"/>
        </w:numPr>
        <w:rPr>
          <w:ins w:id="1408" w:author="Ilkka Rinne" w:date="2021-05-24T16:12:00Z"/>
          <w:lang w:eastAsia="ja-JP"/>
        </w:rPr>
      </w:pPr>
      <w:ins w:id="1409" w:author="Ilkka Rinne" w:date="2021-05-24T15:55:00Z">
        <w:r>
          <w:rPr>
            <w:lang w:eastAsia="ja-JP"/>
          </w:rPr>
          <w:t>Conceptual Observation schema</w:t>
        </w:r>
      </w:ins>
    </w:p>
    <w:p w14:paraId="2F4B1355" w14:textId="77777777" w:rsidR="00165AA5" w:rsidRDefault="0040049D" w:rsidP="0040049D">
      <w:pPr>
        <w:pStyle w:val="ListParagraph"/>
        <w:numPr>
          <w:ilvl w:val="0"/>
          <w:numId w:val="12"/>
        </w:numPr>
        <w:rPr>
          <w:ins w:id="1410" w:author="Ilkka Rinne" w:date="2021-05-24T16:12:00Z"/>
          <w:lang w:eastAsia="ja-JP"/>
        </w:rPr>
      </w:pPr>
      <w:ins w:id="1411" w:author="Ilkka Rinne" w:date="2021-05-24T15:55:00Z">
        <w:r>
          <w:rPr>
            <w:lang w:eastAsia="ja-JP"/>
          </w:rPr>
          <w:t>Conceptual Sample schema</w:t>
        </w:r>
      </w:ins>
    </w:p>
    <w:p w14:paraId="2B0C87E5" w14:textId="77777777" w:rsidR="00165AA5" w:rsidRDefault="0040049D" w:rsidP="0040049D">
      <w:pPr>
        <w:pStyle w:val="ListParagraph"/>
        <w:numPr>
          <w:ilvl w:val="0"/>
          <w:numId w:val="12"/>
        </w:numPr>
        <w:rPr>
          <w:ins w:id="1412" w:author="Ilkka Rinne" w:date="2021-05-24T16:12:00Z"/>
          <w:lang w:eastAsia="ja-JP"/>
        </w:rPr>
      </w:pPr>
      <w:ins w:id="1413" w:author="Ilkka Rinne" w:date="2021-05-24T15:55:00Z">
        <w:r>
          <w:rPr>
            <w:lang w:eastAsia="ja-JP"/>
          </w:rPr>
          <w:t>Abstract Observation core &lt;&lt;</w:t>
        </w:r>
        <w:proofErr w:type="spellStart"/>
        <w:r>
          <w:rPr>
            <w:lang w:eastAsia="ja-JP"/>
          </w:rPr>
          <w:t>ApplicationSchema</w:t>
        </w:r>
        <w:proofErr w:type="spellEnd"/>
        <w:r>
          <w:rPr>
            <w:lang w:eastAsia="ja-JP"/>
          </w:rPr>
          <w:t>&gt;&gt;</w:t>
        </w:r>
      </w:ins>
    </w:p>
    <w:p w14:paraId="202C7289" w14:textId="77777777" w:rsidR="00165AA5" w:rsidRDefault="0040049D" w:rsidP="0040049D">
      <w:pPr>
        <w:pStyle w:val="ListParagraph"/>
        <w:numPr>
          <w:ilvl w:val="0"/>
          <w:numId w:val="12"/>
        </w:numPr>
        <w:rPr>
          <w:ins w:id="1414" w:author="Ilkka Rinne" w:date="2021-05-24T16:12:00Z"/>
          <w:lang w:eastAsia="ja-JP"/>
        </w:rPr>
      </w:pPr>
      <w:ins w:id="1415" w:author="Ilkka Rinne" w:date="2021-05-24T15:55:00Z">
        <w:r>
          <w:rPr>
            <w:lang w:eastAsia="ja-JP"/>
          </w:rPr>
          <w:t>Abstract Sample core &lt;&lt;</w:t>
        </w:r>
        <w:proofErr w:type="spellStart"/>
        <w:r>
          <w:rPr>
            <w:lang w:eastAsia="ja-JP"/>
          </w:rPr>
          <w:t>ApplicationSchema</w:t>
        </w:r>
        <w:proofErr w:type="spellEnd"/>
        <w:r>
          <w:rPr>
            <w:lang w:eastAsia="ja-JP"/>
          </w:rPr>
          <w:t>&gt;&gt;</w:t>
        </w:r>
      </w:ins>
    </w:p>
    <w:p w14:paraId="18F66D30" w14:textId="77777777" w:rsidR="00165AA5" w:rsidRDefault="0040049D" w:rsidP="0040049D">
      <w:pPr>
        <w:pStyle w:val="ListParagraph"/>
        <w:numPr>
          <w:ilvl w:val="0"/>
          <w:numId w:val="12"/>
        </w:numPr>
        <w:rPr>
          <w:ins w:id="1416" w:author="Ilkka Rinne" w:date="2021-05-24T16:12:00Z"/>
          <w:lang w:eastAsia="ja-JP"/>
        </w:rPr>
      </w:pPr>
      <w:ins w:id="1417" w:author="Ilkka Rinne" w:date="2021-05-24T15:55:00Z">
        <w:r>
          <w:rPr>
            <w:lang w:eastAsia="ja-JP"/>
          </w:rPr>
          <w:t>Basic Observations &lt;&lt;</w:t>
        </w:r>
        <w:proofErr w:type="spellStart"/>
        <w:r>
          <w:rPr>
            <w:lang w:eastAsia="ja-JP"/>
          </w:rPr>
          <w:t>ApplicationSchema</w:t>
        </w:r>
        <w:proofErr w:type="spellEnd"/>
        <w:r>
          <w:rPr>
            <w:lang w:eastAsia="ja-JP"/>
          </w:rPr>
          <w:t>&gt;&gt;</w:t>
        </w:r>
      </w:ins>
    </w:p>
    <w:p w14:paraId="3F49892A" w14:textId="77777777" w:rsidR="00165AA5" w:rsidRDefault="0040049D" w:rsidP="0040049D">
      <w:pPr>
        <w:pStyle w:val="ListParagraph"/>
        <w:numPr>
          <w:ilvl w:val="0"/>
          <w:numId w:val="12"/>
        </w:numPr>
        <w:rPr>
          <w:ins w:id="1418" w:author="Ilkka Rinne" w:date="2021-05-24T16:12:00Z"/>
          <w:lang w:eastAsia="ja-JP"/>
        </w:rPr>
      </w:pPr>
      <w:ins w:id="1419" w:author="Ilkka Rinne" w:date="2021-05-24T15:55:00Z">
        <w:r>
          <w:rPr>
            <w:lang w:eastAsia="ja-JP"/>
          </w:rPr>
          <w:t>Basic Samples &lt;&lt;</w:t>
        </w:r>
        <w:proofErr w:type="spellStart"/>
        <w:r>
          <w:rPr>
            <w:lang w:eastAsia="ja-JP"/>
          </w:rPr>
          <w:t>ApplicationSchema</w:t>
        </w:r>
        <w:proofErr w:type="spellEnd"/>
        <w:r>
          <w:rPr>
            <w:lang w:eastAsia="ja-JP"/>
          </w:rPr>
          <w:t>&gt;&gt;</w:t>
        </w:r>
      </w:ins>
    </w:p>
    <w:p w14:paraId="5BE6F5CC" w14:textId="77777777" w:rsidR="00165AA5" w:rsidRDefault="0040049D" w:rsidP="0040049D">
      <w:pPr>
        <w:pStyle w:val="ListParagraph"/>
        <w:numPr>
          <w:ilvl w:val="0"/>
          <w:numId w:val="12"/>
        </w:numPr>
        <w:rPr>
          <w:ins w:id="1420" w:author="Ilkka Rinne" w:date="2021-05-24T16:12:00Z"/>
          <w:lang w:eastAsia="ja-JP"/>
        </w:rPr>
      </w:pPr>
      <w:ins w:id="1421" w:author="Ilkka Rinne" w:date="2021-05-24T15:55:00Z">
        <w:r>
          <w:rPr>
            <w:lang w:eastAsia="ja-JP"/>
          </w:rPr>
          <w:t>Examples &lt;&lt;informative&gt;&gt;</w:t>
        </w:r>
      </w:ins>
    </w:p>
    <w:p w14:paraId="484E84AE" w14:textId="6B051961" w:rsidR="0040049D" w:rsidRDefault="0040049D">
      <w:pPr>
        <w:pStyle w:val="ListParagraph"/>
        <w:numPr>
          <w:ilvl w:val="0"/>
          <w:numId w:val="12"/>
        </w:numPr>
        <w:rPr>
          <w:ins w:id="1422" w:author="Ilkka Rinne" w:date="2021-05-24T15:55:00Z"/>
          <w:lang w:eastAsia="ja-JP"/>
        </w:rPr>
        <w:pPrChange w:id="1423" w:author="Ilkka Rinne" w:date="2021-05-24T16:12:00Z">
          <w:pPr/>
        </w:pPrChange>
      </w:pPr>
      <w:proofErr w:type="spellStart"/>
      <w:ins w:id="1424" w:author="Ilkka Rinne" w:date="2021-05-24T15:55:00Z">
        <w:r>
          <w:rPr>
            <w:lang w:eastAsia="ja-JP"/>
          </w:rPr>
          <w:t>Codelist</w:t>
        </w:r>
        <w:proofErr w:type="spellEnd"/>
        <w:r>
          <w:rPr>
            <w:lang w:eastAsia="ja-JP"/>
          </w:rPr>
          <w:t xml:space="preserve"> realizations &lt;&lt;informative&gt;&gt;</w:t>
        </w:r>
      </w:ins>
    </w:p>
    <w:p w14:paraId="0744F2F6" w14:textId="3DAB936D" w:rsidR="0040049D" w:rsidRDefault="0040049D" w:rsidP="0040049D">
      <w:pPr>
        <w:rPr>
          <w:ins w:id="1425" w:author="Ilkka Rinne" w:date="2021-05-24T15:55:00Z"/>
          <w:lang w:eastAsia="ja-JP"/>
        </w:rPr>
      </w:pPr>
      <w:ins w:id="1426" w:author="Ilkka Rinne" w:date="2021-05-24T15:55:00Z">
        <w:r>
          <w:rPr>
            <w:lang w:eastAsia="ja-JP"/>
          </w:rPr>
          <w:t>The requirements classes of the ISO 19156 Edition 2 are much more fine-grained than in the conformance classes in Edition 1: There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that a system may declare conformance to. Thus the number of conformance classes in ISO 19156 Edition 2 (53) is much bigger than in the Edition 1 (18). For the complete list of Edition 2 conformance classes see Annex A.</w:t>
        </w:r>
      </w:ins>
    </w:p>
    <w:p w14:paraId="7B29827B" w14:textId="77777777" w:rsidR="0040049D" w:rsidRDefault="0040049D">
      <w:pPr>
        <w:pStyle w:val="a2"/>
        <w:rPr>
          <w:ins w:id="1427" w:author="Ilkka Rinne" w:date="2021-05-24T15:55:00Z"/>
        </w:rPr>
        <w:pPrChange w:id="1428" w:author="Ilkka Rinne" w:date="2021-05-24T15:58:00Z">
          <w:pPr/>
        </w:pPrChange>
      </w:pPr>
      <w:bookmarkStart w:id="1429" w:name="_Toc72768944"/>
      <w:ins w:id="1430" w:author="Ilkka Rinne" w:date="2021-05-24T15:55:00Z">
        <w:r>
          <w:t>Interfaces in the conceptual schema packages</w:t>
        </w:r>
        <w:bookmarkEnd w:id="1429"/>
      </w:ins>
    </w:p>
    <w:p w14:paraId="027FB4F4" w14:textId="77777777" w:rsidR="0040049D" w:rsidRDefault="0040049D" w:rsidP="0040049D">
      <w:pPr>
        <w:rPr>
          <w:ins w:id="1431" w:author="Ilkka Rinne" w:date="2021-05-24T15:55:00Z"/>
          <w:lang w:eastAsia="ja-JP"/>
        </w:rPr>
      </w:pPr>
      <w:ins w:id="1432" w:author="Ilkka Rinne" w:date="2021-05-24T15:55:00Z">
        <w:r>
          <w:rPr>
            <w:lang w:eastAsia="ja-JP"/>
          </w:rPr>
          <w:t>The conceptual schema packages define terminology and semantics of the fundamental concepts of the Observations, Measurements and Samples model using interfaces only, and provide the basis for fine-grained, isolated conformance class structure enabling classes in application schemas to associate themselves with any implementing class of the targeted interfaces.</w:t>
        </w:r>
      </w:ins>
    </w:p>
    <w:p w14:paraId="56655681" w14:textId="77777777" w:rsidR="0040049D" w:rsidRDefault="0040049D" w:rsidP="0040049D">
      <w:pPr>
        <w:rPr>
          <w:ins w:id="1433" w:author="Ilkka Rinne" w:date="2021-05-24T15:55:00Z"/>
          <w:lang w:eastAsia="ja-JP"/>
        </w:rPr>
      </w:pPr>
      <w:ins w:id="1434" w:author="Ilkka Rinne" w:date="2021-05-24T15:55:00Z">
        <w:r>
          <w:rPr>
            <w:lang w:eastAsia="ja-JP"/>
          </w:rPr>
          <w:t>Both the packages Conceptual Observation schema and Conceptual Sample Schema consist of only interfaces with the attributes and associations of the essential concepts defined in the Observations, Measurements and Samples standard. All the interfaces in these two packages are new to the ISO 19156 Edition 2, although most of them capture concepts defined in Edition 1 as classes.</w:t>
        </w:r>
      </w:ins>
    </w:p>
    <w:p w14:paraId="0BFD4F9A" w14:textId="77777777" w:rsidR="0040049D" w:rsidRDefault="0040049D" w:rsidP="0040049D">
      <w:pPr>
        <w:rPr>
          <w:ins w:id="1435" w:author="Ilkka Rinne" w:date="2021-05-24T15:55:00Z"/>
          <w:lang w:eastAsia="ja-JP"/>
        </w:rPr>
      </w:pPr>
      <w:ins w:id="1436" w:author="Ilkka Rinne" w:date="2021-05-24T15:55:00Z">
        <w:r>
          <w:rPr>
            <w:lang w:eastAsia="ja-JP"/>
          </w:rPr>
          <w:t>There are a few completely new concepts added in the Edition 2:</w:t>
        </w:r>
      </w:ins>
    </w:p>
    <w:p w14:paraId="123DCB31" w14:textId="77777777" w:rsidR="00E848A0" w:rsidRDefault="0040049D" w:rsidP="0040049D">
      <w:pPr>
        <w:pStyle w:val="ListParagraph"/>
        <w:numPr>
          <w:ilvl w:val="0"/>
          <w:numId w:val="12"/>
        </w:numPr>
        <w:rPr>
          <w:ins w:id="1437" w:author="Ilkka Rinne" w:date="2021-05-24T16:16:00Z"/>
          <w:lang w:eastAsia="ja-JP"/>
        </w:rPr>
      </w:pPr>
      <w:ins w:id="1438" w:author="Ilkka Rinne" w:date="2021-05-24T15:55:00Z">
        <w:r>
          <w:rPr>
            <w:lang w:eastAsia="ja-JP"/>
          </w:rPr>
          <w:t>Observer (generator of an Observation events)</w:t>
        </w:r>
      </w:ins>
    </w:p>
    <w:p w14:paraId="00E66157" w14:textId="77777777" w:rsidR="00E848A0" w:rsidRDefault="0040049D" w:rsidP="0040049D">
      <w:pPr>
        <w:pStyle w:val="ListParagraph"/>
        <w:numPr>
          <w:ilvl w:val="0"/>
          <w:numId w:val="12"/>
        </w:numPr>
        <w:rPr>
          <w:ins w:id="1439" w:author="Ilkka Rinne" w:date="2021-05-24T16:16:00Z"/>
          <w:lang w:eastAsia="ja-JP"/>
        </w:rPr>
      </w:pPr>
      <w:ins w:id="1440" w:author="Ilkka Rinne" w:date="2021-05-24T15:55:00Z">
        <w:r>
          <w:rPr>
            <w:lang w:eastAsia="ja-JP"/>
          </w:rPr>
          <w:t xml:space="preserve">Deployment (assignment of an Observation to a Host) </w:t>
        </w:r>
      </w:ins>
    </w:p>
    <w:p w14:paraId="53F5C6F8" w14:textId="77777777" w:rsidR="00E848A0" w:rsidRDefault="0040049D" w:rsidP="0040049D">
      <w:pPr>
        <w:pStyle w:val="ListParagraph"/>
        <w:numPr>
          <w:ilvl w:val="0"/>
          <w:numId w:val="12"/>
        </w:numPr>
        <w:rPr>
          <w:ins w:id="1441" w:author="Ilkka Rinne" w:date="2021-05-24T16:16:00Z"/>
          <w:lang w:eastAsia="ja-JP"/>
        </w:rPr>
      </w:pPr>
      <w:ins w:id="1442" w:author="Ilkka Rinne" w:date="2021-05-24T15:55:00Z">
        <w:r>
          <w:rPr>
            <w:lang w:eastAsia="ja-JP"/>
          </w:rPr>
          <w:t>Host (grouping of Observations, such as a physical platform, observing station or an observing campaign)</w:t>
        </w:r>
      </w:ins>
    </w:p>
    <w:p w14:paraId="583387D2" w14:textId="4038893D" w:rsidR="0040049D" w:rsidRDefault="0040049D">
      <w:pPr>
        <w:pStyle w:val="ListParagraph"/>
        <w:numPr>
          <w:ilvl w:val="0"/>
          <w:numId w:val="12"/>
        </w:numPr>
        <w:rPr>
          <w:ins w:id="1443" w:author="Ilkka Rinne" w:date="2021-05-24T15:55:00Z"/>
          <w:lang w:eastAsia="ja-JP"/>
        </w:rPr>
        <w:pPrChange w:id="1444" w:author="Ilkka Rinne" w:date="2021-05-24T16:16:00Z">
          <w:pPr/>
        </w:pPrChange>
      </w:pPr>
      <w:ins w:id="1445" w:author="Ilkka Rinne" w:date="2021-05-24T15:55:00Z">
        <w:r>
          <w:rPr>
            <w:lang w:eastAsia="ja-JP"/>
          </w:rPr>
          <w:lastRenderedPageBreak/>
          <w:t>Sampler (device or entity creating or transforming Samples)</w:t>
        </w:r>
      </w:ins>
    </w:p>
    <w:p w14:paraId="4BEE5BA1" w14:textId="77777777" w:rsidR="0040049D" w:rsidRDefault="0040049D" w:rsidP="0040049D">
      <w:pPr>
        <w:rPr>
          <w:ins w:id="1446" w:author="Ilkka Rinne" w:date="2021-05-24T15:55:00Z"/>
          <w:lang w:eastAsia="ja-JP"/>
        </w:rPr>
      </w:pPr>
    </w:p>
    <w:p w14:paraId="123E0F40" w14:textId="77777777" w:rsidR="0040049D" w:rsidRDefault="0040049D" w:rsidP="0040049D">
      <w:pPr>
        <w:rPr>
          <w:ins w:id="1447" w:author="Ilkka Rinne" w:date="2021-05-24T15:55:00Z"/>
          <w:lang w:eastAsia="ja-JP"/>
        </w:rPr>
      </w:pPr>
      <w:ins w:id="1448" w:author="Ilkka Rinne" w:date="2021-05-24T15:55:00Z">
        <w:r>
          <w:rPr>
            <w:lang w:eastAsia="ja-JP"/>
          </w:rPr>
          <w:t>The some of the following concepts have been renamed and/or partly redefined:</w:t>
        </w:r>
      </w:ins>
    </w:p>
    <w:p w14:paraId="52E6F54D" w14:textId="77777777" w:rsidR="00E848A0" w:rsidRDefault="0040049D" w:rsidP="0040049D">
      <w:pPr>
        <w:pStyle w:val="ListParagraph"/>
        <w:numPr>
          <w:ilvl w:val="0"/>
          <w:numId w:val="12"/>
        </w:numPr>
        <w:rPr>
          <w:ins w:id="1449" w:author="Ilkka Rinne" w:date="2021-05-24T16:16:00Z"/>
          <w:lang w:eastAsia="ja-JP"/>
        </w:rPr>
      </w:pPr>
      <w:proofErr w:type="spellStart"/>
      <w:ins w:id="1450" w:author="Ilkka Rinne" w:date="2021-05-24T15:55:00Z">
        <w:r>
          <w:rPr>
            <w:lang w:eastAsia="ja-JP"/>
          </w:rPr>
          <w:t>OM_Observation</w:t>
        </w:r>
        <w:proofErr w:type="spellEnd"/>
        <w:r>
          <w:rPr>
            <w:lang w:eastAsia="ja-JP"/>
          </w:rPr>
          <w:t xml:space="preserve"> concept is now captured as the Observation interface.</w:t>
        </w:r>
      </w:ins>
    </w:p>
    <w:p w14:paraId="5564B3D0" w14:textId="77777777" w:rsidR="00E848A0" w:rsidRDefault="0040049D" w:rsidP="0040049D">
      <w:pPr>
        <w:pStyle w:val="ListParagraph"/>
        <w:numPr>
          <w:ilvl w:val="0"/>
          <w:numId w:val="12"/>
        </w:numPr>
        <w:rPr>
          <w:ins w:id="1451" w:author="Ilkka Rinne" w:date="2021-05-24T16:16:00Z"/>
          <w:lang w:eastAsia="ja-JP"/>
        </w:rPr>
      </w:pPr>
      <w:proofErr w:type="spellStart"/>
      <w:ins w:id="1452" w:author="Ilkka Rinne" w:date="2021-05-24T15:55:00Z">
        <w:r>
          <w:rPr>
            <w:lang w:eastAsia="ja-JP"/>
          </w:rPr>
          <w:t>OM_Process</w:t>
        </w:r>
        <w:proofErr w:type="spellEnd"/>
        <w:r>
          <w:rPr>
            <w:lang w:eastAsia="ja-JP"/>
          </w:rPr>
          <w:t xml:space="preserve"> concept is now captured as the Procedure interface and it's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ins>
    </w:p>
    <w:p w14:paraId="12453B1F" w14:textId="77777777" w:rsidR="00E848A0" w:rsidRDefault="0040049D" w:rsidP="0040049D">
      <w:pPr>
        <w:pStyle w:val="ListParagraph"/>
        <w:numPr>
          <w:ilvl w:val="0"/>
          <w:numId w:val="12"/>
        </w:numPr>
        <w:rPr>
          <w:ins w:id="1453" w:author="Ilkka Rinne" w:date="2021-05-24T16:16:00Z"/>
          <w:lang w:eastAsia="ja-JP"/>
        </w:rPr>
      </w:pPr>
      <w:proofErr w:type="spellStart"/>
      <w:ins w:id="1454" w:author="Ilkka Rinne" w:date="2021-05-24T15:55:00Z">
        <w:r>
          <w:rPr>
            <w:lang w:eastAsia="ja-JP"/>
          </w:rPr>
          <w:t>SF_SamplingFeature</w:t>
        </w:r>
        <w:proofErr w:type="spellEnd"/>
        <w:r>
          <w:rPr>
            <w:lang w:eastAsia="ja-JP"/>
          </w:rPr>
          <w:t xml:space="preserve"> concept is now captured as the Sample interface.</w:t>
        </w:r>
      </w:ins>
    </w:p>
    <w:p w14:paraId="2D969CF0" w14:textId="77777777" w:rsidR="00E848A0" w:rsidRDefault="0040049D" w:rsidP="0040049D">
      <w:pPr>
        <w:pStyle w:val="ListParagraph"/>
        <w:numPr>
          <w:ilvl w:val="0"/>
          <w:numId w:val="12"/>
        </w:numPr>
        <w:rPr>
          <w:ins w:id="1455" w:author="Ilkka Rinne" w:date="2021-05-24T16:16:00Z"/>
          <w:lang w:eastAsia="ja-JP"/>
        </w:rPr>
      </w:pPr>
      <w:ins w:id="1456" w:author="Ilkka Rinne" w:date="2021-05-24T15:55:00Z">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ins>
    </w:p>
    <w:p w14:paraId="60B6C806" w14:textId="77777777" w:rsidR="00E848A0" w:rsidRDefault="0040049D" w:rsidP="0040049D">
      <w:pPr>
        <w:pStyle w:val="ListParagraph"/>
        <w:numPr>
          <w:ilvl w:val="0"/>
          <w:numId w:val="12"/>
        </w:numPr>
        <w:rPr>
          <w:ins w:id="1457" w:author="Ilkka Rinne" w:date="2021-05-24T16:17:00Z"/>
          <w:lang w:eastAsia="ja-JP"/>
        </w:rPr>
      </w:pPr>
      <w:ins w:id="1458" w:author="Ilkka Rinne" w:date="2021-05-24T15:55:00Z">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ins>
    </w:p>
    <w:p w14:paraId="4D94FF5C" w14:textId="77777777" w:rsidR="00E848A0" w:rsidRDefault="0040049D" w:rsidP="0040049D">
      <w:pPr>
        <w:pStyle w:val="ListParagraph"/>
        <w:numPr>
          <w:ilvl w:val="0"/>
          <w:numId w:val="12"/>
        </w:numPr>
        <w:rPr>
          <w:ins w:id="1459" w:author="Ilkka Rinne" w:date="2021-05-24T16:17:00Z"/>
          <w:lang w:eastAsia="ja-JP"/>
        </w:rPr>
      </w:pPr>
      <w:ins w:id="1460" w:author="Ilkka Rinne" w:date="2021-05-24T15:55:00Z">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ins>
    </w:p>
    <w:p w14:paraId="2DCC6C48" w14:textId="61934F48" w:rsidR="0040049D" w:rsidRDefault="0040049D">
      <w:pPr>
        <w:pStyle w:val="ListParagraph"/>
        <w:numPr>
          <w:ilvl w:val="0"/>
          <w:numId w:val="12"/>
        </w:numPr>
        <w:rPr>
          <w:ins w:id="1461" w:author="Ilkka Rinne" w:date="2021-05-24T15:55:00Z"/>
          <w:lang w:eastAsia="ja-JP"/>
        </w:rPr>
        <w:pPrChange w:id="1462" w:author="Ilkka Rinne" w:date="2021-05-24T16:17:00Z">
          <w:pPr/>
        </w:pPrChange>
      </w:pPr>
      <w:ins w:id="1463" w:author="Ilkka Rinne" w:date="2021-05-24T15:55:00Z">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ins>
    </w:p>
    <w:p w14:paraId="1662DC40" w14:textId="77777777" w:rsidR="0040049D" w:rsidRDefault="0040049D">
      <w:pPr>
        <w:pStyle w:val="a2"/>
        <w:rPr>
          <w:ins w:id="1464" w:author="Ilkka Rinne" w:date="2021-05-24T15:55:00Z"/>
        </w:rPr>
        <w:pPrChange w:id="1465" w:author="Ilkka Rinne" w:date="2021-05-24T15:58:00Z">
          <w:pPr/>
        </w:pPrChange>
      </w:pPr>
      <w:bookmarkStart w:id="1466" w:name="_Toc72768945"/>
      <w:ins w:id="1467" w:author="Ilkka Rinne" w:date="2021-05-24T15:55:00Z">
        <w:r>
          <w:t>Realizations of the conceptual schemas as abstract and concrete feature type classes</w:t>
        </w:r>
        <w:bookmarkEnd w:id="1466"/>
      </w:ins>
    </w:p>
    <w:p w14:paraId="69A851C6" w14:textId="77777777" w:rsidR="0040049D" w:rsidRDefault="0040049D" w:rsidP="0040049D">
      <w:pPr>
        <w:rPr>
          <w:ins w:id="1468" w:author="Ilkka Rinne" w:date="2021-05-24T15:55:00Z"/>
          <w:lang w:eastAsia="ja-JP"/>
        </w:rPr>
      </w:pPr>
      <w:ins w:id="1469" w:author="Ilkka Rinne" w:date="2021-05-24T15:55:00Z">
        <w:r>
          <w:rPr>
            <w:lang w:eastAsia="ja-JP"/>
          </w:rPr>
          <w:t xml:space="preserve">The Abstract Observation core and the Abstract Sample core packages bind the interface concepts of the conceptual schemas with the ISO 19109 feature concept, and introduces these concepts and some related classes as 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data content wise realize the corresponding interfaces.</w:t>
        </w:r>
      </w:ins>
    </w:p>
    <w:p w14:paraId="73602971" w14:textId="77777777" w:rsidR="0040049D" w:rsidRDefault="0040049D" w:rsidP="0040049D">
      <w:pPr>
        <w:rPr>
          <w:ins w:id="1470" w:author="Ilkka Rinne" w:date="2021-05-24T15:55:00Z"/>
          <w:lang w:eastAsia="ja-JP"/>
        </w:rPr>
      </w:pPr>
      <w:ins w:id="1471" w:author="Ilkka Rinne" w:date="2021-05-24T15:55:00Z">
        <w:r>
          <w:rPr>
            <w:lang w:eastAsia="ja-JP"/>
          </w:rPr>
          <w:t>While the Abstract Observation and Sample core packages provide a common basis for all ISO 19109 based implementations of the Observations, measurements and Samples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ins>
    </w:p>
    <w:p w14:paraId="4B22B695" w14:textId="77777777" w:rsidR="0040049D" w:rsidRDefault="0040049D">
      <w:pPr>
        <w:pStyle w:val="a2"/>
        <w:rPr>
          <w:ins w:id="1472" w:author="Ilkka Rinne" w:date="2021-05-24T15:55:00Z"/>
        </w:rPr>
        <w:pPrChange w:id="1473" w:author="Ilkka Rinne" w:date="2021-05-24T15:59:00Z">
          <w:pPr/>
        </w:pPrChange>
      </w:pPr>
      <w:bookmarkStart w:id="1474" w:name="_Toc72768946"/>
      <w:ins w:id="1475" w:author="Ilkka Rinne" w:date="2021-05-24T15:55:00Z">
        <w:r>
          <w:t>Modelling of the Observation concept</w:t>
        </w:r>
        <w:bookmarkEnd w:id="1474"/>
      </w:ins>
    </w:p>
    <w:p w14:paraId="0DC34694" w14:textId="77777777" w:rsidR="0040049D" w:rsidRDefault="0040049D">
      <w:pPr>
        <w:pStyle w:val="a3"/>
        <w:rPr>
          <w:ins w:id="1476" w:author="Ilkka Rinne" w:date="2021-05-24T15:55:00Z"/>
        </w:rPr>
        <w:pPrChange w:id="1477" w:author="Ilkka Rinne" w:date="2021-05-24T15:59:00Z">
          <w:pPr/>
        </w:pPrChange>
      </w:pPr>
      <w:proofErr w:type="spellStart"/>
      <w:ins w:id="1478" w:author="Ilkka Rinne" w:date="2021-05-24T15:55:00Z">
        <w:r>
          <w:t>OM_Observation</w:t>
        </w:r>
        <w:proofErr w:type="spellEnd"/>
        <w:r>
          <w:t xml:space="preserve"> in Edition 1</w:t>
        </w:r>
      </w:ins>
    </w:p>
    <w:p w14:paraId="17774414" w14:textId="77777777" w:rsidR="0040049D" w:rsidRDefault="0040049D" w:rsidP="0040049D">
      <w:pPr>
        <w:rPr>
          <w:ins w:id="1479" w:author="Ilkka Rinne" w:date="2021-05-24T15:55:00Z"/>
          <w:lang w:eastAsia="ja-JP"/>
        </w:rPr>
      </w:pPr>
      <w:ins w:id="1480" w:author="Ilkka Rinne" w:date="2021-05-24T15:55:00Z">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ins>
    </w:p>
    <w:p w14:paraId="4E198999" w14:textId="3E9E764C" w:rsidR="0040049D" w:rsidRDefault="0040049D">
      <w:pPr>
        <w:ind w:left="403"/>
        <w:rPr>
          <w:ins w:id="1481" w:author="Ilkka Rinne" w:date="2021-05-24T15:55:00Z"/>
          <w:lang w:eastAsia="ja-JP"/>
        </w:rPr>
        <w:pPrChange w:id="1482" w:author="Ilkka Rinne" w:date="2021-05-24T16:17:00Z">
          <w:pPr/>
        </w:pPrChange>
      </w:pPr>
      <w:ins w:id="1483" w:author="Ilkka Rinne" w:date="2021-05-24T15:55:00Z">
        <w:r>
          <w:rPr>
            <w:lang w:eastAsia="ja-JP"/>
          </w:rPr>
          <w:lastRenderedPageBreak/>
          <w:t>"An observation is an act that results in the estimation of the value of a feature property, and involves application of a specified procedure, such as a sensor, instrument, algorithm or process chain. [...]"</w:t>
        </w:r>
      </w:ins>
    </w:p>
    <w:p w14:paraId="44C09869" w14:textId="77777777" w:rsidR="0040049D" w:rsidRDefault="0040049D" w:rsidP="0040049D">
      <w:pPr>
        <w:rPr>
          <w:ins w:id="1484" w:author="Ilkka Rinne" w:date="2021-05-24T15:55:00Z"/>
          <w:lang w:eastAsia="ja-JP"/>
        </w:rPr>
      </w:pPr>
      <w:ins w:id="1485" w:author="Ilkka Rinne" w:date="2021-05-24T15:55:00Z">
        <w:r>
          <w:rPr>
            <w:lang w:eastAsia="ja-JP"/>
          </w:rPr>
          <w:t>It had the following attributes, associations and cardinalities:</w:t>
        </w:r>
      </w:ins>
    </w:p>
    <w:p w14:paraId="6B4BCDB0" w14:textId="77777777" w:rsidR="00E848A0" w:rsidRDefault="0040049D" w:rsidP="0040049D">
      <w:pPr>
        <w:pStyle w:val="ListParagraph"/>
        <w:numPr>
          <w:ilvl w:val="0"/>
          <w:numId w:val="12"/>
        </w:numPr>
        <w:rPr>
          <w:ins w:id="1486" w:author="Ilkka Rinne" w:date="2021-05-24T16:18:00Z"/>
          <w:lang w:eastAsia="ja-JP"/>
        </w:rPr>
      </w:pPr>
      <w:proofErr w:type="spellStart"/>
      <w:ins w:id="1487" w:author="Ilkka Rinne" w:date="2021-05-24T15:55:00Z">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ins>
    </w:p>
    <w:p w14:paraId="777E3E01" w14:textId="77777777" w:rsidR="00E848A0" w:rsidRDefault="0040049D" w:rsidP="0040049D">
      <w:pPr>
        <w:pStyle w:val="ListParagraph"/>
        <w:numPr>
          <w:ilvl w:val="0"/>
          <w:numId w:val="12"/>
        </w:numPr>
        <w:rPr>
          <w:ins w:id="1488" w:author="Ilkka Rinne" w:date="2021-05-24T16:18:00Z"/>
          <w:lang w:eastAsia="ja-JP"/>
        </w:rPr>
      </w:pPr>
      <w:proofErr w:type="spellStart"/>
      <w:ins w:id="1489" w:author="Ilkka Rinne" w:date="2021-05-24T15:55:00Z">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ins>
    </w:p>
    <w:p w14:paraId="5CD423B2" w14:textId="77777777" w:rsidR="00E848A0" w:rsidRDefault="0040049D" w:rsidP="0040049D">
      <w:pPr>
        <w:pStyle w:val="ListParagraph"/>
        <w:numPr>
          <w:ilvl w:val="0"/>
          <w:numId w:val="12"/>
        </w:numPr>
        <w:rPr>
          <w:ins w:id="1490" w:author="Ilkka Rinne" w:date="2021-05-24T16:18:00Z"/>
          <w:lang w:eastAsia="ja-JP"/>
        </w:rPr>
      </w:pPr>
      <w:ins w:id="1491" w:author="Ilkka Rinne" w:date="2021-05-24T15:55:00Z">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ins>
    </w:p>
    <w:p w14:paraId="6E6172AF" w14:textId="77777777" w:rsidR="00E848A0" w:rsidRDefault="0040049D" w:rsidP="0040049D">
      <w:pPr>
        <w:pStyle w:val="ListParagraph"/>
        <w:numPr>
          <w:ilvl w:val="0"/>
          <w:numId w:val="12"/>
        </w:numPr>
        <w:rPr>
          <w:ins w:id="1492" w:author="Ilkka Rinne" w:date="2021-05-24T16:18:00Z"/>
          <w:lang w:eastAsia="ja-JP"/>
        </w:rPr>
      </w:pPr>
      <w:proofErr w:type="spellStart"/>
      <w:ins w:id="1493"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1555DE4" w14:textId="77777777" w:rsidR="00E848A0" w:rsidRDefault="0040049D" w:rsidP="0040049D">
      <w:pPr>
        <w:pStyle w:val="ListParagraph"/>
        <w:numPr>
          <w:ilvl w:val="0"/>
          <w:numId w:val="12"/>
        </w:numPr>
        <w:rPr>
          <w:ins w:id="1494" w:author="Ilkka Rinne" w:date="2021-05-24T16:18:00Z"/>
          <w:lang w:eastAsia="ja-JP"/>
        </w:rPr>
      </w:pPr>
      <w:proofErr w:type="spellStart"/>
      <w:ins w:id="1495"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B395B03" w14:textId="77777777" w:rsidR="00E848A0" w:rsidRDefault="0040049D" w:rsidP="0040049D">
      <w:pPr>
        <w:pStyle w:val="ListParagraph"/>
        <w:numPr>
          <w:ilvl w:val="0"/>
          <w:numId w:val="12"/>
        </w:numPr>
        <w:rPr>
          <w:ins w:id="1496" w:author="Ilkka Rinne" w:date="2021-05-24T16:18:00Z"/>
          <w:lang w:eastAsia="ja-JP"/>
        </w:rPr>
      </w:pPr>
      <w:ins w:id="1497" w:author="Ilkka Rinne" w:date="2021-05-24T15:55:00Z">
        <w:r>
          <w:rPr>
            <w:lang w:eastAsia="ja-JP"/>
          </w:rPr>
          <w:t>result (Range): Any [1]</w:t>
        </w:r>
      </w:ins>
    </w:p>
    <w:p w14:paraId="1429B7C2" w14:textId="77777777" w:rsidR="00E848A0" w:rsidRDefault="0040049D" w:rsidP="0040049D">
      <w:pPr>
        <w:pStyle w:val="ListParagraph"/>
        <w:numPr>
          <w:ilvl w:val="0"/>
          <w:numId w:val="12"/>
        </w:numPr>
        <w:rPr>
          <w:ins w:id="1498" w:author="Ilkka Rinne" w:date="2021-05-24T16:18:00Z"/>
          <w:lang w:eastAsia="ja-JP"/>
        </w:rPr>
      </w:pPr>
      <w:proofErr w:type="spellStart"/>
      <w:ins w:id="1499" w:author="Ilkka Rinne" w:date="2021-05-24T15:55:00Z">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[0..*]</w:t>
        </w:r>
      </w:ins>
    </w:p>
    <w:p w14:paraId="5842D310" w14:textId="77777777" w:rsidR="00E848A0" w:rsidRDefault="0040049D" w:rsidP="0040049D">
      <w:pPr>
        <w:pStyle w:val="ListParagraph"/>
        <w:numPr>
          <w:ilvl w:val="0"/>
          <w:numId w:val="12"/>
        </w:numPr>
        <w:rPr>
          <w:ins w:id="1500" w:author="Ilkka Rinne" w:date="2021-05-24T16:18:00Z"/>
          <w:lang w:eastAsia="ja-JP"/>
        </w:rPr>
      </w:pPr>
      <w:ins w:id="1501"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750AEA64" w14:textId="77777777" w:rsidR="00E848A0" w:rsidRDefault="0040049D" w:rsidP="0040049D">
      <w:pPr>
        <w:pStyle w:val="ListParagraph"/>
        <w:numPr>
          <w:ilvl w:val="0"/>
          <w:numId w:val="12"/>
        </w:numPr>
        <w:rPr>
          <w:ins w:id="1502" w:author="Ilkka Rinne" w:date="2021-05-24T16:18:00Z"/>
          <w:lang w:eastAsia="ja-JP"/>
        </w:rPr>
      </w:pPr>
      <w:proofErr w:type="spellStart"/>
      <w:ins w:id="1503"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[0..1]</w:t>
        </w:r>
      </w:ins>
    </w:p>
    <w:p w14:paraId="619BF5E0" w14:textId="31C8370F" w:rsidR="0040049D" w:rsidRDefault="0040049D">
      <w:pPr>
        <w:pStyle w:val="ListParagraph"/>
        <w:numPr>
          <w:ilvl w:val="0"/>
          <w:numId w:val="12"/>
        </w:numPr>
        <w:rPr>
          <w:ins w:id="1504" w:author="Ilkka Rinne" w:date="2021-05-24T15:55:00Z"/>
          <w:lang w:eastAsia="ja-JP"/>
        </w:rPr>
        <w:pPrChange w:id="1505" w:author="Ilkka Rinne" w:date="2021-05-24T16:18:00Z">
          <w:pPr/>
        </w:pPrChange>
      </w:pPr>
      <w:proofErr w:type="spellStart"/>
      <w:ins w:id="1506"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ins>
    </w:p>
    <w:p w14:paraId="37348444" w14:textId="77777777" w:rsidR="0040049D" w:rsidRDefault="0040049D" w:rsidP="0040049D">
      <w:pPr>
        <w:rPr>
          <w:ins w:id="1507" w:author="Ilkka Rinne" w:date="2021-05-24T15:55:00Z"/>
          <w:lang w:eastAsia="ja-JP"/>
        </w:rPr>
      </w:pPr>
      <w:proofErr w:type="spellStart"/>
      <w:ins w:id="1508" w:author="Ilkka Rinne" w:date="2021-05-24T15:55:00Z">
        <w:r>
          <w:rPr>
            <w:lang w:eastAsia="ja-JP"/>
          </w:rPr>
          <w:t>OM_Observation</w:t>
        </w:r>
        <w:proofErr w:type="spellEnd"/>
        <w:r>
          <w:rPr>
            <w:lang w:eastAsia="ja-JP"/>
          </w:rPr>
          <w:t xml:space="preserve"> had the following constraints:</w:t>
        </w:r>
      </w:ins>
    </w:p>
    <w:p w14:paraId="29A4936A" w14:textId="1760EF0D" w:rsidR="00E848A0" w:rsidRDefault="0040049D" w:rsidP="0040049D">
      <w:pPr>
        <w:pStyle w:val="ListParagraph"/>
        <w:numPr>
          <w:ilvl w:val="0"/>
          <w:numId w:val="12"/>
        </w:numPr>
        <w:rPr>
          <w:ins w:id="1509" w:author="Ilkka Rinne" w:date="2021-05-24T16:18:00Z"/>
          <w:lang w:eastAsia="ja-JP"/>
        </w:rPr>
      </w:pPr>
      <w:ins w:id="1510" w:author="Ilkka Rinne" w:date="2021-05-24T15:55:00Z">
        <w:r>
          <w:rPr>
            <w:lang w:eastAsia="ja-JP"/>
          </w:rPr>
          <w:t>a parameter.name shall not appear more than once</w:t>
        </w:r>
      </w:ins>
    </w:p>
    <w:p w14:paraId="37CD9FD2" w14:textId="233084BC" w:rsidR="00E848A0" w:rsidRDefault="0040049D" w:rsidP="0040049D">
      <w:pPr>
        <w:pStyle w:val="ListParagraph"/>
        <w:numPr>
          <w:ilvl w:val="0"/>
          <w:numId w:val="12"/>
        </w:numPr>
        <w:rPr>
          <w:ins w:id="1511" w:author="Ilkka Rinne" w:date="2021-05-24T16:18:00Z"/>
          <w:lang w:eastAsia="ja-JP"/>
        </w:rPr>
      </w:pPr>
      <w:proofErr w:type="spellStart"/>
      <w:ins w:id="1512" w:author="Ilkka Rinne" w:date="2021-05-24T15:55:00Z">
        <w:r>
          <w:rPr>
            <w:lang w:eastAsia="ja-JP"/>
          </w:rPr>
          <w:t>observedProperty</w:t>
        </w:r>
        <w:proofErr w:type="spellEnd"/>
        <w:r>
          <w:rPr>
            <w:lang w:eastAsia="ja-JP"/>
          </w:rPr>
          <w:t xml:space="preserve"> shall be a phenomenon associated with the feature of interest</w:t>
        </w:r>
      </w:ins>
    </w:p>
    <w:p w14:paraId="2B8B89C1" w14:textId="77777777" w:rsidR="00E848A0" w:rsidRDefault="0040049D" w:rsidP="0040049D">
      <w:pPr>
        <w:pStyle w:val="ListParagraph"/>
        <w:numPr>
          <w:ilvl w:val="0"/>
          <w:numId w:val="12"/>
        </w:numPr>
        <w:rPr>
          <w:ins w:id="1513" w:author="Ilkka Rinne" w:date="2021-05-24T16:18:00Z"/>
          <w:lang w:eastAsia="ja-JP"/>
        </w:rPr>
      </w:pPr>
      <w:ins w:id="1514" w:author="Ilkka Rinne" w:date="2021-05-24T15:55:00Z">
        <w:r>
          <w:rPr>
            <w:lang w:eastAsia="ja-JP"/>
          </w:rPr>
          <w:t xml:space="preserve">procedure shall be suitable for </w:t>
        </w:r>
        <w:proofErr w:type="spellStart"/>
        <w:r>
          <w:rPr>
            <w:lang w:eastAsia="ja-JP"/>
          </w:rPr>
          <w:t>observedProperty</w:t>
        </w:r>
      </w:ins>
      <w:proofErr w:type="spellEnd"/>
    </w:p>
    <w:p w14:paraId="2188208B" w14:textId="00265E08" w:rsidR="0040049D" w:rsidRDefault="0040049D">
      <w:pPr>
        <w:pStyle w:val="ListParagraph"/>
        <w:numPr>
          <w:ilvl w:val="0"/>
          <w:numId w:val="12"/>
        </w:numPr>
        <w:rPr>
          <w:ins w:id="1515" w:author="Ilkka Rinne" w:date="2021-05-24T15:55:00Z"/>
          <w:lang w:eastAsia="ja-JP"/>
        </w:rPr>
        <w:pPrChange w:id="1516" w:author="Ilkka Rinne" w:date="2021-05-24T16:18:00Z">
          <w:pPr/>
        </w:pPrChange>
      </w:pPr>
      <w:ins w:id="1517" w:author="Ilkka Rinne" w:date="2021-05-24T15:55:00Z">
        <w:r>
          <w:rPr>
            <w:lang w:eastAsia="ja-JP"/>
          </w:rPr>
          <w:t xml:space="preserve">result type shall be suitable for </w:t>
        </w:r>
        <w:proofErr w:type="spellStart"/>
        <w:r>
          <w:rPr>
            <w:lang w:eastAsia="ja-JP"/>
          </w:rPr>
          <w:t>observedProperty</w:t>
        </w:r>
        <w:proofErr w:type="spellEnd"/>
      </w:ins>
    </w:p>
    <w:p w14:paraId="7E55457D" w14:textId="77777777" w:rsidR="0040049D" w:rsidRDefault="0040049D">
      <w:pPr>
        <w:pStyle w:val="a3"/>
        <w:rPr>
          <w:ins w:id="1518" w:author="Ilkka Rinne" w:date="2021-05-24T15:55:00Z"/>
        </w:rPr>
        <w:pPrChange w:id="1519" w:author="Ilkka Rinne" w:date="2021-05-24T15:59:00Z">
          <w:pPr/>
        </w:pPrChange>
      </w:pPr>
      <w:ins w:id="1520" w:author="Ilkka Rinne" w:date="2021-05-24T15:55:00Z">
        <w:r>
          <w:t>Observation in Edition 2</w:t>
        </w:r>
      </w:ins>
    </w:p>
    <w:p w14:paraId="2857DA2D" w14:textId="77777777" w:rsidR="0040049D" w:rsidRDefault="0040049D" w:rsidP="0040049D">
      <w:pPr>
        <w:rPr>
          <w:ins w:id="1521" w:author="Ilkka Rinne" w:date="2021-05-24T15:55:00Z"/>
          <w:lang w:eastAsia="ja-JP"/>
        </w:rPr>
      </w:pPr>
      <w:ins w:id="1522" w:author="Ilkka Rinne" w:date="2021-05-24T15:55:00Z">
        <w:r>
          <w:rPr>
            <w:lang w:eastAsia="ja-JP"/>
          </w:rPr>
          <w:t>In Edition 2 Observation concept is modelled using one interface and three classes:</w:t>
        </w:r>
      </w:ins>
    </w:p>
    <w:p w14:paraId="11BB9A55" w14:textId="77777777" w:rsidR="00E848A0" w:rsidRDefault="0040049D" w:rsidP="0040049D">
      <w:pPr>
        <w:pStyle w:val="ListParagraph"/>
        <w:numPr>
          <w:ilvl w:val="0"/>
          <w:numId w:val="12"/>
        </w:numPr>
        <w:rPr>
          <w:ins w:id="1523" w:author="Ilkka Rinne" w:date="2021-05-24T16:19:00Z"/>
          <w:lang w:eastAsia="ja-JP"/>
        </w:rPr>
      </w:pPr>
      <w:ins w:id="1524" w:author="Ilkka Rinne" w:date="2021-05-24T15:55:00Z">
        <w:r>
          <w:rPr>
            <w:lang w:eastAsia="ja-JP"/>
          </w:rPr>
          <w:t>Observation interface in the Conceptual Observation schema package,</w:t>
        </w:r>
      </w:ins>
    </w:p>
    <w:p w14:paraId="771A4446" w14:textId="77777777" w:rsidR="00E848A0" w:rsidRDefault="0040049D" w:rsidP="0040049D">
      <w:pPr>
        <w:pStyle w:val="ListParagraph"/>
        <w:numPr>
          <w:ilvl w:val="0"/>
          <w:numId w:val="12"/>
        </w:numPr>
        <w:rPr>
          <w:ins w:id="1525" w:author="Ilkka Rinne" w:date="2021-05-24T16:19:00Z"/>
          <w:lang w:eastAsia="ja-JP"/>
        </w:rPr>
      </w:pPr>
      <w:proofErr w:type="spellStart"/>
      <w:ins w:id="1526" w:author="Ilkka Rinne" w:date="2021-05-24T15:55:00Z">
        <w:r>
          <w:rPr>
            <w:lang w:eastAsia="ja-JP"/>
          </w:rPr>
          <w:t>AbstractObservationCharacteristics</w:t>
        </w:r>
        <w:proofErr w:type="spellEnd"/>
        <w:r>
          <w:rPr>
            <w:lang w:eastAsia="ja-JP"/>
          </w:rPr>
          <w:t xml:space="preserve"> in the Abstract Observation core package.</w:t>
        </w:r>
      </w:ins>
    </w:p>
    <w:p w14:paraId="63BA546F" w14:textId="7E461763" w:rsidR="00E848A0" w:rsidRDefault="0040049D" w:rsidP="0040049D">
      <w:pPr>
        <w:pStyle w:val="ListParagraph"/>
        <w:numPr>
          <w:ilvl w:val="0"/>
          <w:numId w:val="12"/>
        </w:numPr>
        <w:rPr>
          <w:ins w:id="1527" w:author="Ilkka Rinne" w:date="2021-05-24T16:19:00Z"/>
          <w:lang w:eastAsia="ja-JP"/>
        </w:rPr>
      </w:pPr>
      <w:proofErr w:type="spellStart"/>
      <w:ins w:id="1528" w:author="Ilkka Rinne" w:date="2021-05-24T15:55:00Z">
        <w:r>
          <w:rPr>
            <w:lang w:eastAsia="ja-JP"/>
          </w:rPr>
          <w:t>AbstractObservation</w:t>
        </w:r>
        <w:proofErr w:type="spellEnd"/>
        <w:r>
          <w:rPr>
            <w:lang w:eastAsia="ja-JP"/>
          </w:rPr>
          <w:t xml:space="preserve"> class in the Abstract Observation core package, and</w:t>
        </w:r>
      </w:ins>
    </w:p>
    <w:p w14:paraId="50EAFC6B" w14:textId="79BDDC3A" w:rsidR="0040049D" w:rsidRDefault="0040049D">
      <w:pPr>
        <w:pStyle w:val="ListParagraph"/>
        <w:numPr>
          <w:ilvl w:val="0"/>
          <w:numId w:val="12"/>
        </w:numPr>
        <w:rPr>
          <w:ins w:id="1529" w:author="Ilkka Rinne" w:date="2021-05-24T15:55:00Z"/>
          <w:lang w:eastAsia="ja-JP"/>
        </w:rPr>
        <w:pPrChange w:id="1530" w:author="Ilkka Rinne" w:date="2021-05-24T16:19:00Z">
          <w:pPr/>
        </w:pPrChange>
      </w:pPr>
      <w:ins w:id="1531" w:author="Ilkka Rinne" w:date="2021-05-24T15:55:00Z">
        <w:r>
          <w:rPr>
            <w:lang w:eastAsia="ja-JP"/>
          </w:rPr>
          <w:t>Observation class in the Basic Observations package.</w:t>
        </w:r>
      </w:ins>
    </w:p>
    <w:p w14:paraId="61E26F88" w14:textId="77777777" w:rsidR="0040049D" w:rsidRDefault="0040049D" w:rsidP="0040049D">
      <w:pPr>
        <w:rPr>
          <w:ins w:id="1532" w:author="Ilkka Rinne" w:date="2021-05-24T15:55:00Z"/>
          <w:lang w:eastAsia="ja-JP"/>
        </w:rPr>
      </w:pPr>
      <w:ins w:id="1533" w:author="Ilkka Rinne" w:date="2021-05-24T15:55:00Z">
        <w:r>
          <w:rPr>
            <w:lang w:eastAsia="ja-JP"/>
          </w:rPr>
          <w:t>The Observation interface is defined as follows:</w:t>
        </w:r>
      </w:ins>
    </w:p>
    <w:p w14:paraId="412A6492" w14:textId="03B68D04" w:rsidR="0040049D" w:rsidRDefault="0040049D">
      <w:pPr>
        <w:ind w:left="403"/>
        <w:rPr>
          <w:ins w:id="1534" w:author="Ilkka Rinne" w:date="2021-05-24T15:55:00Z"/>
          <w:lang w:eastAsia="ja-JP"/>
        </w:rPr>
        <w:pPrChange w:id="1535" w:author="Ilkka Rinne" w:date="2021-05-24T16:19:00Z">
          <w:pPr/>
        </w:pPrChange>
      </w:pPr>
      <w:ins w:id="1536" w:author="Ilkka Rinne" w:date="2021-05-24T15:55:00Z">
        <w:r>
          <w:rPr>
            <w:lang w:eastAsia="ja-JP"/>
          </w:rPr>
          <w:t>"an act carried out by an observer to determine the value of an observable property of an object (feature of interest) by using a procedure; the value is provided as the result."</w:t>
        </w:r>
      </w:ins>
    </w:p>
    <w:p w14:paraId="12610763" w14:textId="77777777" w:rsidR="0040049D" w:rsidRDefault="0040049D" w:rsidP="0040049D">
      <w:pPr>
        <w:rPr>
          <w:ins w:id="1537" w:author="Ilkka Rinne" w:date="2021-05-24T15:55:00Z"/>
          <w:lang w:eastAsia="ja-JP"/>
        </w:rPr>
      </w:pPr>
      <w:ins w:id="1538" w:author="Ilkka Rinne" w:date="2021-05-24T15:55:00Z">
        <w:r>
          <w:rPr>
            <w:lang w:eastAsia="ja-JP"/>
          </w:rPr>
          <w:t>It has the following attributes, associations and cardinalities:</w:t>
        </w:r>
      </w:ins>
    </w:p>
    <w:p w14:paraId="3862A7CC" w14:textId="77777777" w:rsidR="00E848A0" w:rsidRDefault="0040049D" w:rsidP="0040049D">
      <w:pPr>
        <w:pStyle w:val="ListParagraph"/>
        <w:numPr>
          <w:ilvl w:val="0"/>
          <w:numId w:val="12"/>
        </w:numPr>
        <w:rPr>
          <w:ins w:id="1539" w:author="Ilkka Rinne" w:date="2021-05-24T16:19:00Z"/>
          <w:lang w:eastAsia="ja-JP"/>
        </w:rPr>
      </w:pPr>
      <w:proofErr w:type="spellStart"/>
      <w:ins w:id="1540" w:author="Ilkka Rinne" w:date="2021-05-24T15:55:00Z">
        <w:r>
          <w:rPr>
            <w:lang w:eastAsia="ja-JP"/>
          </w:rPr>
          <w:t>featureOfInterest</w:t>
        </w:r>
        <w:proofErr w:type="spellEnd"/>
        <w:r>
          <w:rPr>
            <w:lang w:eastAsia="ja-JP"/>
          </w:rPr>
          <w:t xml:space="preserve"> (Domain): Any [1..*]</w:t>
        </w:r>
      </w:ins>
    </w:p>
    <w:p w14:paraId="006995B1" w14:textId="77777777" w:rsidR="00E848A0" w:rsidRDefault="0040049D" w:rsidP="0040049D">
      <w:pPr>
        <w:pStyle w:val="ListParagraph"/>
        <w:numPr>
          <w:ilvl w:val="0"/>
          <w:numId w:val="12"/>
        </w:numPr>
        <w:rPr>
          <w:ins w:id="1541" w:author="Ilkka Rinne" w:date="2021-05-24T16:19:00Z"/>
          <w:lang w:eastAsia="ja-JP"/>
        </w:rPr>
      </w:pPr>
      <w:proofErr w:type="spellStart"/>
      <w:ins w:id="1542" w:author="Ilkka Rinne" w:date="2021-05-24T15:55:00Z">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ins>
    </w:p>
    <w:p w14:paraId="3867A4FA" w14:textId="77777777" w:rsidR="00E848A0" w:rsidRDefault="0040049D" w:rsidP="0040049D">
      <w:pPr>
        <w:pStyle w:val="ListParagraph"/>
        <w:numPr>
          <w:ilvl w:val="0"/>
          <w:numId w:val="12"/>
        </w:numPr>
        <w:rPr>
          <w:ins w:id="1543" w:author="Ilkka Rinne" w:date="2021-05-24T16:19:00Z"/>
          <w:lang w:eastAsia="ja-JP"/>
        </w:rPr>
      </w:pPr>
      <w:proofErr w:type="spellStart"/>
      <w:ins w:id="1544" w:author="Ilkka Rinne" w:date="2021-05-24T15:55:00Z">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ins>
    </w:p>
    <w:p w14:paraId="20C05890" w14:textId="77777777" w:rsidR="00E848A0" w:rsidRDefault="0040049D" w:rsidP="0040049D">
      <w:pPr>
        <w:pStyle w:val="ListParagraph"/>
        <w:numPr>
          <w:ilvl w:val="0"/>
          <w:numId w:val="12"/>
        </w:numPr>
        <w:rPr>
          <w:ins w:id="1545" w:author="Ilkka Rinne" w:date="2021-05-24T16:19:00Z"/>
          <w:lang w:eastAsia="ja-JP"/>
        </w:rPr>
      </w:pPr>
      <w:ins w:id="1546" w:author="Ilkka Rinne" w:date="2021-05-24T15:55:00Z">
        <w:r>
          <w:rPr>
            <w:lang w:eastAsia="ja-JP"/>
          </w:rPr>
          <w:t>observer: Observer [0..*]</w:t>
        </w:r>
      </w:ins>
    </w:p>
    <w:p w14:paraId="17108D99" w14:textId="77777777" w:rsidR="00E848A0" w:rsidRDefault="0040049D" w:rsidP="0040049D">
      <w:pPr>
        <w:pStyle w:val="ListParagraph"/>
        <w:numPr>
          <w:ilvl w:val="0"/>
          <w:numId w:val="12"/>
        </w:numPr>
        <w:rPr>
          <w:ins w:id="1547" w:author="Ilkka Rinne" w:date="2021-05-24T16:19:00Z"/>
          <w:lang w:eastAsia="ja-JP"/>
        </w:rPr>
      </w:pPr>
      <w:ins w:id="1548" w:author="Ilkka Rinne" w:date="2021-05-24T15:55:00Z">
        <w:r>
          <w:rPr>
            <w:lang w:eastAsia="ja-JP"/>
          </w:rPr>
          <w:t>host: Host [0..*]</w:t>
        </w:r>
      </w:ins>
    </w:p>
    <w:p w14:paraId="5F89673B" w14:textId="354A3AC5" w:rsidR="00E848A0" w:rsidRDefault="0040049D" w:rsidP="0040049D">
      <w:pPr>
        <w:pStyle w:val="ListParagraph"/>
        <w:numPr>
          <w:ilvl w:val="0"/>
          <w:numId w:val="12"/>
        </w:numPr>
        <w:rPr>
          <w:ins w:id="1549" w:author="Ilkka Rinne" w:date="2021-05-24T16:20:00Z"/>
          <w:lang w:eastAsia="ja-JP"/>
        </w:rPr>
      </w:pPr>
      <w:proofErr w:type="spellStart"/>
      <w:ins w:id="1550"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ins w:id="1551" w:author="Ilkka Rinne" w:date="2021-05-24T16:20:00Z">
        <w:r w:rsidR="00E848A0">
          <w:rPr>
            <w:lang w:eastAsia="ja-JP"/>
          </w:rPr>
          <w:t>]</w:t>
        </w:r>
      </w:ins>
    </w:p>
    <w:p w14:paraId="3711D70C" w14:textId="77777777" w:rsidR="00E848A0" w:rsidRDefault="0040049D" w:rsidP="0040049D">
      <w:pPr>
        <w:pStyle w:val="ListParagraph"/>
        <w:numPr>
          <w:ilvl w:val="0"/>
          <w:numId w:val="12"/>
        </w:numPr>
        <w:rPr>
          <w:ins w:id="1552" w:author="Ilkka Rinne" w:date="2021-05-24T16:20:00Z"/>
          <w:lang w:eastAsia="ja-JP"/>
        </w:rPr>
      </w:pPr>
      <w:proofErr w:type="spellStart"/>
      <w:ins w:id="1553"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ins>
    </w:p>
    <w:p w14:paraId="605941F2" w14:textId="77777777" w:rsidR="00E848A0" w:rsidRDefault="0040049D" w:rsidP="0040049D">
      <w:pPr>
        <w:pStyle w:val="ListParagraph"/>
        <w:numPr>
          <w:ilvl w:val="0"/>
          <w:numId w:val="12"/>
        </w:numPr>
        <w:rPr>
          <w:ins w:id="1554" w:author="Ilkka Rinne" w:date="2021-05-24T16:20:00Z"/>
          <w:lang w:eastAsia="ja-JP"/>
        </w:rPr>
      </w:pPr>
      <w:ins w:id="1555" w:author="Ilkka Rinne" w:date="2021-05-24T15:55:00Z">
        <w:r>
          <w:rPr>
            <w:lang w:eastAsia="ja-JP"/>
          </w:rPr>
          <w:t>result (Range): Any [1]</w:t>
        </w:r>
      </w:ins>
    </w:p>
    <w:p w14:paraId="39570B10" w14:textId="77777777" w:rsidR="00E848A0" w:rsidRDefault="0040049D" w:rsidP="0040049D">
      <w:pPr>
        <w:pStyle w:val="ListParagraph"/>
        <w:numPr>
          <w:ilvl w:val="0"/>
          <w:numId w:val="12"/>
        </w:numPr>
        <w:rPr>
          <w:ins w:id="1556" w:author="Ilkka Rinne" w:date="2021-05-24T16:20:00Z"/>
          <w:lang w:eastAsia="ja-JP"/>
        </w:rPr>
      </w:pPr>
      <w:proofErr w:type="spellStart"/>
      <w:ins w:id="1557"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ins>
    </w:p>
    <w:p w14:paraId="01A6C8DA" w14:textId="62FA0E31" w:rsidR="0040049D" w:rsidRDefault="0040049D">
      <w:pPr>
        <w:pStyle w:val="ListParagraph"/>
        <w:numPr>
          <w:ilvl w:val="0"/>
          <w:numId w:val="12"/>
        </w:numPr>
        <w:rPr>
          <w:ins w:id="1558" w:author="Ilkka Rinne" w:date="2021-05-24T15:55:00Z"/>
          <w:lang w:eastAsia="ja-JP"/>
        </w:rPr>
        <w:pPrChange w:id="1559" w:author="Ilkka Rinne" w:date="2021-05-24T16:20:00Z">
          <w:pPr/>
        </w:pPrChange>
      </w:pPr>
      <w:proofErr w:type="spellStart"/>
      <w:ins w:id="1560" w:author="Ilkka Rinne" w:date="2021-05-24T15:55:00Z">
        <w:r>
          <w:rPr>
            <w:lang w:eastAsia="ja-JP"/>
          </w:rPr>
          <w:t>relatedObservation</w:t>
        </w:r>
        <w:proofErr w:type="spellEnd"/>
        <w:r>
          <w:rPr>
            <w:lang w:eastAsia="ja-JP"/>
          </w:rPr>
          <w:t>: Observation [0..*]</w:t>
        </w:r>
      </w:ins>
    </w:p>
    <w:p w14:paraId="7673FF7A" w14:textId="77777777" w:rsidR="0040049D" w:rsidRDefault="0040049D" w:rsidP="0040049D">
      <w:pPr>
        <w:rPr>
          <w:ins w:id="1561" w:author="Ilkka Rinne" w:date="2021-05-24T15:55:00Z"/>
          <w:lang w:eastAsia="ja-JP"/>
        </w:rPr>
      </w:pPr>
      <w:ins w:id="1562" w:author="Ilkka Rinne" w:date="2021-05-24T15:55:00Z">
        <w:r>
          <w:rPr>
            <w:lang w:eastAsia="ja-JP"/>
          </w:rPr>
          <w:t>The Observation interface contains the following constraints:</w:t>
        </w:r>
      </w:ins>
    </w:p>
    <w:p w14:paraId="453E76D3" w14:textId="77777777" w:rsidR="00E848A0" w:rsidRDefault="0040049D" w:rsidP="0040049D">
      <w:pPr>
        <w:pStyle w:val="ListParagraph"/>
        <w:numPr>
          <w:ilvl w:val="0"/>
          <w:numId w:val="12"/>
        </w:numPr>
        <w:rPr>
          <w:ins w:id="1563" w:author="Ilkka Rinne" w:date="2021-05-24T16:20:00Z"/>
          <w:lang w:eastAsia="ja-JP"/>
        </w:rPr>
      </w:pPr>
      <w:ins w:id="1564" w:author="Ilkka Rinne" w:date="2021-05-24T15:55:00Z">
        <w:r>
          <w:rPr>
            <w:lang w:eastAsia="ja-JP"/>
          </w:rPr>
          <w:t xml:space="preserve">at least one of either observer or host should be provided </w:t>
        </w:r>
      </w:ins>
    </w:p>
    <w:p w14:paraId="0B42795A" w14:textId="77777777" w:rsidR="00E848A0" w:rsidRDefault="0040049D" w:rsidP="0040049D">
      <w:pPr>
        <w:pStyle w:val="ListParagraph"/>
        <w:numPr>
          <w:ilvl w:val="0"/>
          <w:numId w:val="12"/>
        </w:numPr>
        <w:rPr>
          <w:ins w:id="1565" w:author="Ilkka Rinne" w:date="2021-05-24T16:20:00Z"/>
          <w:lang w:eastAsia="ja-JP"/>
        </w:rPr>
      </w:pPr>
      <w:proofErr w:type="spellStart"/>
      <w:ins w:id="1566"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ins>
    </w:p>
    <w:p w14:paraId="12E7B72B" w14:textId="77777777" w:rsidR="00E848A0" w:rsidRDefault="0040049D" w:rsidP="0040049D">
      <w:pPr>
        <w:pStyle w:val="ListParagraph"/>
        <w:numPr>
          <w:ilvl w:val="0"/>
          <w:numId w:val="12"/>
        </w:numPr>
        <w:rPr>
          <w:ins w:id="1567" w:author="Ilkka Rinne" w:date="2021-05-24T16:20:00Z"/>
          <w:lang w:eastAsia="ja-JP"/>
        </w:rPr>
      </w:pPr>
      <w:ins w:id="1568" w:author="Ilkka Rinne" w:date="2021-05-24T15:55:00Z">
        <w:r>
          <w:rPr>
            <w:lang w:eastAsia="ja-JP"/>
          </w:rPr>
          <w:t xml:space="preserve">procedure should be suitable for the associated </w:t>
        </w:r>
        <w:proofErr w:type="spellStart"/>
        <w:r>
          <w:rPr>
            <w:lang w:eastAsia="ja-JP"/>
          </w:rPr>
          <w:t>observedProperty</w:t>
        </w:r>
      </w:ins>
      <w:proofErr w:type="spellEnd"/>
    </w:p>
    <w:p w14:paraId="2947E503" w14:textId="5E6A9D66" w:rsidR="0040049D" w:rsidRDefault="00E848A0">
      <w:pPr>
        <w:pStyle w:val="ListParagraph"/>
        <w:numPr>
          <w:ilvl w:val="0"/>
          <w:numId w:val="12"/>
        </w:numPr>
        <w:rPr>
          <w:ins w:id="1569" w:author="Ilkka Rinne" w:date="2021-05-24T15:55:00Z"/>
          <w:lang w:eastAsia="ja-JP"/>
        </w:rPr>
        <w:pPrChange w:id="1570" w:author="Ilkka Rinne" w:date="2021-05-24T16:20:00Z">
          <w:pPr/>
        </w:pPrChange>
      </w:pPr>
      <w:ins w:id="1571" w:author="Ilkka Rinne" w:date="2021-05-24T16:20:00Z">
        <w:r>
          <w:rPr>
            <w:lang w:eastAsia="ja-JP"/>
          </w:rPr>
          <w:lastRenderedPageBreak/>
          <w:t>r</w:t>
        </w:r>
      </w:ins>
      <w:ins w:id="1572" w:author="Ilkka Rinne" w:date="2021-05-24T15:55:00Z">
        <w:r w:rsidR="0040049D">
          <w:rPr>
            <w:lang w:eastAsia="ja-JP"/>
          </w:rPr>
          <w:t xml:space="preserve">esult type should be suitable for the associated </w:t>
        </w:r>
        <w:proofErr w:type="spellStart"/>
        <w:r w:rsidR="0040049D">
          <w:rPr>
            <w:lang w:eastAsia="ja-JP"/>
          </w:rPr>
          <w:t>observedProperty</w:t>
        </w:r>
        <w:proofErr w:type="spellEnd"/>
      </w:ins>
    </w:p>
    <w:p w14:paraId="46295A30" w14:textId="77777777" w:rsidR="0040049D" w:rsidRDefault="0040049D" w:rsidP="0040049D">
      <w:pPr>
        <w:rPr>
          <w:ins w:id="1573" w:author="Ilkka Rinne" w:date="2021-05-24T15:55:00Z"/>
          <w:lang w:eastAsia="ja-JP"/>
        </w:rPr>
      </w:pPr>
    </w:p>
    <w:p w14:paraId="2FBFD4E5" w14:textId="7F62B539" w:rsidR="0040049D" w:rsidRDefault="0040049D" w:rsidP="0040049D">
      <w:pPr>
        <w:rPr>
          <w:ins w:id="1574" w:author="Ilkka Rinne" w:date="2021-05-24T15:55:00Z"/>
          <w:lang w:eastAsia="ja-JP"/>
        </w:rPr>
      </w:pPr>
      <w:ins w:id="1575" w:author="Ilkka Rinne" w:date="2021-05-24T15:55:00Z">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w:t>
        </w:r>
        <w:proofErr w:type="spellStart"/>
        <w:r>
          <w:rPr>
            <w:lang w:eastAsia="ja-JP"/>
          </w:rPr>
          <w:t>AbstractObservationCharacteristics</w:t>
        </w:r>
        <w:proofErr w:type="spellEnd"/>
        <w:r>
          <w:rPr>
            <w:lang w:eastAsia="ja-JP"/>
          </w:rPr>
          <w:t xml:space="preserve"> has been relaxed to 0..*. </w:t>
        </w:r>
      </w:ins>
    </w:p>
    <w:p w14:paraId="6D573087" w14:textId="77777777" w:rsidR="0040049D" w:rsidRDefault="0040049D" w:rsidP="0040049D">
      <w:pPr>
        <w:rPr>
          <w:ins w:id="1576" w:author="Ilkka Rinne" w:date="2021-05-24T15:55:00Z"/>
          <w:lang w:eastAsia="ja-JP"/>
        </w:rPr>
      </w:pPr>
      <w:proofErr w:type="spellStart"/>
      <w:ins w:id="1577" w:author="Ilkka Rinne" w:date="2021-05-24T15:55:00Z">
        <w:r>
          <w:rPr>
            <w:lang w:eastAsia="ja-JP"/>
          </w:rPr>
          <w:t>AbstractObservationCharacteristics</w:t>
        </w:r>
        <w:proofErr w:type="spellEnd"/>
        <w:r>
          <w:rPr>
            <w:lang w:eastAsia="ja-JP"/>
          </w:rPr>
          <w:t xml:space="preserve"> class has the following attributes, associations and cardinalities:</w:t>
        </w:r>
      </w:ins>
    </w:p>
    <w:p w14:paraId="502D7C80" w14:textId="77777777" w:rsidR="00E848A0" w:rsidRDefault="0040049D" w:rsidP="0040049D">
      <w:pPr>
        <w:pStyle w:val="ListParagraph"/>
        <w:numPr>
          <w:ilvl w:val="0"/>
          <w:numId w:val="12"/>
        </w:numPr>
        <w:rPr>
          <w:ins w:id="1578" w:author="Ilkka Rinne" w:date="2021-05-24T16:21:00Z"/>
          <w:lang w:eastAsia="ja-JP"/>
        </w:rPr>
      </w:pPr>
      <w:proofErr w:type="spellStart"/>
      <w:ins w:id="1579" w:author="Ilkka Rinne" w:date="2021-05-24T15:55:00Z">
        <w:r>
          <w:rPr>
            <w:lang w:eastAsia="ja-JP"/>
          </w:rPr>
          <w:t>ultimateFeatureOfInterest</w:t>
        </w:r>
        <w:proofErr w:type="spellEnd"/>
        <w:r>
          <w:rPr>
            <w:lang w:eastAsia="ja-JP"/>
          </w:rPr>
          <w:t xml:space="preserve"> (Domain): Any [0..*]</w:t>
        </w:r>
      </w:ins>
    </w:p>
    <w:p w14:paraId="5801E373" w14:textId="77777777" w:rsidR="00E848A0" w:rsidRDefault="0040049D" w:rsidP="0040049D">
      <w:pPr>
        <w:pStyle w:val="ListParagraph"/>
        <w:numPr>
          <w:ilvl w:val="0"/>
          <w:numId w:val="12"/>
        </w:numPr>
        <w:rPr>
          <w:ins w:id="1580" w:author="Ilkka Rinne" w:date="2021-05-24T16:21:00Z"/>
          <w:lang w:eastAsia="ja-JP"/>
        </w:rPr>
      </w:pPr>
      <w:proofErr w:type="spellStart"/>
      <w:ins w:id="1581" w:author="Ilkka Rinne" w:date="2021-05-24T15:55:00Z">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[0..*]</w:t>
        </w:r>
      </w:ins>
    </w:p>
    <w:p w14:paraId="5047DD3C" w14:textId="77777777" w:rsidR="00E848A0" w:rsidRDefault="0040049D" w:rsidP="0040049D">
      <w:pPr>
        <w:pStyle w:val="ListParagraph"/>
        <w:numPr>
          <w:ilvl w:val="0"/>
          <w:numId w:val="12"/>
        </w:numPr>
        <w:rPr>
          <w:ins w:id="1582" w:author="Ilkka Rinne" w:date="2021-05-24T16:21:00Z"/>
          <w:lang w:eastAsia="ja-JP"/>
        </w:rPr>
      </w:pPr>
      <w:proofErr w:type="spellStart"/>
      <w:ins w:id="1583" w:author="Ilkka Rinne" w:date="2021-05-24T15:55:00Z">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[0..*]</w:t>
        </w:r>
      </w:ins>
    </w:p>
    <w:p w14:paraId="7FDEABB4" w14:textId="77777777" w:rsidR="00E848A0" w:rsidRDefault="0040049D" w:rsidP="0040049D">
      <w:pPr>
        <w:pStyle w:val="ListParagraph"/>
        <w:numPr>
          <w:ilvl w:val="0"/>
          <w:numId w:val="12"/>
        </w:numPr>
        <w:rPr>
          <w:ins w:id="1584" w:author="Ilkka Rinne" w:date="2021-05-24T16:21:00Z"/>
          <w:lang w:eastAsia="ja-JP"/>
        </w:rPr>
      </w:pPr>
      <w:proofErr w:type="spellStart"/>
      <w:ins w:id="1585" w:author="Ilkka Rinne" w:date="2021-05-24T15:55:00Z">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[0..*]</w:t>
        </w:r>
      </w:ins>
    </w:p>
    <w:p w14:paraId="0E6BA1F2" w14:textId="77777777" w:rsidR="00E848A0" w:rsidRDefault="0040049D" w:rsidP="0040049D">
      <w:pPr>
        <w:pStyle w:val="ListParagraph"/>
        <w:numPr>
          <w:ilvl w:val="0"/>
          <w:numId w:val="12"/>
        </w:numPr>
        <w:rPr>
          <w:ins w:id="1586" w:author="Ilkka Rinne" w:date="2021-05-24T16:21:00Z"/>
          <w:lang w:eastAsia="ja-JP"/>
        </w:rPr>
      </w:pPr>
      <w:ins w:id="1587" w:author="Ilkka Rinne" w:date="2021-05-24T15:55:00Z">
        <w:r>
          <w:rPr>
            <w:lang w:eastAsia="ja-JP"/>
          </w:rPr>
          <w:t>observer: Conceptual Observation schema: Observer [0..*]</w:t>
        </w:r>
      </w:ins>
    </w:p>
    <w:p w14:paraId="55A7A8F6" w14:textId="77777777" w:rsidR="00E848A0" w:rsidRDefault="0040049D" w:rsidP="0040049D">
      <w:pPr>
        <w:pStyle w:val="ListParagraph"/>
        <w:numPr>
          <w:ilvl w:val="0"/>
          <w:numId w:val="12"/>
        </w:numPr>
        <w:rPr>
          <w:ins w:id="1588" w:author="Ilkka Rinne" w:date="2021-05-24T16:21:00Z"/>
          <w:lang w:eastAsia="ja-JP"/>
        </w:rPr>
      </w:pPr>
      <w:ins w:id="1589" w:author="Ilkka Rinne" w:date="2021-05-24T15:55:00Z">
        <w:r>
          <w:rPr>
            <w:lang w:eastAsia="ja-JP"/>
          </w:rPr>
          <w:t>host: Conceptual Observation schema: Host [0..*]</w:t>
        </w:r>
      </w:ins>
    </w:p>
    <w:p w14:paraId="44328D5A" w14:textId="77777777" w:rsidR="00E848A0" w:rsidRDefault="0040049D" w:rsidP="0040049D">
      <w:pPr>
        <w:pStyle w:val="ListParagraph"/>
        <w:numPr>
          <w:ilvl w:val="0"/>
          <w:numId w:val="12"/>
        </w:numPr>
        <w:rPr>
          <w:ins w:id="1590" w:author="Ilkka Rinne" w:date="2021-05-24T16:21:00Z"/>
          <w:lang w:eastAsia="ja-JP"/>
        </w:rPr>
      </w:pPr>
      <w:proofErr w:type="spellStart"/>
      <w:ins w:id="1591"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[0..*]</w:t>
        </w:r>
      </w:ins>
    </w:p>
    <w:p w14:paraId="4F6A05F8" w14:textId="77777777" w:rsidR="00E848A0" w:rsidRDefault="0040049D" w:rsidP="0040049D">
      <w:pPr>
        <w:pStyle w:val="ListParagraph"/>
        <w:numPr>
          <w:ilvl w:val="0"/>
          <w:numId w:val="12"/>
        </w:numPr>
        <w:rPr>
          <w:ins w:id="1592" w:author="Ilkka Rinne" w:date="2021-05-24T16:21:00Z"/>
          <w:lang w:eastAsia="ja-JP"/>
        </w:rPr>
      </w:pPr>
      <w:proofErr w:type="spellStart"/>
      <w:ins w:id="1593" w:author="Ilkka Rinne" w:date="2021-05-24T15:55:00Z">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[0..*]</w:t>
        </w:r>
      </w:ins>
    </w:p>
    <w:p w14:paraId="4E7C01DA" w14:textId="77777777" w:rsidR="00E848A0" w:rsidRDefault="0040049D" w:rsidP="0040049D">
      <w:pPr>
        <w:pStyle w:val="ListParagraph"/>
        <w:numPr>
          <w:ilvl w:val="0"/>
          <w:numId w:val="12"/>
        </w:numPr>
        <w:rPr>
          <w:ins w:id="1594" w:author="Ilkka Rinne" w:date="2021-05-24T16:21:00Z"/>
          <w:lang w:eastAsia="ja-JP"/>
        </w:rPr>
      </w:pPr>
      <w:ins w:id="1595" w:author="Ilkka Rinne" w:date="2021-05-24T15:55:00Z">
        <w:r>
          <w:rPr>
            <w:lang w:eastAsia="ja-JP"/>
          </w:rPr>
          <w:t>result (Range): Any [0..*]</w:t>
        </w:r>
      </w:ins>
    </w:p>
    <w:p w14:paraId="185A083D" w14:textId="77777777" w:rsidR="00E848A0" w:rsidRDefault="0040049D" w:rsidP="0040049D">
      <w:pPr>
        <w:pStyle w:val="ListParagraph"/>
        <w:numPr>
          <w:ilvl w:val="0"/>
          <w:numId w:val="12"/>
        </w:numPr>
        <w:rPr>
          <w:ins w:id="1596" w:author="Ilkka Rinne" w:date="2021-05-24T16:21:00Z"/>
          <w:lang w:eastAsia="ja-JP"/>
        </w:rPr>
      </w:pPr>
      <w:proofErr w:type="spellStart"/>
      <w:ins w:id="1597" w:author="Ilkka Rinne" w:date="2021-05-24T15:55:00Z">
        <w:r>
          <w:rPr>
            <w:lang w:eastAsia="ja-JP"/>
          </w:rPr>
          <w:t>resultQuality</w:t>
        </w:r>
        <w:proofErr w:type="spellEnd"/>
        <w:r>
          <w:rPr>
            <w:lang w:eastAsia="ja-JP"/>
          </w:rPr>
          <w:t>: Any [0..*]</w:t>
        </w:r>
      </w:ins>
    </w:p>
    <w:p w14:paraId="04FBD887" w14:textId="77777777" w:rsidR="00E848A0" w:rsidRDefault="0040049D" w:rsidP="0040049D">
      <w:pPr>
        <w:pStyle w:val="ListParagraph"/>
        <w:numPr>
          <w:ilvl w:val="0"/>
          <w:numId w:val="12"/>
        </w:numPr>
        <w:rPr>
          <w:ins w:id="1598" w:author="Ilkka Rinne" w:date="2021-05-24T16:21:00Z"/>
          <w:lang w:eastAsia="ja-JP"/>
        </w:rPr>
      </w:pPr>
      <w:ins w:id="1599"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195A7E7A" w14:textId="77777777" w:rsidR="00E848A0" w:rsidRDefault="0040049D" w:rsidP="0040049D">
      <w:pPr>
        <w:pStyle w:val="ListParagraph"/>
        <w:numPr>
          <w:ilvl w:val="0"/>
          <w:numId w:val="12"/>
        </w:numPr>
        <w:rPr>
          <w:ins w:id="1600" w:author="Ilkka Rinne" w:date="2021-05-24T16:21:00Z"/>
          <w:lang w:eastAsia="ja-JP"/>
        </w:rPr>
      </w:pPr>
      <w:proofErr w:type="spellStart"/>
      <w:ins w:id="1601" w:author="Ilkka Rinne" w:date="2021-05-24T15:55:00Z">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[0..*]</w:t>
        </w:r>
      </w:ins>
    </w:p>
    <w:p w14:paraId="036D6396" w14:textId="77777777" w:rsidR="00E848A0" w:rsidRDefault="0040049D" w:rsidP="0040049D">
      <w:pPr>
        <w:pStyle w:val="ListParagraph"/>
        <w:numPr>
          <w:ilvl w:val="0"/>
          <w:numId w:val="12"/>
        </w:numPr>
        <w:rPr>
          <w:ins w:id="1602" w:author="Ilkka Rinne" w:date="2021-05-24T16:22:00Z"/>
          <w:lang w:eastAsia="ja-JP"/>
        </w:rPr>
      </w:pPr>
      <w:proofErr w:type="spellStart"/>
      <w:ins w:id="1603" w:author="Ilkka Rinne" w:date="2021-05-24T15:55:00Z">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[0..*]</w:t>
        </w:r>
      </w:ins>
    </w:p>
    <w:p w14:paraId="29A7DCFD" w14:textId="27F55053" w:rsidR="0040049D" w:rsidRDefault="0040049D">
      <w:pPr>
        <w:pStyle w:val="ListParagraph"/>
        <w:numPr>
          <w:ilvl w:val="0"/>
          <w:numId w:val="12"/>
        </w:numPr>
        <w:rPr>
          <w:ins w:id="1604" w:author="Ilkka Rinne" w:date="2021-05-24T15:55:00Z"/>
          <w:lang w:eastAsia="ja-JP"/>
        </w:rPr>
        <w:pPrChange w:id="1605" w:author="Ilkka Rinne" w:date="2021-05-24T16:22:00Z">
          <w:pPr/>
        </w:pPrChange>
      </w:pPr>
      <w:ins w:id="1606" w:author="Ilkka Rinne" w:date="2021-05-24T15:55:00Z">
        <w:r>
          <w:rPr>
            <w:lang w:eastAsia="ja-JP"/>
          </w:rPr>
          <w:t>metadata: Any [0..*]</w:t>
        </w:r>
      </w:ins>
    </w:p>
    <w:p w14:paraId="27D5A9AF" w14:textId="77777777" w:rsidR="0040049D" w:rsidRDefault="0040049D" w:rsidP="0040049D">
      <w:pPr>
        <w:rPr>
          <w:ins w:id="1607" w:author="Ilkka Rinne" w:date="2021-05-24T15:55:00Z"/>
          <w:lang w:eastAsia="ja-JP"/>
        </w:rPr>
      </w:pPr>
      <w:proofErr w:type="spellStart"/>
      <w:ins w:id="1608" w:author="Ilkka Rinne" w:date="2021-05-24T15:55:00Z">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ins>
    </w:p>
    <w:p w14:paraId="7B94B820" w14:textId="5B094C1E" w:rsidR="00E848A0" w:rsidRDefault="0040049D" w:rsidP="0040049D">
      <w:pPr>
        <w:pStyle w:val="ListParagraph"/>
        <w:numPr>
          <w:ilvl w:val="0"/>
          <w:numId w:val="12"/>
        </w:numPr>
        <w:rPr>
          <w:ins w:id="1609" w:author="Ilkka Rinne" w:date="2021-05-24T16:22:00Z"/>
          <w:lang w:eastAsia="ja-JP"/>
        </w:rPr>
      </w:pPr>
      <w:ins w:id="1610" w:author="Ilkka Rinne" w:date="2021-05-24T15:55:00Z">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ins>
    </w:p>
    <w:p w14:paraId="4BC28E9E" w14:textId="0EBA048D" w:rsidR="00E848A0" w:rsidRDefault="0040049D" w:rsidP="0040049D">
      <w:pPr>
        <w:pStyle w:val="ListParagraph"/>
        <w:numPr>
          <w:ilvl w:val="0"/>
          <w:numId w:val="12"/>
        </w:numPr>
        <w:rPr>
          <w:ins w:id="1611" w:author="Ilkka Rinne" w:date="2021-05-24T16:22:00Z"/>
          <w:lang w:eastAsia="ja-JP"/>
        </w:rPr>
      </w:pPr>
      <w:ins w:id="1612" w:author="Ilkka Rinne" w:date="2021-05-24T15:55:00Z">
        <w:r>
          <w:rPr>
            <w:lang w:eastAsia="ja-JP"/>
          </w:rPr>
          <w:t xml:space="preserve">attribute and association values shall be aligned with the </w:t>
        </w:r>
        <w:proofErr w:type="spellStart"/>
        <w:r>
          <w:rPr>
            <w:lang w:eastAsia="ja-JP"/>
          </w:rPr>
          <w:t>observationType</w:t>
        </w:r>
      </w:ins>
      <w:proofErr w:type="spellEnd"/>
    </w:p>
    <w:p w14:paraId="6F23A92E" w14:textId="114D4D0C" w:rsidR="00E848A0" w:rsidRDefault="0040049D" w:rsidP="0040049D">
      <w:pPr>
        <w:pStyle w:val="ListParagraph"/>
        <w:numPr>
          <w:ilvl w:val="0"/>
          <w:numId w:val="12"/>
        </w:numPr>
        <w:rPr>
          <w:ins w:id="1613" w:author="Ilkka Rinne" w:date="2021-05-24T16:22:00Z"/>
          <w:lang w:eastAsia="ja-JP"/>
        </w:rPr>
      </w:pPr>
      <w:ins w:id="1614" w:author="Ilkka Rinne" w:date="2021-05-24T15:55:00Z">
        <w:r>
          <w:rPr>
            <w:lang w:eastAsia="ja-JP"/>
          </w:rPr>
          <w:t xml:space="preserve">exactly one </w:t>
        </w:r>
        <w:proofErr w:type="spellStart"/>
        <w:r>
          <w:rPr>
            <w:lang w:eastAsia="ja-JP"/>
          </w:rPr>
          <w:t>observedProperty</w:t>
        </w:r>
        <w:proofErr w:type="spellEnd"/>
        <w:r>
          <w:rPr>
            <w:lang w:eastAsia="ja-JP"/>
          </w:rPr>
          <w:t xml:space="preserve"> shall be given</w:t>
        </w:r>
      </w:ins>
    </w:p>
    <w:p w14:paraId="1641B85E" w14:textId="5D918532" w:rsidR="00E848A0" w:rsidRDefault="0040049D" w:rsidP="0040049D">
      <w:pPr>
        <w:pStyle w:val="ListParagraph"/>
        <w:numPr>
          <w:ilvl w:val="0"/>
          <w:numId w:val="12"/>
        </w:numPr>
        <w:rPr>
          <w:ins w:id="1615" w:author="Ilkka Rinne" w:date="2021-05-24T16:22:00Z"/>
          <w:lang w:eastAsia="ja-JP"/>
        </w:rPr>
      </w:pPr>
      <w:ins w:id="1616" w:author="Ilkka Rinne" w:date="2021-05-24T15:55:00Z">
        <w:r>
          <w:rPr>
            <w:lang w:eastAsia="ja-JP"/>
          </w:rPr>
          <w:t xml:space="preserve">exactly one </w:t>
        </w:r>
        <w:proofErr w:type="spellStart"/>
        <w:r>
          <w:rPr>
            <w:lang w:eastAsia="ja-JP"/>
          </w:rPr>
          <w:t>phenomenonTime</w:t>
        </w:r>
        <w:proofErr w:type="spellEnd"/>
        <w:r>
          <w:rPr>
            <w:lang w:eastAsia="ja-JP"/>
          </w:rPr>
          <w:t xml:space="preserve"> shall be given</w:t>
        </w:r>
      </w:ins>
    </w:p>
    <w:p w14:paraId="4F508B7A" w14:textId="77777777" w:rsidR="00E848A0" w:rsidRDefault="0040049D" w:rsidP="00E848A0">
      <w:pPr>
        <w:pStyle w:val="ListParagraph"/>
        <w:numPr>
          <w:ilvl w:val="0"/>
          <w:numId w:val="12"/>
        </w:numPr>
        <w:rPr>
          <w:ins w:id="1617" w:author="Ilkka Rinne" w:date="2021-05-24T16:22:00Z"/>
          <w:lang w:eastAsia="ja-JP"/>
        </w:rPr>
      </w:pPr>
      <w:ins w:id="1618" w:author="Ilkka Rinne" w:date="2021-05-24T15:55:00Z">
        <w:r>
          <w:rPr>
            <w:lang w:eastAsia="ja-JP"/>
          </w:rPr>
          <w:t xml:space="preserve">exactly one </w:t>
        </w:r>
        <w:proofErr w:type="spellStart"/>
        <w:r>
          <w:rPr>
            <w:lang w:eastAsia="ja-JP"/>
          </w:rPr>
          <w:t>observingProcedure</w:t>
        </w:r>
        <w:proofErr w:type="spellEnd"/>
        <w:r>
          <w:rPr>
            <w:lang w:eastAsia="ja-JP"/>
          </w:rPr>
          <w:t xml:space="preserve"> shall be given</w:t>
        </w:r>
      </w:ins>
    </w:p>
    <w:p w14:paraId="75656F23" w14:textId="77777777" w:rsidR="00E848A0" w:rsidRDefault="0040049D" w:rsidP="0040049D">
      <w:pPr>
        <w:pStyle w:val="ListParagraph"/>
        <w:numPr>
          <w:ilvl w:val="0"/>
          <w:numId w:val="12"/>
        </w:numPr>
        <w:rPr>
          <w:ins w:id="1619" w:author="Ilkka Rinne" w:date="2021-05-24T16:22:00Z"/>
          <w:lang w:eastAsia="ja-JP"/>
        </w:rPr>
      </w:pPr>
      <w:ins w:id="1620" w:author="Ilkka Rinne" w:date="2021-05-24T15:55:00Z">
        <w:r>
          <w:rPr>
            <w:lang w:eastAsia="ja-JP"/>
          </w:rPr>
          <w:t>exactly one result shall be given</w:t>
        </w:r>
      </w:ins>
    </w:p>
    <w:p w14:paraId="796E217F" w14:textId="77777777" w:rsidR="00E848A0" w:rsidRDefault="0040049D" w:rsidP="0040049D">
      <w:pPr>
        <w:pStyle w:val="ListParagraph"/>
        <w:numPr>
          <w:ilvl w:val="0"/>
          <w:numId w:val="12"/>
        </w:numPr>
        <w:rPr>
          <w:ins w:id="1621" w:author="Ilkka Rinne" w:date="2021-05-24T16:22:00Z"/>
          <w:lang w:eastAsia="ja-JP"/>
        </w:rPr>
      </w:pPr>
      <w:ins w:id="1622" w:author="Ilkka Rinne" w:date="2021-05-24T15:55:00Z">
        <w:r>
          <w:rPr>
            <w:lang w:eastAsia="ja-JP"/>
          </w:rPr>
          <w:t xml:space="preserve">exactly one </w:t>
        </w:r>
        <w:proofErr w:type="spellStart"/>
        <w:r>
          <w:rPr>
            <w:lang w:eastAsia="ja-JP"/>
          </w:rPr>
          <w:t>resultTime</w:t>
        </w:r>
        <w:proofErr w:type="spellEnd"/>
        <w:r>
          <w:rPr>
            <w:lang w:eastAsia="ja-JP"/>
          </w:rPr>
          <w:t xml:space="preserve"> shall be given</w:t>
        </w:r>
      </w:ins>
    </w:p>
    <w:p w14:paraId="2FE0A34F" w14:textId="77777777" w:rsidR="00E848A0" w:rsidRDefault="0040049D" w:rsidP="0040049D">
      <w:pPr>
        <w:pStyle w:val="ListParagraph"/>
        <w:numPr>
          <w:ilvl w:val="0"/>
          <w:numId w:val="12"/>
        </w:numPr>
        <w:rPr>
          <w:ins w:id="1623" w:author="Ilkka Rinne" w:date="2021-05-24T16:22:00Z"/>
          <w:lang w:eastAsia="ja-JP"/>
        </w:rPr>
      </w:pPr>
      <w:proofErr w:type="spellStart"/>
      <w:ins w:id="1624" w:author="Ilkka Rinne" w:date="2021-05-24T15:55:00Z">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ins>
      <w:proofErr w:type="spellEnd"/>
    </w:p>
    <w:p w14:paraId="6E3F145D" w14:textId="77777777" w:rsidR="00E848A0" w:rsidRDefault="0040049D" w:rsidP="0040049D">
      <w:pPr>
        <w:pStyle w:val="ListParagraph"/>
        <w:numPr>
          <w:ilvl w:val="0"/>
          <w:numId w:val="12"/>
        </w:numPr>
        <w:rPr>
          <w:ins w:id="1625" w:author="Ilkka Rinne" w:date="2021-05-24T16:22:00Z"/>
          <w:lang w:eastAsia="ja-JP"/>
        </w:rPr>
      </w:pPr>
      <w:ins w:id="1626" w:author="Ilkka Rinne" w:date="2021-05-24T15:55:00Z">
        <w:r>
          <w:rPr>
            <w:lang w:eastAsia="ja-JP"/>
          </w:rPr>
          <w:t>parameter.name shall not appear more than once</w:t>
        </w:r>
      </w:ins>
    </w:p>
    <w:p w14:paraId="7061330D" w14:textId="1514D3AD" w:rsidR="0040049D" w:rsidRDefault="0040049D">
      <w:pPr>
        <w:pStyle w:val="ListParagraph"/>
        <w:numPr>
          <w:ilvl w:val="0"/>
          <w:numId w:val="12"/>
        </w:numPr>
        <w:rPr>
          <w:ins w:id="1627" w:author="Ilkka Rinne" w:date="2021-05-24T15:55:00Z"/>
          <w:lang w:eastAsia="ja-JP"/>
        </w:rPr>
        <w:pPrChange w:id="1628" w:author="Ilkka Rinne" w:date="2021-05-24T16:22:00Z">
          <w:pPr/>
        </w:pPrChange>
      </w:pPr>
      <w:proofErr w:type="spellStart"/>
      <w:ins w:id="1629" w:author="Ilkka Rinne" w:date="2021-05-24T15:55:00Z">
        <w:r>
          <w:rPr>
            <w:lang w:eastAsia="ja-JP"/>
          </w:rPr>
          <w:t>resultTime</w:t>
        </w:r>
        <w:proofErr w:type="spellEnd"/>
        <w:r>
          <w:rPr>
            <w:lang w:eastAsia="ja-JP"/>
          </w:rPr>
          <w:t xml:space="preserve"> shall be of type </w:t>
        </w:r>
        <w:proofErr w:type="spellStart"/>
        <w:r>
          <w:rPr>
            <w:lang w:eastAsia="ja-JP"/>
          </w:rPr>
          <w:t>TM_Instant</w:t>
        </w:r>
        <w:proofErr w:type="spellEnd"/>
      </w:ins>
    </w:p>
    <w:p w14:paraId="32689785" w14:textId="32AFC614" w:rsidR="0040049D" w:rsidRDefault="0040049D" w:rsidP="0040049D">
      <w:pPr>
        <w:rPr>
          <w:ins w:id="1630" w:author="Ilkka Rinne" w:date="2021-05-24T15:55:00Z"/>
          <w:lang w:eastAsia="ja-JP"/>
        </w:rPr>
      </w:pPr>
      <w:ins w:id="1631" w:author="Ilkka Rinne" w:date="2021-05-24T15:55:00Z">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ins>
    </w:p>
    <w:p w14:paraId="7189978A" w14:textId="77777777" w:rsidR="0040049D" w:rsidRDefault="0040049D" w:rsidP="0040049D">
      <w:pPr>
        <w:rPr>
          <w:ins w:id="1632" w:author="Ilkka Rinne" w:date="2021-05-24T15:55:00Z"/>
          <w:lang w:eastAsia="ja-JP"/>
        </w:rPr>
      </w:pPr>
      <w:ins w:id="1633" w:author="Ilkka Rinne" w:date="2021-05-24T15:55:00Z">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ins>
    </w:p>
    <w:p w14:paraId="7F59F3F6" w14:textId="77777777" w:rsidR="00E848A0" w:rsidRPr="00E848A0" w:rsidRDefault="0040049D" w:rsidP="0040049D">
      <w:pPr>
        <w:pStyle w:val="ListParagraph"/>
        <w:numPr>
          <w:ilvl w:val="0"/>
          <w:numId w:val="12"/>
        </w:numPr>
        <w:rPr>
          <w:ins w:id="1634" w:author="Ilkka Rinne" w:date="2021-05-24T16:23:00Z"/>
          <w:b/>
          <w:bCs/>
          <w:lang w:eastAsia="ja-JP"/>
          <w:rPrChange w:id="1635" w:author="Ilkka Rinne" w:date="2021-05-24T16:24:00Z">
            <w:rPr>
              <w:ins w:id="1636" w:author="Ilkka Rinne" w:date="2021-05-24T16:23:00Z"/>
              <w:lang w:eastAsia="ja-JP"/>
            </w:rPr>
          </w:rPrChange>
        </w:rPr>
      </w:pPr>
      <w:proofErr w:type="spellStart"/>
      <w:ins w:id="1637" w:author="Ilkka Rinne" w:date="2021-05-24T15:55:00Z">
        <w:r w:rsidRPr="00E848A0">
          <w:rPr>
            <w:b/>
            <w:bCs/>
            <w:lang w:eastAsia="ja-JP"/>
            <w:rPrChange w:id="1638" w:author="Ilkka Rinne" w:date="2021-05-24T16:24:00Z">
              <w:rPr>
                <w:lang w:eastAsia="ja-JP"/>
              </w:rPr>
            </w:rPrChange>
          </w:rPr>
          <w:t>ultimateFeatureOfInterest</w:t>
        </w:r>
        <w:proofErr w:type="spellEnd"/>
        <w:r w:rsidRPr="00E848A0">
          <w:rPr>
            <w:b/>
            <w:bCs/>
            <w:lang w:eastAsia="ja-JP"/>
            <w:rPrChange w:id="1639" w:author="Ilkka Rinne" w:date="2021-05-24T16:24:00Z">
              <w:rPr>
                <w:lang w:eastAsia="ja-JP"/>
              </w:rPr>
            </w:rPrChange>
          </w:rPr>
          <w:t xml:space="preserve">: Any [0..*] (1..* if the cardinality of the </w:t>
        </w:r>
        <w:proofErr w:type="spellStart"/>
        <w:r w:rsidRPr="00E848A0">
          <w:rPr>
            <w:b/>
            <w:bCs/>
            <w:lang w:eastAsia="ja-JP"/>
            <w:rPrChange w:id="1640" w:author="Ilkka Rinne" w:date="2021-05-24T16:24:00Z">
              <w:rPr>
                <w:lang w:eastAsia="ja-JP"/>
              </w:rPr>
            </w:rPrChange>
          </w:rPr>
          <w:t>proximateFeatureOfInterest</w:t>
        </w:r>
        <w:proofErr w:type="spellEnd"/>
        <w:r w:rsidRPr="00E848A0">
          <w:rPr>
            <w:b/>
            <w:bCs/>
            <w:lang w:eastAsia="ja-JP"/>
            <w:rPrChange w:id="1641" w:author="Ilkka Rinne" w:date="2021-05-24T16:24:00Z">
              <w:rPr>
                <w:lang w:eastAsia="ja-JP"/>
              </w:rPr>
            </w:rPrChange>
          </w:rPr>
          <w:t xml:space="preserve"> is 0)</w:t>
        </w:r>
      </w:ins>
    </w:p>
    <w:p w14:paraId="208A7D51" w14:textId="77777777" w:rsidR="00E848A0" w:rsidRPr="00E848A0" w:rsidRDefault="0040049D" w:rsidP="0040049D">
      <w:pPr>
        <w:pStyle w:val="ListParagraph"/>
        <w:numPr>
          <w:ilvl w:val="0"/>
          <w:numId w:val="12"/>
        </w:numPr>
        <w:rPr>
          <w:ins w:id="1642" w:author="Ilkka Rinne" w:date="2021-05-24T16:23:00Z"/>
          <w:b/>
          <w:bCs/>
          <w:lang w:eastAsia="ja-JP"/>
          <w:rPrChange w:id="1643" w:author="Ilkka Rinne" w:date="2021-05-24T16:24:00Z">
            <w:rPr>
              <w:ins w:id="1644" w:author="Ilkka Rinne" w:date="2021-05-24T16:23:00Z"/>
              <w:lang w:eastAsia="ja-JP"/>
            </w:rPr>
          </w:rPrChange>
        </w:rPr>
      </w:pPr>
      <w:proofErr w:type="spellStart"/>
      <w:ins w:id="1645" w:author="Ilkka Rinne" w:date="2021-05-24T15:55:00Z">
        <w:r w:rsidRPr="00E848A0">
          <w:rPr>
            <w:b/>
            <w:bCs/>
            <w:lang w:eastAsia="ja-JP"/>
            <w:rPrChange w:id="1646" w:author="Ilkka Rinne" w:date="2021-05-24T16:24:00Z">
              <w:rPr>
                <w:lang w:eastAsia="ja-JP"/>
              </w:rPr>
            </w:rPrChange>
          </w:rPr>
          <w:t>proximateFeatureOfInterest</w:t>
        </w:r>
        <w:proofErr w:type="spellEnd"/>
        <w:r w:rsidRPr="00E848A0">
          <w:rPr>
            <w:b/>
            <w:bCs/>
            <w:lang w:eastAsia="ja-JP"/>
            <w:rPrChange w:id="1647" w:author="Ilkka Rinne" w:date="2021-05-24T16:24:00Z">
              <w:rPr>
                <w:lang w:eastAsia="ja-JP"/>
              </w:rPr>
            </w:rPrChange>
          </w:rPr>
          <w:t xml:space="preserve">: Any [0..*] (1..* if the cardinality of the </w:t>
        </w:r>
        <w:proofErr w:type="spellStart"/>
        <w:r w:rsidRPr="00E848A0">
          <w:rPr>
            <w:b/>
            <w:bCs/>
            <w:lang w:eastAsia="ja-JP"/>
            <w:rPrChange w:id="1648" w:author="Ilkka Rinne" w:date="2021-05-24T16:24:00Z">
              <w:rPr>
                <w:lang w:eastAsia="ja-JP"/>
              </w:rPr>
            </w:rPrChange>
          </w:rPr>
          <w:t>ultimateFeatureOfInterest</w:t>
        </w:r>
        <w:proofErr w:type="spellEnd"/>
        <w:r w:rsidRPr="00E848A0">
          <w:rPr>
            <w:b/>
            <w:bCs/>
            <w:lang w:eastAsia="ja-JP"/>
            <w:rPrChange w:id="1649" w:author="Ilkka Rinne" w:date="2021-05-24T16:24:00Z">
              <w:rPr>
                <w:lang w:eastAsia="ja-JP"/>
              </w:rPr>
            </w:rPrChange>
          </w:rPr>
          <w:t xml:space="preserve"> is 0)</w:t>
        </w:r>
      </w:ins>
    </w:p>
    <w:p w14:paraId="169ED851" w14:textId="77777777" w:rsidR="00E848A0" w:rsidRPr="00E848A0" w:rsidRDefault="0040049D" w:rsidP="0040049D">
      <w:pPr>
        <w:pStyle w:val="ListParagraph"/>
        <w:numPr>
          <w:ilvl w:val="0"/>
          <w:numId w:val="12"/>
        </w:numPr>
        <w:rPr>
          <w:ins w:id="1650" w:author="Ilkka Rinne" w:date="2021-05-24T16:23:00Z"/>
          <w:b/>
          <w:bCs/>
          <w:lang w:eastAsia="ja-JP"/>
          <w:rPrChange w:id="1651" w:author="Ilkka Rinne" w:date="2021-05-24T16:25:00Z">
            <w:rPr>
              <w:ins w:id="1652" w:author="Ilkka Rinne" w:date="2021-05-24T16:23:00Z"/>
              <w:lang w:eastAsia="ja-JP"/>
            </w:rPr>
          </w:rPrChange>
        </w:rPr>
      </w:pPr>
      <w:proofErr w:type="spellStart"/>
      <w:ins w:id="1653" w:author="Ilkka Rinne" w:date="2021-05-24T15:55:00Z">
        <w:r w:rsidRPr="00E848A0">
          <w:rPr>
            <w:b/>
            <w:bCs/>
            <w:lang w:eastAsia="ja-JP"/>
            <w:rPrChange w:id="1654" w:author="Ilkka Rinne" w:date="2021-05-24T16:25:00Z">
              <w:rPr>
                <w:lang w:eastAsia="ja-JP"/>
              </w:rPr>
            </w:rPrChange>
          </w:rPr>
          <w:t>observingProcedure</w:t>
        </w:r>
        <w:proofErr w:type="spellEnd"/>
        <w:r w:rsidRPr="00E848A0">
          <w:rPr>
            <w:b/>
            <w:bCs/>
            <w:lang w:eastAsia="ja-JP"/>
            <w:rPrChange w:id="1655" w:author="Ilkka Rinne" w:date="2021-05-24T16:25:00Z">
              <w:rPr>
                <w:lang w:eastAsia="ja-JP"/>
              </w:rPr>
            </w:rPrChange>
          </w:rPr>
          <w:t xml:space="preserve">: Conceptual Observation schema: </w:t>
        </w:r>
        <w:proofErr w:type="spellStart"/>
        <w:r w:rsidRPr="00E848A0">
          <w:rPr>
            <w:b/>
            <w:bCs/>
            <w:lang w:eastAsia="ja-JP"/>
            <w:rPrChange w:id="1656" w:author="Ilkka Rinne" w:date="2021-05-24T16:25:00Z">
              <w:rPr>
                <w:lang w:eastAsia="ja-JP"/>
              </w:rPr>
            </w:rPrChange>
          </w:rPr>
          <w:t>ObservingProcedure</w:t>
        </w:r>
        <w:proofErr w:type="spellEnd"/>
        <w:r w:rsidRPr="00E848A0">
          <w:rPr>
            <w:b/>
            <w:bCs/>
            <w:lang w:eastAsia="ja-JP"/>
            <w:rPrChange w:id="1657" w:author="Ilkka Rinne" w:date="2021-05-24T16:25:00Z">
              <w:rPr>
                <w:lang w:eastAsia="ja-JP"/>
              </w:rPr>
            </w:rPrChange>
          </w:rPr>
          <w:t xml:space="preserve"> [1]</w:t>
        </w:r>
      </w:ins>
    </w:p>
    <w:p w14:paraId="13E9515B" w14:textId="77777777" w:rsidR="00E848A0" w:rsidRPr="00E848A0" w:rsidRDefault="0040049D" w:rsidP="0040049D">
      <w:pPr>
        <w:pStyle w:val="ListParagraph"/>
        <w:numPr>
          <w:ilvl w:val="0"/>
          <w:numId w:val="12"/>
        </w:numPr>
        <w:rPr>
          <w:ins w:id="1658" w:author="Ilkka Rinne" w:date="2021-05-24T16:23:00Z"/>
          <w:b/>
          <w:bCs/>
          <w:lang w:eastAsia="ja-JP"/>
          <w:rPrChange w:id="1659" w:author="Ilkka Rinne" w:date="2021-05-24T16:25:00Z">
            <w:rPr>
              <w:ins w:id="1660" w:author="Ilkka Rinne" w:date="2021-05-24T16:23:00Z"/>
              <w:lang w:eastAsia="ja-JP"/>
            </w:rPr>
          </w:rPrChange>
        </w:rPr>
      </w:pPr>
      <w:proofErr w:type="spellStart"/>
      <w:ins w:id="1661" w:author="Ilkka Rinne" w:date="2021-05-24T15:55:00Z">
        <w:r>
          <w:rPr>
            <w:lang w:eastAsia="ja-JP"/>
          </w:rPr>
          <w:t>observedProperty</w:t>
        </w:r>
        <w:proofErr w:type="spellEnd"/>
        <w:r>
          <w:rPr>
            <w:lang w:eastAsia="ja-JP"/>
          </w:rPr>
          <w:t xml:space="preserve">: </w:t>
        </w:r>
        <w:r w:rsidRPr="00E848A0">
          <w:rPr>
            <w:b/>
            <w:bCs/>
            <w:lang w:eastAsia="ja-JP"/>
            <w:rPrChange w:id="1662" w:author="Ilkka Rinne" w:date="2021-05-24T16:25:00Z">
              <w:rPr>
                <w:lang w:eastAsia="ja-JP"/>
              </w:rPr>
            </w:rPrChange>
          </w:rPr>
          <w:t xml:space="preserve">Conceptual Observation schema: </w:t>
        </w:r>
        <w:proofErr w:type="spellStart"/>
        <w:r w:rsidRPr="00E848A0">
          <w:rPr>
            <w:b/>
            <w:bCs/>
            <w:lang w:eastAsia="ja-JP"/>
            <w:rPrChange w:id="1663" w:author="Ilkka Rinne" w:date="2021-05-24T16:25:00Z">
              <w:rPr>
                <w:lang w:eastAsia="ja-JP"/>
              </w:rPr>
            </w:rPrChange>
          </w:rPr>
          <w:t>ObservableProperty</w:t>
        </w:r>
        <w:proofErr w:type="spellEnd"/>
        <w:r w:rsidRPr="00E848A0">
          <w:rPr>
            <w:b/>
            <w:bCs/>
            <w:lang w:eastAsia="ja-JP"/>
            <w:rPrChange w:id="1664" w:author="Ilkka Rinne" w:date="2021-05-24T16:25:00Z">
              <w:rPr>
                <w:lang w:eastAsia="ja-JP"/>
              </w:rPr>
            </w:rPrChange>
          </w:rPr>
          <w:t xml:space="preserve"> [1]</w:t>
        </w:r>
      </w:ins>
    </w:p>
    <w:p w14:paraId="7620D5E3" w14:textId="77777777" w:rsidR="00E848A0" w:rsidRPr="00E848A0" w:rsidRDefault="0040049D" w:rsidP="0040049D">
      <w:pPr>
        <w:pStyle w:val="ListParagraph"/>
        <w:numPr>
          <w:ilvl w:val="0"/>
          <w:numId w:val="12"/>
        </w:numPr>
        <w:rPr>
          <w:ins w:id="1665" w:author="Ilkka Rinne" w:date="2021-05-24T16:23:00Z"/>
          <w:b/>
          <w:bCs/>
          <w:lang w:eastAsia="ja-JP"/>
          <w:rPrChange w:id="1666" w:author="Ilkka Rinne" w:date="2021-05-24T16:25:00Z">
            <w:rPr>
              <w:ins w:id="1667" w:author="Ilkka Rinne" w:date="2021-05-24T16:23:00Z"/>
              <w:lang w:eastAsia="ja-JP"/>
            </w:rPr>
          </w:rPrChange>
        </w:rPr>
      </w:pPr>
      <w:ins w:id="1668" w:author="Ilkka Rinne" w:date="2021-05-24T15:55:00Z">
        <w:r w:rsidRPr="00E848A0">
          <w:rPr>
            <w:b/>
            <w:bCs/>
            <w:lang w:eastAsia="ja-JP"/>
            <w:rPrChange w:id="1669" w:author="Ilkka Rinne" w:date="2021-05-24T16:25:00Z">
              <w:rPr>
                <w:lang w:eastAsia="ja-JP"/>
              </w:rPr>
            </w:rPrChange>
          </w:rPr>
          <w:lastRenderedPageBreak/>
          <w:t>observer: Conceptual Observation schema: Observer [0..*]</w:t>
        </w:r>
      </w:ins>
    </w:p>
    <w:p w14:paraId="2B6AE387" w14:textId="77777777" w:rsidR="00E848A0" w:rsidRPr="00E848A0" w:rsidRDefault="0040049D" w:rsidP="0040049D">
      <w:pPr>
        <w:pStyle w:val="ListParagraph"/>
        <w:numPr>
          <w:ilvl w:val="0"/>
          <w:numId w:val="12"/>
        </w:numPr>
        <w:rPr>
          <w:ins w:id="1670" w:author="Ilkka Rinne" w:date="2021-05-24T16:23:00Z"/>
          <w:b/>
          <w:bCs/>
          <w:lang w:eastAsia="ja-JP"/>
          <w:rPrChange w:id="1671" w:author="Ilkka Rinne" w:date="2021-05-24T16:25:00Z">
            <w:rPr>
              <w:ins w:id="1672" w:author="Ilkka Rinne" w:date="2021-05-24T16:23:00Z"/>
              <w:lang w:eastAsia="ja-JP"/>
            </w:rPr>
          </w:rPrChange>
        </w:rPr>
      </w:pPr>
      <w:ins w:id="1673" w:author="Ilkka Rinne" w:date="2021-05-24T15:55:00Z">
        <w:r w:rsidRPr="00E848A0">
          <w:rPr>
            <w:b/>
            <w:bCs/>
            <w:lang w:eastAsia="ja-JP"/>
            <w:rPrChange w:id="1674" w:author="Ilkka Rinne" w:date="2021-05-24T16:25:00Z">
              <w:rPr>
                <w:lang w:eastAsia="ja-JP"/>
              </w:rPr>
            </w:rPrChange>
          </w:rPr>
          <w:t>host: Conceptual Observation schema: Host [0..*]</w:t>
        </w:r>
      </w:ins>
    </w:p>
    <w:p w14:paraId="4BFACFE0" w14:textId="77777777" w:rsidR="00E848A0" w:rsidRDefault="0040049D" w:rsidP="0040049D">
      <w:pPr>
        <w:pStyle w:val="ListParagraph"/>
        <w:numPr>
          <w:ilvl w:val="0"/>
          <w:numId w:val="12"/>
        </w:numPr>
        <w:rPr>
          <w:ins w:id="1675" w:author="Ilkka Rinne" w:date="2021-05-24T16:23:00Z"/>
          <w:lang w:eastAsia="ja-JP"/>
        </w:rPr>
      </w:pPr>
      <w:proofErr w:type="spellStart"/>
      <w:ins w:id="1676" w:author="Ilkka Rinne" w:date="2021-05-24T15:55:00Z">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ins>
    </w:p>
    <w:p w14:paraId="0D29BD6D" w14:textId="77777777" w:rsidR="00E848A0" w:rsidRDefault="0040049D" w:rsidP="0040049D">
      <w:pPr>
        <w:pStyle w:val="ListParagraph"/>
        <w:numPr>
          <w:ilvl w:val="0"/>
          <w:numId w:val="12"/>
        </w:numPr>
        <w:rPr>
          <w:ins w:id="1677" w:author="Ilkka Rinne" w:date="2021-05-24T16:23:00Z"/>
          <w:lang w:eastAsia="ja-JP"/>
        </w:rPr>
      </w:pPr>
      <w:proofErr w:type="spellStart"/>
      <w:ins w:id="1678" w:author="Ilkka Rinne" w:date="2021-05-24T15:55:00Z">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ins>
    </w:p>
    <w:p w14:paraId="33027418" w14:textId="77777777" w:rsidR="00E848A0" w:rsidRDefault="0040049D" w:rsidP="0040049D">
      <w:pPr>
        <w:pStyle w:val="ListParagraph"/>
        <w:numPr>
          <w:ilvl w:val="0"/>
          <w:numId w:val="12"/>
        </w:numPr>
        <w:rPr>
          <w:ins w:id="1679" w:author="Ilkka Rinne" w:date="2021-05-24T16:23:00Z"/>
          <w:lang w:eastAsia="ja-JP"/>
        </w:rPr>
      </w:pPr>
      <w:ins w:id="1680" w:author="Ilkka Rinne" w:date="2021-05-24T15:55:00Z">
        <w:r>
          <w:rPr>
            <w:lang w:eastAsia="ja-JP"/>
          </w:rPr>
          <w:t>result: Any [1]</w:t>
        </w:r>
      </w:ins>
    </w:p>
    <w:p w14:paraId="0D9BE28B" w14:textId="77777777" w:rsidR="00E848A0" w:rsidRDefault="0040049D" w:rsidP="0040049D">
      <w:pPr>
        <w:pStyle w:val="ListParagraph"/>
        <w:numPr>
          <w:ilvl w:val="0"/>
          <w:numId w:val="12"/>
        </w:numPr>
        <w:rPr>
          <w:ins w:id="1681" w:author="Ilkka Rinne" w:date="2021-05-24T16:23:00Z"/>
          <w:lang w:eastAsia="ja-JP"/>
        </w:rPr>
      </w:pPr>
      <w:proofErr w:type="spellStart"/>
      <w:ins w:id="1682" w:author="Ilkka Rinne" w:date="2021-05-24T15:55:00Z">
        <w:r>
          <w:rPr>
            <w:lang w:eastAsia="ja-JP"/>
          </w:rPr>
          <w:t>resultQuality</w:t>
        </w:r>
        <w:proofErr w:type="spellEnd"/>
        <w:r>
          <w:rPr>
            <w:lang w:eastAsia="ja-JP"/>
          </w:rPr>
          <w:t xml:space="preserve">: </w:t>
        </w:r>
        <w:r w:rsidRPr="00E848A0">
          <w:rPr>
            <w:b/>
            <w:bCs/>
            <w:lang w:eastAsia="ja-JP"/>
            <w:rPrChange w:id="1683" w:author="Ilkka Rinne" w:date="2021-05-24T16:25:00Z">
              <w:rPr>
                <w:lang w:eastAsia="ja-JP"/>
              </w:rPr>
            </w:rPrChange>
          </w:rPr>
          <w:t>Any</w:t>
        </w:r>
        <w:r>
          <w:rPr>
            <w:lang w:eastAsia="ja-JP"/>
          </w:rPr>
          <w:t xml:space="preserve"> [0..*]</w:t>
        </w:r>
      </w:ins>
    </w:p>
    <w:p w14:paraId="62E6E3E9" w14:textId="77777777" w:rsidR="00E848A0" w:rsidRDefault="0040049D" w:rsidP="0040049D">
      <w:pPr>
        <w:pStyle w:val="ListParagraph"/>
        <w:numPr>
          <w:ilvl w:val="0"/>
          <w:numId w:val="12"/>
        </w:numPr>
        <w:rPr>
          <w:ins w:id="1684" w:author="Ilkka Rinne" w:date="2021-05-24T16:23:00Z"/>
          <w:lang w:eastAsia="ja-JP"/>
        </w:rPr>
      </w:pPr>
      <w:ins w:id="1685"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64D6D1F5" w14:textId="77777777" w:rsidR="00E848A0" w:rsidRDefault="0040049D" w:rsidP="0040049D">
      <w:pPr>
        <w:pStyle w:val="ListParagraph"/>
        <w:numPr>
          <w:ilvl w:val="0"/>
          <w:numId w:val="12"/>
        </w:numPr>
        <w:rPr>
          <w:ins w:id="1686" w:author="Ilkka Rinne" w:date="2021-05-24T16:23:00Z"/>
          <w:lang w:eastAsia="ja-JP"/>
        </w:rPr>
      </w:pPr>
      <w:proofErr w:type="spellStart"/>
      <w:ins w:id="1687" w:author="Ilkka Rinne" w:date="2021-05-24T15:55:00Z">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[0..*]</w:t>
        </w:r>
      </w:ins>
    </w:p>
    <w:p w14:paraId="5FC93970" w14:textId="77777777" w:rsidR="00E848A0" w:rsidRPr="00E848A0" w:rsidRDefault="0040049D" w:rsidP="0040049D">
      <w:pPr>
        <w:pStyle w:val="ListParagraph"/>
        <w:numPr>
          <w:ilvl w:val="0"/>
          <w:numId w:val="12"/>
        </w:numPr>
        <w:rPr>
          <w:ins w:id="1688" w:author="Ilkka Rinne" w:date="2021-05-24T16:24:00Z"/>
          <w:b/>
          <w:bCs/>
          <w:lang w:eastAsia="ja-JP"/>
          <w:rPrChange w:id="1689" w:author="Ilkka Rinne" w:date="2021-05-24T16:25:00Z">
            <w:rPr>
              <w:ins w:id="1690" w:author="Ilkka Rinne" w:date="2021-05-24T16:24:00Z"/>
              <w:lang w:eastAsia="ja-JP"/>
            </w:rPr>
          </w:rPrChange>
        </w:rPr>
      </w:pPr>
      <w:proofErr w:type="spellStart"/>
      <w:ins w:id="1691" w:author="Ilkka Rinne" w:date="2021-05-24T15:55:00Z">
        <w:r w:rsidRPr="00E848A0">
          <w:rPr>
            <w:b/>
            <w:bCs/>
            <w:lang w:eastAsia="ja-JP"/>
            <w:rPrChange w:id="1692" w:author="Ilkka Rinne" w:date="2021-05-24T16:25:00Z">
              <w:rPr>
                <w:lang w:eastAsia="ja-JP"/>
              </w:rPr>
            </w:rPrChange>
          </w:rPr>
          <w:t>observationType</w:t>
        </w:r>
        <w:proofErr w:type="spellEnd"/>
        <w:r w:rsidRPr="00E848A0">
          <w:rPr>
            <w:b/>
            <w:bCs/>
            <w:lang w:eastAsia="ja-JP"/>
            <w:rPrChange w:id="1693" w:author="Ilkka Rinne" w:date="2021-05-24T16:25:00Z">
              <w:rPr>
                <w:lang w:eastAsia="ja-JP"/>
              </w:rPr>
            </w:rPrChange>
          </w:rPr>
          <w:t xml:space="preserve">: </w:t>
        </w:r>
        <w:proofErr w:type="spellStart"/>
        <w:r w:rsidRPr="00E848A0">
          <w:rPr>
            <w:b/>
            <w:bCs/>
            <w:lang w:eastAsia="ja-JP"/>
            <w:rPrChange w:id="1694" w:author="Ilkka Rinne" w:date="2021-05-24T16:25:00Z">
              <w:rPr>
                <w:lang w:eastAsia="ja-JP"/>
              </w:rPr>
            </w:rPrChange>
          </w:rPr>
          <w:t>AbstractObservationTypeCodeListValue</w:t>
        </w:r>
        <w:proofErr w:type="spellEnd"/>
        <w:r w:rsidRPr="00E848A0">
          <w:rPr>
            <w:b/>
            <w:bCs/>
            <w:lang w:eastAsia="ja-JP"/>
            <w:rPrChange w:id="1695" w:author="Ilkka Rinne" w:date="2021-05-24T16:25:00Z">
              <w:rPr>
                <w:lang w:eastAsia="ja-JP"/>
              </w:rPr>
            </w:rPrChange>
          </w:rPr>
          <w:t xml:space="preserve"> [0..*]</w:t>
        </w:r>
      </w:ins>
    </w:p>
    <w:p w14:paraId="44D25598" w14:textId="5EEBFCF9" w:rsidR="0040049D" w:rsidRDefault="0040049D">
      <w:pPr>
        <w:pStyle w:val="ListParagraph"/>
        <w:numPr>
          <w:ilvl w:val="0"/>
          <w:numId w:val="12"/>
        </w:numPr>
        <w:rPr>
          <w:ins w:id="1696" w:author="Ilkka Rinne" w:date="2021-05-24T15:55:00Z"/>
          <w:lang w:eastAsia="ja-JP"/>
        </w:rPr>
        <w:pPrChange w:id="1697" w:author="Ilkka Rinne" w:date="2021-05-24T16:26:00Z">
          <w:pPr/>
        </w:pPrChange>
      </w:pPr>
      <w:ins w:id="1698" w:author="Ilkka Rinne" w:date="2021-05-24T15:55:00Z">
        <w:r>
          <w:rPr>
            <w:lang w:eastAsia="ja-JP"/>
          </w:rPr>
          <w:t xml:space="preserve">metadata: </w:t>
        </w:r>
        <w:r w:rsidRPr="00E848A0">
          <w:rPr>
            <w:b/>
            <w:bCs/>
            <w:lang w:eastAsia="ja-JP"/>
            <w:rPrChange w:id="1699" w:author="Ilkka Rinne" w:date="2021-05-24T16:26:00Z">
              <w:rPr>
                <w:lang w:eastAsia="ja-JP"/>
              </w:rPr>
            </w:rPrChange>
          </w:rPr>
          <w:t>Any [0..*]</w:t>
        </w:r>
      </w:ins>
    </w:p>
    <w:p w14:paraId="542A704D" w14:textId="77777777" w:rsidR="0040049D" w:rsidRDefault="0040049D">
      <w:pPr>
        <w:pStyle w:val="a3"/>
        <w:rPr>
          <w:ins w:id="1700" w:author="Ilkka Rinne" w:date="2021-05-24T15:55:00Z"/>
        </w:rPr>
        <w:pPrChange w:id="1701" w:author="Ilkka Rinne" w:date="2021-05-24T15:59:00Z">
          <w:pPr/>
        </w:pPrChange>
      </w:pPr>
      <w:ins w:id="1702" w:author="Ilkka Rinne" w:date="2021-05-24T15:55:00Z">
        <w:r>
          <w:t xml:space="preserve">Migration from </w:t>
        </w:r>
        <w:proofErr w:type="spellStart"/>
        <w:r>
          <w:t>OM_Observation</w:t>
        </w:r>
        <w:proofErr w:type="spellEnd"/>
        <w:r>
          <w:t xml:space="preserve"> to Observation</w:t>
        </w:r>
      </w:ins>
    </w:p>
    <w:p w14:paraId="7B2309C5" w14:textId="77777777" w:rsidR="0040049D" w:rsidRDefault="0040049D" w:rsidP="0040049D">
      <w:pPr>
        <w:rPr>
          <w:ins w:id="1703" w:author="Ilkka Rinne" w:date="2021-05-24T15:55:00Z"/>
          <w:lang w:eastAsia="ja-JP"/>
        </w:rPr>
      </w:pPr>
      <w:ins w:id="1704" w:author="Ilkka Rinne" w:date="2021-05-24T15:55:00Z">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ins>
    </w:p>
    <w:p w14:paraId="1649DEDE" w14:textId="77777777" w:rsidR="005D5EE1" w:rsidRDefault="0040049D" w:rsidP="0040049D">
      <w:pPr>
        <w:pStyle w:val="ListParagraph"/>
        <w:numPr>
          <w:ilvl w:val="0"/>
          <w:numId w:val="12"/>
        </w:numPr>
        <w:rPr>
          <w:ins w:id="1705" w:author="Ilkka Rinne" w:date="2021-05-24T16:27:00Z"/>
          <w:lang w:eastAsia="ja-JP"/>
        </w:rPr>
      </w:pPr>
      <w:proofErr w:type="spellStart"/>
      <w:ins w:id="1706" w:author="Ilkka Rinne" w:date="2021-05-24T15:55:00Z">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Any depending on if it represents the primary observed feature or its proxy. Refactoring of the domain models may be required to separate the ultimate and proximate features of interest.</w:t>
        </w:r>
      </w:ins>
    </w:p>
    <w:p w14:paraId="16018DA5" w14:textId="77777777" w:rsidR="005D5EE1" w:rsidRDefault="0040049D" w:rsidP="0040049D">
      <w:pPr>
        <w:pStyle w:val="ListParagraph"/>
        <w:numPr>
          <w:ilvl w:val="0"/>
          <w:numId w:val="12"/>
        </w:numPr>
        <w:rPr>
          <w:ins w:id="1707" w:author="Ilkka Rinne" w:date="2021-05-24T16:27:00Z"/>
          <w:lang w:eastAsia="ja-JP"/>
        </w:rPr>
      </w:pPr>
      <w:proofErr w:type="spellStart"/>
      <w:ins w:id="1708" w:author="Ilkka Rinne" w:date="2021-05-24T15:55:00Z">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ins>
    </w:p>
    <w:p w14:paraId="57170705" w14:textId="77777777" w:rsidR="005D5EE1" w:rsidRDefault="0040049D" w:rsidP="0040049D">
      <w:pPr>
        <w:pStyle w:val="ListParagraph"/>
        <w:numPr>
          <w:ilvl w:val="0"/>
          <w:numId w:val="12"/>
        </w:numPr>
        <w:rPr>
          <w:ins w:id="1709" w:author="Ilkka Rinne" w:date="2021-05-24T16:27:00Z"/>
          <w:lang w:eastAsia="ja-JP"/>
        </w:rPr>
      </w:pPr>
      <w:proofErr w:type="spellStart"/>
      <w:ins w:id="1710" w:author="Ilkka Rinne" w:date="2021-05-24T15:55:00Z">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Observer depending on if it describes the kind of the observing procedure (method) or the Observation generating instance (such as an individual sensor device). Refactoring of the domain models may be required to separate the observing procedure from the observer.</w:t>
        </w:r>
      </w:ins>
    </w:p>
    <w:p w14:paraId="3F140C90" w14:textId="77777777" w:rsidR="005D5EE1" w:rsidRDefault="0040049D" w:rsidP="0040049D">
      <w:pPr>
        <w:pStyle w:val="ListParagraph"/>
        <w:numPr>
          <w:ilvl w:val="0"/>
          <w:numId w:val="12"/>
        </w:numPr>
        <w:rPr>
          <w:ins w:id="1711" w:author="Ilkka Rinne" w:date="2021-05-24T16:27:00Z"/>
          <w:lang w:eastAsia="ja-JP"/>
        </w:rPr>
      </w:pPr>
      <w:proofErr w:type="spellStart"/>
      <w:ins w:id="1712" w:author="Ilkka Rinne" w:date="2021-05-24T15:55:00Z">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ins>
    </w:p>
    <w:p w14:paraId="52994EEE" w14:textId="77777777" w:rsidR="005D5EE1" w:rsidRDefault="0040049D" w:rsidP="0040049D">
      <w:pPr>
        <w:pStyle w:val="ListParagraph"/>
        <w:numPr>
          <w:ilvl w:val="0"/>
          <w:numId w:val="12"/>
        </w:numPr>
        <w:rPr>
          <w:ins w:id="1713" w:author="Ilkka Rinne" w:date="2021-05-24T16:27:00Z"/>
          <w:lang w:eastAsia="ja-JP"/>
        </w:rPr>
      </w:pPr>
      <w:proofErr w:type="spellStart"/>
      <w:ins w:id="1714" w:author="Ilkka Rinne" w:date="2021-05-24T15:55:00Z">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ins>
    </w:p>
    <w:p w14:paraId="033F0C32" w14:textId="77777777" w:rsidR="005D5EE1" w:rsidRDefault="0040049D" w:rsidP="0040049D">
      <w:pPr>
        <w:pStyle w:val="ListParagraph"/>
        <w:numPr>
          <w:ilvl w:val="0"/>
          <w:numId w:val="12"/>
        </w:numPr>
        <w:rPr>
          <w:ins w:id="1715" w:author="Ilkka Rinne" w:date="2021-05-24T16:27:00Z"/>
          <w:lang w:eastAsia="ja-JP"/>
        </w:rPr>
      </w:pPr>
      <w:proofErr w:type="spellStart"/>
      <w:ins w:id="1716" w:author="Ilkka Rinne" w:date="2021-05-24T15:55:00Z">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ins>
    </w:p>
    <w:p w14:paraId="21F20C59" w14:textId="77777777" w:rsidR="005D5EE1" w:rsidRDefault="0040049D" w:rsidP="0040049D">
      <w:pPr>
        <w:pStyle w:val="ListParagraph"/>
        <w:numPr>
          <w:ilvl w:val="0"/>
          <w:numId w:val="12"/>
        </w:numPr>
        <w:rPr>
          <w:ins w:id="1717" w:author="Ilkka Rinne" w:date="2021-05-24T16:27:00Z"/>
          <w:lang w:eastAsia="ja-JP"/>
        </w:rPr>
      </w:pPr>
      <w:proofErr w:type="spellStart"/>
      <w:ins w:id="1718" w:author="Ilkka Rinne" w:date="2021-05-24T15:55:00Z">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ins>
    </w:p>
    <w:p w14:paraId="1A702CC5" w14:textId="77777777" w:rsidR="005D5EE1" w:rsidRDefault="0040049D" w:rsidP="0040049D">
      <w:pPr>
        <w:pStyle w:val="ListParagraph"/>
        <w:numPr>
          <w:ilvl w:val="0"/>
          <w:numId w:val="12"/>
        </w:numPr>
        <w:rPr>
          <w:ins w:id="1719" w:author="Ilkka Rinne" w:date="2021-05-24T16:27:00Z"/>
          <w:lang w:eastAsia="ja-JP"/>
        </w:rPr>
      </w:pPr>
      <w:proofErr w:type="spellStart"/>
      <w:ins w:id="1720" w:author="Ilkka Rinne" w:date="2021-05-24T15:55:00Z">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ins>
      <w:proofErr w:type="spellEnd"/>
    </w:p>
    <w:p w14:paraId="49D16F10" w14:textId="77777777" w:rsidR="005D5EE1" w:rsidRDefault="0040049D" w:rsidP="0040049D">
      <w:pPr>
        <w:pStyle w:val="ListParagraph"/>
        <w:numPr>
          <w:ilvl w:val="0"/>
          <w:numId w:val="12"/>
        </w:numPr>
        <w:rPr>
          <w:ins w:id="1721" w:author="Ilkka Rinne" w:date="2021-05-24T16:27:00Z"/>
          <w:lang w:eastAsia="ja-JP"/>
        </w:rPr>
      </w:pPr>
      <w:proofErr w:type="spellStart"/>
      <w:ins w:id="1722" w:author="Ilkka Rinne" w:date="2021-05-24T15:55:00Z">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ins>
      <w:proofErr w:type="spellEnd"/>
    </w:p>
    <w:p w14:paraId="331EBF27" w14:textId="39204C7D" w:rsidR="0040049D" w:rsidRDefault="0040049D">
      <w:pPr>
        <w:pStyle w:val="ListParagraph"/>
        <w:numPr>
          <w:ilvl w:val="0"/>
          <w:numId w:val="12"/>
        </w:numPr>
        <w:rPr>
          <w:ins w:id="1723" w:author="Ilkka Rinne" w:date="2021-06-10T12:31:00Z"/>
          <w:lang w:eastAsia="ja-JP"/>
        </w:rPr>
      </w:pPr>
      <w:proofErr w:type="spellStart"/>
      <w:ins w:id="1724" w:author="Ilkka Rinne" w:date="2021-05-24T15:55:00Z">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ins>
    </w:p>
    <w:p w14:paraId="19369E42" w14:textId="1D9EA872" w:rsidR="001042DA" w:rsidRDefault="001042DA">
      <w:pPr>
        <w:ind w:left="360"/>
        <w:rPr>
          <w:ins w:id="1725" w:author="Ilkka Rinne" w:date="2021-06-11T10:04:00Z"/>
          <w:lang w:eastAsia="ja-JP"/>
        </w:rPr>
      </w:pPr>
      <w:ins w:id="1726" w:author="Ilkka Rinne" w:date="2021-06-11T10:04:00Z">
        <w:r>
          <w:rPr>
            <w:lang w:eastAsia="ja-JP"/>
          </w:rPr>
          <w:t xml:space="preserve">For information about transitioning the specialized Observation types of Edition 1 see the "Hard-typing vs. soft typing and </w:t>
        </w:r>
        <w:proofErr w:type="spellStart"/>
        <w:r>
          <w:rPr>
            <w:lang w:eastAsia="ja-JP"/>
          </w:rPr>
          <w:t>codelist</w:t>
        </w:r>
        <w:proofErr w:type="spellEnd"/>
        <w:r>
          <w:rPr>
            <w:lang w:eastAsia="ja-JP"/>
          </w:rPr>
          <w:t xml:space="preserve"> use" section below.</w:t>
        </w:r>
      </w:ins>
    </w:p>
    <w:p w14:paraId="272338E5" w14:textId="096F9869" w:rsidR="00A9570F" w:rsidRDefault="00A9570F" w:rsidP="00A9570F">
      <w:pPr>
        <w:ind w:left="360"/>
        <w:rPr>
          <w:ins w:id="1727" w:author="Ilkka Rinne" w:date="2021-06-10T12:32:00Z"/>
          <w:lang w:eastAsia="ja-JP"/>
        </w:rPr>
      </w:pPr>
      <w:ins w:id="1728" w:author="Ilkka Rinne" w:date="2021-06-10T12:31:00Z">
        <w:r>
          <w:rPr>
            <w:lang w:eastAsia="ja-JP"/>
          </w:rPr>
          <w:t xml:space="preserve">The </w:t>
        </w:r>
      </w:ins>
      <w:ins w:id="1729" w:author="Ilkka Rinne" w:date="2021-06-10T13:00:00Z">
        <w:r w:rsidR="003A07BA">
          <w:rPr>
            <w:lang w:eastAsia="ja-JP"/>
          </w:rPr>
          <w:fldChar w:fldCharType="begin"/>
        </w:r>
        <w:r w:rsidR="003A07BA">
          <w:rPr>
            <w:lang w:eastAsia="ja-JP"/>
          </w:rPr>
          <w:instrText xml:space="preserve"> REF _Ref74222425 \h </w:instrText>
        </w:r>
      </w:ins>
      <w:r w:rsidR="003A07BA">
        <w:rPr>
          <w:lang w:eastAsia="ja-JP"/>
        </w:rPr>
      </w:r>
      <w:r w:rsidR="003A07BA">
        <w:rPr>
          <w:lang w:eastAsia="ja-JP"/>
        </w:rPr>
        <w:fldChar w:fldCharType="separate"/>
      </w:r>
      <w:ins w:id="1730" w:author="Ilkka Rinne" w:date="2021-06-10T13:00:00Z">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ins>
      <w:ins w:id="1731" w:author="Ilkka Rinne" w:date="2021-06-10T12:48:00Z">
        <w:r w:rsidR="00AB37E7">
          <w:rPr>
            <w:lang w:eastAsia="ja-JP"/>
          </w:rPr>
          <w:t xml:space="preserve"> summarizes the</w:t>
        </w:r>
      </w:ins>
      <w:ins w:id="1732" w:author="Ilkka Rinne" w:date="2021-06-10T12:49:00Z">
        <w:r w:rsidR="00AB37E7">
          <w:rPr>
            <w:lang w:eastAsia="ja-JP"/>
          </w:rPr>
          <w:t xml:space="preserve"> Observation mappings </w:t>
        </w:r>
      </w:ins>
      <w:ins w:id="1733" w:author="Ilkka Rinne" w:date="2021-06-10T12:48:00Z">
        <w:r w:rsidR="00AB37E7">
          <w:rPr>
            <w:lang w:eastAsia="ja-JP"/>
          </w:rPr>
          <w:t>from the</w:t>
        </w:r>
      </w:ins>
      <w:ins w:id="1734" w:author="Ilkka Rinne" w:date="2021-06-10T12:49:00Z">
        <w:r w:rsidR="00AB37E7">
          <w:rPr>
            <w:lang w:eastAsia="ja-JP"/>
          </w:rPr>
          <w:t xml:space="preserve"> edition 2 </w:t>
        </w:r>
      </w:ins>
      <w:ins w:id="1735" w:author="Ilkka Rinne" w:date="2021-06-10T13:02:00Z">
        <w:r w:rsidR="00D17000">
          <w:rPr>
            <w:lang w:eastAsia="ja-JP"/>
          </w:rPr>
          <w:t xml:space="preserve">Basic Observations package </w:t>
        </w:r>
      </w:ins>
      <w:ins w:id="1736" w:author="Ilkka Rinne" w:date="2021-06-10T12:49:00Z">
        <w:r w:rsidR="00AB37E7">
          <w:rPr>
            <w:lang w:eastAsia="ja-JP"/>
          </w:rPr>
          <w:t>to edition 1.</w:t>
        </w:r>
      </w:ins>
      <w:ins w:id="1737" w:author="Ilkka Rinne" w:date="2021-06-10T12:48:00Z">
        <w:r w:rsidR="00AB37E7">
          <w:rPr>
            <w:lang w:eastAsia="ja-JP"/>
          </w:rPr>
          <w:t xml:space="preserve"> </w:t>
        </w:r>
      </w:ins>
    </w:p>
    <w:p w14:paraId="5003C111" w14:textId="1DBA8E30" w:rsidR="00A9570F" w:rsidRPr="00A9570F" w:rsidRDefault="00A9570F">
      <w:pPr>
        <w:jc w:val="center"/>
        <w:rPr>
          <w:ins w:id="1738" w:author="Ilkka Rinne" w:date="2021-05-24T15:55:00Z"/>
          <w:b/>
          <w:bCs/>
          <w:sz w:val="20"/>
          <w:szCs w:val="20"/>
          <w:rPrChange w:id="1739" w:author="Ilkka Rinne" w:date="2021-06-10T12:35:00Z">
            <w:rPr>
              <w:ins w:id="1740" w:author="Ilkka Rinne" w:date="2021-05-24T15:55:00Z"/>
              <w:lang w:eastAsia="ja-JP"/>
            </w:rPr>
          </w:rPrChange>
        </w:rPr>
        <w:pPrChange w:id="1741" w:author="Ilkka Rinne" w:date="2021-06-10T12:35:00Z">
          <w:pPr/>
        </w:pPrChange>
      </w:pPr>
      <w:bookmarkStart w:id="1742" w:name="_Ref74222425"/>
      <w:ins w:id="1743" w:author="Ilkka Rinne" w:date="2021-06-10T12:33:00Z">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1742"/>
        <w:r w:rsidRPr="00FD5E24">
          <w:rPr>
            <w:b/>
            <w:bCs/>
            <w:sz w:val="20"/>
            <w:szCs w:val="20"/>
          </w:rPr>
          <w:t xml:space="preserve"> — </w:t>
        </w:r>
      </w:ins>
      <w:ins w:id="1744" w:author="Ilkka Rinne" w:date="2021-06-10T12:41:00Z">
        <w:r w:rsidR="00AB37E7">
          <w:rPr>
            <w:b/>
            <w:bCs/>
            <w:sz w:val="20"/>
            <w:szCs w:val="20"/>
          </w:rPr>
          <w:t xml:space="preserve">Observation </w:t>
        </w:r>
      </w:ins>
      <w:ins w:id="1745" w:author="Ilkka Rinne" w:date="2021-06-10T13:00:00Z">
        <w:r w:rsidR="003A07BA">
          <w:rPr>
            <w:b/>
            <w:bCs/>
            <w:sz w:val="20"/>
            <w:szCs w:val="20"/>
          </w:rPr>
          <w:t>m</w:t>
        </w:r>
      </w:ins>
      <w:ins w:id="1746" w:author="Ilkka Rinne" w:date="2021-06-10T12:35:00Z">
        <w:r>
          <w:rPr>
            <w:b/>
            <w:bCs/>
            <w:sz w:val="20"/>
            <w:szCs w:val="20"/>
          </w:rPr>
          <w:t xml:space="preserve">apping </w:t>
        </w:r>
      </w:ins>
      <w:ins w:id="1747" w:author="Ilkka Rinne" w:date="2021-06-10T12:34:00Z">
        <w:r>
          <w:rPr>
            <w:b/>
            <w:bCs/>
            <w:sz w:val="20"/>
            <w:szCs w:val="20"/>
          </w:rPr>
          <w:t xml:space="preserve">from 19156 </w:t>
        </w:r>
      </w:ins>
      <w:ins w:id="1748" w:author="Ilkka Rinne" w:date="2021-06-10T12:35:00Z">
        <w:r>
          <w:rPr>
            <w:b/>
            <w:bCs/>
            <w:sz w:val="20"/>
            <w:szCs w:val="20"/>
          </w:rPr>
          <w:t>e</w:t>
        </w:r>
      </w:ins>
      <w:ins w:id="1749" w:author="Ilkka Rinne" w:date="2021-06-10T12:34:00Z">
        <w:r>
          <w:rPr>
            <w:b/>
            <w:bCs/>
            <w:sz w:val="20"/>
            <w:szCs w:val="20"/>
          </w:rPr>
          <w:t xml:space="preserve">dition 2 </w:t>
        </w:r>
      </w:ins>
      <w:ins w:id="1750" w:author="Ilkka Rinne" w:date="2021-06-10T12:35:00Z">
        <w:r>
          <w:rPr>
            <w:b/>
            <w:bCs/>
            <w:sz w:val="20"/>
            <w:szCs w:val="20"/>
          </w:rPr>
          <w:t>to edition 1</w:t>
        </w:r>
      </w:ins>
      <w:ins w:id="1751" w:author="Ilkka Rinne" w:date="2021-06-10T12:48:00Z">
        <w:r w:rsidR="00AB37E7">
          <w:rPr>
            <w:b/>
            <w:bCs/>
            <w:sz w:val="20"/>
            <w:szCs w:val="20"/>
          </w:rPr>
          <w:t xml:space="preserve">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752" w:author="Ilkka Rinne" w:date="2021-06-10T13:01:00Z">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4243"/>
        <w:gridCol w:w="2387"/>
        <w:gridCol w:w="3141"/>
        <w:tblGridChange w:id="1753">
          <w:tblGrid>
            <w:gridCol w:w="4243"/>
            <w:gridCol w:w="197"/>
            <w:gridCol w:w="2190"/>
            <w:gridCol w:w="3141"/>
          </w:tblGrid>
        </w:tblGridChange>
      </w:tblGrid>
      <w:tr w:rsidR="00A9570F" w:rsidRPr="006E753C" w14:paraId="12D7B4D0" w14:textId="77777777" w:rsidTr="003A07BA">
        <w:trPr>
          <w:trHeight w:val="651"/>
          <w:ins w:id="1754" w:author="Ilkka Rinne" w:date="2021-06-10T12:39:00Z"/>
          <w:trPrChange w:id="1755" w:author="Ilkka Rinne" w:date="2021-06-10T13:01:00Z">
            <w:trPr>
              <w:trHeight w:val="651"/>
            </w:trPr>
          </w:trPrChange>
        </w:trPr>
        <w:tc>
          <w:tcPr>
            <w:tcW w:w="4243" w:type="dxa"/>
            <w:shd w:val="clear" w:color="auto" w:fill="auto"/>
            <w:tcMar>
              <w:top w:w="100" w:type="dxa"/>
              <w:left w:w="100" w:type="dxa"/>
              <w:bottom w:w="100" w:type="dxa"/>
              <w:right w:w="100" w:type="dxa"/>
            </w:tcMar>
            <w:tcPrChange w:id="1756" w:author="Ilkka Rinne" w:date="2021-06-10T13:01:00Z">
              <w:tcPr>
                <w:tcW w:w="4440" w:type="dxa"/>
                <w:gridSpan w:val="2"/>
                <w:shd w:val="clear" w:color="auto" w:fill="auto"/>
                <w:tcMar>
                  <w:top w:w="100" w:type="dxa"/>
                  <w:left w:w="100" w:type="dxa"/>
                  <w:bottom w:w="100" w:type="dxa"/>
                  <w:right w:w="100" w:type="dxa"/>
                </w:tcMar>
              </w:tcPr>
            </w:tcPrChange>
          </w:tcPr>
          <w:p w14:paraId="1AB79CC4" w14:textId="7F2E7A68" w:rsidR="00A9570F" w:rsidRPr="00AB37E7" w:rsidRDefault="00AB37E7">
            <w:pPr>
              <w:jc w:val="left"/>
              <w:rPr>
                <w:ins w:id="1757" w:author="Ilkka Rinne" w:date="2021-06-10T12:39:00Z"/>
                <w:b/>
                <w:bCs/>
                <w:rPrChange w:id="1758" w:author="Ilkka Rinne" w:date="2021-06-10T12:40:00Z">
                  <w:rPr>
                    <w:ins w:id="1759" w:author="Ilkka Rinne" w:date="2021-06-10T12:39:00Z"/>
                  </w:rPr>
                </w:rPrChange>
              </w:rPr>
              <w:pPrChange w:id="1760" w:author="Ilkka Rinne" w:date="2021-06-10T13:01:00Z">
                <w:pPr/>
              </w:pPrChange>
            </w:pPr>
            <w:ins w:id="1761" w:author="Ilkka Rinne" w:date="2021-06-10T12:40:00Z">
              <w:r w:rsidRPr="00AB37E7">
                <w:rPr>
                  <w:b/>
                  <w:bCs/>
                  <w:rPrChange w:id="1762" w:author="Ilkka Rinne" w:date="2021-06-10T12:40:00Z">
                    <w:rPr/>
                  </w:rPrChange>
                </w:rPr>
                <w:t>Edition 2 class / property</w:t>
              </w:r>
            </w:ins>
            <w:ins w:id="1763" w:author="Ilkka Rinne" w:date="2021-06-10T13:00:00Z">
              <w:r w:rsidR="003A07BA">
                <w:rPr>
                  <w:b/>
                  <w:bCs/>
                </w:rPr>
                <w:t>,</w:t>
              </w:r>
            </w:ins>
            <w:ins w:id="1764" w:author="Ilkka Rinne" w:date="2021-06-10T13:01:00Z">
              <w:r w:rsidR="003A07BA">
                <w:rPr>
                  <w:b/>
                  <w:bCs/>
                </w:rPr>
                <w:br/>
              </w:r>
            </w:ins>
            <w:ins w:id="1765" w:author="Ilkka Rinne" w:date="2021-06-10T13:00:00Z">
              <w:r w:rsidR="003A07BA">
                <w:rPr>
                  <w:b/>
                  <w:bCs/>
                </w:rPr>
                <w:t>Basic Obse</w:t>
              </w:r>
            </w:ins>
            <w:ins w:id="1766" w:author="Ilkka Rinne" w:date="2021-06-10T13:01:00Z">
              <w:r w:rsidR="003A07BA">
                <w:rPr>
                  <w:b/>
                  <w:bCs/>
                </w:rPr>
                <w:t>rvations package</w:t>
              </w:r>
            </w:ins>
          </w:p>
        </w:tc>
        <w:tc>
          <w:tcPr>
            <w:tcW w:w="2387" w:type="dxa"/>
            <w:shd w:val="clear" w:color="auto" w:fill="auto"/>
            <w:tcMar>
              <w:top w:w="100" w:type="dxa"/>
              <w:left w:w="100" w:type="dxa"/>
              <w:bottom w:w="100" w:type="dxa"/>
              <w:right w:w="100" w:type="dxa"/>
            </w:tcMar>
            <w:tcPrChange w:id="1767" w:author="Ilkka Rinne" w:date="2021-06-10T13:01:00Z">
              <w:tcPr>
                <w:tcW w:w="2190" w:type="dxa"/>
                <w:shd w:val="clear" w:color="auto" w:fill="auto"/>
                <w:tcMar>
                  <w:top w:w="100" w:type="dxa"/>
                  <w:left w:w="100" w:type="dxa"/>
                  <w:bottom w:w="100" w:type="dxa"/>
                  <w:right w:w="100" w:type="dxa"/>
                </w:tcMar>
              </w:tcPr>
            </w:tcPrChange>
          </w:tcPr>
          <w:p w14:paraId="1105C760" w14:textId="2437C666" w:rsidR="00A9570F" w:rsidRPr="00AB37E7" w:rsidRDefault="00AB37E7">
            <w:pPr>
              <w:jc w:val="left"/>
              <w:rPr>
                <w:ins w:id="1768" w:author="Ilkka Rinne" w:date="2021-06-10T12:39:00Z"/>
                <w:b/>
                <w:bCs/>
                <w:rPrChange w:id="1769" w:author="Ilkka Rinne" w:date="2021-06-10T12:40:00Z">
                  <w:rPr>
                    <w:ins w:id="1770" w:author="Ilkka Rinne" w:date="2021-06-10T12:39:00Z"/>
                  </w:rPr>
                </w:rPrChange>
              </w:rPr>
              <w:pPrChange w:id="1771" w:author="Ilkka Rinne" w:date="2021-06-10T13:01:00Z">
                <w:pPr/>
              </w:pPrChange>
            </w:pPr>
            <w:ins w:id="1772" w:author="Ilkka Rinne" w:date="2021-06-10T12:40:00Z">
              <w:r w:rsidRPr="00AB37E7">
                <w:rPr>
                  <w:b/>
                  <w:bCs/>
                  <w:rPrChange w:id="1773" w:author="Ilkka Rinne" w:date="2021-06-10T12:40:00Z">
                    <w:rPr/>
                  </w:rPrChange>
                </w:rPr>
                <w:t>Relation</w:t>
              </w:r>
            </w:ins>
          </w:p>
        </w:tc>
        <w:tc>
          <w:tcPr>
            <w:tcW w:w="3141" w:type="dxa"/>
            <w:shd w:val="clear" w:color="auto" w:fill="auto"/>
            <w:tcMar>
              <w:top w:w="100" w:type="dxa"/>
              <w:left w:w="100" w:type="dxa"/>
              <w:bottom w:w="100" w:type="dxa"/>
              <w:right w:w="100" w:type="dxa"/>
            </w:tcMar>
            <w:tcPrChange w:id="1774" w:author="Ilkka Rinne" w:date="2021-06-10T13:01:00Z">
              <w:tcPr>
                <w:tcW w:w="3141" w:type="dxa"/>
                <w:shd w:val="clear" w:color="auto" w:fill="auto"/>
                <w:tcMar>
                  <w:top w:w="100" w:type="dxa"/>
                  <w:left w:w="100" w:type="dxa"/>
                  <w:bottom w:w="100" w:type="dxa"/>
                  <w:right w:w="100" w:type="dxa"/>
                </w:tcMar>
              </w:tcPr>
            </w:tcPrChange>
          </w:tcPr>
          <w:p w14:paraId="25BE5BE2" w14:textId="4A3F8F40" w:rsidR="00A9570F" w:rsidRPr="00AB37E7" w:rsidRDefault="00AB37E7">
            <w:pPr>
              <w:jc w:val="left"/>
              <w:rPr>
                <w:ins w:id="1775" w:author="Ilkka Rinne" w:date="2021-06-10T12:39:00Z"/>
                <w:b/>
                <w:bCs/>
                <w:rPrChange w:id="1776" w:author="Ilkka Rinne" w:date="2021-06-10T12:40:00Z">
                  <w:rPr>
                    <w:ins w:id="1777" w:author="Ilkka Rinne" w:date="2021-06-10T12:39:00Z"/>
                  </w:rPr>
                </w:rPrChange>
              </w:rPr>
              <w:pPrChange w:id="1778" w:author="Ilkka Rinne" w:date="2021-06-10T13:01:00Z">
                <w:pPr/>
              </w:pPrChange>
            </w:pPr>
            <w:ins w:id="1779" w:author="Ilkka Rinne" w:date="2021-06-10T12:40:00Z">
              <w:r w:rsidRPr="00AB37E7">
                <w:rPr>
                  <w:b/>
                  <w:bCs/>
                  <w:rPrChange w:id="1780" w:author="Ilkka Rinne" w:date="2021-06-10T12:40:00Z">
                    <w:rPr/>
                  </w:rPrChange>
                </w:rPr>
                <w:t>Edition 1 class / property</w:t>
              </w:r>
            </w:ins>
          </w:p>
        </w:tc>
      </w:tr>
      <w:tr w:rsidR="00A9570F" w:rsidRPr="006E753C" w14:paraId="6FFB48D2" w14:textId="77777777" w:rsidTr="003A07BA">
        <w:trPr>
          <w:trHeight w:val="651"/>
          <w:ins w:id="1781" w:author="Ilkka Rinne" w:date="2021-06-10T12:31:00Z"/>
          <w:trPrChange w:id="1782" w:author="Ilkka Rinne" w:date="2021-06-10T13:01:00Z">
            <w:trPr>
              <w:trHeight w:val="651"/>
            </w:trPr>
          </w:trPrChange>
        </w:trPr>
        <w:tc>
          <w:tcPr>
            <w:tcW w:w="4243" w:type="dxa"/>
            <w:shd w:val="clear" w:color="auto" w:fill="auto"/>
            <w:tcMar>
              <w:top w:w="100" w:type="dxa"/>
              <w:left w:w="100" w:type="dxa"/>
              <w:bottom w:w="100" w:type="dxa"/>
              <w:right w:w="100" w:type="dxa"/>
            </w:tcMar>
            <w:tcPrChange w:id="1783" w:author="Ilkka Rinne" w:date="2021-06-10T13:01:00Z">
              <w:tcPr>
                <w:tcW w:w="4440" w:type="dxa"/>
                <w:gridSpan w:val="2"/>
                <w:shd w:val="clear" w:color="auto" w:fill="auto"/>
                <w:tcMar>
                  <w:top w:w="100" w:type="dxa"/>
                  <w:left w:w="100" w:type="dxa"/>
                  <w:bottom w:w="100" w:type="dxa"/>
                  <w:right w:w="100" w:type="dxa"/>
                </w:tcMar>
              </w:tcPr>
            </w:tcPrChange>
          </w:tcPr>
          <w:p w14:paraId="083B06A2" w14:textId="5D3BBE1C" w:rsidR="00A9570F" w:rsidRPr="006E753C" w:rsidRDefault="00A9570F">
            <w:pPr>
              <w:jc w:val="left"/>
              <w:rPr>
                <w:ins w:id="1784" w:author="Ilkka Rinne" w:date="2021-06-10T12:31:00Z"/>
              </w:rPr>
              <w:pPrChange w:id="1785" w:author="Ilkka Rinne" w:date="2021-06-10T13:01:00Z">
                <w:pPr/>
              </w:pPrChange>
            </w:pPr>
            <w:ins w:id="1786" w:author="Ilkka Rinne" w:date="2021-06-10T12:31:00Z">
              <w:r w:rsidRPr="006E753C">
                <w:t>Observation</w:t>
              </w:r>
            </w:ins>
          </w:p>
        </w:tc>
        <w:tc>
          <w:tcPr>
            <w:tcW w:w="2387" w:type="dxa"/>
            <w:shd w:val="clear" w:color="auto" w:fill="auto"/>
            <w:tcMar>
              <w:top w:w="100" w:type="dxa"/>
              <w:left w:w="100" w:type="dxa"/>
              <w:bottom w:w="100" w:type="dxa"/>
              <w:right w:w="100" w:type="dxa"/>
            </w:tcMar>
            <w:tcPrChange w:id="1787" w:author="Ilkka Rinne" w:date="2021-06-10T13:01:00Z">
              <w:tcPr>
                <w:tcW w:w="2190" w:type="dxa"/>
                <w:shd w:val="clear" w:color="auto" w:fill="auto"/>
                <w:tcMar>
                  <w:top w:w="100" w:type="dxa"/>
                  <w:left w:w="100" w:type="dxa"/>
                  <w:bottom w:w="100" w:type="dxa"/>
                  <w:right w:w="100" w:type="dxa"/>
                </w:tcMar>
              </w:tcPr>
            </w:tcPrChange>
          </w:tcPr>
          <w:p w14:paraId="5B7A1EBC" w14:textId="77777777" w:rsidR="00A9570F" w:rsidRPr="006E753C" w:rsidRDefault="00A9570F">
            <w:pPr>
              <w:jc w:val="left"/>
              <w:rPr>
                <w:ins w:id="1788" w:author="Ilkka Rinne" w:date="2021-06-10T12:31:00Z"/>
              </w:rPr>
              <w:pPrChange w:id="1789" w:author="Ilkka Rinne" w:date="2021-06-10T13:01:00Z">
                <w:pPr/>
              </w:pPrChange>
            </w:pPr>
            <w:ins w:id="1790" w:author="Ilkka Rinne" w:date="2021-06-10T12:31:00Z">
              <w:r w:rsidRPr="006E753C">
                <w:t>equivalent class</w:t>
              </w:r>
            </w:ins>
          </w:p>
        </w:tc>
        <w:tc>
          <w:tcPr>
            <w:tcW w:w="3141" w:type="dxa"/>
            <w:shd w:val="clear" w:color="auto" w:fill="auto"/>
            <w:tcMar>
              <w:top w:w="100" w:type="dxa"/>
              <w:left w:w="100" w:type="dxa"/>
              <w:bottom w:w="100" w:type="dxa"/>
              <w:right w:w="100" w:type="dxa"/>
            </w:tcMar>
            <w:tcPrChange w:id="1791" w:author="Ilkka Rinne" w:date="2021-06-10T13:01:00Z">
              <w:tcPr>
                <w:tcW w:w="3141" w:type="dxa"/>
                <w:shd w:val="clear" w:color="auto" w:fill="auto"/>
                <w:tcMar>
                  <w:top w:w="100" w:type="dxa"/>
                  <w:left w:w="100" w:type="dxa"/>
                  <w:bottom w:w="100" w:type="dxa"/>
                  <w:right w:w="100" w:type="dxa"/>
                </w:tcMar>
              </w:tcPr>
            </w:tcPrChange>
          </w:tcPr>
          <w:p w14:paraId="76FA00BD" w14:textId="7E0750E9" w:rsidR="00A9570F" w:rsidRPr="006E753C" w:rsidRDefault="00A9570F">
            <w:pPr>
              <w:jc w:val="left"/>
              <w:rPr>
                <w:ins w:id="1792" w:author="Ilkka Rinne" w:date="2021-06-10T12:31:00Z"/>
              </w:rPr>
              <w:pPrChange w:id="1793" w:author="Ilkka Rinne" w:date="2021-06-10T13:01:00Z">
                <w:pPr/>
              </w:pPrChange>
            </w:pPr>
            <w:proofErr w:type="spellStart"/>
            <w:ins w:id="1794" w:author="Ilkka Rinne" w:date="2021-06-10T12:31:00Z">
              <w:r w:rsidRPr="006E753C">
                <w:t>OM_Observation</w:t>
              </w:r>
              <w:proofErr w:type="spellEnd"/>
            </w:ins>
          </w:p>
        </w:tc>
      </w:tr>
      <w:tr w:rsidR="003A07BA" w:rsidRPr="006E753C" w14:paraId="2D7E19B6" w14:textId="77777777" w:rsidTr="003A07BA">
        <w:trPr>
          <w:ins w:id="1795" w:author="Ilkka Rinne" w:date="2021-06-10T12:31:00Z"/>
        </w:trPr>
        <w:tc>
          <w:tcPr>
            <w:tcW w:w="4243" w:type="dxa"/>
            <w:shd w:val="clear" w:color="auto" w:fill="auto"/>
            <w:tcMar>
              <w:top w:w="100" w:type="dxa"/>
              <w:left w:w="100" w:type="dxa"/>
              <w:bottom w:w="100" w:type="dxa"/>
              <w:right w:w="100" w:type="dxa"/>
            </w:tcMar>
            <w:tcPrChange w:id="1796" w:author="Ilkka Rinne" w:date="2021-06-10T13:01:00Z">
              <w:tcPr>
                <w:tcW w:w="4440" w:type="dxa"/>
                <w:gridSpan w:val="2"/>
                <w:shd w:val="clear" w:color="auto" w:fill="auto"/>
                <w:tcMar>
                  <w:top w:w="100" w:type="dxa"/>
                  <w:left w:w="100" w:type="dxa"/>
                  <w:bottom w:w="100" w:type="dxa"/>
                  <w:right w:w="100" w:type="dxa"/>
                </w:tcMar>
              </w:tcPr>
            </w:tcPrChange>
          </w:tcPr>
          <w:p w14:paraId="16258B5D" w14:textId="15904BED" w:rsidR="003A07BA" w:rsidRPr="006E753C" w:rsidRDefault="003A07BA">
            <w:pPr>
              <w:jc w:val="left"/>
              <w:rPr>
                <w:ins w:id="1797" w:author="Ilkka Rinne" w:date="2021-06-10T12:31:00Z"/>
              </w:rPr>
              <w:pPrChange w:id="1798" w:author="Ilkka Rinne" w:date="2021-06-10T13:01:00Z">
                <w:pPr/>
              </w:pPrChange>
            </w:pPr>
            <w:proofErr w:type="spellStart"/>
            <w:ins w:id="1799" w:author="Ilkka Rinne" w:date="2021-06-10T12:31:00Z">
              <w:r w:rsidRPr="006E753C">
                <w:lastRenderedPageBreak/>
                <w:t>Observation.parameter</w:t>
              </w:r>
              <w:proofErr w:type="spellEnd"/>
            </w:ins>
          </w:p>
          <w:p w14:paraId="396037FE" w14:textId="77777777" w:rsidR="003A07BA" w:rsidRPr="006E753C" w:rsidRDefault="003A07BA">
            <w:pPr>
              <w:jc w:val="left"/>
              <w:rPr>
                <w:ins w:id="1800" w:author="Ilkka Rinne" w:date="2021-06-10T12:31:00Z"/>
              </w:rPr>
              <w:pPrChange w:id="1801" w:author="Ilkka Rinne" w:date="2021-06-10T13:01:00Z">
                <w:pPr/>
              </w:pPrChange>
            </w:pPr>
          </w:p>
        </w:tc>
        <w:tc>
          <w:tcPr>
            <w:tcW w:w="2387" w:type="dxa"/>
            <w:shd w:val="clear" w:color="auto" w:fill="auto"/>
            <w:tcMar>
              <w:top w:w="100" w:type="dxa"/>
              <w:left w:w="100" w:type="dxa"/>
              <w:bottom w:w="100" w:type="dxa"/>
              <w:right w:w="100" w:type="dxa"/>
            </w:tcMar>
            <w:tcPrChange w:id="1802" w:author="Ilkka Rinne" w:date="2021-06-10T13:01:00Z">
              <w:tcPr>
                <w:tcW w:w="2190" w:type="dxa"/>
                <w:shd w:val="clear" w:color="auto" w:fill="auto"/>
                <w:tcMar>
                  <w:top w:w="100" w:type="dxa"/>
                  <w:left w:w="100" w:type="dxa"/>
                  <w:bottom w:w="100" w:type="dxa"/>
                  <w:right w:w="100" w:type="dxa"/>
                </w:tcMar>
              </w:tcPr>
            </w:tcPrChange>
          </w:tcPr>
          <w:p w14:paraId="3B50D082" w14:textId="77777777" w:rsidR="003A07BA" w:rsidRPr="006E753C" w:rsidRDefault="003A07BA">
            <w:pPr>
              <w:jc w:val="left"/>
              <w:rPr>
                <w:ins w:id="1803" w:author="Ilkka Rinne" w:date="2021-06-10T12:31:00Z"/>
              </w:rPr>
              <w:pPrChange w:id="1804" w:author="Ilkka Rinne" w:date="2021-06-10T13:01:00Z">
                <w:pPr/>
              </w:pPrChange>
            </w:pPr>
            <w:ins w:id="1805"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06" w:author="Ilkka Rinne" w:date="2021-06-10T13:01:00Z">
              <w:tcPr>
                <w:tcW w:w="3141" w:type="dxa"/>
                <w:shd w:val="clear" w:color="auto" w:fill="auto"/>
                <w:tcMar>
                  <w:top w:w="100" w:type="dxa"/>
                  <w:left w:w="100" w:type="dxa"/>
                  <w:bottom w:w="100" w:type="dxa"/>
                  <w:right w:w="100" w:type="dxa"/>
                </w:tcMar>
              </w:tcPr>
            </w:tcPrChange>
          </w:tcPr>
          <w:p w14:paraId="265BDEC6" w14:textId="2AB75659" w:rsidR="003A07BA" w:rsidRPr="006E753C" w:rsidRDefault="003A07BA">
            <w:pPr>
              <w:jc w:val="left"/>
              <w:rPr>
                <w:ins w:id="1807" w:author="Ilkka Rinne" w:date="2021-06-10T12:31:00Z"/>
              </w:rPr>
              <w:pPrChange w:id="1808" w:author="Ilkka Rinne" w:date="2021-06-10T13:01:00Z">
                <w:pPr/>
              </w:pPrChange>
            </w:pPr>
            <w:proofErr w:type="spellStart"/>
            <w:ins w:id="1809" w:author="Ilkka Rinne" w:date="2021-06-10T12:31:00Z">
              <w:r w:rsidRPr="006E753C">
                <w:t>OM_Observation.parameter</w:t>
              </w:r>
              <w:proofErr w:type="spellEnd"/>
            </w:ins>
          </w:p>
        </w:tc>
      </w:tr>
      <w:tr w:rsidR="003A07BA" w:rsidRPr="006E753C" w14:paraId="1DA78D9B" w14:textId="77777777" w:rsidTr="003A07BA">
        <w:trPr>
          <w:ins w:id="1810" w:author="Ilkka Rinne" w:date="2021-06-10T12:31:00Z"/>
        </w:trPr>
        <w:tc>
          <w:tcPr>
            <w:tcW w:w="4243" w:type="dxa"/>
            <w:shd w:val="clear" w:color="auto" w:fill="auto"/>
            <w:tcMar>
              <w:top w:w="100" w:type="dxa"/>
              <w:left w:w="100" w:type="dxa"/>
              <w:bottom w:w="100" w:type="dxa"/>
              <w:right w:w="100" w:type="dxa"/>
            </w:tcMar>
            <w:tcPrChange w:id="1811" w:author="Ilkka Rinne" w:date="2021-06-10T13:01:00Z">
              <w:tcPr>
                <w:tcW w:w="4440" w:type="dxa"/>
                <w:gridSpan w:val="2"/>
                <w:shd w:val="clear" w:color="auto" w:fill="auto"/>
                <w:tcMar>
                  <w:top w:w="100" w:type="dxa"/>
                  <w:left w:w="100" w:type="dxa"/>
                  <w:bottom w:w="100" w:type="dxa"/>
                  <w:right w:w="100" w:type="dxa"/>
                </w:tcMar>
              </w:tcPr>
            </w:tcPrChange>
          </w:tcPr>
          <w:p w14:paraId="59AD3568" w14:textId="1DEA3D89" w:rsidR="003A07BA" w:rsidRPr="006E753C" w:rsidRDefault="003A07BA">
            <w:pPr>
              <w:jc w:val="left"/>
              <w:rPr>
                <w:ins w:id="1812" w:author="Ilkka Rinne" w:date="2021-06-10T12:31:00Z"/>
              </w:rPr>
              <w:pPrChange w:id="1813" w:author="Ilkka Rinne" w:date="2021-06-10T13:01:00Z">
                <w:pPr/>
              </w:pPrChange>
            </w:pPr>
            <w:proofErr w:type="spellStart"/>
            <w:ins w:id="1814" w:author="Ilkka Rinne" w:date="2021-06-10T12:31:00Z">
              <w:r w:rsidRPr="006E753C">
                <w:t>Observation.phenomenonTime</w:t>
              </w:r>
              <w:proofErr w:type="spellEnd"/>
            </w:ins>
          </w:p>
        </w:tc>
        <w:tc>
          <w:tcPr>
            <w:tcW w:w="2387" w:type="dxa"/>
            <w:shd w:val="clear" w:color="auto" w:fill="auto"/>
            <w:tcMar>
              <w:top w:w="100" w:type="dxa"/>
              <w:left w:w="100" w:type="dxa"/>
              <w:bottom w:w="100" w:type="dxa"/>
              <w:right w:w="100" w:type="dxa"/>
            </w:tcMar>
            <w:tcPrChange w:id="1815" w:author="Ilkka Rinne" w:date="2021-06-10T13:01:00Z">
              <w:tcPr>
                <w:tcW w:w="2190" w:type="dxa"/>
                <w:shd w:val="clear" w:color="auto" w:fill="auto"/>
                <w:tcMar>
                  <w:top w:w="100" w:type="dxa"/>
                  <w:left w:w="100" w:type="dxa"/>
                  <w:bottom w:w="100" w:type="dxa"/>
                  <w:right w:w="100" w:type="dxa"/>
                </w:tcMar>
              </w:tcPr>
            </w:tcPrChange>
          </w:tcPr>
          <w:p w14:paraId="64E6ABE6" w14:textId="77777777" w:rsidR="003A07BA" w:rsidRPr="006E753C" w:rsidRDefault="003A07BA">
            <w:pPr>
              <w:jc w:val="left"/>
              <w:rPr>
                <w:ins w:id="1816" w:author="Ilkka Rinne" w:date="2021-06-10T12:31:00Z"/>
              </w:rPr>
              <w:pPrChange w:id="1817" w:author="Ilkka Rinne" w:date="2021-06-10T13:01:00Z">
                <w:pPr/>
              </w:pPrChange>
            </w:pPr>
            <w:ins w:id="1818"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19" w:author="Ilkka Rinne" w:date="2021-06-10T13:01:00Z">
              <w:tcPr>
                <w:tcW w:w="3141" w:type="dxa"/>
                <w:shd w:val="clear" w:color="auto" w:fill="auto"/>
                <w:tcMar>
                  <w:top w:w="100" w:type="dxa"/>
                  <w:left w:w="100" w:type="dxa"/>
                  <w:bottom w:w="100" w:type="dxa"/>
                  <w:right w:w="100" w:type="dxa"/>
                </w:tcMar>
              </w:tcPr>
            </w:tcPrChange>
          </w:tcPr>
          <w:p w14:paraId="005D7D96" w14:textId="0DB23A18" w:rsidR="003A07BA" w:rsidRPr="006E753C" w:rsidRDefault="003A07BA">
            <w:pPr>
              <w:jc w:val="left"/>
              <w:rPr>
                <w:ins w:id="1820" w:author="Ilkka Rinne" w:date="2021-06-10T12:31:00Z"/>
              </w:rPr>
              <w:pPrChange w:id="1821" w:author="Ilkka Rinne" w:date="2021-06-10T13:01:00Z">
                <w:pPr/>
              </w:pPrChange>
            </w:pPr>
            <w:proofErr w:type="spellStart"/>
            <w:ins w:id="1822" w:author="Ilkka Rinne" w:date="2021-06-10T12:31:00Z">
              <w:r w:rsidRPr="006E753C">
                <w:t>OM_Observation.phenomenonTime</w:t>
              </w:r>
              <w:proofErr w:type="spellEnd"/>
            </w:ins>
          </w:p>
        </w:tc>
      </w:tr>
      <w:tr w:rsidR="003A07BA" w:rsidRPr="006E753C" w14:paraId="572A9920" w14:textId="77777777" w:rsidTr="003A07BA">
        <w:trPr>
          <w:ins w:id="1823" w:author="Ilkka Rinne" w:date="2021-06-10T12:31:00Z"/>
        </w:trPr>
        <w:tc>
          <w:tcPr>
            <w:tcW w:w="4243" w:type="dxa"/>
            <w:shd w:val="clear" w:color="auto" w:fill="auto"/>
            <w:tcMar>
              <w:top w:w="100" w:type="dxa"/>
              <w:left w:w="100" w:type="dxa"/>
              <w:bottom w:w="100" w:type="dxa"/>
              <w:right w:w="100" w:type="dxa"/>
            </w:tcMar>
            <w:tcPrChange w:id="1824" w:author="Ilkka Rinne" w:date="2021-06-10T13:01:00Z">
              <w:tcPr>
                <w:tcW w:w="4440" w:type="dxa"/>
                <w:gridSpan w:val="2"/>
                <w:shd w:val="clear" w:color="auto" w:fill="auto"/>
                <w:tcMar>
                  <w:top w:w="100" w:type="dxa"/>
                  <w:left w:w="100" w:type="dxa"/>
                  <w:bottom w:w="100" w:type="dxa"/>
                  <w:right w:w="100" w:type="dxa"/>
                </w:tcMar>
              </w:tcPr>
            </w:tcPrChange>
          </w:tcPr>
          <w:p w14:paraId="3FF029EF" w14:textId="0AA8AF27" w:rsidR="003A07BA" w:rsidRPr="006E753C" w:rsidRDefault="003A07BA">
            <w:pPr>
              <w:jc w:val="left"/>
              <w:rPr>
                <w:ins w:id="1825" w:author="Ilkka Rinne" w:date="2021-06-10T12:31:00Z"/>
              </w:rPr>
              <w:pPrChange w:id="1826" w:author="Ilkka Rinne" w:date="2021-06-10T13:01:00Z">
                <w:pPr/>
              </w:pPrChange>
            </w:pPr>
            <w:proofErr w:type="spellStart"/>
            <w:ins w:id="1827" w:author="Ilkka Rinne" w:date="2021-06-10T12:31:00Z">
              <w:r w:rsidRPr="006E753C">
                <w:t>Observation.resultQuality</w:t>
              </w:r>
              <w:proofErr w:type="spellEnd"/>
            </w:ins>
          </w:p>
        </w:tc>
        <w:tc>
          <w:tcPr>
            <w:tcW w:w="2387" w:type="dxa"/>
            <w:shd w:val="clear" w:color="auto" w:fill="auto"/>
            <w:tcMar>
              <w:top w:w="100" w:type="dxa"/>
              <w:left w:w="100" w:type="dxa"/>
              <w:bottom w:w="100" w:type="dxa"/>
              <w:right w:w="100" w:type="dxa"/>
            </w:tcMar>
            <w:tcPrChange w:id="1828" w:author="Ilkka Rinne" w:date="2021-06-10T13:01:00Z">
              <w:tcPr>
                <w:tcW w:w="2190" w:type="dxa"/>
                <w:shd w:val="clear" w:color="auto" w:fill="auto"/>
                <w:tcMar>
                  <w:top w:w="100" w:type="dxa"/>
                  <w:left w:w="100" w:type="dxa"/>
                  <w:bottom w:w="100" w:type="dxa"/>
                  <w:right w:w="100" w:type="dxa"/>
                </w:tcMar>
              </w:tcPr>
            </w:tcPrChange>
          </w:tcPr>
          <w:p w14:paraId="7B8587A5" w14:textId="77777777" w:rsidR="003A07BA" w:rsidRPr="006E753C" w:rsidRDefault="003A07BA">
            <w:pPr>
              <w:jc w:val="left"/>
              <w:rPr>
                <w:ins w:id="1829" w:author="Ilkka Rinne" w:date="2021-06-10T12:31:00Z"/>
              </w:rPr>
              <w:pPrChange w:id="1830" w:author="Ilkka Rinne" w:date="2021-06-10T13:01:00Z">
                <w:pPr/>
              </w:pPrChange>
            </w:pPr>
            <w:ins w:id="1831"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32" w:author="Ilkka Rinne" w:date="2021-06-10T13:01:00Z">
              <w:tcPr>
                <w:tcW w:w="3141" w:type="dxa"/>
                <w:shd w:val="clear" w:color="auto" w:fill="auto"/>
                <w:tcMar>
                  <w:top w:w="100" w:type="dxa"/>
                  <w:left w:w="100" w:type="dxa"/>
                  <w:bottom w:w="100" w:type="dxa"/>
                  <w:right w:w="100" w:type="dxa"/>
                </w:tcMar>
              </w:tcPr>
            </w:tcPrChange>
          </w:tcPr>
          <w:p w14:paraId="4CB1AC44" w14:textId="7DF10B55" w:rsidR="003A07BA" w:rsidRPr="006E753C" w:rsidRDefault="003A07BA">
            <w:pPr>
              <w:jc w:val="left"/>
              <w:rPr>
                <w:ins w:id="1833" w:author="Ilkka Rinne" w:date="2021-06-10T12:31:00Z"/>
              </w:rPr>
              <w:pPrChange w:id="1834" w:author="Ilkka Rinne" w:date="2021-06-10T13:01:00Z">
                <w:pPr/>
              </w:pPrChange>
            </w:pPr>
            <w:proofErr w:type="spellStart"/>
            <w:ins w:id="1835" w:author="Ilkka Rinne" w:date="2021-06-10T12:31:00Z">
              <w:r w:rsidRPr="006E753C">
                <w:t>OM_Observation.resultQuality</w:t>
              </w:r>
              <w:proofErr w:type="spellEnd"/>
            </w:ins>
          </w:p>
        </w:tc>
      </w:tr>
      <w:tr w:rsidR="003A07BA" w:rsidRPr="006E753C" w14:paraId="70DEB6B0" w14:textId="77777777" w:rsidTr="003A07BA">
        <w:trPr>
          <w:ins w:id="1836" w:author="Ilkka Rinne" w:date="2021-06-10T12:31:00Z"/>
        </w:trPr>
        <w:tc>
          <w:tcPr>
            <w:tcW w:w="4243" w:type="dxa"/>
            <w:shd w:val="clear" w:color="auto" w:fill="auto"/>
            <w:tcMar>
              <w:top w:w="100" w:type="dxa"/>
              <w:left w:w="100" w:type="dxa"/>
              <w:bottom w:w="100" w:type="dxa"/>
              <w:right w:w="100" w:type="dxa"/>
            </w:tcMar>
            <w:tcPrChange w:id="1837" w:author="Ilkka Rinne" w:date="2021-06-10T13:01:00Z">
              <w:tcPr>
                <w:tcW w:w="4440" w:type="dxa"/>
                <w:gridSpan w:val="2"/>
                <w:shd w:val="clear" w:color="auto" w:fill="auto"/>
                <w:tcMar>
                  <w:top w:w="100" w:type="dxa"/>
                  <w:left w:w="100" w:type="dxa"/>
                  <w:bottom w:w="100" w:type="dxa"/>
                  <w:right w:w="100" w:type="dxa"/>
                </w:tcMar>
              </w:tcPr>
            </w:tcPrChange>
          </w:tcPr>
          <w:p w14:paraId="18413419" w14:textId="04541FD9" w:rsidR="003A07BA" w:rsidRPr="006E753C" w:rsidRDefault="003A07BA">
            <w:pPr>
              <w:jc w:val="left"/>
              <w:rPr>
                <w:ins w:id="1838" w:author="Ilkka Rinne" w:date="2021-06-10T12:31:00Z"/>
              </w:rPr>
              <w:pPrChange w:id="1839" w:author="Ilkka Rinne" w:date="2021-06-10T13:01:00Z">
                <w:pPr/>
              </w:pPrChange>
            </w:pPr>
            <w:proofErr w:type="spellStart"/>
            <w:ins w:id="1840" w:author="Ilkka Rinne" w:date="2021-06-10T12:31:00Z">
              <w:r w:rsidRPr="006E753C">
                <w:t>Observation.resultTime</w:t>
              </w:r>
              <w:proofErr w:type="spellEnd"/>
            </w:ins>
          </w:p>
        </w:tc>
        <w:tc>
          <w:tcPr>
            <w:tcW w:w="2387" w:type="dxa"/>
            <w:shd w:val="clear" w:color="auto" w:fill="auto"/>
            <w:tcMar>
              <w:top w:w="100" w:type="dxa"/>
              <w:left w:w="100" w:type="dxa"/>
              <w:bottom w:w="100" w:type="dxa"/>
              <w:right w:w="100" w:type="dxa"/>
            </w:tcMar>
            <w:tcPrChange w:id="1841" w:author="Ilkka Rinne" w:date="2021-06-10T13:01:00Z">
              <w:tcPr>
                <w:tcW w:w="2190" w:type="dxa"/>
                <w:shd w:val="clear" w:color="auto" w:fill="auto"/>
                <w:tcMar>
                  <w:top w:w="100" w:type="dxa"/>
                  <w:left w:w="100" w:type="dxa"/>
                  <w:bottom w:w="100" w:type="dxa"/>
                  <w:right w:w="100" w:type="dxa"/>
                </w:tcMar>
              </w:tcPr>
            </w:tcPrChange>
          </w:tcPr>
          <w:p w14:paraId="187863E6" w14:textId="77777777" w:rsidR="003A07BA" w:rsidRPr="006E753C" w:rsidRDefault="003A07BA">
            <w:pPr>
              <w:jc w:val="left"/>
              <w:rPr>
                <w:ins w:id="1842" w:author="Ilkka Rinne" w:date="2021-06-10T12:31:00Z"/>
              </w:rPr>
              <w:pPrChange w:id="1843" w:author="Ilkka Rinne" w:date="2021-06-10T13:01:00Z">
                <w:pPr/>
              </w:pPrChange>
            </w:pPr>
            <w:ins w:id="1844"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45" w:author="Ilkka Rinne" w:date="2021-06-10T13:01:00Z">
              <w:tcPr>
                <w:tcW w:w="3141" w:type="dxa"/>
                <w:shd w:val="clear" w:color="auto" w:fill="auto"/>
                <w:tcMar>
                  <w:top w:w="100" w:type="dxa"/>
                  <w:left w:w="100" w:type="dxa"/>
                  <w:bottom w:w="100" w:type="dxa"/>
                  <w:right w:w="100" w:type="dxa"/>
                </w:tcMar>
              </w:tcPr>
            </w:tcPrChange>
          </w:tcPr>
          <w:p w14:paraId="5D9D2699" w14:textId="05A38B85" w:rsidR="003A07BA" w:rsidRPr="006E753C" w:rsidRDefault="003A07BA">
            <w:pPr>
              <w:jc w:val="left"/>
              <w:rPr>
                <w:ins w:id="1846" w:author="Ilkka Rinne" w:date="2021-06-10T12:31:00Z"/>
              </w:rPr>
              <w:pPrChange w:id="1847" w:author="Ilkka Rinne" w:date="2021-06-10T13:01:00Z">
                <w:pPr/>
              </w:pPrChange>
            </w:pPr>
            <w:proofErr w:type="spellStart"/>
            <w:ins w:id="1848" w:author="Ilkka Rinne" w:date="2021-06-10T12:31:00Z">
              <w:r w:rsidRPr="006E753C">
                <w:t>OM_Observation.resultTime</w:t>
              </w:r>
              <w:proofErr w:type="spellEnd"/>
            </w:ins>
          </w:p>
        </w:tc>
      </w:tr>
      <w:tr w:rsidR="003A07BA" w:rsidRPr="006E753C" w14:paraId="332D1B7C" w14:textId="77777777" w:rsidTr="003A07BA">
        <w:trPr>
          <w:ins w:id="1849" w:author="Ilkka Rinne" w:date="2021-06-10T12:31:00Z"/>
        </w:trPr>
        <w:tc>
          <w:tcPr>
            <w:tcW w:w="4243" w:type="dxa"/>
            <w:shd w:val="clear" w:color="auto" w:fill="auto"/>
            <w:tcMar>
              <w:top w:w="100" w:type="dxa"/>
              <w:left w:w="100" w:type="dxa"/>
              <w:bottom w:w="100" w:type="dxa"/>
              <w:right w:w="100" w:type="dxa"/>
            </w:tcMar>
            <w:tcPrChange w:id="1850" w:author="Ilkka Rinne" w:date="2021-06-10T13:01:00Z">
              <w:tcPr>
                <w:tcW w:w="4440" w:type="dxa"/>
                <w:gridSpan w:val="2"/>
                <w:shd w:val="clear" w:color="auto" w:fill="auto"/>
                <w:tcMar>
                  <w:top w:w="100" w:type="dxa"/>
                  <w:left w:w="100" w:type="dxa"/>
                  <w:bottom w:w="100" w:type="dxa"/>
                  <w:right w:w="100" w:type="dxa"/>
                </w:tcMar>
              </w:tcPr>
            </w:tcPrChange>
          </w:tcPr>
          <w:p w14:paraId="2B13687D" w14:textId="2A566F8C" w:rsidR="003A07BA" w:rsidRPr="006E753C" w:rsidRDefault="003A07BA">
            <w:pPr>
              <w:jc w:val="left"/>
              <w:rPr>
                <w:ins w:id="1851" w:author="Ilkka Rinne" w:date="2021-06-10T12:31:00Z"/>
              </w:rPr>
              <w:pPrChange w:id="1852" w:author="Ilkka Rinne" w:date="2021-06-10T13:01:00Z">
                <w:pPr/>
              </w:pPrChange>
            </w:pPr>
            <w:proofErr w:type="spellStart"/>
            <w:ins w:id="1853" w:author="Ilkka Rinne" w:date="2021-06-10T12:31:00Z">
              <w:r w:rsidRPr="006E753C">
                <w:t>Observation.validTime</w:t>
              </w:r>
              <w:proofErr w:type="spellEnd"/>
            </w:ins>
          </w:p>
        </w:tc>
        <w:tc>
          <w:tcPr>
            <w:tcW w:w="2387" w:type="dxa"/>
            <w:shd w:val="clear" w:color="auto" w:fill="auto"/>
            <w:tcMar>
              <w:top w:w="100" w:type="dxa"/>
              <w:left w:w="100" w:type="dxa"/>
              <w:bottom w:w="100" w:type="dxa"/>
              <w:right w:w="100" w:type="dxa"/>
            </w:tcMar>
            <w:tcPrChange w:id="1854" w:author="Ilkka Rinne" w:date="2021-06-10T13:01:00Z">
              <w:tcPr>
                <w:tcW w:w="2190" w:type="dxa"/>
                <w:shd w:val="clear" w:color="auto" w:fill="auto"/>
                <w:tcMar>
                  <w:top w:w="100" w:type="dxa"/>
                  <w:left w:w="100" w:type="dxa"/>
                  <w:bottom w:w="100" w:type="dxa"/>
                  <w:right w:w="100" w:type="dxa"/>
                </w:tcMar>
              </w:tcPr>
            </w:tcPrChange>
          </w:tcPr>
          <w:p w14:paraId="229C4247" w14:textId="77777777" w:rsidR="003A07BA" w:rsidRPr="006E753C" w:rsidRDefault="003A07BA">
            <w:pPr>
              <w:jc w:val="left"/>
              <w:rPr>
                <w:ins w:id="1855" w:author="Ilkka Rinne" w:date="2021-06-10T12:31:00Z"/>
              </w:rPr>
              <w:pPrChange w:id="1856" w:author="Ilkka Rinne" w:date="2021-06-10T13:01:00Z">
                <w:pPr/>
              </w:pPrChange>
            </w:pPr>
            <w:ins w:id="1857"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58" w:author="Ilkka Rinne" w:date="2021-06-10T13:01:00Z">
              <w:tcPr>
                <w:tcW w:w="3141" w:type="dxa"/>
                <w:shd w:val="clear" w:color="auto" w:fill="auto"/>
                <w:tcMar>
                  <w:top w:w="100" w:type="dxa"/>
                  <w:left w:w="100" w:type="dxa"/>
                  <w:bottom w:w="100" w:type="dxa"/>
                  <w:right w:w="100" w:type="dxa"/>
                </w:tcMar>
              </w:tcPr>
            </w:tcPrChange>
          </w:tcPr>
          <w:p w14:paraId="5FA7607A" w14:textId="109F6D62" w:rsidR="003A07BA" w:rsidRPr="006E753C" w:rsidRDefault="003A07BA">
            <w:pPr>
              <w:jc w:val="left"/>
              <w:rPr>
                <w:ins w:id="1859" w:author="Ilkka Rinne" w:date="2021-06-10T12:31:00Z"/>
              </w:rPr>
              <w:pPrChange w:id="1860" w:author="Ilkka Rinne" w:date="2021-06-10T13:01:00Z">
                <w:pPr/>
              </w:pPrChange>
            </w:pPr>
            <w:proofErr w:type="spellStart"/>
            <w:ins w:id="1861" w:author="Ilkka Rinne" w:date="2021-06-10T12:31:00Z">
              <w:r w:rsidRPr="006E753C">
                <w:t>OM_Observation.validTime</w:t>
              </w:r>
              <w:proofErr w:type="spellEnd"/>
            </w:ins>
          </w:p>
        </w:tc>
      </w:tr>
      <w:tr w:rsidR="003A07BA" w:rsidRPr="006E753C" w14:paraId="75EDEBE3" w14:textId="77777777" w:rsidTr="003A07BA">
        <w:trPr>
          <w:ins w:id="1862" w:author="Ilkka Rinne" w:date="2021-06-10T12:31:00Z"/>
        </w:trPr>
        <w:tc>
          <w:tcPr>
            <w:tcW w:w="4243" w:type="dxa"/>
            <w:shd w:val="clear" w:color="auto" w:fill="auto"/>
            <w:tcMar>
              <w:top w:w="100" w:type="dxa"/>
              <w:left w:w="100" w:type="dxa"/>
              <w:bottom w:w="100" w:type="dxa"/>
              <w:right w:w="100" w:type="dxa"/>
            </w:tcMar>
            <w:tcPrChange w:id="1863" w:author="Ilkka Rinne" w:date="2021-06-10T13:01:00Z">
              <w:tcPr>
                <w:tcW w:w="4440" w:type="dxa"/>
                <w:gridSpan w:val="2"/>
                <w:shd w:val="clear" w:color="auto" w:fill="auto"/>
                <w:tcMar>
                  <w:top w:w="100" w:type="dxa"/>
                  <w:left w:w="100" w:type="dxa"/>
                  <w:bottom w:w="100" w:type="dxa"/>
                  <w:right w:w="100" w:type="dxa"/>
                </w:tcMar>
              </w:tcPr>
            </w:tcPrChange>
          </w:tcPr>
          <w:p w14:paraId="648444DA" w14:textId="5686C011" w:rsidR="003A07BA" w:rsidRPr="006E753C" w:rsidRDefault="003A07BA">
            <w:pPr>
              <w:jc w:val="left"/>
              <w:rPr>
                <w:ins w:id="1864" w:author="Ilkka Rinne" w:date="2021-06-10T12:31:00Z"/>
              </w:rPr>
              <w:pPrChange w:id="1865" w:author="Ilkka Rinne" w:date="2021-06-10T13:01:00Z">
                <w:pPr/>
              </w:pPrChange>
            </w:pPr>
            <w:proofErr w:type="spellStart"/>
            <w:ins w:id="1866" w:author="Ilkka Rinne" w:date="2021-06-10T12:31:00Z">
              <w:r w:rsidRPr="006E753C">
                <w:t>Observation.result</w:t>
              </w:r>
              <w:proofErr w:type="spellEnd"/>
            </w:ins>
          </w:p>
        </w:tc>
        <w:tc>
          <w:tcPr>
            <w:tcW w:w="2387" w:type="dxa"/>
            <w:shd w:val="clear" w:color="auto" w:fill="auto"/>
            <w:tcMar>
              <w:top w:w="100" w:type="dxa"/>
              <w:left w:w="100" w:type="dxa"/>
              <w:bottom w:w="100" w:type="dxa"/>
              <w:right w:w="100" w:type="dxa"/>
            </w:tcMar>
            <w:tcPrChange w:id="1867" w:author="Ilkka Rinne" w:date="2021-06-10T13:01:00Z">
              <w:tcPr>
                <w:tcW w:w="2190" w:type="dxa"/>
                <w:shd w:val="clear" w:color="auto" w:fill="auto"/>
                <w:tcMar>
                  <w:top w:w="100" w:type="dxa"/>
                  <w:left w:w="100" w:type="dxa"/>
                  <w:bottom w:w="100" w:type="dxa"/>
                  <w:right w:w="100" w:type="dxa"/>
                </w:tcMar>
              </w:tcPr>
            </w:tcPrChange>
          </w:tcPr>
          <w:p w14:paraId="4152531C" w14:textId="77777777" w:rsidR="003A07BA" w:rsidRPr="006E753C" w:rsidRDefault="003A07BA">
            <w:pPr>
              <w:jc w:val="left"/>
              <w:rPr>
                <w:ins w:id="1868" w:author="Ilkka Rinne" w:date="2021-06-10T12:31:00Z"/>
              </w:rPr>
              <w:pPrChange w:id="1869" w:author="Ilkka Rinne" w:date="2021-06-10T13:01:00Z">
                <w:pPr/>
              </w:pPrChange>
            </w:pPr>
            <w:ins w:id="1870"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871" w:author="Ilkka Rinne" w:date="2021-06-10T13:01:00Z">
              <w:tcPr>
                <w:tcW w:w="3141" w:type="dxa"/>
                <w:shd w:val="clear" w:color="auto" w:fill="auto"/>
                <w:tcMar>
                  <w:top w:w="100" w:type="dxa"/>
                  <w:left w:w="100" w:type="dxa"/>
                  <w:bottom w:w="100" w:type="dxa"/>
                  <w:right w:w="100" w:type="dxa"/>
                </w:tcMar>
              </w:tcPr>
            </w:tcPrChange>
          </w:tcPr>
          <w:p w14:paraId="0E4B32F0" w14:textId="1A4A69E9" w:rsidR="003A07BA" w:rsidRPr="006E753C" w:rsidRDefault="003A07BA">
            <w:pPr>
              <w:jc w:val="left"/>
              <w:rPr>
                <w:ins w:id="1872" w:author="Ilkka Rinne" w:date="2021-06-10T12:31:00Z"/>
              </w:rPr>
              <w:pPrChange w:id="1873" w:author="Ilkka Rinne" w:date="2021-06-10T13:01:00Z">
                <w:pPr/>
              </w:pPrChange>
            </w:pPr>
            <w:proofErr w:type="spellStart"/>
            <w:ins w:id="1874" w:author="Ilkka Rinne" w:date="2021-06-10T12:31:00Z">
              <w:r w:rsidRPr="006E753C">
                <w:t>OM_Observation.result</w:t>
              </w:r>
              <w:proofErr w:type="spellEnd"/>
            </w:ins>
          </w:p>
        </w:tc>
      </w:tr>
      <w:tr w:rsidR="003A07BA" w:rsidRPr="006E753C" w14:paraId="79141FDF" w14:textId="77777777" w:rsidTr="003A07BA">
        <w:trPr>
          <w:ins w:id="1875" w:author="Ilkka Rinne" w:date="2021-06-10T12:31:00Z"/>
        </w:trPr>
        <w:tc>
          <w:tcPr>
            <w:tcW w:w="4243" w:type="dxa"/>
            <w:shd w:val="clear" w:color="auto" w:fill="auto"/>
            <w:tcMar>
              <w:top w:w="100" w:type="dxa"/>
              <w:left w:w="100" w:type="dxa"/>
              <w:bottom w:w="100" w:type="dxa"/>
              <w:right w:w="100" w:type="dxa"/>
            </w:tcMar>
            <w:tcPrChange w:id="1876" w:author="Ilkka Rinne" w:date="2021-06-10T13:01:00Z">
              <w:tcPr>
                <w:tcW w:w="4440" w:type="dxa"/>
                <w:gridSpan w:val="2"/>
                <w:shd w:val="clear" w:color="auto" w:fill="auto"/>
                <w:tcMar>
                  <w:top w:w="100" w:type="dxa"/>
                  <w:left w:w="100" w:type="dxa"/>
                  <w:bottom w:w="100" w:type="dxa"/>
                  <w:right w:w="100" w:type="dxa"/>
                </w:tcMar>
              </w:tcPr>
            </w:tcPrChange>
          </w:tcPr>
          <w:p w14:paraId="437F6757" w14:textId="0A832C50" w:rsidR="003A07BA" w:rsidRPr="006E753C" w:rsidRDefault="003A07BA">
            <w:pPr>
              <w:jc w:val="left"/>
              <w:rPr>
                <w:ins w:id="1877" w:author="Ilkka Rinne" w:date="2021-06-10T12:31:00Z"/>
              </w:rPr>
              <w:pPrChange w:id="1878" w:author="Ilkka Rinne" w:date="2021-06-10T13:01:00Z">
                <w:pPr/>
              </w:pPrChange>
            </w:pPr>
            <w:proofErr w:type="spellStart"/>
            <w:ins w:id="1879" w:author="Ilkka Rinne" w:date="2021-06-10T12:31:00Z">
              <w:r w:rsidRPr="006E753C">
                <w:t>Observation.ultimateFeatureOfInterest</w:t>
              </w:r>
              <w:proofErr w:type="spellEnd"/>
            </w:ins>
          </w:p>
        </w:tc>
        <w:tc>
          <w:tcPr>
            <w:tcW w:w="2387" w:type="dxa"/>
            <w:shd w:val="clear" w:color="auto" w:fill="auto"/>
            <w:tcMar>
              <w:top w:w="100" w:type="dxa"/>
              <w:left w:w="100" w:type="dxa"/>
              <w:bottom w:w="100" w:type="dxa"/>
              <w:right w:w="100" w:type="dxa"/>
            </w:tcMar>
            <w:tcPrChange w:id="1880" w:author="Ilkka Rinne" w:date="2021-06-10T13:01:00Z">
              <w:tcPr>
                <w:tcW w:w="2190" w:type="dxa"/>
                <w:shd w:val="clear" w:color="auto" w:fill="auto"/>
                <w:tcMar>
                  <w:top w:w="100" w:type="dxa"/>
                  <w:left w:w="100" w:type="dxa"/>
                  <w:bottom w:w="100" w:type="dxa"/>
                  <w:right w:w="100" w:type="dxa"/>
                </w:tcMar>
              </w:tcPr>
            </w:tcPrChange>
          </w:tcPr>
          <w:p w14:paraId="09AC4276" w14:textId="77777777" w:rsidR="003A07BA" w:rsidRPr="006E753C" w:rsidRDefault="003A07BA">
            <w:pPr>
              <w:jc w:val="left"/>
              <w:rPr>
                <w:ins w:id="1881" w:author="Ilkka Rinne" w:date="2021-06-10T12:31:00Z"/>
              </w:rPr>
              <w:pPrChange w:id="1882" w:author="Ilkka Rinne" w:date="2021-06-10T13:01:00Z">
                <w:pPr/>
              </w:pPrChange>
            </w:pPr>
            <w:ins w:id="1883" w:author="Ilkka Rinne" w:date="2021-06-10T12:31:00Z">
              <w:r w:rsidRPr="006E753C">
                <w:t>sub-property of</w:t>
              </w:r>
            </w:ins>
          </w:p>
        </w:tc>
        <w:tc>
          <w:tcPr>
            <w:tcW w:w="3141" w:type="dxa"/>
            <w:shd w:val="clear" w:color="auto" w:fill="auto"/>
            <w:tcMar>
              <w:top w:w="100" w:type="dxa"/>
              <w:left w:w="100" w:type="dxa"/>
              <w:bottom w:w="100" w:type="dxa"/>
              <w:right w:w="100" w:type="dxa"/>
            </w:tcMar>
            <w:tcPrChange w:id="1884" w:author="Ilkka Rinne" w:date="2021-06-10T13:01:00Z">
              <w:tcPr>
                <w:tcW w:w="3141" w:type="dxa"/>
                <w:shd w:val="clear" w:color="auto" w:fill="auto"/>
                <w:tcMar>
                  <w:top w:w="100" w:type="dxa"/>
                  <w:left w:w="100" w:type="dxa"/>
                  <w:bottom w:w="100" w:type="dxa"/>
                  <w:right w:w="100" w:type="dxa"/>
                </w:tcMar>
              </w:tcPr>
            </w:tcPrChange>
          </w:tcPr>
          <w:p w14:paraId="307E51C8" w14:textId="1DEF51F0" w:rsidR="003A07BA" w:rsidRPr="006E753C" w:rsidRDefault="003A07BA">
            <w:pPr>
              <w:jc w:val="left"/>
              <w:rPr>
                <w:ins w:id="1885" w:author="Ilkka Rinne" w:date="2021-06-10T12:31:00Z"/>
              </w:rPr>
              <w:pPrChange w:id="1886" w:author="Ilkka Rinne" w:date="2021-06-10T13:01:00Z">
                <w:pPr/>
              </w:pPrChange>
            </w:pPr>
            <w:proofErr w:type="spellStart"/>
            <w:ins w:id="1887" w:author="Ilkka Rinne" w:date="2021-06-10T12:31:00Z">
              <w:r w:rsidRPr="006E753C">
                <w:t>OM_Observation.featureOfInterest</w:t>
              </w:r>
              <w:proofErr w:type="spellEnd"/>
            </w:ins>
          </w:p>
        </w:tc>
      </w:tr>
      <w:tr w:rsidR="003A07BA" w:rsidRPr="006E753C" w14:paraId="49A538D1" w14:textId="77777777" w:rsidTr="003A07BA">
        <w:trPr>
          <w:ins w:id="1888" w:author="Ilkka Rinne" w:date="2021-06-10T12:31:00Z"/>
        </w:trPr>
        <w:tc>
          <w:tcPr>
            <w:tcW w:w="4243" w:type="dxa"/>
            <w:shd w:val="clear" w:color="auto" w:fill="auto"/>
            <w:tcMar>
              <w:top w:w="100" w:type="dxa"/>
              <w:left w:w="100" w:type="dxa"/>
              <w:bottom w:w="100" w:type="dxa"/>
              <w:right w:w="100" w:type="dxa"/>
            </w:tcMar>
            <w:tcPrChange w:id="1889" w:author="Ilkka Rinne" w:date="2021-06-10T13:01:00Z">
              <w:tcPr>
                <w:tcW w:w="4440" w:type="dxa"/>
                <w:gridSpan w:val="2"/>
                <w:shd w:val="clear" w:color="auto" w:fill="auto"/>
                <w:tcMar>
                  <w:top w:w="100" w:type="dxa"/>
                  <w:left w:w="100" w:type="dxa"/>
                  <w:bottom w:w="100" w:type="dxa"/>
                  <w:right w:w="100" w:type="dxa"/>
                </w:tcMar>
              </w:tcPr>
            </w:tcPrChange>
          </w:tcPr>
          <w:p w14:paraId="1417B363" w14:textId="6547AE42" w:rsidR="003A07BA" w:rsidRPr="006E753C" w:rsidRDefault="003A07BA">
            <w:pPr>
              <w:jc w:val="left"/>
              <w:rPr>
                <w:ins w:id="1890" w:author="Ilkka Rinne" w:date="2021-06-10T12:31:00Z"/>
              </w:rPr>
              <w:pPrChange w:id="1891" w:author="Ilkka Rinne" w:date="2021-06-10T13:01:00Z">
                <w:pPr/>
              </w:pPrChange>
            </w:pPr>
            <w:proofErr w:type="spellStart"/>
            <w:ins w:id="1892" w:author="Ilkka Rinne" w:date="2021-06-10T12:31:00Z">
              <w:r w:rsidRPr="006E753C">
                <w:t>Observation.proximateFeatureOfInterest</w:t>
              </w:r>
              <w:proofErr w:type="spellEnd"/>
            </w:ins>
          </w:p>
        </w:tc>
        <w:tc>
          <w:tcPr>
            <w:tcW w:w="2387" w:type="dxa"/>
            <w:shd w:val="clear" w:color="auto" w:fill="auto"/>
            <w:tcMar>
              <w:top w:w="100" w:type="dxa"/>
              <w:left w:w="100" w:type="dxa"/>
              <w:bottom w:w="100" w:type="dxa"/>
              <w:right w:w="100" w:type="dxa"/>
            </w:tcMar>
            <w:tcPrChange w:id="1893" w:author="Ilkka Rinne" w:date="2021-06-10T13:01:00Z">
              <w:tcPr>
                <w:tcW w:w="2190" w:type="dxa"/>
                <w:shd w:val="clear" w:color="auto" w:fill="auto"/>
                <w:tcMar>
                  <w:top w:w="100" w:type="dxa"/>
                  <w:left w:w="100" w:type="dxa"/>
                  <w:bottom w:w="100" w:type="dxa"/>
                  <w:right w:w="100" w:type="dxa"/>
                </w:tcMar>
              </w:tcPr>
            </w:tcPrChange>
          </w:tcPr>
          <w:p w14:paraId="6C499CBA" w14:textId="77777777" w:rsidR="003A07BA" w:rsidRPr="006E753C" w:rsidRDefault="003A07BA">
            <w:pPr>
              <w:jc w:val="left"/>
              <w:rPr>
                <w:ins w:id="1894" w:author="Ilkka Rinne" w:date="2021-06-10T12:31:00Z"/>
              </w:rPr>
              <w:pPrChange w:id="1895" w:author="Ilkka Rinne" w:date="2021-06-10T13:01:00Z">
                <w:pPr/>
              </w:pPrChange>
            </w:pPr>
            <w:ins w:id="1896" w:author="Ilkka Rinne" w:date="2021-06-10T12:31:00Z">
              <w:r w:rsidRPr="006E753C">
                <w:t>sub-property of</w:t>
              </w:r>
            </w:ins>
          </w:p>
        </w:tc>
        <w:tc>
          <w:tcPr>
            <w:tcW w:w="3141" w:type="dxa"/>
            <w:shd w:val="clear" w:color="auto" w:fill="auto"/>
            <w:tcMar>
              <w:top w:w="100" w:type="dxa"/>
              <w:left w:w="100" w:type="dxa"/>
              <w:bottom w:w="100" w:type="dxa"/>
              <w:right w:w="100" w:type="dxa"/>
            </w:tcMar>
            <w:tcPrChange w:id="1897" w:author="Ilkka Rinne" w:date="2021-06-10T13:01:00Z">
              <w:tcPr>
                <w:tcW w:w="3141" w:type="dxa"/>
                <w:shd w:val="clear" w:color="auto" w:fill="auto"/>
                <w:tcMar>
                  <w:top w:w="100" w:type="dxa"/>
                  <w:left w:w="100" w:type="dxa"/>
                  <w:bottom w:w="100" w:type="dxa"/>
                  <w:right w:w="100" w:type="dxa"/>
                </w:tcMar>
              </w:tcPr>
            </w:tcPrChange>
          </w:tcPr>
          <w:p w14:paraId="5F0E7B83" w14:textId="78A466F2" w:rsidR="003A07BA" w:rsidRPr="006E753C" w:rsidRDefault="003A07BA">
            <w:pPr>
              <w:jc w:val="left"/>
              <w:rPr>
                <w:ins w:id="1898" w:author="Ilkka Rinne" w:date="2021-06-10T12:31:00Z"/>
              </w:rPr>
              <w:pPrChange w:id="1899" w:author="Ilkka Rinne" w:date="2021-06-10T13:01:00Z">
                <w:pPr/>
              </w:pPrChange>
            </w:pPr>
            <w:proofErr w:type="spellStart"/>
            <w:ins w:id="1900" w:author="Ilkka Rinne" w:date="2021-06-10T12:31:00Z">
              <w:r w:rsidRPr="006E753C">
                <w:t>OM_Observation.featureOfInterest</w:t>
              </w:r>
              <w:proofErr w:type="spellEnd"/>
            </w:ins>
          </w:p>
        </w:tc>
      </w:tr>
      <w:tr w:rsidR="003A07BA" w:rsidRPr="006E753C" w14:paraId="019FBB5B" w14:textId="77777777" w:rsidTr="003A07BA">
        <w:trPr>
          <w:ins w:id="1901" w:author="Ilkka Rinne" w:date="2021-06-10T12:31:00Z"/>
        </w:trPr>
        <w:tc>
          <w:tcPr>
            <w:tcW w:w="4243" w:type="dxa"/>
            <w:shd w:val="clear" w:color="auto" w:fill="auto"/>
            <w:tcMar>
              <w:top w:w="100" w:type="dxa"/>
              <w:left w:w="100" w:type="dxa"/>
              <w:bottom w:w="100" w:type="dxa"/>
              <w:right w:w="100" w:type="dxa"/>
            </w:tcMar>
            <w:tcPrChange w:id="1902" w:author="Ilkka Rinne" w:date="2021-06-10T13:01:00Z">
              <w:tcPr>
                <w:tcW w:w="4440" w:type="dxa"/>
                <w:gridSpan w:val="2"/>
                <w:shd w:val="clear" w:color="auto" w:fill="auto"/>
                <w:tcMar>
                  <w:top w:w="100" w:type="dxa"/>
                  <w:left w:w="100" w:type="dxa"/>
                  <w:bottom w:w="100" w:type="dxa"/>
                  <w:right w:w="100" w:type="dxa"/>
                </w:tcMar>
              </w:tcPr>
            </w:tcPrChange>
          </w:tcPr>
          <w:p w14:paraId="628176CD" w14:textId="09F518D5" w:rsidR="003A07BA" w:rsidRPr="006E753C" w:rsidRDefault="003A07BA">
            <w:pPr>
              <w:jc w:val="left"/>
              <w:rPr>
                <w:ins w:id="1903" w:author="Ilkka Rinne" w:date="2021-06-10T12:31:00Z"/>
              </w:rPr>
              <w:pPrChange w:id="1904" w:author="Ilkka Rinne" w:date="2021-06-10T13:01:00Z">
                <w:pPr/>
              </w:pPrChange>
            </w:pPr>
            <w:proofErr w:type="spellStart"/>
            <w:ins w:id="1905" w:author="Ilkka Rinne" w:date="2021-06-10T12:31:00Z">
              <w:r w:rsidRPr="006E753C">
                <w:t>Observation.observedProperty</w:t>
              </w:r>
              <w:proofErr w:type="spellEnd"/>
            </w:ins>
          </w:p>
        </w:tc>
        <w:tc>
          <w:tcPr>
            <w:tcW w:w="2387" w:type="dxa"/>
            <w:shd w:val="clear" w:color="auto" w:fill="auto"/>
            <w:tcMar>
              <w:top w:w="100" w:type="dxa"/>
              <w:left w:w="100" w:type="dxa"/>
              <w:bottom w:w="100" w:type="dxa"/>
              <w:right w:w="100" w:type="dxa"/>
            </w:tcMar>
            <w:tcPrChange w:id="1906" w:author="Ilkka Rinne" w:date="2021-06-10T13:01:00Z">
              <w:tcPr>
                <w:tcW w:w="2190" w:type="dxa"/>
                <w:shd w:val="clear" w:color="auto" w:fill="auto"/>
                <w:tcMar>
                  <w:top w:w="100" w:type="dxa"/>
                  <w:left w:w="100" w:type="dxa"/>
                  <w:bottom w:w="100" w:type="dxa"/>
                  <w:right w:w="100" w:type="dxa"/>
                </w:tcMar>
              </w:tcPr>
            </w:tcPrChange>
          </w:tcPr>
          <w:p w14:paraId="1BB77E40" w14:textId="77777777" w:rsidR="003A07BA" w:rsidRPr="006E753C" w:rsidRDefault="003A07BA">
            <w:pPr>
              <w:jc w:val="left"/>
              <w:rPr>
                <w:ins w:id="1907" w:author="Ilkka Rinne" w:date="2021-06-10T12:31:00Z"/>
              </w:rPr>
              <w:pPrChange w:id="1908" w:author="Ilkka Rinne" w:date="2021-06-10T13:01:00Z">
                <w:pPr/>
              </w:pPrChange>
            </w:pPr>
            <w:ins w:id="1909"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910" w:author="Ilkka Rinne" w:date="2021-06-10T13:01:00Z">
              <w:tcPr>
                <w:tcW w:w="3141" w:type="dxa"/>
                <w:shd w:val="clear" w:color="auto" w:fill="auto"/>
                <w:tcMar>
                  <w:top w:w="100" w:type="dxa"/>
                  <w:left w:w="100" w:type="dxa"/>
                  <w:bottom w:w="100" w:type="dxa"/>
                  <w:right w:w="100" w:type="dxa"/>
                </w:tcMar>
              </w:tcPr>
            </w:tcPrChange>
          </w:tcPr>
          <w:p w14:paraId="697326AD" w14:textId="32CBBE1B" w:rsidR="003A07BA" w:rsidRPr="006E753C" w:rsidRDefault="003A07BA">
            <w:pPr>
              <w:jc w:val="left"/>
              <w:rPr>
                <w:ins w:id="1911" w:author="Ilkka Rinne" w:date="2021-06-10T12:31:00Z"/>
              </w:rPr>
              <w:pPrChange w:id="1912" w:author="Ilkka Rinne" w:date="2021-06-10T13:01:00Z">
                <w:pPr/>
              </w:pPrChange>
            </w:pPr>
            <w:proofErr w:type="spellStart"/>
            <w:ins w:id="1913" w:author="Ilkka Rinne" w:date="2021-06-10T12:31:00Z">
              <w:r w:rsidRPr="006E753C">
                <w:t>OM_Observation.observedProperty</w:t>
              </w:r>
              <w:proofErr w:type="spellEnd"/>
            </w:ins>
          </w:p>
        </w:tc>
      </w:tr>
      <w:tr w:rsidR="003A07BA" w:rsidRPr="006E753C" w14:paraId="4E66BAA1" w14:textId="77777777" w:rsidTr="003A07BA">
        <w:trPr>
          <w:ins w:id="1914" w:author="Ilkka Rinne" w:date="2021-06-10T12:47:00Z"/>
        </w:trPr>
        <w:tc>
          <w:tcPr>
            <w:tcW w:w="4243" w:type="dxa"/>
            <w:shd w:val="clear" w:color="auto" w:fill="auto"/>
            <w:tcMar>
              <w:top w:w="100" w:type="dxa"/>
              <w:left w:w="100" w:type="dxa"/>
              <w:bottom w:w="100" w:type="dxa"/>
              <w:right w:w="100" w:type="dxa"/>
            </w:tcMar>
            <w:tcPrChange w:id="1915" w:author="Ilkka Rinne" w:date="2021-06-10T13:01:00Z">
              <w:tcPr>
                <w:tcW w:w="4243" w:type="dxa"/>
                <w:shd w:val="clear" w:color="auto" w:fill="auto"/>
                <w:tcMar>
                  <w:top w:w="100" w:type="dxa"/>
                  <w:left w:w="100" w:type="dxa"/>
                  <w:bottom w:w="100" w:type="dxa"/>
                  <w:right w:w="100" w:type="dxa"/>
                </w:tcMar>
              </w:tcPr>
            </w:tcPrChange>
          </w:tcPr>
          <w:p w14:paraId="4281B9D2" w14:textId="2025F37D" w:rsidR="003A07BA" w:rsidRPr="006E753C" w:rsidRDefault="003A07BA">
            <w:pPr>
              <w:jc w:val="left"/>
              <w:rPr>
                <w:ins w:id="1916" w:author="Ilkka Rinne" w:date="2021-06-10T12:47:00Z"/>
              </w:rPr>
              <w:pPrChange w:id="1917" w:author="Ilkka Rinne" w:date="2021-06-10T13:01:00Z">
                <w:pPr/>
              </w:pPrChange>
            </w:pPr>
            <w:proofErr w:type="spellStart"/>
            <w:ins w:id="1918" w:author="Ilkka Rinne" w:date="2021-06-10T12:47:00Z">
              <w:r>
                <w:t>Observation.observer</w:t>
              </w:r>
              <w:proofErr w:type="spellEnd"/>
            </w:ins>
          </w:p>
        </w:tc>
        <w:tc>
          <w:tcPr>
            <w:tcW w:w="2387" w:type="dxa"/>
            <w:shd w:val="clear" w:color="auto" w:fill="auto"/>
            <w:tcMar>
              <w:top w:w="100" w:type="dxa"/>
              <w:left w:w="100" w:type="dxa"/>
              <w:bottom w:w="100" w:type="dxa"/>
              <w:right w:w="100" w:type="dxa"/>
            </w:tcMar>
            <w:tcPrChange w:id="1919" w:author="Ilkka Rinne" w:date="2021-06-10T13:01:00Z">
              <w:tcPr>
                <w:tcW w:w="2387" w:type="dxa"/>
                <w:gridSpan w:val="2"/>
                <w:shd w:val="clear" w:color="auto" w:fill="auto"/>
                <w:tcMar>
                  <w:top w:w="100" w:type="dxa"/>
                  <w:left w:w="100" w:type="dxa"/>
                  <w:bottom w:w="100" w:type="dxa"/>
                  <w:right w:w="100" w:type="dxa"/>
                </w:tcMar>
              </w:tcPr>
            </w:tcPrChange>
          </w:tcPr>
          <w:p w14:paraId="05C289FB" w14:textId="6AFACD30" w:rsidR="003A07BA" w:rsidRDefault="003A07BA">
            <w:pPr>
              <w:jc w:val="left"/>
              <w:rPr>
                <w:ins w:id="1920" w:author="Ilkka Rinne" w:date="2021-06-10T12:47:00Z"/>
              </w:rPr>
              <w:pPrChange w:id="1921" w:author="Ilkka Rinne" w:date="2021-06-10T13:01:00Z">
                <w:pPr/>
              </w:pPrChange>
            </w:pPr>
            <w:ins w:id="1922" w:author="Ilkka Rinne" w:date="2021-06-10T12:47:00Z">
              <w:r>
                <w:t>sub-property of</w:t>
              </w:r>
            </w:ins>
          </w:p>
        </w:tc>
        <w:tc>
          <w:tcPr>
            <w:tcW w:w="3141" w:type="dxa"/>
            <w:shd w:val="clear" w:color="auto" w:fill="auto"/>
            <w:tcMar>
              <w:top w:w="100" w:type="dxa"/>
              <w:left w:w="100" w:type="dxa"/>
              <w:bottom w:w="100" w:type="dxa"/>
              <w:right w:w="100" w:type="dxa"/>
            </w:tcMar>
            <w:tcPrChange w:id="1923" w:author="Ilkka Rinne" w:date="2021-06-10T13:01:00Z">
              <w:tcPr>
                <w:tcW w:w="3141" w:type="dxa"/>
                <w:shd w:val="clear" w:color="auto" w:fill="auto"/>
                <w:tcMar>
                  <w:top w:w="100" w:type="dxa"/>
                  <w:left w:w="100" w:type="dxa"/>
                  <w:bottom w:w="100" w:type="dxa"/>
                  <w:right w:w="100" w:type="dxa"/>
                </w:tcMar>
              </w:tcPr>
            </w:tcPrChange>
          </w:tcPr>
          <w:p w14:paraId="133409C0" w14:textId="329E8EEB" w:rsidR="003A07BA" w:rsidRPr="006E753C" w:rsidRDefault="003A07BA">
            <w:pPr>
              <w:jc w:val="left"/>
              <w:rPr>
                <w:ins w:id="1924" w:author="Ilkka Rinne" w:date="2021-06-10T12:47:00Z"/>
              </w:rPr>
              <w:pPrChange w:id="1925" w:author="Ilkka Rinne" w:date="2021-06-10T13:01:00Z">
                <w:pPr/>
              </w:pPrChange>
            </w:pPr>
            <w:proofErr w:type="spellStart"/>
            <w:ins w:id="1926" w:author="Ilkka Rinne" w:date="2021-06-10T12:47:00Z">
              <w:r>
                <w:t>OM_Observation.procedure</w:t>
              </w:r>
              <w:proofErr w:type="spellEnd"/>
            </w:ins>
          </w:p>
        </w:tc>
      </w:tr>
      <w:tr w:rsidR="003A07BA" w:rsidRPr="006E753C" w14:paraId="745968FF" w14:textId="77777777" w:rsidTr="003A07BA">
        <w:trPr>
          <w:ins w:id="1927" w:author="Ilkka Rinne" w:date="2021-06-10T12:31:00Z"/>
        </w:trPr>
        <w:tc>
          <w:tcPr>
            <w:tcW w:w="4243" w:type="dxa"/>
            <w:shd w:val="clear" w:color="auto" w:fill="auto"/>
            <w:tcMar>
              <w:top w:w="100" w:type="dxa"/>
              <w:left w:w="100" w:type="dxa"/>
              <w:bottom w:w="100" w:type="dxa"/>
              <w:right w:w="100" w:type="dxa"/>
            </w:tcMar>
            <w:tcPrChange w:id="1928" w:author="Ilkka Rinne" w:date="2021-06-10T13:01:00Z">
              <w:tcPr>
                <w:tcW w:w="4440" w:type="dxa"/>
                <w:gridSpan w:val="2"/>
                <w:shd w:val="clear" w:color="auto" w:fill="auto"/>
                <w:tcMar>
                  <w:top w:w="100" w:type="dxa"/>
                  <w:left w:w="100" w:type="dxa"/>
                  <w:bottom w:w="100" w:type="dxa"/>
                  <w:right w:w="100" w:type="dxa"/>
                </w:tcMar>
              </w:tcPr>
            </w:tcPrChange>
          </w:tcPr>
          <w:p w14:paraId="67E332E0" w14:textId="1AC66AB7" w:rsidR="003A07BA" w:rsidRPr="006E753C" w:rsidRDefault="003A07BA">
            <w:pPr>
              <w:jc w:val="left"/>
              <w:rPr>
                <w:ins w:id="1929" w:author="Ilkka Rinne" w:date="2021-06-10T12:31:00Z"/>
              </w:rPr>
              <w:pPrChange w:id="1930" w:author="Ilkka Rinne" w:date="2021-06-10T13:01:00Z">
                <w:pPr/>
              </w:pPrChange>
            </w:pPr>
            <w:proofErr w:type="spellStart"/>
            <w:ins w:id="1931" w:author="Ilkka Rinne" w:date="2021-06-10T12:31:00Z">
              <w:r w:rsidRPr="006E753C">
                <w:t>Observation.procedure</w:t>
              </w:r>
              <w:proofErr w:type="spellEnd"/>
            </w:ins>
          </w:p>
        </w:tc>
        <w:tc>
          <w:tcPr>
            <w:tcW w:w="2387" w:type="dxa"/>
            <w:shd w:val="clear" w:color="auto" w:fill="auto"/>
            <w:tcMar>
              <w:top w:w="100" w:type="dxa"/>
              <w:left w:w="100" w:type="dxa"/>
              <w:bottom w:w="100" w:type="dxa"/>
              <w:right w:w="100" w:type="dxa"/>
            </w:tcMar>
            <w:tcPrChange w:id="1932" w:author="Ilkka Rinne" w:date="2021-06-10T13:01:00Z">
              <w:tcPr>
                <w:tcW w:w="2190" w:type="dxa"/>
                <w:shd w:val="clear" w:color="auto" w:fill="auto"/>
                <w:tcMar>
                  <w:top w:w="100" w:type="dxa"/>
                  <w:left w:w="100" w:type="dxa"/>
                  <w:bottom w:w="100" w:type="dxa"/>
                  <w:right w:w="100" w:type="dxa"/>
                </w:tcMar>
              </w:tcPr>
            </w:tcPrChange>
          </w:tcPr>
          <w:p w14:paraId="1223AAA6" w14:textId="4DE441CB" w:rsidR="003A07BA" w:rsidRPr="006E753C" w:rsidRDefault="003A07BA">
            <w:pPr>
              <w:jc w:val="left"/>
              <w:rPr>
                <w:ins w:id="1933" w:author="Ilkka Rinne" w:date="2021-06-10T12:31:00Z"/>
              </w:rPr>
              <w:pPrChange w:id="1934" w:author="Ilkka Rinne" w:date="2021-06-10T13:01:00Z">
                <w:pPr/>
              </w:pPrChange>
            </w:pPr>
            <w:ins w:id="1935" w:author="Ilkka Rinne" w:date="2021-06-10T12:47:00Z">
              <w:r>
                <w:t>sub-</w:t>
              </w:r>
            </w:ins>
            <w:ins w:id="1936" w:author="Ilkka Rinne" w:date="2021-06-10T12:31:00Z">
              <w:r w:rsidRPr="006E753C">
                <w:t>property</w:t>
              </w:r>
            </w:ins>
            <w:ins w:id="1937" w:author="Ilkka Rinne" w:date="2021-06-10T12:47:00Z">
              <w:r>
                <w:t xml:space="preserve"> of</w:t>
              </w:r>
            </w:ins>
          </w:p>
        </w:tc>
        <w:tc>
          <w:tcPr>
            <w:tcW w:w="3141" w:type="dxa"/>
            <w:shd w:val="clear" w:color="auto" w:fill="auto"/>
            <w:tcMar>
              <w:top w:w="100" w:type="dxa"/>
              <w:left w:w="100" w:type="dxa"/>
              <w:bottom w:w="100" w:type="dxa"/>
              <w:right w:w="100" w:type="dxa"/>
            </w:tcMar>
            <w:tcPrChange w:id="1938" w:author="Ilkka Rinne" w:date="2021-06-10T13:01:00Z">
              <w:tcPr>
                <w:tcW w:w="3141" w:type="dxa"/>
                <w:shd w:val="clear" w:color="auto" w:fill="auto"/>
                <w:tcMar>
                  <w:top w:w="100" w:type="dxa"/>
                  <w:left w:w="100" w:type="dxa"/>
                  <w:bottom w:w="100" w:type="dxa"/>
                  <w:right w:w="100" w:type="dxa"/>
                </w:tcMar>
              </w:tcPr>
            </w:tcPrChange>
          </w:tcPr>
          <w:p w14:paraId="7D565720" w14:textId="51354D0D" w:rsidR="003A07BA" w:rsidRPr="006E753C" w:rsidRDefault="003A07BA">
            <w:pPr>
              <w:jc w:val="left"/>
              <w:rPr>
                <w:ins w:id="1939" w:author="Ilkka Rinne" w:date="2021-06-10T12:31:00Z"/>
              </w:rPr>
              <w:pPrChange w:id="1940" w:author="Ilkka Rinne" w:date="2021-06-10T13:01:00Z">
                <w:pPr/>
              </w:pPrChange>
            </w:pPr>
            <w:proofErr w:type="spellStart"/>
            <w:ins w:id="1941" w:author="Ilkka Rinne" w:date="2021-06-10T12:31:00Z">
              <w:r w:rsidRPr="006E753C">
                <w:t>OM_Observation.procedure</w:t>
              </w:r>
              <w:proofErr w:type="spellEnd"/>
            </w:ins>
          </w:p>
        </w:tc>
      </w:tr>
      <w:tr w:rsidR="003A07BA" w:rsidRPr="006E753C" w14:paraId="3256180C" w14:textId="77777777" w:rsidTr="003A07BA">
        <w:trPr>
          <w:ins w:id="1942" w:author="Ilkka Rinne" w:date="2021-06-10T12:31:00Z"/>
        </w:trPr>
        <w:tc>
          <w:tcPr>
            <w:tcW w:w="4243" w:type="dxa"/>
            <w:shd w:val="clear" w:color="auto" w:fill="auto"/>
            <w:tcMar>
              <w:top w:w="100" w:type="dxa"/>
              <w:left w:w="100" w:type="dxa"/>
              <w:bottom w:w="100" w:type="dxa"/>
              <w:right w:w="100" w:type="dxa"/>
            </w:tcMar>
            <w:tcPrChange w:id="1943" w:author="Ilkka Rinne" w:date="2021-06-10T13:01:00Z">
              <w:tcPr>
                <w:tcW w:w="4440" w:type="dxa"/>
                <w:gridSpan w:val="2"/>
                <w:shd w:val="clear" w:color="auto" w:fill="auto"/>
                <w:tcMar>
                  <w:top w:w="100" w:type="dxa"/>
                  <w:left w:w="100" w:type="dxa"/>
                  <w:bottom w:w="100" w:type="dxa"/>
                  <w:right w:w="100" w:type="dxa"/>
                </w:tcMar>
              </w:tcPr>
            </w:tcPrChange>
          </w:tcPr>
          <w:p w14:paraId="2A9DBBC3" w14:textId="04F70ADA" w:rsidR="003A07BA" w:rsidRPr="006E753C" w:rsidRDefault="003A07BA">
            <w:pPr>
              <w:jc w:val="left"/>
              <w:rPr>
                <w:ins w:id="1944" w:author="Ilkka Rinne" w:date="2021-06-10T12:31:00Z"/>
              </w:rPr>
              <w:pPrChange w:id="1945" w:author="Ilkka Rinne" w:date="2021-06-10T13:01:00Z">
                <w:pPr/>
              </w:pPrChange>
            </w:pPr>
            <w:proofErr w:type="spellStart"/>
            <w:ins w:id="1946" w:author="Ilkka Rinne" w:date="2021-06-10T12:31:00Z">
              <w:r w:rsidRPr="006E753C">
                <w:t>Observation.metadata</w:t>
              </w:r>
              <w:proofErr w:type="spellEnd"/>
            </w:ins>
          </w:p>
        </w:tc>
        <w:tc>
          <w:tcPr>
            <w:tcW w:w="2387" w:type="dxa"/>
            <w:shd w:val="clear" w:color="auto" w:fill="auto"/>
            <w:tcMar>
              <w:top w:w="100" w:type="dxa"/>
              <w:left w:w="100" w:type="dxa"/>
              <w:bottom w:w="100" w:type="dxa"/>
              <w:right w:w="100" w:type="dxa"/>
            </w:tcMar>
            <w:tcPrChange w:id="1947" w:author="Ilkka Rinne" w:date="2021-06-10T13:01:00Z">
              <w:tcPr>
                <w:tcW w:w="2190" w:type="dxa"/>
                <w:shd w:val="clear" w:color="auto" w:fill="auto"/>
                <w:tcMar>
                  <w:top w:w="100" w:type="dxa"/>
                  <w:left w:w="100" w:type="dxa"/>
                  <w:bottom w:w="100" w:type="dxa"/>
                  <w:right w:w="100" w:type="dxa"/>
                </w:tcMar>
              </w:tcPr>
            </w:tcPrChange>
          </w:tcPr>
          <w:p w14:paraId="0038EECD" w14:textId="77777777" w:rsidR="003A07BA" w:rsidRPr="006E753C" w:rsidRDefault="003A07BA">
            <w:pPr>
              <w:jc w:val="left"/>
              <w:rPr>
                <w:ins w:id="1948" w:author="Ilkka Rinne" w:date="2021-06-10T12:31:00Z"/>
              </w:rPr>
              <w:pPrChange w:id="1949" w:author="Ilkka Rinne" w:date="2021-06-10T13:01:00Z">
                <w:pPr/>
              </w:pPrChange>
            </w:pPr>
            <w:ins w:id="1950"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951" w:author="Ilkka Rinne" w:date="2021-06-10T13:01:00Z">
              <w:tcPr>
                <w:tcW w:w="3141" w:type="dxa"/>
                <w:shd w:val="clear" w:color="auto" w:fill="auto"/>
                <w:tcMar>
                  <w:top w:w="100" w:type="dxa"/>
                  <w:left w:w="100" w:type="dxa"/>
                  <w:bottom w:w="100" w:type="dxa"/>
                  <w:right w:w="100" w:type="dxa"/>
                </w:tcMar>
              </w:tcPr>
            </w:tcPrChange>
          </w:tcPr>
          <w:p w14:paraId="232DE27A" w14:textId="3873D133" w:rsidR="003A07BA" w:rsidRPr="006E753C" w:rsidRDefault="003A07BA">
            <w:pPr>
              <w:jc w:val="left"/>
              <w:rPr>
                <w:ins w:id="1952" w:author="Ilkka Rinne" w:date="2021-06-10T12:31:00Z"/>
              </w:rPr>
              <w:pPrChange w:id="1953" w:author="Ilkka Rinne" w:date="2021-06-10T13:01:00Z">
                <w:pPr/>
              </w:pPrChange>
            </w:pPr>
            <w:proofErr w:type="spellStart"/>
            <w:ins w:id="1954" w:author="Ilkka Rinne" w:date="2021-06-10T12:31:00Z">
              <w:r w:rsidRPr="006E753C">
                <w:t>OM_Observation.metadata</w:t>
              </w:r>
              <w:proofErr w:type="spellEnd"/>
            </w:ins>
          </w:p>
        </w:tc>
      </w:tr>
      <w:tr w:rsidR="003A07BA" w:rsidRPr="006E753C" w14:paraId="5AF6923F" w14:textId="77777777" w:rsidTr="003A07BA">
        <w:trPr>
          <w:ins w:id="1955" w:author="Ilkka Rinne" w:date="2021-06-10T12:31:00Z"/>
        </w:trPr>
        <w:tc>
          <w:tcPr>
            <w:tcW w:w="4243" w:type="dxa"/>
            <w:shd w:val="clear" w:color="auto" w:fill="auto"/>
            <w:tcMar>
              <w:top w:w="100" w:type="dxa"/>
              <w:left w:w="100" w:type="dxa"/>
              <w:bottom w:w="100" w:type="dxa"/>
              <w:right w:w="100" w:type="dxa"/>
            </w:tcMar>
            <w:tcPrChange w:id="1956" w:author="Ilkka Rinne" w:date="2021-06-10T13:01:00Z">
              <w:tcPr>
                <w:tcW w:w="4440" w:type="dxa"/>
                <w:gridSpan w:val="2"/>
                <w:shd w:val="clear" w:color="auto" w:fill="auto"/>
                <w:tcMar>
                  <w:top w:w="100" w:type="dxa"/>
                  <w:left w:w="100" w:type="dxa"/>
                  <w:bottom w:w="100" w:type="dxa"/>
                  <w:right w:w="100" w:type="dxa"/>
                </w:tcMar>
              </w:tcPr>
            </w:tcPrChange>
          </w:tcPr>
          <w:p w14:paraId="2BE54F4A" w14:textId="14680B9D" w:rsidR="003A07BA" w:rsidRPr="006E753C" w:rsidRDefault="003A07BA">
            <w:pPr>
              <w:jc w:val="left"/>
              <w:rPr>
                <w:ins w:id="1957" w:author="Ilkka Rinne" w:date="2021-06-10T12:31:00Z"/>
              </w:rPr>
              <w:pPrChange w:id="1958" w:author="Ilkka Rinne" w:date="2021-06-10T13:01:00Z">
                <w:pPr/>
              </w:pPrChange>
            </w:pPr>
            <w:proofErr w:type="spellStart"/>
            <w:ins w:id="1959" w:author="Ilkka Rinne" w:date="2021-06-10T12:31:00Z">
              <w:r w:rsidRPr="006E753C">
                <w:t>Observation.relatedObservation</w:t>
              </w:r>
              <w:proofErr w:type="spellEnd"/>
            </w:ins>
          </w:p>
        </w:tc>
        <w:tc>
          <w:tcPr>
            <w:tcW w:w="2387" w:type="dxa"/>
            <w:shd w:val="clear" w:color="auto" w:fill="auto"/>
            <w:tcMar>
              <w:top w:w="100" w:type="dxa"/>
              <w:left w:w="100" w:type="dxa"/>
              <w:bottom w:w="100" w:type="dxa"/>
              <w:right w:w="100" w:type="dxa"/>
            </w:tcMar>
            <w:tcPrChange w:id="1960" w:author="Ilkka Rinne" w:date="2021-06-10T13:01:00Z">
              <w:tcPr>
                <w:tcW w:w="2190" w:type="dxa"/>
                <w:shd w:val="clear" w:color="auto" w:fill="auto"/>
                <w:tcMar>
                  <w:top w:w="100" w:type="dxa"/>
                  <w:left w:w="100" w:type="dxa"/>
                  <w:bottom w:w="100" w:type="dxa"/>
                  <w:right w:w="100" w:type="dxa"/>
                </w:tcMar>
              </w:tcPr>
            </w:tcPrChange>
          </w:tcPr>
          <w:p w14:paraId="171F95F0" w14:textId="77777777" w:rsidR="003A07BA" w:rsidRPr="006E753C" w:rsidRDefault="003A07BA">
            <w:pPr>
              <w:jc w:val="left"/>
              <w:rPr>
                <w:ins w:id="1961" w:author="Ilkka Rinne" w:date="2021-06-10T12:31:00Z"/>
              </w:rPr>
              <w:pPrChange w:id="1962" w:author="Ilkka Rinne" w:date="2021-06-10T13:01:00Z">
                <w:pPr/>
              </w:pPrChange>
            </w:pPr>
            <w:ins w:id="1963" w:author="Ilkka Rinne" w:date="2021-06-10T12:31:00Z">
              <w:r w:rsidRPr="006E753C">
                <w:t>equivalent property</w:t>
              </w:r>
            </w:ins>
          </w:p>
        </w:tc>
        <w:tc>
          <w:tcPr>
            <w:tcW w:w="3141" w:type="dxa"/>
            <w:shd w:val="clear" w:color="auto" w:fill="auto"/>
            <w:tcMar>
              <w:top w:w="100" w:type="dxa"/>
              <w:left w:w="100" w:type="dxa"/>
              <w:bottom w:w="100" w:type="dxa"/>
              <w:right w:w="100" w:type="dxa"/>
            </w:tcMar>
            <w:tcPrChange w:id="1964" w:author="Ilkka Rinne" w:date="2021-06-10T13:01:00Z">
              <w:tcPr>
                <w:tcW w:w="3141" w:type="dxa"/>
                <w:shd w:val="clear" w:color="auto" w:fill="auto"/>
                <w:tcMar>
                  <w:top w:w="100" w:type="dxa"/>
                  <w:left w:w="100" w:type="dxa"/>
                  <w:bottom w:w="100" w:type="dxa"/>
                  <w:right w:w="100" w:type="dxa"/>
                </w:tcMar>
              </w:tcPr>
            </w:tcPrChange>
          </w:tcPr>
          <w:p w14:paraId="31C7D9AD" w14:textId="65FD744B" w:rsidR="003A07BA" w:rsidRPr="006E753C" w:rsidRDefault="003A07BA">
            <w:pPr>
              <w:jc w:val="left"/>
              <w:rPr>
                <w:ins w:id="1965" w:author="Ilkka Rinne" w:date="2021-06-10T12:31:00Z"/>
              </w:rPr>
              <w:pPrChange w:id="1966" w:author="Ilkka Rinne" w:date="2021-06-10T13:01:00Z">
                <w:pPr/>
              </w:pPrChange>
            </w:pPr>
            <w:proofErr w:type="spellStart"/>
            <w:ins w:id="1967" w:author="Ilkka Rinne" w:date="2021-06-10T12:31:00Z">
              <w:r w:rsidRPr="006E753C">
                <w:t>OM_Observation.relatedObservation</w:t>
              </w:r>
              <w:proofErr w:type="spellEnd"/>
            </w:ins>
          </w:p>
        </w:tc>
      </w:tr>
      <w:tr w:rsidR="007E4DBA" w:rsidRPr="006E753C" w14:paraId="0C048C69" w14:textId="77777777" w:rsidTr="00824B4F">
        <w:trPr>
          <w:trHeight w:val="651"/>
          <w:ins w:id="1968" w:author="Ilkka Rinne" w:date="2021-06-11T09:03:00Z"/>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rPr>
                <w:ins w:id="1969" w:author="Ilkka Rinne" w:date="2021-06-11T09:03:00Z"/>
              </w:rPr>
            </w:pPr>
            <w:proofErr w:type="spellStart"/>
            <w:ins w:id="1970" w:author="Ilkka Rinne" w:date="2021-06-11T09:03:00Z">
              <w:r w:rsidRPr="006E753C">
                <w:t>ObservingProcedure</w:t>
              </w:r>
              <w:proofErr w:type="spellEnd"/>
            </w:ins>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rPr>
                <w:ins w:id="1971" w:author="Ilkka Rinne" w:date="2021-06-11T09:03:00Z"/>
              </w:rPr>
            </w:pPr>
            <w:ins w:id="1972" w:author="Ilkka Rinne" w:date="2021-06-11T09:03:00Z">
              <w:r w:rsidRPr="006E753C">
                <w:t>equivalent class</w:t>
              </w:r>
            </w:ins>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rPr>
                <w:ins w:id="1973" w:author="Ilkka Rinne" w:date="2021-06-11T09:03:00Z"/>
              </w:rPr>
            </w:pPr>
            <w:proofErr w:type="spellStart"/>
            <w:ins w:id="1974" w:author="Ilkka Rinne" w:date="2021-06-11T09:03:00Z">
              <w:r w:rsidRPr="006E753C">
                <w:t>OM_Process</w:t>
              </w:r>
              <w:proofErr w:type="spellEnd"/>
            </w:ins>
          </w:p>
        </w:tc>
      </w:tr>
      <w:tr w:rsidR="007E4DBA" w:rsidRPr="006E753C" w14:paraId="37A578A9" w14:textId="77777777" w:rsidTr="00824B4F">
        <w:trPr>
          <w:trHeight w:val="651"/>
          <w:ins w:id="1975" w:author="Ilkka Rinne" w:date="2021-06-11T09:04:00Z"/>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rPr>
                <w:ins w:id="1976" w:author="Ilkka Rinne" w:date="2021-06-11T09:04:00Z"/>
              </w:rPr>
            </w:pPr>
            <w:proofErr w:type="spellStart"/>
            <w:ins w:id="1977" w:author="Ilkka Rinne" w:date="2021-06-11T09:04:00Z">
              <w:r>
                <w:t>ObservableProperty</w:t>
              </w:r>
              <w:proofErr w:type="spellEnd"/>
            </w:ins>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rPr>
                <w:ins w:id="1978" w:author="Ilkka Rinne" w:date="2021-06-11T09:04:00Z"/>
              </w:rPr>
            </w:pPr>
            <w:ins w:id="1979" w:author="Ilkka Rinne" w:date="2021-06-11T09:04:00Z">
              <w:r>
                <w:t>equivalent class</w:t>
              </w:r>
            </w:ins>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rPr>
                <w:ins w:id="1980" w:author="Ilkka Rinne" w:date="2021-06-11T09:04:00Z"/>
              </w:rPr>
            </w:pPr>
            <w:proofErr w:type="spellStart"/>
            <w:ins w:id="1981" w:author="Ilkka Rinne" w:date="2021-06-11T09:04:00Z">
              <w:r>
                <w:t>GF_PropertyType</w:t>
              </w:r>
              <w:proofErr w:type="spellEnd"/>
            </w:ins>
          </w:p>
        </w:tc>
      </w:tr>
      <w:tr w:rsidR="007E4DBA" w:rsidRPr="006E753C" w14:paraId="74CA61BE" w14:textId="77777777" w:rsidTr="00824B4F">
        <w:trPr>
          <w:trHeight w:val="651"/>
          <w:ins w:id="1982" w:author="Ilkka Rinne" w:date="2021-06-11T09:03:00Z"/>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rPr>
                <w:ins w:id="1983" w:author="Ilkka Rinne" w:date="2021-06-11T09:03:00Z"/>
              </w:rPr>
            </w:pPr>
            <w:ins w:id="1984" w:author="Ilkka Rinne" w:date="2021-06-11T09:03:00Z">
              <w:r>
                <w:t>Observer</w:t>
              </w:r>
            </w:ins>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rPr>
                <w:ins w:id="1985" w:author="Ilkka Rinne" w:date="2021-06-11T09:03:00Z"/>
              </w:rPr>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rPr>
                <w:ins w:id="1986" w:author="Ilkka Rinne" w:date="2021-06-11T09:03:00Z"/>
              </w:rPr>
            </w:pPr>
            <w:ins w:id="1987" w:author="Ilkka Rinne" w:date="2021-06-11T09:03:00Z">
              <w:r>
                <w:t>(no match)</w:t>
              </w:r>
            </w:ins>
          </w:p>
        </w:tc>
      </w:tr>
      <w:tr w:rsidR="007E4DBA" w14:paraId="15DE6AAC" w14:textId="77777777" w:rsidTr="00824B4F">
        <w:trPr>
          <w:trHeight w:val="651"/>
          <w:ins w:id="1988" w:author="Ilkka Rinne" w:date="2021-06-11T09:03:00Z"/>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rPr>
                <w:ins w:id="1989" w:author="Ilkka Rinne" w:date="2021-06-11T09:03:00Z"/>
              </w:rPr>
            </w:pPr>
            <w:ins w:id="1990" w:author="Ilkka Rinne" w:date="2021-06-11T09:03:00Z">
              <w:r>
                <w:lastRenderedPageBreak/>
                <w:t>Deployment</w:t>
              </w:r>
            </w:ins>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rPr>
                <w:ins w:id="1991" w:author="Ilkka Rinne" w:date="2021-06-11T09:03:00Z"/>
              </w:rPr>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rPr>
                <w:ins w:id="1992" w:author="Ilkka Rinne" w:date="2021-06-11T09:03:00Z"/>
              </w:rPr>
            </w:pPr>
            <w:ins w:id="1993" w:author="Ilkka Rinne" w:date="2021-06-11T09:03:00Z">
              <w:r>
                <w:t>(no match)</w:t>
              </w:r>
            </w:ins>
          </w:p>
        </w:tc>
      </w:tr>
      <w:tr w:rsidR="007E4DBA" w14:paraId="291D502A" w14:textId="77777777" w:rsidTr="00824B4F">
        <w:trPr>
          <w:trHeight w:val="651"/>
          <w:ins w:id="1994" w:author="Ilkka Rinne" w:date="2021-06-11T09:03:00Z"/>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rPr>
                <w:ins w:id="1995" w:author="Ilkka Rinne" w:date="2021-06-11T09:03:00Z"/>
              </w:rPr>
            </w:pPr>
            <w:ins w:id="1996" w:author="Ilkka Rinne" w:date="2021-06-11T09:03:00Z">
              <w:r>
                <w:t>Host</w:t>
              </w:r>
            </w:ins>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rPr>
                <w:ins w:id="1997" w:author="Ilkka Rinne" w:date="2021-06-11T09:03:00Z"/>
              </w:rPr>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rPr>
                <w:ins w:id="1998" w:author="Ilkka Rinne" w:date="2021-06-11T09:03:00Z"/>
              </w:rPr>
            </w:pPr>
            <w:ins w:id="1999" w:author="Ilkka Rinne" w:date="2021-06-11T09:03:00Z">
              <w:r>
                <w:t>(no match)</w:t>
              </w:r>
            </w:ins>
          </w:p>
        </w:tc>
      </w:tr>
    </w:tbl>
    <w:p w14:paraId="19485D96" w14:textId="77777777" w:rsidR="00A9570F" w:rsidRDefault="00A9570F" w:rsidP="0040049D">
      <w:pPr>
        <w:rPr>
          <w:ins w:id="2000" w:author="Ilkka Rinne" w:date="2021-06-10T12:29:00Z"/>
          <w:lang w:eastAsia="ja-JP"/>
        </w:rPr>
      </w:pPr>
    </w:p>
    <w:p w14:paraId="0DB5A78D" w14:textId="77777777" w:rsidR="0040049D" w:rsidRDefault="0040049D">
      <w:pPr>
        <w:pStyle w:val="a2"/>
        <w:rPr>
          <w:ins w:id="2001" w:author="Ilkka Rinne" w:date="2021-05-24T15:55:00Z"/>
        </w:rPr>
        <w:pPrChange w:id="2002" w:author="Ilkka Rinne" w:date="2021-05-24T16:00:00Z">
          <w:pPr/>
        </w:pPrChange>
      </w:pPr>
      <w:bookmarkStart w:id="2003" w:name="_Toc72768947"/>
      <w:ins w:id="2004" w:author="Ilkka Rinne" w:date="2021-05-24T15:55:00Z">
        <w:r>
          <w:t>Modelling of the Sample and Sampling concepts</w:t>
        </w:r>
        <w:bookmarkEnd w:id="2003"/>
      </w:ins>
    </w:p>
    <w:p w14:paraId="0CE97656" w14:textId="77777777" w:rsidR="0040049D" w:rsidRDefault="0040049D">
      <w:pPr>
        <w:pStyle w:val="a3"/>
        <w:rPr>
          <w:ins w:id="2005" w:author="Ilkka Rinne" w:date="2021-05-24T15:55:00Z"/>
        </w:rPr>
        <w:pPrChange w:id="2006" w:author="Ilkka Rinne" w:date="2021-05-24T16:00:00Z">
          <w:pPr/>
        </w:pPrChange>
      </w:pPr>
      <w:proofErr w:type="spellStart"/>
      <w:ins w:id="2007" w:author="Ilkka Rinne" w:date="2021-05-24T15:55:00Z">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ins>
    </w:p>
    <w:p w14:paraId="736D77DD" w14:textId="77777777" w:rsidR="0040049D" w:rsidRDefault="0040049D" w:rsidP="0040049D">
      <w:pPr>
        <w:rPr>
          <w:ins w:id="2008" w:author="Ilkka Rinne" w:date="2021-05-24T15:55:00Z"/>
          <w:lang w:eastAsia="ja-JP"/>
        </w:rPr>
      </w:pPr>
      <w:ins w:id="2009" w:author="Ilkka Rinne" w:date="2021-05-24T15:55:00Z">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ins>
    </w:p>
    <w:p w14:paraId="0AC668C1" w14:textId="384A5DBB" w:rsidR="0040049D" w:rsidRDefault="0040049D">
      <w:pPr>
        <w:ind w:left="403"/>
        <w:rPr>
          <w:ins w:id="2010" w:author="Ilkka Rinne" w:date="2021-05-24T15:55:00Z"/>
          <w:lang w:eastAsia="ja-JP"/>
        </w:rPr>
        <w:pPrChange w:id="2011" w:author="Ilkka Rinne" w:date="2021-05-24T16:28:00Z">
          <w:pPr/>
        </w:pPrChange>
      </w:pPr>
      <w:ins w:id="2012" w:author="Ilkka Rinne" w:date="2021-05-24T15:55:00Z">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ins>
    </w:p>
    <w:p w14:paraId="78AD6BB5" w14:textId="77777777" w:rsidR="0040049D" w:rsidRDefault="0040049D" w:rsidP="0040049D">
      <w:pPr>
        <w:rPr>
          <w:ins w:id="2013" w:author="Ilkka Rinne" w:date="2021-05-24T15:55:00Z"/>
          <w:lang w:eastAsia="ja-JP"/>
        </w:rPr>
      </w:pPr>
      <w:ins w:id="2014" w:author="Ilkka Rinne" w:date="2021-05-24T15:55:00Z">
        <w:r>
          <w:rPr>
            <w:lang w:eastAsia="ja-JP"/>
          </w:rPr>
          <w:t>It had the following attributes, associations and cardinalities:</w:t>
        </w:r>
      </w:ins>
    </w:p>
    <w:p w14:paraId="3FA489D7" w14:textId="77777777" w:rsidR="005D5EE1" w:rsidRDefault="0040049D" w:rsidP="0040049D">
      <w:pPr>
        <w:pStyle w:val="ListParagraph"/>
        <w:numPr>
          <w:ilvl w:val="0"/>
          <w:numId w:val="12"/>
        </w:numPr>
        <w:rPr>
          <w:ins w:id="2015" w:author="Ilkka Rinne" w:date="2021-05-24T16:28:00Z"/>
          <w:lang w:eastAsia="ja-JP"/>
        </w:rPr>
      </w:pPr>
      <w:proofErr w:type="spellStart"/>
      <w:ins w:id="2016" w:author="Ilkka Rinne" w:date="2021-05-24T15:55:00Z">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[1..*]</w:t>
        </w:r>
      </w:ins>
    </w:p>
    <w:p w14:paraId="4431256F" w14:textId="77777777" w:rsidR="005D5EE1" w:rsidRDefault="0040049D" w:rsidP="0040049D">
      <w:pPr>
        <w:pStyle w:val="ListParagraph"/>
        <w:numPr>
          <w:ilvl w:val="0"/>
          <w:numId w:val="12"/>
        </w:numPr>
        <w:rPr>
          <w:ins w:id="2017" w:author="Ilkka Rinne" w:date="2021-05-24T16:28:00Z"/>
          <w:lang w:eastAsia="ja-JP"/>
        </w:rPr>
      </w:pPr>
      <w:proofErr w:type="spellStart"/>
      <w:ins w:id="2018" w:author="Ilkka Rinne" w:date="2021-05-24T15:55:00Z">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[0..*], with association class </w:t>
        </w:r>
        <w:proofErr w:type="spellStart"/>
        <w:r>
          <w:rPr>
            <w:lang w:eastAsia="ja-JP"/>
          </w:rPr>
          <w:t>SamplingFeatureComplex</w:t>
        </w:r>
      </w:ins>
      <w:proofErr w:type="spellEnd"/>
    </w:p>
    <w:p w14:paraId="650B1365" w14:textId="77777777" w:rsidR="005D5EE1" w:rsidRDefault="0040049D" w:rsidP="0040049D">
      <w:pPr>
        <w:pStyle w:val="ListParagraph"/>
        <w:numPr>
          <w:ilvl w:val="0"/>
          <w:numId w:val="12"/>
        </w:numPr>
        <w:rPr>
          <w:ins w:id="2019" w:author="Ilkka Rinne" w:date="2021-05-24T16:28:00Z"/>
          <w:lang w:eastAsia="ja-JP"/>
        </w:rPr>
      </w:pPr>
      <w:proofErr w:type="spellStart"/>
      <w:ins w:id="2020" w:author="Ilkka Rinne" w:date="2021-05-24T15:55:00Z">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[0..*]</w:t>
        </w:r>
      </w:ins>
    </w:p>
    <w:p w14:paraId="6F78FDEB" w14:textId="77777777" w:rsidR="005D5EE1" w:rsidRDefault="0040049D" w:rsidP="0040049D">
      <w:pPr>
        <w:pStyle w:val="ListParagraph"/>
        <w:numPr>
          <w:ilvl w:val="0"/>
          <w:numId w:val="12"/>
        </w:numPr>
        <w:rPr>
          <w:ins w:id="2021" w:author="Ilkka Rinne" w:date="2021-05-24T16:28:00Z"/>
          <w:lang w:eastAsia="ja-JP"/>
        </w:rPr>
      </w:pPr>
      <w:ins w:id="2022" w:author="Ilkka Rinne" w:date="2021-05-24T15:55:00Z">
        <w:r>
          <w:rPr>
            <w:lang w:eastAsia="ja-JP"/>
          </w:rPr>
          <w:t xml:space="preserve">lineage: </w:t>
        </w:r>
        <w:proofErr w:type="spellStart"/>
        <w:r>
          <w:rPr>
            <w:lang w:eastAsia="ja-JP"/>
          </w:rPr>
          <w:t>LI_Lineage</w:t>
        </w:r>
        <w:proofErr w:type="spellEnd"/>
        <w:r>
          <w:rPr>
            <w:lang w:eastAsia="ja-JP"/>
          </w:rPr>
          <w:t xml:space="preserve"> [0..1]</w:t>
        </w:r>
      </w:ins>
    </w:p>
    <w:p w14:paraId="7675F5DA" w14:textId="06351A58" w:rsidR="0040049D" w:rsidRDefault="0040049D">
      <w:pPr>
        <w:pStyle w:val="ListParagraph"/>
        <w:numPr>
          <w:ilvl w:val="0"/>
          <w:numId w:val="12"/>
        </w:numPr>
        <w:rPr>
          <w:ins w:id="2023" w:author="Ilkka Rinne" w:date="2021-05-24T15:55:00Z"/>
          <w:lang w:eastAsia="ja-JP"/>
        </w:rPr>
        <w:pPrChange w:id="2024" w:author="Ilkka Rinne" w:date="2021-05-24T16:28:00Z">
          <w:pPr/>
        </w:pPrChange>
      </w:pPr>
      <w:ins w:id="2025"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2609716D" w14:textId="3E40487B" w:rsidR="0040049D" w:rsidRDefault="0040049D" w:rsidP="0040049D">
      <w:pPr>
        <w:rPr>
          <w:ins w:id="2026" w:author="Ilkka Rinne" w:date="2021-05-24T15:55:00Z"/>
          <w:lang w:eastAsia="ja-JP"/>
        </w:rPr>
      </w:pPr>
      <w:ins w:id="2027" w:author="Ilkka Rinne" w:date="2021-05-24T15:55:00Z">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ins>
    </w:p>
    <w:p w14:paraId="53512C7A" w14:textId="77777777" w:rsidR="0040049D" w:rsidRDefault="0040049D" w:rsidP="0040049D">
      <w:pPr>
        <w:rPr>
          <w:ins w:id="2028" w:author="Ilkka Rinne" w:date="2021-05-24T15:55:00Z"/>
          <w:lang w:eastAsia="ja-JP"/>
        </w:rPr>
      </w:pPr>
      <w:ins w:id="2029" w:author="Ilkka Rinne" w:date="2021-05-24T15:55:00Z">
        <w:r>
          <w:rPr>
            <w:lang w:eastAsia="ja-JP"/>
          </w:rPr>
          <w:t xml:space="preserve">The </w:t>
        </w:r>
        <w:proofErr w:type="spellStart"/>
        <w:r>
          <w:rPr>
            <w:lang w:eastAsia="ja-JP"/>
          </w:rPr>
          <w:t>SF_Specimen</w:t>
        </w:r>
        <w:proofErr w:type="spellEnd"/>
        <w:r>
          <w:rPr>
            <w:lang w:eastAsia="ja-JP"/>
          </w:rPr>
          <w:t xml:space="preserve"> was defined as follows:</w:t>
        </w:r>
      </w:ins>
    </w:p>
    <w:p w14:paraId="4135961A" w14:textId="43297E76" w:rsidR="0040049D" w:rsidRDefault="0040049D">
      <w:pPr>
        <w:ind w:left="403"/>
        <w:rPr>
          <w:ins w:id="2030" w:author="Ilkka Rinne" w:date="2021-05-24T15:55:00Z"/>
          <w:lang w:eastAsia="ja-JP"/>
        </w:rPr>
        <w:pPrChange w:id="2031" w:author="Ilkka Rinne" w:date="2021-05-24T16:29:00Z">
          <w:pPr/>
        </w:pPrChange>
      </w:pPr>
      <w:ins w:id="2032" w:author="Ilkka Rinne" w:date="2021-05-24T15:55:00Z">
        <w:r>
          <w:rPr>
            <w:lang w:eastAsia="ja-JP"/>
          </w:rPr>
          <w:t>"A Specimen is a physical sample, obtained for observation(s) carried out ex situ, sometimes in a laboratory."</w:t>
        </w:r>
      </w:ins>
    </w:p>
    <w:p w14:paraId="3FCC2E99" w14:textId="77777777" w:rsidR="0040049D" w:rsidRDefault="0040049D" w:rsidP="0040049D">
      <w:pPr>
        <w:rPr>
          <w:ins w:id="2033" w:author="Ilkka Rinne" w:date="2021-05-24T15:55:00Z"/>
          <w:lang w:eastAsia="ja-JP"/>
        </w:rPr>
      </w:pPr>
      <w:ins w:id="2034"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3D5430BA" w14:textId="77777777" w:rsidR="005D5EE1" w:rsidRDefault="0040049D" w:rsidP="0040049D">
      <w:pPr>
        <w:pStyle w:val="ListParagraph"/>
        <w:numPr>
          <w:ilvl w:val="0"/>
          <w:numId w:val="12"/>
        </w:numPr>
        <w:rPr>
          <w:ins w:id="2035" w:author="Ilkka Rinne" w:date="2021-05-24T16:29:00Z"/>
          <w:lang w:eastAsia="ja-JP"/>
        </w:rPr>
      </w:pPr>
      <w:proofErr w:type="spellStart"/>
      <w:ins w:id="2036" w:author="Ilkka Rinne" w:date="2021-05-24T15:55:00Z">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[0..*] with association class </w:t>
        </w:r>
        <w:proofErr w:type="spellStart"/>
        <w:r>
          <w:rPr>
            <w:lang w:eastAsia="ja-JP"/>
          </w:rPr>
          <w:t>PreparationStep</w:t>
        </w:r>
      </w:ins>
      <w:proofErr w:type="spellEnd"/>
    </w:p>
    <w:p w14:paraId="70CC4928" w14:textId="77777777" w:rsidR="005D5EE1" w:rsidRDefault="0040049D" w:rsidP="0040049D">
      <w:pPr>
        <w:pStyle w:val="ListParagraph"/>
        <w:numPr>
          <w:ilvl w:val="0"/>
          <w:numId w:val="12"/>
        </w:numPr>
        <w:rPr>
          <w:ins w:id="2037" w:author="Ilkka Rinne" w:date="2021-05-24T16:29:00Z"/>
          <w:lang w:eastAsia="ja-JP"/>
        </w:rPr>
      </w:pPr>
      <w:proofErr w:type="spellStart"/>
      <w:ins w:id="2038" w:author="Ilkka Rinne" w:date="2021-05-24T15:55:00Z">
        <w:r>
          <w:rPr>
            <w:lang w:eastAsia="ja-JP"/>
          </w:rPr>
          <w:t>currentLocation</w:t>
        </w:r>
        <w:proofErr w:type="spellEnd"/>
        <w:r>
          <w:rPr>
            <w:lang w:eastAsia="ja-JP"/>
          </w:rPr>
          <w:t>: Location [0..1]</w:t>
        </w:r>
      </w:ins>
    </w:p>
    <w:p w14:paraId="0C0AC666" w14:textId="77777777" w:rsidR="005D5EE1" w:rsidRDefault="0040049D" w:rsidP="0040049D">
      <w:pPr>
        <w:pStyle w:val="ListParagraph"/>
        <w:numPr>
          <w:ilvl w:val="0"/>
          <w:numId w:val="12"/>
        </w:numPr>
        <w:rPr>
          <w:ins w:id="2039" w:author="Ilkka Rinne" w:date="2021-05-24T16:29:00Z"/>
          <w:lang w:eastAsia="ja-JP"/>
        </w:rPr>
      </w:pPr>
      <w:proofErr w:type="spellStart"/>
      <w:ins w:id="2040" w:author="Ilkka Rinne" w:date="2021-05-24T15:55:00Z">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ins>
    </w:p>
    <w:p w14:paraId="7330CE98" w14:textId="77777777" w:rsidR="005D5EE1" w:rsidRDefault="0040049D" w:rsidP="0040049D">
      <w:pPr>
        <w:pStyle w:val="ListParagraph"/>
        <w:numPr>
          <w:ilvl w:val="0"/>
          <w:numId w:val="12"/>
        </w:numPr>
        <w:rPr>
          <w:ins w:id="2041" w:author="Ilkka Rinne" w:date="2021-05-24T16:29:00Z"/>
          <w:lang w:eastAsia="ja-JP"/>
        </w:rPr>
      </w:pPr>
      <w:proofErr w:type="spellStart"/>
      <w:ins w:id="2042" w:author="Ilkka Rinne" w:date="2021-05-24T15:55:00Z">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[0..1]</w:t>
        </w:r>
      </w:ins>
    </w:p>
    <w:p w14:paraId="595F3B8C" w14:textId="77777777" w:rsidR="005D5EE1" w:rsidRDefault="0040049D" w:rsidP="0040049D">
      <w:pPr>
        <w:pStyle w:val="ListParagraph"/>
        <w:numPr>
          <w:ilvl w:val="0"/>
          <w:numId w:val="12"/>
        </w:numPr>
        <w:rPr>
          <w:ins w:id="2043" w:author="Ilkka Rinne" w:date="2021-05-24T16:29:00Z"/>
          <w:lang w:eastAsia="ja-JP"/>
        </w:rPr>
      </w:pPr>
      <w:proofErr w:type="spellStart"/>
      <w:ins w:id="2044" w:author="Ilkka Rinne" w:date="2021-05-24T15:55:00Z">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[0..1]</w:t>
        </w:r>
      </w:ins>
    </w:p>
    <w:p w14:paraId="73E1F52A" w14:textId="77777777" w:rsidR="005D5EE1" w:rsidRDefault="0040049D" w:rsidP="0040049D">
      <w:pPr>
        <w:pStyle w:val="ListParagraph"/>
        <w:numPr>
          <w:ilvl w:val="0"/>
          <w:numId w:val="12"/>
        </w:numPr>
        <w:rPr>
          <w:ins w:id="2045" w:author="Ilkka Rinne" w:date="2021-05-24T16:29:00Z"/>
          <w:lang w:eastAsia="ja-JP"/>
        </w:rPr>
      </w:pPr>
      <w:proofErr w:type="spellStart"/>
      <w:ins w:id="2046" w:author="Ilkka Rinne" w:date="2021-05-24T15:55:00Z">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ins>
    </w:p>
    <w:p w14:paraId="7648436C" w14:textId="77777777" w:rsidR="005D5EE1" w:rsidRDefault="0040049D" w:rsidP="0040049D">
      <w:pPr>
        <w:pStyle w:val="ListParagraph"/>
        <w:numPr>
          <w:ilvl w:val="0"/>
          <w:numId w:val="12"/>
        </w:numPr>
        <w:rPr>
          <w:ins w:id="2047" w:author="Ilkka Rinne" w:date="2021-05-24T16:29:00Z"/>
          <w:lang w:eastAsia="ja-JP"/>
        </w:rPr>
      </w:pPr>
      <w:ins w:id="2048" w:author="Ilkka Rinne" w:date="2021-05-24T15:55:00Z">
        <w:r>
          <w:rPr>
            <w:lang w:eastAsia="ja-JP"/>
          </w:rPr>
          <w:t>size: Measure [0..1]</w:t>
        </w:r>
      </w:ins>
    </w:p>
    <w:p w14:paraId="056EACA0" w14:textId="6EC35F69" w:rsidR="0040049D" w:rsidRDefault="0040049D">
      <w:pPr>
        <w:pStyle w:val="ListParagraph"/>
        <w:numPr>
          <w:ilvl w:val="0"/>
          <w:numId w:val="12"/>
        </w:numPr>
        <w:rPr>
          <w:ins w:id="2049" w:author="Ilkka Rinne" w:date="2021-05-24T15:55:00Z"/>
          <w:lang w:eastAsia="ja-JP"/>
        </w:rPr>
        <w:pPrChange w:id="2050" w:author="Ilkka Rinne" w:date="2021-05-24T16:29:00Z">
          <w:pPr/>
        </w:pPrChange>
      </w:pPr>
      <w:proofErr w:type="spellStart"/>
      <w:ins w:id="2051" w:author="Ilkka Rinne" w:date="2021-05-24T15:55:00Z">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[0..1]</w:t>
        </w:r>
      </w:ins>
    </w:p>
    <w:p w14:paraId="01E12230" w14:textId="77777777" w:rsidR="0040049D" w:rsidRDefault="0040049D" w:rsidP="0040049D">
      <w:pPr>
        <w:rPr>
          <w:ins w:id="2052" w:author="Ilkka Rinne" w:date="2021-05-24T15:55:00Z"/>
          <w:lang w:eastAsia="ja-JP"/>
        </w:rPr>
      </w:pPr>
      <w:ins w:id="2053" w:author="Ilkka Rinne" w:date="2021-05-24T15:55:00Z">
        <w:r>
          <w:rPr>
            <w:lang w:eastAsia="ja-JP"/>
          </w:rPr>
          <w:t xml:space="preserve">The </w:t>
        </w:r>
        <w:proofErr w:type="spellStart"/>
        <w:r>
          <w:rPr>
            <w:lang w:eastAsia="ja-JP"/>
          </w:rPr>
          <w:t>SF_SpatialSamplingFeature</w:t>
        </w:r>
        <w:proofErr w:type="spellEnd"/>
        <w:r>
          <w:rPr>
            <w:lang w:eastAsia="ja-JP"/>
          </w:rPr>
          <w:t xml:space="preserve"> was defined as follows:</w:t>
        </w:r>
      </w:ins>
    </w:p>
    <w:p w14:paraId="71FFF59D" w14:textId="58302C77" w:rsidR="0040049D" w:rsidRDefault="0040049D">
      <w:pPr>
        <w:ind w:left="403"/>
        <w:rPr>
          <w:ins w:id="2054" w:author="Ilkka Rinne" w:date="2021-05-24T15:55:00Z"/>
          <w:lang w:eastAsia="ja-JP"/>
        </w:rPr>
        <w:pPrChange w:id="2055" w:author="Ilkka Rinne" w:date="2021-05-24T16:29:00Z">
          <w:pPr/>
        </w:pPrChange>
      </w:pPr>
      <w:ins w:id="2056" w:author="Ilkka Rinne" w:date="2021-05-24T15:55:00Z">
        <w:r>
          <w:rPr>
            <w:lang w:eastAsia="ja-JP"/>
          </w:rPr>
          <w:t>"When observations are made to estimate properties of a geospatial feature, in particular where the value of a property varies within the scope of the feature, a spatial sampling feature is used."</w:t>
        </w:r>
      </w:ins>
    </w:p>
    <w:p w14:paraId="037E6E8B" w14:textId="77777777" w:rsidR="0040049D" w:rsidRDefault="0040049D" w:rsidP="0040049D">
      <w:pPr>
        <w:rPr>
          <w:ins w:id="2057" w:author="Ilkka Rinne" w:date="2021-05-24T15:55:00Z"/>
          <w:lang w:eastAsia="ja-JP"/>
        </w:rPr>
      </w:pPr>
      <w:ins w:id="2058" w:author="Ilkka Rinne" w:date="2021-05-24T15:55:00Z">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ins>
    </w:p>
    <w:p w14:paraId="7C313B5C" w14:textId="77777777" w:rsidR="005D5EE1" w:rsidRDefault="0040049D" w:rsidP="0040049D">
      <w:pPr>
        <w:pStyle w:val="ListParagraph"/>
        <w:numPr>
          <w:ilvl w:val="0"/>
          <w:numId w:val="12"/>
        </w:numPr>
        <w:rPr>
          <w:ins w:id="2059" w:author="Ilkka Rinne" w:date="2021-05-24T16:29:00Z"/>
          <w:lang w:eastAsia="ja-JP"/>
        </w:rPr>
      </w:pPr>
      <w:proofErr w:type="spellStart"/>
      <w:ins w:id="2060" w:author="Ilkka Rinne" w:date="2021-05-24T15:55:00Z">
        <w:r>
          <w:rPr>
            <w:lang w:eastAsia="ja-JP"/>
          </w:rPr>
          <w:lastRenderedPageBreak/>
          <w:t>hostedProcedure</w:t>
        </w:r>
        <w:proofErr w:type="spellEnd"/>
        <w:r>
          <w:rPr>
            <w:lang w:eastAsia="ja-JP"/>
          </w:rPr>
          <w:t xml:space="preserve"> (Platform): </w:t>
        </w:r>
        <w:proofErr w:type="spellStart"/>
        <w:r>
          <w:rPr>
            <w:lang w:eastAsia="ja-JP"/>
          </w:rPr>
          <w:t>OM_Process</w:t>
        </w:r>
        <w:proofErr w:type="spellEnd"/>
        <w:r>
          <w:rPr>
            <w:lang w:eastAsia="ja-JP"/>
          </w:rPr>
          <w:t xml:space="preserve"> [0..*]</w:t>
        </w:r>
      </w:ins>
    </w:p>
    <w:p w14:paraId="7D1D173D" w14:textId="0F6CF601" w:rsidR="0040049D" w:rsidRDefault="0040049D">
      <w:pPr>
        <w:pStyle w:val="ListParagraph"/>
        <w:numPr>
          <w:ilvl w:val="0"/>
          <w:numId w:val="12"/>
        </w:numPr>
        <w:rPr>
          <w:ins w:id="2061" w:author="Ilkka Rinne" w:date="2021-05-24T15:55:00Z"/>
          <w:lang w:eastAsia="ja-JP"/>
        </w:rPr>
        <w:pPrChange w:id="2062" w:author="Ilkka Rinne" w:date="2021-05-24T16:29:00Z">
          <w:pPr/>
        </w:pPrChange>
      </w:pPr>
      <w:proofErr w:type="spellStart"/>
      <w:ins w:id="2063" w:author="Ilkka Rinne" w:date="2021-05-24T15:55:00Z">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[0..2]</w:t>
        </w:r>
      </w:ins>
    </w:p>
    <w:p w14:paraId="1AFF3C92" w14:textId="6226325E" w:rsidR="0040049D" w:rsidRDefault="0040049D" w:rsidP="0040049D">
      <w:pPr>
        <w:rPr>
          <w:ins w:id="2064" w:author="Ilkka Rinne" w:date="2021-05-24T15:55:00Z"/>
          <w:lang w:eastAsia="ja-JP"/>
        </w:rPr>
      </w:pPr>
      <w:ins w:id="2065" w:author="Ilkka Rinne" w:date="2021-05-24T15:55:00Z">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ins>
    </w:p>
    <w:p w14:paraId="4CC37139" w14:textId="77777777" w:rsidR="0040049D" w:rsidRDefault="0040049D">
      <w:pPr>
        <w:pStyle w:val="a3"/>
        <w:rPr>
          <w:ins w:id="2066" w:author="Ilkka Rinne" w:date="2021-05-24T15:55:00Z"/>
        </w:rPr>
        <w:pPrChange w:id="2067" w:author="Ilkka Rinne" w:date="2021-05-24T16:00:00Z">
          <w:pPr/>
        </w:pPrChange>
      </w:pPr>
      <w:ins w:id="2068" w:author="Ilkka Rinne" w:date="2021-05-24T15:55:00Z">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ins>
    </w:p>
    <w:p w14:paraId="00DB7CCA" w14:textId="77777777" w:rsidR="0040049D" w:rsidRDefault="0040049D" w:rsidP="0040049D">
      <w:pPr>
        <w:rPr>
          <w:ins w:id="2069" w:author="Ilkka Rinne" w:date="2021-05-24T15:55:00Z"/>
          <w:lang w:eastAsia="ja-JP"/>
        </w:rPr>
      </w:pPr>
      <w:ins w:id="2070" w:author="Ilkka Rinne" w:date="2021-05-24T15:55:00Z">
        <w:r>
          <w:rPr>
            <w:lang w:eastAsia="ja-JP"/>
          </w:rPr>
          <w:t>Edition 2 introduces the Sample concept which is modelled using one interface and five classes:</w:t>
        </w:r>
      </w:ins>
    </w:p>
    <w:p w14:paraId="29FBC601" w14:textId="77777777" w:rsidR="005D5EE1" w:rsidRDefault="0040049D" w:rsidP="0040049D">
      <w:pPr>
        <w:pStyle w:val="ListParagraph"/>
        <w:numPr>
          <w:ilvl w:val="0"/>
          <w:numId w:val="12"/>
        </w:numPr>
        <w:rPr>
          <w:ins w:id="2071" w:author="Ilkka Rinne" w:date="2021-05-24T16:30:00Z"/>
          <w:lang w:eastAsia="ja-JP"/>
        </w:rPr>
      </w:pPr>
      <w:ins w:id="2072" w:author="Ilkka Rinne" w:date="2021-05-24T15:55:00Z">
        <w:r>
          <w:rPr>
            <w:lang w:eastAsia="ja-JP"/>
          </w:rPr>
          <w:t>Sample interface in the Conceptual Sample schema package,</w:t>
        </w:r>
      </w:ins>
    </w:p>
    <w:p w14:paraId="5944DE8D" w14:textId="77777777" w:rsidR="005D5EE1" w:rsidRDefault="0040049D" w:rsidP="0040049D">
      <w:pPr>
        <w:pStyle w:val="ListParagraph"/>
        <w:numPr>
          <w:ilvl w:val="0"/>
          <w:numId w:val="12"/>
        </w:numPr>
        <w:rPr>
          <w:ins w:id="2073" w:author="Ilkka Rinne" w:date="2021-05-24T16:30:00Z"/>
          <w:lang w:eastAsia="ja-JP"/>
        </w:rPr>
      </w:pPr>
      <w:proofErr w:type="spellStart"/>
      <w:ins w:id="2074" w:author="Ilkka Rinne" w:date="2021-05-24T15:55:00Z">
        <w:r>
          <w:rPr>
            <w:lang w:eastAsia="ja-JP"/>
          </w:rPr>
          <w:t>AbstractSample</w:t>
        </w:r>
        <w:proofErr w:type="spellEnd"/>
        <w:r>
          <w:rPr>
            <w:lang w:eastAsia="ja-JP"/>
          </w:rPr>
          <w:t xml:space="preserve"> class in the Abstract Sample core package, and</w:t>
        </w:r>
      </w:ins>
    </w:p>
    <w:p w14:paraId="50AECF7D" w14:textId="77777777" w:rsidR="005D5EE1" w:rsidRDefault="0040049D" w:rsidP="0040049D">
      <w:pPr>
        <w:pStyle w:val="ListParagraph"/>
        <w:numPr>
          <w:ilvl w:val="0"/>
          <w:numId w:val="12"/>
        </w:numPr>
        <w:rPr>
          <w:ins w:id="2075" w:author="Ilkka Rinne" w:date="2021-05-24T16:30:00Z"/>
          <w:lang w:eastAsia="ja-JP"/>
        </w:rPr>
      </w:pPr>
      <w:ins w:id="2076" w:author="Ilkka Rinne" w:date="2021-05-24T15:55:00Z">
        <w:r>
          <w:rPr>
            <w:lang w:eastAsia="ja-JP"/>
          </w:rPr>
          <w:t>Sample class and it's specializations in the Basic Samples package:</w:t>
        </w:r>
      </w:ins>
    </w:p>
    <w:p w14:paraId="2BA94B2A" w14:textId="77777777" w:rsidR="005D5EE1" w:rsidRDefault="0040049D" w:rsidP="0040049D">
      <w:pPr>
        <w:pStyle w:val="ListParagraph"/>
        <w:numPr>
          <w:ilvl w:val="1"/>
          <w:numId w:val="12"/>
        </w:numPr>
        <w:rPr>
          <w:ins w:id="2077" w:author="Ilkka Rinne" w:date="2021-05-24T16:30:00Z"/>
          <w:lang w:eastAsia="ja-JP"/>
        </w:rPr>
      </w:pPr>
      <w:proofErr w:type="spellStart"/>
      <w:ins w:id="2078" w:author="Ilkka Rinne" w:date="2021-05-24T15:55:00Z">
        <w:r>
          <w:rPr>
            <w:lang w:eastAsia="ja-JP"/>
          </w:rPr>
          <w:t>SpatialSample</w:t>
        </w:r>
        <w:proofErr w:type="spellEnd"/>
        <w:r>
          <w:rPr>
            <w:lang w:eastAsia="ja-JP"/>
          </w:rPr>
          <w:t xml:space="preserve"> class</w:t>
        </w:r>
      </w:ins>
    </w:p>
    <w:p w14:paraId="35944929" w14:textId="77777777" w:rsidR="005D5EE1" w:rsidRDefault="0040049D" w:rsidP="0040049D">
      <w:pPr>
        <w:pStyle w:val="ListParagraph"/>
        <w:numPr>
          <w:ilvl w:val="1"/>
          <w:numId w:val="12"/>
        </w:numPr>
        <w:rPr>
          <w:ins w:id="2079" w:author="Ilkka Rinne" w:date="2021-05-24T16:30:00Z"/>
          <w:lang w:eastAsia="ja-JP"/>
        </w:rPr>
      </w:pPr>
      <w:proofErr w:type="spellStart"/>
      <w:ins w:id="2080" w:author="Ilkka Rinne" w:date="2021-05-24T15:55:00Z">
        <w:r>
          <w:rPr>
            <w:lang w:eastAsia="ja-JP"/>
          </w:rPr>
          <w:t>StatisticalSample</w:t>
        </w:r>
        <w:proofErr w:type="spellEnd"/>
        <w:r>
          <w:rPr>
            <w:lang w:eastAsia="ja-JP"/>
          </w:rPr>
          <w:t xml:space="preserve"> class, and</w:t>
        </w:r>
      </w:ins>
    </w:p>
    <w:p w14:paraId="548C6A8D" w14:textId="0B643156" w:rsidR="0040049D" w:rsidRDefault="0040049D">
      <w:pPr>
        <w:pStyle w:val="ListParagraph"/>
        <w:numPr>
          <w:ilvl w:val="1"/>
          <w:numId w:val="12"/>
        </w:numPr>
        <w:rPr>
          <w:ins w:id="2081" w:author="Ilkka Rinne" w:date="2021-05-24T15:55:00Z"/>
          <w:lang w:eastAsia="ja-JP"/>
        </w:rPr>
        <w:pPrChange w:id="2082" w:author="Ilkka Rinne" w:date="2021-05-24T16:30:00Z">
          <w:pPr/>
        </w:pPrChange>
      </w:pPr>
      <w:proofErr w:type="spellStart"/>
      <w:ins w:id="2083" w:author="Ilkka Rinne" w:date="2021-05-24T15:55:00Z">
        <w:r>
          <w:rPr>
            <w:lang w:eastAsia="ja-JP"/>
          </w:rPr>
          <w:t>MaterialSample</w:t>
        </w:r>
        <w:proofErr w:type="spellEnd"/>
        <w:r>
          <w:rPr>
            <w:lang w:eastAsia="ja-JP"/>
          </w:rPr>
          <w:t xml:space="preserve"> class.</w:t>
        </w:r>
      </w:ins>
    </w:p>
    <w:p w14:paraId="29E075A5" w14:textId="77777777" w:rsidR="0040049D" w:rsidRDefault="0040049D" w:rsidP="0040049D">
      <w:pPr>
        <w:rPr>
          <w:ins w:id="2084" w:author="Ilkka Rinne" w:date="2021-05-24T15:55:00Z"/>
          <w:lang w:eastAsia="ja-JP"/>
        </w:rPr>
      </w:pPr>
      <w:ins w:id="2085" w:author="Ilkka Rinne" w:date="2021-05-24T15:55:00Z">
        <w:r>
          <w:rPr>
            <w:lang w:eastAsia="ja-JP"/>
          </w:rPr>
          <w:t>The Sample interface is defined as follows:</w:t>
        </w:r>
      </w:ins>
    </w:p>
    <w:p w14:paraId="6D209B42" w14:textId="1DC56525" w:rsidR="0040049D" w:rsidRDefault="0040049D">
      <w:pPr>
        <w:ind w:left="403"/>
        <w:rPr>
          <w:ins w:id="2086" w:author="Ilkka Rinne" w:date="2021-05-24T15:55:00Z"/>
          <w:lang w:eastAsia="ja-JP"/>
        </w:rPr>
        <w:pPrChange w:id="2087" w:author="Ilkka Rinne" w:date="2021-05-24T16:30:00Z">
          <w:pPr/>
        </w:pPrChange>
      </w:pPr>
      <w:ins w:id="2088" w:author="Ilkka Rinne" w:date="2021-05-24T15:55:00Z">
        <w:r>
          <w:rPr>
            <w:lang w:eastAsia="ja-JP"/>
          </w:rPr>
          <w:t>"an object that is representative of a concept, real-world object or phenomenon."</w:t>
        </w:r>
      </w:ins>
    </w:p>
    <w:p w14:paraId="16F128D7" w14:textId="77777777" w:rsidR="0040049D" w:rsidRDefault="0040049D" w:rsidP="0040049D">
      <w:pPr>
        <w:rPr>
          <w:ins w:id="2089" w:author="Ilkka Rinne" w:date="2021-05-24T15:55:00Z"/>
          <w:lang w:eastAsia="ja-JP"/>
        </w:rPr>
      </w:pPr>
      <w:ins w:id="2090" w:author="Ilkka Rinne" w:date="2021-05-24T15:55:00Z">
        <w:r>
          <w:rPr>
            <w:lang w:eastAsia="ja-JP"/>
          </w:rPr>
          <w:t>It has the following attributes, associations and cardinalities:</w:t>
        </w:r>
      </w:ins>
    </w:p>
    <w:p w14:paraId="300D8EC6" w14:textId="77777777" w:rsidR="005D5EE1" w:rsidRDefault="0040049D" w:rsidP="0040049D">
      <w:pPr>
        <w:pStyle w:val="ListParagraph"/>
        <w:numPr>
          <w:ilvl w:val="0"/>
          <w:numId w:val="12"/>
        </w:numPr>
        <w:rPr>
          <w:ins w:id="2091" w:author="Ilkka Rinne" w:date="2021-05-24T16:30:00Z"/>
          <w:lang w:eastAsia="ja-JP"/>
        </w:rPr>
      </w:pPr>
      <w:proofErr w:type="spellStart"/>
      <w:ins w:id="2092" w:author="Ilkka Rinne" w:date="2021-05-24T15:55:00Z">
        <w:r>
          <w:rPr>
            <w:lang w:eastAsia="ja-JP"/>
          </w:rPr>
          <w:t>sampledFeature</w:t>
        </w:r>
        <w:proofErr w:type="spellEnd"/>
        <w:r>
          <w:rPr>
            <w:lang w:eastAsia="ja-JP"/>
          </w:rPr>
          <w:t>: Any [1..*]</w:t>
        </w:r>
      </w:ins>
    </w:p>
    <w:p w14:paraId="5E7EF0E5" w14:textId="77777777" w:rsidR="005D5EE1" w:rsidRDefault="0040049D" w:rsidP="0040049D">
      <w:pPr>
        <w:pStyle w:val="ListParagraph"/>
        <w:numPr>
          <w:ilvl w:val="0"/>
          <w:numId w:val="12"/>
        </w:numPr>
        <w:rPr>
          <w:ins w:id="2093" w:author="Ilkka Rinne" w:date="2021-05-24T16:30:00Z"/>
          <w:lang w:eastAsia="ja-JP"/>
        </w:rPr>
      </w:pPr>
      <w:proofErr w:type="spellStart"/>
      <w:ins w:id="2094" w:author="Ilkka Rinne" w:date="2021-05-24T15:55:00Z">
        <w:r>
          <w:rPr>
            <w:lang w:eastAsia="ja-JP"/>
          </w:rPr>
          <w:t>relatedObservation</w:t>
        </w:r>
        <w:proofErr w:type="spellEnd"/>
        <w:r>
          <w:rPr>
            <w:lang w:eastAsia="ja-JP"/>
          </w:rPr>
          <w:t>: Conceptual Observation schema: Observation [0..*]</w:t>
        </w:r>
      </w:ins>
    </w:p>
    <w:p w14:paraId="7CD9A303" w14:textId="77777777" w:rsidR="005D5EE1" w:rsidRDefault="0040049D" w:rsidP="0040049D">
      <w:pPr>
        <w:pStyle w:val="ListParagraph"/>
        <w:numPr>
          <w:ilvl w:val="0"/>
          <w:numId w:val="12"/>
        </w:numPr>
        <w:rPr>
          <w:ins w:id="2095" w:author="Ilkka Rinne" w:date="2021-05-24T16:30:00Z"/>
          <w:lang w:eastAsia="ja-JP"/>
        </w:rPr>
      </w:pPr>
      <w:proofErr w:type="spellStart"/>
      <w:ins w:id="2096" w:author="Ilkka Rinne" w:date="2021-05-24T15:55:00Z">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[0..*]</w:t>
        </w:r>
      </w:ins>
    </w:p>
    <w:p w14:paraId="05200F68" w14:textId="77777777" w:rsidR="005D5EE1" w:rsidRDefault="0040049D" w:rsidP="0040049D">
      <w:pPr>
        <w:pStyle w:val="ListParagraph"/>
        <w:numPr>
          <w:ilvl w:val="0"/>
          <w:numId w:val="12"/>
        </w:numPr>
        <w:rPr>
          <w:ins w:id="2097" w:author="Ilkka Rinne" w:date="2021-05-24T16:31:00Z"/>
          <w:lang w:eastAsia="ja-JP"/>
        </w:rPr>
      </w:pPr>
      <w:ins w:id="2098" w:author="Ilkka Rinne" w:date="2021-05-24T15:55:00Z">
        <w:r>
          <w:rPr>
            <w:lang w:eastAsia="ja-JP"/>
          </w:rPr>
          <w:t>sampling: Sampling [0..*]</w:t>
        </w:r>
      </w:ins>
    </w:p>
    <w:p w14:paraId="11131555" w14:textId="63700B08" w:rsidR="0040049D" w:rsidRDefault="0040049D">
      <w:pPr>
        <w:pStyle w:val="ListParagraph"/>
        <w:numPr>
          <w:ilvl w:val="0"/>
          <w:numId w:val="12"/>
        </w:numPr>
        <w:rPr>
          <w:ins w:id="2099" w:author="Ilkka Rinne" w:date="2021-05-24T15:55:00Z"/>
          <w:lang w:eastAsia="ja-JP"/>
        </w:rPr>
        <w:pPrChange w:id="2100" w:author="Ilkka Rinne" w:date="2021-05-24T16:31:00Z">
          <w:pPr/>
        </w:pPrChange>
      </w:pPr>
      <w:proofErr w:type="spellStart"/>
      <w:ins w:id="2101" w:author="Ilkka Rinne" w:date="2021-05-24T15:55:00Z">
        <w:r>
          <w:rPr>
            <w:lang w:eastAsia="ja-JP"/>
          </w:rPr>
          <w:t>relatedSample</w:t>
        </w:r>
        <w:proofErr w:type="spellEnd"/>
        <w:r>
          <w:rPr>
            <w:lang w:eastAsia="ja-JP"/>
          </w:rPr>
          <w:t>: Sample [0..*]</w:t>
        </w:r>
      </w:ins>
    </w:p>
    <w:p w14:paraId="24261AF3" w14:textId="77777777" w:rsidR="0040049D" w:rsidRDefault="0040049D" w:rsidP="0040049D">
      <w:pPr>
        <w:rPr>
          <w:ins w:id="2102" w:author="Ilkka Rinne" w:date="2021-05-24T15:55:00Z"/>
          <w:lang w:eastAsia="ja-JP"/>
        </w:rPr>
      </w:pPr>
      <w:ins w:id="2103" w:author="Ilkka Rinne" w:date="2021-05-24T15:55:00Z">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ins>
    </w:p>
    <w:p w14:paraId="6BC8E832" w14:textId="77777777" w:rsidR="005D5EE1" w:rsidRDefault="0040049D" w:rsidP="0040049D">
      <w:pPr>
        <w:pStyle w:val="ListParagraph"/>
        <w:numPr>
          <w:ilvl w:val="0"/>
          <w:numId w:val="12"/>
        </w:numPr>
        <w:rPr>
          <w:ins w:id="2104" w:author="Ilkka Rinne" w:date="2021-05-24T16:31:00Z"/>
          <w:lang w:eastAsia="ja-JP"/>
        </w:rPr>
      </w:pPr>
      <w:proofErr w:type="spellStart"/>
      <w:ins w:id="2105" w:author="Ilkka Rinne" w:date="2021-05-24T15:55:00Z">
        <w:r>
          <w:rPr>
            <w:lang w:eastAsia="ja-JP"/>
          </w:rPr>
          <w:t>sampledFeature</w:t>
        </w:r>
        <w:proofErr w:type="spellEnd"/>
        <w:r>
          <w:rPr>
            <w:lang w:eastAsia="ja-JP"/>
          </w:rPr>
          <w:t>: Any [1..*]</w:t>
        </w:r>
      </w:ins>
    </w:p>
    <w:p w14:paraId="7D3AED61" w14:textId="77777777" w:rsidR="005D5EE1" w:rsidRDefault="0040049D" w:rsidP="0040049D">
      <w:pPr>
        <w:pStyle w:val="ListParagraph"/>
        <w:numPr>
          <w:ilvl w:val="0"/>
          <w:numId w:val="12"/>
        </w:numPr>
        <w:rPr>
          <w:ins w:id="2106" w:author="Ilkka Rinne" w:date="2021-05-24T16:31:00Z"/>
          <w:lang w:eastAsia="ja-JP"/>
        </w:rPr>
      </w:pPr>
      <w:proofErr w:type="spellStart"/>
      <w:ins w:id="2107" w:author="Ilkka Rinne" w:date="2021-05-24T15:55:00Z">
        <w:r>
          <w:rPr>
            <w:lang w:eastAsia="ja-JP"/>
          </w:rPr>
          <w:t>relatedObservation</w:t>
        </w:r>
        <w:proofErr w:type="spellEnd"/>
        <w:r>
          <w:rPr>
            <w:lang w:eastAsia="ja-JP"/>
          </w:rPr>
          <w:t>: Conceptual Observation schema: Observation [0..*]</w:t>
        </w:r>
      </w:ins>
    </w:p>
    <w:p w14:paraId="4A64BB95" w14:textId="77777777" w:rsidR="005D5EE1" w:rsidRDefault="0040049D" w:rsidP="0040049D">
      <w:pPr>
        <w:pStyle w:val="ListParagraph"/>
        <w:numPr>
          <w:ilvl w:val="0"/>
          <w:numId w:val="12"/>
        </w:numPr>
        <w:rPr>
          <w:ins w:id="2108" w:author="Ilkka Rinne" w:date="2021-05-24T16:31:00Z"/>
          <w:lang w:eastAsia="ja-JP"/>
        </w:rPr>
      </w:pPr>
      <w:proofErr w:type="spellStart"/>
      <w:ins w:id="2109" w:author="Ilkka Rinne" w:date="2021-05-24T15:55:00Z">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[0..*]</w:t>
        </w:r>
      </w:ins>
    </w:p>
    <w:p w14:paraId="2FB6B12B" w14:textId="77777777" w:rsidR="005D5EE1" w:rsidRDefault="0040049D" w:rsidP="0040049D">
      <w:pPr>
        <w:pStyle w:val="ListParagraph"/>
        <w:numPr>
          <w:ilvl w:val="0"/>
          <w:numId w:val="12"/>
        </w:numPr>
        <w:rPr>
          <w:ins w:id="2110" w:author="Ilkka Rinne" w:date="2021-05-24T16:31:00Z"/>
          <w:lang w:eastAsia="ja-JP"/>
        </w:rPr>
      </w:pPr>
      <w:ins w:id="2111" w:author="Ilkka Rinne" w:date="2021-05-24T15:55:00Z">
        <w:r>
          <w:rPr>
            <w:lang w:eastAsia="ja-JP"/>
          </w:rPr>
          <w:t>sampling: Conceptual Sample schema: Sampling [0..*]</w:t>
        </w:r>
      </w:ins>
    </w:p>
    <w:p w14:paraId="49D98CDF" w14:textId="77777777" w:rsidR="005D5EE1" w:rsidRDefault="0040049D" w:rsidP="0040049D">
      <w:pPr>
        <w:pStyle w:val="ListParagraph"/>
        <w:numPr>
          <w:ilvl w:val="0"/>
          <w:numId w:val="12"/>
        </w:numPr>
        <w:rPr>
          <w:ins w:id="2112" w:author="Ilkka Rinne" w:date="2021-05-24T16:31:00Z"/>
          <w:lang w:eastAsia="ja-JP"/>
        </w:rPr>
      </w:pPr>
      <w:proofErr w:type="spellStart"/>
      <w:ins w:id="2113" w:author="Ilkka Rinne" w:date="2021-05-24T15:55:00Z">
        <w:r>
          <w:rPr>
            <w:lang w:eastAsia="ja-JP"/>
          </w:rPr>
          <w:t>relatedSample</w:t>
        </w:r>
        <w:proofErr w:type="spellEnd"/>
        <w:r>
          <w:rPr>
            <w:lang w:eastAsia="ja-JP"/>
          </w:rPr>
          <w:t>: Conceptual Sample schema: Sample [0..*]</w:t>
        </w:r>
      </w:ins>
    </w:p>
    <w:p w14:paraId="7C9AE6D6" w14:textId="77777777" w:rsidR="005D5EE1" w:rsidRDefault="0040049D" w:rsidP="0040049D">
      <w:pPr>
        <w:pStyle w:val="ListParagraph"/>
        <w:numPr>
          <w:ilvl w:val="0"/>
          <w:numId w:val="12"/>
        </w:numPr>
        <w:rPr>
          <w:ins w:id="2114" w:author="Ilkka Rinne" w:date="2021-05-24T16:31:00Z"/>
          <w:lang w:eastAsia="ja-JP"/>
        </w:rPr>
      </w:pPr>
      <w:proofErr w:type="spellStart"/>
      <w:ins w:id="2115" w:author="Ilkka Rinne" w:date="2021-05-24T15:55:00Z">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[0..*]</w:t>
        </w:r>
      </w:ins>
    </w:p>
    <w:p w14:paraId="54BD13D8" w14:textId="77777777" w:rsidR="005D5EE1" w:rsidRDefault="0040049D" w:rsidP="0040049D">
      <w:pPr>
        <w:pStyle w:val="ListParagraph"/>
        <w:numPr>
          <w:ilvl w:val="0"/>
          <w:numId w:val="12"/>
        </w:numPr>
        <w:rPr>
          <w:ins w:id="2116" w:author="Ilkka Rinne" w:date="2021-05-24T16:31:00Z"/>
          <w:lang w:eastAsia="ja-JP"/>
        </w:rPr>
      </w:pPr>
      <w:ins w:id="2117" w:author="Ilkka Rinne" w:date="2021-05-24T15:55:00Z">
        <w:r>
          <w:rPr>
            <w:lang w:eastAsia="ja-JP"/>
          </w:rPr>
          <w:t xml:space="preserve">parameter: </w:t>
        </w:r>
        <w:proofErr w:type="spellStart"/>
        <w:r>
          <w:rPr>
            <w:lang w:eastAsia="ja-JP"/>
          </w:rPr>
          <w:t>NamedValue</w:t>
        </w:r>
        <w:proofErr w:type="spellEnd"/>
        <w:r>
          <w:rPr>
            <w:lang w:eastAsia="ja-JP"/>
          </w:rPr>
          <w:t xml:space="preserve"> [0..*]</w:t>
        </w:r>
      </w:ins>
    </w:p>
    <w:p w14:paraId="54775F08" w14:textId="77F43DD2" w:rsidR="0040049D" w:rsidRDefault="0040049D">
      <w:pPr>
        <w:pStyle w:val="ListParagraph"/>
        <w:numPr>
          <w:ilvl w:val="0"/>
          <w:numId w:val="12"/>
        </w:numPr>
        <w:rPr>
          <w:ins w:id="2118" w:author="Ilkka Rinne" w:date="2021-05-24T15:55:00Z"/>
          <w:lang w:eastAsia="ja-JP"/>
        </w:rPr>
        <w:pPrChange w:id="2119" w:author="Ilkka Rinne" w:date="2021-05-24T16:31:00Z">
          <w:pPr/>
        </w:pPrChange>
      </w:pPr>
      <w:ins w:id="2120" w:author="Ilkka Rinne" w:date="2021-05-24T15:55:00Z">
        <w:r>
          <w:rPr>
            <w:lang w:eastAsia="ja-JP"/>
          </w:rPr>
          <w:t>metadata: Any [0..*]</w:t>
        </w:r>
      </w:ins>
    </w:p>
    <w:p w14:paraId="02859631" w14:textId="77777777" w:rsidR="0040049D" w:rsidRDefault="0040049D" w:rsidP="0040049D">
      <w:pPr>
        <w:rPr>
          <w:ins w:id="2121" w:author="Ilkka Rinne" w:date="2021-05-24T15:55:00Z"/>
          <w:lang w:eastAsia="ja-JP"/>
        </w:rPr>
      </w:pPr>
      <w:ins w:id="2122" w:author="Ilkka Rinne" w:date="2021-05-24T15:55:00Z">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It's sub-classes do add specialized properties to the describe their particular characteristics:</w:t>
        </w:r>
      </w:ins>
    </w:p>
    <w:p w14:paraId="59F4B844" w14:textId="77777777" w:rsidR="005D5EE1" w:rsidRDefault="0040049D" w:rsidP="0040049D">
      <w:pPr>
        <w:pStyle w:val="ListParagraph"/>
        <w:numPr>
          <w:ilvl w:val="0"/>
          <w:numId w:val="12"/>
        </w:numPr>
        <w:rPr>
          <w:ins w:id="2123" w:author="Ilkka Rinne" w:date="2021-05-24T16:31:00Z"/>
          <w:lang w:eastAsia="ja-JP"/>
        </w:rPr>
      </w:pPr>
      <w:proofErr w:type="spellStart"/>
      <w:ins w:id="2124" w:author="Ilkka Rinne" w:date="2021-05-24T15:55:00Z">
        <w:r>
          <w:rPr>
            <w:lang w:eastAsia="ja-JP"/>
          </w:rPr>
          <w:t>SpatialSample</w:t>
        </w:r>
        <w:proofErr w:type="spellEnd"/>
        <w:r>
          <w:rPr>
            <w:lang w:eastAsia="ja-JP"/>
          </w:rPr>
          <w:t xml:space="preserve"> adds the following attributes:</w:t>
        </w:r>
      </w:ins>
    </w:p>
    <w:p w14:paraId="5DDA196C" w14:textId="77777777" w:rsidR="005D5EE1" w:rsidRDefault="0040049D" w:rsidP="0040049D">
      <w:pPr>
        <w:pStyle w:val="ListParagraph"/>
        <w:numPr>
          <w:ilvl w:val="1"/>
          <w:numId w:val="12"/>
        </w:numPr>
        <w:rPr>
          <w:ins w:id="2125" w:author="Ilkka Rinne" w:date="2021-05-24T16:31:00Z"/>
          <w:lang w:eastAsia="ja-JP"/>
        </w:rPr>
      </w:pPr>
      <w:ins w:id="2126" w:author="Ilkka Rinne" w:date="2021-05-24T15:55:00Z">
        <w:r>
          <w:rPr>
            <w:lang w:eastAsia="ja-JP"/>
          </w:rPr>
          <w:t>shape: Geometry [0..1]</w:t>
        </w:r>
      </w:ins>
    </w:p>
    <w:p w14:paraId="25DC094A" w14:textId="77777777" w:rsidR="005D5EE1" w:rsidRDefault="0040049D" w:rsidP="0040049D">
      <w:pPr>
        <w:pStyle w:val="ListParagraph"/>
        <w:numPr>
          <w:ilvl w:val="1"/>
          <w:numId w:val="12"/>
        </w:numPr>
        <w:rPr>
          <w:ins w:id="2127" w:author="Ilkka Rinne" w:date="2021-05-24T16:31:00Z"/>
          <w:lang w:eastAsia="ja-JP"/>
        </w:rPr>
      </w:pPr>
      <w:proofErr w:type="spellStart"/>
      <w:ins w:id="2128" w:author="Ilkka Rinne" w:date="2021-05-24T15:55:00Z">
        <w:r>
          <w:rPr>
            <w:lang w:eastAsia="ja-JP"/>
          </w:rPr>
          <w:t>horizontalPositionalAccuracy</w:t>
        </w:r>
        <w:proofErr w:type="spellEnd"/>
        <w:r>
          <w:rPr>
            <w:lang w:eastAsia="ja-JP"/>
          </w:rPr>
          <w:t>: Any [0..1]</w:t>
        </w:r>
      </w:ins>
    </w:p>
    <w:p w14:paraId="28676DB8" w14:textId="77777777" w:rsidR="005D5EE1" w:rsidRDefault="0040049D" w:rsidP="0040049D">
      <w:pPr>
        <w:pStyle w:val="ListParagraph"/>
        <w:numPr>
          <w:ilvl w:val="1"/>
          <w:numId w:val="12"/>
        </w:numPr>
        <w:rPr>
          <w:ins w:id="2129" w:author="Ilkka Rinne" w:date="2021-05-24T16:31:00Z"/>
          <w:lang w:eastAsia="ja-JP"/>
        </w:rPr>
      </w:pPr>
      <w:proofErr w:type="spellStart"/>
      <w:ins w:id="2130" w:author="Ilkka Rinne" w:date="2021-05-24T15:55:00Z">
        <w:r>
          <w:rPr>
            <w:lang w:eastAsia="ja-JP"/>
          </w:rPr>
          <w:t>verticalPositionalAccuracy</w:t>
        </w:r>
        <w:proofErr w:type="spellEnd"/>
        <w:r>
          <w:rPr>
            <w:lang w:eastAsia="ja-JP"/>
          </w:rPr>
          <w:t>: Any [0..1]</w:t>
        </w:r>
      </w:ins>
    </w:p>
    <w:p w14:paraId="77C28902" w14:textId="77777777" w:rsidR="005D5EE1" w:rsidRDefault="0040049D" w:rsidP="0040049D">
      <w:pPr>
        <w:pStyle w:val="ListParagraph"/>
        <w:numPr>
          <w:ilvl w:val="0"/>
          <w:numId w:val="12"/>
        </w:numPr>
        <w:rPr>
          <w:ins w:id="2131" w:author="Ilkka Rinne" w:date="2021-05-24T16:32:00Z"/>
          <w:lang w:eastAsia="ja-JP"/>
        </w:rPr>
      </w:pPr>
      <w:proofErr w:type="spellStart"/>
      <w:ins w:id="2132" w:author="Ilkka Rinne" w:date="2021-05-24T15:55:00Z">
        <w:r>
          <w:rPr>
            <w:lang w:eastAsia="ja-JP"/>
          </w:rPr>
          <w:t>StatisticalSample</w:t>
        </w:r>
        <w:proofErr w:type="spellEnd"/>
        <w:r>
          <w:rPr>
            <w:lang w:eastAsia="ja-JP"/>
          </w:rPr>
          <w:t xml:space="preserve"> adds the following attribute:</w:t>
        </w:r>
      </w:ins>
    </w:p>
    <w:p w14:paraId="0E45D27B" w14:textId="77777777" w:rsidR="005D5EE1" w:rsidRDefault="0040049D" w:rsidP="0040049D">
      <w:pPr>
        <w:pStyle w:val="ListParagraph"/>
        <w:numPr>
          <w:ilvl w:val="1"/>
          <w:numId w:val="12"/>
        </w:numPr>
        <w:rPr>
          <w:ins w:id="2133" w:author="Ilkka Rinne" w:date="2021-05-24T16:32:00Z"/>
          <w:lang w:eastAsia="ja-JP"/>
        </w:rPr>
      </w:pPr>
      <w:ins w:id="2134" w:author="Ilkka Rinne" w:date="2021-05-24T15:55:00Z">
        <w:r>
          <w:rPr>
            <w:lang w:eastAsia="ja-JP"/>
          </w:rPr>
          <w:t xml:space="preserve">classification: </w:t>
        </w:r>
        <w:proofErr w:type="spellStart"/>
        <w:r>
          <w:rPr>
            <w:lang w:eastAsia="ja-JP"/>
          </w:rPr>
          <w:t>StatisticalClassification</w:t>
        </w:r>
        <w:proofErr w:type="spellEnd"/>
        <w:r>
          <w:rPr>
            <w:lang w:eastAsia="ja-JP"/>
          </w:rPr>
          <w:t xml:space="preserve"> [0..*]</w:t>
        </w:r>
      </w:ins>
    </w:p>
    <w:p w14:paraId="0B64DA2B" w14:textId="77777777" w:rsidR="005D5EE1" w:rsidRDefault="0040049D" w:rsidP="0040049D">
      <w:pPr>
        <w:pStyle w:val="ListParagraph"/>
        <w:numPr>
          <w:ilvl w:val="0"/>
          <w:numId w:val="12"/>
        </w:numPr>
        <w:rPr>
          <w:ins w:id="2135" w:author="Ilkka Rinne" w:date="2021-05-24T16:32:00Z"/>
          <w:lang w:eastAsia="ja-JP"/>
        </w:rPr>
      </w:pPr>
      <w:proofErr w:type="spellStart"/>
      <w:ins w:id="2136" w:author="Ilkka Rinne" w:date="2021-05-24T15:55:00Z">
        <w:r>
          <w:rPr>
            <w:lang w:eastAsia="ja-JP"/>
          </w:rPr>
          <w:t>MaterialSample</w:t>
        </w:r>
        <w:proofErr w:type="spellEnd"/>
        <w:r>
          <w:rPr>
            <w:lang w:eastAsia="ja-JP"/>
          </w:rPr>
          <w:t xml:space="preserve"> adds the following attributes:</w:t>
        </w:r>
      </w:ins>
    </w:p>
    <w:p w14:paraId="515275CE" w14:textId="77777777" w:rsidR="005D5EE1" w:rsidRDefault="0040049D" w:rsidP="0040049D">
      <w:pPr>
        <w:pStyle w:val="ListParagraph"/>
        <w:numPr>
          <w:ilvl w:val="1"/>
          <w:numId w:val="12"/>
        </w:numPr>
        <w:rPr>
          <w:ins w:id="2137" w:author="Ilkka Rinne" w:date="2021-05-24T16:32:00Z"/>
          <w:lang w:eastAsia="ja-JP"/>
        </w:rPr>
      </w:pPr>
      <w:ins w:id="2138" w:author="Ilkka Rinne" w:date="2021-05-24T15:55:00Z">
        <w:r>
          <w:rPr>
            <w:lang w:eastAsia="ja-JP"/>
          </w:rPr>
          <w:t xml:space="preserve">size: </w:t>
        </w:r>
        <w:proofErr w:type="spellStart"/>
        <w:r>
          <w:rPr>
            <w:lang w:eastAsia="ja-JP"/>
          </w:rPr>
          <w:t>PhysicalDimension</w:t>
        </w:r>
        <w:proofErr w:type="spellEnd"/>
        <w:r>
          <w:rPr>
            <w:lang w:eastAsia="ja-JP"/>
          </w:rPr>
          <w:t xml:space="preserve"> [0..*]</w:t>
        </w:r>
      </w:ins>
    </w:p>
    <w:p w14:paraId="3F8D87B3" w14:textId="77777777" w:rsidR="005D5EE1" w:rsidRDefault="0040049D" w:rsidP="0040049D">
      <w:pPr>
        <w:pStyle w:val="ListParagraph"/>
        <w:numPr>
          <w:ilvl w:val="1"/>
          <w:numId w:val="12"/>
        </w:numPr>
        <w:rPr>
          <w:ins w:id="2139" w:author="Ilkka Rinne" w:date="2021-05-24T16:32:00Z"/>
          <w:lang w:eastAsia="ja-JP"/>
        </w:rPr>
      </w:pPr>
      <w:proofErr w:type="spellStart"/>
      <w:ins w:id="2140" w:author="Ilkka Rinne" w:date="2021-05-24T15:55:00Z">
        <w:r>
          <w:rPr>
            <w:lang w:eastAsia="ja-JP"/>
          </w:rPr>
          <w:t>sourceLocation</w:t>
        </w:r>
        <w:proofErr w:type="spellEnd"/>
        <w:r>
          <w:rPr>
            <w:lang w:eastAsia="ja-JP"/>
          </w:rPr>
          <w:t>: Geometry [0..1]</w:t>
        </w:r>
      </w:ins>
    </w:p>
    <w:p w14:paraId="2F2BE919" w14:textId="1F925B06" w:rsidR="0040049D" w:rsidRDefault="0040049D">
      <w:pPr>
        <w:pStyle w:val="ListParagraph"/>
        <w:numPr>
          <w:ilvl w:val="1"/>
          <w:numId w:val="12"/>
        </w:numPr>
        <w:rPr>
          <w:ins w:id="2141" w:author="Ilkka Rinne" w:date="2021-05-24T15:55:00Z"/>
          <w:lang w:eastAsia="ja-JP"/>
        </w:rPr>
        <w:pPrChange w:id="2142" w:author="Ilkka Rinne" w:date="2021-05-24T16:32:00Z">
          <w:pPr/>
        </w:pPrChange>
      </w:pPr>
      <w:proofErr w:type="spellStart"/>
      <w:ins w:id="2143" w:author="Ilkka Rinne" w:date="2021-05-24T15:55:00Z">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[0..1]</w:t>
        </w:r>
      </w:ins>
    </w:p>
    <w:p w14:paraId="429A3EAC" w14:textId="77777777" w:rsidR="0040049D" w:rsidRDefault="0040049D">
      <w:pPr>
        <w:pStyle w:val="a3"/>
        <w:rPr>
          <w:ins w:id="2144" w:author="Ilkka Rinne" w:date="2021-05-24T15:55:00Z"/>
        </w:rPr>
        <w:pPrChange w:id="2145" w:author="Ilkka Rinne" w:date="2021-05-24T16:00:00Z">
          <w:pPr/>
        </w:pPrChange>
      </w:pPr>
      <w:ins w:id="2146" w:author="Ilkka Rinne" w:date="2021-05-24T15:55:00Z">
        <w:r>
          <w:lastRenderedPageBreak/>
          <w:t>Modelling of environmental monitoring stations</w:t>
        </w:r>
      </w:ins>
    </w:p>
    <w:p w14:paraId="3263171D" w14:textId="77777777" w:rsidR="0040049D" w:rsidRDefault="0040049D" w:rsidP="0040049D">
      <w:pPr>
        <w:rPr>
          <w:ins w:id="2147" w:author="Ilkka Rinne" w:date="2021-05-24T15:55:00Z"/>
          <w:lang w:eastAsia="ja-JP"/>
        </w:rPr>
      </w:pPr>
      <w:ins w:id="2148" w:author="Ilkka Rinne" w:date="2021-05-24T15:55:00Z">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ins>
    </w:p>
    <w:p w14:paraId="5E0FF33C" w14:textId="4CBAAFEC" w:rsidR="0040049D" w:rsidRDefault="0040049D">
      <w:pPr>
        <w:ind w:left="403"/>
        <w:rPr>
          <w:ins w:id="2149" w:author="Ilkka Rinne" w:date="2021-05-24T15:55:00Z"/>
          <w:lang w:eastAsia="ja-JP"/>
        </w:rPr>
        <w:pPrChange w:id="2150" w:author="Ilkka Rinne" w:date="2021-05-24T16:32:00Z">
          <w:pPr/>
        </w:pPrChange>
      </w:pPr>
      <w:ins w:id="2151" w:author="Ilkka Rinne" w:date="2021-05-24T15:55:00Z">
        <w:r>
          <w:rPr>
            <w:lang w:eastAsia="ja-JP"/>
          </w:rPr>
          <w:t>"A common mode of sampling is at a point. In environmental measurements and monitoring the term Station is often used."</w:t>
        </w:r>
      </w:ins>
    </w:p>
    <w:p w14:paraId="24F33A10" w14:textId="77777777" w:rsidR="0040049D" w:rsidRDefault="0040049D" w:rsidP="0040049D">
      <w:pPr>
        <w:rPr>
          <w:ins w:id="2152" w:author="Ilkka Rinne" w:date="2021-05-24T15:55:00Z"/>
          <w:lang w:eastAsia="ja-JP"/>
        </w:rPr>
      </w:pPr>
      <w:ins w:id="2153" w:author="Ilkka Rinne" w:date="2021-05-24T15:55:00Z">
        <w:r>
          <w:rPr>
            <w:lang w:eastAsia="ja-JP"/>
          </w:rPr>
          <w:t xml:space="preserve">A related note is provided for the </w:t>
        </w:r>
        <w:proofErr w:type="spellStart"/>
        <w:r>
          <w:rPr>
            <w:lang w:eastAsia="ja-JP"/>
          </w:rPr>
          <w:t>SF_SpatialSamplingFeature.hostedProcedure</w:t>
        </w:r>
        <w:proofErr w:type="spellEnd"/>
        <w:r>
          <w:rPr>
            <w:lang w:eastAsia="ja-JP"/>
          </w:rPr>
          <w:t>:</w:t>
        </w:r>
      </w:ins>
    </w:p>
    <w:p w14:paraId="099E55D7" w14:textId="48ED202D" w:rsidR="0040049D" w:rsidRDefault="0040049D">
      <w:pPr>
        <w:ind w:left="403"/>
        <w:rPr>
          <w:ins w:id="2154" w:author="Ilkka Rinne" w:date="2021-05-24T15:55:00Z"/>
          <w:lang w:eastAsia="ja-JP"/>
        </w:rPr>
        <w:pPrChange w:id="2155" w:author="Ilkka Rinne" w:date="2021-05-24T16:32:00Z">
          <w:pPr/>
        </w:pPrChange>
      </w:pPr>
      <w:ins w:id="2156" w:author="Ilkka Rinne" w:date="2021-05-24T15:55:00Z">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ins>
    </w:p>
    <w:p w14:paraId="03F7CFD4" w14:textId="4BF82A8D" w:rsidR="0040049D" w:rsidRDefault="0040049D" w:rsidP="0040049D">
      <w:pPr>
        <w:rPr>
          <w:ins w:id="2157" w:author="Ilkka Rinne" w:date="2021-05-24T15:55:00Z"/>
          <w:lang w:eastAsia="ja-JP"/>
        </w:rPr>
      </w:pPr>
      <w:ins w:id="2158" w:author="Ilkka Rinne" w:date="2021-05-24T15:55:00Z">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ins>
    </w:p>
    <w:p w14:paraId="54ECADAA" w14:textId="77777777" w:rsidR="0040049D" w:rsidRDefault="0040049D">
      <w:pPr>
        <w:pStyle w:val="a3"/>
        <w:rPr>
          <w:ins w:id="2159" w:author="Ilkka Rinne" w:date="2021-05-24T15:55:00Z"/>
        </w:rPr>
        <w:pPrChange w:id="2160" w:author="Ilkka Rinne" w:date="2021-05-24T16:00:00Z">
          <w:pPr/>
        </w:pPrChange>
      </w:pPr>
      <w:ins w:id="2161" w:author="Ilkka Rinne" w:date="2021-05-24T15:55:00Z">
        <w:r>
          <w:t xml:space="preserve">Migration from </w:t>
        </w:r>
        <w:proofErr w:type="spellStart"/>
        <w:r>
          <w:t>SF_SamplingFeature</w:t>
        </w:r>
        <w:proofErr w:type="spellEnd"/>
        <w:r>
          <w:t xml:space="preserve"> to Sample</w:t>
        </w:r>
      </w:ins>
    </w:p>
    <w:p w14:paraId="16CF2EB3" w14:textId="77777777" w:rsidR="0040049D" w:rsidRDefault="0040049D" w:rsidP="0040049D">
      <w:pPr>
        <w:rPr>
          <w:ins w:id="2162" w:author="Ilkka Rinne" w:date="2021-05-24T15:55:00Z"/>
          <w:lang w:eastAsia="ja-JP"/>
        </w:rPr>
      </w:pPr>
      <w:ins w:id="2163" w:author="Ilkka Rinne" w:date="2021-05-24T15:55:00Z">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ins>
    </w:p>
    <w:p w14:paraId="215622FB" w14:textId="77777777" w:rsidR="005D5EE1" w:rsidRDefault="0040049D" w:rsidP="0040049D">
      <w:pPr>
        <w:pStyle w:val="ListParagraph"/>
        <w:numPr>
          <w:ilvl w:val="0"/>
          <w:numId w:val="12"/>
        </w:numPr>
        <w:rPr>
          <w:ins w:id="2164" w:author="Ilkka Rinne" w:date="2021-05-24T16:33:00Z"/>
          <w:lang w:eastAsia="ja-JP"/>
        </w:rPr>
      </w:pPr>
      <w:proofErr w:type="spellStart"/>
      <w:ins w:id="2165" w:author="Ilkka Rinne" w:date="2021-05-24T15:55:00Z">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ins>
    </w:p>
    <w:p w14:paraId="68E98664" w14:textId="77777777" w:rsidR="005D5EE1" w:rsidRDefault="0040049D" w:rsidP="0040049D">
      <w:pPr>
        <w:pStyle w:val="ListParagraph"/>
        <w:numPr>
          <w:ilvl w:val="0"/>
          <w:numId w:val="12"/>
        </w:numPr>
        <w:rPr>
          <w:ins w:id="2166" w:author="Ilkka Rinne" w:date="2021-05-24T16:33:00Z"/>
          <w:lang w:eastAsia="ja-JP"/>
        </w:rPr>
      </w:pPr>
      <w:proofErr w:type="spellStart"/>
      <w:ins w:id="2167" w:author="Ilkka Rinne" w:date="2021-05-24T15:55:00Z">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r>
          <w:rPr>
            <w:lang w:eastAsia="ja-JP"/>
          </w:rPr>
          <w:t>role:GenericName</w:t>
        </w:r>
        <w:proofErr w:type="spell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ins>
    </w:p>
    <w:p w14:paraId="550EC23B" w14:textId="77777777" w:rsidR="005D5EE1" w:rsidRDefault="0040049D" w:rsidP="0040049D">
      <w:pPr>
        <w:pStyle w:val="ListParagraph"/>
        <w:numPr>
          <w:ilvl w:val="0"/>
          <w:numId w:val="12"/>
        </w:numPr>
        <w:rPr>
          <w:ins w:id="2168" w:author="Ilkka Rinne" w:date="2021-05-24T16:33:00Z"/>
          <w:lang w:eastAsia="ja-JP"/>
        </w:rPr>
      </w:pPr>
      <w:proofErr w:type="spellStart"/>
      <w:ins w:id="2169" w:author="Ilkka Rinne" w:date="2021-05-24T15:55:00Z">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ins>
    </w:p>
    <w:p w14:paraId="3F68D9DF" w14:textId="77777777" w:rsidR="005D5EE1" w:rsidRDefault="0040049D" w:rsidP="0040049D">
      <w:pPr>
        <w:pStyle w:val="ListParagraph"/>
        <w:numPr>
          <w:ilvl w:val="0"/>
          <w:numId w:val="12"/>
        </w:numPr>
        <w:rPr>
          <w:ins w:id="2170" w:author="Ilkka Rinne" w:date="2021-05-24T16:33:00Z"/>
          <w:lang w:eastAsia="ja-JP"/>
        </w:rPr>
      </w:pPr>
      <w:proofErr w:type="spellStart"/>
      <w:ins w:id="2171" w:author="Ilkka Rinne" w:date="2021-05-24T15:55:00Z">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ins>
    </w:p>
    <w:p w14:paraId="480F9762" w14:textId="64FE07E4" w:rsidR="0040049D" w:rsidRDefault="0040049D">
      <w:pPr>
        <w:pStyle w:val="ListParagraph"/>
        <w:numPr>
          <w:ilvl w:val="0"/>
          <w:numId w:val="12"/>
        </w:numPr>
        <w:rPr>
          <w:ins w:id="2172" w:author="Ilkka Rinne" w:date="2021-06-10T12:57:00Z"/>
          <w:lang w:eastAsia="ja-JP"/>
        </w:rPr>
      </w:pPr>
      <w:proofErr w:type="spellStart"/>
      <w:ins w:id="2173" w:author="Ilkka Rinne" w:date="2021-05-24T15:55:00Z">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ins>
    </w:p>
    <w:p w14:paraId="1316125C" w14:textId="6CCD6246" w:rsidR="003A07BA" w:rsidRDefault="003A07BA">
      <w:pPr>
        <w:ind w:left="360"/>
        <w:rPr>
          <w:ins w:id="2174" w:author="Ilkka Rinne" w:date="2021-06-10T12:57:00Z"/>
          <w:lang w:eastAsia="ja-JP"/>
        </w:rPr>
        <w:pPrChange w:id="2175" w:author="Ilkka Rinne" w:date="2021-06-10T12:57:00Z">
          <w:pPr>
            <w:pStyle w:val="ListParagraph"/>
            <w:numPr>
              <w:numId w:val="12"/>
            </w:numPr>
            <w:ind w:left="760" w:hanging="400"/>
          </w:pPr>
        </w:pPrChange>
      </w:pPr>
      <w:ins w:id="2176" w:author="Ilkka Rinne" w:date="2021-06-10T12:57:00Z">
        <w:r>
          <w:rPr>
            <w:lang w:eastAsia="ja-JP"/>
          </w:rPr>
          <w:t xml:space="preserve">The </w:t>
        </w:r>
      </w:ins>
      <w:ins w:id="2177" w:author="Ilkka Rinne" w:date="2021-06-10T12:58:00Z">
        <w:r>
          <w:rPr>
            <w:lang w:eastAsia="ja-JP"/>
          </w:rPr>
          <w:fldChar w:fldCharType="begin"/>
        </w:r>
        <w:r>
          <w:rPr>
            <w:lang w:eastAsia="ja-JP"/>
          </w:rPr>
          <w:instrText xml:space="preserve"> REF _Ref74222353 \h </w:instrText>
        </w:r>
      </w:ins>
      <w:r>
        <w:rPr>
          <w:lang w:eastAsia="ja-JP"/>
        </w:rPr>
      </w:r>
      <w:r>
        <w:rPr>
          <w:lang w:eastAsia="ja-JP"/>
        </w:rPr>
        <w:fldChar w:fldCharType="separate"/>
      </w:r>
      <w:ins w:id="2178" w:author="Ilkka Rinne" w:date="2021-06-10T13:00:00Z">
        <w:r>
          <w:rPr>
            <w:b/>
            <w:bCs/>
            <w:sz w:val="20"/>
            <w:szCs w:val="20"/>
          </w:rPr>
          <w:t>t</w:t>
        </w:r>
      </w:ins>
      <w:ins w:id="2179" w:author="Ilkka Rinne" w:date="2021-06-10T12:58:00Z">
        <w:r w:rsidRPr="003A07BA">
          <w:rPr>
            <w:b/>
            <w:bCs/>
            <w:sz w:val="20"/>
            <w:szCs w:val="20"/>
            <w:rPrChange w:id="2180" w:author="Ilkka Rinne" w:date="2021-06-10T12:58:00Z">
              <w:rPr/>
            </w:rPrChange>
          </w:rPr>
          <w:t xml:space="preserve">able </w:t>
        </w:r>
        <w:r>
          <w:rPr>
            <w:b/>
            <w:bCs/>
            <w:noProof/>
            <w:sz w:val="20"/>
            <w:szCs w:val="20"/>
          </w:rPr>
          <w:t>9</w:t>
        </w:r>
        <w:r>
          <w:rPr>
            <w:lang w:eastAsia="ja-JP"/>
          </w:rPr>
          <w:fldChar w:fldCharType="end"/>
        </w:r>
      </w:ins>
      <w:ins w:id="2181" w:author="Ilkka Rinne" w:date="2021-06-10T12:57:00Z">
        <w:r>
          <w:rPr>
            <w:lang w:eastAsia="ja-JP"/>
          </w:rPr>
          <w:t xml:space="preserve"> summarizes the </w:t>
        </w:r>
      </w:ins>
      <w:ins w:id="2182" w:author="Ilkka Rinne" w:date="2021-06-10T12:59:00Z">
        <w:r>
          <w:rPr>
            <w:lang w:eastAsia="ja-JP"/>
          </w:rPr>
          <w:t>Sample</w:t>
        </w:r>
      </w:ins>
      <w:ins w:id="2183" w:author="Ilkka Rinne" w:date="2021-06-10T12:57:00Z">
        <w:r>
          <w:rPr>
            <w:lang w:eastAsia="ja-JP"/>
          </w:rPr>
          <w:t xml:space="preserve"> mappings from the edition 2 </w:t>
        </w:r>
      </w:ins>
      <w:ins w:id="2184" w:author="Ilkka Rinne" w:date="2021-06-10T13:02:00Z">
        <w:r w:rsidR="00D17000">
          <w:rPr>
            <w:lang w:eastAsia="ja-JP"/>
          </w:rPr>
          <w:t xml:space="preserve">Basic Samples package </w:t>
        </w:r>
      </w:ins>
      <w:ins w:id="2185" w:author="Ilkka Rinne" w:date="2021-06-10T12:57:00Z">
        <w:r>
          <w:rPr>
            <w:lang w:eastAsia="ja-JP"/>
          </w:rPr>
          <w:t xml:space="preserve">to edition 1. </w:t>
        </w:r>
      </w:ins>
    </w:p>
    <w:p w14:paraId="50CB0B3E" w14:textId="634188E0" w:rsidR="003A07BA" w:rsidRPr="003A07BA" w:rsidRDefault="003A07BA">
      <w:pPr>
        <w:ind w:left="360"/>
        <w:jc w:val="center"/>
        <w:rPr>
          <w:ins w:id="2186" w:author="Ilkka Rinne" w:date="2021-06-10T12:57:00Z"/>
          <w:b/>
          <w:bCs/>
          <w:sz w:val="20"/>
          <w:szCs w:val="20"/>
          <w:rPrChange w:id="2187" w:author="Ilkka Rinne" w:date="2021-06-10T12:58:00Z">
            <w:rPr>
              <w:ins w:id="2188" w:author="Ilkka Rinne" w:date="2021-06-10T12:57:00Z"/>
            </w:rPr>
          </w:rPrChange>
        </w:rPr>
        <w:pPrChange w:id="2189" w:author="Ilkka Rinne" w:date="2021-06-10T12:58:00Z">
          <w:pPr>
            <w:pStyle w:val="ListParagraph"/>
            <w:numPr>
              <w:numId w:val="12"/>
            </w:numPr>
            <w:ind w:left="760" w:hanging="400"/>
            <w:jc w:val="center"/>
          </w:pPr>
        </w:pPrChange>
      </w:pPr>
      <w:bookmarkStart w:id="2190" w:name="_Ref74222353"/>
      <w:ins w:id="2191" w:author="Ilkka Rinne" w:date="2021-06-10T12:57:00Z">
        <w:r w:rsidRPr="003A07BA">
          <w:rPr>
            <w:b/>
            <w:bCs/>
            <w:sz w:val="20"/>
            <w:szCs w:val="20"/>
            <w:rPrChange w:id="2192" w:author="Ilkka Rinne" w:date="2021-06-10T12:58:00Z">
              <w:rPr/>
            </w:rPrChange>
          </w:rPr>
          <w:t xml:space="preserve">Table </w:t>
        </w:r>
        <w:r w:rsidRPr="003A07BA">
          <w:rPr>
            <w:b/>
            <w:bCs/>
            <w:sz w:val="20"/>
            <w:szCs w:val="20"/>
            <w:rPrChange w:id="2193" w:author="Ilkka Rinne" w:date="2021-06-10T12:58:00Z">
              <w:rPr/>
            </w:rPrChange>
          </w:rPr>
          <w:fldChar w:fldCharType="begin"/>
        </w:r>
        <w:r w:rsidRPr="003A07BA">
          <w:rPr>
            <w:b/>
            <w:bCs/>
            <w:sz w:val="20"/>
            <w:szCs w:val="20"/>
            <w:rPrChange w:id="2194" w:author="Ilkka Rinne" w:date="2021-06-10T12:58:00Z">
              <w:rPr/>
            </w:rPrChange>
          </w:rPr>
          <w:instrText xml:space="preserve"> SEQ Table \* ARABIC </w:instrText>
        </w:r>
        <w:r w:rsidRPr="003A07BA">
          <w:rPr>
            <w:b/>
            <w:bCs/>
            <w:sz w:val="20"/>
            <w:szCs w:val="20"/>
            <w:rPrChange w:id="2195" w:author="Ilkka Rinne" w:date="2021-06-10T12:58:00Z">
              <w:rPr/>
            </w:rPrChange>
          </w:rPr>
          <w:fldChar w:fldCharType="separate"/>
        </w:r>
      </w:ins>
      <w:ins w:id="2196" w:author="Ilkka Rinne" w:date="2021-06-10T12:58:00Z">
        <w:r>
          <w:rPr>
            <w:b/>
            <w:bCs/>
            <w:noProof/>
            <w:sz w:val="20"/>
            <w:szCs w:val="20"/>
          </w:rPr>
          <w:t>9</w:t>
        </w:r>
      </w:ins>
      <w:ins w:id="2197" w:author="Ilkka Rinne" w:date="2021-06-10T12:57:00Z">
        <w:r w:rsidRPr="003A07BA">
          <w:rPr>
            <w:b/>
            <w:bCs/>
            <w:sz w:val="20"/>
            <w:szCs w:val="20"/>
            <w:rPrChange w:id="2198" w:author="Ilkka Rinne" w:date="2021-06-10T12:58:00Z">
              <w:rPr/>
            </w:rPrChange>
          </w:rPr>
          <w:fldChar w:fldCharType="end"/>
        </w:r>
        <w:bookmarkEnd w:id="2190"/>
        <w:r w:rsidRPr="003A07BA">
          <w:rPr>
            <w:b/>
            <w:bCs/>
            <w:sz w:val="20"/>
            <w:szCs w:val="20"/>
            <w:rPrChange w:id="2199" w:author="Ilkka Rinne" w:date="2021-06-10T12:58:00Z">
              <w:rPr/>
            </w:rPrChange>
          </w:rPr>
          <w:t xml:space="preserve"> — </w:t>
        </w:r>
      </w:ins>
      <w:ins w:id="2200" w:author="Ilkka Rinne" w:date="2021-06-10T12:58:00Z">
        <w:r>
          <w:rPr>
            <w:b/>
            <w:bCs/>
            <w:sz w:val="20"/>
            <w:szCs w:val="20"/>
          </w:rPr>
          <w:t>Sample</w:t>
        </w:r>
      </w:ins>
      <w:ins w:id="2201" w:author="Ilkka Rinne" w:date="2021-06-10T12:57:00Z">
        <w:r w:rsidRPr="003A07BA">
          <w:rPr>
            <w:b/>
            <w:bCs/>
            <w:sz w:val="20"/>
            <w:szCs w:val="20"/>
            <w:rPrChange w:id="2202" w:author="Ilkka Rinne" w:date="2021-06-10T12:58:00Z">
              <w:rPr/>
            </w:rPrChange>
          </w:rPr>
          <w:t xml:space="preserve"> </w:t>
        </w:r>
      </w:ins>
      <w:ins w:id="2203" w:author="Ilkka Rinne" w:date="2021-06-11T09:09:00Z">
        <w:r w:rsidR="00B72CE0">
          <w:rPr>
            <w:b/>
            <w:bCs/>
            <w:sz w:val="20"/>
            <w:szCs w:val="20"/>
          </w:rPr>
          <w:t>m</w:t>
        </w:r>
      </w:ins>
      <w:ins w:id="2204" w:author="Ilkka Rinne" w:date="2021-06-10T12:57:00Z">
        <w:r w:rsidRPr="003A07BA">
          <w:rPr>
            <w:b/>
            <w:bCs/>
            <w:sz w:val="20"/>
            <w:szCs w:val="20"/>
            <w:rPrChange w:id="2205" w:author="Ilkka Rinne" w:date="2021-06-10T12:58:00Z">
              <w:rPr/>
            </w:rPrChange>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ins w:id="2206" w:author="Ilkka Rinne" w:date="2021-06-10T12:57:00Z"/>
        </w:trPr>
        <w:tc>
          <w:tcPr>
            <w:tcW w:w="4243" w:type="dxa"/>
            <w:shd w:val="clear" w:color="auto" w:fill="auto"/>
            <w:tcMar>
              <w:top w:w="100" w:type="dxa"/>
              <w:left w:w="100" w:type="dxa"/>
              <w:bottom w:w="100" w:type="dxa"/>
              <w:right w:w="100" w:type="dxa"/>
            </w:tcMar>
          </w:tcPr>
          <w:p w14:paraId="187B2FBA" w14:textId="05876C67" w:rsidR="003A07BA" w:rsidRPr="00824B4F" w:rsidRDefault="003A07BA">
            <w:pPr>
              <w:jc w:val="left"/>
              <w:rPr>
                <w:ins w:id="2207" w:author="Ilkka Rinne" w:date="2021-06-10T12:57:00Z"/>
                <w:b/>
                <w:bCs/>
              </w:rPr>
              <w:pPrChange w:id="2208" w:author="Ilkka Rinne" w:date="2021-06-10T13:03:00Z">
                <w:pPr/>
              </w:pPrChange>
            </w:pPr>
            <w:ins w:id="2209" w:author="Ilkka Rinne" w:date="2021-06-10T12:57:00Z">
              <w:r w:rsidRPr="00824B4F">
                <w:rPr>
                  <w:b/>
                  <w:bCs/>
                </w:rPr>
                <w:t>Edition 2 class / property</w:t>
              </w:r>
            </w:ins>
            <w:ins w:id="2210" w:author="Ilkka Rinne" w:date="2021-06-10T13:03:00Z">
              <w:r w:rsidR="00D17000">
                <w:rPr>
                  <w:b/>
                  <w:bCs/>
                </w:rPr>
                <w:t>,</w:t>
              </w:r>
              <w:r w:rsidR="00D17000">
                <w:rPr>
                  <w:b/>
                  <w:bCs/>
                </w:rPr>
                <w:br/>
                <w:t>Basic Samples package</w:t>
              </w:r>
            </w:ins>
          </w:p>
        </w:tc>
        <w:tc>
          <w:tcPr>
            <w:tcW w:w="2387" w:type="dxa"/>
            <w:shd w:val="clear" w:color="auto" w:fill="auto"/>
            <w:tcMar>
              <w:top w:w="100" w:type="dxa"/>
              <w:left w:w="100" w:type="dxa"/>
              <w:bottom w:w="100" w:type="dxa"/>
              <w:right w:w="100" w:type="dxa"/>
            </w:tcMar>
          </w:tcPr>
          <w:p w14:paraId="48E2C31E" w14:textId="77777777" w:rsidR="003A07BA" w:rsidRPr="00824B4F" w:rsidRDefault="003A07BA">
            <w:pPr>
              <w:jc w:val="left"/>
              <w:rPr>
                <w:ins w:id="2211" w:author="Ilkka Rinne" w:date="2021-06-10T12:57:00Z"/>
                <w:b/>
                <w:bCs/>
              </w:rPr>
              <w:pPrChange w:id="2212" w:author="Ilkka Rinne" w:date="2021-06-10T13:03:00Z">
                <w:pPr/>
              </w:pPrChange>
            </w:pPr>
            <w:ins w:id="2213" w:author="Ilkka Rinne" w:date="2021-06-10T12:57:00Z">
              <w:r w:rsidRPr="00824B4F">
                <w:rPr>
                  <w:b/>
                  <w:bCs/>
                </w:rPr>
                <w:t>Relation</w:t>
              </w:r>
            </w:ins>
          </w:p>
        </w:tc>
        <w:tc>
          <w:tcPr>
            <w:tcW w:w="3141" w:type="dxa"/>
            <w:shd w:val="clear" w:color="auto" w:fill="auto"/>
            <w:tcMar>
              <w:top w:w="100" w:type="dxa"/>
              <w:left w:w="100" w:type="dxa"/>
              <w:bottom w:w="100" w:type="dxa"/>
              <w:right w:w="100" w:type="dxa"/>
            </w:tcMar>
          </w:tcPr>
          <w:p w14:paraId="3E6439DA" w14:textId="77777777" w:rsidR="003A07BA" w:rsidRPr="00824B4F" w:rsidRDefault="003A07BA">
            <w:pPr>
              <w:jc w:val="left"/>
              <w:rPr>
                <w:ins w:id="2214" w:author="Ilkka Rinne" w:date="2021-06-10T12:57:00Z"/>
                <w:b/>
                <w:bCs/>
              </w:rPr>
              <w:pPrChange w:id="2215" w:author="Ilkka Rinne" w:date="2021-06-10T13:03:00Z">
                <w:pPr/>
              </w:pPrChange>
            </w:pPr>
            <w:ins w:id="2216" w:author="Ilkka Rinne" w:date="2021-06-10T12:57:00Z">
              <w:r w:rsidRPr="00824B4F">
                <w:rPr>
                  <w:b/>
                  <w:bCs/>
                </w:rPr>
                <w:t>Edition 1 class / property</w:t>
              </w:r>
            </w:ins>
          </w:p>
        </w:tc>
      </w:tr>
      <w:tr w:rsidR="003A07BA" w:rsidRPr="006E753C" w14:paraId="508E3B59" w14:textId="77777777" w:rsidTr="00824B4F">
        <w:trPr>
          <w:trHeight w:val="651"/>
          <w:ins w:id="2217" w:author="Ilkka Rinne" w:date="2021-06-10T12:57:00Z"/>
        </w:trPr>
        <w:tc>
          <w:tcPr>
            <w:tcW w:w="4243" w:type="dxa"/>
            <w:shd w:val="clear" w:color="auto" w:fill="auto"/>
            <w:tcMar>
              <w:top w:w="100" w:type="dxa"/>
              <w:left w:w="100" w:type="dxa"/>
              <w:bottom w:w="100" w:type="dxa"/>
              <w:right w:w="100" w:type="dxa"/>
            </w:tcMar>
          </w:tcPr>
          <w:p w14:paraId="3FE16882" w14:textId="55854A98" w:rsidR="003A07BA" w:rsidRPr="006E753C" w:rsidRDefault="00D17000">
            <w:pPr>
              <w:jc w:val="left"/>
              <w:rPr>
                <w:ins w:id="2218" w:author="Ilkka Rinne" w:date="2021-06-10T12:57:00Z"/>
              </w:rPr>
              <w:pPrChange w:id="2219" w:author="Ilkka Rinne" w:date="2021-06-10T13:03:00Z">
                <w:pPr/>
              </w:pPrChange>
            </w:pPr>
            <w:ins w:id="2220" w:author="Ilkka Rinne" w:date="2021-06-10T13:03:00Z">
              <w:r>
                <w:t>Sample</w:t>
              </w:r>
            </w:ins>
          </w:p>
        </w:tc>
        <w:tc>
          <w:tcPr>
            <w:tcW w:w="2387" w:type="dxa"/>
            <w:shd w:val="clear" w:color="auto" w:fill="auto"/>
            <w:tcMar>
              <w:top w:w="100" w:type="dxa"/>
              <w:left w:w="100" w:type="dxa"/>
              <w:bottom w:w="100" w:type="dxa"/>
              <w:right w:w="100" w:type="dxa"/>
            </w:tcMar>
          </w:tcPr>
          <w:p w14:paraId="45731DAA" w14:textId="77777777" w:rsidR="003A07BA" w:rsidRPr="006E753C" w:rsidRDefault="003A07BA">
            <w:pPr>
              <w:jc w:val="left"/>
              <w:rPr>
                <w:ins w:id="2221" w:author="Ilkka Rinne" w:date="2021-06-10T12:57:00Z"/>
              </w:rPr>
              <w:pPrChange w:id="2222" w:author="Ilkka Rinne" w:date="2021-06-10T13:03:00Z">
                <w:pPr/>
              </w:pPrChange>
            </w:pPr>
            <w:ins w:id="2223" w:author="Ilkka Rinne" w:date="2021-06-10T12:57:00Z">
              <w:r w:rsidRPr="006E753C">
                <w:t>equivalent class</w:t>
              </w:r>
            </w:ins>
          </w:p>
        </w:tc>
        <w:tc>
          <w:tcPr>
            <w:tcW w:w="3141" w:type="dxa"/>
            <w:shd w:val="clear" w:color="auto" w:fill="auto"/>
            <w:tcMar>
              <w:top w:w="100" w:type="dxa"/>
              <w:left w:w="100" w:type="dxa"/>
              <w:bottom w:w="100" w:type="dxa"/>
              <w:right w:w="100" w:type="dxa"/>
            </w:tcMar>
          </w:tcPr>
          <w:p w14:paraId="6C45E5D0" w14:textId="5F8FE2C5" w:rsidR="003A07BA" w:rsidRPr="006E753C" w:rsidRDefault="00D17000">
            <w:pPr>
              <w:jc w:val="left"/>
              <w:rPr>
                <w:ins w:id="2224" w:author="Ilkka Rinne" w:date="2021-06-10T12:57:00Z"/>
              </w:rPr>
              <w:pPrChange w:id="2225" w:author="Ilkka Rinne" w:date="2021-06-10T13:03:00Z">
                <w:pPr/>
              </w:pPrChange>
            </w:pPr>
            <w:proofErr w:type="spellStart"/>
            <w:ins w:id="2226" w:author="Ilkka Rinne" w:date="2021-06-10T13:03:00Z">
              <w:r>
                <w:t>SF_SamplingFeature</w:t>
              </w:r>
            </w:ins>
            <w:proofErr w:type="spellEnd"/>
          </w:p>
        </w:tc>
      </w:tr>
      <w:tr w:rsidR="00D17000" w:rsidRPr="006E753C" w14:paraId="297DCA17" w14:textId="77777777" w:rsidTr="00824B4F">
        <w:trPr>
          <w:trHeight w:val="651"/>
          <w:ins w:id="2227" w:author="Ilkka Rinne" w:date="2021-06-10T13:07:00Z"/>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rPr>
                <w:ins w:id="2228" w:author="Ilkka Rinne" w:date="2021-06-10T13:07:00Z"/>
              </w:rPr>
            </w:pPr>
            <w:proofErr w:type="spellStart"/>
            <w:ins w:id="2229" w:author="Ilkka Rinne" w:date="2021-06-10T13:07:00Z">
              <w:r w:rsidRPr="006E753C">
                <w:lastRenderedPageBreak/>
                <w:t>Sample.sampledFeature</w:t>
              </w:r>
              <w:proofErr w:type="spellEnd"/>
            </w:ins>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rPr>
                <w:ins w:id="2230" w:author="Ilkka Rinne" w:date="2021-06-10T13:07:00Z"/>
              </w:rPr>
            </w:pPr>
            <w:ins w:id="2231" w:author="Ilkka Rinne" w:date="2021-06-10T13:07:00Z">
              <w:r w:rsidRPr="006E753C">
                <w:t>equivalent property</w:t>
              </w:r>
            </w:ins>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rPr>
                <w:ins w:id="2232" w:author="Ilkka Rinne" w:date="2021-06-10T13:07:00Z"/>
              </w:rPr>
            </w:pPr>
            <w:proofErr w:type="spellStart"/>
            <w:ins w:id="2233" w:author="Ilkka Rinne" w:date="2021-06-10T13:07:00Z">
              <w:r w:rsidRPr="006E753C">
                <w:t>SF_SamplingFeature.sampledFeature</w:t>
              </w:r>
              <w:proofErr w:type="spellEnd"/>
            </w:ins>
          </w:p>
        </w:tc>
      </w:tr>
      <w:tr w:rsidR="00D17000" w:rsidRPr="006E753C" w14:paraId="7CE15849" w14:textId="77777777" w:rsidTr="00824B4F">
        <w:trPr>
          <w:trHeight w:val="651"/>
          <w:ins w:id="2234" w:author="Ilkka Rinne" w:date="2021-06-10T13:07:00Z"/>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rPr>
                <w:ins w:id="2235" w:author="Ilkka Rinne" w:date="2021-06-10T13:07:00Z"/>
              </w:rPr>
            </w:pPr>
            <w:proofErr w:type="spellStart"/>
            <w:ins w:id="2236" w:author="Ilkka Rinne" w:date="2021-06-10T13:08:00Z">
              <w:r w:rsidRPr="006E753C">
                <w:t>Sample.relatedObservation</w:t>
              </w:r>
            </w:ins>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rPr>
                <w:ins w:id="2237" w:author="Ilkka Rinne" w:date="2021-06-10T13:07:00Z"/>
              </w:rPr>
            </w:pPr>
            <w:ins w:id="2238" w:author="Ilkka Rinne" w:date="2021-06-10T13:08:00Z">
              <w:r w:rsidRPr="006E753C">
                <w:t>equivalent property</w:t>
              </w:r>
            </w:ins>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rPr>
                <w:ins w:id="2239" w:author="Ilkka Rinne" w:date="2021-06-10T13:07:00Z"/>
              </w:rPr>
            </w:pPr>
            <w:proofErr w:type="spellStart"/>
            <w:ins w:id="2240" w:author="Ilkka Rinne" w:date="2021-06-10T13:08:00Z">
              <w:r w:rsidRPr="006E753C">
                <w:t>SF_SamplingFeature.relatedObservation</w:t>
              </w:r>
            </w:ins>
            <w:proofErr w:type="spellEnd"/>
          </w:p>
        </w:tc>
      </w:tr>
      <w:tr w:rsidR="00D17000" w:rsidRPr="006E753C" w14:paraId="1DCE476D" w14:textId="77777777" w:rsidTr="00824B4F">
        <w:trPr>
          <w:trHeight w:val="651"/>
          <w:ins w:id="2241" w:author="Ilkka Rinne" w:date="2021-06-10T13:07:00Z"/>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rPr>
                <w:ins w:id="2242" w:author="Ilkka Rinne" w:date="2021-06-10T13:07:00Z"/>
              </w:rPr>
            </w:pPr>
            <w:proofErr w:type="spellStart"/>
            <w:ins w:id="2243" w:author="Ilkka Rinne" w:date="2021-06-10T13:07:00Z">
              <w:r w:rsidRPr="006E753C">
                <w:t>Sample.relatedSample</w:t>
              </w:r>
              <w:proofErr w:type="spellEnd"/>
            </w:ins>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rPr>
                <w:ins w:id="2244" w:author="Ilkka Rinne" w:date="2021-06-10T13:07:00Z"/>
              </w:rPr>
            </w:pPr>
            <w:ins w:id="2245" w:author="Ilkka Rinne" w:date="2021-06-10T13:07:00Z">
              <w:r w:rsidRPr="006E753C">
                <w:t>equivalent property</w:t>
              </w:r>
            </w:ins>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rPr>
                <w:ins w:id="2246" w:author="Ilkka Rinne" w:date="2021-06-10T13:07:00Z"/>
              </w:rPr>
            </w:pPr>
            <w:proofErr w:type="spellStart"/>
            <w:ins w:id="2247" w:author="Ilkka Rinne" w:date="2021-06-10T13:07:00Z">
              <w:r w:rsidRPr="006E753C">
                <w:t>SF_SamplingFeature.relatedSamplingFeature</w:t>
              </w:r>
              <w:proofErr w:type="spellEnd"/>
            </w:ins>
          </w:p>
        </w:tc>
      </w:tr>
      <w:tr w:rsidR="00D17000" w:rsidRPr="006E753C" w14:paraId="02D6F844" w14:textId="77777777" w:rsidTr="00824B4F">
        <w:trPr>
          <w:trHeight w:val="651"/>
          <w:ins w:id="2248" w:author="Ilkka Rinne" w:date="2021-06-10T13:04:00Z"/>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rPr>
                <w:ins w:id="2249" w:author="Ilkka Rinne" w:date="2021-06-10T13:04:00Z"/>
              </w:rPr>
            </w:pPr>
            <w:proofErr w:type="spellStart"/>
            <w:ins w:id="2250" w:author="Ilkka Rinne" w:date="2021-06-10T13:04:00Z">
              <w:r w:rsidRPr="006E753C">
                <w:t>Sample.metadata</w:t>
              </w:r>
              <w:proofErr w:type="spellEnd"/>
            </w:ins>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rPr>
                <w:ins w:id="2251" w:author="Ilkka Rinne" w:date="2021-06-10T13:04:00Z"/>
              </w:rPr>
            </w:pPr>
            <w:ins w:id="2252" w:author="Ilkka Rinne" w:date="2021-06-10T13:04:00Z">
              <w:r w:rsidRPr="006E753C">
                <w:t xml:space="preserve">has </w:t>
              </w:r>
              <w:proofErr w:type="spellStart"/>
              <w:r w:rsidRPr="006E753C">
                <w:t>subProperty</w:t>
              </w:r>
              <w:proofErr w:type="spellEnd"/>
            </w:ins>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rPr>
                <w:ins w:id="2253" w:author="Ilkka Rinne" w:date="2021-06-10T13:04:00Z"/>
              </w:rPr>
            </w:pPr>
            <w:proofErr w:type="spellStart"/>
            <w:ins w:id="2254" w:author="Ilkka Rinne" w:date="2021-06-10T13:04:00Z">
              <w:r w:rsidRPr="006E753C">
                <w:t>SF_SamplingFeature.lineage</w:t>
              </w:r>
              <w:proofErr w:type="spellEnd"/>
            </w:ins>
          </w:p>
        </w:tc>
      </w:tr>
      <w:tr w:rsidR="00D17000" w:rsidRPr="006E753C" w14:paraId="4D2BF24A" w14:textId="77777777" w:rsidTr="00824B4F">
        <w:trPr>
          <w:trHeight w:val="651"/>
          <w:ins w:id="2255" w:author="Ilkka Rinne" w:date="2021-06-10T13:04:00Z"/>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rPr>
                <w:ins w:id="2256" w:author="Ilkka Rinne" w:date="2021-06-10T13:04:00Z"/>
              </w:rPr>
            </w:pPr>
            <w:proofErr w:type="spellStart"/>
            <w:ins w:id="2257" w:author="Ilkka Rinne" w:date="2021-06-10T13:04:00Z">
              <w:r w:rsidRPr="006E753C">
                <w:t>Sample.parameter</w:t>
              </w:r>
              <w:proofErr w:type="spellEnd"/>
            </w:ins>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rPr>
                <w:ins w:id="2258" w:author="Ilkka Rinne" w:date="2021-06-10T13:04:00Z"/>
              </w:rPr>
            </w:pPr>
            <w:ins w:id="2259" w:author="Ilkka Rinne" w:date="2021-06-10T13:04:00Z">
              <w:r w:rsidRPr="006E753C">
                <w:t>equivalent property</w:t>
              </w:r>
            </w:ins>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rPr>
                <w:ins w:id="2260" w:author="Ilkka Rinne" w:date="2021-06-10T13:04:00Z"/>
              </w:rPr>
            </w:pPr>
            <w:proofErr w:type="spellStart"/>
            <w:ins w:id="2261" w:author="Ilkka Rinne" w:date="2021-06-10T13:04:00Z">
              <w:r w:rsidRPr="006E753C">
                <w:t>SF_SamplingFeature.parameter</w:t>
              </w:r>
              <w:proofErr w:type="spellEnd"/>
            </w:ins>
          </w:p>
        </w:tc>
      </w:tr>
      <w:tr w:rsidR="002A7B9F" w:rsidRPr="006E753C" w14:paraId="2076AB90" w14:textId="77777777" w:rsidTr="00824B4F">
        <w:trPr>
          <w:trHeight w:val="651"/>
          <w:ins w:id="2262" w:author="Ilkka Rinne" w:date="2021-06-11T09:32:00Z"/>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rPr>
                <w:ins w:id="2263" w:author="Ilkka Rinne" w:date="2021-06-11T09:32:00Z"/>
              </w:rPr>
            </w:pPr>
            <w:proofErr w:type="spellStart"/>
            <w:ins w:id="2264" w:author="Ilkka Rinne" w:date="2021-06-11T09:32:00Z">
              <w:r>
                <w:t>Sample.sampling</w:t>
              </w:r>
              <w:proofErr w:type="spellEnd"/>
            </w:ins>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rPr>
                <w:ins w:id="2265" w:author="Ilkka Rinne" w:date="2021-06-11T09:32:00Z"/>
              </w:rPr>
            </w:pPr>
            <w:ins w:id="2266" w:author="Ilkka Rinne" w:date="2021-06-11T09:35:00Z">
              <w:r>
                <w:t xml:space="preserve">has </w:t>
              </w:r>
              <w:proofErr w:type="spellStart"/>
              <w:r>
                <w:t>subProperty</w:t>
              </w:r>
            </w:ins>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rPr>
                <w:ins w:id="2267" w:author="Ilkka Rinne" w:date="2021-06-11T09:32:00Z"/>
              </w:rPr>
            </w:pPr>
            <w:proofErr w:type="spellStart"/>
            <w:ins w:id="2268" w:author="Ilkka Rinne" w:date="2021-06-11T09:34:00Z">
              <w:r>
                <w:t>SF_Specimen.samplingMethod</w:t>
              </w:r>
            </w:ins>
            <w:proofErr w:type="spellEnd"/>
            <w:ins w:id="2269" w:author="Ilkka Rinne" w:date="2021-06-11T09:35:00Z">
              <w:r>
                <w:t xml:space="preserve">, </w:t>
              </w:r>
              <w:proofErr w:type="spellStart"/>
              <w:r>
                <w:t>SF_Specimen.samplingTime</w:t>
              </w:r>
              <w:proofErr w:type="spellEnd"/>
              <w:r>
                <w:t xml:space="preserve">, </w:t>
              </w:r>
              <w:proofErr w:type="spellStart"/>
              <w:r>
                <w:t>SF_Specimen.samplingLocation</w:t>
              </w:r>
            </w:ins>
            <w:proofErr w:type="spellEnd"/>
          </w:p>
        </w:tc>
      </w:tr>
      <w:tr w:rsidR="00967379" w:rsidRPr="006E753C" w14:paraId="2760F8FE" w14:textId="77777777" w:rsidTr="00824B4F">
        <w:trPr>
          <w:trHeight w:val="651"/>
          <w:ins w:id="2270" w:author="Ilkka Rinne" w:date="2021-06-11T10:06:00Z"/>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rPr>
                <w:ins w:id="2271" w:author="Ilkka Rinne" w:date="2021-06-11T10:06:00Z"/>
              </w:rPr>
            </w:pPr>
            <w:proofErr w:type="spellStart"/>
            <w:ins w:id="2272" w:author="Ilkka Rinne" w:date="2021-06-11T10:06:00Z">
              <w:r>
                <w:t>Sample.preparationStep</w:t>
              </w:r>
              <w:proofErr w:type="spellEnd"/>
            </w:ins>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rPr>
                <w:ins w:id="2273" w:author="Ilkka Rinne" w:date="2021-06-11T10:06:00Z"/>
              </w:rPr>
            </w:pPr>
            <w:ins w:id="2274" w:author="Ilkka Rinne" w:date="2021-06-11T10:07:00Z">
              <w:r>
                <w:t>equivalent property</w:t>
              </w:r>
            </w:ins>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rPr>
                <w:ins w:id="2275" w:author="Ilkka Rinne" w:date="2021-06-11T10:06:00Z"/>
              </w:rPr>
            </w:pPr>
            <w:proofErr w:type="spellStart"/>
            <w:ins w:id="2276" w:author="Ilkka Rinne" w:date="2021-06-11T10:07:00Z">
              <w:r>
                <w:t>SF_Specimen.processingDetails</w:t>
              </w:r>
            </w:ins>
            <w:proofErr w:type="spellEnd"/>
          </w:p>
        </w:tc>
      </w:tr>
      <w:tr w:rsidR="005E1D3A" w:rsidRPr="006E753C" w14:paraId="4B99E153" w14:textId="77777777" w:rsidTr="00824B4F">
        <w:trPr>
          <w:trHeight w:val="651"/>
          <w:ins w:id="2277" w:author="Ilkka Rinne" w:date="2021-06-11T09:57:00Z"/>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rPr>
                <w:ins w:id="2278" w:author="Ilkka Rinne" w:date="2021-06-11T09:57:00Z"/>
              </w:rPr>
            </w:pPr>
            <w:proofErr w:type="spellStart"/>
            <w:ins w:id="2279" w:author="Ilkka Rinne" w:date="2021-06-11T09:57:00Z">
              <w:r>
                <w:t>SamplingProcedure</w:t>
              </w:r>
              <w:proofErr w:type="spellEnd"/>
            </w:ins>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rPr>
                <w:ins w:id="2280" w:author="Ilkka Rinne" w:date="2021-06-11T09:57:00Z"/>
              </w:rPr>
            </w:pPr>
            <w:ins w:id="2281" w:author="Ilkka Rinne" w:date="2021-06-11T09:57:00Z">
              <w:r>
                <w:t>sub-class of</w:t>
              </w:r>
            </w:ins>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rPr>
                <w:ins w:id="2282" w:author="Ilkka Rinne" w:date="2021-06-11T09:57:00Z"/>
              </w:rPr>
            </w:pPr>
            <w:proofErr w:type="spellStart"/>
            <w:ins w:id="2283" w:author="Ilkka Rinne" w:date="2021-06-11T09:57:00Z">
              <w:r>
                <w:t>SF_Process</w:t>
              </w:r>
              <w:proofErr w:type="spellEnd"/>
            </w:ins>
          </w:p>
        </w:tc>
      </w:tr>
      <w:tr w:rsidR="005E1D3A" w:rsidRPr="006E753C" w14:paraId="62257EC9" w14:textId="77777777" w:rsidTr="00824B4F">
        <w:trPr>
          <w:trHeight w:val="651"/>
          <w:ins w:id="2284" w:author="Ilkka Rinne" w:date="2021-06-11T09:57:00Z"/>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rPr>
                <w:ins w:id="2285" w:author="Ilkka Rinne" w:date="2021-06-11T09:57:00Z"/>
              </w:rPr>
            </w:pPr>
            <w:proofErr w:type="spellStart"/>
            <w:ins w:id="2286" w:author="Ilkka Rinne" w:date="2021-06-11T09:57:00Z">
              <w:r>
                <w:t>PreparationProcedure</w:t>
              </w:r>
              <w:proofErr w:type="spellEnd"/>
            </w:ins>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rPr>
                <w:ins w:id="2287" w:author="Ilkka Rinne" w:date="2021-06-11T09:57:00Z"/>
              </w:rPr>
            </w:pPr>
            <w:ins w:id="2288" w:author="Ilkka Rinne" w:date="2021-06-11T09:57:00Z">
              <w:r>
                <w:t>sub-class of</w:t>
              </w:r>
            </w:ins>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rPr>
                <w:ins w:id="2289" w:author="Ilkka Rinne" w:date="2021-06-11T09:57:00Z"/>
              </w:rPr>
            </w:pPr>
            <w:proofErr w:type="spellStart"/>
            <w:ins w:id="2290" w:author="Ilkka Rinne" w:date="2021-06-11T09:57:00Z">
              <w:r>
                <w:t>SF_Process</w:t>
              </w:r>
              <w:proofErr w:type="spellEnd"/>
            </w:ins>
          </w:p>
        </w:tc>
      </w:tr>
      <w:tr w:rsidR="005E1D3A" w:rsidRPr="006E753C" w14:paraId="5FD05794" w14:textId="77777777" w:rsidTr="00824B4F">
        <w:trPr>
          <w:trHeight w:val="651"/>
          <w:ins w:id="2291" w:author="Ilkka Rinne" w:date="2021-06-11T09:36:00Z"/>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rPr>
                <w:ins w:id="2292" w:author="Ilkka Rinne" w:date="2021-06-11T09:36:00Z"/>
              </w:rPr>
            </w:pPr>
            <w:ins w:id="2293" w:author="Ilkka Rinne" w:date="2021-06-11T09:36:00Z">
              <w:r>
                <w:t>Sampling</w:t>
              </w:r>
            </w:ins>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rPr>
                <w:ins w:id="2294" w:author="Ilkka Rinne" w:date="2021-06-11T09:36:00Z"/>
              </w:rPr>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rPr>
                <w:ins w:id="2295" w:author="Ilkka Rinne" w:date="2021-06-11T09:36:00Z"/>
              </w:rPr>
            </w:pPr>
            <w:ins w:id="2296" w:author="Ilkka Rinne" w:date="2021-06-11T09:36:00Z">
              <w:r>
                <w:t>(no match)</w:t>
              </w:r>
            </w:ins>
          </w:p>
        </w:tc>
      </w:tr>
      <w:tr w:rsidR="005E1D3A" w:rsidRPr="006E753C" w14:paraId="122F0BBD" w14:textId="77777777" w:rsidTr="00824B4F">
        <w:trPr>
          <w:trHeight w:val="651"/>
          <w:ins w:id="2297" w:author="Ilkka Rinne" w:date="2021-06-11T09:36:00Z"/>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rPr>
                <w:ins w:id="2298" w:author="Ilkka Rinne" w:date="2021-06-11T09:36:00Z"/>
              </w:rPr>
            </w:pPr>
            <w:ins w:id="2299" w:author="Ilkka Rinne" w:date="2021-06-11T09:36:00Z">
              <w:r>
                <w:t>Sampler</w:t>
              </w:r>
            </w:ins>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rPr>
                <w:ins w:id="2300" w:author="Ilkka Rinne" w:date="2021-06-11T09:36:00Z"/>
              </w:rPr>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rPr>
                <w:ins w:id="2301" w:author="Ilkka Rinne" w:date="2021-06-11T09:36:00Z"/>
              </w:rPr>
            </w:pPr>
            <w:ins w:id="2302" w:author="Ilkka Rinne" w:date="2021-06-11T09:36:00Z">
              <w:r>
                <w:t>(no match)</w:t>
              </w:r>
            </w:ins>
          </w:p>
        </w:tc>
      </w:tr>
    </w:tbl>
    <w:p w14:paraId="0081AC72" w14:textId="77777777" w:rsidR="003A07BA" w:rsidRDefault="003A07BA">
      <w:pPr>
        <w:ind w:left="360"/>
        <w:rPr>
          <w:ins w:id="2303" w:author="Ilkka Rinne" w:date="2021-05-24T15:55:00Z"/>
          <w:lang w:eastAsia="ja-JP"/>
        </w:rPr>
        <w:pPrChange w:id="2304" w:author="Ilkka Rinne" w:date="2021-06-10T12:57:00Z">
          <w:pPr/>
        </w:pPrChange>
      </w:pPr>
    </w:p>
    <w:p w14:paraId="192F60B2" w14:textId="23CE020E" w:rsidR="0040049D" w:rsidRDefault="0040049D">
      <w:pPr>
        <w:pStyle w:val="a3"/>
        <w:rPr>
          <w:ins w:id="2305" w:author="Ilkka Rinne" w:date="2021-05-24T15:55:00Z"/>
        </w:rPr>
        <w:pPrChange w:id="2306" w:author="Ilkka Rinne" w:date="2021-05-24T16:00:00Z">
          <w:pPr/>
        </w:pPrChange>
      </w:pPr>
      <w:ins w:id="2307" w:author="Ilkka Rinne" w:date="2021-05-24T15:55:00Z">
        <w:r>
          <w:t xml:space="preserve">Migration </w:t>
        </w:r>
      </w:ins>
      <w:ins w:id="2308" w:author="Ilkka Rinne" w:date="2021-06-10T12:56:00Z">
        <w:r w:rsidR="003A07BA">
          <w:t>from</w:t>
        </w:r>
      </w:ins>
      <w:ins w:id="2309" w:author="Ilkka Rinne" w:date="2021-05-24T15:55:00Z">
        <w:r>
          <w:t xml:space="preserve"> </w:t>
        </w:r>
        <w:proofErr w:type="spellStart"/>
        <w:r>
          <w:t>SF_SpatialSamplingFeature</w:t>
        </w:r>
        <w:proofErr w:type="spellEnd"/>
        <w:r>
          <w:t xml:space="preserve"> to </w:t>
        </w:r>
        <w:proofErr w:type="spellStart"/>
        <w:r>
          <w:t>SpatialSample</w:t>
        </w:r>
        <w:proofErr w:type="spellEnd"/>
      </w:ins>
    </w:p>
    <w:p w14:paraId="499D5B30" w14:textId="77777777" w:rsidR="0040049D" w:rsidRDefault="0040049D" w:rsidP="0040049D">
      <w:pPr>
        <w:rPr>
          <w:ins w:id="2310" w:author="Ilkka Rinne" w:date="2021-05-24T15:55:00Z"/>
          <w:lang w:eastAsia="ja-JP"/>
        </w:rPr>
      </w:pPr>
      <w:ins w:id="2311" w:author="Ilkka Rinne" w:date="2021-05-24T15:55:00Z">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D60DBCB" w14:textId="77777777" w:rsidR="005D5EE1" w:rsidRDefault="0040049D" w:rsidP="0040049D">
      <w:pPr>
        <w:pStyle w:val="ListParagraph"/>
        <w:numPr>
          <w:ilvl w:val="0"/>
          <w:numId w:val="12"/>
        </w:numPr>
        <w:rPr>
          <w:ins w:id="2312" w:author="Ilkka Rinne" w:date="2021-05-24T16:33:00Z"/>
          <w:lang w:eastAsia="ja-JP"/>
        </w:rPr>
      </w:pPr>
      <w:proofErr w:type="spellStart"/>
      <w:ins w:id="2313" w:author="Ilkka Rinne" w:date="2021-05-24T15:55:00Z">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ins>
    </w:p>
    <w:p w14:paraId="54A4B580" w14:textId="7F311449" w:rsidR="0040049D" w:rsidRDefault="0040049D">
      <w:pPr>
        <w:pStyle w:val="ListParagraph"/>
        <w:numPr>
          <w:ilvl w:val="0"/>
          <w:numId w:val="12"/>
        </w:numPr>
        <w:rPr>
          <w:ins w:id="2314" w:author="Ilkka Rinne" w:date="2021-05-24T15:55:00Z"/>
          <w:lang w:eastAsia="ja-JP"/>
        </w:rPr>
        <w:pPrChange w:id="2315" w:author="Ilkka Rinne" w:date="2021-05-24T16:33:00Z">
          <w:pPr/>
        </w:pPrChange>
      </w:pPr>
      <w:proofErr w:type="spellStart"/>
      <w:ins w:id="2316" w:author="Ilkka Rinne" w:date="2021-05-24T15:55:00Z">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ins>
    </w:p>
    <w:p w14:paraId="183035C6" w14:textId="634602AB" w:rsidR="00F12AFC" w:rsidRDefault="00F12AFC">
      <w:pPr>
        <w:ind w:left="360"/>
        <w:rPr>
          <w:ins w:id="2317" w:author="Ilkka Rinne" w:date="2021-06-11T09:20:00Z"/>
          <w:lang w:eastAsia="ja-JP"/>
        </w:rPr>
      </w:pPr>
      <w:ins w:id="2318" w:author="Ilkka Rinne" w:date="2021-06-11T09:20:00Z">
        <w:r>
          <w:rPr>
            <w:lang w:eastAsia="ja-JP"/>
          </w:rPr>
          <w:lastRenderedPageBreak/>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ins>
    </w:p>
    <w:p w14:paraId="57F0D800" w14:textId="3F4A15B9" w:rsidR="00B72CE0" w:rsidRDefault="00B72CE0">
      <w:pPr>
        <w:ind w:left="360"/>
        <w:rPr>
          <w:ins w:id="2319" w:author="Ilkka Rinne" w:date="2021-06-11T09:08:00Z"/>
          <w:lang w:eastAsia="ja-JP"/>
        </w:rPr>
        <w:pPrChange w:id="2320" w:author="Ilkka Rinne" w:date="2021-06-11T09:08:00Z">
          <w:pPr>
            <w:pStyle w:val="ListParagraph"/>
            <w:numPr>
              <w:numId w:val="12"/>
            </w:numPr>
            <w:ind w:left="760" w:hanging="400"/>
          </w:pPr>
        </w:pPrChange>
      </w:pPr>
      <w:ins w:id="2321" w:author="Ilkka Rinne" w:date="2021-06-11T09:08:00Z">
        <w:r>
          <w:rPr>
            <w:lang w:eastAsia="ja-JP"/>
          </w:rPr>
          <w:t xml:space="preserve">The </w:t>
        </w:r>
      </w:ins>
      <w:ins w:id="2322" w:author="Ilkka Rinne" w:date="2021-06-11T09:09:00Z">
        <w:r>
          <w:rPr>
            <w:lang w:eastAsia="ja-JP"/>
          </w:rPr>
          <w:fldChar w:fldCharType="begin"/>
        </w:r>
        <w:r>
          <w:rPr>
            <w:lang w:eastAsia="ja-JP"/>
          </w:rPr>
          <w:instrText xml:space="preserve"> REF _Ref74294966 \h </w:instrText>
        </w:r>
      </w:ins>
      <w:r>
        <w:rPr>
          <w:lang w:eastAsia="ja-JP"/>
        </w:rPr>
      </w:r>
      <w:r>
        <w:rPr>
          <w:lang w:eastAsia="ja-JP"/>
        </w:rPr>
        <w:fldChar w:fldCharType="separate"/>
      </w:r>
      <w:ins w:id="2323" w:author="Ilkka Rinne" w:date="2021-06-11T09:09:00Z">
        <w:r w:rsidRPr="00B72CE0">
          <w:rPr>
            <w:b/>
            <w:bCs/>
            <w:sz w:val="20"/>
            <w:szCs w:val="20"/>
            <w:rPrChange w:id="2324" w:author="Ilkka Rinne" w:date="2021-06-11T09:08:00Z">
              <w:rPr/>
            </w:rPrChange>
          </w:rPr>
          <w:t xml:space="preserve">Table </w:t>
        </w:r>
        <w:r>
          <w:rPr>
            <w:b/>
            <w:bCs/>
            <w:noProof/>
            <w:sz w:val="20"/>
            <w:szCs w:val="20"/>
          </w:rPr>
          <w:t>10</w:t>
        </w:r>
        <w:r>
          <w:rPr>
            <w:lang w:eastAsia="ja-JP"/>
          </w:rPr>
          <w:fldChar w:fldCharType="end"/>
        </w:r>
        <w:r>
          <w:rPr>
            <w:lang w:eastAsia="ja-JP"/>
          </w:rPr>
          <w:t xml:space="preserve"> </w:t>
        </w:r>
      </w:ins>
      <w:ins w:id="2325" w:author="Ilkka Rinne" w:date="2021-06-11T09:08:00Z">
        <w:r>
          <w:rPr>
            <w:lang w:eastAsia="ja-JP"/>
          </w:rPr>
          <w:t xml:space="preserve">summarizes the </w:t>
        </w:r>
      </w:ins>
      <w:proofErr w:type="spellStart"/>
      <w:ins w:id="2326" w:author="Ilkka Rinne" w:date="2021-06-11T09:09:00Z">
        <w:r>
          <w:rPr>
            <w:lang w:eastAsia="ja-JP"/>
          </w:rPr>
          <w:t>Spatial</w:t>
        </w:r>
      </w:ins>
      <w:ins w:id="2327" w:author="Ilkka Rinne" w:date="2021-06-11T09:08:00Z">
        <w:r>
          <w:rPr>
            <w:lang w:eastAsia="ja-JP"/>
          </w:rPr>
          <w:t>Sample</w:t>
        </w:r>
        <w:proofErr w:type="spellEnd"/>
        <w:r>
          <w:rPr>
            <w:lang w:eastAsia="ja-JP"/>
          </w:rPr>
          <w:t xml:space="preserve"> mappings from the edition 2 Basic Samples package to edition 1</w:t>
        </w:r>
      </w:ins>
      <w:ins w:id="2328" w:author="Ilkka Rinne" w:date="2021-06-11T09:11:00Z">
        <w:r>
          <w:rPr>
            <w:lang w:eastAsia="ja-JP"/>
          </w:rPr>
          <w:t xml:space="preserve">, including the properties inherited from the Sample and </w:t>
        </w:r>
        <w:proofErr w:type="spellStart"/>
        <w:r>
          <w:rPr>
            <w:lang w:eastAsia="ja-JP"/>
          </w:rPr>
          <w:t>SF_SamplingFeature</w:t>
        </w:r>
      </w:ins>
      <w:proofErr w:type="spellEnd"/>
      <w:ins w:id="2329" w:author="Ilkka Rinne" w:date="2021-06-11T09:08:00Z">
        <w:r>
          <w:rPr>
            <w:lang w:eastAsia="ja-JP"/>
          </w:rPr>
          <w:t xml:space="preserve">. </w:t>
        </w:r>
      </w:ins>
    </w:p>
    <w:p w14:paraId="4D9B519D" w14:textId="6B2791C9" w:rsidR="00B72CE0" w:rsidRPr="00B72CE0" w:rsidRDefault="00B72CE0">
      <w:pPr>
        <w:ind w:left="360"/>
        <w:jc w:val="center"/>
        <w:rPr>
          <w:ins w:id="2330" w:author="Ilkka Rinne" w:date="2021-06-11T09:08:00Z"/>
          <w:b/>
          <w:bCs/>
          <w:sz w:val="20"/>
          <w:szCs w:val="20"/>
          <w:rPrChange w:id="2331" w:author="Ilkka Rinne" w:date="2021-06-11T09:08:00Z">
            <w:rPr>
              <w:ins w:id="2332" w:author="Ilkka Rinne" w:date="2021-06-11T09:08:00Z"/>
            </w:rPr>
          </w:rPrChange>
        </w:rPr>
        <w:pPrChange w:id="2333" w:author="Ilkka Rinne" w:date="2021-06-11T09:08:00Z">
          <w:pPr>
            <w:pStyle w:val="ListParagraph"/>
            <w:numPr>
              <w:numId w:val="12"/>
            </w:numPr>
            <w:ind w:left="760" w:hanging="400"/>
            <w:jc w:val="center"/>
          </w:pPr>
        </w:pPrChange>
      </w:pPr>
      <w:bookmarkStart w:id="2334" w:name="_Ref74294966"/>
      <w:ins w:id="2335" w:author="Ilkka Rinne" w:date="2021-06-11T09:08:00Z">
        <w:r w:rsidRPr="00B72CE0">
          <w:rPr>
            <w:b/>
            <w:bCs/>
            <w:sz w:val="20"/>
            <w:szCs w:val="20"/>
            <w:rPrChange w:id="2336" w:author="Ilkka Rinne" w:date="2021-06-11T09:08:00Z">
              <w:rPr/>
            </w:rPrChange>
          </w:rPr>
          <w:t xml:space="preserve">Table </w:t>
        </w:r>
        <w:r w:rsidRPr="00B72CE0">
          <w:rPr>
            <w:b/>
            <w:bCs/>
            <w:sz w:val="20"/>
            <w:szCs w:val="20"/>
            <w:rPrChange w:id="2337" w:author="Ilkka Rinne" w:date="2021-06-11T09:08:00Z">
              <w:rPr/>
            </w:rPrChange>
          </w:rPr>
          <w:fldChar w:fldCharType="begin"/>
        </w:r>
        <w:r w:rsidRPr="00B72CE0">
          <w:rPr>
            <w:b/>
            <w:bCs/>
            <w:sz w:val="20"/>
            <w:szCs w:val="20"/>
            <w:rPrChange w:id="2338" w:author="Ilkka Rinne" w:date="2021-06-11T09:08:00Z">
              <w:rPr/>
            </w:rPrChange>
          </w:rPr>
          <w:instrText xml:space="preserve"> SEQ Table \* ARABIC </w:instrText>
        </w:r>
        <w:r w:rsidRPr="00B72CE0">
          <w:rPr>
            <w:b/>
            <w:bCs/>
            <w:sz w:val="20"/>
            <w:szCs w:val="20"/>
            <w:rPrChange w:id="2339" w:author="Ilkka Rinne" w:date="2021-06-11T09:08:00Z">
              <w:rPr/>
            </w:rPrChange>
          </w:rPr>
          <w:fldChar w:fldCharType="separate"/>
        </w:r>
        <w:r>
          <w:rPr>
            <w:b/>
            <w:bCs/>
            <w:noProof/>
            <w:sz w:val="20"/>
            <w:szCs w:val="20"/>
          </w:rPr>
          <w:t>10</w:t>
        </w:r>
        <w:r w:rsidRPr="00B72CE0">
          <w:rPr>
            <w:b/>
            <w:bCs/>
            <w:sz w:val="20"/>
            <w:szCs w:val="20"/>
            <w:rPrChange w:id="2340" w:author="Ilkka Rinne" w:date="2021-06-11T09:08:00Z">
              <w:rPr/>
            </w:rPrChange>
          </w:rPr>
          <w:fldChar w:fldCharType="end"/>
        </w:r>
        <w:bookmarkEnd w:id="2334"/>
        <w:r w:rsidRPr="00B72CE0">
          <w:rPr>
            <w:b/>
            <w:bCs/>
            <w:sz w:val="20"/>
            <w:szCs w:val="20"/>
            <w:rPrChange w:id="2341" w:author="Ilkka Rinne" w:date="2021-06-11T09:08:00Z">
              <w:rPr/>
            </w:rPrChange>
          </w:rPr>
          <w:t xml:space="preserve"> — </w:t>
        </w:r>
      </w:ins>
      <w:proofErr w:type="spellStart"/>
      <w:ins w:id="2342" w:author="Ilkka Rinne" w:date="2021-06-11T09:09:00Z">
        <w:r>
          <w:rPr>
            <w:b/>
            <w:bCs/>
            <w:sz w:val="20"/>
            <w:szCs w:val="20"/>
          </w:rPr>
          <w:t>Spatial</w:t>
        </w:r>
      </w:ins>
      <w:ins w:id="2343" w:author="Ilkka Rinne" w:date="2021-06-11T09:08:00Z">
        <w:r w:rsidRPr="00B72CE0">
          <w:rPr>
            <w:b/>
            <w:bCs/>
            <w:sz w:val="20"/>
            <w:szCs w:val="20"/>
            <w:rPrChange w:id="2344" w:author="Ilkka Rinne" w:date="2021-06-11T09:08:00Z">
              <w:rPr/>
            </w:rPrChange>
          </w:rPr>
          <w:t>Sample</w:t>
        </w:r>
        <w:proofErr w:type="spellEnd"/>
        <w:r w:rsidRPr="00B72CE0">
          <w:rPr>
            <w:b/>
            <w:bCs/>
            <w:sz w:val="20"/>
            <w:szCs w:val="20"/>
            <w:rPrChange w:id="2345" w:author="Ilkka Rinne" w:date="2021-06-11T09:08:00Z">
              <w:rPr/>
            </w:rPrChange>
          </w:rPr>
          <w:t xml:space="preserve"> </w:t>
        </w:r>
      </w:ins>
      <w:ins w:id="2346" w:author="Ilkka Rinne" w:date="2021-06-11T09:09:00Z">
        <w:r>
          <w:rPr>
            <w:b/>
            <w:bCs/>
            <w:sz w:val="20"/>
            <w:szCs w:val="20"/>
          </w:rPr>
          <w:t>m</w:t>
        </w:r>
      </w:ins>
      <w:ins w:id="2347" w:author="Ilkka Rinne" w:date="2021-06-11T09:08:00Z">
        <w:r w:rsidRPr="00B72CE0">
          <w:rPr>
            <w:b/>
            <w:bCs/>
            <w:sz w:val="20"/>
            <w:szCs w:val="20"/>
            <w:rPrChange w:id="2348" w:author="Ilkka Rinne" w:date="2021-06-11T09:08:00Z">
              <w:rPr/>
            </w:rPrChange>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ins w:id="2349" w:author="Ilkka Rinne" w:date="2021-06-11T09:08:00Z"/>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ins w:id="2350" w:author="Ilkka Rinne" w:date="2021-06-11T09:08:00Z"/>
                <w:b/>
                <w:bCs/>
              </w:rPr>
            </w:pPr>
            <w:ins w:id="2351" w:author="Ilkka Rinne" w:date="2021-06-11T09:08: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ins w:id="2352" w:author="Ilkka Rinne" w:date="2021-06-11T09:08:00Z"/>
                <w:b/>
                <w:bCs/>
              </w:rPr>
            </w:pPr>
            <w:ins w:id="2353" w:author="Ilkka Rinne" w:date="2021-06-11T09:08:00Z">
              <w:r w:rsidRPr="00824B4F">
                <w:rPr>
                  <w:b/>
                  <w:bCs/>
                </w:rPr>
                <w:t>Relation</w:t>
              </w:r>
            </w:ins>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ins w:id="2354" w:author="Ilkka Rinne" w:date="2021-06-11T09:08:00Z"/>
                <w:b/>
                <w:bCs/>
              </w:rPr>
            </w:pPr>
            <w:ins w:id="2355" w:author="Ilkka Rinne" w:date="2021-06-11T09:08:00Z">
              <w:r w:rsidRPr="00824B4F">
                <w:rPr>
                  <w:b/>
                  <w:bCs/>
                </w:rPr>
                <w:t>Edition 1 class / property</w:t>
              </w:r>
            </w:ins>
          </w:p>
        </w:tc>
      </w:tr>
      <w:tr w:rsidR="00B72CE0" w:rsidRPr="006E753C" w14:paraId="7D6EF33E" w14:textId="77777777" w:rsidTr="00824B4F">
        <w:trPr>
          <w:trHeight w:val="651"/>
          <w:ins w:id="2356" w:author="Ilkka Rinne" w:date="2021-06-11T09:08:00Z"/>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rPr>
                <w:ins w:id="2357" w:author="Ilkka Rinne" w:date="2021-06-11T09:08:00Z"/>
              </w:rPr>
            </w:pPr>
            <w:proofErr w:type="spellStart"/>
            <w:ins w:id="2358" w:author="Ilkka Rinne" w:date="2021-06-11T09:10:00Z">
              <w:r>
                <w:t>Spatial</w:t>
              </w:r>
            </w:ins>
            <w:ins w:id="2359" w:author="Ilkka Rinne" w:date="2021-06-11T09:08:00Z">
              <w:r>
                <w:t>Sample</w:t>
              </w:r>
              <w:proofErr w:type="spellEnd"/>
            </w:ins>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rPr>
                <w:ins w:id="2360" w:author="Ilkka Rinne" w:date="2021-06-11T09:08:00Z"/>
              </w:rPr>
            </w:pPr>
            <w:ins w:id="2361" w:author="Ilkka Rinne" w:date="2021-06-11T09:08:00Z">
              <w:r w:rsidRPr="006E753C">
                <w:t>equivalent class</w:t>
              </w:r>
            </w:ins>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rPr>
                <w:ins w:id="2362" w:author="Ilkka Rinne" w:date="2021-06-11T09:08:00Z"/>
              </w:rPr>
            </w:pPr>
            <w:proofErr w:type="spellStart"/>
            <w:ins w:id="2363" w:author="Ilkka Rinne" w:date="2021-06-11T09:08:00Z">
              <w:r>
                <w:t>SF_</w:t>
              </w:r>
            </w:ins>
            <w:ins w:id="2364" w:author="Ilkka Rinne" w:date="2021-06-11T09:10:00Z">
              <w:r>
                <w:t>Spatial</w:t>
              </w:r>
            </w:ins>
            <w:ins w:id="2365" w:author="Ilkka Rinne" w:date="2021-06-11T09:08:00Z">
              <w:r>
                <w:t>SamplingFeature</w:t>
              </w:r>
              <w:proofErr w:type="spellEnd"/>
            </w:ins>
          </w:p>
        </w:tc>
      </w:tr>
      <w:tr w:rsidR="00B72CE0" w:rsidRPr="006E753C" w14:paraId="2B09021C" w14:textId="77777777" w:rsidTr="00824B4F">
        <w:trPr>
          <w:trHeight w:val="651"/>
          <w:ins w:id="2366" w:author="Ilkka Rinne" w:date="2021-06-11T09:08:00Z"/>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rPr>
                <w:ins w:id="2367" w:author="Ilkka Rinne" w:date="2021-06-11T09:08:00Z"/>
              </w:rPr>
            </w:pPr>
            <w:proofErr w:type="spellStart"/>
            <w:ins w:id="2368" w:author="Ilkka Rinne" w:date="2021-06-11T09:10:00Z">
              <w:r>
                <w:t>Spatial</w:t>
              </w:r>
            </w:ins>
            <w:ins w:id="2369" w:author="Ilkka Rinne" w:date="2021-06-11T09:08:00Z">
              <w:r w:rsidRPr="006E753C">
                <w:t>Sample.sampledFeature</w:t>
              </w:r>
              <w:proofErr w:type="spellEnd"/>
            </w:ins>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rPr>
                <w:ins w:id="2370" w:author="Ilkka Rinne" w:date="2021-06-11T09:08:00Z"/>
              </w:rPr>
            </w:pPr>
            <w:ins w:id="2371"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rPr>
                <w:ins w:id="2372" w:author="Ilkka Rinne" w:date="2021-06-11T09:08:00Z"/>
              </w:rPr>
            </w:pPr>
            <w:proofErr w:type="spellStart"/>
            <w:ins w:id="2373" w:author="Ilkka Rinne" w:date="2021-06-11T09:08:00Z">
              <w:r w:rsidRPr="006E753C">
                <w:t>SF_</w:t>
              </w:r>
            </w:ins>
            <w:ins w:id="2374" w:author="Ilkka Rinne" w:date="2021-06-11T09:10:00Z">
              <w:r>
                <w:t>Spati</w:t>
              </w:r>
            </w:ins>
            <w:ins w:id="2375" w:author="Ilkka Rinne" w:date="2021-06-11T09:11:00Z">
              <w:r>
                <w:t>al</w:t>
              </w:r>
            </w:ins>
            <w:ins w:id="2376" w:author="Ilkka Rinne" w:date="2021-06-11T09:08:00Z">
              <w:r w:rsidRPr="006E753C">
                <w:t>SamplingFeature.sampledFeature</w:t>
              </w:r>
              <w:proofErr w:type="spellEnd"/>
            </w:ins>
          </w:p>
        </w:tc>
      </w:tr>
      <w:tr w:rsidR="00B72CE0" w:rsidRPr="006E753C" w14:paraId="064C6F2C" w14:textId="77777777" w:rsidTr="00824B4F">
        <w:trPr>
          <w:trHeight w:val="651"/>
          <w:ins w:id="2377" w:author="Ilkka Rinne" w:date="2021-06-11T09:08:00Z"/>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rPr>
                <w:ins w:id="2378" w:author="Ilkka Rinne" w:date="2021-06-11T09:08:00Z"/>
              </w:rPr>
            </w:pPr>
            <w:proofErr w:type="spellStart"/>
            <w:ins w:id="2379" w:author="Ilkka Rinne" w:date="2021-06-11T09:11:00Z">
              <w:r>
                <w:t>Spatial</w:t>
              </w:r>
            </w:ins>
            <w:ins w:id="2380" w:author="Ilkka Rinne" w:date="2021-06-11T09:08:00Z">
              <w:r w:rsidRPr="006E753C">
                <w:t>Sample.relatedObservation</w:t>
              </w:r>
              <w:proofErr w:type="spellEnd"/>
            </w:ins>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rPr>
                <w:ins w:id="2381" w:author="Ilkka Rinne" w:date="2021-06-11T09:08:00Z"/>
              </w:rPr>
            </w:pPr>
            <w:ins w:id="2382"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rPr>
                <w:ins w:id="2383" w:author="Ilkka Rinne" w:date="2021-06-11T09:08:00Z"/>
              </w:rPr>
            </w:pPr>
            <w:proofErr w:type="spellStart"/>
            <w:ins w:id="2384" w:author="Ilkka Rinne" w:date="2021-06-11T09:08:00Z">
              <w:r w:rsidRPr="006E753C">
                <w:t>SF_</w:t>
              </w:r>
            </w:ins>
            <w:ins w:id="2385" w:author="Ilkka Rinne" w:date="2021-06-11T09:12:00Z">
              <w:r>
                <w:t>Spatial</w:t>
              </w:r>
            </w:ins>
            <w:ins w:id="2386" w:author="Ilkka Rinne" w:date="2021-06-11T09:08:00Z">
              <w:r w:rsidRPr="006E753C">
                <w:t>SamplingFeature.relatedObservation</w:t>
              </w:r>
              <w:proofErr w:type="spellEnd"/>
            </w:ins>
          </w:p>
        </w:tc>
      </w:tr>
      <w:tr w:rsidR="00B72CE0" w:rsidRPr="006E753C" w14:paraId="2EF27701" w14:textId="77777777" w:rsidTr="00824B4F">
        <w:trPr>
          <w:trHeight w:val="651"/>
          <w:ins w:id="2387" w:author="Ilkka Rinne" w:date="2021-06-11T09:08:00Z"/>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rPr>
                <w:ins w:id="2388" w:author="Ilkka Rinne" w:date="2021-06-11T09:08:00Z"/>
              </w:rPr>
            </w:pPr>
            <w:proofErr w:type="spellStart"/>
            <w:ins w:id="2389" w:author="Ilkka Rinne" w:date="2021-06-11T09:12:00Z">
              <w:r>
                <w:t>Spatial</w:t>
              </w:r>
            </w:ins>
            <w:ins w:id="2390" w:author="Ilkka Rinne" w:date="2021-06-11T09:08:00Z">
              <w:r w:rsidRPr="006E753C">
                <w:t>Sample.relatedSample</w:t>
              </w:r>
              <w:proofErr w:type="spellEnd"/>
            </w:ins>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rPr>
                <w:ins w:id="2391" w:author="Ilkka Rinne" w:date="2021-06-11T09:08:00Z"/>
              </w:rPr>
            </w:pPr>
            <w:ins w:id="2392"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rPr>
                <w:ins w:id="2393" w:author="Ilkka Rinne" w:date="2021-06-11T09:08:00Z"/>
              </w:rPr>
            </w:pPr>
            <w:proofErr w:type="spellStart"/>
            <w:ins w:id="2394" w:author="Ilkka Rinne" w:date="2021-06-11T09:08:00Z">
              <w:r w:rsidRPr="006E753C">
                <w:t>SF_</w:t>
              </w:r>
            </w:ins>
            <w:ins w:id="2395" w:author="Ilkka Rinne" w:date="2021-06-11T09:12:00Z">
              <w:r>
                <w:t>Spatial</w:t>
              </w:r>
            </w:ins>
            <w:ins w:id="2396" w:author="Ilkka Rinne" w:date="2021-06-11T09:08:00Z">
              <w:r w:rsidRPr="006E753C">
                <w:t>SamplingFeature.relatedSamplingFeature</w:t>
              </w:r>
              <w:proofErr w:type="spellEnd"/>
            </w:ins>
          </w:p>
        </w:tc>
      </w:tr>
      <w:tr w:rsidR="00B72CE0" w:rsidRPr="006E753C" w14:paraId="0A7AFDF6" w14:textId="77777777" w:rsidTr="00824B4F">
        <w:trPr>
          <w:trHeight w:val="651"/>
          <w:ins w:id="2397" w:author="Ilkka Rinne" w:date="2021-06-11T09:08:00Z"/>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rPr>
                <w:ins w:id="2398" w:author="Ilkka Rinne" w:date="2021-06-11T09:08:00Z"/>
              </w:rPr>
            </w:pPr>
            <w:proofErr w:type="spellStart"/>
            <w:ins w:id="2399" w:author="Ilkka Rinne" w:date="2021-06-11T09:12:00Z">
              <w:r>
                <w:t>Spatial</w:t>
              </w:r>
            </w:ins>
            <w:ins w:id="2400" w:author="Ilkka Rinne" w:date="2021-06-11T09:08:00Z">
              <w:r w:rsidRPr="006E753C">
                <w:t>Sample.metadata</w:t>
              </w:r>
              <w:proofErr w:type="spellEnd"/>
            </w:ins>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rPr>
                <w:ins w:id="2401" w:author="Ilkka Rinne" w:date="2021-06-11T09:08:00Z"/>
              </w:rPr>
            </w:pPr>
            <w:ins w:id="2402" w:author="Ilkka Rinne" w:date="2021-06-11T09:08:00Z">
              <w:r w:rsidRPr="006E753C">
                <w:t xml:space="preserve">has </w:t>
              </w:r>
              <w:proofErr w:type="spellStart"/>
              <w:r w:rsidRPr="006E753C">
                <w:t>subProperty</w:t>
              </w:r>
              <w:proofErr w:type="spellEnd"/>
            </w:ins>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rPr>
                <w:ins w:id="2403" w:author="Ilkka Rinne" w:date="2021-06-11T09:08:00Z"/>
              </w:rPr>
            </w:pPr>
            <w:proofErr w:type="spellStart"/>
            <w:ins w:id="2404" w:author="Ilkka Rinne" w:date="2021-06-11T09:08:00Z">
              <w:r w:rsidRPr="006E753C">
                <w:t>SF_</w:t>
              </w:r>
            </w:ins>
            <w:ins w:id="2405" w:author="Ilkka Rinne" w:date="2021-06-11T09:12:00Z">
              <w:r>
                <w:t>Spatial</w:t>
              </w:r>
            </w:ins>
            <w:ins w:id="2406" w:author="Ilkka Rinne" w:date="2021-06-11T09:08:00Z">
              <w:r w:rsidRPr="006E753C">
                <w:t>SamplingFeature.lineage</w:t>
              </w:r>
              <w:proofErr w:type="spellEnd"/>
            </w:ins>
          </w:p>
        </w:tc>
      </w:tr>
      <w:tr w:rsidR="00B72CE0" w:rsidRPr="006E753C" w14:paraId="711587BF" w14:textId="77777777" w:rsidTr="00824B4F">
        <w:trPr>
          <w:trHeight w:val="651"/>
          <w:ins w:id="2407" w:author="Ilkka Rinne" w:date="2021-06-11T09:08:00Z"/>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rPr>
                <w:ins w:id="2408" w:author="Ilkka Rinne" w:date="2021-06-11T09:08:00Z"/>
              </w:rPr>
            </w:pPr>
            <w:proofErr w:type="spellStart"/>
            <w:ins w:id="2409" w:author="Ilkka Rinne" w:date="2021-06-11T09:12:00Z">
              <w:r>
                <w:t>Spatial</w:t>
              </w:r>
            </w:ins>
            <w:ins w:id="2410" w:author="Ilkka Rinne" w:date="2021-06-11T09:08:00Z">
              <w:r w:rsidRPr="006E753C">
                <w:t>Sample.parameter</w:t>
              </w:r>
              <w:proofErr w:type="spellEnd"/>
            </w:ins>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rPr>
                <w:ins w:id="2411" w:author="Ilkka Rinne" w:date="2021-06-11T09:08:00Z"/>
              </w:rPr>
            </w:pPr>
            <w:ins w:id="2412" w:author="Ilkka Rinne" w:date="2021-06-11T09:08:00Z">
              <w:r w:rsidRPr="006E753C">
                <w:t>equivalent property</w:t>
              </w:r>
            </w:ins>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rPr>
                <w:ins w:id="2413" w:author="Ilkka Rinne" w:date="2021-06-11T09:08:00Z"/>
              </w:rPr>
            </w:pPr>
            <w:proofErr w:type="spellStart"/>
            <w:ins w:id="2414" w:author="Ilkka Rinne" w:date="2021-06-11T09:08:00Z">
              <w:r w:rsidRPr="006E753C">
                <w:t>SF_SamplingFeature.parameter</w:t>
              </w:r>
              <w:proofErr w:type="spellEnd"/>
            </w:ins>
          </w:p>
        </w:tc>
      </w:tr>
      <w:tr w:rsidR="005E1D3A" w:rsidRPr="006E753C" w14:paraId="5F3C349B" w14:textId="77777777" w:rsidTr="00824B4F">
        <w:trPr>
          <w:trHeight w:val="651"/>
          <w:ins w:id="2415" w:author="Ilkka Rinne" w:date="2021-06-11T09:54:00Z"/>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rPr>
                <w:ins w:id="2416" w:author="Ilkka Rinne" w:date="2021-06-11T09:54:00Z"/>
              </w:rPr>
            </w:pPr>
            <w:proofErr w:type="spellStart"/>
            <w:ins w:id="2417" w:author="Ilkka Rinne" w:date="2021-06-11T09:54:00Z">
              <w:r>
                <w:t>SpatialSample.sampling</w:t>
              </w:r>
              <w:proofErr w:type="spellEnd"/>
            </w:ins>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rPr>
                <w:ins w:id="2418" w:author="Ilkka Rinne" w:date="2021-06-11T09:54:00Z"/>
              </w:rPr>
            </w:pPr>
            <w:ins w:id="2419" w:author="Ilkka Rinne" w:date="2021-06-11T09:54:00Z">
              <w:r>
                <w:t xml:space="preserve">has </w:t>
              </w:r>
              <w:proofErr w:type="spellStart"/>
              <w:r>
                <w:t>subProperty</w:t>
              </w:r>
              <w:proofErr w:type="spellEnd"/>
            </w:ins>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rPr>
                <w:ins w:id="2420" w:author="Ilkka Rinne" w:date="2021-06-11T09:54:00Z"/>
              </w:rPr>
            </w:pPr>
            <w:proofErr w:type="spellStart"/>
            <w:ins w:id="2421" w:author="Ilkka Rinne" w:date="2021-06-11T09:54:00Z">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ins>
          </w:p>
        </w:tc>
      </w:tr>
      <w:tr w:rsidR="00967379" w:rsidRPr="006E753C" w14:paraId="69E1A62A" w14:textId="77777777" w:rsidTr="00824B4F">
        <w:trPr>
          <w:trHeight w:val="651"/>
          <w:ins w:id="2422" w:author="Ilkka Rinne" w:date="2021-06-11T10:08:00Z"/>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rPr>
                <w:ins w:id="2423" w:author="Ilkka Rinne" w:date="2021-06-11T10:08:00Z"/>
              </w:rPr>
            </w:pPr>
            <w:proofErr w:type="spellStart"/>
            <w:ins w:id="2424" w:author="Ilkka Rinne" w:date="2021-06-11T10:09:00Z">
              <w:r>
                <w:t>Spatial</w:t>
              </w:r>
            </w:ins>
            <w:ins w:id="2425" w:author="Ilkka Rinne" w:date="2021-06-11T10:08:00Z">
              <w:r>
                <w:t>Sample.preparationStep</w:t>
              </w:r>
              <w:proofErr w:type="spellEnd"/>
            </w:ins>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rPr>
                <w:ins w:id="2426" w:author="Ilkka Rinne" w:date="2021-06-11T10:08:00Z"/>
              </w:rPr>
            </w:pPr>
            <w:ins w:id="2427" w:author="Ilkka Rinne" w:date="2021-06-11T10:08:00Z">
              <w:r>
                <w:t>equivalent property</w:t>
              </w:r>
            </w:ins>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rPr>
                <w:ins w:id="2428" w:author="Ilkka Rinne" w:date="2021-06-11T10:08:00Z"/>
              </w:rPr>
            </w:pPr>
            <w:proofErr w:type="spellStart"/>
            <w:ins w:id="2429" w:author="Ilkka Rinne" w:date="2021-06-11T10:08:00Z">
              <w:r>
                <w:t>SF_Specimen.processingDetails</w:t>
              </w:r>
              <w:proofErr w:type="spellEnd"/>
            </w:ins>
          </w:p>
        </w:tc>
      </w:tr>
      <w:tr w:rsidR="00967379" w:rsidRPr="006E753C" w14:paraId="1EAE6DEC" w14:textId="77777777" w:rsidTr="00824B4F">
        <w:trPr>
          <w:trHeight w:val="651"/>
          <w:ins w:id="2430" w:author="Ilkka Rinne" w:date="2021-06-11T09:12:00Z"/>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rPr>
                <w:ins w:id="2431" w:author="Ilkka Rinne" w:date="2021-06-11T09:12:00Z"/>
              </w:rPr>
            </w:pPr>
            <w:proofErr w:type="spellStart"/>
            <w:ins w:id="2432" w:author="Ilkka Rinne" w:date="2021-06-11T09:13:00Z">
              <w:r>
                <w:t>SpatialSample.shape</w:t>
              </w:r>
            </w:ins>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rPr>
                <w:ins w:id="2433" w:author="Ilkka Rinne" w:date="2021-06-11T09:12:00Z"/>
              </w:rPr>
            </w:pPr>
            <w:ins w:id="2434" w:author="Ilkka Rinne" w:date="2021-06-11T09:13:00Z">
              <w:r w:rsidRPr="006E753C">
                <w:t>equivalent property</w:t>
              </w:r>
            </w:ins>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rPr>
                <w:ins w:id="2435" w:author="Ilkka Rinne" w:date="2021-06-11T09:12:00Z"/>
              </w:rPr>
            </w:pPr>
            <w:proofErr w:type="spellStart"/>
            <w:ins w:id="2436" w:author="Ilkka Rinne" w:date="2021-06-11T09:17:00Z">
              <w:r>
                <w:t>SF_SamplingPoint</w:t>
              </w:r>
            </w:ins>
            <w:ins w:id="2437" w:author="Ilkka Rinne" w:date="2021-06-11T09:18:00Z">
              <w:r>
                <w:t>.shape</w:t>
              </w:r>
              <w:proofErr w:type="spellEnd"/>
              <w:r>
                <w:t xml:space="preserve">, </w:t>
              </w:r>
              <w:proofErr w:type="spellStart"/>
              <w:r>
                <w:t>SF_SamplingCurve</w:t>
              </w:r>
            </w:ins>
            <w:ins w:id="2438" w:author="Ilkka Rinne" w:date="2021-06-11T09:19:00Z">
              <w:r>
                <w:t>.shape</w:t>
              </w:r>
              <w:proofErr w:type="spellEnd"/>
              <w:r>
                <w:t xml:space="preserve">, </w:t>
              </w:r>
              <w:proofErr w:type="spellStart"/>
              <w:r>
                <w:t>SF_SamplingSurface.shape</w:t>
              </w:r>
              <w:proofErr w:type="spellEnd"/>
              <w:r>
                <w:t xml:space="preserve">, </w:t>
              </w:r>
              <w:proofErr w:type="spellStart"/>
              <w:r>
                <w:t>SF_SamplingSolid.shape</w:t>
              </w:r>
            </w:ins>
            <w:proofErr w:type="spellEnd"/>
          </w:p>
        </w:tc>
      </w:tr>
      <w:tr w:rsidR="00967379" w:rsidRPr="006E753C" w14:paraId="074546C9" w14:textId="77777777" w:rsidTr="00824B4F">
        <w:trPr>
          <w:trHeight w:val="651"/>
          <w:ins w:id="2439" w:author="Ilkka Rinne" w:date="2021-06-11T09:13:00Z"/>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rPr>
                <w:ins w:id="2440" w:author="Ilkka Rinne" w:date="2021-06-11T09:13:00Z"/>
              </w:rPr>
            </w:pPr>
            <w:proofErr w:type="spellStart"/>
            <w:ins w:id="2441" w:author="Ilkka Rinne" w:date="2021-06-11T09:20:00Z">
              <w:r>
                <w:t>SpatialSample</w:t>
              </w:r>
            </w:ins>
            <w:ins w:id="2442" w:author="Ilkka Rinne" w:date="2021-06-11T09:21:00Z">
              <w:r>
                <w:t>.horizontalPositionalAccuracy</w:t>
              </w:r>
            </w:ins>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rPr>
                <w:ins w:id="2443" w:author="Ilkka Rinne" w:date="2021-06-11T09:13:00Z"/>
              </w:rPr>
            </w:pPr>
            <w:ins w:id="2444" w:author="Ilkka Rinne" w:date="2021-06-11T09:21:00Z">
              <w:r>
                <w:t>sub-property of</w:t>
              </w:r>
            </w:ins>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rPr>
                <w:ins w:id="2445" w:author="Ilkka Rinne" w:date="2021-06-11T09:13:00Z"/>
              </w:rPr>
            </w:pPr>
            <w:proofErr w:type="spellStart"/>
            <w:ins w:id="2446" w:author="Ilkka Rinne" w:date="2021-06-11T09:21:00Z">
              <w:r>
                <w:t>SF_SpatialSamplingFeature.pos</w:t>
              </w:r>
            </w:ins>
            <w:ins w:id="2447" w:author="Ilkka Rinne" w:date="2021-06-11T09:22:00Z">
              <w:r>
                <w:t>i</w:t>
              </w:r>
            </w:ins>
            <w:ins w:id="2448" w:author="Ilkka Rinne" w:date="2021-06-11T09:21:00Z">
              <w:r>
                <w:t>tional</w:t>
              </w:r>
            </w:ins>
            <w:ins w:id="2449" w:author="Ilkka Rinne" w:date="2021-06-11T09:22:00Z">
              <w:r>
                <w:t>Accuracy</w:t>
              </w:r>
            </w:ins>
            <w:proofErr w:type="spellEnd"/>
          </w:p>
        </w:tc>
      </w:tr>
      <w:tr w:rsidR="00967379" w:rsidRPr="006E753C" w14:paraId="5D6842F3" w14:textId="77777777" w:rsidTr="00824B4F">
        <w:trPr>
          <w:trHeight w:val="651"/>
          <w:ins w:id="2450" w:author="Ilkka Rinne" w:date="2021-06-11T09:13:00Z"/>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rPr>
                <w:ins w:id="2451" w:author="Ilkka Rinne" w:date="2021-06-11T09:13:00Z"/>
              </w:rPr>
            </w:pPr>
            <w:proofErr w:type="spellStart"/>
            <w:ins w:id="2452" w:author="Ilkka Rinne" w:date="2021-06-11T09:22:00Z">
              <w:r>
                <w:lastRenderedPageBreak/>
                <w:t>SpatialSample.verticalPositionalAccuracy</w:t>
              </w:r>
            </w:ins>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rPr>
                <w:ins w:id="2453" w:author="Ilkka Rinne" w:date="2021-06-11T09:13:00Z"/>
              </w:rPr>
            </w:pPr>
            <w:ins w:id="2454" w:author="Ilkka Rinne" w:date="2021-06-11T09:22:00Z">
              <w:r>
                <w:t>sub-property of</w:t>
              </w:r>
            </w:ins>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rPr>
                <w:ins w:id="2455" w:author="Ilkka Rinne" w:date="2021-06-11T09:13:00Z"/>
              </w:rPr>
            </w:pPr>
            <w:proofErr w:type="spellStart"/>
            <w:ins w:id="2456" w:author="Ilkka Rinne" w:date="2021-06-11T09:22:00Z">
              <w:r>
                <w:t>SF_SpatialSamplingFeature.positionalAccuracy</w:t>
              </w:r>
            </w:ins>
            <w:proofErr w:type="spellEnd"/>
          </w:p>
        </w:tc>
      </w:tr>
    </w:tbl>
    <w:p w14:paraId="78277022" w14:textId="77777777" w:rsidR="00B72CE0" w:rsidRDefault="00B72CE0" w:rsidP="0040049D">
      <w:pPr>
        <w:rPr>
          <w:ins w:id="2457" w:author="Ilkka Rinne" w:date="2021-06-11T09:08:00Z"/>
          <w:lang w:eastAsia="ja-JP"/>
        </w:rPr>
      </w:pPr>
    </w:p>
    <w:p w14:paraId="33428385" w14:textId="60C447A9" w:rsidR="0040049D" w:rsidRDefault="0040049D">
      <w:pPr>
        <w:pStyle w:val="a3"/>
        <w:rPr>
          <w:ins w:id="2458" w:author="Ilkka Rinne" w:date="2021-05-24T15:55:00Z"/>
        </w:rPr>
        <w:pPrChange w:id="2459" w:author="Ilkka Rinne" w:date="2021-06-10T12:56:00Z">
          <w:pPr/>
        </w:pPrChange>
      </w:pPr>
      <w:ins w:id="2460" w:author="Ilkka Rinne" w:date="2021-05-24T15:55:00Z">
        <w:r>
          <w:t>Migration</w:t>
        </w:r>
      </w:ins>
      <w:ins w:id="2461" w:author="Ilkka Rinne" w:date="2021-06-10T12:56:00Z">
        <w:r w:rsidR="003A07BA">
          <w:t xml:space="preserve"> from</w:t>
        </w:r>
      </w:ins>
      <w:ins w:id="2462" w:author="Ilkka Rinne" w:date="2021-05-24T15:55:00Z">
        <w:r>
          <w:t xml:space="preserve"> </w:t>
        </w:r>
        <w:proofErr w:type="spellStart"/>
        <w:r>
          <w:t>SF_Specimen</w:t>
        </w:r>
        <w:proofErr w:type="spellEnd"/>
        <w:r>
          <w:t xml:space="preserve"> to </w:t>
        </w:r>
        <w:proofErr w:type="spellStart"/>
        <w:r>
          <w:t>MaterialSample</w:t>
        </w:r>
        <w:proofErr w:type="spellEnd"/>
      </w:ins>
    </w:p>
    <w:p w14:paraId="19BC659A" w14:textId="77777777" w:rsidR="0040049D" w:rsidRDefault="0040049D" w:rsidP="0040049D">
      <w:pPr>
        <w:rPr>
          <w:ins w:id="2463" w:author="Ilkka Rinne" w:date="2021-05-24T15:55:00Z"/>
          <w:lang w:eastAsia="ja-JP"/>
        </w:rPr>
      </w:pPr>
      <w:ins w:id="2464" w:author="Ilkka Rinne" w:date="2021-05-24T15:55:00Z">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ins>
    </w:p>
    <w:p w14:paraId="40FD590F" w14:textId="77777777" w:rsidR="005D5EE1" w:rsidRDefault="0040049D" w:rsidP="0040049D">
      <w:pPr>
        <w:pStyle w:val="ListParagraph"/>
        <w:numPr>
          <w:ilvl w:val="0"/>
          <w:numId w:val="12"/>
        </w:numPr>
        <w:rPr>
          <w:ins w:id="2465" w:author="Ilkka Rinne" w:date="2021-05-24T16:34:00Z"/>
          <w:lang w:eastAsia="ja-JP"/>
        </w:rPr>
      </w:pPr>
      <w:proofErr w:type="spellStart"/>
      <w:ins w:id="2466" w:author="Ilkka Rinne" w:date="2021-05-24T15:55:00Z">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ins>
      <w:ins w:id="2467" w:author="Ilkka Rinne" w:date="2021-05-24T16:34:00Z">
        <w:r w:rsidR="005D5EE1">
          <w:rPr>
            <w:lang w:eastAsia="ja-JP"/>
          </w:rPr>
          <w:t>t</w:t>
        </w:r>
      </w:ins>
      <w:ins w:id="2468" w:author="Ilkka Rinne" w:date="2021-05-24T15:55:00Z">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ins>
    </w:p>
    <w:p w14:paraId="2381E873" w14:textId="77777777" w:rsidR="005D5EE1" w:rsidRDefault="0040049D" w:rsidP="0040049D">
      <w:pPr>
        <w:pStyle w:val="ListParagraph"/>
        <w:numPr>
          <w:ilvl w:val="1"/>
          <w:numId w:val="12"/>
        </w:numPr>
        <w:rPr>
          <w:ins w:id="2469" w:author="Ilkka Rinne" w:date="2021-05-24T16:34:00Z"/>
          <w:lang w:eastAsia="ja-JP"/>
        </w:rPr>
      </w:pPr>
      <w:proofErr w:type="spellStart"/>
      <w:ins w:id="2470" w:author="Ilkka Rinne" w:date="2021-05-24T15:55:00Z">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ins>
    </w:p>
    <w:p w14:paraId="4B9AAE33" w14:textId="77777777" w:rsidR="005D5EE1" w:rsidRDefault="0040049D" w:rsidP="0040049D">
      <w:pPr>
        <w:pStyle w:val="ListParagraph"/>
        <w:numPr>
          <w:ilvl w:val="1"/>
          <w:numId w:val="12"/>
        </w:numPr>
        <w:rPr>
          <w:ins w:id="2471" w:author="Ilkka Rinne" w:date="2021-05-24T16:34:00Z"/>
          <w:lang w:eastAsia="ja-JP"/>
        </w:rPr>
      </w:pPr>
      <w:proofErr w:type="spellStart"/>
      <w:ins w:id="2472" w:author="Ilkka Rinne" w:date="2021-05-24T15:55:00Z">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ins>
    </w:p>
    <w:p w14:paraId="3CBA87A6" w14:textId="77777777" w:rsidR="005D5EE1" w:rsidRDefault="0040049D" w:rsidP="0040049D">
      <w:pPr>
        <w:pStyle w:val="ListParagraph"/>
        <w:numPr>
          <w:ilvl w:val="0"/>
          <w:numId w:val="12"/>
        </w:numPr>
        <w:rPr>
          <w:ins w:id="2473" w:author="Ilkka Rinne" w:date="2021-05-24T16:34:00Z"/>
          <w:lang w:eastAsia="ja-JP"/>
        </w:rPr>
      </w:pPr>
      <w:proofErr w:type="spellStart"/>
      <w:ins w:id="2474" w:author="Ilkka Rinne" w:date="2021-05-24T15:55:00Z">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ins>
    </w:p>
    <w:p w14:paraId="22248855" w14:textId="77777777" w:rsidR="005D5EE1" w:rsidRDefault="0040049D" w:rsidP="0040049D">
      <w:pPr>
        <w:pStyle w:val="ListParagraph"/>
        <w:numPr>
          <w:ilvl w:val="0"/>
          <w:numId w:val="12"/>
        </w:numPr>
        <w:rPr>
          <w:ins w:id="2475" w:author="Ilkka Rinne" w:date="2021-05-24T16:34:00Z"/>
          <w:lang w:eastAsia="ja-JP"/>
        </w:rPr>
      </w:pPr>
      <w:proofErr w:type="spellStart"/>
      <w:ins w:id="2476" w:author="Ilkka Rinne" w:date="2021-05-24T15:55:00Z">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ins>
    </w:p>
    <w:p w14:paraId="2E36023E" w14:textId="77777777" w:rsidR="005D5EE1" w:rsidRDefault="0040049D" w:rsidP="0040049D">
      <w:pPr>
        <w:pStyle w:val="ListParagraph"/>
        <w:numPr>
          <w:ilvl w:val="0"/>
          <w:numId w:val="12"/>
        </w:numPr>
        <w:rPr>
          <w:ins w:id="2477" w:author="Ilkka Rinne" w:date="2021-05-24T16:34:00Z"/>
          <w:lang w:eastAsia="ja-JP"/>
        </w:rPr>
      </w:pPr>
      <w:proofErr w:type="spellStart"/>
      <w:ins w:id="2478" w:author="Ilkka Rinne" w:date="2021-05-24T15:55:00Z">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ins>
    </w:p>
    <w:p w14:paraId="2B7106D6" w14:textId="77777777" w:rsidR="005D5EE1" w:rsidRDefault="0040049D" w:rsidP="0040049D">
      <w:pPr>
        <w:pStyle w:val="ListParagraph"/>
        <w:numPr>
          <w:ilvl w:val="0"/>
          <w:numId w:val="12"/>
        </w:numPr>
        <w:rPr>
          <w:ins w:id="2479" w:author="Ilkka Rinne" w:date="2021-05-24T16:34:00Z"/>
          <w:lang w:eastAsia="ja-JP"/>
        </w:rPr>
      </w:pPr>
      <w:proofErr w:type="spellStart"/>
      <w:ins w:id="2480" w:author="Ilkka Rinne" w:date="2021-05-24T15:55:00Z">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4BFAD3DE" w14:textId="77777777" w:rsidR="005D5EE1" w:rsidRDefault="0040049D" w:rsidP="0040049D">
      <w:pPr>
        <w:pStyle w:val="ListParagraph"/>
        <w:numPr>
          <w:ilvl w:val="0"/>
          <w:numId w:val="12"/>
        </w:numPr>
        <w:rPr>
          <w:ins w:id="2481" w:author="Ilkka Rinne" w:date="2021-05-24T16:34:00Z"/>
          <w:lang w:eastAsia="ja-JP"/>
        </w:rPr>
      </w:pPr>
      <w:proofErr w:type="spellStart"/>
      <w:ins w:id="2482" w:author="Ilkka Rinne" w:date="2021-05-24T15:55:00Z">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ins>
    </w:p>
    <w:p w14:paraId="6AB6C226" w14:textId="77777777" w:rsidR="005D5EE1" w:rsidRDefault="0040049D" w:rsidP="0040049D">
      <w:pPr>
        <w:pStyle w:val="ListParagraph"/>
        <w:numPr>
          <w:ilvl w:val="0"/>
          <w:numId w:val="12"/>
        </w:numPr>
        <w:rPr>
          <w:ins w:id="2483" w:author="Ilkka Rinne" w:date="2021-05-24T16:34:00Z"/>
          <w:lang w:eastAsia="ja-JP"/>
        </w:rPr>
      </w:pPr>
      <w:proofErr w:type="spellStart"/>
      <w:ins w:id="2484" w:author="Ilkka Rinne" w:date="2021-05-24T15:55:00Z">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ins>
    </w:p>
    <w:p w14:paraId="0AC3E0D5" w14:textId="501D7B7C" w:rsidR="0040049D" w:rsidRDefault="0040049D">
      <w:pPr>
        <w:pStyle w:val="ListParagraph"/>
        <w:numPr>
          <w:ilvl w:val="0"/>
          <w:numId w:val="12"/>
        </w:numPr>
        <w:rPr>
          <w:ins w:id="2485" w:author="Ilkka Rinne" w:date="2021-06-11T09:23:00Z"/>
          <w:lang w:eastAsia="ja-JP"/>
        </w:rPr>
      </w:pPr>
      <w:proofErr w:type="spellStart"/>
      <w:ins w:id="2486" w:author="Ilkka Rinne" w:date="2021-05-24T15:55:00Z">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ins>
    </w:p>
    <w:p w14:paraId="16172F6C" w14:textId="0844078F" w:rsidR="00F12AFC" w:rsidRDefault="00F12AFC" w:rsidP="00F12AFC">
      <w:pPr>
        <w:ind w:left="360"/>
        <w:rPr>
          <w:ins w:id="2487" w:author="Ilkka Rinne" w:date="2021-06-11T09:23:00Z"/>
          <w:lang w:eastAsia="ja-JP"/>
        </w:rPr>
      </w:pPr>
    </w:p>
    <w:p w14:paraId="3980B1A8" w14:textId="2CBB5BD7" w:rsidR="00F12AFC" w:rsidRDefault="00F12AFC" w:rsidP="00F12AFC">
      <w:pPr>
        <w:ind w:left="360"/>
        <w:rPr>
          <w:ins w:id="2488" w:author="Ilkka Rinne" w:date="2021-06-11T09:23:00Z"/>
          <w:lang w:eastAsia="ja-JP"/>
        </w:rPr>
      </w:pPr>
      <w:ins w:id="2489" w:author="Ilkka Rinne" w:date="2021-06-11T09:23:00Z">
        <w:r>
          <w:rPr>
            <w:lang w:eastAsia="ja-JP"/>
          </w:rPr>
          <w:t xml:space="preserve">The </w:t>
        </w:r>
        <w:r>
          <w:rPr>
            <w:lang w:eastAsia="ja-JP"/>
          </w:rPr>
          <w:fldChar w:fldCharType="begin"/>
        </w:r>
        <w:r>
          <w:rPr>
            <w:lang w:eastAsia="ja-JP"/>
          </w:rPr>
          <w:instrText xml:space="preserve"> REF _Ref74295842 \h </w:instrText>
        </w:r>
      </w:ins>
      <w:r>
        <w:rPr>
          <w:lang w:eastAsia="ja-JP"/>
        </w:rPr>
      </w:r>
      <w:r>
        <w:rPr>
          <w:lang w:eastAsia="ja-JP"/>
        </w:rPr>
        <w:fldChar w:fldCharType="separate"/>
      </w:r>
      <w:ins w:id="2490" w:author="Ilkka Rinne" w:date="2021-06-11T09:23:00Z">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ins>
      <w:proofErr w:type="spellStart"/>
      <w:ins w:id="2491" w:author="Ilkka Rinne" w:date="2021-06-11T09:24:00Z">
        <w:r>
          <w:rPr>
            <w:lang w:eastAsia="ja-JP"/>
          </w:rPr>
          <w:t>Material</w:t>
        </w:r>
      </w:ins>
      <w:ins w:id="2492" w:author="Ilkka Rinne" w:date="2021-06-11T09:23:00Z">
        <w:r>
          <w:rPr>
            <w:lang w:eastAsia="ja-JP"/>
          </w:rPr>
          <w:t>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ins>
    </w:p>
    <w:p w14:paraId="192C59A4" w14:textId="5AFCEC73" w:rsidR="00F12AFC" w:rsidRPr="00824B4F" w:rsidRDefault="00F12AFC" w:rsidP="00F12AFC">
      <w:pPr>
        <w:ind w:left="360"/>
        <w:jc w:val="center"/>
        <w:rPr>
          <w:ins w:id="2493" w:author="Ilkka Rinne" w:date="2021-06-11T09:23:00Z"/>
          <w:b/>
          <w:bCs/>
          <w:sz w:val="20"/>
          <w:szCs w:val="20"/>
        </w:rPr>
      </w:pPr>
      <w:bookmarkStart w:id="2494" w:name="_Ref74295842"/>
      <w:ins w:id="2495" w:author="Ilkka Rinne" w:date="2021-06-11T09:23:00Z">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2494"/>
        <w:r w:rsidRPr="00824B4F">
          <w:rPr>
            <w:b/>
            <w:bCs/>
            <w:sz w:val="20"/>
            <w:szCs w:val="20"/>
          </w:rPr>
          <w:t xml:space="preserve"> — </w:t>
        </w:r>
      </w:ins>
      <w:proofErr w:type="spellStart"/>
      <w:ins w:id="2496" w:author="Ilkka Rinne" w:date="2021-06-11T09:24:00Z">
        <w:r>
          <w:rPr>
            <w:b/>
            <w:bCs/>
            <w:sz w:val="20"/>
            <w:szCs w:val="20"/>
          </w:rPr>
          <w:t>Material</w:t>
        </w:r>
      </w:ins>
      <w:ins w:id="2497" w:author="Ilkka Rinne" w:date="2021-06-11T09:23:00Z">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ins w:id="2498" w:author="Ilkka Rinne" w:date="2021-06-11T09:23:00Z"/>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ins w:id="2499" w:author="Ilkka Rinne" w:date="2021-06-11T09:23:00Z"/>
                <w:b/>
                <w:bCs/>
              </w:rPr>
            </w:pPr>
            <w:ins w:id="2500" w:author="Ilkka Rinne" w:date="2021-06-11T09:23: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ins w:id="2501" w:author="Ilkka Rinne" w:date="2021-06-11T09:23:00Z"/>
                <w:b/>
                <w:bCs/>
              </w:rPr>
            </w:pPr>
            <w:ins w:id="2502" w:author="Ilkka Rinne" w:date="2021-06-11T09:23:00Z">
              <w:r w:rsidRPr="00824B4F">
                <w:rPr>
                  <w:b/>
                  <w:bCs/>
                </w:rPr>
                <w:t>Relation</w:t>
              </w:r>
            </w:ins>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ins w:id="2503" w:author="Ilkka Rinne" w:date="2021-06-11T09:23:00Z"/>
                <w:b/>
                <w:bCs/>
              </w:rPr>
            </w:pPr>
            <w:ins w:id="2504" w:author="Ilkka Rinne" w:date="2021-06-11T09:23:00Z">
              <w:r w:rsidRPr="00824B4F">
                <w:rPr>
                  <w:b/>
                  <w:bCs/>
                </w:rPr>
                <w:t>Edition 1 class / property</w:t>
              </w:r>
            </w:ins>
          </w:p>
        </w:tc>
      </w:tr>
      <w:tr w:rsidR="00F12AFC" w:rsidRPr="006E753C" w14:paraId="2DC8A179" w14:textId="77777777" w:rsidTr="00824B4F">
        <w:trPr>
          <w:trHeight w:val="651"/>
          <w:ins w:id="2505" w:author="Ilkka Rinne" w:date="2021-06-11T09:23:00Z"/>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rPr>
                <w:ins w:id="2506" w:author="Ilkka Rinne" w:date="2021-06-11T09:23:00Z"/>
              </w:rPr>
            </w:pPr>
            <w:proofErr w:type="spellStart"/>
            <w:ins w:id="2507" w:author="Ilkka Rinne" w:date="2021-06-11T09:24:00Z">
              <w:r>
                <w:t>Material</w:t>
              </w:r>
            </w:ins>
            <w:ins w:id="2508" w:author="Ilkka Rinne" w:date="2021-06-11T09:23:00Z">
              <w:r>
                <w:t>Sample</w:t>
              </w:r>
              <w:proofErr w:type="spellEnd"/>
            </w:ins>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rPr>
                <w:ins w:id="2509" w:author="Ilkka Rinne" w:date="2021-06-11T09:23:00Z"/>
              </w:rPr>
            </w:pPr>
            <w:ins w:id="2510" w:author="Ilkka Rinne" w:date="2021-06-11T09:23:00Z">
              <w:r w:rsidRPr="006E753C">
                <w:t>equivalent class</w:t>
              </w:r>
            </w:ins>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rPr>
                <w:ins w:id="2511" w:author="Ilkka Rinne" w:date="2021-06-11T09:23:00Z"/>
              </w:rPr>
            </w:pPr>
            <w:proofErr w:type="spellStart"/>
            <w:ins w:id="2512" w:author="Ilkka Rinne" w:date="2021-06-11T09:23:00Z">
              <w:r>
                <w:t>SF_S</w:t>
              </w:r>
            </w:ins>
            <w:ins w:id="2513" w:author="Ilkka Rinne" w:date="2021-06-11T09:24:00Z">
              <w:r>
                <w:t>pecimen</w:t>
              </w:r>
            </w:ins>
            <w:proofErr w:type="spellEnd"/>
          </w:p>
        </w:tc>
      </w:tr>
      <w:tr w:rsidR="00F12AFC" w:rsidRPr="006E753C" w14:paraId="156E3AD0" w14:textId="77777777" w:rsidTr="00824B4F">
        <w:trPr>
          <w:trHeight w:val="651"/>
          <w:ins w:id="2514" w:author="Ilkka Rinne" w:date="2021-06-11T09:23:00Z"/>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rPr>
                <w:ins w:id="2515" w:author="Ilkka Rinne" w:date="2021-06-11T09:23:00Z"/>
              </w:rPr>
            </w:pPr>
            <w:proofErr w:type="spellStart"/>
            <w:ins w:id="2516" w:author="Ilkka Rinne" w:date="2021-06-11T09:24:00Z">
              <w:r>
                <w:t>Material</w:t>
              </w:r>
            </w:ins>
            <w:ins w:id="2517" w:author="Ilkka Rinne" w:date="2021-06-11T09:23:00Z">
              <w:r w:rsidRPr="006E753C">
                <w:t>Sample.sampledFeature</w:t>
              </w:r>
              <w:proofErr w:type="spellEnd"/>
            </w:ins>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rPr>
                <w:ins w:id="2518" w:author="Ilkka Rinne" w:date="2021-06-11T09:23:00Z"/>
              </w:rPr>
            </w:pPr>
            <w:ins w:id="2519"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rPr>
                <w:ins w:id="2520" w:author="Ilkka Rinne" w:date="2021-06-11T09:23:00Z"/>
              </w:rPr>
            </w:pPr>
            <w:proofErr w:type="spellStart"/>
            <w:ins w:id="2521" w:author="Ilkka Rinne" w:date="2021-06-11T09:23:00Z">
              <w:r w:rsidRPr="006E753C">
                <w:t>SF_</w:t>
              </w:r>
            </w:ins>
            <w:ins w:id="2522" w:author="Ilkka Rinne" w:date="2021-06-11T09:29:00Z">
              <w:r w:rsidR="002A7B9F">
                <w:t>Specimen</w:t>
              </w:r>
            </w:ins>
            <w:ins w:id="2523" w:author="Ilkka Rinne" w:date="2021-06-11T09:23:00Z">
              <w:r w:rsidRPr="006E753C">
                <w:t>.sampledFeature</w:t>
              </w:r>
              <w:proofErr w:type="spellEnd"/>
            </w:ins>
          </w:p>
        </w:tc>
      </w:tr>
      <w:tr w:rsidR="00F12AFC" w:rsidRPr="006E753C" w14:paraId="48587C22" w14:textId="77777777" w:rsidTr="00824B4F">
        <w:trPr>
          <w:trHeight w:val="651"/>
          <w:ins w:id="2524" w:author="Ilkka Rinne" w:date="2021-06-11T09:23:00Z"/>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rPr>
                <w:ins w:id="2525" w:author="Ilkka Rinne" w:date="2021-06-11T09:23:00Z"/>
              </w:rPr>
            </w:pPr>
            <w:proofErr w:type="spellStart"/>
            <w:ins w:id="2526" w:author="Ilkka Rinne" w:date="2021-06-11T09:24:00Z">
              <w:r>
                <w:lastRenderedPageBreak/>
                <w:t>Material</w:t>
              </w:r>
            </w:ins>
            <w:ins w:id="2527" w:author="Ilkka Rinne" w:date="2021-06-11T09:23:00Z">
              <w:r w:rsidRPr="006E753C">
                <w:t>Sample.relatedObservation</w:t>
              </w:r>
              <w:proofErr w:type="spellEnd"/>
            </w:ins>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rPr>
                <w:ins w:id="2528" w:author="Ilkka Rinne" w:date="2021-06-11T09:23:00Z"/>
              </w:rPr>
            </w:pPr>
            <w:ins w:id="2529"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rPr>
                <w:ins w:id="2530" w:author="Ilkka Rinne" w:date="2021-06-11T09:23:00Z"/>
              </w:rPr>
            </w:pPr>
            <w:proofErr w:type="spellStart"/>
            <w:ins w:id="2531" w:author="Ilkka Rinne" w:date="2021-06-11T09:23:00Z">
              <w:r w:rsidRPr="006E753C">
                <w:t>SF_</w:t>
              </w:r>
            </w:ins>
            <w:ins w:id="2532" w:author="Ilkka Rinne" w:date="2021-06-11T09:29:00Z">
              <w:r w:rsidR="002A7B9F">
                <w:t>Specimen</w:t>
              </w:r>
            </w:ins>
            <w:ins w:id="2533" w:author="Ilkka Rinne" w:date="2021-06-11T09:23:00Z">
              <w:r w:rsidRPr="006E753C">
                <w:t>.relatedObservation</w:t>
              </w:r>
              <w:proofErr w:type="spellEnd"/>
            </w:ins>
          </w:p>
        </w:tc>
      </w:tr>
      <w:tr w:rsidR="00F12AFC" w:rsidRPr="006E753C" w14:paraId="63EC9895" w14:textId="77777777" w:rsidTr="00824B4F">
        <w:trPr>
          <w:trHeight w:val="651"/>
          <w:ins w:id="2534" w:author="Ilkka Rinne" w:date="2021-06-11T09:23:00Z"/>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rPr>
                <w:ins w:id="2535" w:author="Ilkka Rinne" w:date="2021-06-11T09:23:00Z"/>
              </w:rPr>
            </w:pPr>
            <w:proofErr w:type="spellStart"/>
            <w:ins w:id="2536" w:author="Ilkka Rinne" w:date="2021-06-11T09:24:00Z">
              <w:r>
                <w:t>Material</w:t>
              </w:r>
            </w:ins>
            <w:ins w:id="2537" w:author="Ilkka Rinne" w:date="2021-06-11T09:23:00Z">
              <w:r w:rsidRPr="006E753C">
                <w:t>Sample.relatedSample</w:t>
              </w:r>
              <w:proofErr w:type="spellEnd"/>
            </w:ins>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rPr>
                <w:ins w:id="2538" w:author="Ilkka Rinne" w:date="2021-06-11T09:23:00Z"/>
              </w:rPr>
            </w:pPr>
            <w:ins w:id="2539"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rPr>
                <w:ins w:id="2540" w:author="Ilkka Rinne" w:date="2021-06-11T09:23:00Z"/>
              </w:rPr>
            </w:pPr>
            <w:proofErr w:type="spellStart"/>
            <w:ins w:id="2541" w:author="Ilkka Rinne" w:date="2021-06-11T09:23:00Z">
              <w:r w:rsidRPr="006E753C">
                <w:t>SF_</w:t>
              </w:r>
            </w:ins>
            <w:ins w:id="2542" w:author="Ilkka Rinne" w:date="2021-06-11T09:29:00Z">
              <w:r w:rsidR="002A7B9F">
                <w:t>Specimen</w:t>
              </w:r>
            </w:ins>
            <w:ins w:id="2543" w:author="Ilkka Rinne" w:date="2021-06-11T09:23:00Z">
              <w:r w:rsidRPr="006E753C">
                <w:t>.relatedSamplingFeature</w:t>
              </w:r>
              <w:proofErr w:type="spellEnd"/>
            </w:ins>
          </w:p>
        </w:tc>
      </w:tr>
      <w:tr w:rsidR="00F12AFC" w:rsidRPr="006E753C" w14:paraId="60D27BF8" w14:textId="77777777" w:rsidTr="00824B4F">
        <w:trPr>
          <w:trHeight w:val="651"/>
          <w:ins w:id="2544" w:author="Ilkka Rinne" w:date="2021-06-11T09:23:00Z"/>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rPr>
                <w:ins w:id="2545" w:author="Ilkka Rinne" w:date="2021-06-11T09:23:00Z"/>
              </w:rPr>
            </w:pPr>
            <w:proofErr w:type="spellStart"/>
            <w:ins w:id="2546" w:author="Ilkka Rinne" w:date="2021-06-11T09:24:00Z">
              <w:r>
                <w:t>Material</w:t>
              </w:r>
            </w:ins>
            <w:ins w:id="2547" w:author="Ilkka Rinne" w:date="2021-06-11T09:23:00Z">
              <w:r w:rsidRPr="006E753C">
                <w:t>Sample.metadata</w:t>
              </w:r>
              <w:proofErr w:type="spellEnd"/>
            </w:ins>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rPr>
                <w:ins w:id="2548" w:author="Ilkka Rinne" w:date="2021-06-11T09:23:00Z"/>
              </w:rPr>
            </w:pPr>
            <w:ins w:id="2549" w:author="Ilkka Rinne" w:date="2021-06-11T09:23:00Z">
              <w:r w:rsidRPr="006E753C">
                <w:t xml:space="preserve">has </w:t>
              </w:r>
              <w:proofErr w:type="spellStart"/>
              <w:r w:rsidRPr="006E753C">
                <w:t>subProperty</w:t>
              </w:r>
              <w:proofErr w:type="spellEnd"/>
            </w:ins>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rPr>
                <w:ins w:id="2550" w:author="Ilkka Rinne" w:date="2021-06-11T09:23:00Z"/>
              </w:rPr>
            </w:pPr>
            <w:proofErr w:type="spellStart"/>
            <w:ins w:id="2551" w:author="Ilkka Rinne" w:date="2021-06-11T09:23:00Z">
              <w:r w:rsidRPr="006E753C">
                <w:t>SF_</w:t>
              </w:r>
            </w:ins>
            <w:ins w:id="2552" w:author="Ilkka Rinne" w:date="2021-06-11T09:29:00Z">
              <w:r w:rsidR="002A7B9F">
                <w:t>Specimen</w:t>
              </w:r>
            </w:ins>
            <w:ins w:id="2553" w:author="Ilkka Rinne" w:date="2021-06-11T09:23:00Z">
              <w:r w:rsidRPr="006E753C">
                <w:t>.lineage</w:t>
              </w:r>
              <w:proofErr w:type="spellEnd"/>
            </w:ins>
          </w:p>
        </w:tc>
      </w:tr>
      <w:tr w:rsidR="00F12AFC" w:rsidRPr="006E753C" w14:paraId="48F9FE74" w14:textId="77777777" w:rsidTr="00824B4F">
        <w:trPr>
          <w:trHeight w:val="651"/>
          <w:ins w:id="2554" w:author="Ilkka Rinne" w:date="2021-06-11T09:23:00Z"/>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rPr>
                <w:ins w:id="2555" w:author="Ilkka Rinne" w:date="2021-06-11T09:23:00Z"/>
              </w:rPr>
            </w:pPr>
            <w:proofErr w:type="spellStart"/>
            <w:ins w:id="2556" w:author="Ilkka Rinne" w:date="2021-06-11T09:25:00Z">
              <w:r>
                <w:t>Material</w:t>
              </w:r>
            </w:ins>
            <w:ins w:id="2557" w:author="Ilkka Rinne" w:date="2021-06-11T09:23:00Z">
              <w:r w:rsidRPr="006E753C">
                <w:t>Sample.parameter</w:t>
              </w:r>
              <w:proofErr w:type="spellEnd"/>
            </w:ins>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rPr>
                <w:ins w:id="2558" w:author="Ilkka Rinne" w:date="2021-06-11T09:23:00Z"/>
              </w:rPr>
            </w:pPr>
            <w:ins w:id="2559" w:author="Ilkka Rinne" w:date="2021-06-11T09:23:00Z">
              <w:r w:rsidRPr="006E753C">
                <w:t>equivalent property</w:t>
              </w:r>
            </w:ins>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rPr>
                <w:ins w:id="2560" w:author="Ilkka Rinne" w:date="2021-06-11T09:23:00Z"/>
              </w:rPr>
            </w:pPr>
            <w:proofErr w:type="spellStart"/>
            <w:ins w:id="2561" w:author="Ilkka Rinne" w:date="2021-06-11T09:23:00Z">
              <w:r w:rsidRPr="006E753C">
                <w:t>SF_</w:t>
              </w:r>
            </w:ins>
            <w:ins w:id="2562" w:author="Ilkka Rinne" w:date="2021-06-11T09:28:00Z">
              <w:r w:rsidR="002A7B9F">
                <w:t>Specimen</w:t>
              </w:r>
            </w:ins>
            <w:ins w:id="2563" w:author="Ilkka Rinne" w:date="2021-06-11T09:23:00Z">
              <w:r w:rsidRPr="006E753C">
                <w:t>.parameter</w:t>
              </w:r>
              <w:proofErr w:type="spellEnd"/>
            </w:ins>
          </w:p>
        </w:tc>
      </w:tr>
      <w:tr w:rsidR="005E1D3A" w:rsidRPr="006E753C" w14:paraId="29D0576A" w14:textId="77777777" w:rsidTr="00824B4F">
        <w:trPr>
          <w:trHeight w:val="651"/>
          <w:ins w:id="2564" w:author="Ilkka Rinne" w:date="2021-06-11T09:55:00Z"/>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rPr>
                <w:ins w:id="2565" w:author="Ilkka Rinne" w:date="2021-06-11T09:55:00Z"/>
              </w:rPr>
            </w:pPr>
            <w:proofErr w:type="spellStart"/>
            <w:ins w:id="2566" w:author="Ilkka Rinne" w:date="2021-06-11T09:55:00Z">
              <w:r>
                <w:t>MaterialSample.sampling</w:t>
              </w:r>
              <w:proofErr w:type="spellEnd"/>
            </w:ins>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rPr>
                <w:ins w:id="2567" w:author="Ilkka Rinne" w:date="2021-06-11T09:55:00Z"/>
              </w:rPr>
            </w:pPr>
            <w:ins w:id="2568" w:author="Ilkka Rinne" w:date="2021-06-11T09:55:00Z">
              <w:r>
                <w:t xml:space="preserve">has </w:t>
              </w:r>
              <w:proofErr w:type="spellStart"/>
              <w:r>
                <w:t>subProperty</w:t>
              </w:r>
              <w:proofErr w:type="spellEnd"/>
            </w:ins>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rPr>
                <w:ins w:id="2569" w:author="Ilkka Rinne" w:date="2021-06-11T09:55:00Z"/>
              </w:rPr>
            </w:pPr>
            <w:proofErr w:type="spellStart"/>
            <w:ins w:id="2570" w:author="Ilkka Rinne" w:date="2021-06-11T09:55:00Z">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ins>
          </w:p>
        </w:tc>
      </w:tr>
      <w:tr w:rsidR="00967379" w:rsidRPr="006E753C" w14:paraId="143F0BA7" w14:textId="77777777" w:rsidTr="00824B4F">
        <w:trPr>
          <w:trHeight w:val="651"/>
          <w:ins w:id="2571" w:author="Ilkka Rinne" w:date="2021-06-11T10:08:00Z"/>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rPr>
                <w:ins w:id="2572" w:author="Ilkka Rinne" w:date="2021-06-11T10:08:00Z"/>
              </w:rPr>
            </w:pPr>
            <w:proofErr w:type="spellStart"/>
            <w:ins w:id="2573" w:author="Ilkka Rinne" w:date="2021-06-11T10:08:00Z">
              <w:r>
                <w:t>MaterialSample.preparationStep</w:t>
              </w:r>
              <w:proofErr w:type="spellEnd"/>
            </w:ins>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rPr>
                <w:ins w:id="2574" w:author="Ilkka Rinne" w:date="2021-06-11T10:08:00Z"/>
              </w:rPr>
            </w:pPr>
            <w:ins w:id="2575" w:author="Ilkka Rinne" w:date="2021-06-11T10:08:00Z">
              <w:r>
                <w:t>equivalent property</w:t>
              </w:r>
            </w:ins>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rPr>
                <w:ins w:id="2576" w:author="Ilkka Rinne" w:date="2021-06-11T10:08:00Z"/>
              </w:rPr>
            </w:pPr>
            <w:proofErr w:type="spellStart"/>
            <w:ins w:id="2577" w:author="Ilkka Rinne" w:date="2021-06-11T10:08:00Z">
              <w:r>
                <w:t>SF_Specimen.processingDetails</w:t>
              </w:r>
              <w:proofErr w:type="spellEnd"/>
            </w:ins>
          </w:p>
        </w:tc>
      </w:tr>
      <w:tr w:rsidR="00967379" w:rsidRPr="006E753C" w14:paraId="436B8053" w14:textId="77777777" w:rsidTr="00824B4F">
        <w:trPr>
          <w:trHeight w:val="651"/>
          <w:ins w:id="2578" w:author="Ilkka Rinne" w:date="2021-06-11T09:23:00Z"/>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rPr>
                <w:ins w:id="2579" w:author="Ilkka Rinne" w:date="2021-06-11T09:23:00Z"/>
              </w:rPr>
            </w:pPr>
            <w:proofErr w:type="spellStart"/>
            <w:ins w:id="2580" w:author="Ilkka Rinne" w:date="2021-06-11T09:28:00Z">
              <w:r>
                <w:t>MaterialSample.size</w:t>
              </w:r>
            </w:ins>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rPr>
                <w:ins w:id="2581" w:author="Ilkka Rinne" w:date="2021-06-11T09:23:00Z"/>
              </w:rPr>
            </w:pPr>
            <w:ins w:id="2582" w:author="Ilkka Rinne" w:date="2021-06-11T09:28:00Z">
              <w:r w:rsidRPr="006E753C">
                <w:t>equivalent property</w:t>
              </w:r>
            </w:ins>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rPr>
                <w:ins w:id="2583" w:author="Ilkka Rinne" w:date="2021-06-11T09:23:00Z"/>
              </w:rPr>
            </w:pPr>
            <w:proofErr w:type="spellStart"/>
            <w:ins w:id="2584" w:author="Ilkka Rinne" w:date="2021-06-11T09:28:00Z">
              <w:r>
                <w:t>SF_Specimen.size</w:t>
              </w:r>
            </w:ins>
            <w:proofErr w:type="spellEnd"/>
          </w:p>
        </w:tc>
      </w:tr>
      <w:tr w:rsidR="00967379" w:rsidRPr="006E753C" w14:paraId="2AFB63FF" w14:textId="77777777" w:rsidTr="00824B4F">
        <w:trPr>
          <w:trHeight w:val="651"/>
          <w:ins w:id="2585" w:author="Ilkka Rinne" w:date="2021-06-11T09:23:00Z"/>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rPr>
                <w:ins w:id="2586" w:author="Ilkka Rinne" w:date="2021-06-11T09:23:00Z"/>
              </w:rPr>
            </w:pPr>
            <w:proofErr w:type="spellStart"/>
            <w:ins w:id="2587" w:author="Ilkka Rinne" w:date="2021-06-11T09:29:00Z">
              <w:r>
                <w:t>MaterialSample.storageLocation</w:t>
              </w:r>
            </w:ins>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rPr>
                <w:ins w:id="2588" w:author="Ilkka Rinne" w:date="2021-06-11T09:23:00Z"/>
              </w:rPr>
            </w:pPr>
            <w:ins w:id="2589" w:author="Ilkka Rinne" w:date="2021-06-11T09:30:00Z">
              <w:r w:rsidRPr="006E753C">
                <w:t>equivalent property</w:t>
              </w:r>
            </w:ins>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rPr>
                <w:ins w:id="2590" w:author="Ilkka Rinne" w:date="2021-06-11T09:23:00Z"/>
              </w:rPr>
            </w:pPr>
            <w:proofErr w:type="spellStart"/>
            <w:ins w:id="2591" w:author="Ilkka Rinne" w:date="2021-06-11T09:30:00Z">
              <w:r>
                <w:t>SF_Specimen.currentLocation</w:t>
              </w:r>
            </w:ins>
            <w:proofErr w:type="spellEnd"/>
          </w:p>
        </w:tc>
      </w:tr>
      <w:tr w:rsidR="00967379" w:rsidRPr="006E753C" w14:paraId="1032F836" w14:textId="77777777" w:rsidTr="00824B4F">
        <w:trPr>
          <w:trHeight w:val="651"/>
          <w:ins w:id="2592" w:author="Ilkka Rinne" w:date="2021-06-11T09:23:00Z"/>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rPr>
                <w:ins w:id="2593" w:author="Ilkka Rinne" w:date="2021-06-11T09:23:00Z"/>
              </w:rPr>
            </w:pPr>
            <w:proofErr w:type="spellStart"/>
            <w:ins w:id="2594" w:author="Ilkka Rinne" w:date="2021-06-11T09:29:00Z">
              <w:r>
                <w:t>MaterialSample.sourceLocation</w:t>
              </w:r>
            </w:ins>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rPr>
                <w:ins w:id="2595" w:author="Ilkka Rinne" w:date="2021-06-11T09:23:00Z"/>
              </w:rPr>
            </w:pPr>
            <w:ins w:id="2596" w:author="Ilkka Rinne" w:date="2021-06-11T09:30:00Z">
              <w:r w:rsidRPr="006E753C">
                <w:t>equivalent property</w:t>
              </w:r>
            </w:ins>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rPr>
                <w:ins w:id="2597" w:author="Ilkka Rinne" w:date="2021-06-11T09:23:00Z"/>
              </w:rPr>
            </w:pPr>
            <w:proofErr w:type="spellStart"/>
            <w:ins w:id="2598" w:author="Ilkka Rinne" w:date="2021-06-11T09:30:00Z">
              <w:r>
                <w:t>SF_Specimen.samplingLocation</w:t>
              </w:r>
            </w:ins>
            <w:proofErr w:type="spellEnd"/>
          </w:p>
        </w:tc>
      </w:tr>
    </w:tbl>
    <w:p w14:paraId="34E2BE1C" w14:textId="77777777" w:rsidR="00F12AFC" w:rsidRDefault="00F12AFC">
      <w:pPr>
        <w:ind w:left="360"/>
        <w:rPr>
          <w:ins w:id="2599" w:author="Ilkka Rinne" w:date="2021-05-24T15:55:00Z"/>
          <w:lang w:eastAsia="ja-JP"/>
        </w:rPr>
        <w:pPrChange w:id="2600" w:author="Ilkka Rinne" w:date="2021-06-11T09:23:00Z">
          <w:pPr/>
        </w:pPrChange>
      </w:pPr>
    </w:p>
    <w:p w14:paraId="1795102A" w14:textId="77777777" w:rsidR="0040049D" w:rsidRDefault="0040049D">
      <w:pPr>
        <w:pStyle w:val="a2"/>
        <w:rPr>
          <w:ins w:id="2601" w:author="Ilkka Rinne" w:date="2021-05-24T15:55:00Z"/>
        </w:rPr>
        <w:pPrChange w:id="2602" w:author="Ilkka Rinne" w:date="2021-05-24T16:01:00Z">
          <w:pPr/>
        </w:pPrChange>
      </w:pPr>
      <w:bookmarkStart w:id="2603" w:name="_Toc72768948"/>
      <w:ins w:id="2604" w:author="Ilkka Rinne" w:date="2021-05-24T15:55:00Z">
        <w:r>
          <w:t>Observation and Sample collections</w:t>
        </w:r>
        <w:bookmarkEnd w:id="2603"/>
      </w:ins>
    </w:p>
    <w:p w14:paraId="4C99EB5B" w14:textId="77777777" w:rsidR="0040049D" w:rsidRDefault="0040049D" w:rsidP="0040049D">
      <w:pPr>
        <w:rPr>
          <w:ins w:id="2605" w:author="Ilkka Rinne" w:date="2021-05-24T15:55:00Z"/>
          <w:lang w:eastAsia="ja-JP"/>
        </w:rPr>
      </w:pPr>
      <w:ins w:id="2606" w:author="Ilkka Rinne" w:date="2021-05-24T15:55:00Z">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ins>
    </w:p>
    <w:p w14:paraId="1ED399FE" w14:textId="77777777" w:rsidR="005D5EE1" w:rsidRDefault="0040049D" w:rsidP="0040049D">
      <w:pPr>
        <w:pStyle w:val="ListParagraph"/>
        <w:numPr>
          <w:ilvl w:val="0"/>
          <w:numId w:val="12"/>
        </w:numPr>
        <w:rPr>
          <w:ins w:id="2607" w:author="Ilkka Rinne" w:date="2021-05-24T16:35:00Z"/>
          <w:lang w:eastAsia="ja-JP"/>
        </w:rPr>
      </w:pPr>
      <w:ins w:id="2608" w:author="Ilkka Rinne" w:date="2021-05-24T15:55:00Z">
        <w:r>
          <w:rPr>
            <w:lang w:eastAsia="ja-JP"/>
          </w:rPr>
          <w:t>member: Conceptual Observation schema: Observation [0..*]</w:t>
        </w:r>
      </w:ins>
    </w:p>
    <w:p w14:paraId="6E7559A4" w14:textId="77777777" w:rsidR="005D5EE1" w:rsidRDefault="0040049D" w:rsidP="0040049D">
      <w:pPr>
        <w:pStyle w:val="ListParagraph"/>
        <w:numPr>
          <w:ilvl w:val="0"/>
          <w:numId w:val="12"/>
        </w:numPr>
        <w:rPr>
          <w:ins w:id="2609" w:author="Ilkka Rinne" w:date="2021-05-24T16:35:00Z"/>
          <w:lang w:eastAsia="ja-JP"/>
        </w:rPr>
      </w:pPr>
      <w:proofErr w:type="spellStart"/>
      <w:ins w:id="2610" w:author="Ilkka Rinne" w:date="2021-05-24T15:55:00Z">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[0..1]</w:t>
        </w:r>
      </w:ins>
    </w:p>
    <w:p w14:paraId="69BB48DB" w14:textId="77777777" w:rsidR="005D5EE1" w:rsidRDefault="0040049D" w:rsidP="0040049D">
      <w:pPr>
        <w:pStyle w:val="ListParagraph"/>
        <w:numPr>
          <w:ilvl w:val="0"/>
          <w:numId w:val="12"/>
        </w:numPr>
        <w:rPr>
          <w:ins w:id="2611" w:author="Ilkka Rinne" w:date="2021-05-24T16:35:00Z"/>
          <w:lang w:eastAsia="ja-JP"/>
        </w:rPr>
      </w:pPr>
      <w:proofErr w:type="spellStart"/>
      <w:ins w:id="2612" w:author="Ilkka Rinne" w:date="2021-05-24T15:55:00Z">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[0..*]</w:t>
        </w:r>
      </w:ins>
    </w:p>
    <w:p w14:paraId="60976548" w14:textId="77777777" w:rsidR="005D5EE1" w:rsidRDefault="0040049D" w:rsidP="0040049D">
      <w:pPr>
        <w:pStyle w:val="ListParagraph"/>
        <w:numPr>
          <w:ilvl w:val="0"/>
          <w:numId w:val="12"/>
        </w:numPr>
        <w:rPr>
          <w:ins w:id="2613" w:author="Ilkka Rinne" w:date="2021-05-24T16:35:00Z"/>
          <w:lang w:eastAsia="ja-JP"/>
        </w:rPr>
      </w:pPr>
      <w:proofErr w:type="spellStart"/>
      <w:ins w:id="2614" w:author="Ilkka Rinne" w:date="2021-05-24T15:55:00Z">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[0..*]</w:t>
        </w:r>
      </w:ins>
    </w:p>
    <w:p w14:paraId="5C008763" w14:textId="58EECC39" w:rsidR="0040049D" w:rsidRDefault="0040049D">
      <w:pPr>
        <w:pStyle w:val="ListParagraph"/>
        <w:numPr>
          <w:ilvl w:val="0"/>
          <w:numId w:val="12"/>
        </w:numPr>
        <w:rPr>
          <w:ins w:id="2615" w:author="Ilkka Rinne" w:date="2021-05-24T15:55:00Z"/>
          <w:lang w:eastAsia="ja-JP"/>
        </w:rPr>
        <w:pPrChange w:id="2616" w:author="Ilkka Rinne" w:date="2021-05-24T16:35:00Z">
          <w:pPr/>
        </w:pPrChange>
      </w:pPr>
      <w:ins w:id="2617" w:author="Ilkka Rinne" w:date="2021-05-24T15:55:00Z">
        <w:r>
          <w:rPr>
            <w:lang w:eastAsia="ja-JP"/>
          </w:rPr>
          <w:t>metadata: Any [0..*]</w:t>
        </w:r>
      </w:ins>
    </w:p>
    <w:p w14:paraId="6C70FE2A" w14:textId="0A024D20" w:rsidR="0040049D" w:rsidRDefault="0040049D" w:rsidP="0040049D">
      <w:pPr>
        <w:rPr>
          <w:ins w:id="2618" w:author="Ilkka Rinne" w:date="2021-05-24T15:55:00Z"/>
          <w:lang w:eastAsia="ja-JP"/>
        </w:rPr>
      </w:pPr>
      <w:ins w:id="2619" w:author="Ilkka Rinne" w:date="2021-05-24T15:55:00Z">
        <w:r>
          <w:rPr>
            <w:lang w:eastAsia="ja-JP"/>
          </w:rPr>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CollectionTypeByMemberCharacteristicsSemantics</w:t>
        </w:r>
      </w:ins>
      <w:proofErr w:type="spellEnd"/>
      <w:ins w:id="2620" w:author="Ilkka Rinne" w:date="2021-06-22T16:52:00Z">
        <w:r w:rsidR="00C634D8">
          <w:rPr>
            <w:rStyle w:val="FootnoteReference"/>
            <w:lang w:eastAsia="ja-JP"/>
          </w:rPr>
          <w:footnoteReference w:id="2"/>
        </w:r>
      </w:ins>
      <w:ins w:id="2626" w:author="Ilkka Rinne" w:date="2021-05-24T15:55:00Z">
        <w:r>
          <w:rPr>
            <w:lang w:eastAsia="ja-JP"/>
          </w:rPr>
          <w:t xml:space="preserve"> with an initial set of two values: homogenous and summarizing,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ins>
      <w:ins w:id="2627" w:author="Ilkka Rinne" w:date="2021-05-24T16:36:00Z">
        <w:r w:rsidR="005D5EE1">
          <w:rPr>
            <w:lang w:eastAsia="ja-JP"/>
          </w:rPr>
          <w:t xml:space="preserve"> clause</w:t>
        </w:r>
      </w:ins>
      <w:ins w:id="2628" w:author="Ilkka Rinne" w:date="2021-05-24T15:55:00Z">
        <w:r>
          <w:rPr>
            <w:lang w:eastAsia="ja-JP"/>
          </w:rPr>
          <w:t xml:space="preserve"> </w:t>
        </w:r>
      </w:ins>
      <w:ins w:id="2629" w:author="Ilkka Rinne" w:date="2021-05-24T16:36:00Z">
        <w:r w:rsidR="005D5EE1">
          <w:rPr>
            <w:lang w:eastAsia="ja-JP"/>
          </w:rPr>
          <w:fldChar w:fldCharType="begin"/>
        </w:r>
        <w:r w:rsidR="005D5EE1">
          <w:rPr>
            <w:lang w:eastAsia="ja-JP"/>
          </w:rPr>
          <w:instrText xml:space="preserve"> REF _Ref72766580 \h </w:instrText>
        </w:r>
      </w:ins>
      <w:r w:rsidR="005D5EE1">
        <w:rPr>
          <w:lang w:eastAsia="ja-JP"/>
        </w:rPr>
      </w:r>
      <w:r w:rsidR="005D5EE1">
        <w:rPr>
          <w:lang w:eastAsia="ja-JP"/>
        </w:rPr>
        <w:fldChar w:fldCharType="separate"/>
      </w:r>
      <w:ins w:id="2630" w:author="Ilkka Rinne" w:date="2021-05-24T16:36:00Z">
        <w:r w:rsidR="005D5EE1" w:rsidRPr="003C74B7">
          <w:t xml:space="preserve">Attribute </w:t>
        </w:r>
        <w:proofErr w:type="spellStart"/>
        <w:r w:rsidR="005D5EE1" w:rsidRPr="003C74B7">
          <w:t>collectionType</w:t>
        </w:r>
        <w:proofErr w:type="spellEnd"/>
        <w:r w:rsidR="005D5EE1">
          <w:rPr>
            <w:lang w:eastAsia="ja-JP"/>
          </w:rPr>
          <w:fldChar w:fldCharType="end"/>
        </w:r>
      </w:ins>
      <w:ins w:id="2631" w:author="Ilkka Rinne" w:date="2021-05-24T15:55:00Z">
        <w:r>
          <w:rPr>
            <w:lang w:eastAsia="ja-JP"/>
          </w:rPr>
          <w:t xml:space="preserve">). Other </w:t>
        </w:r>
        <w:r>
          <w:rPr>
            <w:lang w:eastAsia="ja-JP"/>
          </w:rPr>
          <w:lastRenderedPageBreak/>
          <w:t xml:space="preserve">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ins>
    </w:p>
    <w:p w14:paraId="45D389E4" w14:textId="77777777" w:rsidR="0040049D" w:rsidRDefault="0040049D" w:rsidP="0040049D">
      <w:pPr>
        <w:rPr>
          <w:ins w:id="2632" w:author="Ilkka Rinne" w:date="2021-05-24T15:55:00Z"/>
          <w:lang w:eastAsia="ja-JP"/>
        </w:rPr>
      </w:pPr>
      <w:ins w:id="2633" w:author="Ilkka Rinne" w:date="2021-05-24T15:55:00Z">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ins>
    </w:p>
    <w:p w14:paraId="43EB827D" w14:textId="77777777" w:rsidR="005D5EE1" w:rsidRDefault="0040049D" w:rsidP="0040049D">
      <w:pPr>
        <w:pStyle w:val="ListParagraph"/>
        <w:numPr>
          <w:ilvl w:val="0"/>
          <w:numId w:val="12"/>
        </w:numPr>
        <w:rPr>
          <w:ins w:id="2634" w:author="Ilkka Rinne" w:date="2021-05-24T16:36:00Z"/>
          <w:lang w:eastAsia="ja-JP"/>
        </w:rPr>
      </w:pPr>
      <w:ins w:id="2635" w:author="Ilkka Rinne" w:date="2021-05-24T15:55:00Z">
        <w:r>
          <w:rPr>
            <w:lang w:eastAsia="ja-JP"/>
          </w:rPr>
          <w:t>member: Conceptual Sample schema: Sample [0..*]</w:t>
        </w:r>
      </w:ins>
    </w:p>
    <w:p w14:paraId="55B0A7DD" w14:textId="77777777" w:rsidR="005D5EE1" w:rsidRDefault="0040049D" w:rsidP="0040049D">
      <w:pPr>
        <w:pStyle w:val="ListParagraph"/>
        <w:numPr>
          <w:ilvl w:val="0"/>
          <w:numId w:val="12"/>
        </w:numPr>
        <w:rPr>
          <w:ins w:id="2636" w:author="Ilkka Rinne" w:date="2021-05-24T16:36:00Z"/>
          <w:lang w:eastAsia="ja-JP"/>
        </w:rPr>
      </w:pPr>
      <w:proofErr w:type="spellStart"/>
      <w:ins w:id="2637" w:author="Ilkka Rinne" w:date="2021-05-24T15:55:00Z">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[0..*]</w:t>
        </w:r>
      </w:ins>
    </w:p>
    <w:p w14:paraId="2478322C" w14:textId="59739938" w:rsidR="0040049D" w:rsidRDefault="0040049D">
      <w:pPr>
        <w:pStyle w:val="ListParagraph"/>
        <w:numPr>
          <w:ilvl w:val="0"/>
          <w:numId w:val="12"/>
        </w:numPr>
        <w:rPr>
          <w:ins w:id="2638" w:author="Ilkka Rinne" w:date="2021-05-24T15:55:00Z"/>
          <w:lang w:eastAsia="ja-JP"/>
        </w:rPr>
        <w:pPrChange w:id="2639" w:author="Ilkka Rinne" w:date="2021-05-24T16:36:00Z">
          <w:pPr/>
        </w:pPrChange>
      </w:pPr>
      <w:ins w:id="2640" w:author="Ilkka Rinne" w:date="2021-05-24T15:55:00Z">
        <w:r>
          <w:rPr>
            <w:lang w:eastAsia="ja-JP"/>
          </w:rPr>
          <w:t>metadata: Any [0..*]</w:t>
        </w:r>
      </w:ins>
    </w:p>
    <w:p w14:paraId="3229906F" w14:textId="289BA9AE" w:rsidR="0040049D" w:rsidRDefault="0040049D" w:rsidP="0040049D">
      <w:pPr>
        <w:rPr>
          <w:ins w:id="2641" w:author="Ilkka Rinne" w:date="2021-06-11T09:58:00Z"/>
          <w:lang w:eastAsia="ja-JP"/>
        </w:rPr>
      </w:pPr>
      <w:ins w:id="2642" w:author="Ilkka Rinne" w:date="2021-05-24T15:55:00Z">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ins>
    </w:p>
    <w:p w14:paraId="08A32D57" w14:textId="336E2C7F" w:rsidR="00CE68F1" w:rsidRDefault="00CE68F1" w:rsidP="00CE68F1">
      <w:pPr>
        <w:ind w:left="360"/>
        <w:rPr>
          <w:ins w:id="2643" w:author="Ilkka Rinne" w:date="2021-06-11T09:58:00Z"/>
          <w:lang w:eastAsia="ja-JP"/>
        </w:rPr>
      </w:pPr>
      <w:ins w:id="2644" w:author="Ilkka Rinne" w:date="2021-06-11T09:58:00Z">
        <w:r>
          <w:rPr>
            <w:lang w:eastAsia="ja-JP"/>
          </w:rPr>
          <w:t xml:space="preserve">The </w:t>
        </w:r>
      </w:ins>
      <w:ins w:id="2645" w:author="Ilkka Rinne" w:date="2021-06-11T10:03:00Z">
        <w:r w:rsidR="00022AAF">
          <w:rPr>
            <w:lang w:eastAsia="ja-JP"/>
          </w:rPr>
          <w:fldChar w:fldCharType="begin"/>
        </w:r>
        <w:r w:rsidR="00022AAF">
          <w:rPr>
            <w:lang w:eastAsia="ja-JP"/>
          </w:rPr>
          <w:instrText xml:space="preserve"> REF _Ref74298221 \h </w:instrText>
        </w:r>
      </w:ins>
      <w:r w:rsidR="00022AAF">
        <w:rPr>
          <w:lang w:eastAsia="ja-JP"/>
        </w:rPr>
      </w:r>
      <w:r w:rsidR="00022AAF">
        <w:rPr>
          <w:lang w:eastAsia="ja-JP"/>
        </w:rPr>
        <w:fldChar w:fldCharType="separate"/>
      </w:r>
      <w:ins w:id="2646" w:author="Ilkka Rinne" w:date="2021-06-11T10:03:00Z">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ins>
      <w:ins w:id="2647" w:author="Ilkka Rinne" w:date="2021-06-11T09:58:00Z">
        <w:r>
          <w:rPr>
            <w:lang w:eastAsia="ja-JP"/>
          </w:rPr>
          <w:t xml:space="preserve">summarizes the </w:t>
        </w:r>
        <w:proofErr w:type="spellStart"/>
        <w:r>
          <w:rPr>
            <w:lang w:eastAsia="ja-JP"/>
          </w:rPr>
          <w:t>Samp</w:t>
        </w:r>
      </w:ins>
      <w:ins w:id="2648" w:author="Ilkka Rinne" w:date="2021-06-11T10:00:00Z">
        <w:r>
          <w:rPr>
            <w:lang w:eastAsia="ja-JP"/>
          </w:rPr>
          <w:t>leCollection</w:t>
        </w:r>
      </w:ins>
      <w:proofErr w:type="spellEnd"/>
      <w:ins w:id="2649" w:author="Ilkka Rinne" w:date="2021-06-11T09:58:00Z">
        <w:r>
          <w:rPr>
            <w:lang w:eastAsia="ja-JP"/>
          </w:rPr>
          <w:t xml:space="preserve"> mappings from the edition 2 Basic Samples package to edition 1. </w:t>
        </w:r>
      </w:ins>
    </w:p>
    <w:p w14:paraId="770F0D76" w14:textId="36318E5A" w:rsidR="00CE68F1" w:rsidRPr="00824B4F" w:rsidRDefault="00CE68F1" w:rsidP="00CE68F1">
      <w:pPr>
        <w:ind w:left="360"/>
        <w:jc w:val="center"/>
        <w:rPr>
          <w:ins w:id="2650" w:author="Ilkka Rinne" w:date="2021-06-11T09:58:00Z"/>
          <w:b/>
          <w:bCs/>
          <w:sz w:val="20"/>
          <w:szCs w:val="20"/>
        </w:rPr>
      </w:pPr>
      <w:bookmarkStart w:id="2651" w:name="_Ref74298221"/>
      <w:ins w:id="2652" w:author="Ilkka Rinne" w:date="2021-06-11T09:58:00Z">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2651"/>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ins>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ins w:id="2653" w:author="Ilkka Rinne" w:date="2021-06-11T09:58:00Z"/>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ins w:id="2654" w:author="Ilkka Rinne" w:date="2021-06-11T09:58:00Z"/>
                <w:b/>
                <w:bCs/>
              </w:rPr>
            </w:pPr>
            <w:ins w:id="2655" w:author="Ilkka Rinne" w:date="2021-06-11T09:58:00Z">
              <w:r w:rsidRPr="00824B4F">
                <w:rPr>
                  <w:b/>
                  <w:bCs/>
                </w:rPr>
                <w:t>Edition 2 class / property</w:t>
              </w:r>
              <w:r>
                <w:rPr>
                  <w:b/>
                  <w:bCs/>
                </w:rPr>
                <w:t>,</w:t>
              </w:r>
              <w:r>
                <w:rPr>
                  <w:b/>
                  <w:bCs/>
                </w:rPr>
                <w:br/>
                <w:t>Basic Samples package</w:t>
              </w:r>
            </w:ins>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ins w:id="2656" w:author="Ilkka Rinne" w:date="2021-06-11T09:58:00Z"/>
                <w:b/>
                <w:bCs/>
              </w:rPr>
            </w:pPr>
            <w:ins w:id="2657" w:author="Ilkka Rinne" w:date="2021-06-11T09:58:00Z">
              <w:r w:rsidRPr="00824B4F">
                <w:rPr>
                  <w:b/>
                  <w:bCs/>
                </w:rPr>
                <w:t>Relation</w:t>
              </w:r>
            </w:ins>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ins w:id="2658" w:author="Ilkka Rinne" w:date="2021-06-11T09:58:00Z"/>
                <w:b/>
                <w:bCs/>
              </w:rPr>
            </w:pPr>
            <w:ins w:id="2659" w:author="Ilkka Rinne" w:date="2021-06-11T09:58:00Z">
              <w:r w:rsidRPr="00824B4F">
                <w:rPr>
                  <w:b/>
                  <w:bCs/>
                </w:rPr>
                <w:t>Edition 1 class / property</w:t>
              </w:r>
            </w:ins>
          </w:p>
        </w:tc>
      </w:tr>
      <w:tr w:rsidR="00CE68F1" w:rsidRPr="006E753C" w14:paraId="4AD2C4FB" w14:textId="77777777" w:rsidTr="00824B4F">
        <w:trPr>
          <w:trHeight w:val="651"/>
          <w:ins w:id="2660" w:author="Ilkka Rinne" w:date="2021-06-11T09:58:00Z"/>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rPr>
                <w:ins w:id="2661" w:author="Ilkka Rinne" w:date="2021-06-11T09:58:00Z"/>
              </w:rPr>
            </w:pPr>
            <w:proofErr w:type="spellStart"/>
            <w:ins w:id="2662" w:author="Ilkka Rinne" w:date="2021-06-11T09:58:00Z">
              <w:r>
                <w:t>Sample</w:t>
              </w:r>
            </w:ins>
            <w:ins w:id="2663" w:author="Ilkka Rinne" w:date="2021-06-11T09:59:00Z">
              <w:r>
                <w:t>Collection</w:t>
              </w:r>
            </w:ins>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rPr>
                <w:ins w:id="2664" w:author="Ilkka Rinne" w:date="2021-06-11T09:58:00Z"/>
              </w:rPr>
            </w:pPr>
            <w:ins w:id="2665" w:author="Ilkka Rinne" w:date="2021-06-11T09:58:00Z">
              <w:r w:rsidRPr="006E753C">
                <w:t>equivalent class</w:t>
              </w:r>
            </w:ins>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rPr>
                <w:ins w:id="2666" w:author="Ilkka Rinne" w:date="2021-06-11T09:58:00Z"/>
              </w:rPr>
            </w:pPr>
            <w:proofErr w:type="spellStart"/>
            <w:ins w:id="2667" w:author="Ilkka Rinne" w:date="2021-06-11T09:58:00Z">
              <w:r>
                <w:t>SF_</w:t>
              </w:r>
            </w:ins>
            <w:ins w:id="2668" w:author="Ilkka Rinne" w:date="2021-06-11T09:59:00Z">
              <w:r>
                <w:t>SamplingFeatureCollection</w:t>
              </w:r>
            </w:ins>
            <w:proofErr w:type="spellEnd"/>
          </w:p>
        </w:tc>
      </w:tr>
      <w:tr w:rsidR="00022AAF" w:rsidRPr="006E753C" w14:paraId="4CE306B1" w14:textId="77777777" w:rsidTr="00824B4F">
        <w:trPr>
          <w:trHeight w:val="651"/>
          <w:ins w:id="2669" w:author="Ilkka Rinne" w:date="2021-06-11T10:01:00Z"/>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rPr>
                <w:ins w:id="2670" w:author="Ilkka Rinne" w:date="2021-06-11T10:01:00Z"/>
              </w:rPr>
            </w:pPr>
            <w:proofErr w:type="spellStart"/>
            <w:ins w:id="2671" w:author="Ilkka Rinne" w:date="2021-06-11T10:01:00Z">
              <w:r>
                <w:t>SampleCollection.member</w:t>
              </w:r>
              <w:proofErr w:type="spellEnd"/>
            </w:ins>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rPr>
                <w:ins w:id="2672" w:author="Ilkka Rinne" w:date="2021-06-11T10:01:00Z"/>
              </w:rPr>
            </w:pPr>
            <w:ins w:id="2673" w:author="Ilkka Rinne" w:date="2021-06-11T10:01:00Z">
              <w:r w:rsidRPr="006E753C">
                <w:t>equivalent property</w:t>
              </w:r>
            </w:ins>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rPr>
                <w:ins w:id="2674" w:author="Ilkka Rinne" w:date="2021-06-11T10:01:00Z"/>
              </w:rPr>
            </w:pPr>
            <w:proofErr w:type="spellStart"/>
            <w:ins w:id="2675" w:author="Ilkka Rinne" w:date="2021-06-11T10:01:00Z">
              <w:r>
                <w:t>SF_samplingFeatureCollection.member</w:t>
              </w:r>
              <w:proofErr w:type="spellEnd"/>
            </w:ins>
          </w:p>
        </w:tc>
      </w:tr>
      <w:tr w:rsidR="00CE68F1" w:rsidRPr="006E753C" w14:paraId="149302BD" w14:textId="77777777" w:rsidTr="00824B4F">
        <w:trPr>
          <w:trHeight w:val="651"/>
          <w:ins w:id="2676" w:author="Ilkka Rinne" w:date="2021-06-11T09:58:00Z"/>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rPr>
                <w:ins w:id="2677" w:author="Ilkka Rinne" w:date="2021-06-11T09:58:00Z"/>
              </w:rPr>
            </w:pPr>
            <w:proofErr w:type="spellStart"/>
            <w:ins w:id="2678" w:author="Ilkka Rinne" w:date="2021-06-11T10:00:00Z">
              <w:r>
                <w:t>SampleCollection</w:t>
              </w:r>
            </w:ins>
            <w:ins w:id="2679" w:author="Ilkka Rinne" w:date="2021-06-11T09:58:00Z">
              <w:r w:rsidR="00CE68F1" w:rsidRPr="006E753C">
                <w:t>.</w:t>
              </w:r>
            </w:ins>
            <w:ins w:id="2680" w:author="Ilkka Rinne" w:date="2021-06-11T10:00:00Z">
              <w:r>
                <w:t>relatedCollection</w:t>
              </w:r>
            </w:ins>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rPr>
                <w:ins w:id="2681" w:author="Ilkka Rinne" w:date="2021-06-11T09:58:00Z"/>
              </w:rPr>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rPr>
                <w:ins w:id="2682" w:author="Ilkka Rinne" w:date="2021-06-11T09:58:00Z"/>
              </w:rPr>
            </w:pPr>
            <w:ins w:id="2683" w:author="Ilkka Rinne" w:date="2021-06-11T10:02:00Z">
              <w:r>
                <w:t>(no match)</w:t>
              </w:r>
            </w:ins>
          </w:p>
        </w:tc>
      </w:tr>
    </w:tbl>
    <w:p w14:paraId="76C94D07" w14:textId="77777777" w:rsidR="00CE68F1" w:rsidRDefault="00CE68F1" w:rsidP="0040049D">
      <w:pPr>
        <w:rPr>
          <w:ins w:id="2684" w:author="Ilkka Rinne" w:date="2021-05-24T15:55:00Z"/>
          <w:lang w:eastAsia="ja-JP"/>
        </w:rPr>
      </w:pPr>
    </w:p>
    <w:p w14:paraId="7F96D2FA" w14:textId="77777777" w:rsidR="0040049D" w:rsidRDefault="0040049D">
      <w:pPr>
        <w:pStyle w:val="a2"/>
        <w:rPr>
          <w:ins w:id="2685" w:author="Ilkka Rinne" w:date="2021-05-24T15:55:00Z"/>
        </w:rPr>
        <w:pPrChange w:id="2686" w:author="Ilkka Rinne" w:date="2021-05-24T16:01:00Z">
          <w:pPr/>
        </w:pPrChange>
      </w:pPr>
      <w:bookmarkStart w:id="2687" w:name="_Toc72768949"/>
      <w:ins w:id="2688" w:author="Ilkka Rinne" w:date="2021-05-24T15:55:00Z">
        <w:r>
          <w:t xml:space="preserve">Hard-typing vs. soft typing and </w:t>
        </w:r>
        <w:proofErr w:type="spellStart"/>
        <w:r>
          <w:t>codelist</w:t>
        </w:r>
        <w:proofErr w:type="spellEnd"/>
        <w:r>
          <w:t xml:space="preserve"> use</w:t>
        </w:r>
        <w:bookmarkEnd w:id="2687"/>
      </w:ins>
    </w:p>
    <w:p w14:paraId="30537FFA" w14:textId="52DF789C" w:rsidR="0040049D" w:rsidRDefault="0040049D" w:rsidP="0040049D">
      <w:pPr>
        <w:rPr>
          <w:ins w:id="2689" w:author="Ilkka Rinne" w:date="2021-05-24T15:55:00Z"/>
          <w:lang w:eastAsia="ja-JP"/>
        </w:rPr>
      </w:pPr>
      <w:ins w:id="2690" w:author="Ilkka Rinne" w:date="2021-05-24T15:55:00Z">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based  classification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ins>
    </w:p>
    <w:p w14:paraId="4A48DB75" w14:textId="42C9D4AE" w:rsidR="0040049D" w:rsidRDefault="0040049D" w:rsidP="0040049D">
      <w:pPr>
        <w:rPr>
          <w:ins w:id="2691" w:author="Ilkka Rinne" w:date="2021-05-24T15:55:00Z"/>
          <w:lang w:eastAsia="ja-JP"/>
        </w:rPr>
      </w:pPr>
      <w:ins w:id="2692" w:author="Ilkka Rinne" w:date="2021-05-24T15:55:00Z">
        <w:r>
          <w:rPr>
            <w:lang w:eastAsia="ja-JP"/>
          </w:rPr>
          <w:t xml:space="preserve">Concrete </w:t>
        </w:r>
        <w:proofErr w:type="spellStart"/>
        <w:r>
          <w:rPr>
            <w:lang w:eastAsia="ja-JP"/>
          </w:rPr>
          <w:t>codelists</w:t>
        </w:r>
        <w:proofErr w:type="spellEnd"/>
        <w:r>
          <w:rPr>
            <w:lang w:eastAsia="ja-JP"/>
          </w:rPr>
          <w:t xml:space="preserve"> are provided for both the result type based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is provided in the informative </w:t>
        </w:r>
        <w:proofErr w:type="spellStart"/>
        <w:r>
          <w:rPr>
            <w:lang w:eastAsia="ja-JP"/>
          </w:rPr>
          <w:t>Codelist</w:t>
        </w:r>
        <w:proofErr w:type="spellEnd"/>
        <w:r>
          <w:rPr>
            <w:lang w:eastAsia="ja-JP"/>
          </w:rPr>
          <w:t xml:space="preserve"> realizations package as an example of using this mechanism.</w:t>
        </w:r>
      </w:ins>
    </w:p>
    <w:p w14:paraId="78423DC5" w14:textId="53F10129" w:rsidR="0040049D" w:rsidRDefault="0040049D" w:rsidP="0040049D">
      <w:pPr>
        <w:rPr>
          <w:ins w:id="2693" w:author="Ilkka Rinne" w:date="2021-05-24T15:55:00Z"/>
          <w:lang w:eastAsia="ja-JP"/>
        </w:rPr>
      </w:pPr>
      <w:ins w:id="2694" w:author="Ilkka Rinne" w:date="2021-05-24T15:55:00Z">
        <w:r>
          <w:rPr>
            <w:lang w:eastAsia="ja-JP"/>
          </w:rPr>
          <w:lastRenderedPageBreak/>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ins>
    </w:p>
    <w:p w14:paraId="20489DC3" w14:textId="77777777" w:rsidR="0040049D" w:rsidRDefault="0040049D">
      <w:pPr>
        <w:pStyle w:val="a3"/>
        <w:rPr>
          <w:ins w:id="2695" w:author="Ilkka Rinne" w:date="2021-05-24T15:55:00Z"/>
        </w:rPr>
        <w:pPrChange w:id="2696" w:author="Ilkka Rinne" w:date="2021-05-24T16:01:00Z">
          <w:pPr/>
        </w:pPrChange>
      </w:pPr>
      <w:ins w:id="2697" w:author="Ilkka Rinne" w:date="2021-05-24T15:55:00Z">
        <w:r>
          <w:t>Migration of result type based Observation types</w:t>
        </w:r>
      </w:ins>
    </w:p>
    <w:p w14:paraId="1CD90A99" w14:textId="4755F89A" w:rsidR="0040049D" w:rsidRDefault="0040049D" w:rsidP="0040049D">
      <w:pPr>
        <w:rPr>
          <w:ins w:id="2698" w:author="Ilkka Rinne" w:date="2021-05-24T15:55:00Z"/>
          <w:lang w:eastAsia="ja-JP"/>
        </w:rPr>
      </w:pPr>
      <w:ins w:id="2699" w:author="Ilkka Rinne" w:date="2021-05-24T15:55:00Z">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ins>
      <w:proofErr w:type="spellStart"/>
      <w:ins w:id="2700" w:author="Ilkka Rinne" w:date="2021-06-11T10:11:00Z">
        <w:r w:rsidR="00242114">
          <w:rPr>
            <w:lang w:eastAsia="ja-JP"/>
          </w:rPr>
          <w:t>codelist</w:t>
        </w:r>
        <w:proofErr w:type="spellEnd"/>
        <w:r w:rsidR="00242114">
          <w:rPr>
            <w:lang w:eastAsia="ja-JP"/>
          </w:rPr>
          <w:t xml:space="preserve"> </w:t>
        </w:r>
      </w:ins>
      <w:ins w:id="2701" w:author="Ilkka Rinne" w:date="2021-05-24T15:55:00Z">
        <w:r>
          <w:rPr>
            <w:lang w:eastAsia="ja-JP"/>
          </w:rPr>
          <w:t>entries should be used as specified in the code list vocabulary</w:t>
        </w:r>
      </w:ins>
      <w:ins w:id="2702" w:author="Ilkka Rinne" w:date="2021-06-11T10:13:00Z">
        <w:r w:rsidR="00242114">
          <w:rPr>
            <w:rStyle w:val="FootnoteReference"/>
            <w:lang w:eastAsia="ja-JP"/>
          </w:rPr>
          <w:footnoteReference w:id="3"/>
        </w:r>
      </w:ins>
      <w:ins w:id="2718" w:author="Ilkka Rinne" w:date="2021-05-24T15:55:00Z">
        <w:r>
          <w:rPr>
            <w:lang w:eastAsia="ja-JP"/>
          </w:rPr>
          <w:t>):</w:t>
        </w:r>
      </w:ins>
    </w:p>
    <w:p w14:paraId="6682A6BA" w14:textId="57169AAD" w:rsidR="00CC3341" w:rsidRDefault="00CC3341" w:rsidP="0040049D">
      <w:pPr>
        <w:pStyle w:val="ListParagraph"/>
        <w:numPr>
          <w:ilvl w:val="0"/>
          <w:numId w:val="12"/>
        </w:numPr>
        <w:rPr>
          <w:ins w:id="2719" w:author="Ilkka Rinne" w:date="2021-06-22T16:55:00Z"/>
          <w:lang w:eastAsia="ja-JP"/>
        </w:rPr>
      </w:pPr>
      <w:proofErr w:type="spellStart"/>
      <w:ins w:id="2720" w:author="Ilkka Rinne" w:date="2021-06-22T16:55:00Z">
        <w:r>
          <w:rPr>
            <w:lang w:eastAsia="ja-JP"/>
          </w:rPr>
          <w:t>OM_Observation</w:t>
        </w:r>
        <w:proofErr w:type="spellEnd"/>
        <w:r>
          <w:rPr>
            <w:lang w:eastAsia="ja-JP"/>
          </w:rPr>
          <w:t>: Observation</w:t>
        </w:r>
      </w:ins>
    </w:p>
    <w:p w14:paraId="5D647950" w14:textId="781C0898" w:rsidR="005D5EE1" w:rsidRDefault="0040049D" w:rsidP="0040049D">
      <w:pPr>
        <w:pStyle w:val="ListParagraph"/>
        <w:numPr>
          <w:ilvl w:val="0"/>
          <w:numId w:val="12"/>
        </w:numPr>
        <w:rPr>
          <w:ins w:id="2721" w:author="Ilkka Rinne" w:date="2021-05-24T16:37:00Z"/>
          <w:lang w:eastAsia="ja-JP"/>
        </w:rPr>
      </w:pPr>
      <w:proofErr w:type="spellStart"/>
      <w:ins w:id="2722" w:author="Ilkka Rinne" w:date="2021-05-24T15:55:00Z">
        <w:r>
          <w:rPr>
            <w:lang w:eastAsia="ja-JP"/>
          </w:rPr>
          <w:t>OM_Measurement</w:t>
        </w:r>
        <w:proofErr w:type="spellEnd"/>
        <w:r>
          <w:rPr>
            <w:lang w:eastAsia="ja-JP"/>
          </w:rPr>
          <w:t>: Measurement</w:t>
        </w:r>
      </w:ins>
    </w:p>
    <w:p w14:paraId="7C739D14" w14:textId="77777777" w:rsidR="005D5EE1" w:rsidRDefault="0040049D" w:rsidP="0040049D">
      <w:pPr>
        <w:pStyle w:val="ListParagraph"/>
        <w:numPr>
          <w:ilvl w:val="0"/>
          <w:numId w:val="12"/>
        </w:numPr>
        <w:rPr>
          <w:ins w:id="2723" w:author="Ilkka Rinne" w:date="2021-05-24T16:37:00Z"/>
          <w:lang w:eastAsia="ja-JP"/>
        </w:rPr>
      </w:pPr>
      <w:proofErr w:type="spellStart"/>
      <w:ins w:id="2724" w:author="Ilkka Rinne" w:date="2021-05-24T15:55:00Z">
        <w:r>
          <w:rPr>
            <w:lang w:eastAsia="ja-JP"/>
          </w:rPr>
          <w:t>OM_CategoryObservation</w:t>
        </w:r>
        <w:proofErr w:type="spellEnd"/>
        <w:r>
          <w:rPr>
            <w:lang w:eastAsia="ja-JP"/>
          </w:rPr>
          <w:t>: Category Observation</w:t>
        </w:r>
      </w:ins>
    </w:p>
    <w:p w14:paraId="1E5AF273" w14:textId="77777777" w:rsidR="005D5EE1" w:rsidRDefault="0040049D" w:rsidP="0040049D">
      <w:pPr>
        <w:pStyle w:val="ListParagraph"/>
        <w:numPr>
          <w:ilvl w:val="0"/>
          <w:numId w:val="12"/>
        </w:numPr>
        <w:rPr>
          <w:ins w:id="2725" w:author="Ilkka Rinne" w:date="2021-05-24T16:37:00Z"/>
          <w:lang w:eastAsia="ja-JP"/>
        </w:rPr>
      </w:pPr>
      <w:proofErr w:type="spellStart"/>
      <w:ins w:id="2726" w:author="Ilkka Rinne" w:date="2021-05-24T15:55:00Z">
        <w:r>
          <w:rPr>
            <w:lang w:eastAsia="ja-JP"/>
          </w:rPr>
          <w:t>OM_CountObservation</w:t>
        </w:r>
        <w:proofErr w:type="spellEnd"/>
        <w:r>
          <w:rPr>
            <w:lang w:eastAsia="ja-JP"/>
          </w:rPr>
          <w:t>: Count Observation</w:t>
        </w:r>
      </w:ins>
    </w:p>
    <w:p w14:paraId="6CDBA88A" w14:textId="77777777" w:rsidR="005D5EE1" w:rsidRDefault="0040049D" w:rsidP="0040049D">
      <w:pPr>
        <w:pStyle w:val="ListParagraph"/>
        <w:numPr>
          <w:ilvl w:val="0"/>
          <w:numId w:val="12"/>
        </w:numPr>
        <w:rPr>
          <w:ins w:id="2727" w:author="Ilkka Rinne" w:date="2021-05-24T16:37:00Z"/>
          <w:lang w:eastAsia="ja-JP"/>
        </w:rPr>
      </w:pPr>
      <w:proofErr w:type="spellStart"/>
      <w:ins w:id="2728" w:author="Ilkka Rinne" w:date="2021-05-24T15:55:00Z">
        <w:r>
          <w:rPr>
            <w:lang w:eastAsia="ja-JP"/>
          </w:rPr>
          <w:t>OM_TruthObservation</w:t>
        </w:r>
        <w:proofErr w:type="spellEnd"/>
        <w:r>
          <w:rPr>
            <w:lang w:eastAsia="ja-JP"/>
          </w:rPr>
          <w:t>: Truth Observation</w:t>
        </w:r>
      </w:ins>
    </w:p>
    <w:p w14:paraId="138AAC29" w14:textId="49735719" w:rsidR="005D5EE1" w:rsidRDefault="0040049D" w:rsidP="0040049D">
      <w:pPr>
        <w:pStyle w:val="ListParagraph"/>
        <w:numPr>
          <w:ilvl w:val="0"/>
          <w:numId w:val="12"/>
        </w:numPr>
        <w:rPr>
          <w:ins w:id="2729" w:author="Ilkka Rinne" w:date="2021-05-24T16:37:00Z"/>
          <w:lang w:eastAsia="ja-JP"/>
        </w:rPr>
      </w:pPr>
      <w:proofErr w:type="spellStart"/>
      <w:ins w:id="2730" w:author="Ilkka Rinne" w:date="2021-05-24T15:55:00Z">
        <w:r>
          <w:rPr>
            <w:lang w:eastAsia="ja-JP"/>
          </w:rPr>
          <w:t>OM_TemporalObservation</w:t>
        </w:r>
        <w:proofErr w:type="spellEnd"/>
        <w:r>
          <w:rPr>
            <w:lang w:eastAsia="ja-JP"/>
          </w:rPr>
          <w:t>: Temporal</w:t>
        </w:r>
      </w:ins>
      <w:ins w:id="2731" w:author="Ilkka Rinne" w:date="2021-05-24T16:37:00Z">
        <w:r w:rsidR="005D5EE1">
          <w:rPr>
            <w:lang w:eastAsia="ja-JP"/>
          </w:rPr>
          <w:t xml:space="preserve"> </w:t>
        </w:r>
      </w:ins>
      <w:ins w:id="2732" w:author="Ilkka Rinne" w:date="2021-05-24T15:55:00Z">
        <w:r>
          <w:rPr>
            <w:lang w:eastAsia="ja-JP"/>
          </w:rPr>
          <w:t xml:space="preserve">Observation </w:t>
        </w:r>
      </w:ins>
    </w:p>
    <w:p w14:paraId="5DF59006" w14:textId="77777777" w:rsidR="005D5EE1" w:rsidRDefault="0040049D" w:rsidP="0040049D">
      <w:pPr>
        <w:pStyle w:val="ListParagraph"/>
        <w:numPr>
          <w:ilvl w:val="0"/>
          <w:numId w:val="12"/>
        </w:numPr>
        <w:rPr>
          <w:ins w:id="2733" w:author="Ilkka Rinne" w:date="2021-05-24T16:37:00Z"/>
          <w:lang w:eastAsia="ja-JP"/>
        </w:rPr>
      </w:pPr>
      <w:proofErr w:type="spellStart"/>
      <w:ins w:id="2734" w:author="Ilkka Rinne" w:date="2021-05-24T15:55:00Z">
        <w:r>
          <w:rPr>
            <w:lang w:eastAsia="ja-JP"/>
          </w:rPr>
          <w:t>OM_GeometryObservation</w:t>
        </w:r>
        <w:proofErr w:type="spellEnd"/>
        <w:r>
          <w:rPr>
            <w:lang w:eastAsia="ja-JP"/>
          </w:rPr>
          <w:t>: Geometry Observation</w:t>
        </w:r>
      </w:ins>
    </w:p>
    <w:p w14:paraId="0F039E5B" w14:textId="77777777" w:rsidR="005D5EE1" w:rsidRDefault="0040049D" w:rsidP="0040049D">
      <w:pPr>
        <w:pStyle w:val="ListParagraph"/>
        <w:numPr>
          <w:ilvl w:val="0"/>
          <w:numId w:val="12"/>
        </w:numPr>
        <w:rPr>
          <w:ins w:id="2735" w:author="Ilkka Rinne" w:date="2021-05-24T16:37:00Z"/>
          <w:lang w:eastAsia="ja-JP"/>
        </w:rPr>
      </w:pPr>
      <w:proofErr w:type="spellStart"/>
      <w:ins w:id="2736" w:author="Ilkka Rinne" w:date="2021-05-24T15:55:00Z">
        <w:r>
          <w:rPr>
            <w:lang w:eastAsia="ja-JP"/>
          </w:rPr>
          <w:t>OM_ComplexObservation</w:t>
        </w:r>
        <w:proofErr w:type="spellEnd"/>
        <w:r>
          <w:rPr>
            <w:lang w:eastAsia="ja-JP"/>
          </w:rPr>
          <w:t>: Complex Observation</w:t>
        </w:r>
      </w:ins>
    </w:p>
    <w:p w14:paraId="47DEF82A" w14:textId="77777777" w:rsidR="005D5EE1" w:rsidRDefault="0040049D" w:rsidP="0040049D">
      <w:pPr>
        <w:pStyle w:val="ListParagraph"/>
        <w:numPr>
          <w:ilvl w:val="0"/>
          <w:numId w:val="12"/>
        </w:numPr>
        <w:rPr>
          <w:ins w:id="2737" w:author="Ilkka Rinne" w:date="2021-05-24T16:37:00Z"/>
          <w:lang w:eastAsia="ja-JP"/>
        </w:rPr>
      </w:pPr>
      <w:proofErr w:type="spellStart"/>
      <w:ins w:id="2738" w:author="Ilkka Rinne" w:date="2021-05-24T15:55:00Z">
        <w:r>
          <w:rPr>
            <w:lang w:eastAsia="ja-JP"/>
          </w:rPr>
          <w:t>OM_DiscreteCoverageObservation</w:t>
        </w:r>
        <w:proofErr w:type="spellEnd"/>
        <w:r>
          <w:rPr>
            <w:lang w:eastAsia="ja-JP"/>
          </w:rPr>
          <w:t xml:space="preserve">: Discrete </w:t>
        </w:r>
        <w:proofErr w:type="spellStart"/>
        <w:r>
          <w:rPr>
            <w:lang w:eastAsia="ja-JP"/>
          </w:rPr>
          <w:t>CoverageObservation</w:t>
        </w:r>
      </w:ins>
      <w:proofErr w:type="spellEnd"/>
    </w:p>
    <w:p w14:paraId="72427915" w14:textId="77777777" w:rsidR="005D5EE1" w:rsidRDefault="0040049D" w:rsidP="0040049D">
      <w:pPr>
        <w:pStyle w:val="ListParagraph"/>
        <w:numPr>
          <w:ilvl w:val="0"/>
          <w:numId w:val="12"/>
        </w:numPr>
        <w:rPr>
          <w:ins w:id="2739" w:author="Ilkka Rinne" w:date="2021-05-24T16:37:00Z"/>
          <w:lang w:eastAsia="ja-JP"/>
        </w:rPr>
      </w:pPr>
      <w:proofErr w:type="spellStart"/>
      <w:ins w:id="2740" w:author="Ilkka Rinne" w:date="2021-05-24T15:55:00Z">
        <w:r>
          <w:rPr>
            <w:lang w:eastAsia="ja-JP"/>
          </w:rPr>
          <w:t>OM_PointCoverageObservation</w:t>
        </w:r>
        <w:proofErr w:type="spellEnd"/>
        <w:r>
          <w:rPr>
            <w:lang w:eastAsia="ja-JP"/>
          </w:rPr>
          <w:t>: Point Coverage Observation</w:t>
        </w:r>
      </w:ins>
    </w:p>
    <w:p w14:paraId="13D5713D" w14:textId="6C8A8269" w:rsidR="0040049D" w:rsidRDefault="0040049D">
      <w:pPr>
        <w:pStyle w:val="ListParagraph"/>
        <w:numPr>
          <w:ilvl w:val="0"/>
          <w:numId w:val="12"/>
        </w:numPr>
        <w:rPr>
          <w:ins w:id="2741" w:author="Ilkka Rinne" w:date="2021-05-24T15:55:00Z"/>
          <w:lang w:eastAsia="ja-JP"/>
        </w:rPr>
        <w:pPrChange w:id="2742" w:author="Ilkka Rinne" w:date="2021-05-24T16:37:00Z">
          <w:pPr/>
        </w:pPrChange>
      </w:pPr>
      <w:proofErr w:type="spellStart"/>
      <w:ins w:id="2743" w:author="Ilkka Rinne" w:date="2021-05-24T15:55:00Z">
        <w:r>
          <w:rPr>
            <w:lang w:eastAsia="ja-JP"/>
          </w:rPr>
          <w:t>OM_TimeSeriesObservation</w:t>
        </w:r>
        <w:proofErr w:type="spellEnd"/>
        <w:r>
          <w:rPr>
            <w:lang w:eastAsia="ja-JP"/>
          </w:rPr>
          <w:t>: Time Series Observation</w:t>
        </w:r>
      </w:ins>
    </w:p>
    <w:p w14:paraId="7E65FCFC" w14:textId="77777777" w:rsidR="0040049D" w:rsidRDefault="0040049D">
      <w:pPr>
        <w:pStyle w:val="a3"/>
        <w:rPr>
          <w:ins w:id="2744" w:author="Ilkka Rinne" w:date="2021-05-24T15:55:00Z"/>
        </w:rPr>
        <w:pPrChange w:id="2745" w:author="Ilkka Rinne" w:date="2021-05-24T16:01:00Z">
          <w:pPr/>
        </w:pPrChange>
      </w:pPr>
      <w:ins w:id="2746" w:author="Ilkka Rinne" w:date="2021-05-24T15:55:00Z">
        <w:r>
          <w:t xml:space="preserve">Migration of geometry based sampling feature types </w:t>
        </w:r>
      </w:ins>
    </w:p>
    <w:p w14:paraId="29A748DC" w14:textId="28C0166E" w:rsidR="0040049D" w:rsidRDefault="0040049D" w:rsidP="0040049D">
      <w:pPr>
        <w:rPr>
          <w:ins w:id="2747" w:author="Ilkka Rinne" w:date="2021-05-24T15:55:00Z"/>
          <w:lang w:eastAsia="ja-JP"/>
        </w:rPr>
      </w:pPr>
      <w:ins w:id="2748" w:author="Ilkka Rinne" w:date="2021-05-24T15:55:00Z">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ins>
      <w:ins w:id="2749" w:author="Ilkka Rinne" w:date="2021-06-11T10:14:00Z">
        <w:r w:rsidR="00242114">
          <w:rPr>
            <w:rStyle w:val="FootnoteReference"/>
            <w:lang w:eastAsia="ja-JP"/>
          </w:rPr>
          <w:footnoteReference w:id="4"/>
        </w:r>
      </w:ins>
      <w:ins w:id="2767" w:author="Ilkka Rinne" w:date="2021-05-24T15:55:00Z">
        <w:r>
          <w:rPr>
            <w:lang w:eastAsia="ja-JP"/>
          </w:rPr>
          <w:t>):</w:t>
        </w:r>
      </w:ins>
    </w:p>
    <w:p w14:paraId="693B3009" w14:textId="77777777" w:rsidR="005D5EE1" w:rsidRDefault="0040049D" w:rsidP="0040049D">
      <w:pPr>
        <w:pStyle w:val="ListParagraph"/>
        <w:numPr>
          <w:ilvl w:val="0"/>
          <w:numId w:val="12"/>
        </w:numPr>
        <w:rPr>
          <w:ins w:id="2768" w:author="Ilkka Rinne" w:date="2021-05-24T16:37:00Z"/>
          <w:lang w:eastAsia="ja-JP"/>
        </w:rPr>
      </w:pPr>
      <w:proofErr w:type="spellStart"/>
      <w:ins w:id="2769" w:author="Ilkka Rinne" w:date="2021-05-24T15:55:00Z">
        <w:r>
          <w:rPr>
            <w:lang w:eastAsia="ja-JP"/>
          </w:rPr>
          <w:t>SF_SamplingPoint</w:t>
        </w:r>
        <w:proofErr w:type="spellEnd"/>
        <w:r>
          <w:rPr>
            <w:lang w:eastAsia="ja-JP"/>
          </w:rPr>
          <w:t>: Point Sample</w:t>
        </w:r>
      </w:ins>
    </w:p>
    <w:p w14:paraId="5CD4A6B1" w14:textId="77777777" w:rsidR="005D5EE1" w:rsidRDefault="0040049D" w:rsidP="0040049D">
      <w:pPr>
        <w:pStyle w:val="ListParagraph"/>
        <w:numPr>
          <w:ilvl w:val="0"/>
          <w:numId w:val="12"/>
        </w:numPr>
        <w:rPr>
          <w:ins w:id="2770" w:author="Ilkka Rinne" w:date="2021-05-24T16:37:00Z"/>
          <w:lang w:eastAsia="ja-JP"/>
        </w:rPr>
      </w:pPr>
      <w:proofErr w:type="spellStart"/>
      <w:ins w:id="2771" w:author="Ilkka Rinne" w:date="2021-05-24T15:55:00Z">
        <w:r>
          <w:rPr>
            <w:lang w:eastAsia="ja-JP"/>
          </w:rPr>
          <w:t>SF_SamplingCurve</w:t>
        </w:r>
        <w:proofErr w:type="spellEnd"/>
        <w:r>
          <w:rPr>
            <w:lang w:eastAsia="ja-JP"/>
          </w:rPr>
          <w:t>: Curve Sample</w:t>
        </w:r>
      </w:ins>
    </w:p>
    <w:p w14:paraId="7E0EE0C2" w14:textId="77777777" w:rsidR="005D5EE1" w:rsidRDefault="0040049D" w:rsidP="0040049D">
      <w:pPr>
        <w:pStyle w:val="ListParagraph"/>
        <w:numPr>
          <w:ilvl w:val="0"/>
          <w:numId w:val="12"/>
        </w:numPr>
        <w:rPr>
          <w:ins w:id="2772" w:author="Ilkka Rinne" w:date="2021-05-24T16:37:00Z"/>
          <w:lang w:eastAsia="ja-JP"/>
        </w:rPr>
      </w:pPr>
      <w:proofErr w:type="spellStart"/>
      <w:ins w:id="2773" w:author="Ilkka Rinne" w:date="2021-05-24T15:55:00Z">
        <w:r>
          <w:rPr>
            <w:lang w:eastAsia="ja-JP"/>
          </w:rPr>
          <w:t>SF_SamplingSurface</w:t>
        </w:r>
        <w:proofErr w:type="spellEnd"/>
        <w:r>
          <w:rPr>
            <w:lang w:eastAsia="ja-JP"/>
          </w:rPr>
          <w:t>: Surface Sample</w:t>
        </w:r>
      </w:ins>
    </w:p>
    <w:p w14:paraId="6C8194B3" w14:textId="0D7FE207" w:rsidR="0040049D" w:rsidRDefault="0040049D">
      <w:pPr>
        <w:pStyle w:val="ListParagraph"/>
        <w:numPr>
          <w:ilvl w:val="0"/>
          <w:numId w:val="12"/>
        </w:numPr>
        <w:rPr>
          <w:ins w:id="2774" w:author="Ilkka Rinne" w:date="2021-05-24T15:55:00Z"/>
          <w:lang w:eastAsia="ja-JP"/>
        </w:rPr>
        <w:pPrChange w:id="2775" w:author="Ilkka Rinne" w:date="2021-05-24T16:37:00Z">
          <w:pPr/>
        </w:pPrChange>
      </w:pPr>
      <w:proofErr w:type="spellStart"/>
      <w:ins w:id="2776" w:author="Ilkka Rinne" w:date="2021-05-24T15:55:00Z">
        <w:r>
          <w:rPr>
            <w:lang w:eastAsia="ja-JP"/>
          </w:rPr>
          <w:t>SF_SamplingSolid</w:t>
        </w:r>
        <w:proofErr w:type="spellEnd"/>
        <w:r>
          <w:rPr>
            <w:lang w:eastAsia="ja-JP"/>
          </w:rPr>
          <w:t>: Solid Sample</w:t>
        </w:r>
      </w:ins>
    </w:p>
    <w:p w14:paraId="423295BB" w14:textId="77777777" w:rsidR="0040049D" w:rsidRDefault="0040049D">
      <w:pPr>
        <w:pStyle w:val="a2"/>
        <w:rPr>
          <w:ins w:id="2777" w:author="Ilkka Rinne" w:date="2021-05-24T15:55:00Z"/>
        </w:rPr>
        <w:pPrChange w:id="2778" w:author="Ilkka Rinne" w:date="2021-05-24T16:01:00Z">
          <w:pPr/>
        </w:pPrChange>
      </w:pPr>
      <w:bookmarkStart w:id="2779" w:name="_Toc72768950"/>
      <w:ins w:id="2780" w:author="Ilkka Rinne" w:date="2021-05-24T15:55:00Z">
        <w:r>
          <w:t>Generic metadata associations</w:t>
        </w:r>
        <w:bookmarkEnd w:id="2779"/>
      </w:ins>
    </w:p>
    <w:p w14:paraId="29A706C5" w14:textId="65782C39" w:rsidR="0040049D" w:rsidRDefault="0040049D" w:rsidP="0040049D">
      <w:pPr>
        <w:rPr>
          <w:ins w:id="2781" w:author="Ilkka Rinne" w:date="2021-05-24T15:55:00Z"/>
          <w:lang w:eastAsia="ja-JP"/>
        </w:rPr>
      </w:pPr>
      <w:ins w:id="2782" w:author="Ilkka Rinne" w:date="2021-05-24T15:55:00Z">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0..1. The ISO 19156 Edition 2 allows for providing metadata in addition to the concepts covered by the OM</w:t>
        </w:r>
        <w:del w:id="2783" w:author="Grellet Sylvain" w:date="2021-06-17T16:15:00Z">
          <w:r w:rsidDel="00DB2B9C">
            <w:rPr>
              <w:lang w:eastAsia="ja-JP"/>
            </w:rPr>
            <w:delText>&amp;</w:delText>
          </w:r>
        </w:del>
        <w:r>
          <w:rPr>
            <w:lang w:eastAsia="ja-JP"/>
          </w:rPr>
          <w:t>S model for most of the model classes:</w:t>
        </w:r>
      </w:ins>
    </w:p>
    <w:p w14:paraId="66E760A3" w14:textId="77777777" w:rsidR="005D5EE1" w:rsidRDefault="0040049D" w:rsidP="0040049D">
      <w:pPr>
        <w:pStyle w:val="ListParagraph"/>
        <w:numPr>
          <w:ilvl w:val="0"/>
          <w:numId w:val="12"/>
        </w:numPr>
        <w:rPr>
          <w:ins w:id="2784" w:author="Ilkka Rinne" w:date="2021-05-24T16:38:00Z"/>
          <w:lang w:eastAsia="ja-JP"/>
        </w:rPr>
      </w:pPr>
      <w:ins w:id="2785" w:author="Ilkka Rinne" w:date="2021-05-24T15:55:00Z">
        <w:r>
          <w:rPr>
            <w:lang w:eastAsia="ja-JP"/>
          </w:rPr>
          <w:t>Abstract Observation core package:</w:t>
        </w:r>
      </w:ins>
    </w:p>
    <w:p w14:paraId="507CBF06" w14:textId="77777777" w:rsidR="005D5EE1" w:rsidRDefault="0040049D" w:rsidP="0040049D">
      <w:pPr>
        <w:pStyle w:val="ListParagraph"/>
        <w:numPr>
          <w:ilvl w:val="1"/>
          <w:numId w:val="12"/>
        </w:numPr>
        <w:rPr>
          <w:ins w:id="2786" w:author="Ilkka Rinne" w:date="2021-05-24T16:38:00Z"/>
          <w:lang w:eastAsia="ja-JP"/>
        </w:rPr>
      </w:pPr>
      <w:proofErr w:type="spellStart"/>
      <w:ins w:id="2787" w:author="Ilkka Rinne" w:date="2021-05-24T15:55:00Z">
        <w:r>
          <w:rPr>
            <w:lang w:eastAsia="ja-JP"/>
          </w:rPr>
          <w:t>AbstractObservationCharacteristics</w:t>
        </w:r>
      </w:ins>
      <w:proofErr w:type="spellEnd"/>
    </w:p>
    <w:p w14:paraId="4896B7F7" w14:textId="77777777" w:rsidR="005D5EE1" w:rsidRDefault="0040049D" w:rsidP="0040049D">
      <w:pPr>
        <w:pStyle w:val="ListParagraph"/>
        <w:numPr>
          <w:ilvl w:val="1"/>
          <w:numId w:val="12"/>
        </w:numPr>
        <w:rPr>
          <w:ins w:id="2788" w:author="Ilkka Rinne" w:date="2021-05-24T16:38:00Z"/>
          <w:lang w:eastAsia="ja-JP"/>
        </w:rPr>
      </w:pPr>
      <w:proofErr w:type="spellStart"/>
      <w:ins w:id="2789" w:author="Ilkka Rinne" w:date="2021-05-24T15:55:00Z">
        <w:r>
          <w:rPr>
            <w:lang w:eastAsia="ja-JP"/>
          </w:rPr>
          <w:t>AbstractObservingProcedure</w:t>
        </w:r>
      </w:ins>
      <w:proofErr w:type="spellEnd"/>
    </w:p>
    <w:p w14:paraId="33BD0958" w14:textId="77777777" w:rsidR="005D5EE1" w:rsidRDefault="0040049D" w:rsidP="0040049D">
      <w:pPr>
        <w:pStyle w:val="ListParagraph"/>
        <w:numPr>
          <w:ilvl w:val="1"/>
          <w:numId w:val="12"/>
        </w:numPr>
        <w:rPr>
          <w:ins w:id="2790" w:author="Ilkka Rinne" w:date="2021-05-24T16:38:00Z"/>
          <w:lang w:eastAsia="ja-JP"/>
        </w:rPr>
      </w:pPr>
      <w:proofErr w:type="spellStart"/>
      <w:ins w:id="2791" w:author="Ilkka Rinne" w:date="2021-05-24T15:55:00Z">
        <w:r>
          <w:rPr>
            <w:lang w:eastAsia="ja-JP"/>
          </w:rPr>
          <w:t>AbstractObservableProperty</w:t>
        </w:r>
      </w:ins>
      <w:proofErr w:type="spellEnd"/>
    </w:p>
    <w:p w14:paraId="13622DE8" w14:textId="77777777" w:rsidR="005D5EE1" w:rsidRDefault="0040049D" w:rsidP="0040049D">
      <w:pPr>
        <w:pStyle w:val="ListParagraph"/>
        <w:numPr>
          <w:ilvl w:val="1"/>
          <w:numId w:val="12"/>
        </w:numPr>
        <w:rPr>
          <w:ins w:id="2792" w:author="Ilkka Rinne" w:date="2021-05-24T16:38:00Z"/>
          <w:lang w:eastAsia="ja-JP"/>
        </w:rPr>
      </w:pPr>
      <w:proofErr w:type="spellStart"/>
      <w:ins w:id="2793" w:author="Ilkka Rinne" w:date="2021-05-24T15:55:00Z">
        <w:r>
          <w:rPr>
            <w:lang w:eastAsia="ja-JP"/>
          </w:rPr>
          <w:t>AbstractObserver</w:t>
        </w:r>
      </w:ins>
      <w:proofErr w:type="spellEnd"/>
    </w:p>
    <w:p w14:paraId="7AD8CD8A" w14:textId="77777777" w:rsidR="005D5EE1" w:rsidRDefault="0040049D" w:rsidP="0040049D">
      <w:pPr>
        <w:pStyle w:val="ListParagraph"/>
        <w:numPr>
          <w:ilvl w:val="1"/>
          <w:numId w:val="12"/>
        </w:numPr>
        <w:rPr>
          <w:ins w:id="2794" w:author="Ilkka Rinne" w:date="2021-05-24T16:38:00Z"/>
          <w:lang w:eastAsia="ja-JP"/>
        </w:rPr>
      </w:pPr>
      <w:proofErr w:type="spellStart"/>
      <w:ins w:id="2795" w:author="Ilkka Rinne" w:date="2021-05-24T15:55:00Z">
        <w:r>
          <w:rPr>
            <w:lang w:eastAsia="ja-JP"/>
          </w:rPr>
          <w:t>AbstractDeployment</w:t>
        </w:r>
      </w:ins>
      <w:proofErr w:type="spellEnd"/>
    </w:p>
    <w:p w14:paraId="228067C1" w14:textId="77777777" w:rsidR="005D5EE1" w:rsidRDefault="0040049D" w:rsidP="0040049D">
      <w:pPr>
        <w:pStyle w:val="ListParagraph"/>
        <w:numPr>
          <w:ilvl w:val="1"/>
          <w:numId w:val="12"/>
        </w:numPr>
        <w:rPr>
          <w:ins w:id="2796" w:author="Ilkka Rinne" w:date="2021-05-24T16:38:00Z"/>
          <w:lang w:eastAsia="ja-JP"/>
        </w:rPr>
      </w:pPr>
      <w:proofErr w:type="spellStart"/>
      <w:ins w:id="2797" w:author="Ilkka Rinne" w:date="2021-05-24T15:55:00Z">
        <w:r>
          <w:rPr>
            <w:lang w:eastAsia="ja-JP"/>
          </w:rPr>
          <w:lastRenderedPageBreak/>
          <w:t>AbstractHost</w:t>
        </w:r>
      </w:ins>
      <w:proofErr w:type="spellEnd"/>
    </w:p>
    <w:p w14:paraId="442E1FA2" w14:textId="77777777" w:rsidR="005D5EE1" w:rsidRDefault="0040049D" w:rsidP="0040049D">
      <w:pPr>
        <w:pStyle w:val="ListParagraph"/>
        <w:numPr>
          <w:ilvl w:val="0"/>
          <w:numId w:val="12"/>
        </w:numPr>
        <w:rPr>
          <w:ins w:id="2798" w:author="Ilkka Rinne" w:date="2021-05-24T16:38:00Z"/>
          <w:lang w:eastAsia="ja-JP"/>
        </w:rPr>
      </w:pPr>
      <w:ins w:id="2799" w:author="Ilkka Rinne" w:date="2021-05-24T15:55:00Z">
        <w:r>
          <w:rPr>
            <w:lang w:eastAsia="ja-JP"/>
          </w:rPr>
          <w:t>Basic Observations package:</w:t>
        </w:r>
      </w:ins>
    </w:p>
    <w:p w14:paraId="654E8FB3" w14:textId="77777777" w:rsidR="005D5EE1" w:rsidRDefault="0040049D" w:rsidP="0040049D">
      <w:pPr>
        <w:pStyle w:val="ListParagraph"/>
        <w:numPr>
          <w:ilvl w:val="1"/>
          <w:numId w:val="12"/>
        </w:numPr>
        <w:rPr>
          <w:ins w:id="2800" w:author="Ilkka Rinne" w:date="2021-05-24T16:38:00Z"/>
          <w:lang w:eastAsia="ja-JP"/>
        </w:rPr>
      </w:pPr>
      <w:proofErr w:type="spellStart"/>
      <w:ins w:id="2801" w:author="Ilkka Rinne" w:date="2021-05-24T15:55:00Z">
        <w:r>
          <w:rPr>
            <w:lang w:eastAsia="ja-JP"/>
          </w:rPr>
          <w:t>ObservationCollection</w:t>
        </w:r>
      </w:ins>
      <w:proofErr w:type="spellEnd"/>
    </w:p>
    <w:p w14:paraId="66242702" w14:textId="77777777" w:rsidR="005D5EE1" w:rsidRDefault="0040049D" w:rsidP="0040049D">
      <w:pPr>
        <w:pStyle w:val="ListParagraph"/>
        <w:numPr>
          <w:ilvl w:val="0"/>
          <w:numId w:val="12"/>
        </w:numPr>
        <w:rPr>
          <w:ins w:id="2802" w:author="Ilkka Rinne" w:date="2021-05-24T16:38:00Z"/>
          <w:lang w:eastAsia="ja-JP"/>
        </w:rPr>
      </w:pPr>
      <w:ins w:id="2803" w:author="Ilkka Rinne" w:date="2021-05-24T15:55:00Z">
        <w:r>
          <w:rPr>
            <w:lang w:eastAsia="ja-JP"/>
          </w:rPr>
          <w:t>Abstract Sample core package:</w:t>
        </w:r>
      </w:ins>
    </w:p>
    <w:p w14:paraId="12B72261" w14:textId="77777777" w:rsidR="005D5EE1" w:rsidRDefault="0040049D" w:rsidP="0040049D">
      <w:pPr>
        <w:pStyle w:val="ListParagraph"/>
        <w:numPr>
          <w:ilvl w:val="1"/>
          <w:numId w:val="12"/>
        </w:numPr>
        <w:rPr>
          <w:ins w:id="2804" w:author="Ilkka Rinne" w:date="2021-05-24T16:38:00Z"/>
          <w:lang w:eastAsia="ja-JP"/>
        </w:rPr>
      </w:pPr>
      <w:proofErr w:type="spellStart"/>
      <w:ins w:id="2805" w:author="Ilkka Rinne" w:date="2021-05-24T15:55:00Z">
        <w:r>
          <w:rPr>
            <w:lang w:eastAsia="ja-JP"/>
          </w:rPr>
          <w:t>AbstractSample</w:t>
        </w:r>
      </w:ins>
      <w:proofErr w:type="spellEnd"/>
    </w:p>
    <w:p w14:paraId="2FE6B79B" w14:textId="77777777" w:rsidR="005D5EE1" w:rsidRDefault="0040049D" w:rsidP="0040049D">
      <w:pPr>
        <w:pStyle w:val="ListParagraph"/>
        <w:numPr>
          <w:ilvl w:val="1"/>
          <w:numId w:val="12"/>
        </w:numPr>
        <w:rPr>
          <w:ins w:id="2806" w:author="Ilkka Rinne" w:date="2021-05-24T16:38:00Z"/>
          <w:lang w:eastAsia="ja-JP"/>
        </w:rPr>
      </w:pPr>
      <w:proofErr w:type="spellStart"/>
      <w:ins w:id="2807" w:author="Ilkka Rinne" w:date="2021-05-24T15:55:00Z">
        <w:r>
          <w:rPr>
            <w:lang w:eastAsia="ja-JP"/>
          </w:rPr>
          <w:t>AbstractSampling</w:t>
        </w:r>
      </w:ins>
      <w:proofErr w:type="spellEnd"/>
    </w:p>
    <w:p w14:paraId="0AE3FA00" w14:textId="77777777" w:rsidR="005D5EE1" w:rsidRDefault="0040049D" w:rsidP="0040049D">
      <w:pPr>
        <w:pStyle w:val="ListParagraph"/>
        <w:numPr>
          <w:ilvl w:val="1"/>
          <w:numId w:val="12"/>
        </w:numPr>
        <w:rPr>
          <w:ins w:id="2808" w:author="Ilkka Rinne" w:date="2021-05-24T16:38:00Z"/>
          <w:lang w:eastAsia="ja-JP"/>
        </w:rPr>
      </w:pPr>
      <w:proofErr w:type="spellStart"/>
      <w:ins w:id="2809" w:author="Ilkka Rinne" w:date="2021-05-24T15:55:00Z">
        <w:r>
          <w:rPr>
            <w:lang w:eastAsia="ja-JP"/>
          </w:rPr>
          <w:t>AbstractSample</w:t>
        </w:r>
      </w:ins>
      <w:ins w:id="2810" w:author="Ilkka Rinne" w:date="2021-05-24T16:38:00Z">
        <w:r w:rsidR="005D5EE1">
          <w:rPr>
            <w:lang w:eastAsia="ja-JP"/>
          </w:rPr>
          <w:t>r</w:t>
        </w:r>
        <w:proofErr w:type="spellEnd"/>
      </w:ins>
    </w:p>
    <w:p w14:paraId="5E8C84FE" w14:textId="77777777" w:rsidR="005D5EE1" w:rsidRDefault="0040049D" w:rsidP="0040049D">
      <w:pPr>
        <w:pStyle w:val="ListParagraph"/>
        <w:numPr>
          <w:ilvl w:val="1"/>
          <w:numId w:val="12"/>
        </w:numPr>
        <w:rPr>
          <w:ins w:id="2811" w:author="Ilkka Rinne" w:date="2021-05-24T16:38:00Z"/>
          <w:lang w:eastAsia="ja-JP"/>
        </w:rPr>
      </w:pPr>
      <w:proofErr w:type="spellStart"/>
      <w:ins w:id="2812" w:author="Ilkka Rinne" w:date="2021-05-24T15:55:00Z">
        <w:r>
          <w:rPr>
            <w:lang w:eastAsia="ja-JP"/>
          </w:rPr>
          <w:t>AbstractPreparationStep</w:t>
        </w:r>
      </w:ins>
      <w:proofErr w:type="spellEnd"/>
    </w:p>
    <w:p w14:paraId="1A94847B" w14:textId="77777777" w:rsidR="005D5EE1" w:rsidRDefault="0040049D" w:rsidP="0040049D">
      <w:pPr>
        <w:pStyle w:val="ListParagraph"/>
        <w:numPr>
          <w:ilvl w:val="1"/>
          <w:numId w:val="12"/>
        </w:numPr>
        <w:rPr>
          <w:ins w:id="2813" w:author="Ilkka Rinne" w:date="2021-05-24T16:38:00Z"/>
          <w:lang w:eastAsia="ja-JP"/>
        </w:rPr>
      </w:pPr>
      <w:proofErr w:type="spellStart"/>
      <w:ins w:id="2814" w:author="Ilkka Rinne" w:date="2021-05-24T15:55:00Z">
        <w:r>
          <w:rPr>
            <w:lang w:eastAsia="ja-JP"/>
          </w:rPr>
          <w:t>AbstractPreparationProcedure</w:t>
        </w:r>
      </w:ins>
      <w:proofErr w:type="spellEnd"/>
    </w:p>
    <w:p w14:paraId="74D73AF5" w14:textId="77777777" w:rsidR="005D5EE1" w:rsidRDefault="0040049D" w:rsidP="0040049D">
      <w:pPr>
        <w:pStyle w:val="ListParagraph"/>
        <w:numPr>
          <w:ilvl w:val="1"/>
          <w:numId w:val="12"/>
        </w:numPr>
        <w:rPr>
          <w:ins w:id="2815" w:author="Ilkka Rinne" w:date="2021-05-24T16:38:00Z"/>
          <w:lang w:eastAsia="ja-JP"/>
        </w:rPr>
      </w:pPr>
      <w:proofErr w:type="spellStart"/>
      <w:ins w:id="2816" w:author="Ilkka Rinne" w:date="2021-05-24T15:55:00Z">
        <w:r>
          <w:rPr>
            <w:lang w:eastAsia="ja-JP"/>
          </w:rPr>
          <w:t>AbstractSamplingProcedure</w:t>
        </w:r>
      </w:ins>
      <w:proofErr w:type="spellEnd"/>
    </w:p>
    <w:p w14:paraId="6A03B52B" w14:textId="77777777" w:rsidR="005D5EE1" w:rsidRDefault="0040049D" w:rsidP="0040049D">
      <w:pPr>
        <w:pStyle w:val="ListParagraph"/>
        <w:numPr>
          <w:ilvl w:val="0"/>
          <w:numId w:val="12"/>
        </w:numPr>
        <w:rPr>
          <w:ins w:id="2817" w:author="Ilkka Rinne" w:date="2021-05-24T16:38:00Z"/>
          <w:lang w:eastAsia="ja-JP"/>
        </w:rPr>
      </w:pPr>
      <w:ins w:id="2818" w:author="Ilkka Rinne" w:date="2021-05-24T15:55:00Z">
        <w:r>
          <w:rPr>
            <w:lang w:eastAsia="ja-JP"/>
          </w:rPr>
          <w:t>Basic Samples</w:t>
        </w:r>
      </w:ins>
    </w:p>
    <w:p w14:paraId="494301E7" w14:textId="00019958" w:rsidR="0040049D" w:rsidRDefault="0040049D">
      <w:pPr>
        <w:pStyle w:val="ListParagraph"/>
        <w:numPr>
          <w:ilvl w:val="1"/>
          <w:numId w:val="12"/>
        </w:numPr>
        <w:rPr>
          <w:ins w:id="2819" w:author="Ilkka Rinne" w:date="2021-05-24T15:55:00Z"/>
          <w:lang w:eastAsia="ja-JP"/>
        </w:rPr>
        <w:pPrChange w:id="2820" w:author="Ilkka Rinne" w:date="2021-05-24T16:38:00Z">
          <w:pPr/>
        </w:pPrChange>
      </w:pPr>
      <w:proofErr w:type="spellStart"/>
      <w:ins w:id="2821" w:author="Ilkka Rinne" w:date="2021-05-24T15:55:00Z">
        <w:r>
          <w:rPr>
            <w:lang w:eastAsia="ja-JP"/>
          </w:rPr>
          <w:t>SampleCollection</w:t>
        </w:r>
        <w:proofErr w:type="spellEnd"/>
      </w:ins>
    </w:p>
    <w:p w14:paraId="2AACE3E5" w14:textId="77777777" w:rsidR="0040049D" w:rsidRDefault="0040049D" w:rsidP="0040049D">
      <w:pPr>
        <w:rPr>
          <w:ins w:id="2822" w:author="Ilkka Rinne" w:date="2021-05-24T15:55:00Z"/>
          <w:lang w:eastAsia="ja-JP"/>
        </w:rPr>
      </w:pPr>
      <w:ins w:id="2823" w:author="Ilkka Rinne" w:date="2021-05-24T15:55:00Z">
        <w:r>
          <w:rPr>
            <w:lang w:eastAsia="ja-JP"/>
          </w:rPr>
          <w:t xml:space="preserve">Each of these classes contain an attribute with role name metadata of type Any and with cardinality of 0..*. ISO 19115 metadata records may still be used for providing Observation instance metadata, but it is no longer the only allowed metadata model. With this change the ISO 19115 is also no longer a normative reference of the ISO 19156 Edition 2.  </w:t>
        </w:r>
      </w:ins>
    </w:p>
    <w:p w14:paraId="45AF8E06" w14:textId="77777777" w:rsidR="0040049D" w:rsidRDefault="0040049D">
      <w:pPr>
        <w:pStyle w:val="a2"/>
        <w:rPr>
          <w:ins w:id="2824" w:author="Ilkka Rinne" w:date="2021-05-24T15:55:00Z"/>
        </w:rPr>
        <w:pPrChange w:id="2825" w:author="Ilkka Rinne" w:date="2021-05-24T16:01:00Z">
          <w:pPr/>
        </w:pPrChange>
      </w:pPr>
      <w:bookmarkStart w:id="2826" w:name="_Toc72768951"/>
      <w:ins w:id="2827" w:author="Ilkka Rinne" w:date="2021-05-24T15:55:00Z">
        <w:r>
          <w:t>Discarded concepts</w:t>
        </w:r>
        <w:bookmarkEnd w:id="2826"/>
      </w:ins>
    </w:p>
    <w:p w14:paraId="7AE8611B" w14:textId="77777777" w:rsidR="0040049D" w:rsidRDefault="0040049D" w:rsidP="0040049D">
      <w:pPr>
        <w:rPr>
          <w:ins w:id="2828" w:author="Ilkka Rinne" w:date="2021-05-24T15:55:00Z"/>
          <w:lang w:eastAsia="ja-JP"/>
        </w:rPr>
      </w:pPr>
      <w:ins w:id="2829" w:author="Ilkka Rinne" w:date="2021-05-24T15:55:00Z">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ins>
    </w:p>
    <w:p w14:paraId="51BF3705" w14:textId="77777777" w:rsidR="005D5EE1" w:rsidRDefault="0040049D" w:rsidP="0040049D">
      <w:pPr>
        <w:pStyle w:val="ListParagraph"/>
        <w:numPr>
          <w:ilvl w:val="0"/>
          <w:numId w:val="12"/>
        </w:numPr>
        <w:rPr>
          <w:ins w:id="2830" w:author="Ilkka Rinne" w:date="2021-05-24T16:39:00Z"/>
          <w:lang w:eastAsia="ja-JP"/>
        </w:rPr>
      </w:pPr>
      <w:ins w:id="2831" w:author="Ilkka Rinne" w:date="2021-05-24T15:55:00Z">
        <w:r>
          <w:rPr>
            <w:lang w:eastAsia="ja-JP"/>
          </w:rPr>
          <w:t>General Feature Instance package:</w:t>
        </w:r>
      </w:ins>
    </w:p>
    <w:p w14:paraId="4482678A" w14:textId="77777777" w:rsidR="005D5EE1" w:rsidRDefault="0040049D" w:rsidP="0040049D">
      <w:pPr>
        <w:pStyle w:val="ListParagraph"/>
        <w:numPr>
          <w:ilvl w:val="1"/>
          <w:numId w:val="12"/>
        </w:numPr>
        <w:rPr>
          <w:ins w:id="2832" w:author="Ilkka Rinne" w:date="2021-05-24T16:39:00Z"/>
          <w:lang w:eastAsia="ja-JP"/>
        </w:rPr>
      </w:pPr>
      <w:proofErr w:type="spellStart"/>
      <w:ins w:id="2833" w:author="Ilkka Rinne" w:date="2021-05-24T15:55:00Z">
        <w:r>
          <w:rPr>
            <w:lang w:eastAsia="ja-JP"/>
          </w:rPr>
          <w:t>GFI_DomainFeature</w:t>
        </w:r>
      </w:ins>
      <w:proofErr w:type="spellEnd"/>
    </w:p>
    <w:p w14:paraId="467F0C14" w14:textId="77777777" w:rsidR="005D5EE1" w:rsidRDefault="0040049D" w:rsidP="0040049D">
      <w:pPr>
        <w:pStyle w:val="ListParagraph"/>
        <w:numPr>
          <w:ilvl w:val="1"/>
          <w:numId w:val="12"/>
        </w:numPr>
        <w:rPr>
          <w:ins w:id="2834" w:author="Ilkka Rinne" w:date="2021-05-24T16:39:00Z"/>
          <w:lang w:eastAsia="ja-JP"/>
        </w:rPr>
      </w:pPr>
      <w:proofErr w:type="spellStart"/>
      <w:ins w:id="2835" w:author="Ilkka Rinne" w:date="2021-05-24T15:55:00Z">
        <w:r>
          <w:rPr>
            <w:lang w:eastAsia="ja-JP"/>
          </w:rPr>
          <w:t>GFI_Feature</w:t>
        </w:r>
      </w:ins>
      <w:proofErr w:type="spellEnd"/>
    </w:p>
    <w:p w14:paraId="2178653D" w14:textId="77777777" w:rsidR="005D5EE1" w:rsidRDefault="0040049D" w:rsidP="0040049D">
      <w:pPr>
        <w:pStyle w:val="ListParagraph"/>
        <w:numPr>
          <w:ilvl w:val="0"/>
          <w:numId w:val="12"/>
        </w:numPr>
        <w:rPr>
          <w:ins w:id="2836" w:author="Ilkka Rinne" w:date="2021-05-24T16:39:00Z"/>
          <w:lang w:eastAsia="ja-JP"/>
        </w:rPr>
      </w:pPr>
      <w:ins w:id="2837" w:author="Ilkka Rinne" w:date="2021-05-24T15:55:00Z">
        <w:r>
          <w:rPr>
            <w:lang w:eastAsia="ja-JP"/>
          </w:rPr>
          <w:t>Temporal Coverage package:</w:t>
        </w:r>
      </w:ins>
    </w:p>
    <w:p w14:paraId="35A2D244" w14:textId="77777777" w:rsidR="005D5EE1" w:rsidRDefault="0040049D" w:rsidP="0040049D">
      <w:pPr>
        <w:pStyle w:val="ListParagraph"/>
        <w:numPr>
          <w:ilvl w:val="1"/>
          <w:numId w:val="12"/>
        </w:numPr>
        <w:rPr>
          <w:ins w:id="2838" w:author="Ilkka Rinne" w:date="2021-05-24T16:39:00Z"/>
          <w:lang w:eastAsia="ja-JP"/>
        </w:rPr>
      </w:pPr>
      <w:proofErr w:type="spellStart"/>
      <w:ins w:id="2839" w:author="Ilkka Rinne" w:date="2021-05-24T15:55:00Z">
        <w:r>
          <w:rPr>
            <w:lang w:eastAsia="ja-JP"/>
          </w:rPr>
          <w:t>CVT_DiscreteTimeInstantCoverage</w:t>
        </w:r>
      </w:ins>
      <w:proofErr w:type="spellEnd"/>
    </w:p>
    <w:p w14:paraId="66E7453F" w14:textId="03082BD3" w:rsidR="0040049D" w:rsidRDefault="0040049D">
      <w:pPr>
        <w:pStyle w:val="ListParagraph"/>
        <w:numPr>
          <w:ilvl w:val="1"/>
          <w:numId w:val="12"/>
        </w:numPr>
        <w:rPr>
          <w:ins w:id="2840" w:author="Ilkka Rinne" w:date="2021-05-24T15:55:00Z"/>
          <w:lang w:eastAsia="ja-JP"/>
        </w:rPr>
        <w:pPrChange w:id="2841" w:author="Ilkka Rinne" w:date="2021-05-24T16:39:00Z">
          <w:pPr/>
        </w:pPrChange>
      </w:pPr>
      <w:proofErr w:type="spellStart"/>
      <w:ins w:id="2842" w:author="Ilkka Rinne" w:date="2021-05-24T15:55:00Z">
        <w:r>
          <w:rPr>
            <w:lang w:eastAsia="ja-JP"/>
          </w:rPr>
          <w:t>CVT_TimeInstantValuePair</w:t>
        </w:r>
        <w:proofErr w:type="spellEnd"/>
      </w:ins>
    </w:p>
    <w:p w14:paraId="48CBDD53" w14:textId="6B85E177" w:rsidR="0040049D" w:rsidRDefault="0040049D" w:rsidP="0040049D">
      <w:pPr>
        <w:rPr>
          <w:ins w:id="2843" w:author="Ilkka Rinne" w:date="2021-05-24T15:55:00Z"/>
          <w:lang w:eastAsia="ja-JP"/>
        </w:rPr>
      </w:pPr>
      <w:ins w:id="2844" w:author="Ilkka Rinne" w:date="2021-05-24T15:55:00Z">
        <w:r>
          <w:rPr>
            <w:lang w:eastAsia="ja-JP"/>
          </w:rPr>
          <w:t>The General Feature Instance package and its contained classes are not included in the Edition 2, as the General feature instances are no longer required in the Observation and Sample models.</w:t>
        </w:r>
      </w:ins>
    </w:p>
    <w:p w14:paraId="7AD95F0B" w14:textId="1A71A450" w:rsidR="0040049D" w:rsidRDefault="0040049D" w:rsidP="0040049D">
      <w:pPr>
        <w:rPr>
          <w:ins w:id="2845" w:author="Ilkka Rinne" w:date="2021-05-24T15:54:00Z"/>
          <w:lang w:eastAsia="ja-JP"/>
        </w:rPr>
      </w:pPr>
      <w:ins w:id="2846" w:author="Ilkka Rinne" w:date="2021-05-24T15:55:00Z">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del w:id="2847" w:author="Grellet Sylvain" w:date="2021-06-17T16:11:00Z">
          <w:r w:rsidDel="008212CB">
            <w:rPr>
              <w:lang w:eastAsia="ja-JP"/>
            </w:rPr>
            <w:delText xml:space="preserve">Observations and Measurements </w:delText>
          </w:r>
        </w:del>
      </w:ins>
      <w:ins w:id="2848" w:author="Grellet Sylvain" w:date="2021-06-17T16:11:00Z">
        <w:r w:rsidR="008212CB" w:rsidRPr="008212CB">
          <w:rPr>
            <w:lang w:eastAsia="ja-JP"/>
          </w:rPr>
          <w:t xml:space="preserve">Observations, measurements and </w:t>
        </w:r>
        <w:commentRangeStart w:id="2849"/>
        <w:r w:rsidR="008212CB" w:rsidRPr="008212CB">
          <w:rPr>
            <w:lang w:eastAsia="ja-JP"/>
          </w:rPr>
          <w:t>samples</w:t>
        </w:r>
      </w:ins>
      <w:commentRangeEnd w:id="2849"/>
      <w:r w:rsidR="00D75FE8">
        <w:rPr>
          <w:rStyle w:val="CommentReference"/>
        </w:rPr>
        <w:commentReference w:id="2849"/>
      </w:r>
      <w:ins w:id="2850" w:author="Grellet Sylvain" w:date="2021-06-17T16:11:00Z">
        <w:r w:rsidR="008212CB" w:rsidRPr="008212CB">
          <w:rPr>
            <w:lang w:eastAsia="ja-JP"/>
          </w:rPr>
          <w:t xml:space="preserve"> </w:t>
        </w:r>
      </w:ins>
      <w:ins w:id="2851" w:author="Ilkka Rinne" w:date="2021-05-24T15:55:00Z">
        <w:r>
          <w:rPr>
            <w:lang w:eastAsia="ja-JP"/>
          </w:rPr>
          <w:t xml:space="preserve">(OGC 15-043r3) based on the 19156:2011 (Edition 1) UML model will be revised to profile the Edition 2 model instead, and to provide a detailed conceptual model for Observations with </w:t>
        </w:r>
      </w:ins>
      <w:ins w:id="2852" w:author="Ilkka Rinne" w:date="2021-05-24T16:02:00Z">
        <w:r w:rsidRPr="0040049D">
          <w:rPr>
            <w:lang w:eastAsia="ja-JP"/>
          </w:rPr>
          <w:t>temporal coverage type results.</w:t>
        </w:r>
      </w:ins>
    </w:p>
    <w:p w14:paraId="79207250" w14:textId="24D4C81F" w:rsidR="006E753C" w:rsidDel="002203E7" w:rsidRDefault="006E753C" w:rsidP="006E753C">
      <w:pPr>
        <w:rPr>
          <w:del w:id="2853" w:author="Ilkka Rinne" w:date="2021-05-24T16:03:00Z"/>
          <w:lang w:eastAsia="ja-JP"/>
        </w:rPr>
      </w:pPr>
      <w:del w:id="2854" w:author="Ilkka Rinne" w:date="2021-05-24T16:03:00Z">
        <w:r w:rsidDel="002203E7">
          <w:rPr>
            <w:lang w:eastAsia="ja-JP"/>
          </w:rPr>
          <w:delText>In order to ease in the understanding of this revised version but also to support implementation of it an alignment is proposed with ISO 19156:2011.</w:delText>
        </w:r>
      </w:del>
    </w:p>
    <w:p w14:paraId="6CCE5295" w14:textId="348498C3" w:rsidR="006E753C" w:rsidDel="002203E7" w:rsidRDefault="006E753C" w:rsidP="006E753C">
      <w:pPr>
        <w:rPr>
          <w:del w:id="2855" w:author="Ilkka Rinne" w:date="2021-05-24T16:03:00Z"/>
          <w:lang w:eastAsia="ja-JP"/>
        </w:rPr>
      </w:pPr>
      <w:del w:id="2856" w:author="Ilkka Rinne" w:date="2021-05-24T16:03:00Z">
        <w:r w:rsidDel="002203E7">
          <w:rPr>
            <w:lang w:eastAsia="ja-JP"/>
          </w:rPr>
          <w:delText>For the sake of readability :</w:delText>
        </w:r>
      </w:del>
    </w:p>
    <w:p w14:paraId="42431125" w14:textId="3F43D455" w:rsidR="006E753C" w:rsidDel="002203E7" w:rsidRDefault="006E753C" w:rsidP="00220B53">
      <w:pPr>
        <w:pStyle w:val="ListParagraph"/>
        <w:numPr>
          <w:ilvl w:val="0"/>
          <w:numId w:val="23"/>
        </w:numPr>
        <w:rPr>
          <w:del w:id="2857" w:author="Ilkka Rinne" w:date="2021-05-24T16:03:00Z"/>
          <w:lang w:eastAsia="ja-JP"/>
        </w:rPr>
      </w:pPr>
      <w:del w:id="2858" w:author="Ilkka Rinne" w:date="2021-05-24T16:03:00Z">
        <w:r w:rsidDel="002203E7">
          <w:rPr>
            <w:lang w:eastAsia="ja-JP"/>
          </w:rPr>
          <w:delText>it starts with this revised version and maps it to ISO 19156:2011,</w:delText>
        </w:r>
      </w:del>
    </w:p>
    <w:p w14:paraId="21F58B64" w14:textId="2C690BEA" w:rsidR="006E753C" w:rsidDel="002203E7" w:rsidRDefault="006E753C" w:rsidP="00220B53">
      <w:pPr>
        <w:pStyle w:val="ListParagraph"/>
        <w:numPr>
          <w:ilvl w:val="0"/>
          <w:numId w:val="23"/>
        </w:numPr>
        <w:rPr>
          <w:del w:id="2859" w:author="Ilkka Rinne" w:date="2021-05-24T16:03:00Z"/>
          <w:lang w:eastAsia="ja-JP"/>
        </w:rPr>
      </w:pPr>
      <w:del w:id="2860" w:author="Ilkka Rinne" w:date="2021-05-24T16:03:00Z">
        <w:r w:rsidDel="002203E7">
          <w:rPr>
            <w:lang w:eastAsia="ja-JP"/>
          </w:rPr>
          <w:delText>and elements introduced by this version don’t appear in the alignment proposed</w:delText>
        </w:r>
      </w:del>
    </w:p>
    <w:p w14:paraId="42269931" w14:textId="17DCA32D" w:rsidR="006E753C" w:rsidRPr="006E753C" w:rsidDel="002203E7" w:rsidRDefault="006E753C" w:rsidP="006E753C">
      <w:pPr>
        <w:rPr>
          <w:del w:id="2861" w:author="Ilkka Rinne" w:date="2021-05-24T16:03:00Z"/>
          <w:lang w:eastAsia="ja-JP"/>
        </w:rPr>
      </w:pPr>
      <w:del w:id="2862" w:author="Ilkka Rinne" w:date="2021-05-24T16:03:00Z">
        <w:r w:rsidDel="002203E7">
          <w:rPr>
            <w:lang w:eastAsia="ja-JP"/>
          </w:rPr>
          <w:delText>As the UML mechanics involved between ISO 19156:2011 and this current revision are really different, this annex is informative. The mapping provided only involves Basic packages from the current revision.</w:delText>
        </w:r>
      </w:del>
    </w:p>
    <w:p w14:paraId="582A623D" w14:textId="302EEACF" w:rsidR="00491C3C" w:rsidDel="002203E7" w:rsidRDefault="006E753C" w:rsidP="002B4EBE">
      <w:pPr>
        <w:pStyle w:val="a2"/>
        <w:rPr>
          <w:del w:id="2863" w:author="Ilkka Rinne" w:date="2021-05-24T16:03:00Z"/>
        </w:rPr>
      </w:pPr>
      <w:del w:id="2864" w:author="Ilkka Rinne" w:date="2021-05-24T16:03:00Z">
        <w:r w:rsidRPr="006E753C" w:rsidDel="002203E7">
          <w:delText>Observation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40"/>
        <w:gridCol w:w="2190"/>
        <w:gridCol w:w="3141"/>
      </w:tblGrid>
      <w:tr w:rsidR="006E753C" w:rsidRPr="006E753C" w:rsidDel="002203E7" w14:paraId="0172814C" w14:textId="6D04D222" w:rsidTr="006E753C">
        <w:trPr>
          <w:trHeight w:val="651"/>
          <w:del w:id="2865" w:author="Ilkka Rinne" w:date="2021-05-24T16:03:00Z"/>
        </w:trPr>
        <w:tc>
          <w:tcPr>
            <w:tcW w:w="4440" w:type="dxa"/>
            <w:shd w:val="clear" w:color="auto" w:fill="auto"/>
            <w:tcMar>
              <w:top w:w="100" w:type="dxa"/>
              <w:left w:w="100" w:type="dxa"/>
              <w:bottom w:w="100" w:type="dxa"/>
              <w:right w:w="100" w:type="dxa"/>
            </w:tcMar>
          </w:tcPr>
          <w:p w14:paraId="20A11A89" w14:textId="0B202944" w:rsidR="006E753C" w:rsidRPr="006E753C" w:rsidDel="002203E7" w:rsidRDefault="006E753C" w:rsidP="006E753C">
            <w:pPr>
              <w:rPr>
                <w:del w:id="2866" w:author="Ilkka Rinne" w:date="2021-05-24T16:03:00Z"/>
              </w:rPr>
            </w:pPr>
            <w:del w:id="2867" w:author="Ilkka Rinne" w:date="2021-05-24T16:03:00Z">
              <w:r w:rsidRPr="006E753C" w:rsidDel="002203E7">
                <w:delText>Basic Observations:Observation</w:delText>
              </w:r>
            </w:del>
          </w:p>
        </w:tc>
        <w:tc>
          <w:tcPr>
            <w:tcW w:w="2190" w:type="dxa"/>
            <w:shd w:val="clear" w:color="auto" w:fill="auto"/>
            <w:tcMar>
              <w:top w:w="100" w:type="dxa"/>
              <w:left w:w="100" w:type="dxa"/>
              <w:bottom w:w="100" w:type="dxa"/>
              <w:right w:w="100" w:type="dxa"/>
            </w:tcMar>
          </w:tcPr>
          <w:p w14:paraId="5F83CC1D" w14:textId="6899A8B4" w:rsidR="006E753C" w:rsidRPr="006E753C" w:rsidDel="002203E7" w:rsidRDefault="006E753C" w:rsidP="006E753C">
            <w:pPr>
              <w:rPr>
                <w:del w:id="2868" w:author="Ilkka Rinne" w:date="2021-05-24T16:03:00Z"/>
              </w:rPr>
            </w:pPr>
            <w:del w:id="2869"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5E3A6646" w14:textId="4BDCB47C" w:rsidR="006E753C" w:rsidRPr="006E753C" w:rsidDel="002203E7" w:rsidRDefault="006E753C" w:rsidP="006E753C">
            <w:pPr>
              <w:rPr>
                <w:del w:id="2870" w:author="Ilkka Rinne" w:date="2021-05-24T16:03:00Z"/>
              </w:rPr>
            </w:pPr>
            <w:del w:id="2871" w:author="Ilkka Rinne" w:date="2021-05-24T16:03:00Z">
              <w:r w:rsidRPr="006E753C" w:rsidDel="002203E7">
                <w:delText>19156:2011:OM_Observation</w:delText>
              </w:r>
            </w:del>
          </w:p>
        </w:tc>
      </w:tr>
      <w:tr w:rsidR="006E753C" w:rsidRPr="006E753C" w:rsidDel="002203E7" w14:paraId="75280F0B" w14:textId="39540D7C" w:rsidTr="006E753C">
        <w:trPr>
          <w:del w:id="2872" w:author="Ilkka Rinne" w:date="2021-05-24T16:03:00Z"/>
        </w:trPr>
        <w:tc>
          <w:tcPr>
            <w:tcW w:w="4440" w:type="dxa"/>
            <w:shd w:val="clear" w:color="auto" w:fill="auto"/>
            <w:tcMar>
              <w:top w:w="100" w:type="dxa"/>
              <w:left w:w="100" w:type="dxa"/>
              <w:bottom w:w="100" w:type="dxa"/>
              <w:right w:w="100" w:type="dxa"/>
            </w:tcMar>
          </w:tcPr>
          <w:p w14:paraId="20D6E95F" w14:textId="75EC9532" w:rsidR="006E753C" w:rsidRPr="006E753C" w:rsidDel="002203E7" w:rsidRDefault="006E753C" w:rsidP="006E753C">
            <w:pPr>
              <w:rPr>
                <w:del w:id="2873" w:author="Ilkka Rinne" w:date="2021-05-24T16:03:00Z"/>
              </w:rPr>
            </w:pPr>
            <w:del w:id="2874" w:author="Ilkka Rinne" w:date="2021-05-24T16:03:00Z">
              <w:r w:rsidRPr="006E753C" w:rsidDel="002203E7">
                <w:delText>Basic Observations:Observation.parameter</w:delText>
              </w:r>
            </w:del>
          </w:p>
          <w:p w14:paraId="6FC3B428" w14:textId="10249016" w:rsidR="006E753C" w:rsidRPr="006E753C" w:rsidDel="002203E7" w:rsidRDefault="006E753C" w:rsidP="006E753C">
            <w:pPr>
              <w:rPr>
                <w:del w:id="2875" w:author="Ilkka Rinne" w:date="2021-05-24T16:03:00Z"/>
              </w:rPr>
            </w:pPr>
          </w:p>
        </w:tc>
        <w:tc>
          <w:tcPr>
            <w:tcW w:w="2190" w:type="dxa"/>
            <w:shd w:val="clear" w:color="auto" w:fill="auto"/>
            <w:tcMar>
              <w:top w:w="100" w:type="dxa"/>
              <w:left w:w="100" w:type="dxa"/>
              <w:bottom w:w="100" w:type="dxa"/>
              <w:right w:w="100" w:type="dxa"/>
            </w:tcMar>
          </w:tcPr>
          <w:p w14:paraId="41E35549" w14:textId="694691DA" w:rsidR="006E753C" w:rsidRPr="006E753C" w:rsidDel="002203E7" w:rsidRDefault="006E753C" w:rsidP="006E753C">
            <w:pPr>
              <w:rPr>
                <w:del w:id="2876" w:author="Ilkka Rinne" w:date="2021-05-24T16:03:00Z"/>
              </w:rPr>
            </w:pPr>
            <w:del w:id="2877"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94B9F38" w14:textId="3039ED5E" w:rsidR="006E753C" w:rsidRPr="006E753C" w:rsidDel="002203E7" w:rsidRDefault="006E753C" w:rsidP="006E753C">
            <w:pPr>
              <w:rPr>
                <w:del w:id="2878" w:author="Ilkka Rinne" w:date="2021-05-24T16:03:00Z"/>
              </w:rPr>
            </w:pPr>
            <w:del w:id="2879" w:author="Ilkka Rinne" w:date="2021-05-24T16:03:00Z">
              <w:r w:rsidRPr="006E753C" w:rsidDel="002203E7">
                <w:delText>19156:2011:OM_Observation.parameter</w:delText>
              </w:r>
            </w:del>
          </w:p>
        </w:tc>
      </w:tr>
      <w:tr w:rsidR="006E753C" w:rsidRPr="006E753C" w:rsidDel="002203E7" w14:paraId="3C593C39" w14:textId="17C784A0" w:rsidTr="006E753C">
        <w:trPr>
          <w:del w:id="2880" w:author="Ilkka Rinne" w:date="2021-05-24T16:03:00Z"/>
        </w:trPr>
        <w:tc>
          <w:tcPr>
            <w:tcW w:w="4440" w:type="dxa"/>
            <w:shd w:val="clear" w:color="auto" w:fill="auto"/>
            <w:tcMar>
              <w:top w:w="100" w:type="dxa"/>
              <w:left w:w="100" w:type="dxa"/>
              <w:bottom w:w="100" w:type="dxa"/>
              <w:right w:w="100" w:type="dxa"/>
            </w:tcMar>
          </w:tcPr>
          <w:p w14:paraId="1CD601D3" w14:textId="61B635F5" w:rsidR="006E753C" w:rsidRPr="006E753C" w:rsidDel="002203E7" w:rsidRDefault="006E753C" w:rsidP="006E753C">
            <w:pPr>
              <w:rPr>
                <w:del w:id="2881" w:author="Ilkka Rinne" w:date="2021-05-24T16:03:00Z"/>
              </w:rPr>
            </w:pPr>
            <w:del w:id="2882" w:author="Ilkka Rinne" w:date="2021-05-24T16:03:00Z">
              <w:r w:rsidRPr="006E753C" w:rsidDel="002203E7">
                <w:delText>Basic Observations:Observation.phenomenonTime</w:delText>
              </w:r>
            </w:del>
          </w:p>
        </w:tc>
        <w:tc>
          <w:tcPr>
            <w:tcW w:w="2190" w:type="dxa"/>
            <w:shd w:val="clear" w:color="auto" w:fill="auto"/>
            <w:tcMar>
              <w:top w:w="100" w:type="dxa"/>
              <w:left w:w="100" w:type="dxa"/>
              <w:bottom w:w="100" w:type="dxa"/>
              <w:right w:w="100" w:type="dxa"/>
            </w:tcMar>
          </w:tcPr>
          <w:p w14:paraId="5910B39F" w14:textId="215FEA64" w:rsidR="006E753C" w:rsidRPr="006E753C" w:rsidDel="002203E7" w:rsidRDefault="006E753C" w:rsidP="006E753C">
            <w:pPr>
              <w:rPr>
                <w:del w:id="2883" w:author="Ilkka Rinne" w:date="2021-05-24T16:03:00Z"/>
              </w:rPr>
            </w:pPr>
            <w:del w:id="2884"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70C7CEE6" w14:textId="2CA38239" w:rsidR="006E753C" w:rsidRPr="006E753C" w:rsidDel="002203E7" w:rsidRDefault="006E753C" w:rsidP="006E753C">
            <w:pPr>
              <w:rPr>
                <w:del w:id="2885" w:author="Ilkka Rinne" w:date="2021-05-24T16:03:00Z"/>
              </w:rPr>
            </w:pPr>
            <w:del w:id="2886" w:author="Ilkka Rinne" w:date="2021-05-24T16:03:00Z">
              <w:r w:rsidRPr="006E753C" w:rsidDel="002203E7">
                <w:delText>19156:2011:OM_Observation.phenomenonTime</w:delText>
              </w:r>
            </w:del>
          </w:p>
        </w:tc>
      </w:tr>
      <w:tr w:rsidR="006E753C" w:rsidRPr="006E753C" w:rsidDel="002203E7" w14:paraId="110D4BF1" w14:textId="757BE44A" w:rsidTr="006E753C">
        <w:trPr>
          <w:del w:id="2887" w:author="Ilkka Rinne" w:date="2021-05-24T16:03:00Z"/>
        </w:trPr>
        <w:tc>
          <w:tcPr>
            <w:tcW w:w="4440" w:type="dxa"/>
            <w:shd w:val="clear" w:color="auto" w:fill="auto"/>
            <w:tcMar>
              <w:top w:w="100" w:type="dxa"/>
              <w:left w:w="100" w:type="dxa"/>
              <w:bottom w:w="100" w:type="dxa"/>
              <w:right w:w="100" w:type="dxa"/>
            </w:tcMar>
          </w:tcPr>
          <w:p w14:paraId="46683B7C" w14:textId="5CE646A0" w:rsidR="006E753C" w:rsidRPr="006E753C" w:rsidDel="002203E7" w:rsidRDefault="006E753C" w:rsidP="006E753C">
            <w:pPr>
              <w:rPr>
                <w:del w:id="2888" w:author="Ilkka Rinne" w:date="2021-05-24T16:03:00Z"/>
              </w:rPr>
            </w:pPr>
            <w:del w:id="2889" w:author="Ilkka Rinne" w:date="2021-05-24T16:03:00Z">
              <w:r w:rsidRPr="006E753C" w:rsidDel="002203E7">
                <w:delText>Basic Observations:Observation.resultQuality</w:delText>
              </w:r>
            </w:del>
          </w:p>
        </w:tc>
        <w:tc>
          <w:tcPr>
            <w:tcW w:w="2190" w:type="dxa"/>
            <w:shd w:val="clear" w:color="auto" w:fill="auto"/>
            <w:tcMar>
              <w:top w:w="100" w:type="dxa"/>
              <w:left w:w="100" w:type="dxa"/>
              <w:bottom w:w="100" w:type="dxa"/>
              <w:right w:w="100" w:type="dxa"/>
            </w:tcMar>
          </w:tcPr>
          <w:p w14:paraId="27BEE9A7" w14:textId="1D33FD53" w:rsidR="006E753C" w:rsidRPr="006E753C" w:rsidDel="002203E7" w:rsidRDefault="006E753C" w:rsidP="006E753C">
            <w:pPr>
              <w:rPr>
                <w:del w:id="2890" w:author="Ilkka Rinne" w:date="2021-05-24T16:03:00Z"/>
              </w:rPr>
            </w:pPr>
            <w:del w:id="2891"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2166AD5" w14:textId="260DAB93" w:rsidR="006E753C" w:rsidRPr="006E753C" w:rsidDel="002203E7" w:rsidRDefault="006E753C" w:rsidP="006E753C">
            <w:pPr>
              <w:rPr>
                <w:del w:id="2892" w:author="Ilkka Rinne" w:date="2021-05-24T16:03:00Z"/>
              </w:rPr>
            </w:pPr>
            <w:del w:id="2893" w:author="Ilkka Rinne" w:date="2021-05-24T16:03:00Z">
              <w:r w:rsidRPr="006E753C" w:rsidDel="002203E7">
                <w:delText>19156:2011:OM_Observation.resultQuality</w:delText>
              </w:r>
            </w:del>
          </w:p>
        </w:tc>
      </w:tr>
      <w:tr w:rsidR="006E753C" w:rsidRPr="006E753C" w:rsidDel="002203E7" w14:paraId="4867FBAA" w14:textId="38BEA315" w:rsidTr="006E753C">
        <w:trPr>
          <w:del w:id="2894" w:author="Ilkka Rinne" w:date="2021-05-24T16:03:00Z"/>
        </w:trPr>
        <w:tc>
          <w:tcPr>
            <w:tcW w:w="4440" w:type="dxa"/>
            <w:shd w:val="clear" w:color="auto" w:fill="auto"/>
            <w:tcMar>
              <w:top w:w="100" w:type="dxa"/>
              <w:left w:w="100" w:type="dxa"/>
              <w:bottom w:w="100" w:type="dxa"/>
              <w:right w:w="100" w:type="dxa"/>
            </w:tcMar>
          </w:tcPr>
          <w:p w14:paraId="462718DE" w14:textId="58083A69" w:rsidR="006E753C" w:rsidRPr="006E753C" w:rsidDel="002203E7" w:rsidRDefault="006E753C" w:rsidP="006E753C">
            <w:pPr>
              <w:rPr>
                <w:del w:id="2895" w:author="Ilkka Rinne" w:date="2021-05-24T16:03:00Z"/>
              </w:rPr>
            </w:pPr>
            <w:del w:id="2896" w:author="Ilkka Rinne" w:date="2021-05-24T16:03:00Z">
              <w:r w:rsidRPr="006E753C" w:rsidDel="002203E7">
                <w:delText>Basic Observations:Observation.resultTime</w:delText>
              </w:r>
            </w:del>
          </w:p>
        </w:tc>
        <w:tc>
          <w:tcPr>
            <w:tcW w:w="2190" w:type="dxa"/>
            <w:shd w:val="clear" w:color="auto" w:fill="auto"/>
            <w:tcMar>
              <w:top w:w="100" w:type="dxa"/>
              <w:left w:w="100" w:type="dxa"/>
              <w:bottom w:w="100" w:type="dxa"/>
              <w:right w:w="100" w:type="dxa"/>
            </w:tcMar>
          </w:tcPr>
          <w:p w14:paraId="64F1DEF4" w14:textId="2B561092" w:rsidR="006E753C" w:rsidRPr="006E753C" w:rsidDel="002203E7" w:rsidRDefault="006E753C" w:rsidP="006E753C">
            <w:pPr>
              <w:rPr>
                <w:del w:id="2897" w:author="Ilkka Rinne" w:date="2021-05-24T16:03:00Z"/>
              </w:rPr>
            </w:pPr>
            <w:del w:id="2898"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2E031C78" w14:textId="1EBC4C0F" w:rsidR="006E753C" w:rsidRPr="006E753C" w:rsidDel="002203E7" w:rsidRDefault="006E753C" w:rsidP="006E753C">
            <w:pPr>
              <w:rPr>
                <w:del w:id="2899" w:author="Ilkka Rinne" w:date="2021-05-24T16:03:00Z"/>
              </w:rPr>
            </w:pPr>
            <w:del w:id="2900" w:author="Ilkka Rinne" w:date="2021-05-24T16:03:00Z">
              <w:r w:rsidRPr="006E753C" w:rsidDel="002203E7">
                <w:delText>19156:2011:OM_Observation.resultTime</w:delText>
              </w:r>
            </w:del>
          </w:p>
        </w:tc>
      </w:tr>
      <w:tr w:rsidR="006E753C" w:rsidRPr="006E753C" w:rsidDel="002203E7" w14:paraId="64D05BE8" w14:textId="1AA5BE2A" w:rsidTr="006E753C">
        <w:trPr>
          <w:del w:id="2901" w:author="Ilkka Rinne" w:date="2021-05-24T16:03:00Z"/>
        </w:trPr>
        <w:tc>
          <w:tcPr>
            <w:tcW w:w="4440" w:type="dxa"/>
            <w:shd w:val="clear" w:color="auto" w:fill="auto"/>
            <w:tcMar>
              <w:top w:w="100" w:type="dxa"/>
              <w:left w:w="100" w:type="dxa"/>
              <w:bottom w:w="100" w:type="dxa"/>
              <w:right w:w="100" w:type="dxa"/>
            </w:tcMar>
          </w:tcPr>
          <w:p w14:paraId="582E7AF4" w14:textId="36C8028C" w:rsidR="006E753C" w:rsidRPr="006E753C" w:rsidDel="002203E7" w:rsidRDefault="006E753C" w:rsidP="006E753C">
            <w:pPr>
              <w:rPr>
                <w:del w:id="2902" w:author="Ilkka Rinne" w:date="2021-05-24T16:03:00Z"/>
              </w:rPr>
            </w:pPr>
            <w:del w:id="2903" w:author="Ilkka Rinne" w:date="2021-05-24T16:03:00Z">
              <w:r w:rsidRPr="006E753C" w:rsidDel="002203E7">
                <w:delText>Basic Observations:Observation.validTime</w:delText>
              </w:r>
            </w:del>
          </w:p>
        </w:tc>
        <w:tc>
          <w:tcPr>
            <w:tcW w:w="2190" w:type="dxa"/>
            <w:shd w:val="clear" w:color="auto" w:fill="auto"/>
            <w:tcMar>
              <w:top w:w="100" w:type="dxa"/>
              <w:left w:w="100" w:type="dxa"/>
              <w:bottom w:w="100" w:type="dxa"/>
              <w:right w:w="100" w:type="dxa"/>
            </w:tcMar>
          </w:tcPr>
          <w:p w14:paraId="0A2FC673" w14:textId="228AA773" w:rsidR="006E753C" w:rsidRPr="006E753C" w:rsidDel="002203E7" w:rsidRDefault="006E753C" w:rsidP="006E753C">
            <w:pPr>
              <w:rPr>
                <w:del w:id="2904" w:author="Ilkka Rinne" w:date="2021-05-24T16:03:00Z"/>
              </w:rPr>
            </w:pPr>
            <w:del w:id="2905"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5DCDB27" w14:textId="7C7E76F0" w:rsidR="006E753C" w:rsidRPr="006E753C" w:rsidDel="002203E7" w:rsidRDefault="006E753C" w:rsidP="006E753C">
            <w:pPr>
              <w:rPr>
                <w:del w:id="2906" w:author="Ilkka Rinne" w:date="2021-05-24T16:03:00Z"/>
              </w:rPr>
            </w:pPr>
            <w:del w:id="2907" w:author="Ilkka Rinne" w:date="2021-05-24T16:03:00Z">
              <w:r w:rsidRPr="006E753C" w:rsidDel="002203E7">
                <w:delText>19156:2011:OM_Observation.validTime</w:delText>
              </w:r>
            </w:del>
          </w:p>
        </w:tc>
      </w:tr>
      <w:tr w:rsidR="006E753C" w:rsidRPr="006E753C" w:rsidDel="002203E7" w14:paraId="554F34E0" w14:textId="39506051" w:rsidTr="006E753C">
        <w:trPr>
          <w:del w:id="2908" w:author="Ilkka Rinne" w:date="2021-05-24T16:03:00Z"/>
        </w:trPr>
        <w:tc>
          <w:tcPr>
            <w:tcW w:w="4440" w:type="dxa"/>
            <w:shd w:val="clear" w:color="auto" w:fill="auto"/>
            <w:tcMar>
              <w:top w:w="100" w:type="dxa"/>
              <w:left w:w="100" w:type="dxa"/>
              <w:bottom w:w="100" w:type="dxa"/>
              <w:right w:w="100" w:type="dxa"/>
            </w:tcMar>
          </w:tcPr>
          <w:p w14:paraId="2862ACF9" w14:textId="6B69D196" w:rsidR="006E753C" w:rsidRPr="006E753C" w:rsidDel="002203E7" w:rsidRDefault="006E753C" w:rsidP="006E753C">
            <w:pPr>
              <w:rPr>
                <w:del w:id="2909" w:author="Ilkka Rinne" w:date="2021-05-24T16:03:00Z"/>
              </w:rPr>
            </w:pPr>
            <w:del w:id="2910" w:author="Ilkka Rinne" w:date="2021-05-24T16:03:00Z">
              <w:r w:rsidRPr="006E753C" w:rsidDel="002203E7">
                <w:delText>Basic Observations:Observation.result</w:delText>
              </w:r>
            </w:del>
          </w:p>
        </w:tc>
        <w:tc>
          <w:tcPr>
            <w:tcW w:w="2190" w:type="dxa"/>
            <w:shd w:val="clear" w:color="auto" w:fill="auto"/>
            <w:tcMar>
              <w:top w:w="100" w:type="dxa"/>
              <w:left w:w="100" w:type="dxa"/>
              <w:bottom w:w="100" w:type="dxa"/>
              <w:right w:w="100" w:type="dxa"/>
            </w:tcMar>
          </w:tcPr>
          <w:p w14:paraId="6C929031" w14:textId="1A5BC51C" w:rsidR="006E753C" w:rsidRPr="006E753C" w:rsidDel="002203E7" w:rsidRDefault="006E753C" w:rsidP="006E753C">
            <w:pPr>
              <w:rPr>
                <w:del w:id="2911" w:author="Ilkka Rinne" w:date="2021-05-24T16:03:00Z"/>
              </w:rPr>
            </w:pPr>
            <w:del w:id="2912"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DB2896F" w14:textId="5F0AB862" w:rsidR="006E753C" w:rsidRPr="006E753C" w:rsidDel="002203E7" w:rsidRDefault="006E753C" w:rsidP="006E753C">
            <w:pPr>
              <w:rPr>
                <w:del w:id="2913" w:author="Ilkka Rinne" w:date="2021-05-24T16:03:00Z"/>
              </w:rPr>
            </w:pPr>
            <w:del w:id="2914" w:author="Ilkka Rinne" w:date="2021-05-24T16:03:00Z">
              <w:r w:rsidRPr="006E753C" w:rsidDel="002203E7">
                <w:delText>19156:2011:OM_Observation.result</w:delText>
              </w:r>
            </w:del>
          </w:p>
        </w:tc>
      </w:tr>
      <w:tr w:rsidR="006E753C" w:rsidRPr="006E753C" w:rsidDel="002203E7" w14:paraId="14766F79" w14:textId="472EE8D4" w:rsidTr="006E753C">
        <w:trPr>
          <w:del w:id="2915" w:author="Ilkka Rinne" w:date="2021-05-24T16:03:00Z"/>
        </w:trPr>
        <w:tc>
          <w:tcPr>
            <w:tcW w:w="4440" w:type="dxa"/>
            <w:shd w:val="clear" w:color="auto" w:fill="auto"/>
            <w:tcMar>
              <w:top w:w="100" w:type="dxa"/>
              <w:left w:w="100" w:type="dxa"/>
              <w:bottom w:w="100" w:type="dxa"/>
              <w:right w:w="100" w:type="dxa"/>
            </w:tcMar>
          </w:tcPr>
          <w:p w14:paraId="5AAC4F23" w14:textId="2010473D" w:rsidR="006E753C" w:rsidRPr="006E753C" w:rsidDel="002203E7" w:rsidRDefault="006E753C" w:rsidP="006E753C">
            <w:pPr>
              <w:rPr>
                <w:del w:id="2916" w:author="Ilkka Rinne" w:date="2021-05-24T16:03:00Z"/>
              </w:rPr>
            </w:pPr>
            <w:del w:id="2917" w:author="Ilkka Rinne" w:date="2021-05-24T16:03:00Z">
              <w:r w:rsidRPr="006E753C" w:rsidDel="002203E7">
                <w:delText>Basic Observations:Observation.ultimateFeatureOfInterest</w:delText>
              </w:r>
            </w:del>
          </w:p>
        </w:tc>
        <w:tc>
          <w:tcPr>
            <w:tcW w:w="2190" w:type="dxa"/>
            <w:shd w:val="clear" w:color="auto" w:fill="auto"/>
            <w:tcMar>
              <w:top w:w="100" w:type="dxa"/>
              <w:left w:w="100" w:type="dxa"/>
              <w:bottom w:w="100" w:type="dxa"/>
              <w:right w:w="100" w:type="dxa"/>
            </w:tcMar>
          </w:tcPr>
          <w:p w14:paraId="1F64E2C9" w14:textId="5D5BB46A" w:rsidR="006E753C" w:rsidRPr="006E753C" w:rsidDel="002203E7" w:rsidRDefault="006E753C" w:rsidP="006E753C">
            <w:pPr>
              <w:rPr>
                <w:del w:id="2918" w:author="Ilkka Rinne" w:date="2021-05-24T16:03:00Z"/>
              </w:rPr>
            </w:pPr>
            <w:del w:id="2919"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C5CF02A" w14:textId="095619F8" w:rsidR="006E753C" w:rsidRPr="006E753C" w:rsidDel="002203E7" w:rsidRDefault="006E753C" w:rsidP="006E753C">
            <w:pPr>
              <w:rPr>
                <w:del w:id="2920" w:author="Ilkka Rinne" w:date="2021-05-24T16:03:00Z"/>
              </w:rPr>
            </w:pPr>
            <w:del w:id="2921" w:author="Ilkka Rinne" w:date="2021-05-24T16:03:00Z">
              <w:r w:rsidRPr="006E753C" w:rsidDel="002203E7">
                <w:delText>19156:2011:OM_Observation.featureOfInterest</w:delText>
              </w:r>
            </w:del>
          </w:p>
        </w:tc>
      </w:tr>
      <w:tr w:rsidR="006E753C" w:rsidRPr="006E753C" w:rsidDel="002203E7" w14:paraId="19414933" w14:textId="5A6F21B7" w:rsidTr="006E753C">
        <w:trPr>
          <w:del w:id="2922" w:author="Ilkka Rinne" w:date="2021-05-24T16:03:00Z"/>
        </w:trPr>
        <w:tc>
          <w:tcPr>
            <w:tcW w:w="4440" w:type="dxa"/>
            <w:shd w:val="clear" w:color="auto" w:fill="auto"/>
            <w:tcMar>
              <w:top w:w="100" w:type="dxa"/>
              <w:left w:w="100" w:type="dxa"/>
              <w:bottom w:w="100" w:type="dxa"/>
              <w:right w:w="100" w:type="dxa"/>
            </w:tcMar>
          </w:tcPr>
          <w:p w14:paraId="1E9F444F" w14:textId="012F4E2C" w:rsidR="006E753C" w:rsidRPr="006E753C" w:rsidDel="002203E7" w:rsidRDefault="006E753C" w:rsidP="006E753C">
            <w:pPr>
              <w:rPr>
                <w:del w:id="2923" w:author="Ilkka Rinne" w:date="2021-05-24T16:03:00Z"/>
              </w:rPr>
            </w:pPr>
            <w:del w:id="2924" w:author="Ilkka Rinne" w:date="2021-05-24T16:03:00Z">
              <w:r w:rsidRPr="006E753C" w:rsidDel="002203E7">
                <w:delText>Basic Observations:Observation.proximateFeatureOfInterest</w:delText>
              </w:r>
            </w:del>
          </w:p>
        </w:tc>
        <w:tc>
          <w:tcPr>
            <w:tcW w:w="2190" w:type="dxa"/>
            <w:shd w:val="clear" w:color="auto" w:fill="auto"/>
            <w:tcMar>
              <w:top w:w="100" w:type="dxa"/>
              <w:left w:w="100" w:type="dxa"/>
              <w:bottom w:w="100" w:type="dxa"/>
              <w:right w:w="100" w:type="dxa"/>
            </w:tcMar>
          </w:tcPr>
          <w:p w14:paraId="5F0C4BE3" w14:textId="598A2E39" w:rsidR="006E753C" w:rsidRPr="006E753C" w:rsidDel="002203E7" w:rsidRDefault="006E753C" w:rsidP="006E753C">
            <w:pPr>
              <w:rPr>
                <w:del w:id="2925" w:author="Ilkka Rinne" w:date="2021-05-24T16:03:00Z"/>
              </w:rPr>
            </w:pPr>
            <w:del w:id="2926" w:author="Ilkka Rinne" w:date="2021-05-24T16:03:00Z">
              <w:r w:rsidRPr="006E753C" w:rsidDel="002203E7">
                <w:delText>sub-property of</w:delText>
              </w:r>
            </w:del>
          </w:p>
        </w:tc>
        <w:tc>
          <w:tcPr>
            <w:tcW w:w="3141" w:type="dxa"/>
            <w:shd w:val="clear" w:color="auto" w:fill="auto"/>
            <w:tcMar>
              <w:top w:w="100" w:type="dxa"/>
              <w:left w:w="100" w:type="dxa"/>
              <w:bottom w:w="100" w:type="dxa"/>
              <w:right w:w="100" w:type="dxa"/>
            </w:tcMar>
          </w:tcPr>
          <w:p w14:paraId="75C81E5A" w14:textId="430964DC" w:rsidR="006E753C" w:rsidRPr="006E753C" w:rsidDel="002203E7" w:rsidRDefault="006E753C" w:rsidP="006E753C">
            <w:pPr>
              <w:rPr>
                <w:del w:id="2927" w:author="Ilkka Rinne" w:date="2021-05-24T16:03:00Z"/>
              </w:rPr>
            </w:pPr>
            <w:del w:id="2928" w:author="Ilkka Rinne" w:date="2021-05-24T16:03:00Z">
              <w:r w:rsidRPr="006E753C" w:rsidDel="002203E7">
                <w:delText>19156:2011:OM_Observation.featureOfInterest</w:delText>
              </w:r>
            </w:del>
          </w:p>
        </w:tc>
      </w:tr>
      <w:tr w:rsidR="006E753C" w:rsidRPr="006E753C" w:rsidDel="002203E7" w14:paraId="0BC5C6BA" w14:textId="61410D12" w:rsidTr="006E753C">
        <w:trPr>
          <w:del w:id="2929" w:author="Ilkka Rinne" w:date="2021-05-24T16:03:00Z"/>
        </w:trPr>
        <w:tc>
          <w:tcPr>
            <w:tcW w:w="4440" w:type="dxa"/>
            <w:shd w:val="clear" w:color="auto" w:fill="auto"/>
            <w:tcMar>
              <w:top w:w="100" w:type="dxa"/>
              <w:left w:w="100" w:type="dxa"/>
              <w:bottom w:w="100" w:type="dxa"/>
              <w:right w:w="100" w:type="dxa"/>
            </w:tcMar>
          </w:tcPr>
          <w:p w14:paraId="78A1EF95" w14:textId="1E9CD3E3" w:rsidR="006E753C" w:rsidRPr="006E753C" w:rsidDel="002203E7" w:rsidRDefault="006E753C" w:rsidP="006E753C">
            <w:pPr>
              <w:rPr>
                <w:del w:id="2930" w:author="Ilkka Rinne" w:date="2021-05-24T16:03:00Z"/>
              </w:rPr>
            </w:pPr>
            <w:del w:id="2931" w:author="Ilkka Rinne" w:date="2021-05-24T16:03:00Z">
              <w:r w:rsidRPr="006E753C" w:rsidDel="002203E7">
                <w:delText>Basic Observations:Observation.observedProperty</w:delText>
              </w:r>
            </w:del>
          </w:p>
        </w:tc>
        <w:tc>
          <w:tcPr>
            <w:tcW w:w="2190" w:type="dxa"/>
            <w:shd w:val="clear" w:color="auto" w:fill="auto"/>
            <w:tcMar>
              <w:top w:w="100" w:type="dxa"/>
              <w:left w:w="100" w:type="dxa"/>
              <w:bottom w:w="100" w:type="dxa"/>
              <w:right w:w="100" w:type="dxa"/>
            </w:tcMar>
          </w:tcPr>
          <w:p w14:paraId="777120F6" w14:textId="293909D8" w:rsidR="006E753C" w:rsidRPr="006E753C" w:rsidDel="002203E7" w:rsidRDefault="006E753C" w:rsidP="006E753C">
            <w:pPr>
              <w:rPr>
                <w:del w:id="2932" w:author="Ilkka Rinne" w:date="2021-05-24T16:03:00Z"/>
              </w:rPr>
            </w:pPr>
            <w:del w:id="2933"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A0A64B1" w14:textId="5E96FBA7" w:rsidR="006E753C" w:rsidRPr="006E753C" w:rsidDel="002203E7" w:rsidRDefault="006E753C" w:rsidP="006E753C">
            <w:pPr>
              <w:rPr>
                <w:del w:id="2934" w:author="Ilkka Rinne" w:date="2021-05-24T16:03:00Z"/>
              </w:rPr>
            </w:pPr>
            <w:del w:id="2935" w:author="Ilkka Rinne" w:date="2021-05-24T16:03:00Z">
              <w:r w:rsidRPr="006E753C" w:rsidDel="002203E7">
                <w:delText>19156:2011:OM_Observation.observedProperty</w:delText>
              </w:r>
            </w:del>
          </w:p>
        </w:tc>
      </w:tr>
      <w:tr w:rsidR="006E753C" w:rsidRPr="006E753C" w:rsidDel="002203E7" w14:paraId="2A877F9A" w14:textId="5F65C6E8" w:rsidTr="006E753C">
        <w:trPr>
          <w:del w:id="2936" w:author="Ilkka Rinne" w:date="2021-05-24T16:03:00Z"/>
        </w:trPr>
        <w:tc>
          <w:tcPr>
            <w:tcW w:w="4440" w:type="dxa"/>
            <w:shd w:val="clear" w:color="auto" w:fill="auto"/>
            <w:tcMar>
              <w:top w:w="100" w:type="dxa"/>
              <w:left w:w="100" w:type="dxa"/>
              <w:bottom w:w="100" w:type="dxa"/>
              <w:right w:w="100" w:type="dxa"/>
            </w:tcMar>
          </w:tcPr>
          <w:p w14:paraId="3D657AAD" w14:textId="566BB26F" w:rsidR="006E753C" w:rsidRPr="006E753C" w:rsidDel="002203E7" w:rsidRDefault="006E753C" w:rsidP="006E753C">
            <w:pPr>
              <w:rPr>
                <w:del w:id="2937" w:author="Ilkka Rinne" w:date="2021-05-24T16:03:00Z"/>
              </w:rPr>
            </w:pPr>
            <w:del w:id="2938" w:author="Ilkka Rinne" w:date="2021-05-24T16:03:00Z">
              <w:r w:rsidRPr="006E753C" w:rsidDel="002203E7">
                <w:delText>Basic Observations:Observation.procedure</w:delText>
              </w:r>
            </w:del>
          </w:p>
        </w:tc>
        <w:tc>
          <w:tcPr>
            <w:tcW w:w="2190" w:type="dxa"/>
            <w:shd w:val="clear" w:color="auto" w:fill="auto"/>
            <w:tcMar>
              <w:top w:w="100" w:type="dxa"/>
              <w:left w:w="100" w:type="dxa"/>
              <w:bottom w:w="100" w:type="dxa"/>
              <w:right w:w="100" w:type="dxa"/>
            </w:tcMar>
          </w:tcPr>
          <w:p w14:paraId="79202605" w14:textId="7F2A1670" w:rsidR="006E753C" w:rsidRPr="006E753C" w:rsidDel="002203E7" w:rsidRDefault="006E753C" w:rsidP="006E753C">
            <w:pPr>
              <w:rPr>
                <w:del w:id="2939" w:author="Ilkka Rinne" w:date="2021-05-24T16:03:00Z"/>
              </w:rPr>
            </w:pPr>
            <w:del w:id="2940"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615F9296" w14:textId="3264C852" w:rsidR="006E753C" w:rsidRPr="006E753C" w:rsidDel="002203E7" w:rsidRDefault="006E753C" w:rsidP="006E753C">
            <w:pPr>
              <w:rPr>
                <w:del w:id="2941" w:author="Ilkka Rinne" w:date="2021-05-24T16:03:00Z"/>
              </w:rPr>
            </w:pPr>
            <w:del w:id="2942" w:author="Ilkka Rinne" w:date="2021-05-24T16:03:00Z">
              <w:r w:rsidRPr="006E753C" w:rsidDel="002203E7">
                <w:delText>19156:2011:OM_Observation.procedure</w:delText>
              </w:r>
            </w:del>
          </w:p>
        </w:tc>
      </w:tr>
      <w:tr w:rsidR="006E753C" w:rsidRPr="006E753C" w:rsidDel="002203E7" w14:paraId="3BE20CED" w14:textId="37C50275" w:rsidTr="006E753C">
        <w:trPr>
          <w:del w:id="2943" w:author="Ilkka Rinne" w:date="2021-05-24T16:03:00Z"/>
        </w:trPr>
        <w:tc>
          <w:tcPr>
            <w:tcW w:w="4440" w:type="dxa"/>
            <w:shd w:val="clear" w:color="auto" w:fill="auto"/>
            <w:tcMar>
              <w:top w:w="100" w:type="dxa"/>
              <w:left w:w="100" w:type="dxa"/>
              <w:bottom w:w="100" w:type="dxa"/>
              <w:right w:w="100" w:type="dxa"/>
            </w:tcMar>
          </w:tcPr>
          <w:p w14:paraId="2B36FB22" w14:textId="52E23C2C" w:rsidR="006E753C" w:rsidRPr="006E753C" w:rsidDel="002203E7" w:rsidRDefault="006E753C" w:rsidP="006E753C">
            <w:pPr>
              <w:rPr>
                <w:del w:id="2944" w:author="Ilkka Rinne" w:date="2021-05-24T16:03:00Z"/>
              </w:rPr>
            </w:pPr>
            <w:del w:id="2945" w:author="Ilkka Rinne" w:date="2021-05-24T16:03:00Z">
              <w:r w:rsidRPr="006E753C" w:rsidDel="002203E7">
                <w:delText>Basic Observations:ObservingProcedure</w:delText>
              </w:r>
            </w:del>
          </w:p>
        </w:tc>
        <w:tc>
          <w:tcPr>
            <w:tcW w:w="2190" w:type="dxa"/>
            <w:shd w:val="clear" w:color="auto" w:fill="auto"/>
            <w:tcMar>
              <w:top w:w="100" w:type="dxa"/>
              <w:left w:w="100" w:type="dxa"/>
              <w:bottom w:w="100" w:type="dxa"/>
              <w:right w:w="100" w:type="dxa"/>
            </w:tcMar>
          </w:tcPr>
          <w:p w14:paraId="774D0610" w14:textId="326853E5" w:rsidR="006E753C" w:rsidRPr="006E753C" w:rsidDel="002203E7" w:rsidRDefault="006E753C" w:rsidP="006E753C">
            <w:pPr>
              <w:rPr>
                <w:del w:id="2946" w:author="Ilkka Rinne" w:date="2021-05-24T16:03:00Z"/>
              </w:rPr>
            </w:pPr>
            <w:del w:id="2947" w:author="Ilkka Rinne" w:date="2021-05-24T16:03:00Z">
              <w:r w:rsidRPr="006E753C" w:rsidDel="002203E7">
                <w:delText>equivalent class</w:delText>
              </w:r>
            </w:del>
          </w:p>
        </w:tc>
        <w:tc>
          <w:tcPr>
            <w:tcW w:w="3141" w:type="dxa"/>
            <w:shd w:val="clear" w:color="auto" w:fill="auto"/>
            <w:tcMar>
              <w:top w:w="100" w:type="dxa"/>
              <w:left w:w="100" w:type="dxa"/>
              <w:bottom w:w="100" w:type="dxa"/>
              <w:right w:w="100" w:type="dxa"/>
            </w:tcMar>
          </w:tcPr>
          <w:p w14:paraId="60EE9549" w14:textId="7EC0713C" w:rsidR="006E753C" w:rsidRPr="006E753C" w:rsidDel="002203E7" w:rsidRDefault="006E753C" w:rsidP="006E753C">
            <w:pPr>
              <w:rPr>
                <w:del w:id="2948" w:author="Ilkka Rinne" w:date="2021-05-24T16:03:00Z"/>
              </w:rPr>
            </w:pPr>
            <w:del w:id="2949" w:author="Ilkka Rinne" w:date="2021-05-24T16:03:00Z">
              <w:r w:rsidRPr="006E753C" w:rsidDel="002203E7">
                <w:delText>19156:2011:OM_Process</w:delText>
              </w:r>
            </w:del>
          </w:p>
        </w:tc>
      </w:tr>
      <w:tr w:rsidR="006E753C" w:rsidRPr="006E753C" w:rsidDel="002203E7" w14:paraId="3C705E1E" w14:textId="4998D354" w:rsidTr="006E753C">
        <w:trPr>
          <w:del w:id="2950" w:author="Ilkka Rinne" w:date="2021-05-24T16:03:00Z"/>
        </w:trPr>
        <w:tc>
          <w:tcPr>
            <w:tcW w:w="4440" w:type="dxa"/>
            <w:shd w:val="clear" w:color="auto" w:fill="auto"/>
            <w:tcMar>
              <w:top w:w="100" w:type="dxa"/>
              <w:left w:w="100" w:type="dxa"/>
              <w:bottom w:w="100" w:type="dxa"/>
              <w:right w:w="100" w:type="dxa"/>
            </w:tcMar>
          </w:tcPr>
          <w:p w14:paraId="6A16C027" w14:textId="3250E836" w:rsidR="006E753C" w:rsidRPr="006E753C" w:rsidDel="002203E7" w:rsidRDefault="006E753C" w:rsidP="006E753C">
            <w:pPr>
              <w:rPr>
                <w:del w:id="2951" w:author="Ilkka Rinne" w:date="2021-05-24T16:03:00Z"/>
              </w:rPr>
            </w:pPr>
            <w:del w:id="2952" w:author="Ilkka Rinne" w:date="2021-05-24T16:03:00Z">
              <w:r w:rsidRPr="006E753C" w:rsidDel="002203E7">
                <w:delText>Basic Observations:Observation.metadata</w:delText>
              </w:r>
            </w:del>
          </w:p>
        </w:tc>
        <w:tc>
          <w:tcPr>
            <w:tcW w:w="2190" w:type="dxa"/>
            <w:shd w:val="clear" w:color="auto" w:fill="auto"/>
            <w:tcMar>
              <w:top w:w="100" w:type="dxa"/>
              <w:left w:w="100" w:type="dxa"/>
              <w:bottom w:w="100" w:type="dxa"/>
              <w:right w:w="100" w:type="dxa"/>
            </w:tcMar>
          </w:tcPr>
          <w:p w14:paraId="05D69321" w14:textId="5F4BB1D5" w:rsidR="006E753C" w:rsidRPr="006E753C" w:rsidDel="002203E7" w:rsidRDefault="006E753C" w:rsidP="006E753C">
            <w:pPr>
              <w:rPr>
                <w:del w:id="2953" w:author="Ilkka Rinne" w:date="2021-05-24T16:03:00Z"/>
              </w:rPr>
            </w:pPr>
            <w:del w:id="2954"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13D70F3D" w14:textId="6729CC8B" w:rsidR="006E753C" w:rsidRPr="006E753C" w:rsidDel="002203E7" w:rsidRDefault="006E753C" w:rsidP="006E753C">
            <w:pPr>
              <w:rPr>
                <w:del w:id="2955" w:author="Ilkka Rinne" w:date="2021-05-24T16:03:00Z"/>
              </w:rPr>
            </w:pPr>
            <w:del w:id="2956" w:author="Ilkka Rinne" w:date="2021-05-24T16:03:00Z">
              <w:r w:rsidRPr="006E753C" w:rsidDel="002203E7">
                <w:delText>19156:2011:OM_Observation .metadata</w:delText>
              </w:r>
            </w:del>
          </w:p>
        </w:tc>
      </w:tr>
      <w:tr w:rsidR="006E753C" w:rsidRPr="006E753C" w:rsidDel="002203E7" w14:paraId="4F438EB6" w14:textId="5298A7EA" w:rsidTr="006E753C">
        <w:trPr>
          <w:del w:id="2957" w:author="Ilkka Rinne" w:date="2021-05-24T16:03:00Z"/>
        </w:trPr>
        <w:tc>
          <w:tcPr>
            <w:tcW w:w="4440" w:type="dxa"/>
            <w:shd w:val="clear" w:color="auto" w:fill="auto"/>
            <w:tcMar>
              <w:top w:w="100" w:type="dxa"/>
              <w:left w:w="100" w:type="dxa"/>
              <w:bottom w:w="100" w:type="dxa"/>
              <w:right w:w="100" w:type="dxa"/>
            </w:tcMar>
          </w:tcPr>
          <w:p w14:paraId="3DD77F43" w14:textId="7CE3F79C" w:rsidR="006E753C" w:rsidRPr="006E753C" w:rsidDel="002203E7" w:rsidRDefault="006E753C" w:rsidP="006E753C">
            <w:pPr>
              <w:rPr>
                <w:del w:id="2958" w:author="Ilkka Rinne" w:date="2021-05-24T16:03:00Z"/>
              </w:rPr>
            </w:pPr>
            <w:del w:id="2959" w:author="Ilkka Rinne" w:date="2021-05-24T16:03:00Z">
              <w:r w:rsidRPr="006E753C" w:rsidDel="002203E7">
                <w:delText>Basic Observations:Observation.relatedObservation</w:delText>
              </w:r>
            </w:del>
          </w:p>
        </w:tc>
        <w:tc>
          <w:tcPr>
            <w:tcW w:w="2190" w:type="dxa"/>
            <w:shd w:val="clear" w:color="auto" w:fill="auto"/>
            <w:tcMar>
              <w:top w:w="100" w:type="dxa"/>
              <w:left w:w="100" w:type="dxa"/>
              <w:bottom w:w="100" w:type="dxa"/>
              <w:right w:w="100" w:type="dxa"/>
            </w:tcMar>
          </w:tcPr>
          <w:p w14:paraId="0F3A096E" w14:textId="00C9CB79" w:rsidR="006E753C" w:rsidRPr="006E753C" w:rsidDel="002203E7" w:rsidRDefault="006E753C" w:rsidP="006E753C">
            <w:pPr>
              <w:rPr>
                <w:del w:id="2960" w:author="Ilkka Rinne" w:date="2021-05-24T16:03:00Z"/>
              </w:rPr>
            </w:pPr>
            <w:del w:id="2961" w:author="Ilkka Rinne" w:date="2021-05-24T16:03:00Z">
              <w:r w:rsidRPr="006E753C" w:rsidDel="002203E7">
                <w:delText>equivalent property</w:delText>
              </w:r>
            </w:del>
          </w:p>
        </w:tc>
        <w:tc>
          <w:tcPr>
            <w:tcW w:w="3141" w:type="dxa"/>
            <w:shd w:val="clear" w:color="auto" w:fill="auto"/>
            <w:tcMar>
              <w:top w:w="100" w:type="dxa"/>
              <w:left w:w="100" w:type="dxa"/>
              <w:bottom w:w="100" w:type="dxa"/>
              <w:right w:w="100" w:type="dxa"/>
            </w:tcMar>
          </w:tcPr>
          <w:p w14:paraId="40887D81" w14:textId="1888C921" w:rsidR="006E753C" w:rsidRPr="006E753C" w:rsidDel="002203E7" w:rsidRDefault="006E753C" w:rsidP="006E753C">
            <w:pPr>
              <w:rPr>
                <w:del w:id="2962" w:author="Ilkka Rinne" w:date="2021-05-24T16:03:00Z"/>
              </w:rPr>
            </w:pPr>
            <w:del w:id="2963" w:author="Ilkka Rinne" w:date="2021-05-24T16:03:00Z">
              <w:r w:rsidRPr="006E753C" w:rsidDel="002203E7">
                <w:delText>19156:2011:OM_Observation.relatedObservation</w:delText>
              </w:r>
            </w:del>
          </w:p>
        </w:tc>
      </w:tr>
    </w:tbl>
    <w:p w14:paraId="4B43A4BA" w14:textId="456EAD4D" w:rsidR="006E753C" w:rsidDel="002203E7" w:rsidRDefault="006E753C" w:rsidP="006E753C">
      <w:pPr>
        <w:rPr>
          <w:ins w:id="2964" w:author="Katharina Schleidt" w:date="2021-04-21T16:31:00Z"/>
          <w:del w:id="2965" w:author="Ilkka Rinne" w:date="2021-05-24T16:03:00Z"/>
          <w:lang w:eastAsia="ja-JP"/>
        </w:rPr>
      </w:pPr>
    </w:p>
    <w:p w14:paraId="158B5CBA" w14:textId="5C47E107" w:rsidR="00501289" w:rsidRPr="006E753C" w:rsidDel="002203E7" w:rsidRDefault="00501289" w:rsidP="006E753C">
      <w:pPr>
        <w:rPr>
          <w:del w:id="2966" w:author="Ilkka Rinne" w:date="2021-05-24T16:03:00Z"/>
          <w:lang w:eastAsia="ja-JP"/>
        </w:rPr>
      </w:pPr>
      <w:ins w:id="2967" w:author="Katharina Schleidt" w:date="2021-04-21T16:32:00Z">
        <w:del w:id="2968" w:author="Ilkka Rinne" w:date="2021-05-24T16:03:00Z">
          <w:r w:rsidDel="002203E7">
            <w:rPr>
              <w:lang w:eastAsia="ja-JP"/>
            </w:rPr>
            <w:delText>NOTE: due to the shift to soft-typing, the specialized Observation Types are no longer provided within the standard.</w:delText>
          </w:r>
        </w:del>
      </w:ins>
    </w:p>
    <w:p w14:paraId="3537CBEC" w14:textId="100C109F" w:rsidR="006E753C" w:rsidRPr="006E753C" w:rsidDel="002203E7" w:rsidRDefault="006E753C" w:rsidP="006E753C">
      <w:pPr>
        <w:pStyle w:val="a2"/>
        <w:rPr>
          <w:del w:id="2969" w:author="Ilkka Rinne" w:date="2021-05-24T16:03:00Z"/>
        </w:rPr>
      </w:pPr>
      <w:del w:id="2970" w:author="Ilkka Rinne" w:date="2021-05-24T16:03:00Z">
        <w:r w:rsidRPr="006E753C" w:rsidDel="002203E7">
          <w:delText>Sample Model</w:delText>
        </w:r>
      </w:del>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2490"/>
        <w:gridCol w:w="2931"/>
      </w:tblGrid>
      <w:tr w:rsidR="006E753C" w:rsidRPr="006E753C" w:rsidDel="002203E7" w14:paraId="67405D90" w14:textId="1A301FAD" w:rsidTr="006E753C">
        <w:trPr>
          <w:del w:id="2971" w:author="Ilkka Rinne" w:date="2021-05-24T16:03:00Z"/>
        </w:trPr>
        <w:tc>
          <w:tcPr>
            <w:tcW w:w="4350" w:type="dxa"/>
            <w:shd w:val="clear" w:color="auto" w:fill="auto"/>
            <w:tcMar>
              <w:top w:w="100" w:type="dxa"/>
              <w:left w:w="100" w:type="dxa"/>
              <w:bottom w:w="100" w:type="dxa"/>
              <w:right w:w="100" w:type="dxa"/>
            </w:tcMar>
          </w:tcPr>
          <w:p w14:paraId="016F6C9C" w14:textId="54DB8EC3" w:rsidR="006E753C" w:rsidRPr="006E753C" w:rsidDel="002203E7" w:rsidRDefault="006E753C" w:rsidP="006E753C">
            <w:pPr>
              <w:rPr>
                <w:del w:id="2972" w:author="Ilkka Rinne" w:date="2021-05-24T16:03:00Z"/>
              </w:rPr>
            </w:pPr>
            <w:del w:id="2973" w:author="Ilkka Rinne" w:date="2021-05-24T16:03:00Z">
              <w:r w:rsidRPr="006E753C" w:rsidDel="002203E7">
                <w:delText>Basic Samples:Sample</w:delText>
              </w:r>
            </w:del>
          </w:p>
        </w:tc>
        <w:tc>
          <w:tcPr>
            <w:tcW w:w="2490" w:type="dxa"/>
            <w:shd w:val="clear" w:color="auto" w:fill="auto"/>
            <w:tcMar>
              <w:top w:w="100" w:type="dxa"/>
              <w:left w:w="100" w:type="dxa"/>
              <w:bottom w:w="100" w:type="dxa"/>
              <w:right w:w="100" w:type="dxa"/>
            </w:tcMar>
          </w:tcPr>
          <w:p w14:paraId="2AA642E3" w14:textId="63E09B09" w:rsidR="006E753C" w:rsidRPr="006E753C" w:rsidDel="002203E7" w:rsidRDefault="006E753C" w:rsidP="006E753C">
            <w:pPr>
              <w:rPr>
                <w:del w:id="2974" w:author="Ilkka Rinne" w:date="2021-05-24T16:03:00Z"/>
              </w:rPr>
            </w:pPr>
            <w:del w:id="2975"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760CA5E" w14:textId="6E85B2FA" w:rsidR="006E753C" w:rsidRPr="006E753C" w:rsidDel="002203E7" w:rsidRDefault="006E753C" w:rsidP="006E753C">
            <w:pPr>
              <w:rPr>
                <w:del w:id="2976" w:author="Ilkka Rinne" w:date="2021-05-24T16:03:00Z"/>
              </w:rPr>
            </w:pPr>
            <w:del w:id="2977" w:author="Ilkka Rinne" w:date="2021-05-24T16:03:00Z">
              <w:r w:rsidRPr="006E753C" w:rsidDel="002203E7">
                <w:delText>19156:2011:SF_SamplingFeature</w:delText>
              </w:r>
            </w:del>
          </w:p>
        </w:tc>
      </w:tr>
      <w:tr w:rsidR="006E753C" w:rsidRPr="006E753C" w:rsidDel="002203E7" w14:paraId="015FDBA9" w14:textId="0A5AA4A5" w:rsidTr="006E753C">
        <w:trPr>
          <w:del w:id="2978" w:author="Ilkka Rinne" w:date="2021-05-24T16:03:00Z"/>
        </w:trPr>
        <w:tc>
          <w:tcPr>
            <w:tcW w:w="4350" w:type="dxa"/>
            <w:shd w:val="clear" w:color="auto" w:fill="auto"/>
            <w:tcMar>
              <w:top w:w="100" w:type="dxa"/>
              <w:left w:w="100" w:type="dxa"/>
              <w:bottom w:w="100" w:type="dxa"/>
              <w:right w:w="100" w:type="dxa"/>
            </w:tcMar>
          </w:tcPr>
          <w:p w14:paraId="2B524491" w14:textId="6E89566C" w:rsidR="006E753C" w:rsidRPr="006E753C" w:rsidDel="002203E7" w:rsidRDefault="006E753C" w:rsidP="006E753C">
            <w:pPr>
              <w:rPr>
                <w:del w:id="2979" w:author="Ilkka Rinne" w:date="2021-05-24T16:03:00Z"/>
              </w:rPr>
            </w:pPr>
            <w:del w:id="2980" w:author="Ilkka Rinne" w:date="2021-05-24T16:03:00Z">
              <w:r w:rsidRPr="006E753C" w:rsidDel="002203E7">
                <w:delText>Basic Samples:Sample.metadata</w:delText>
              </w:r>
            </w:del>
          </w:p>
        </w:tc>
        <w:tc>
          <w:tcPr>
            <w:tcW w:w="2490" w:type="dxa"/>
            <w:shd w:val="clear" w:color="auto" w:fill="auto"/>
            <w:tcMar>
              <w:top w:w="100" w:type="dxa"/>
              <w:left w:w="100" w:type="dxa"/>
              <w:bottom w:w="100" w:type="dxa"/>
              <w:right w:w="100" w:type="dxa"/>
            </w:tcMar>
          </w:tcPr>
          <w:p w14:paraId="0E1D2DB2" w14:textId="1EA5DA3C" w:rsidR="006E753C" w:rsidRPr="006E753C" w:rsidDel="002203E7" w:rsidRDefault="006E753C" w:rsidP="006E753C">
            <w:pPr>
              <w:rPr>
                <w:del w:id="2981" w:author="Ilkka Rinne" w:date="2021-05-24T16:03:00Z"/>
              </w:rPr>
            </w:pPr>
            <w:del w:id="2982" w:author="Ilkka Rinne" w:date="2021-05-24T16:03:00Z">
              <w:r w:rsidRPr="006E753C" w:rsidDel="002203E7">
                <w:delText>has subProperty</w:delText>
              </w:r>
            </w:del>
          </w:p>
        </w:tc>
        <w:tc>
          <w:tcPr>
            <w:tcW w:w="2931" w:type="dxa"/>
            <w:shd w:val="clear" w:color="auto" w:fill="auto"/>
            <w:tcMar>
              <w:top w:w="100" w:type="dxa"/>
              <w:left w:w="100" w:type="dxa"/>
              <w:bottom w:w="100" w:type="dxa"/>
              <w:right w:w="100" w:type="dxa"/>
            </w:tcMar>
          </w:tcPr>
          <w:p w14:paraId="106EAFED" w14:textId="54B04BD9" w:rsidR="006E753C" w:rsidRPr="006E753C" w:rsidDel="002203E7" w:rsidRDefault="006E753C" w:rsidP="006E753C">
            <w:pPr>
              <w:rPr>
                <w:del w:id="2983" w:author="Ilkka Rinne" w:date="2021-05-24T16:03:00Z"/>
              </w:rPr>
            </w:pPr>
            <w:del w:id="2984" w:author="Ilkka Rinne" w:date="2021-05-24T16:03:00Z">
              <w:r w:rsidRPr="006E753C" w:rsidDel="002203E7">
                <w:delText>19156:2011:SF_SamplingFeature.lineage</w:delText>
              </w:r>
            </w:del>
          </w:p>
        </w:tc>
      </w:tr>
      <w:tr w:rsidR="006E753C" w:rsidRPr="006E753C" w:rsidDel="002203E7" w14:paraId="16E1720E" w14:textId="54055291" w:rsidTr="006E753C">
        <w:trPr>
          <w:del w:id="2985" w:author="Ilkka Rinne" w:date="2021-05-24T16:03:00Z"/>
        </w:trPr>
        <w:tc>
          <w:tcPr>
            <w:tcW w:w="4350" w:type="dxa"/>
            <w:shd w:val="clear" w:color="auto" w:fill="auto"/>
            <w:tcMar>
              <w:top w:w="100" w:type="dxa"/>
              <w:left w:w="100" w:type="dxa"/>
              <w:bottom w:w="100" w:type="dxa"/>
              <w:right w:w="100" w:type="dxa"/>
            </w:tcMar>
          </w:tcPr>
          <w:p w14:paraId="557A9D96" w14:textId="6C4ACCC0" w:rsidR="006E753C" w:rsidRPr="006E753C" w:rsidDel="002203E7" w:rsidRDefault="006E753C" w:rsidP="006E753C">
            <w:pPr>
              <w:rPr>
                <w:del w:id="2986" w:author="Ilkka Rinne" w:date="2021-05-24T16:03:00Z"/>
              </w:rPr>
            </w:pPr>
            <w:del w:id="2987" w:author="Ilkka Rinne" w:date="2021-05-24T16:03:00Z">
              <w:r w:rsidRPr="006E753C" w:rsidDel="002203E7">
                <w:delText>Basic Samples:Sample.parameter</w:delText>
              </w:r>
            </w:del>
          </w:p>
        </w:tc>
        <w:tc>
          <w:tcPr>
            <w:tcW w:w="2490" w:type="dxa"/>
            <w:shd w:val="clear" w:color="auto" w:fill="auto"/>
            <w:tcMar>
              <w:top w:w="100" w:type="dxa"/>
              <w:left w:w="100" w:type="dxa"/>
              <w:bottom w:w="100" w:type="dxa"/>
              <w:right w:w="100" w:type="dxa"/>
            </w:tcMar>
          </w:tcPr>
          <w:p w14:paraId="5BFC705D" w14:textId="1DAD7983" w:rsidR="006E753C" w:rsidRPr="006E753C" w:rsidDel="002203E7" w:rsidRDefault="006E753C" w:rsidP="006E753C">
            <w:pPr>
              <w:rPr>
                <w:del w:id="2988" w:author="Ilkka Rinne" w:date="2021-05-24T16:03:00Z"/>
              </w:rPr>
            </w:pPr>
            <w:del w:id="298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E6F822A" w14:textId="6DF4664C" w:rsidR="006E753C" w:rsidRPr="006E753C" w:rsidDel="002203E7" w:rsidRDefault="006E753C" w:rsidP="006E753C">
            <w:pPr>
              <w:rPr>
                <w:del w:id="2990" w:author="Ilkka Rinne" w:date="2021-05-24T16:03:00Z"/>
              </w:rPr>
            </w:pPr>
            <w:del w:id="2991" w:author="Ilkka Rinne" w:date="2021-05-24T16:03:00Z">
              <w:r w:rsidRPr="006E753C" w:rsidDel="002203E7">
                <w:delText>19156:2011:SF_SamplingFeature.parameter</w:delText>
              </w:r>
            </w:del>
          </w:p>
        </w:tc>
      </w:tr>
      <w:tr w:rsidR="006E753C" w:rsidRPr="006E753C" w:rsidDel="002203E7" w14:paraId="502AD977" w14:textId="63643594" w:rsidTr="006E753C">
        <w:trPr>
          <w:del w:id="2992" w:author="Ilkka Rinne" w:date="2021-05-24T16:03:00Z"/>
        </w:trPr>
        <w:tc>
          <w:tcPr>
            <w:tcW w:w="4350" w:type="dxa"/>
            <w:shd w:val="clear" w:color="auto" w:fill="auto"/>
            <w:tcMar>
              <w:top w:w="100" w:type="dxa"/>
              <w:left w:w="100" w:type="dxa"/>
              <w:bottom w:w="100" w:type="dxa"/>
              <w:right w:w="100" w:type="dxa"/>
            </w:tcMar>
          </w:tcPr>
          <w:p w14:paraId="61E15308" w14:textId="2CA4BC86" w:rsidR="006E753C" w:rsidRPr="006E753C" w:rsidDel="002203E7" w:rsidRDefault="006E753C" w:rsidP="006E753C">
            <w:pPr>
              <w:rPr>
                <w:del w:id="2993" w:author="Ilkka Rinne" w:date="2021-05-24T16:03:00Z"/>
              </w:rPr>
            </w:pPr>
            <w:del w:id="2994" w:author="Ilkka Rinne" w:date="2021-05-24T16:03:00Z">
              <w:r w:rsidRPr="006E753C" w:rsidDel="002203E7">
                <w:delText>Basic Samples:Sample.sampledFeature</w:delText>
              </w:r>
            </w:del>
          </w:p>
        </w:tc>
        <w:tc>
          <w:tcPr>
            <w:tcW w:w="2490" w:type="dxa"/>
            <w:shd w:val="clear" w:color="auto" w:fill="auto"/>
            <w:tcMar>
              <w:top w:w="100" w:type="dxa"/>
              <w:left w:w="100" w:type="dxa"/>
              <w:bottom w:w="100" w:type="dxa"/>
              <w:right w:w="100" w:type="dxa"/>
            </w:tcMar>
          </w:tcPr>
          <w:p w14:paraId="1C3B52D8" w14:textId="463078C9" w:rsidR="006E753C" w:rsidRPr="006E753C" w:rsidDel="002203E7" w:rsidRDefault="006E753C" w:rsidP="006E753C">
            <w:pPr>
              <w:rPr>
                <w:del w:id="2995" w:author="Ilkka Rinne" w:date="2021-05-24T16:03:00Z"/>
              </w:rPr>
            </w:pPr>
            <w:del w:id="299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AE5E264" w14:textId="487C4B5E" w:rsidR="006E753C" w:rsidRPr="006E753C" w:rsidDel="002203E7" w:rsidRDefault="006E753C" w:rsidP="006E753C">
            <w:pPr>
              <w:rPr>
                <w:del w:id="2997" w:author="Ilkka Rinne" w:date="2021-05-24T16:03:00Z"/>
              </w:rPr>
            </w:pPr>
            <w:del w:id="2998" w:author="Ilkka Rinne" w:date="2021-05-24T16:03:00Z">
              <w:r w:rsidRPr="006E753C" w:rsidDel="002203E7">
                <w:delText>19156:2011:SF_SamplingFeature.sampledFeature</w:delText>
              </w:r>
            </w:del>
          </w:p>
        </w:tc>
      </w:tr>
      <w:tr w:rsidR="006E753C" w:rsidRPr="006E753C" w:rsidDel="002203E7" w14:paraId="2484C613" w14:textId="3C914C22" w:rsidTr="006E753C">
        <w:trPr>
          <w:del w:id="2999" w:author="Ilkka Rinne" w:date="2021-05-24T16:03:00Z"/>
        </w:trPr>
        <w:tc>
          <w:tcPr>
            <w:tcW w:w="4350" w:type="dxa"/>
            <w:shd w:val="clear" w:color="auto" w:fill="auto"/>
            <w:tcMar>
              <w:top w:w="100" w:type="dxa"/>
              <w:left w:w="100" w:type="dxa"/>
              <w:bottom w:w="100" w:type="dxa"/>
              <w:right w:w="100" w:type="dxa"/>
            </w:tcMar>
          </w:tcPr>
          <w:p w14:paraId="16E57A7B" w14:textId="3E25A0E6" w:rsidR="006E753C" w:rsidRPr="006E753C" w:rsidDel="002203E7" w:rsidRDefault="006E753C" w:rsidP="006E753C">
            <w:pPr>
              <w:rPr>
                <w:del w:id="3000" w:author="Ilkka Rinne" w:date="2021-05-24T16:03:00Z"/>
              </w:rPr>
            </w:pPr>
            <w:del w:id="3001" w:author="Ilkka Rinne" w:date="2021-05-24T16:03:00Z">
              <w:r w:rsidRPr="006E753C" w:rsidDel="002203E7">
                <w:delText>Basic Samples:Sample.relatedObservation</w:delText>
              </w:r>
            </w:del>
          </w:p>
        </w:tc>
        <w:tc>
          <w:tcPr>
            <w:tcW w:w="2490" w:type="dxa"/>
            <w:shd w:val="clear" w:color="auto" w:fill="auto"/>
            <w:tcMar>
              <w:top w:w="100" w:type="dxa"/>
              <w:left w:w="100" w:type="dxa"/>
              <w:bottom w:w="100" w:type="dxa"/>
              <w:right w:w="100" w:type="dxa"/>
            </w:tcMar>
          </w:tcPr>
          <w:p w14:paraId="7C9888C3" w14:textId="71707EB8" w:rsidR="006E753C" w:rsidRPr="006E753C" w:rsidDel="002203E7" w:rsidRDefault="006E753C" w:rsidP="006E753C">
            <w:pPr>
              <w:rPr>
                <w:del w:id="3002" w:author="Ilkka Rinne" w:date="2021-05-24T16:03:00Z"/>
              </w:rPr>
            </w:pPr>
            <w:del w:id="300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2C39701" w14:textId="1B5C3CB2" w:rsidR="006E753C" w:rsidRPr="006E753C" w:rsidDel="002203E7" w:rsidRDefault="006E753C" w:rsidP="006E753C">
            <w:pPr>
              <w:rPr>
                <w:del w:id="3004" w:author="Ilkka Rinne" w:date="2021-05-24T16:03:00Z"/>
              </w:rPr>
            </w:pPr>
            <w:del w:id="3005" w:author="Ilkka Rinne" w:date="2021-05-24T16:03:00Z">
              <w:r w:rsidRPr="006E753C" w:rsidDel="002203E7">
                <w:delText>19156:2011:SF_SamplingFeature.relatedObservation</w:delText>
              </w:r>
            </w:del>
          </w:p>
        </w:tc>
      </w:tr>
      <w:tr w:rsidR="006E753C" w:rsidRPr="006E753C" w:rsidDel="002203E7" w14:paraId="36C0EE87" w14:textId="7644C39F" w:rsidTr="006E753C">
        <w:trPr>
          <w:del w:id="3006" w:author="Ilkka Rinne" w:date="2021-05-24T16:03:00Z"/>
        </w:trPr>
        <w:tc>
          <w:tcPr>
            <w:tcW w:w="4350" w:type="dxa"/>
            <w:shd w:val="clear" w:color="auto" w:fill="auto"/>
            <w:tcMar>
              <w:top w:w="100" w:type="dxa"/>
              <w:left w:w="100" w:type="dxa"/>
              <w:bottom w:w="100" w:type="dxa"/>
              <w:right w:w="100" w:type="dxa"/>
            </w:tcMar>
          </w:tcPr>
          <w:p w14:paraId="14AF900A" w14:textId="23B56874" w:rsidR="006E753C" w:rsidRPr="006E753C" w:rsidDel="002203E7" w:rsidRDefault="006E753C" w:rsidP="006E753C">
            <w:pPr>
              <w:rPr>
                <w:del w:id="3007" w:author="Ilkka Rinne" w:date="2021-05-24T16:03:00Z"/>
              </w:rPr>
            </w:pPr>
            <w:del w:id="3008" w:author="Ilkka Rinne" w:date="2021-05-24T16:03:00Z">
              <w:r w:rsidRPr="006E753C" w:rsidDel="002203E7">
                <w:delText>Basic Samples:Sample.relatedSample</w:delText>
              </w:r>
            </w:del>
          </w:p>
        </w:tc>
        <w:tc>
          <w:tcPr>
            <w:tcW w:w="2490" w:type="dxa"/>
            <w:shd w:val="clear" w:color="auto" w:fill="auto"/>
            <w:tcMar>
              <w:top w:w="100" w:type="dxa"/>
              <w:left w:w="100" w:type="dxa"/>
              <w:bottom w:w="100" w:type="dxa"/>
              <w:right w:w="100" w:type="dxa"/>
            </w:tcMar>
          </w:tcPr>
          <w:p w14:paraId="2E357E8A" w14:textId="00630EA7" w:rsidR="006E753C" w:rsidRPr="006E753C" w:rsidDel="002203E7" w:rsidRDefault="006E753C" w:rsidP="006E753C">
            <w:pPr>
              <w:rPr>
                <w:del w:id="3009" w:author="Ilkka Rinne" w:date="2021-05-24T16:03:00Z"/>
              </w:rPr>
            </w:pPr>
            <w:del w:id="301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54442BB" w14:textId="29567EA2" w:rsidR="006E753C" w:rsidRPr="006E753C" w:rsidDel="002203E7" w:rsidRDefault="006E753C" w:rsidP="006E753C">
            <w:pPr>
              <w:rPr>
                <w:del w:id="3011" w:author="Ilkka Rinne" w:date="2021-05-24T16:03:00Z"/>
              </w:rPr>
            </w:pPr>
            <w:del w:id="3012" w:author="Ilkka Rinne" w:date="2021-05-24T16:03:00Z">
              <w:r w:rsidRPr="006E753C" w:rsidDel="002203E7">
                <w:delText>19156:2011:SF_SamplingFeature.relatedSamplingFeature</w:delText>
              </w:r>
            </w:del>
          </w:p>
        </w:tc>
      </w:tr>
      <w:tr w:rsidR="006E753C" w:rsidRPr="006E753C" w:rsidDel="002203E7" w14:paraId="432DCC8F" w14:textId="5A6C1EB9" w:rsidTr="006E753C">
        <w:trPr>
          <w:del w:id="3013" w:author="Ilkka Rinne" w:date="2021-05-24T16:03:00Z"/>
        </w:trPr>
        <w:tc>
          <w:tcPr>
            <w:tcW w:w="4350" w:type="dxa"/>
            <w:shd w:val="clear" w:color="auto" w:fill="auto"/>
            <w:tcMar>
              <w:top w:w="100" w:type="dxa"/>
              <w:left w:w="100" w:type="dxa"/>
              <w:bottom w:w="100" w:type="dxa"/>
              <w:right w:w="100" w:type="dxa"/>
            </w:tcMar>
          </w:tcPr>
          <w:p w14:paraId="228B8EC8" w14:textId="0A93C62B" w:rsidR="006E753C" w:rsidRPr="006E753C" w:rsidDel="002203E7" w:rsidRDefault="006E753C" w:rsidP="006E753C">
            <w:pPr>
              <w:rPr>
                <w:del w:id="3014" w:author="Ilkka Rinne" w:date="2021-05-24T16:03:00Z"/>
              </w:rPr>
            </w:pPr>
            <w:del w:id="3015" w:author="Ilkka Rinne" w:date="2021-05-24T16:03:00Z">
              <w:r w:rsidRPr="006E753C" w:rsidDel="002203E7">
                <w:delText>Basic Samples:SpatialSample</w:delText>
              </w:r>
            </w:del>
          </w:p>
        </w:tc>
        <w:tc>
          <w:tcPr>
            <w:tcW w:w="2490" w:type="dxa"/>
            <w:shd w:val="clear" w:color="auto" w:fill="auto"/>
            <w:tcMar>
              <w:top w:w="100" w:type="dxa"/>
              <w:left w:w="100" w:type="dxa"/>
              <w:bottom w:w="100" w:type="dxa"/>
              <w:right w:w="100" w:type="dxa"/>
            </w:tcMar>
          </w:tcPr>
          <w:p w14:paraId="5EF14B0C" w14:textId="6C88F74A" w:rsidR="006E753C" w:rsidRPr="006E753C" w:rsidDel="002203E7" w:rsidRDefault="006E753C" w:rsidP="006E753C">
            <w:pPr>
              <w:rPr>
                <w:del w:id="3016" w:author="Ilkka Rinne" w:date="2021-05-24T16:03:00Z"/>
              </w:rPr>
            </w:pPr>
            <w:del w:id="3017"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9D8F4A2" w14:textId="2544C5FC" w:rsidR="006E753C" w:rsidRPr="006E753C" w:rsidDel="002203E7" w:rsidRDefault="006E753C" w:rsidP="006E753C">
            <w:pPr>
              <w:rPr>
                <w:del w:id="3018" w:author="Ilkka Rinne" w:date="2021-05-24T16:03:00Z"/>
              </w:rPr>
            </w:pPr>
            <w:del w:id="3019" w:author="Ilkka Rinne" w:date="2021-05-24T16:03:00Z">
              <w:r w:rsidRPr="006E753C" w:rsidDel="002203E7">
                <w:delText>19156:2011:SF_SpatialSamplingFeature</w:delText>
              </w:r>
            </w:del>
          </w:p>
        </w:tc>
      </w:tr>
      <w:tr w:rsidR="006E753C" w:rsidRPr="006E753C" w:rsidDel="002203E7" w14:paraId="216D6FF3" w14:textId="64704A9F" w:rsidTr="006E753C">
        <w:trPr>
          <w:del w:id="3020" w:author="Ilkka Rinne" w:date="2021-05-24T16:03:00Z"/>
        </w:trPr>
        <w:tc>
          <w:tcPr>
            <w:tcW w:w="4350" w:type="dxa"/>
            <w:shd w:val="clear" w:color="auto" w:fill="auto"/>
            <w:tcMar>
              <w:top w:w="100" w:type="dxa"/>
              <w:left w:w="100" w:type="dxa"/>
              <w:bottom w:w="100" w:type="dxa"/>
              <w:right w:w="100" w:type="dxa"/>
            </w:tcMar>
          </w:tcPr>
          <w:p w14:paraId="4F0D5E65" w14:textId="36649C75" w:rsidR="006E753C" w:rsidRPr="006E753C" w:rsidDel="002203E7" w:rsidRDefault="006E753C" w:rsidP="006E753C">
            <w:pPr>
              <w:rPr>
                <w:del w:id="3021" w:author="Ilkka Rinne" w:date="2021-05-24T16:03:00Z"/>
              </w:rPr>
            </w:pPr>
            <w:del w:id="3022" w:author="Ilkka Rinne" w:date="2021-05-24T16:03:00Z">
              <w:r w:rsidRPr="006E753C" w:rsidDel="002203E7">
                <w:delText>Basic Samples:SpatialSample.horizontalPositionalAccuracy</w:delText>
              </w:r>
            </w:del>
          </w:p>
        </w:tc>
        <w:tc>
          <w:tcPr>
            <w:tcW w:w="2490" w:type="dxa"/>
            <w:shd w:val="clear" w:color="auto" w:fill="auto"/>
            <w:tcMar>
              <w:top w:w="100" w:type="dxa"/>
              <w:left w:w="100" w:type="dxa"/>
              <w:bottom w:w="100" w:type="dxa"/>
              <w:right w:w="100" w:type="dxa"/>
            </w:tcMar>
          </w:tcPr>
          <w:p w14:paraId="4EEB175E" w14:textId="55E039DD" w:rsidR="006E753C" w:rsidRPr="006E753C" w:rsidDel="002203E7" w:rsidRDefault="006E753C" w:rsidP="006E753C">
            <w:pPr>
              <w:rPr>
                <w:del w:id="3023" w:author="Ilkka Rinne" w:date="2021-05-24T16:03:00Z"/>
              </w:rPr>
            </w:pPr>
            <w:del w:id="302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2BEC4059" w14:textId="4FA768E7" w:rsidR="006E753C" w:rsidRPr="006E753C" w:rsidDel="002203E7" w:rsidRDefault="006E753C" w:rsidP="006E753C">
            <w:pPr>
              <w:rPr>
                <w:del w:id="3025" w:author="Ilkka Rinne" w:date="2021-05-24T16:03:00Z"/>
              </w:rPr>
            </w:pPr>
            <w:del w:id="3026" w:author="Ilkka Rinne" w:date="2021-05-24T16:03:00Z">
              <w:r w:rsidRPr="006E753C" w:rsidDel="002203E7">
                <w:delText>19156:2011:SF_SpatialSamplingFeature.positionalAccuracy</w:delText>
              </w:r>
            </w:del>
          </w:p>
        </w:tc>
      </w:tr>
      <w:tr w:rsidR="006E753C" w:rsidRPr="006E753C" w:rsidDel="002203E7" w14:paraId="1A71D042" w14:textId="336C7448" w:rsidTr="006E753C">
        <w:trPr>
          <w:del w:id="3027" w:author="Ilkka Rinne" w:date="2021-05-24T16:03:00Z"/>
        </w:trPr>
        <w:tc>
          <w:tcPr>
            <w:tcW w:w="4350" w:type="dxa"/>
            <w:shd w:val="clear" w:color="auto" w:fill="auto"/>
            <w:tcMar>
              <w:top w:w="100" w:type="dxa"/>
              <w:left w:w="100" w:type="dxa"/>
              <w:bottom w:w="100" w:type="dxa"/>
              <w:right w:w="100" w:type="dxa"/>
            </w:tcMar>
          </w:tcPr>
          <w:p w14:paraId="7E6C7A0A" w14:textId="62A8D057" w:rsidR="006E753C" w:rsidRPr="006E753C" w:rsidDel="002203E7" w:rsidRDefault="006E753C" w:rsidP="006E753C">
            <w:pPr>
              <w:rPr>
                <w:del w:id="3028" w:author="Ilkka Rinne" w:date="2021-05-24T16:03:00Z"/>
              </w:rPr>
            </w:pPr>
            <w:del w:id="3029" w:author="Ilkka Rinne" w:date="2021-05-24T16:03:00Z">
              <w:r w:rsidRPr="006E753C" w:rsidDel="002203E7">
                <w:delText>Basic Samples:SpatialSample.verticalPositionalAccuracy</w:delText>
              </w:r>
            </w:del>
          </w:p>
        </w:tc>
        <w:tc>
          <w:tcPr>
            <w:tcW w:w="2490" w:type="dxa"/>
            <w:shd w:val="clear" w:color="auto" w:fill="auto"/>
            <w:tcMar>
              <w:top w:w="100" w:type="dxa"/>
              <w:left w:w="100" w:type="dxa"/>
              <w:bottom w:w="100" w:type="dxa"/>
              <w:right w:w="100" w:type="dxa"/>
            </w:tcMar>
          </w:tcPr>
          <w:p w14:paraId="2292DDC0" w14:textId="13F96697" w:rsidR="006E753C" w:rsidRPr="006E753C" w:rsidDel="002203E7" w:rsidRDefault="006E753C" w:rsidP="006E753C">
            <w:pPr>
              <w:rPr>
                <w:del w:id="3030" w:author="Ilkka Rinne" w:date="2021-05-24T16:03:00Z"/>
              </w:rPr>
            </w:pPr>
            <w:del w:id="3031"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751DBFF" w14:textId="1D21C417" w:rsidR="006E753C" w:rsidRPr="006E753C" w:rsidDel="002203E7" w:rsidRDefault="006E753C" w:rsidP="006E753C">
            <w:pPr>
              <w:rPr>
                <w:del w:id="3032" w:author="Ilkka Rinne" w:date="2021-05-24T16:03:00Z"/>
              </w:rPr>
            </w:pPr>
            <w:del w:id="3033" w:author="Ilkka Rinne" w:date="2021-05-24T16:03:00Z">
              <w:r w:rsidRPr="006E753C" w:rsidDel="002203E7">
                <w:delText>19156:2011:SF_SpatialSamplingFeature.positionalAccuracy</w:delText>
              </w:r>
            </w:del>
          </w:p>
        </w:tc>
      </w:tr>
      <w:tr w:rsidR="006E753C" w:rsidRPr="006E753C" w:rsidDel="002203E7" w14:paraId="6C1DE4EB" w14:textId="55C1B162" w:rsidTr="006E753C">
        <w:trPr>
          <w:del w:id="3034" w:author="Ilkka Rinne" w:date="2021-05-24T16:03:00Z"/>
        </w:trPr>
        <w:tc>
          <w:tcPr>
            <w:tcW w:w="4350" w:type="dxa"/>
            <w:shd w:val="clear" w:color="auto" w:fill="auto"/>
            <w:tcMar>
              <w:top w:w="100" w:type="dxa"/>
              <w:left w:w="100" w:type="dxa"/>
              <w:bottom w:w="100" w:type="dxa"/>
              <w:right w:w="100" w:type="dxa"/>
            </w:tcMar>
          </w:tcPr>
          <w:p w14:paraId="1B4F28F4" w14:textId="723C5983" w:rsidR="006E753C" w:rsidRPr="006E753C" w:rsidDel="002203E7" w:rsidRDefault="006E753C" w:rsidP="006E753C">
            <w:pPr>
              <w:rPr>
                <w:del w:id="3035" w:author="Ilkka Rinne" w:date="2021-05-24T16:03:00Z"/>
              </w:rPr>
            </w:pPr>
            <w:del w:id="3036" w:author="Ilkka Rinne" w:date="2021-05-24T16:03:00Z">
              <w:r w:rsidRPr="006E753C" w:rsidDel="002203E7">
                <w:delText>Basic Samples:SpatialSample.shape</w:delText>
              </w:r>
            </w:del>
          </w:p>
        </w:tc>
        <w:tc>
          <w:tcPr>
            <w:tcW w:w="2490" w:type="dxa"/>
            <w:shd w:val="clear" w:color="auto" w:fill="auto"/>
            <w:tcMar>
              <w:top w:w="100" w:type="dxa"/>
              <w:left w:w="100" w:type="dxa"/>
              <w:bottom w:w="100" w:type="dxa"/>
              <w:right w:w="100" w:type="dxa"/>
            </w:tcMar>
          </w:tcPr>
          <w:p w14:paraId="46E2DC3A" w14:textId="74D751EB" w:rsidR="006E753C" w:rsidRPr="006E753C" w:rsidDel="002203E7" w:rsidRDefault="006E753C" w:rsidP="006E753C">
            <w:pPr>
              <w:rPr>
                <w:del w:id="3037" w:author="Ilkka Rinne" w:date="2021-05-24T16:03:00Z"/>
              </w:rPr>
            </w:pPr>
            <w:del w:id="3038"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82770C5" w14:textId="0CF608F1" w:rsidR="006E753C" w:rsidRPr="006E753C" w:rsidDel="002203E7" w:rsidRDefault="006E753C" w:rsidP="006E753C">
            <w:pPr>
              <w:rPr>
                <w:del w:id="3039" w:author="Ilkka Rinne" w:date="2021-05-24T16:03:00Z"/>
              </w:rPr>
            </w:pPr>
            <w:del w:id="3040" w:author="Ilkka Rinne" w:date="2021-05-24T16:03:00Z">
              <w:r w:rsidRPr="006E753C" w:rsidDel="002203E7">
                <w:delText>19156:2011:SF_SpatialSamplingFeature.shape</w:delText>
              </w:r>
            </w:del>
          </w:p>
        </w:tc>
      </w:tr>
      <w:tr w:rsidR="006E753C" w:rsidRPr="006E753C" w:rsidDel="002203E7" w14:paraId="1E1B2247" w14:textId="5CFF1C46" w:rsidTr="006E753C">
        <w:trPr>
          <w:del w:id="3041" w:author="Ilkka Rinne" w:date="2021-05-24T16:03:00Z"/>
        </w:trPr>
        <w:tc>
          <w:tcPr>
            <w:tcW w:w="4350" w:type="dxa"/>
            <w:shd w:val="clear" w:color="auto" w:fill="auto"/>
            <w:tcMar>
              <w:top w:w="100" w:type="dxa"/>
              <w:left w:w="100" w:type="dxa"/>
              <w:bottom w:w="100" w:type="dxa"/>
              <w:right w:w="100" w:type="dxa"/>
            </w:tcMar>
          </w:tcPr>
          <w:p w14:paraId="51E403C8" w14:textId="6FB3CD85" w:rsidR="006E753C" w:rsidRPr="006E753C" w:rsidDel="002203E7" w:rsidRDefault="006E753C" w:rsidP="006E753C">
            <w:pPr>
              <w:rPr>
                <w:del w:id="3042" w:author="Ilkka Rinne" w:date="2021-05-24T16:03:00Z"/>
              </w:rPr>
            </w:pPr>
            <w:del w:id="3043"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3371E59A" w14:textId="3D3875DA" w:rsidR="006E753C" w:rsidRPr="006E753C" w:rsidDel="002203E7" w:rsidRDefault="006E753C" w:rsidP="006E753C">
            <w:pPr>
              <w:rPr>
                <w:del w:id="3044" w:author="Ilkka Rinne" w:date="2021-05-24T16:03:00Z"/>
              </w:rPr>
            </w:pPr>
            <w:del w:id="3045"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33820589" w14:textId="4929A080" w:rsidR="006E753C" w:rsidRPr="006E753C" w:rsidDel="002203E7" w:rsidRDefault="006E753C" w:rsidP="006E753C">
            <w:pPr>
              <w:rPr>
                <w:del w:id="3046" w:author="Ilkka Rinne" w:date="2021-05-24T16:03:00Z"/>
              </w:rPr>
            </w:pPr>
            <w:del w:id="3047" w:author="Ilkka Rinne" w:date="2021-05-24T16:03:00Z">
              <w:r w:rsidRPr="006E753C" w:rsidDel="002203E7">
                <w:delText>19156:2011:SF_SpatialSamplingFeature.hostedProcedure</w:delText>
              </w:r>
            </w:del>
          </w:p>
        </w:tc>
      </w:tr>
      <w:tr w:rsidR="006E753C" w:rsidRPr="006E753C" w:rsidDel="002203E7" w14:paraId="426DFDC4" w14:textId="1DF594ED" w:rsidTr="006E753C">
        <w:trPr>
          <w:del w:id="3048" w:author="Ilkka Rinne" w:date="2021-05-24T16:03:00Z"/>
        </w:trPr>
        <w:tc>
          <w:tcPr>
            <w:tcW w:w="4350" w:type="dxa"/>
            <w:shd w:val="clear" w:color="auto" w:fill="auto"/>
            <w:tcMar>
              <w:top w:w="100" w:type="dxa"/>
              <w:left w:w="100" w:type="dxa"/>
              <w:bottom w:w="100" w:type="dxa"/>
              <w:right w:w="100" w:type="dxa"/>
            </w:tcMar>
          </w:tcPr>
          <w:p w14:paraId="11FEB88A" w14:textId="2C93DBCA" w:rsidR="006E753C" w:rsidRPr="006E753C" w:rsidDel="002203E7" w:rsidRDefault="006E753C" w:rsidP="006E753C">
            <w:pPr>
              <w:rPr>
                <w:del w:id="3049" w:author="Ilkka Rinne" w:date="2021-05-24T16:03:00Z"/>
              </w:rPr>
            </w:pPr>
            <w:del w:id="3050" w:author="Ilkka Rinne" w:date="2021-05-24T16:03:00Z">
              <w:r w:rsidRPr="006E753C" w:rsidDel="002203E7">
                <w:delText>Basic Samples:MaterialSample</w:delText>
              </w:r>
            </w:del>
          </w:p>
        </w:tc>
        <w:tc>
          <w:tcPr>
            <w:tcW w:w="2490" w:type="dxa"/>
            <w:shd w:val="clear" w:color="auto" w:fill="auto"/>
            <w:tcMar>
              <w:top w:w="100" w:type="dxa"/>
              <w:left w:w="100" w:type="dxa"/>
              <w:bottom w:w="100" w:type="dxa"/>
              <w:right w:w="100" w:type="dxa"/>
            </w:tcMar>
          </w:tcPr>
          <w:p w14:paraId="73FA4931" w14:textId="6917CC51" w:rsidR="006E753C" w:rsidRPr="006E753C" w:rsidDel="002203E7" w:rsidRDefault="006E753C" w:rsidP="006E753C">
            <w:pPr>
              <w:rPr>
                <w:del w:id="3051" w:author="Ilkka Rinne" w:date="2021-05-24T16:03:00Z"/>
              </w:rPr>
            </w:pPr>
            <w:del w:id="3052"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63D6CC71" w14:textId="72AACFDF" w:rsidR="006E753C" w:rsidRPr="006E753C" w:rsidDel="002203E7" w:rsidRDefault="006E753C" w:rsidP="006E753C">
            <w:pPr>
              <w:rPr>
                <w:del w:id="3053" w:author="Ilkka Rinne" w:date="2021-05-24T16:03:00Z"/>
              </w:rPr>
            </w:pPr>
            <w:del w:id="3054" w:author="Ilkka Rinne" w:date="2021-05-24T16:03:00Z">
              <w:r w:rsidRPr="006E753C" w:rsidDel="002203E7">
                <w:delText>19156:2011:SF_Specimen</w:delText>
              </w:r>
            </w:del>
          </w:p>
        </w:tc>
      </w:tr>
      <w:tr w:rsidR="006E753C" w:rsidRPr="006E753C" w:rsidDel="002203E7" w14:paraId="1A3B3759" w14:textId="4A536DF4" w:rsidTr="006E753C">
        <w:trPr>
          <w:del w:id="3055" w:author="Ilkka Rinne" w:date="2021-05-24T16:03:00Z"/>
        </w:trPr>
        <w:tc>
          <w:tcPr>
            <w:tcW w:w="4350" w:type="dxa"/>
            <w:shd w:val="clear" w:color="auto" w:fill="auto"/>
            <w:tcMar>
              <w:top w:w="100" w:type="dxa"/>
              <w:left w:w="100" w:type="dxa"/>
              <w:bottom w:w="100" w:type="dxa"/>
              <w:right w:w="100" w:type="dxa"/>
            </w:tcMar>
          </w:tcPr>
          <w:p w14:paraId="10AD2591" w14:textId="2038DB93" w:rsidR="006E753C" w:rsidRPr="006E753C" w:rsidDel="002203E7" w:rsidRDefault="006E753C" w:rsidP="006E753C">
            <w:pPr>
              <w:rPr>
                <w:del w:id="3056" w:author="Ilkka Rinne" w:date="2021-05-24T16:03:00Z"/>
              </w:rPr>
            </w:pPr>
            <w:del w:id="3057" w:author="Ilkka Rinne" w:date="2021-05-24T16:03:00Z">
              <w:r w:rsidRPr="006E753C" w:rsidDel="002203E7">
                <w:delText>Basic Samples:MaterialSample.storageLocation</w:delText>
              </w:r>
            </w:del>
          </w:p>
        </w:tc>
        <w:tc>
          <w:tcPr>
            <w:tcW w:w="2490" w:type="dxa"/>
            <w:shd w:val="clear" w:color="auto" w:fill="auto"/>
            <w:tcMar>
              <w:top w:w="100" w:type="dxa"/>
              <w:left w:w="100" w:type="dxa"/>
              <w:bottom w:w="100" w:type="dxa"/>
              <w:right w:w="100" w:type="dxa"/>
            </w:tcMar>
          </w:tcPr>
          <w:p w14:paraId="5D86EB97" w14:textId="4BF714AD" w:rsidR="006E753C" w:rsidRPr="006E753C" w:rsidDel="002203E7" w:rsidRDefault="006E753C" w:rsidP="006E753C">
            <w:pPr>
              <w:rPr>
                <w:del w:id="3058" w:author="Ilkka Rinne" w:date="2021-05-24T16:03:00Z"/>
              </w:rPr>
            </w:pPr>
            <w:del w:id="305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1C08D760" w14:textId="09A998B1" w:rsidR="006E753C" w:rsidRPr="006E753C" w:rsidDel="002203E7" w:rsidRDefault="006E753C" w:rsidP="006E753C">
            <w:pPr>
              <w:rPr>
                <w:del w:id="3060" w:author="Ilkka Rinne" w:date="2021-05-24T16:03:00Z"/>
              </w:rPr>
            </w:pPr>
            <w:del w:id="3061" w:author="Ilkka Rinne" w:date="2021-05-24T16:03:00Z">
              <w:r w:rsidRPr="006E753C" w:rsidDel="002203E7">
                <w:delText>19156:2011:SF_Specimen.curren</w:delText>
              </w:r>
            </w:del>
            <w:ins w:id="3062" w:author="Katharina Schleidt" w:date="2021-04-18T20:45:00Z">
              <w:del w:id="3063" w:author="Ilkka Rinne" w:date="2021-05-24T16:03:00Z">
                <w:r w:rsidR="00F41D3D" w:rsidDel="002203E7">
                  <w:delText>t</w:delText>
                </w:r>
              </w:del>
            </w:ins>
            <w:del w:id="3064" w:author="Ilkka Rinne" w:date="2021-05-24T16:03:00Z">
              <w:r w:rsidRPr="006E753C" w:rsidDel="002203E7">
                <w:delText>Location</w:delText>
              </w:r>
            </w:del>
          </w:p>
        </w:tc>
      </w:tr>
      <w:tr w:rsidR="006E753C" w:rsidRPr="006E753C" w:rsidDel="002203E7" w14:paraId="3608FC91" w14:textId="6B13FB2B" w:rsidTr="006E753C">
        <w:trPr>
          <w:del w:id="3065" w:author="Ilkka Rinne" w:date="2021-05-24T16:03:00Z"/>
        </w:trPr>
        <w:tc>
          <w:tcPr>
            <w:tcW w:w="4350" w:type="dxa"/>
            <w:shd w:val="clear" w:color="auto" w:fill="auto"/>
            <w:tcMar>
              <w:top w:w="100" w:type="dxa"/>
              <w:left w:w="100" w:type="dxa"/>
              <w:bottom w:w="100" w:type="dxa"/>
              <w:right w:w="100" w:type="dxa"/>
            </w:tcMar>
          </w:tcPr>
          <w:p w14:paraId="6CC71105" w14:textId="1ACAB4B3" w:rsidR="006E753C" w:rsidRPr="006E753C" w:rsidDel="002203E7" w:rsidRDefault="006E753C" w:rsidP="006E753C">
            <w:pPr>
              <w:rPr>
                <w:del w:id="3066" w:author="Ilkka Rinne" w:date="2021-05-24T16:03:00Z"/>
              </w:rPr>
            </w:pPr>
            <w:del w:id="3067" w:author="Ilkka Rinne" w:date="2021-05-24T16:03:00Z">
              <w:r w:rsidRPr="006E753C" w:rsidDel="002203E7">
                <w:delText>Basic Samples:MaterialSample.sourceLocation</w:delText>
              </w:r>
            </w:del>
          </w:p>
        </w:tc>
        <w:tc>
          <w:tcPr>
            <w:tcW w:w="2490" w:type="dxa"/>
            <w:shd w:val="clear" w:color="auto" w:fill="auto"/>
            <w:tcMar>
              <w:top w:w="100" w:type="dxa"/>
              <w:left w:w="100" w:type="dxa"/>
              <w:bottom w:w="100" w:type="dxa"/>
              <w:right w:w="100" w:type="dxa"/>
            </w:tcMar>
          </w:tcPr>
          <w:p w14:paraId="2BE4D5CB" w14:textId="53961B16" w:rsidR="006E753C" w:rsidRPr="006E753C" w:rsidDel="002203E7" w:rsidRDefault="006E753C" w:rsidP="006E753C">
            <w:pPr>
              <w:rPr>
                <w:del w:id="3068" w:author="Ilkka Rinne" w:date="2021-05-24T16:03:00Z"/>
              </w:rPr>
            </w:pPr>
            <w:del w:id="3069"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04EA92A8" w14:textId="6C49ECF2" w:rsidR="006E753C" w:rsidRPr="006E753C" w:rsidDel="002203E7" w:rsidRDefault="006E753C" w:rsidP="006E753C">
            <w:pPr>
              <w:rPr>
                <w:del w:id="3070" w:author="Ilkka Rinne" w:date="2021-05-24T16:03:00Z"/>
              </w:rPr>
            </w:pPr>
            <w:del w:id="3071" w:author="Ilkka Rinne" w:date="2021-05-24T16:03:00Z">
              <w:r w:rsidRPr="006E753C" w:rsidDel="002203E7">
                <w:delText>19156:2011:SF_Specimen.samplingLocation</w:delText>
              </w:r>
            </w:del>
          </w:p>
        </w:tc>
      </w:tr>
      <w:tr w:rsidR="006E753C" w:rsidRPr="006E753C" w:rsidDel="002203E7" w14:paraId="52A0D0C2" w14:textId="1F5E6FFD" w:rsidTr="006E753C">
        <w:trPr>
          <w:del w:id="3072" w:author="Ilkka Rinne" w:date="2021-05-24T16:03:00Z"/>
        </w:trPr>
        <w:tc>
          <w:tcPr>
            <w:tcW w:w="4350" w:type="dxa"/>
            <w:shd w:val="clear" w:color="auto" w:fill="auto"/>
            <w:tcMar>
              <w:top w:w="100" w:type="dxa"/>
              <w:left w:w="100" w:type="dxa"/>
              <w:bottom w:w="100" w:type="dxa"/>
              <w:right w:w="100" w:type="dxa"/>
            </w:tcMar>
          </w:tcPr>
          <w:p w14:paraId="11CE0FBC" w14:textId="22FF48A4" w:rsidR="006E753C" w:rsidRPr="006E753C" w:rsidDel="002203E7" w:rsidRDefault="006E753C" w:rsidP="006E753C">
            <w:pPr>
              <w:rPr>
                <w:del w:id="3073" w:author="Ilkka Rinne" w:date="2021-05-24T16:03:00Z"/>
              </w:rPr>
            </w:pPr>
            <w:del w:id="3074" w:author="Ilkka Rinne" w:date="2021-05-24T16:03:00Z">
              <w:r w:rsidRPr="006E753C" w:rsidDel="002203E7">
                <w:delText>Basic Samples:MaterialSample.sampling.Sampling.samplingProcedure</w:delText>
              </w:r>
            </w:del>
          </w:p>
        </w:tc>
        <w:tc>
          <w:tcPr>
            <w:tcW w:w="2490" w:type="dxa"/>
            <w:shd w:val="clear" w:color="auto" w:fill="auto"/>
            <w:tcMar>
              <w:top w:w="100" w:type="dxa"/>
              <w:left w:w="100" w:type="dxa"/>
              <w:bottom w:w="100" w:type="dxa"/>
              <w:right w:w="100" w:type="dxa"/>
            </w:tcMar>
          </w:tcPr>
          <w:p w14:paraId="293E5698" w14:textId="2F334A4A" w:rsidR="006E753C" w:rsidRPr="006E753C" w:rsidDel="002203E7" w:rsidRDefault="006E753C" w:rsidP="006E753C">
            <w:pPr>
              <w:rPr>
                <w:del w:id="3075" w:author="Ilkka Rinne" w:date="2021-05-24T16:03:00Z"/>
              </w:rPr>
            </w:pPr>
            <w:del w:id="3076"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578CE101" w14:textId="1EFB0794" w:rsidR="006E753C" w:rsidRPr="006E753C" w:rsidDel="002203E7" w:rsidRDefault="006E753C" w:rsidP="006E753C">
            <w:pPr>
              <w:rPr>
                <w:del w:id="3077" w:author="Ilkka Rinne" w:date="2021-05-24T16:03:00Z"/>
              </w:rPr>
            </w:pPr>
            <w:del w:id="3078" w:author="Ilkka Rinne" w:date="2021-05-24T16:03:00Z">
              <w:r w:rsidRPr="006E753C" w:rsidDel="002203E7">
                <w:delText>19156:2011:SF_Specimen.samplingMethod</w:delText>
              </w:r>
            </w:del>
          </w:p>
        </w:tc>
      </w:tr>
      <w:tr w:rsidR="006E753C" w:rsidRPr="006E753C" w:rsidDel="002203E7" w14:paraId="24300547" w14:textId="346F4069" w:rsidTr="006E753C">
        <w:trPr>
          <w:del w:id="3079" w:author="Ilkka Rinne" w:date="2021-05-24T16:03:00Z"/>
        </w:trPr>
        <w:tc>
          <w:tcPr>
            <w:tcW w:w="4350" w:type="dxa"/>
            <w:shd w:val="clear" w:color="auto" w:fill="auto"/>
            <w:tcMar>
              <w:top w:w="100" w:type="dxa"/>
              <w:left w:w="100" w:type="dxa"/>
              <w:bottom w:w="100" w:type="dxa"/>
              <w:right w:w="100" w:type="dxa"/>
            </w:tcMar>
          </w:tcPr>
          <w:p w14:paraId="7E7583CE" w14:textId="2EE3FE17" w:rsidR="006E753C" w:rsidRPr="006E753C" w:rsidDel="002203E7" w:rsidRDefault="006E753C" w:rsidP="006E753C">
            <w:pPr>
              <w:rPr>
                <w:del w:id="3080" w:author="Ilkka Rinne" w:date="2021-05-24T16:03:00Z"/>
              </w:rPr>
            </w:pPr>
            <w:del w:id="3081" w:author="Ilkka Rinne" w:date="2021-05-24T16:03:00Z">
              <w:r w:rsidRPr="006E753C" w:rsidDel="002203E7">
                <w:delText>Basic Samples:MaterialSample.sampling.Sampling.time</w:delText>
              </w:r>
            </w:del>
          </w:p>
        </w:tc>
        <w:tc>
          <w:tcPr>
            <w:tcW w:w="2490" w:type="dxa"/>
            <w:shd w:val="clear" w:color="auto" w:fill="auto"/>
            <w:tcMar>
              <w:top w:w="100" w:type="dxa"/>
              <w:left w:w="100" w:type="dxa"/>
              <w:bottom w:w="100" w:type="dxa"/>
              <w:right w:w="100" w:type="dxa"/>
            </w:tcMar>
          </w:tcPr>
          <w:p w14:paraId="7D4E7429" w14:textId="7C21AFC3" w:rsidR="006E753C" w:rsidRPr="006E753C" w:rsidDel="002203E7" w:rsidRDefault="006E753C" w:rsidP="006E753C">
            <w:pPr>
              <w:rPr>
                <w:del w:id="3082" w:author="Ilkka Rinne" w:date="2021-05-24T16:03:00Z"/>
              </w:rPr>
            </w:pPr>
            <w:del w:id="3083"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5CB52B0" w14:textId="224461F9" w:rsidR="006E753C" w:rsidRPr="006E753C" w:rsidDel="002203E7" w:rsidRDefault="006E753C" w:rsidP="006E753C">
            <w:pPr>
              <w:rPr>
                <w:del w:id="3084" w:author="Ilkka Rinne" w:date="2021-05-24T16:03:00Z"/>
              </w:rPr>
            </w:pPr>
            <w:del w:id="3085" w:author="Ilkka Rinne" w:date="2021-05-24T16:03:00Z">
              <w:r w:rsidRPr="006E753C" w:rsidDel="002203E7">
                <w:delText>19156:2011:SF_Specimen.samplingTime</w:delText>
              </w:r>
            </w:del>
          </w:p>
        </w:tc>
      </w:tr>
      <w:tr w:rsidR="006E753C" w:rsidRPr="006E753C" w:rsidDel="002203E7" w14:paraId="05FD488C" w14:textId="2D2C9317" w:rsidTr="006E753C">
        <w:trPr>
          <w:del w:id="3086" w:author="Ilkka Rinne" w:date="2021-05-24T16:03:00Z"/>
        </w:trPr>
        <w:tc>
          <w:tcPr>
            <w:tcW w:w="4350" w:type="dxa"/>
            <w:shd w:val="clear" w:color="auto" w:fill="auto"/>
            <w:tcMar>
              <w:top w:w="100" w:type="dxa"/>
              <w:left w:w="100" w:type="dxa"/>
              <w:bottom w:w="100" w:type="dxa"/>
              <w:right w:w="100" w:type="dxa"/>
            </w:tcMar>
          </w:tcPr>
          <w:p w14:paraId="61473860" w14:textId="3D83164B" w:rsidR="006E753C" w:rsidRPr="006E753C" w:rsidDel="002203E7" w:rsidRDefault="006E753C" w:rsidP="006E753C">
            <w:pPr>
              <w:rPr>
                <w:del w:id="3087" w:author="Ilkka Rinne" w:date="2021-05-24T16:03:00Z"/>
              </w:rPr>
            </w:pPr>
            <w:del w:id="3088" w:author="Ilkka Rinne" w:date="2021-05-24T16:03:00Z">
              <w:r w:rsidRPr="006E753C" w:rsidDel="002203E7">
                <w:delText>Basic Samples:MaterialSample.size</w:delText>
              </w:r>
            </w:del>
          </w:p>
        </w:tc>
        <w:tc>
          <w:tcPr>
            <w:tcW w:w="2490" w:type="dxa"/>
            <w:shd w:val="clear" w:color="auto" w:fill="auto"/>
            <w:tcMar>
              <w:top w:w="100" w:type="dxa"/>
              <w:left w:w="100" w:type="dxa"/>
              <w:bottom w:w="100" w:type="dxa"/>
              <w:right w:w="100" w:type="dxa"/>
            </w:tcMar>
          </w:tcPr>
          <w:p w14:paraId="044AB4F0" w14:textId="0142973D" w:rsidR="006E753C" w:rsidRPr="006E753C" w:rsidDel="002203E7" w:rsidRDefault="006E753C" w:rsidP="006E753C">
            <w:pPr>
              <w:rPr>
                <w:del w:id="3089" w:author="Ilkka Rinne" w:date="2021-05-24T16:03:00Z"/>
              </w:rPr>
            </w:pPr>
            <w:del w:id="3090"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10C0A8B" w14:textId="020C4E82" w:rsidR="006E753C" w:rsidRPr="006E753C" w:rsidDel="002203E7" w:rsidRDefault="006E753C" w:rsidP="006E753C">
            <w:pPr>
              <w:rPr>
                <w:del w:id="3091" w:author="Ilkka Rinne" w:date="2021-05-24T16:03:00Z"/>
              </w:rPr>
            </w:pPr>
            <w:del w:id="3092" w:author="Ilkka Rinne" w:date="2021-05-24T16:03:00Z">
              <w:r w:rsidRPr="006E753C" w:rsidDel="002203E7">
                <w:delText>19156:2011:SF_Specimen.size</w:delText>
              </w:r>
            </w:del>
          </w:p>
        </w:tc>
      </w:tr>
      <w:tr w:rsidR="006E753C" w:rsidRPr="006E753C" w:rsidDel="002203E7" w14:paraId="03DE008A" w14:textId="17F1698F" w:rsidTr="006E753C">
        <w:trPr>
          <w:del w:id="3093" w:author="Ilkka Rinne" w:date="2021-05-24T16:03:00Z"/>
        </w:trPr>
        <w:tc>
          <w:tcPr>
            <w:tcW w:w="4350" w:type="dxa"/>
            <w:shd w:val="clear" w:color="auto" w:fill="auto"/>
            <w:tcMar>
              <w:top w:w="100" w:type="dxa"/>
              <w:left w:w="100" w:type="dxa"/>
              <w:bottom w:w="100" w:type="dxa"/>
              <w:right w:w="100" w:type="dxa"/>
            </w:tcMar>
          </w:tcPr>
          <w:p w14:paraId="60D4D25D" w14:textId="66DD2436" w:rsidR="006E753C" w:rsidRPr="006E753C" w:rsidDel="002203E7" w:rsidRDefault="006E753C" w:rsidP="006E753C">
            <w:pPr>
              <w:rPr>
                <w:del w:id="3094" w:author="Ilkka Rinne" w:date="2021-05-24T16:03:00Z"/>
              </w:rPr>
            </w:pPr>
            <w:del w:id="3095" w:author="Ilkka Rinne" w:date="2021-05-24T16:03:00Z">
              <w:r w:rsidRPr="006E753C" w:rsidDel="002203E7">
                <w:delText>Basic Samples:Sample.sampleType</w:delText>
              </w:r>
            </w:del>
          </w:p>
        </w:tc>
        <w:tc>
          <w:tcPr>
            <w:tcW w:w="2490" w:type="dxa"/>
            <w:shd w:val="clear" w:color="auto" w:fill="auto"/>
            <w:tcMar>
              <w:top w:w="100" w:type="dxa"/>
              <w:left w:w="100" w:type="dxa"/>
              <w:bottom w:w="100" w:type="dxa"/>
              <w:right w:w="100" w:type="dxa"/>
            </w:tcMar>
          </w:tcPr>
          <w:p w14:paraId="5F9719C4" w14:textId="72A394EE" w:rsidR="006E753C" w:rsidRPr="006E753C" w:rsidDel="002203E7" w:rsidRDefault="006E753C" w:rsidP="006E753C">
            <w:pPr>
              <w:rPr>
                <w:del w:id="3096" w:author="Ilkka Rinne" w:date="2021-05-24T16:03:00Z"/>
              </w:rPr>
            </w:pPr>
            <w:del w:id="3097"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42C46831" w14:textId="64F4A1D6" w:rsidR="006E753C" w:rsidRPr="006E753C" w:rsidDel="002203E7" w:rsidRDefault="006E753C" w:rsidP="006E753C">
            <w:pPr>
              <w:rPr>
                <w:del w:id="3098" w:author="Ilkka Rinne" w:date="2021-05-24T16:03:00Z"/>
              </w:rPr>
            </w:pPr>
            <w:del w:id="3099" w:author="Ilkka Rinne" w:date="2021-05-24T16:03:00Z">
              <w:r w:rsidRPr="006E753C" w:rsidDel="002203E7">
                <w:delText>19156:2011:SF_Specimen.specimenType</w:delText>
              </w:r>
            </w:del>
          </w:p>
        </w:tc>
      </w:tr>
      <w:tr w:rsidR="006E753C" w:rsidRPr="006E753C" w:rsidDel="002203E7" w14:paraId="604E5F68" w14:textId="47526480" w:rsidTr="006E753C">
        <w:trPr>
          <w:del w:id="3100" w:author="Ilkka Rinne" w:date="2021-05-24T16:03:00Z"/>
        </w:trPr>
        <w:tc>
          <w:tcPr>
            <w:tcW w:w="4350" w:type="dxa"/>
            <w:shd w:val="clear" w:color="auto" w:fill="auto"/>
            <w:tcMar>
              <w:top w:w="100" w:type="dxa"/>
              <w:left w:w="100" w:type="dxa"/>
              <w:bottom w:w="100" w:type="dxa"/>
              <w:right w:w="100" w:type="dxa"/>
            </w:tcMar>
          </w:tcPr>
          <w:p w14:paraId="76C74E59" w14:textId="66540B70" w:rsidR="006E753C" w:rsidRPr="006E753C" w:rsidDel="002203E7" w:rsidRDefault="006E753C" w:rsidP="006E753C">
            <w:pPr>
              <w:rPr>
                <w:del w:id="3101" w:author="Ilkka Rinne" w:date="2021-05-24T16:03:00Z"/>
              </w:rPr>
            </w:pPr>
            <w:del w:id="3102" w:author="Ilkka Rinne" w:date="2021-05-24T16:03:00Z">
              <w:r w:rsidRPr="006E753C" w:rsidDel="002203E7">
                <w:delText>Basic Samples:Sample.preparationStep</w:delText>
              </w:r>
            </w:del>
          </w:p>
        </w:tc>
        <w:tc>
          <w:tcPr>
            <w:tcW w:w="2490" w:type="dxa"/>
            <w:shd w:val="clear" w:color="auto" w:fill="auto"/>
            <w:tcMar>
              <w:top w:w="100" w:type="dxa"/>
              <w:left w:w="100" w:type="dxa"/>
              <w:bottom w:w="100" w:type="dxa"/>
              <w:right w:w="100" w:type="dxa"/>
            </w:tcMar>
          </w:tcPr>
          <w:p w14:paraId="5715B094" w14:textId="78C99323" w:rsidR="006E753C" w:rsidRPr="006E753C" w:rsidDel="002203E7" w:rsidRDefault="006E753C" w:rsidP="006E753C">
            <w:pPr>
              <w:rPr>
                <w:del w:id="3103" w:author="Ilkka Rinne" w:date="2021-05-24T16:03:00Z"/>
              </w:rPr>
            </w:pPr>
            <w:del w:id="3104" w:author="Ilkka Rinne" w:date="2021-05-24T16:03:00Z">
              <w:r w:rsidRPr="006E753C" w:rsidDel="002203E7">
                <w:delText>equivalent property</w:delText>
              </w:r>
            </w:del>
          </w:p>
        </w:tc>
        <w:tc>
          <w:tcPr>
            <w:tcW w:w="2931" w:type="dxa"/>
            <w:shd w:val="clear" w:color="auto" w:fill="auto"/>
            <w:tcMar>
              <w:top w:w="100" w:type="dxa"/>
              <w:left w:w="100" w:type="dxa"/>
              <w:bottom w:w="100" w:type="dxa"/>
              <w:right w:w="100" w:type="dxa"/>
            </w:tcMar>
          </w:tcPr>
          <w:p w14:paraId="76240E88" w14:textId="78D610E0" w:rsidR="006E753C" w:rsidRPr="006E753C" w:rsidDel="002203E7" w:rsidRDefault="006E753C" w:rsidP="006E753C">
            <w:pPr>
              <w:rPr>
                <w:del w:id="3105" w:author="Ilkka Rinne" w:date="2021-05-24T16:03:00Z"/>
              </w:rPr>
            </w:pPr>
            <w:del w:id="3106" w:author="Ilkka Rinne" w:date="2021-05-24T16:03:00Z">
              <w:r w:rsidRPr="006E753C" w:rsidDel="002203E7">
                <w:delText>19156:2011:SF_Specimen.processingDetails</w:delText>
              </w:r>
            </w:del>
          </w:p>
        </w:tc>
      </w:tr>
      <w:tr w:rsidR="006E753C" w:rsidRPr="006E753C" w:rsidDel="002203E7" w14:paraId="5713FCDF" w14:textId="6FE95E76" w:rsidTr="006E753C">
        <w:trPr>
          <w:del w:id="3107" w:author="Ilkka Rinne" w:date="2021-05-24T16:03:00Z"/>
        </w:trPr>
        <w:tc>
          <w:tcPr>
            <w:tcW w:w="4350" w:type="dxa"/>
            <w:shd w:val="clear" w:color="auto" w:fill="auto"/>
            <w:tcMar>
              <w:top w:w="100" w:type="dxa"/>
              <w:left w:w="100" w:type="dxa"/>
              <w:bottom w:w="100" w:type="dxa"/>
              <w:right w:w="100" w:type="dxa"/>
            </w:tcMar>
          </w:tcPr>
          <w:p w14:paraId="39AEF71E" w14:textId="25B94F8E" w:rsidR="006E753C" w:rsidRPr="006E753C" w:rsidDel="002203E7" w:rsidRDefault="006E753C" w:rsidP="006E753C">
            <w:pPr>
              <w:rPr>
                <w:del w:id="3108" w:author="Ilkka Rinne" w:date="2021-05-24T16:03:00Z"/>
              </w:rPr>
            </w:pPr>
            <w:del w:id="3109" w:author="Ilkka Rinne" w:date="2021-05-24T16:03:00Z">
              <w:r w:rsidRPr="006E753C" w:rsidDel="002203E7">
                <w:delText>Basic Samples:SampleCollection</w:delText>
              </w:r>
            </w:del>
          </w:p>
        </w:tc>
        <w:tc>
          <w:tcPr>
            <w:tcW w:w="2490" w:type="dxa"/>
            <w:shd w:val="clear" w:color="auto" w:fill="auto"/>
            <w:tcMar>
              <w:top w:w="100" w:type="dxa"/>
              <w:left w:w="100" w:type="dxa"/>
              <w:bottom w:w="100" w:type="dxa"/>
              <w:right w:w="100" w:type="dxa"/>
            </w:tcMar>
          </w:tcPr>
          <w:p w14:paraId="084B07AD" w14:textId="5FB6DB1C" w:rsidR="006E753C" w:rsidRPr="006E753C" w:rsidDel="002203E7" w:rsidRDefault="006E753C" w:rsidP="006E753C">
            <w:pPr>
              <w:rPr>
                <w:del w:id="3110" w:author="Ilkka Rinne" w:date="2021-05-24T16:03:00Z"/>
              </w:rPr>
            </w:pPr>
            <w:del w:id="3111" w:author="Ilkka Rinne" w:date="2021-05-24T16:03:00Z">
              <w:r w:rsidRPr="006E753C" w:rsidDel="002203E7">
                <w:delText>equivalent class</w:delText>
              </w:r>
            </w:del>
          </w:p>
        </w:tc>
        <w:tc>
          <w:tcPr>
            <w:tcW w:w="2931" w:type="dxa"/>
            <w:shd w:val="clear" w:color="auto" w:fill="auto"/>
            <w:tcMar>
              <w:top w:w="100" w:type="dxa"/>
              <w:left w:w="100" w:type="dxa"/>
              <w:bottom w:w="100" w:type="dxa"/>
              <w:right w:w="100" w:type="dxa"/>
            </w:tcMar>
          </w:tcPr>
          <w:p w14:paraId="41724027" w14:textId="035BB2DC" w:rsidR="006E753C" w:rsidRPr="006E753C" w:rsidDel="002203E7" w:rsidRDefault="006E753C" w:rsidP="006E753C">
            <w:pPr>
              <w:rPr>
                <w:del w:id="3112" w:author="Ilkka Rinne" w:date="2021-05-24T16:03:00Z"/>
              </w:rPr>
            </w:pPr>
            <w:del w:id="3113" w:author="Ilkka Rinne" w:date="2021-05-24T16:03:00Z">
              <w:r w:rsidRPr="006E753C" w:rsidDel="002203E7">
                <w:delText>19156:2011:SF_SamplingFeatureCollection</w:delText>
              </w:r>
            </w:del>
          </w:p>
        </w:tc>
      </w:tr>
    </w:tbl>
    <w:p w14:paraId="49012D27" w14:textId="4C76F4CE" w:rsidR="00501289" w:rsidRPr="006E753C" w:rsidDel="002203E7" w:rsidRDefault="00501289" w:rsidP="00501289">
      <w:pPr>
        <w:rPr>
          <w:ins w:id="3114" w:author="Katharina Schleidt" w:date="2021-04-21T16:33:00Z"/>
          <w:del w:id="3115" w:author="Ilkka Rinne" w:date="2021-05-24T16:03:00Z"/>
          <w:lang w:eastAsia="ja-JP"/>
        </w:rPr>
      </w:pPr>
      <w:ins w:id="3116" w:author="Katharina Schleidt" w:date="2021-04-21T16:33:00Z">
        <w:del w:id="3117" w:author="Ilkka Rinne" w:date="2021-05-24T16:03:00Z">
          <w:r w:rsidDel="002203E7">
            <w:rPr>
              <w:lang w:eastAsia="ja-JP"/>
            </w:rPr>
            <w:delText>NOTE: due to the shift to soft-typing, the specialized Sample Types are no longer provided within the standard.</w:delText>
          </w:r>
        </w:del>
      </w:ins>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3118"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3118"/>
    </w:p>
    <w:p w14:paraId="310591AF" w14:textId="19FDA2FF" w:rsidR="00491C3C" w:rsidRDefault="00295A39" w:rsidP="002B4EBE">
      <w:pPr>
        <w:pStyle w:val="a2"/>
      </w:pPr>
      <w:bookmarkStart w:id="3119" w:name="_Toc72768953"/>
      <w:r w:rsidRPr="00295A39">
        <w:t>Features, coverages and observations — Different views of information</w:t>
      </w:r>
      <w:bookmarkEnd w:id="3119"/>
    </w:p>
    <w:p w14:paraId="129A17BE" w14:textId="77777777" w:rsidR="00366758" w:rsidRDefault="00366758" w:rsidP="00366758">
      <w:r>
        <w:t>ISO 19109 describes the feature as a “fundamental unit of geographic information”. The “General Feature Model” (GFM) presented in ISO </w:t>
      </w:r>
      <w:commentRangeStart w:id="3120"/>
      <w:r>
        <w:t xml:space="preserve">19101 </w:t>
      </w:r>
      <w:commentRangeEnd w:id="3120"/>
      <w:r w:rsidR="00621028">
        <w:rPr>
          <w:rStyle w:val="CommentReference"/>
        </w:rPr>
        <w:commentReference w:id="3120"/>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3121"/>
      <w:commentRangeStart w:id="3122"/>
      <w:r>
        <w:t>ISO 19123</w:t>
      </w:r>
      <w:ins w:id="3123" w:author="Katharina Schleidt" w:date="2021-04-21T16:19:00Z">
        <w:r w:rsidR="00621028">
          <w:t>-1</w:t>
        </w:r>
        <w:commentRangeEnd w:id="3121"/>
        <w:r w:rsidR="00621028">
          <w:rPr>
            <w:rStyle w:val="CommentReference"/>
          </w:rPr>
          <w:commentReference w:id="3121"/>
        </w:r>
      </w:ins>
      <w:commentRangeEnd w:id="3122"/>
      <w:r w:rsidR="0087602B">
        <w:rPr>
          <w:rStyle w:val="CommentReference"/>
        </w:rPr>
        <w:commentReference w:id="3122"/>
      </w:r>
      <w:ins w:id="3124" w:author="Katharina Schleidt" w:date="2021-04-21T16:26:00Z">
        <w:r w:rsidR="00501289">
          <w:t>:20xx</w:t>
        </w:r>
      </w:ins>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(e.g. an ore-body from a distribution of assay values). Also, for some feature types, the value of one or more properties might vary across the feature, in which case the shape of the feature provides the coverage domain (e.g.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observation instance provides “metadata” for the property value-estimation process.</w:t>
      </w:r>
    </w:p>
    <w:p w14:paraId="531EFCF0" w14:textId="5BB857A1" w:rsidR="00366758" w:rsidRDefault="00366758" w:rsidP="00366758">
      <w:r>
        <w:t xml:space="preserve">An observation event is clearly a “feature” in its own right, according to the GFM definition. </w:t>
      </w:r>
      <w:ins w:id="3125" w:author="Katharina Schleidt" w:date="2021-04-21T13:20:00Z">
        <w:r w:rsidR="00020674" w:rsidRPr="00020674">
          <w:t xml:space="preserve">An observation is an identifiable, instantiable and useful unit of </w:t>
        </w:r>
      </w:ins>
      <w:ins w:id="3126" w:author="Katharina Schleidt" w:date="2021-05-11T21:02:00Z">
        <w:r w:rsidR="00EC3D8D" w:rsidRPr="00020674">
          <w:t>information;</w:t>
        </w:r>
      </w:ins>
      <w:ins w:id="3127" w:author="Katharina Schleidt" w:date="2021-04-21T13:20:00Z">
        <w:r w:rsidR="00020674" w:rsidRPr="00020674">
          <w:t xml:space="preserve"> </w:t>
        </w:r>
      </w:ins>
      <w:ins w:id="3128" w:author="Katharina Schleidt" w:date="2021-05-11T21:02:00Z">
        <w:r w:rsidR="00EC3D8D" w:rsidRPr="00020674">
          <w:t>therefore,</w:t>
        </w:r>
      </w:ins>
      <w:ins w:id="3129" w:author="Katharina Schleidt" w:date="2021-04-21T13:20:00Z">
        <w:r w:rsidR="00020674" w:rsidRPr="00020674">
          <w:t xml:space="preserve"> an observation is a feature type.</w:t>
        </w:r>
      </w:ins>
      <w:del w:id="3130" w:author="Katharina Schleidt" w:date="2021-04-21T13:20:00Z">
        <w:r w:rsidDel="00020674">
          <w:delText>An observation instance is a useful unit of information, therefore observation is a feature type.</w:delText>
        </w:r>
      </w:del>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Observations, Coverage and Feature representations are also often interlinked. Just as an Observation references the Feature it provides property information for,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3131" w:name="_l7a3n9" w:colFirst="0" w:colLast="0"/>
      <w:bookmarkEnd w:id="3131"/>
    </w:p>
    <w:p w14:paraId="4BD06ECF" w14:textId="5C794931" w:rsidR="00295A39" w:rsidRDefault="00295A39" w:rsidP="00295A39">
      <w:pPr>
        <w:pStyle w:val="a2"/>
      </w:pPr>
      <w:bookmarkStart w:id="3132" w:name="_Toc72768954"/>
      <w:r w:rsidRPr="00295A39">
        <w:lastRenderedPageBreak/>
        <w:t>Observation concerns</w:t>
      </w:r>
      <w:bookmarkEnd w:id="3132"/>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a property of the sampling site(which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438C2D54" w:rsidR="0065218A" w:rsidRDefault="0065218A" w:rsidP="0065218A">
      <w:pPr>
        <w:rPr>
          <w:lang w:eastAsia="ja-JP"/>
        </w:rPr>
      </w:pPr>
      <w:r>
        <w:rPr>
          <w:lang w:eastAsia="ja-JP"/>
        </w:rPr>
        <w:t xml:space="preserve">The </w:t>
      </w:r>
      <w:ins w:id="3133" w:author="Grellet Sylvain" w:date="2021-06-17T17:05:00Z">
        <w:r w:rsidR="00CF482B">
          <w:rPr>
            <w:lang w:eastAsia="ja-JP"/>
          </w:rPr>
          <w:t>OMS</w:t>
        </w:r>
      </w:ins>
      <w:del w:id="3134" w:author="Grellet Sylvain" w:date="2021-06-17T17:05:00Z">
        <w:r w:rsidDel="00CF482B">
          <w:rPr>
            <w:lang w:eastAsia="ja-JP"/>
          </w:rPr>
          <w:delText>O&amp;M</w:delText>
        </w:r>
      </w:del>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0245B892" w:rsidR="0065218A" w:rsidRPr="0065218A" w:rsidRDefault="0065218A" w:rsidP="0065218A">
      <w:pPr>
        <w:rPr>
          <w:lang w:eastAsia="ja-JP"/>
        </w:rPr>
      </w:pPr>
      <w:r>
        <w:rPr>
          <w:lang w:eastAsia="ja-JP"/>
        </w:rPr>
        <w:t>Nevertheless, even within these low-level models the O</w:t>
      </w:r>
      <w:del w:id="3135" w:author="Grellet Sylvain" w:date="2021-06-17T17:05:00Z">
        <w:r w:rsidDel="00CF482B">
          <w:rPr>
            <w:lang w:eastAsia="ja-JP"/>
          </w:rPr>
          <w:delText>&amp;</w:delText>
        </w:r>
      </w:del>
      <w:r>
        <w:rPr>
          <w:lang w:eastAsia="ja-JP"/>
        </w:rPr>
        <w:t>M</w:t>
      </w:r>
      <w:ins w:id="3136" w:author="Grellet Sylvain" w:date="2021-06-17T17:05:00Z">
        <w:r w:rsidR="00CF482B">
          <w:rPr>
            <w:lang w:eastAsia="ja-JP"/>
          </w:rPr>
          <w:t>S</w:t>
        </w:r>
      </w:ins>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del w:id="3137" w:author="Katharina Schleidt" w:date="2021-04-18T19:28:00Z">
        <w:r w:rsidDel="001B02F3">
          <w:rPr>
            <w:lang w:eastAsia="ja-JP"/>
          </w:rPr>
          <w:delText>phenomenon</w:delText>
        </w:r>
      </w:del>
      <w:ins w:id="3138" w:author="Katharina Schleidt" w:date="2021-04-18T19:28:00Z">
        <w:r w:rsidR="001B02F3">
          <w:rPr>
            <w:lang w:eastAsia="ja-JP"/>
          </w:rPr>
          <w:t>characteristic</w:t>
        </w:r>
      </w:ins>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957AC67" w:rsidR="0065218A" w:rsidRDefault="0065218A" w:rsidP="0065218A">
      <w:pPr>
        <w:rPr>
          <w:lang w:eastAsia="ja-JP"/>
        </w:rPr>
      </w:pPr>
      <w:r>
        <w:rPr>
          <w:lang w:eastAsia="ja-JP"/>
        </w:rPr>
        <w:t xml:space="preserve">The </w:t>
      </w:r>
      <w:del w:id="3139" w:author="Grellet Sylvain" w:date="2021-06-17T17:15:00Z">
        <w:r w:rsidDel="000017EB">
          <w:rPr>
            <w:lang w:eastAsia="ja-JP"/>
          </w:rPr>
          <w:delText>Observation and Measurements</w:delText>
        </w:r>
      </w:del>
      <w:ins w:id="3140" w:author="Grellet Sylvain" w:date="2021-06-17T17:15:00Z">
        <w:r w:rsidR="000017EB" w:rsidRPr="000017EB">
          <w:t xml:space="preserve"> </w:t>
        </w:r>
        <w:r w:rsidR="000017EB" w:rsidRPr="000017EB">
          <w:rPr>
            <w:lang w:eastAsia="ja-JP"/>
          </w:rPr>
          <w:t>Observations, measurements and samples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del w:id="3141" w:author="Katharina Schleidt" w:date="2021-04-18T19:28:00Z">
        <w:r w:rsidDel="001B02F3">
          <w:rPr>
            <w:lang w:eastAsia="ja-JP"/>
          </w:rPr>
          <w:delText>phenomenon</w:delText>
        </w:r>
      </w:del>
      <w:ins w:id="3142" w:author="Katharina Schleidt" w:date="2021-04-18T19:28:00Z">
        <w:r w:rsidR="001B02F3">
          <w:rPr>
            <w:lang w:eastAsia="ja-JP"/>
          </w:rPr>
          <w:t>characteristic</w:t>
        </w:r>
      </w:ins>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0E483071"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w:t>
      </w:r>
      <w:proofErr w:type="spellStart"/>
      <w:r>
        <w:rPr>
          <w:lang w:eastAsia="ja-JP"/>
        </w:rPr>
        <w:t>SensorThings</w:t>
      </w:r>
      <w:proofErr w:type="spellEnd"/>
      <w:r>
        <w:rPr>
          <w:lang w:eastAsia="ja-JP"/>
        </w:rPr>
        <w:t xml:space="preserve">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3143" w:author="Grellet Sylvain" w:date="2021-06-17T16:11:00Z">
        <w:r w:rsidDel="001A4204">
          <w:rPr>
            <w:lang w:eastAsia="ja-JP"/>
          </w:rPr>
          <w:delText xml:space="preserve">Observations and Measurements </w:delText>
        </w:r>
      </w:del>
      <w:ins w:id="3144" w:author="Grellet Sylvain" w:date="2021-06-17T16:11:00Z">
        <w:r w:rsidR="001A4204" w:rsidRPr="001A4204">
          <w:rPr>
            <w:lang w:eastAsia="ja-JP"/>
          </w:rPr>
          <w:t>Observations, measurements and samples</w:t>
        </w:r>
        <w:r w:rsidR="001A4204">
          <w:rPr>
            <w:lang w:eastAsia="ja-JP"/>
          </w:rPr>
          <w:t xml:space="preserve"> </w:t>
        </w:r>
      </w:ins>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 xml:space="preserve">The </w:t>
      </w:r>
      <w:proofErr w:type="spellStart"/>
      <w:r>
        <w:rPr>
          <w:lang w:eastAsia="ja-JP"/>
        </w:rPr>
        <w:t>SensorThings</w:t>
      </w:r>
      <w:proofErr w:type="spellEnd"/>
      <w:r>
        <w:rPr>
          <w:lang w:eastAsia="ja-JP"/>
        </w:rPr>
        <w:t xml:space="preserve">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capabilities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55448F1C" w:rsidR="0065218A" w:rsidRDefault="0065218A" w:rsidP="0065218A">
      <w:pPr>
        <w:rPr>
          <w:lang w:eastAsia="ja-JP"/>
        </w:rPr>
      </w:pPr>
      <w:r>
        <w:rPr>
          <w:lang w:eastAsia="ja-JP"/>
        </w:rPr>
        <w:t xml:space="preserve">From a user point of view, these associated objects (procedure, target feature, </w:t>
      </w:r>
      <w:del w:id="3145" w:author="Katharina Schleidt" w:date="2021-04-18T19:28:00Z">
        <w:r w:rsidDel="001B02F3">
          <w:rPr>
            <w:lang w:eastAsia="ja-JP"/>
          </w:rPr>
          <w:delText>phenomenon</w:delText>
        </w:r>
      </w:del>
      <w:ins w:id="3146" w:author="Katharina Schleidt" w:date="2021-04-18T19:28:00Z">
        <w:r w:rsidR="001B02F3">
          <w:rPr>
            <w:lang w:eastAsia="ja-JP"/>
          </w:rPr>
          <w:t>characteristic</w:t>
        </w:r>
      </w:ins>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Hence they are modelled as distinct classes, which can be as simple or complex as necessary. </w:t>
      </w:r>
    </w:p>
    <w:p w14:paraId="502FEB07" w14:textId="24A045FC" w:rsidR="0065218A" w:rsidRDefault="0065218A" w:rsidP="0065218A">
      <w:pPr>
        <w:rPr>
          <w:lang w:eastAsia="ja-JP"/>
        </w:rPr>
      </w:pPr>
      <w:r>
        <w:rPr>
          <w:lang w:eastAsia="ja-JP"/>
        </w:rPr>
        <w:t xml:space="preserve">In a serialized representation (e.g.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is based primarily on the user having knowledge of specific sensor systems and their application. While this </w:t>
      </w:r>
      <w:r>
        <w:rPr>
          <w:lang w:eastAsia="ja-JP"/>
        </w:rPr>
        <w:lastRenderedPageBreak/>
        <w:t xml:space="preserve">is a reasonable assumption within technical communities, specialist knowledge of sensor systems would not be routinely available within a broader set of potential users of sensor data, particularly as this is made widely available through interfaces like OGC </w:t>
      </w:r>
      <w:proofErr w:type="spellStart"/>
      <w:r>
        <w:rPr>
          <w:lang w:eastAsia="ja-JP"/>
        </w:rPr>
        <w:t>SensorThings</w:t>
      </w:r>
      <w:proofErr w:type="spellEnd"/>
      <w:r>
        <w:rPr>
          <w:lang w:eastAsia="ja-JP"/>
        </w:rPr>
        <w:t xml:space="preserve">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90078DA"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ins w:id="3147" w:author="Grellet Sylvain" w:date="2021-06-17T17:05:00Z">
        <w:r w:rsidR="00CF482B" w:rsidRPr="00CF482B">
          <w:rPr>
            <w:lang w:eastAsia="ja-JP"/>
          </w:rPr>
          <w:t>OMS</w:t>
        </w:r>
      </w:ins>
      <w:del w:id="3148" w:author="Grellet Sylvain" w:date="2021-06-17T17:05:00Z">
        <w:r w:rsidDel="00CF482B">
          <w:rPr>
            <w:lang w:eastAsia="ja-JP"/>
          </w:rPr>
          <w:delText>O&amp;M</w:delText>
        </w:r>
      </w:del>
      <w:r>
        <w:rPr>
          <w:lang w:eastAsia="ja-JP"/>
        </w:rPr>
        <w:t xml:space="preserve"> model allows for the description of simulated observations (ex : forecast) 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3592B6CA"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ins w:id="3149" w:author="Grellet Sylvain" w:date="2021-06-17T17:07:00Z">
        <w:r w:rsidR="00117CD2">
          <w:rPr>
            <w:lang w:eastAsia="ja-JP"/>
          </w:rPr>
          <w:t>O</w:t>
        </w:r>
        <w:r w:rsidR="00117CD2" w:rsidRPr="00117CD2">
          <w:rPr>
            <w:lang w:eastAsia="ja-JP"/>
          </w:rPr>
          <w:t>MS</w:t>
        </w:r>
      </w:ins>
      <w:del w:id="3150" w:author="Grellet Sylvain" w:date="2021-06-17T17:06:00Z">
        <w:r w:rsidDel="00117CD2">
          <w:rPr>
            <w:lang w:eastAsia="ja-JP"/>
          </w:rPr>
          <w:delText>O&amp;M</w:delText>
        </w:r>
      </w:del>
      <w:r>
        <w:rPr>
          <w:lang w:eastAsia="ja-JP"/>
        </w:rPr>
        <w:t xml:space="preserve"> model allows for the description of the observational workflow together with the explicit description of the processing chain instance that has taken a more primitive observation (e.g.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3151" w:name="_Toc72768955"/>
      <w:r w:rsidRPr="00295A39">
        <w:t>Sample, Sampling concerns</w:t>
      </w:r>
      <w:bookmarkEnd w:id="3151"/>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48DFCB3B" w:rsidR="002A075F" w:rsidRDefault="002A075F" w:rsidP="002A075F">
      <w:pPr>
        <w:rPr>
          <w:lang w:eastAsia="ja-JP"/>
        </w:rPr>
      </w:pPr>
      <w:r>
        <w:rPr>
          <w:lang w:eastAsia="ja-JP"/>
        </w:rPr>
        <w:t xml:space="preserve">Application of the </w:t>
      </w:r>
      <w:ins w:id="3152" w:author="Grellet Sylvain" w:date="2021-06-17T16:12:00Z">
        <w:r w:rsidR="001A4204" w:rsidRPr="001A4204">
          <w:rPr>
            <w:lang w:eastAsia="ja-JP"/>
          </w:rPr>
          <w:t>Observations, measurements and samples</w:t>
        </w:r>
        <w:r w:rsidR="001A4204">
          <w:rPr>
            <w:lang w:eastAsia="ja-JP"/>
          </w:rPr>
          <w:t xml:space="preserve"> </w:t>
        </w:r>
      </w:ins>
      <w:del w:id="3153" w:author="Grellet Sylvain" w:date="2021-06-17T16:12:00Z">
        <w:r w:rsidDel="001A4204">
          <w:rPr>
            <w:lang w:eastAsia="ja-JP"/>
          </w:rPr>
          <w:delText xml:space="preserve">Observations and Measurements </w:delText>
        </w:r>
      </w:del>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The key is that the proximate feature-of-interest must be capable of carrying this result as the value or component of the value of a relevant property. So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 xml:space="preserve">The Observation model implies a direct relationship between the observed property and the type of the feature-of-interest (e.g.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107A9553"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ins w:id="3154" w:author="Grellet Sylvain" w:date="2021-06-17T16:12:00Z">
        <w:r w:rsidR="00D763FF" w:rsidRPr="00D763FF">
          <w:rPr>
            <w:lang w:eastAsia="ja-JP"/>
          </w:rPr>
          <w:t>Observations, measurements and samples</w:t>
        </w:r>
        <w:r w:rsidR="00D763FF">
          <w:rPr>
            <w:lang w:eastAsia="ja-JP"/>
          </w:rPr>
          <w:t xml:space="preserve"> </w:t>
        </w:r>
      </w:ins>
      <w:del w:id="3155" w:author="Grellet Sylvain" w:date="2021-06-17T16:12:00Z">
        <w:r w:rsidDel="00D763FF">
          <w:rPr>
            <w:lang w:eastAsia="ja-JP"/>
          </w:rPr>
          <w:delText xml:space="preserve">Observations and Measurements </w:delText>
        </w:r>
      </w:del>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3156" w:name="_Toc72768956"/>
      <w:r w:rsidRPr="00295A39">
        <w:lastRenderedPageBreak/>
        <w:t>Observations and Coverages</w:t>
      </w:r>
      <w:bookmarkEnd w:id="3156"/>
    </w:p>
    <w:p w14:paraId="373E2D31" w14:textId="30BD1C18" w:rsidR="00383C9B" w:rsidRDefault="00821F18">
      <w:pPr>
        <w:pStyle w:val="NormalWeb"/>
        <w:jc w:val="both"/>
        <w:pPrChange w:id="3157" w:author="Grellet Sylvain" w:date="2021-06-17T17:08:00Z">
          <w:pPr/>
        </w:pPrChange>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3158" w:author="Grellet Sylvain" w:date="2021-06-17T17:10:00Z">
                                <w:r w:rsidRPr="00821F18" w:rsidDel="00B63E0B">
                                  <w:rPr>
                                    <w:b/>
                                    <w:bCs/>
                                    <w:sz w:val="20"/>
                                    <w:szCs w:val="20"/>
                                  </w:rPr>
                                  <w:delText>&amp;</w:delText>
                                </w:r>
                              </w:del>
                              <w:r w:rsidRPr="00821F18">
                                <w:rPr>
                                  <w:b/>
                                  <w:bCs/>
                                  <w:sz w:val="20"/>
                                  <w:szCs w:val="20"/>
                                </w:rPr>
                                <w:t>M</w:t>
                              </w:r>
                              <w:ins w:id="3159"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&#13;&#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3160" w:author="Grellet Sylvain" w:date="2021-06-17T17:10:00Z">
                          <w:r w:rsidRPr="00821F18" w:rsidDel="00B63E0B">
                            <w:rPr>
                              <w:b/>
                              <w:bCs/>
                              <w:sz w:val="20"/>
                              <w:szCs w:val="20"/>
                            </w:rPr>
                            <w:delText>&amp;</w:delText>
                          </w:r>
                        </w:del>
                        <w:r w:rsidRPr="00821F18">
                          <w:rPr>
                            <w:b/>
                            <w:bCs/>
                            <w:sz w:val="20"/>
                            <w:szCs w:val="20"/>
                          </w:rPr>
                          <w:t>M</w:t>
                        </w:r>
                        <w:ins w:id="3161"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ins w:id="3162" w:author="Grellet Sylvain" w:date="2021-06-17T17:08:00Z">
        <w:r w:rsidR="00117CD2">
          <w:t xml:space="preserve">Observations, measurements and samples </w:t>
        </w:r>
      </w:ins>
      <w:del w:id="3163" w:author="Grellet Sylvain" w:date="2021-06-17T17:08:00Z">
        <w:r w:rsidR="00383C9B" w:rsidRPr="00383C9B" w:rsidDel="00117CD2">
          <w:rPr>
            <w:lang w:eastAsia="ja-JP"/>
          </w:rPr>
          <w:delText xml:space="preserve">Observation &amp; Measurements </w:delText>
        </w:r>
      </w:del>
      <w:r w:rsidR="00383C9B" w:rsidRPr="00383C9B">
        <w:rPr>
          <w:lang w:eastAsia="ja-JP"/>
        </w:rPr>
        <w:t>Model (O</w:t>
      </w:r>
      <w:del w:id="3164" w:author="Grellet Sylvain" w:date="2021-06-17T17:08:00Z">
        <w:r w:rsidR="00383C9B" w:rsidRPr="00383C9B" w:rsidDel="00117CD2">
          <w:rPr>
            <w:lang w:eastAsia="ja-JP"/>
          </w:rPr>
          <w:delText>&amp;</w:delText>
        </w:r>
      </w:del>
      <w:r w:rsidR="00383C9B" w:rsidRPr="00383C9B">
        <w:rPr>
          <w:lang w:eastAsia="ja-JP"/>
        </w:rPr>
        <w:t>M</w:t>
      </w:r>
      <w:ins w:id="3165" w:author="Grellet Sylvain" w:date="2021-06-17T17:08:00Z">
        <w:r w:rsidR="00117CD2">
          <w:rPr>
            <w:lang w:eastAsia="ja-JP"/>
          </w:rPr>
          <w:t>S</w:t>
        </w:r>
      </w:ins>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3166"/>
      <w:commentRangeStart w:id="3167"/>
      <w:ins w:id="3168" w:author="Katharina Schleidt" w:date="2021-04-21T16:20:00Z">
        <w:r w:rsidR="00621028">
          <w:t>ISO 19123-2</w:t>
        </w:r>
      </w:ins>
      <w:ins w:id="3169" w:author="Katharina Schleidt" w:date="2021-04-21T16:23:00Z">
        <w:r w:rsidR="00621028">
          <w:t>:2018</w:t>
        </w:r>
      </w:ins>
      <w:del w:id="3170" w:author="Katharina Schleidt" w:date="2021-04-21T16:20:00Z">
        <w:r w:rsidR="00383C9B" w:rsidRPr="00383C9B" w:rsidDel="00621028">
          <w:rPr>
            <w:lang w:eastAsia="ja-JP"/>
          </w:rPr>
          <w:delText>CIS</w:delText>
        </w:r>
      </w:del>
      <w:ins w:id="3171" w:author="Katharina Schleidt" w:date="2021-04-21T16:24:00Z">
        <w:r w:rsidR="00621028">
          <w:rPr>
            <w:lang w:eastAsia="ja-JP"/>
          </w:rPr>
          <w:t xml:space="preserve"> &amp; ISO 19123-1:20xx</w:t>
        </w:r>
      </w:ins>
      <w:commentRangeEnd w:id="3166"/>
      <w:ins w:id="3172" w:author="Katharina Schleidt" w:date="2021-04-21T16:29:00Z">
        <w:r w:rsidR="00501289">
          <w:rPr>
            <w:rStyle w:val="CommentReference"/>
          </w:rPr>
          <w:commentReference w:id="3166"/>
        </w:r>
      </w:ins>
      <w:commentRangeEnd w:id="3167"/>
      <w:r w:rsidR="0087602B">
        <w:rPr>
          <w:rStyle w:val="CommentReference"/>
        </w:rPr>
        <w:commentReference w:id="3167"/>
      </w:r>
      <w:r w:rsidR="00383C9B" w:rsidRPr="00383C9B">
        <w:rPr>
          <w:lang w:eastAsia="ja-JP"/>
        </w:rPr>
        <w:t>)</w:t>
      </w:r>
      <w:ins w:id="3173" w:author="Katharina Schleidt" w:date="2021-04-21T16:25:00Z">
        <w:r w:rsidR="00501289">
          <w:rPr>
            <w:lang w:eastAsia="ja-JP"/>
          </w:rPr>
          <w:t xml:space="preserve"> (CIS)</w:t>
        </w:r>
      </w:ins>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w:t>
      </w:r>
      <w:del w:id="3174" w:author="Grellet Sylvain" w:date="2021-06-17T17:09:00Z">
        <w:r w:rsidR="00383C9B" w:rsidRPr="00383C9B" w:rsidDel="00931950">
          <w:rPr>
            <w:lang w:eastAsia="ja-JP"/>
          </w:rPr>
          <w:delText>&amp;</w:delText>
        </w:r>
      </w:del>
      <w:r w:rsidR="00383C9B" w:rsidRPr="00383C9B">
        <w:rPr>
          <w:lang w:eastAsia="ja-JP"/>
        </w:rPr>
        <w:t>M</w:t>
      </w:r>
      <w:ins w:id="3175" w:author="Grellet Sylvain" w:date="2021-06-17T17:09:00Z">
        <w:r w:rsidR="00931950">
          <w:rPr>
            <w:lang w:eastAsia="ja-JP"/>
          </w:rPr>
          <w:t>S</w:t>
        </w:r>
      </w:ins>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63914CCE"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">
                <v:shape id="image44.png" o:spid="_x0000_s1030" type="#_x0000_t75" alt="Diagram, timeline&#10;&#10;Description automatically generated" style="position:absolute;width:36010;height:138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&#13;&#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&#13;&#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w:t>
      </w:r>
      <w:del w:id="3176" w:author="Grellet Sylvain" w:date="2021-06-17T17:13:00Z">
        <w:r w:rsidR="007309F0" w:rsidRPr="007309F0" w:rsidDel="00754999">
          <w:rPr>
            <w:lang w:eastAsia="ja-JP"/>
          </w:rPr>
          <w:delText>&amp;</w:delText>
        </w:r>
      </w:del>
      <w:r w:rsidR="007309F0" w:rsidRPr="007309F0">
        <w:rPr>
          <w:lang w:eastAsia="ja-JP"/>
        </w:rPr>
        <w:t>M</w:t>
      </w:r>
      <w:ins w:id="3177" w:author="Grellet Sylvain" w:date="2021-06-17T17:13:00Z">
        <w:r w:rsidR="00754999">
          <w:rPr>
            <w:lang w:eastAsia="ja-JP"/>
          </w:rPr>
          <w:t>S</w:t>
        </w:r>
      </w:ins>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w:t>
      </w:r>
      <w:del w:id="3178" w:author="Grellet Sylvain" w:date="2021-06-17T17:13:00Z">
        <w:r w:rsidR="007309F0" w:rsidRPr="007309F0" w:rsidDel="00754999">
          <w:rPr>
            <w:lang w:eastAsia="ja-JP"/>
          </w:rPr>
          <w:delText>&amp;</w:delText>
        </w:r>
      </w:del>
      <w:r w:rsidR="007309F0" w:rsidRPr="007309F0">
        <w:rPr>
          <w:lang w:eastAsia="ja-JP"/>
        </w:rPr>
        <w:t>M</w:t>
      </w:r>
      <w:ins w:id="3179" w:author="Grellet Sylvain" w:date="2021-06-17T17:13:00Z">
        <w:r w:rsidR="00754999">
          <w:rPr>
            <w:lang w:eastAsia="ja-JP"/>
          </w:rPr>
          <w:t>S</w:t>
        </w:r>
      </w:ins>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0501F889"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">
                <v:shape id="image65.png" o:spid="_x0000_s1033" type="#_x0000_t75" alt="Diagram, timeline&#10;&#10;Description automatically generated" style="position:absolute;width:42176;height:30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&#13;&#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&#13;&#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">
                <v:shape id="image58.png" o:spid="_x0000_s1036" type="#_x0000_t75" alt="Diagram&#10;&#10;Description automatically generated" style="position:absolute;width:41744;height:29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&#13;&#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&#13;&#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w:t>
      </w:r>
      <w:del w:id="3180" w:author="Grellet Sylvain" w:date="2021-06-17T17:13:00Z">
        <w:r w:rsidR="007309F0" w:rsidRPr="007309F0" w:rsidDel="00754999">
          <w:rPr>
            <w:lang w:eastAsia="ja-JP"/>
          </w:rPr>
          <w:delText>&amp;</w:delText>
        </w:r>
      </w:del>
      <w:r w:rsidR="007309F0" w:rsidRPr="007309F0">
        <w:rPr>
          <w:lang w:eastAsia="ja-JP"/>
        </w:rPr>
        <w:t>M</w:t>
      </w:r>
      <w:ins w:id="3181" w:author="Grellet Sylvain" w:date="2021-06-17T17:13:00Z">
        <w:r w:rsidR="00754999">
          <w:rPr>
            <w:lang w:eastAsia="ja-JP"/>
          </w:rPr>
          <w:t>S</w:t>
        </w:r>
      </w:ins>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 origin and offsets for the definition of regular grid points. For example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w:t>
      </w:r>
      <w:del w:id="3182" w:author="Grellet Sylvain" w:date="2021-06-17T17:13:00Z">
        <w:r w:rsidR="007309F0" w:rsidRPr="007309F0" w:rsidDel="00754999">
          <w:rPr>
            <w:lang w:eastAsia="ja-JP"/>
          </w:rPr>
          <w:delText>&amp;</w:delText>
        </w:r>
      </w:del>
      <w:r w:rsidR="007309F0" w:rsidRPr="007309F0">
        <w:rPr>
          <w:lang w:eastAsia="ja-JP"/>
        </w:rPr>
        <w:t>M</w:t>
      </w:r>
      <w:ins w:id="3183" w:author="Grellet Sylvain" w:date="2021-06-17T17:13:00Z">
        <w:r w:rsidR="00754999">
          <w:rPr>
            <w:lang w:eastAsia="ja-JP"/>
          </w:rPr>
          <w:t>S</w:t>
        </w:r>
      </w:ins>
      <w:r w:rsidR="007309F0" w:rsidRPr="007309F0">
        <w:rPr>
          <w:lang w:eastAsia="ja-JP"/>
        </w:rPr>
        <w:t xml:space="preserve"> Domain) may reference a feature representing this transect or profile, while the Coverage provided as result (O</w:t>
      </w:r>
      <w:del w:id="3184" w:author="Grellet Sylvain" w:date="2021-06-17T17:13:00Z">
        <w:r w:rsidR="007309F0" w:rsidRPr="007309F0" w:rsidDel="00754999">
          <w:rPr>
            <w:lang w:eastAsia="ja-JP"/>
          </w:rPr>
          <w:delText>&amp;</w:delText>
        </w:r>
      </w:del>
      <w:r w:rsidR="007309F0" w:rsidRPr="007309F0">
        <w:rPr>
          <w:lang w:eastAsia="ja-JP"/>
        </w:rPr>
        <w:t>M</w:t>
      </w:r>
      <w:ins w:id="3185" w:author="Grellet Sylvain" w:date="2021-06-17T17:13:00Z">
        <w:r w:rsidR="00754999">
          <w:rPr>
            <w:lang w:eastAsia="ja-JP"/>
          </w:rPr>
          <w:t>S</w:t>
        </w:r>
      </w:ins>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72792F74" w:rsidR="007309F0" w:rsidRPr="00383C9B" w:rsidRDefault="007309F0" w:rsidP="00383C9B">
      <w:pPr>
        <w:rPr>
          <w:lang w:eastAsia="ja-JP"/>
        </w:rPr>
      </w:pPr>
      <w:r w:rsidRPr="007309F0">
        <w:rPr>
          <w:lang w:eastAsia="ja-JP"/>
        </w:rPr>
        <w:t>Conversely to the model described above, O</w:t>
      </w:r>
      <w:del w:id="3186" w:author="Grellet Sylvain" w:date="2021-06-17T17:13:00Z">
        <w:r w:rsidRPr="007309F0" w:rsidDel="00754999">
          <w:rPr>
            <w:lang w:eastAsia="ja-JP"/>
          </w:rPr>
          <w:delText>&amp;</w:delText>
        </w:r>
      </w:del>
      <w:r w:rsidRPr="007309F0">
        <w:rPr>
          <w:lang w:eastAsia="ja-JP"/>
        </w:rPr>
        <w:t>M</w:t>
      </w:r>
      <w:ins w:id="3187" w:author="Grellet Sylvain" w:date="2021-06-17T17:13:00Z">
        <w:r w:rsidR="00754999">
          <w:rPr>
            <w:lang w:eastAsia="ja-JP"/>
          </w:rPr>
          <w:t>S</w:t>
        </w:r>
      </w:ins>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w:t>
      </w:r>
      <w:del w:id="3188" w:author="Grellet Sylvain" w:date="2021-06-17T17:13:00Z">
        <w:r w:rsidRPr="007309F0" w:rsidDel="00754999">
          <w:rPr>
            <w:lang w:eastAsia="ja-JP"/>
          </w:rPr>
          <w:delText>&amp;</w:delText>
        </w:r>
      </w:del>
      <w:r w:rsidRPr="007309F0">
        <w:rPr>
          <w:lang w:eastAsia="ja-JP"/>
        </w:rPr>
        <w:t>M</w:t>
      </w:r>
      <w:ins w:id="3189" w:author="Grellet Sylvain" w:date="2021-06-17T17:13:00Z">
        <w:r w:rsidR="00754999">
          <w:rPr>
            <w:lang w:eastAsia="ja-JP"/>
          </w:rPr>
          <w:t>S</w:t>
        </w:r>
      </w:ins>
      <w:r w:rsidRPr="007309F0">
        <w:rPr>
          <w:lang w:eastAsia="ja-JP"/>
        </w:rPr>
        <w:t xml:space="preserve"> and CIS models are used in conjunction, it is recommended that the O</w:t>
      </w:r>
      <w:ins w:id="3190" w:author="Grellet Sylvain" w:date="2021-06-17T17:13:00Z">
        <w:r w:rsidR="00754999">
          <w:rPr>
            <w:lang w:eastAsia="ja-JP"/>
          </w:rPr>
          <w:t>MS</w:t>
        </w:r>
      </w:ins>
      <w:del w:id="3191" w:author="Grellet Sylvain" w:date="2021-06-17T17:13:00Z">
        <w:r w:rsidRPr="007309F0" w:rsidDel="00754999">
          <w:rPr>
            <w:lang w:eastAsia="ja-JP"/>
          </w:rPr>
          <w:delText>&amp;M</w:delText>
        </w:r>
      </w:del>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3192" w:name="_Toc443470372"/>
      <w:bookmarkStart w:id="3193" w:name="_Toc450303224"/>
      <w:bookmarkStart w:id="3194" w:name="_Toc9996979"/>
      <w:bookmarkStart w:id="3195" w:name="_Toc353342679"/>
      <w:bookmarkStart w:id="3196" w:name="_Toc72768957"/>
      <w:r w:rsidRPr="00F02BC7">
        <w:lastRenderedPageBreak/>
        <w:t>Bibliography</w:t>
      </w:r>
      <w:bookmarkEnd w:id="3192"/>
      <w:bookmarkEnd w:id="3193"/>
      <w:bookmarkEnd w:id="3194"/>
      <w:bookmarkEnd w:id="3195"/>
      <w:bookmarkEnd w:id="3196"/>
    </w:p>
    <w:p w14:paraId="2D5EEB0F" w14:textId="77777777" w:rsidR="000E01BD" w:rsidRPr="000E01BD" w:rsidRDefault="000E01BD" w:rsidP="00220B53">
      <w:pPr>
        <w:numPr>
          <w:ilvl w:val="0"/>
          <w:numId w:val="27"/>
        </w:numPr>
        <w:rPr>
          <w:lang w:val="de"/>
        </w:rPr>
      </w:pPr>
      <w:bookmarkStart w:id="3197" w:name="_Ref52486356"/>
      <w:bookmarkStart w:id="3198"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proofErr w:type="spellStart"/>
      <w:r w:rsidRPr="000E01BD">
        <w:rPr>
          <w:lang w:val="de"/>
        </w:rPr>
        <w:t>Wiley</w:t>
      </w:r>
      <w:proofErr w:type="spellEnd"/>
      <w:r w:rsidRPr="000E01BD">
        <w:rPr>
          <w:lang w:val="de"/>
        </w:rPr>
        <w:t>. 2001</w:t>
      </w:r>
      <w:bookmarkEnd w:id="3197"/>
    </w:p>
    <w:p w14:paraId="2D6C5F90" w14:textId="77777777" w:rsidR="000E01BD" w:rsidRPr="001A42F9" w:rsidRDefault="000E01BD" w:rsidP="00220B53">
      <w:pPr>
        <w:numPr>
          <w:ilvl w:val="0"/>
          <w:numId w:val="27"/>
        </w:numPr>
        <w:rPr>
          <w:lang w:val="en-US"/>
        </w:rPr>
      </w:pPr>
      <w:bookmarkStart w:id="3199"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3199"/>
    </w:p>
    <w:p w14:paraId="319AEB3C" w14:textId="1B331C74" w:rsidR="000E01BD" w:rsidRPr="001A42F9" w:rsidRDefault="005C6D04" w:rsidP="00220B53">
      <w:pPr>
        <w:numPr>
          <w:ilvl w:val="0"/>
          <w:numId w:val="27"/>
        </w:numPr>
        <w:rPr>
          <w:lang w:val="en-US"/>
        </w:rPr>
      </w:pPr>
      <w:ins w:id="3200" w:author="Katharina Schleidt" w:date="2021-04-21T15:08:00Z">
        <w:r w:rsidRPr="005C6D04">
          <w:rPr>
            <w:i/>
            <w:lang w:val="en-US"/>
          </w:rPr>
          <w:t>(removed as no longer relevant)</w:t>
        </w:r>
      </w:ins>
      <w:commentRangeStart w:id="3201"/>
      <w:del w:id="3202"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3201"/>
        <w:r w:rsidDel="005C6D04">
          <w:rPr>
            <w:rStyle w:val="CommentReference"/>
          </w:rPr>
          <w:commentReference w:id="3201"/>
        </w:r>
      </w:del>
    </w:p>
    <w:p w14:paraId="1F3F210F" w14:textId="77777777" w:rsidR="000E01BD" w:rsidRPr="000E01BD" w:rsidRDefault="000E01BD" w:rsidP="00220B53">
      <w:pPr>
        <w:numPr>
          <w:ilvl w:val="0"/>
          <w:numId w:val="27"/>
        </w:numPr>
        <w:rPr>
          <w:lang w:val="de"/>
        </w:rPr>
      </w:pPr>
      <w:bookmarkStart w:id="3203"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3203"/>
    </w:p>
    <w:p w14:paraId="53E40222" w14:textId="77777777" w:rsidR="000E01BD" w:rsidRPr="001A42F9" w:rsidRDefault="000E01BD" w:rsidP="00220B53">
      <w:pPr>
        <w:numPr>
          <w:ilvl w:val="0"/>
          <w:numId w:val="27"/>
        </w:numPr>
        <w:rPr>
          <w:lang w:val="en-US"/>
        </w:rPr>
      </w:pPr>
      <w:bookmarkStart w:id="3204" w:name="_Ref52486369"/>
      <w:r w:rsidRPr="001A42F9">
        <w:rPr>
          <w:i/>
          <w:lang w:val="en-US"/>
        </w:rPr>
        <w:t>VIM3: International vocabulary of metrology – Basic and general concepts and associated terms</w:t>
      </w:r>
      <w:r w:rsidRPr="001A42F9">
        <w:rPr>
          <w:lang w:val="en-US"/>
        </w:rPr>
        <w:t xml:space="preserve"> : BIPM/ISO 2012</w:t>
      </w:r>
      <w:bookmarkEnd w:id="3204"/>
    </w:p>
    <w:p w14:paraId="6D32A957" w14:textId="0E2B41DC" w:rsidR="000E01BD" w:rsidRPr="001A42F9" w:rsidRDefault="005C6D04" w:rsidP="00220B53">
      <w:pPr>
        <w:numPr>
          <w:ilvl w:val="0"/>
          <w:numId w:val="27"/>
        </w:numPr>
        <w:rPr>
          <w:lang w:val="en-US"/>
        </w:rPr>
      </w:pPr>
      <w:ins w:id="3205" w:author="Katharina Schleidt" w:date="2021-04-21T15:08:00Z">
        <w:r w:rsidRPr="005C6D04">
          <w:rPr>
            <w:lang w:val="en-US"/>
          </w:rPr>
          <w:t>(removed as no longer relevant)</w:t>
        </w:r>
      </w:ins>
      <w:commentRangeStart w:id="3206"/>
      <w:del w:id="3207"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3206"/>
        <w:r w:rsidDel="005C6D04">
          <w:rPr>
            <w:rStyle w:val="CommentReference"/>
          </w:rPr>
          <w:commentReference w:id="3206"/>
        </w:r>
      </w:del>
    </w:p>
    <w:p w14:paraId="4B976A63" w14:textId="0D690D2B" w:rsidR="000E01BD" w:rsidRPr="001A42F9" w:rsidRDefault="005C6D04" w:rsidP="00220B53">
      <w:pPr>
        <w:numPr>
          <w:ilvl w:val="0"/>
          <w:numId w:val="27"/>
        </w:numPr>
        <w:rPr>
          <w:lang w:val="en-US"/>
        </w:rPr>
      </w:pPr>
      <w:ins w:id="3208" w:author="Katharina Schleidt" w:date="2021-04-21T15:08:00Z">
        <w:r w:rsidRPr="005C6D04">
          <w:rPr>
            <w:lang w:val="en-US"/>
          </w:rPr>
          <w:t>(removed as no longer relevant)</w:t>
        </w:r>
      </w:ins>
      <w:commentRangeStart w:id="3209"/>
      <w:del w:id="3210"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3209"/>
        <w:r w:rsidDel="005C6D04">
          <w:rPr>
            <w:rStyle w:val="CommentReference"/>
          </w:rPr>
          <w:commentReference w:id="3209"/>
        </w:r>
      </w:del>
    </w:p>
    <w:p w14:paraId="0AD93481" w14:textId="1F60D62F" w:rsidR="000E01BD" w:rsidRPr="001A42F9" w:rsidRDefault="00F24D49" w:rsidP="00220B53">
      <w:pPr>
        <w:numPr>
          <w:ilvl w:val="0"/>
          <w:numId w:val="27"/>
        </w:numPr>
        <w:rPr>
          <w:lang w:val="en-US"/>
        </w:rPr>
      </w:pPr>
      <w:r w:rsidRPr="001A42F9">
        <w:rPr>
          <w:lang w:val="en-US"/>
        </w:rPr>
        <w:t>(removed as no longer relevant)</w:t>
      </w:r>
    </w:p>
    <w:p w14:paraId="49BFF8DA" w14:textId="6F5FB9F3" w:rsidR="000E01BD" w:rsidRPr="005C6D04" w:rsidRDefault="005C6D04" w:rsidP="00220B53">
      <w:pPr>
        <w:numPr>
          <w:ilvl w:val="0"/>
          <w:numId w:val="27"/>
        </w:numPr>
        <w:rPr>
          <w:lang w:val="en-US"/>
          <w:rPrChange w:id="3211" w:author="Katharina Schleidt" w:date="2021-04-21T15:08:00Z">
            <w:rPr>
              <w:lang w:val="de"/>
            </w:rPr>
          </w:rPrChange>
        </w:rPr>
      </w:pPr>
      <w:ins w:id="3212" w:author="Katharina Schleidt" w:date="2021-04-21T15:08:00Z">
        <w:r w:rsidRPr="005C6D04">
          <w:rPr>
            <w:lang w:val="en-US"/>
            <w:rPrChange w:id="3213" w:author="Katharina Schleidt" w:date="2021-04-21T15:08:00Z">
              <w:rPr>
                <w:lang w:val="de"/>
              </w:rPr>
            </w:rPrChange>
          </w:rPr>
          <w:t>(removed as no longer relevant)</w:t>
        </w:r>
      </w:ins>
      <w:del w:id="3214" w:author="Katharina Schleidt" w:date="2021-04-21T15:08:00Z">
        <w:r w:rsidR="000E01BD" w:rsidRPr="005C6D04" w:rsidDel="005C6D04">
          <w:rPr>
            <w:lang w:val="en-US"/>
            <w:rPrChange w:id="3215" w:author="Katharina Schleidt" w:date="2021-04-21T15:08:00Z">
              <w:rPr>
                <w:lang w:val="de"/>
              </w:rPr>
            </w:rPrChange>
          </w:rPr>
          <w:delText xml:space="preserve">ISO 19143:2010, </w:delText>
        </w:r>
        <w:r w:rsidR="000E01BD" w:rsidRPr="005C6D04" w:rsidDel="005C6D04">
          <w:rPr>
            <w:i/>
            <w:lang w:val="en-US"/>
            <w:rPrChange w:id="3216"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3217"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w:t>
      </w:r>
      <w:proofErr w:type="spellStart"/>
      <w:r w:rsidRPr="000E01BD">
        <w:rPr>
          <w:i/>
          <w:lang w:val="de"/>
        </w:rPr>
        <w:t>and</w:t>
      </w:r>
      <w:proofErr w:type="spellEnd"/>
      <w:r w:rsidRPr="000E01BD">
        <w:rPr>
          <w:i/>
          <w:lang w:val="de"/>
        </w:rPr>
        <w:t xml:space="preserve"> </w:t>
      </w:r>
      <w:proofErr w:type="spellStart"/>
      <w:r w:rsidRPr="000E01BD">
        <w:rPr>
          <w:i/>
          <w:lang w:val="de"/>
        </w:rPr>
        <w:t>polynomial</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3217"/>
    </w:p>
    <w:p w14:paraId="66D96BEC" w14:textId="77777777" w:rsidR="000E01BD" w:rsidRPr="000E01BD" w:rsidRDefault="000E01BD" w:rsidP="00220B53">
      <w:pPr>
        <w:numPr>
          <w:ilvl w:val="0"/>
          <w:numId w:val="27"/>
        </w:numPr>
        <w:rPr>
          <w:lang w:val="de"/>
        </w:rPr>
      </w:pPr>
      <w:bookmarkStart w:id="3218"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invariance</w:t>
      </w:r>
      <w:proofErr w:type="spellEnd"/>
      <w:r w:rsidRPr="000E01BD">
        <w:rPr>
          <w:lang w:val="de"/>
        </w:rPr>
        <w:t>, New York: Academic Press</w:t>
      </w:r>
      <w:bookmarkEnd w:id="3218"/>
    </w:p>
    <w:p w14:paraId="3E0E2329" w14:textId="376DE00D" w:rsidR="000E01BD" w:rsidRPr="001A42F9" w:rsidRDefault="000E01BD" w:rsidP="00220B53">
      <w:pPr>
        <w:numPr>
          <w:ilvl w:val="0"/>
          <w:numId w:val="27"/>
        </w:numPr>
        <w:rPr>
          <w:lang w:val="en-US"/>
        </w:rPr>
      </w:pPr>
      <w:bookmarkStart w:id="3219"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3219"/>
      <w:r w:rsidRPr="001A42F9">
        <w:rPr>
          <w:lang w:val="en-US"/>
        </w:rPr>
        <w:t xml:space="preserve"> </w:t>
      </w:r>
    </w:p>
    <w:p w14:paraId="3F67C159" w14:textId="2014AB64" w:rsidR="000E01BD" w:rsidRPr="001B02F3" w:rsidRDefault="005C6D04" w:rsidP="00220B53">
      <w:pPr>
        <w:numPr>
          <w:ilvl w:val="0"/>
          <w:numId w:val="27"/>
        </w:numPr>
        <w:rPr>
          <w:lang w:val="en-US"/>
          <w:rPrChange w:id="3220" w:author="Katharina Schleidt" w:date="2021-04-18T19:25:00Z">
            <w:rPr>
              <w:lang w:val="de"/>
            </w:rPr>
          </w:rPrChange>
        </w:rPr>
      </w:pPr>
      <w:ins w:id="3221" w:author="Katharina Schleidt" w:date="2021-04-21T15:09:00Z">
        <w:r w:rsidRPr="005C6D04">
          <w:rPr>
            <w:i/>
            <w:lang w:val="en-US"/>
          </w:rPr>
          <w:t>(removed as no longer relevant)</w:t>
        </w:r>
      </w:ins>
      <w:del w:id="3222"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3223"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3224"/>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3224"/>
      <w:r w:rsidR="003A68D3">
        <w:rPr>
          <w:rStyle w:val="CommentReference"/>
        </w:rPr>
        <w:commentReference w:id="3224"/>
      </w:r>
    </w:p>
    <w:p w14:paraId="37542689" w14:textId="25B8126B" w:rsidR="000E01BD" w:rsidRPr="001A42F9" w:rsidRDefault="000E01BD" w:rsidP="00220B53">
      <w:pPr>
        <w:numPr>
          <w:ilvl w:val="0"/>
          <w:numId w:val="27"/>
        </w:numPr>
        <w:rPr>
          <w:lang w:val="en-US"/>
        </w:rPr>
      </w:pPr>
      <w:commentRangeStart w:id="3225"/>
      <w:commentRangeStart w:id="3226"/>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3227" w:author="Katharina Schleidt" w:date="2021-04-18T20:18:00Z">
        <w:r w:rsidR="00032197" w:rsidRPr="00032197">
          <w:t>https://ucum.org/ucum.html</w:t>
        </w:r>
      </w:ins>
      <w:del w:id="3228"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3225"/>
      <w:r w:rsidR="009A03C8">
        <w:rPr>
          <w:rStyle w:val="CommentReference"/>
        </w:rPr>
        <w:commentReference w:id="3225"/>
      </w:r>
      <w:commentRangeEnd w:id="3226"/>
      <w:r w:rsidR="009A03C8">
        <w:rPr>
          <w:rStyle w:val="CommentReference"/>
        </w:rPr>
        <w:commentReference w:id="3226"/>
      </w:r>
    </w:p>
    <w:p w14:paraId="325737B4" w14:textId="0C1E8927" w:rsidR="000E01BD" w:rsidRPr="000E01BD" w:rsidRDefault="000E01BD" w:rsidP="00220B53">
      <w:pPr>
        <w:numPr>
          <w:ilvl w:val="0"/>
          <w:numId w:val="27"/>
        </w:numPr>
        <w:rPr>
          <w:lang w:val="de"/>
        </w:rPr>
      </w:pPr>
      <w:bookmarkStart w:id="3229"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3229"/>
    </w:p>
    <w:p w14:paraId="5700B760" w14:textId="77777777" w:rsidR="000E01BD" w:rsidRPr="001A42F9" w:rsidRDefault="000E01BD" w:rsidP="00220B53">
      <w:pPr>
        <w:numPr>
          <w:ilvl w:val="0"/>
          <w:numId w:val="27"/>
        </w:numPr>
        <w:rPr>
          <w:lang w:val="en-US"/>
        </w:rPr>
      </w:pPr>
      <w:bookmarkStart w:id="3230"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3230"/>
      <w:r w:rsidRPr="001A42F9">
        <w:rPr>
          <w:lang w:val="en-US"/>
        </w:rPr>
        <w:t xml:space="preserve"> </w:t>
      </w:r>
    </w:p>
    <w:p w14:paraId="5187C68D" w14:textId="77777777" w:rsidR="000E01BD" w:rsidRPr="000E01BD" w:rsidRDefault="000E01BD" w:rsidP="00220B53">
      <w:pPr>
        <w:numPr>
          <w:ilvl w:val="0"/>
          <w:numId w:val="27"/>
        </w:numPr>
        <w:rPr>
          <w:lang w:val="de"/>
        </w:rPr>
      </w:pPr>
      <w:bookmarkStart w:id="3231" w:name="_Ref52486101"/>
      <w:r w:rsidRPr="001A42F9">
        <w:rPr>
          <w:lang w:val="en-US"/>
        </w:rPr>
        <w:t xml:space="preserve">The OGC </w:t>
      </w:r>
      <w:proofErr w:type="spellStart"/>
      <w:r w:rsidRPr="001A42F9">
        <w:rPr>
          <w:lang w:val="en-US"/>
        </w:rPr>
        <w:t>SensorThings</w:t>
      </w:r>
      <w:proofErr w:type="spellEnd"/>
      <w:r w:rsidRPr="001A42F9">
        <w:rPr>
          <w:lang w:val="en-US"/>
        </w:rPr>
        <w:t xml:space="preserve">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3231"/>
      <w:r w:rsidRPr="000E01BD">
        <w:rPr>
          <w:lang w:val="de"/>
        </w:rPr>
        <w:t xml:space="preserve"> </w:t>
      </w:r>
    </w:p>
    <w:p w14:paraId="60D8DF8B" w14:textId="26A2A79D" w:rsidR="000E01BD" w:rsidRPr="009A03C8" w:rsidRDefault="009A03C8" w:rsidP="00220B53">
      <w:pPr>
        <w:numPr>
          <w:ilvl w:val="0"/>
          <w:numId w:val="27"/>
        </w:numPr>
        <w:rPr>
          <w:lang w:val="en-US"/>
          <w:rPrChange w:id="3232" w:author="Katharina Schleidt" w:date="2021-04-21T15:44:00Z">
            <w:rPr>
              <w:lang w:val="de"/>
            </w:rPr>
          </w:rPrChange>
        </w:rPr>
      </w:pPr>
      <w:ins w:id="3233" w:author="Katharina Schleidt" w:date="2021-04-21T15:44:00Z">
        <w:r w:rsidRPr="009A03C8">
          <w:rPr>
            <w:lang w:val="en-US"/>
          </w:rPr>
          <w:t>(removed as no longer relevant)</w:t>
        </w:r>
      </w:ins>
      <w:del w:id="3234"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3235" w:author="Katharina Schleidt" w:date="2021-04-21T15:44:00Z">
              <w:rPr>
                <w:i/>
                <w:lang w:val="de"/>
              </w:rPr>
            </w:rPrChange>
          </w:rPr>
          <w:delText>Science</w:delText>
        </w:r>
        <w:r w:rsidR="000E01BD" w:rsidRPr="009A03C8" w:rsidDel="009A03C8">
          <w:rPr>
            <w:lang w:val="en-US"/>
            <w:rPrChange w:id="3236" w:author="Katharina Schleidt" w:date="2021-04-21T15:44:00Z">
              <w:rPr>
                <w:lang w:val="de"/>
              </w:rPr>
            </w:rPrChange>
          </w:rPr>
          <w:delText xml:space="preserve"> 1946, </w:delText>
        </w:r>
        <w:r w:rsidR="000E01BD" w:rsidRPr="009A03C8" w:rsidDel="009A03C8">
          <w:rPr>
            <w:b/>
            <w:lang w:val="en-US"/>
            <w:rPrChange w:id="3237" w:author="Katharina Schleidt" w:date="2021-04-21T15:44:00Z">
              <w:rPr>
                <w:b/>
                <w:lang w:val="de"/>
              </w:rPr>
            </w:rPrChange>
          </w:rPr>
          <w:delText>103</w:delText>
        </w:r>
        <w:r w:rsidR="000E01BD" w:rsidRPr="009A03C8" w:rsidDel="009A03C8">
          <w:rPr>
            <w:lang w:val="en-US"/>
            <w:rPrChange w:id="3238"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3239" w:name="_Ref52486403"/>
      <w:proofErr w:type="spellStart"/>
      <w:r w:rsidRPr="001A42F9">
        <w:rPr>
          <w:lang w:val="en-US"/>
        </w:rPr>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w:t>
      </w:r>
      <w:proofErr w:type="spellStart"/>
      <w:r w:rsidRPr="000E01BD">
        <w:rPr>
          <w:i/>
          <w:lang w:val="de"/>
        </w:rPr>
        <w:t>and</w:t>
      </w:r>
      <w:proofErr w:type="spellEnd"/>
      <w:r w:rsidRPr="000E01BD">
        <w:rPr>
          <w:i/>
          <w:lang w:val="de"/>
        </w:rPr>
        <w:t xml:space="preserve">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3239"/>
    </w:p>
    <w:p w14:paraId="0235D254" w14:textId="77777777" w:rsidR="000E01BD" w:rsidRPr="001A42F9" w:rsidRDefault="000E01BD" w:rsidP="00220B53">
      <w:pPr>
        <w:numPr>
          <w:ilvl w:val="0"/>
          <w:numId w:val="27"/>
        </w:numPr>
        <w:rPr>
          <w:lang w:val="en-US"/>
        </w:rPr>
      </w:pPr>
      <w:bookmarkStart w:id="3240" w:name="_Ref52486449"/>
      <w:r w:rsidRPr="001A42F9">
        <w:rPr>
          <w:i/>
          <w:lang w:val="en-US"/>
        </w:rPr>
        <w:lastRenderedPageBreak/>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3240"/>
    </w:p>
    <w:p w14:paraId="39D31349" w14:textId="631A2C7D" w:rsidR="00F24D49" w:rsidRPr="001A42F9" w:rsidRDefault="00F24D49" w:rsidP="00220B53">
      <w:pPr>
        <w:numPr>
          <w:ilvl w:val="0"/>
          <w:numId w:val="27"/>
        </w:numPr>
        <w:rPr>
          <w:lang w:val="en-US"/>
        </w:rPr>
      </w:pPr>
      <w:bookmarkStart w:id="3241" w:name="_3w19e94" w:colFirst="0" w:colLast="0"/>
      <w:bookmarkEnd w:id="3241"/>
      <w:r w:rsidRPr="001A42F9">
        <w:rPr>
          <w:lang w:val="en-US"/>
        </w:rPr>
        <w:t xml:space="preserve"> (removed as no longer relevant)</w:t>
      </w:r>
    </w:p>
    <w:p w14:paraId="576AECA4" w14:textId="7606404E" w:rsidR="000E01BD" w:rsidRPr="009A03C8" w:rsidRDefault="009A03C8" w:rsidP="00220B53">
      <w:pPr>
        <w:numPr>
          <w:ilvl w:val="0"/>
          <w:numId w:val="27"/>
        </w:numPr>
        <w:rPr>
          <w:lang w:val="en-US"/>
          <w:rPrChange w:id="3242" w:author="Katharina Schleidt" w:date="2021-04-21T15:50:00Z">
            <w:rPr>
              <w:lang w:val="de"/>
            </w:rPr>
          </w:rPrChange>
        </w:rPr>
      </w:pPr>
      <w:ins w:id="3243" w:author="Katharina Schleidt" w:date="2021-04-21T15:46:00Z">
        <w:r w:rsidRPr="009A03C8">
          <w:rPr>
            <w:lang w:val="en-US"/>
          </w:rPr>
          <w:t>(removed as no longer relevant)</w:t>
        </w:r>
      </w:ins>
      <w:del w:id="3244"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3245"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3246"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3247" w:name="_ke1jpxfdidr0" w:colFirst="0" w:colLast="0"/>
      <w:bookmarkStart w:id="3248" w:name="_Ref52486267"/>
      <w:bookmarkEnd w:id="3247"/>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3248"/>
      <w:r w:rsidRPr="000E01BD">
        <w:rPr>
          <w:i/>
          <w:lang w:val="de"/>
        </w:rPr>
        <w:t xml:space="preserve"> </w:t>
      </w:r>
    </w:p>
    <w:p w14:paraId="2E6E8FE5" w14:textId="77777777" w:rsidR="000E01BD" w:rsidRPr="001A42F9" w:rsidRDefault="000E01BD" w:rsidP="00220B53">
      <w:pPr>
        <w:numPr>
          <w:ilvl w:val="0"/>
          <w:numId w:val="27"/>
        </w:numPr>
        <w:rPr>
          <w:lang w:val="en-US"/>
        </w:rPr>
      </w:pPr>
      <w:bookmarkStart w:id="3249" w:name="_4zj9roh0nc22" w:colFirst="0" w:colLast="0"/>
      <w:bookmarkStart w:id="3250" w:name="_Ref52486218"/>
      <w:bookmarkEnd w:id="3249"/>
      <w:r w:rsidRPr="001A42F9">
        <w:rPr>
          <w:lang w:val="en-US"/>
        </w:rPr>
        <w:t xml:space="preserve">K. </w:t>
      </w:r>
      <w:proofErr w:type="spellStart"/>
      <w:r w:rsidRPr="001A42F9">
        <w:rPr>
          <w:lang w:val="en-US"/>
        </w:rPr>
        <w:t>Schleidt</w:t>
      </w:r>
      <w:proofErr w:type="spellEnd"/>
      <w:r w:rsidRPr="001A42F9">
        <w:rPr>
          <w:lang w:val="en-US"/>
        </w:rPr>
        <w:t xml:space="preserve">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3250"/>
      <w:r w:rsidRPr="001A42F9">
        <w:rPr>
          <w:lang w:val="en-US"/>
        </w:rPr>
        <w:t xml:space="preserve"> </w:t>
      </w:r>
    </w:p>
    <w:p w14:paraId="62931DA7" w14:textId="01B70E74" w:rsidR="000E01BD" w:rsidRPr="000E01BD" w:rsidRDefault="000E01BD" w:rsidP="00220B53">
      <w:pPr>
        <w:numPr>
          <w:ilvl w:val="0"/>
          <w:numId w:val="27"/>
        </w:numPr>
        <w:rPr>
          <w:lang w:val="de"/>
        </w:rPr>
      </w:pPr>
      <w:bookmarkStart w:id="3251" w:name="_lrqa8kqa7h6w" w:colFirst="0" w:colLast="0"/>
      <w:bookmarkEnd w:id="3251"/>
      <w:commentRangeStart w:id="3252"/>
      <w:r w:rsidRPr="00C35DAC">
        <w:rPr>
          <w:i/>
          <w:lang w:val="fr-FR"/>
          <w:rPrChange w:id="3253" w:author="Grellet Sylvain" w:date="2021-06-03T09:08:00Z">
            <w:rPr>
              <w:i/>
              <w:lang w:val="en-US"/>
            </w:rPr>
          </w:rPrChange>
        </w:rPr>
        <w:t xml:space="preserve">QUDT - </w:t>
      </w:r>
      <w:proofErr w:type="spellStart"/>
      <w:r w:rsidRPr="00C35DAC">
        <w:rPr>
          <w:i/>
          <w:lang w:val="fr-FR"/>
          <w:rPrChange w:id="3254" w:author="Grellet Sylvain" w:date="2021-06-03T09:08:00Z">
            <w:rPr>
              <w:i/>
              <w:lang w:val="en-US"/>
            </w:rPr>
          </w:rPrChange>
        </w:rPr>
        <w:t>Quantities</w:t>
      </w:r>
      <w:proofErr w:type="spellEnd"/>
      <w:r w:rsidRPr="00C35DAC">
        <w:rPr>
          <w:i/>
          <w:lang w:val="fr-FR"/>
          <w:rPrChange w:id="3255" w:author="Grellet Sylvain" w:date="2021-06-03T09:08:00Z">
            <w:rPr>
              <w:i/>
              <w:lang w:val="en-US"/>
            </w:rPr>
          </w:rPrChange>
        </w:rPr>
        <w:t xml:space="preserve">, </w:t>
      </w:r>
      <w:proofErr w:type="spellStart"/>
      <w:r w:rsidRPr="00C35DAC">
        <w:rPr>
          <w:i/>
          <w:lang w:val="fr-FR"/>
          <w:rPrChange w:id="3256" w:author="Grellet Sylvain" w:date="2021-06-03T09:08:00Z">
            <w:rPr>
              <w:i/>
              <w:lang w:val="en-US"/>
            </w:rPr>
          </w:rPrChange>
        </w:rPr>
        <w:t>Units</w:t>
      </w:r>
      <w:proofErr w:type="spellEnd"/>
      <w:r w:rsidRPr="00C35DAC">
        <w:rPr>
          <w:i/>
          <w:lang w:val="fr-FR"/>
          <w:rPrChange w:id="3257" w:author="Grellet Sylvain" w:date="2021-06-03T09:08:00Z">
            <w:rPr>
              <w:i/>
              <w:lang w:val="en-US"/>
            </w:rPr>
          </w:rPrChange>
        </w:rPr>
        <w:t>, Dimensions and Data Types Ontologies</w:t>
      </w:r>
      <w:r w:rsidRPr="00C35DAC">
        <w:rPr>
          <w:lang w:val="fr-FR"/>
          <w:rPrChange w:id="3258"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3252"/>
      <w:r w:rsidR="009A03C8">
        <w:rPr>
          <w:rStyle w:val="CommentReference"/>
        </w:rPr>
        <w:commentReference w:id="3252"/>
      </w:r>
    </w:p>
    <w:p w14:paraId="40E58B3A" w14:textId="66B23AFA" w:rsidR="000E01BD" w:rsidRPr="001A42F9" w:rsidRDefault="000E01BD" w:rsidP="00220B53">
      <w:pPr>
        <w:numPr>
          <w:ilvl w:val="0"/>
          <w:numId w:val="27"/>
        </w:numPr>
        <w:rPr>
          <w:lang w:val="en-US"/>
        </w:rPr>
      </w:pPr>
      <w:bookmarkStart w:id="3259" w:name="_y20zani37k1u" w:colFirst="0" w:colLast="0"/>
      <w:bookmarkEnd w:id="3259"/>
      <w:commentRangeStart w:id="3260"/>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3260"/>
      <w:r w:rsidR="002E3170">
        <w:rPr>
          <w:rStyle w:val="CommentReference"/>
        </w:rPr>
        <w:commentReference w:id="3260"/>
      </w:r>
    </w:p>
    <w:p w14:paraId="411AF7B4" w14:textId="5E8D638F" w:rsidR="000E01BD" w:rsidRPr="001A42F9" w:rsidRDefault="000E01BD" w:rsidP="00220B53">
      <w:pPr>
        <w:numPr>
          <w:ilvl w:val="0"/>
          <w:numId w:val="27"/>
        </w:numPr>
        <w:rPr>
          <w:lang w:val="en-US"/>
        </w:rPr>
      </w:pPr>
      <w:bookmarkStart w:id="3261" w:name="_eyz613s6s55c" w:colFirst="0" w:colLast="0"/>
      <w:bookmarkEnd w:id="3261"/>
      <w:commentRangeStart w:id="3262"/>
      <w:r w:rsidRPr="001A42F9">
        <w:rPr>
          <w:i/>
          <w:lang w:val="en-US"/>
        </w:rPr>
        <w:t>Guidelines for the use of Observations &amp; Measurements and Sensor Web Enablement-related standards in INSPIRE</w:t>
      </w:r>
      <w:r w:rsidRPr="001A42F9">
        <w:rPr>
          <w:lang w:val="en-US"/>
        </w:rPr>
        <w:t xml:space="preserve">. Sylvain </w:t>
      </w:r>
      <w:proofErr w:type="spellStart"/>
      <w:r w:rsidRPr="001A42F9">
        <w:rPr>
          <w:lang w:val="en-US"/>
        </w:rPr>
        <w:t>Grellet</w:t>
      </w:r>
      <w:proofErr w:type="spellEnd"/>
      <w:r w:rsidRPr="001A42F9">
        <w:rPr>
          <w:lang w:val="en-US"/>
        </w:rPr>
        <w:t xml:space="preserve"> ,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w:t>
      </w:r>
      <w:proofErr w:type="spellStart"/>
      <w:r w:rsidRPr="001A42F9">
        <w:rPr>
          <w:lang w:val="en-US"/>
        </w:rPr>
        <w:t>Schleidt</w:t>
      </w:r>
      <w:proofErr w:type="spellEnd"/>
      <w:r w:rsidRPr="001A42F9">
        <w:rPr>
          <w:lang w:val="en-US"/>
        </w:rPr>
        <w:t xml:space="preserve">,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3262"/>
      <w:r w:rsidR="002E3170">
        <w:rPr>
          <w:rStyle w:val="CommentReference"/>
        </w:rPr>
        <w:commentReference w:id="3262"/>
      </w:r>
    </w:p>
    <w:p w14:paraId="429D80BE" w14:textId="77777777" w:rsidR="000E01BD" w:rsidRPr="001B02F3" w:rsidRDefault="000E01BD" w:rsidP="00220B53">
      <w:pPr>
        <w:numPr>
          <w:ilvl w:val="0"/>
          <w:numId w:val="27"/>
        </w:numPr>
        <w:rPr>
          <w:lang w:val="en-US"/>
          <w:rPrChange w:id="3263" w:author="Katharina Schleidt" w:date="2021-04-18T19:25:00Z">
            <w:rPr>
              <w:lang w:val="de"/>
            </w:rPr>
          </w:rPrChange>
        </w:rPr>
      </w:pPr>
      <w:bookmarkStart w:id="3264" w:name="_iokycrd6np27" w:colFirst="0" w:colLast="0"/>
      <w:bookmarkEnd w:id="3264"/>
      <w:commentRangeStart w:id="3265"/>
      <w:r w:rsidRPr="001A42F9">
        <w:rPr>
          <w:i/>
          <w:lang w:val="en-US"/>
        </w:rPr>
        <w:t>Ontology for observations and sampling features, with alignments to existing models</w:t>
      </w:r>
      <w:r w:rsidRPr="001A42F9">
        <w:rPr>
          <w:lang w:val="en-US"/>
        </w:rPr>
        <w:t xml:space="preserve">. </w:t>
      </w:r>
      <w:r w:rsidRPr="001B02F3">
        <w:rPr>
          <w:lang w:val="en-US"/>
          <w:rPrChange w:id="3266" w:author="Katharina Schleidt" w:date="2021-04-18T19:25:00Z">
            <w:rPr>
              <w:lang w:val="de"/>
            </w:rPr>
          </w:rPrChange>
        </w:rPr>
        <w:t xml:space="preserve">S.J.D. Cox. Semantic Web. 2017. Available (viewed 2020-09-29) at https://content.iospress.com/articles/semantic-web/sw214 </w:t>
      </w:r>
      <w:commentRangeEnd w:id="3265"/>
      <w:r w:rsidR="002E3170">
        <w:rPr>
          <w:rStyle w:val="CommentReference"/>
        </w:rPr>
        <w:commentReference w:id="3265"/>
      </w:r>
    </w:p>
    <w:bookmarkEnd w:id="3198"/>
    <w:p w14:paraId="0E5333B5" w14:textId="06E86334" w:rsidR="001A33D0" w:rsidRDefault="001A33D0">
      <w:pPr>
        <w:rPr>
          <w:ins w:id="3267" w:author="Katharina Schleidt" w:date="2021-04-21T16:14:00Z"/>
        </w:rPr>
      </w:pPr>
    </w:p>
    <w:p w14:paraId="1C3265B5" w14:textId="5474A3D9" w:rsidR="00621028" w:rsidRDefault="00621028">
      <w:pPr>
        <w:rPr>
          <w:ins w:id="3268"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3269" w:author="Katharina Schleidt" w:date="2021-05-11T19:08:00Z"/>
          <w:rFonts w:ascii="Times New Roman" w:eastAsia="Times New Roman" w:hAnsi="Times New Roman"/>
          <w:sz w:val="24"/>
          <w:szCs w:val="24"/>
          <w:lang w:val="en-US" w:eastAsia="de-AT"/>
          <w:rPrChange w:id="3270" w:author="Katharina Schleidt" w:date="2021-05-11T19:08:00Z">
            <w:rPr>
              <w:ins w:id="3271" w:author="Katharina Schleidt" w:date="2021-05-11T19:08:00Z"/>
            </w:rPr>
          </w:rPrChange>
        </w:rPr>
      </w:pPr>
      <w:ins w:id="3272"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3273" w:author="Katharina Schleidt" w:date="2021-04-21T16:17:00Z"/>
          <w:rFonts w:ascii="Times New Roman" w:eastAsia="Times New Roman" w:hAnsi="Times New Roman"/>
          <w:sz w:val="24"/>
          <w:szCs w:val="24"/>
          <w:lang w:val="en-US" w:eastAsia="de-AT"/>
          <w:rPrChange w:id="3274" w:author="Katharina Schleidt" w:date="2021-04-21T16:17:00Z">
            <w:rPr>
              <w:ins w:id="3275" w:author="Katharina Schleidt" w:date="2021-04-21T16:17:00Z"/>
              <w:rFonts w:ascii="Times New Roman" w:eastAsia="Times New Roman" w:hAnsi="Times New Roman"/>
              <w:sz w:val="24"/>
              <w:szCs w:val="24"/>
              <w:lang w:val="de-AT" w:eastAsia="de-AT"/>
            </w:rPr>
          </w:rPrChange>
        </w:rPr>
      </w:pPr>
      <w:ins w:id="3276"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3277" w:author="Katharina Schleidt" w:date="2021-04-21T16:14:00Z"/>
          <w:rFonts w:ascii="Times New Roman" w:eastAsia="Times New Roman" w:hAnsi="Times New Roman"/>
          <w:sz w:val="24"/>
          <w:szCs w:val="24"/>
          <w:lang w:val="de-AT" w:eastAsia="de-AT"/>
        </w:rPr>
      </w:pPr>
      <w:ins w:id="3278" w:author="Katharina Schleidt" w:date="2021-04-21T16:14:00Z">
        <w:r w:rsidRPr="00621028">
          <w:rPr>
            <w:rFonts w:ascii="Times New Roman" w:eastAsia="Times New Roman" w:hAnsi="Times New Roman"/>
            <w:sz w:val="24"/>
            <w:szCs w:val="24"/>
            <w:lang w:val="de-AT" w:eastAsia="de-AT"/>
          </w:rPr>
          <w:t xml:space="preserve">ISO 19115-1:2014,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79" w:author="Katharina Schleidt" w:date="2021-04-21T16:14:00Z"/>
          <w:rFonts w:ascii="Times New Roman" w:eastAsia="Times New Roman" w:hAnsi="Times New Roman"/>
          <w:sz w:val="24"/>
          <w:szCs w:val="24"/>
          <w:lang w:val="en-US" w:eastAsia="de-AT"/>
          <w:rPrChange w:id="3280" w:author="Katharina Schleidt" w:date="2021-04-21T16:14:00Z">
            <w:rPr>
              <w:ins w:id="3281" w:author="Katharina Schleidt" w:date="2021-04-21T16:14:00Z"/>
              <w:rFonts w:ascii="Times New Roman" w:eastAsia="Times New Roman" w:hAnsi="Times New Roman"/>
              <w:sz w:val="24"/>
              <w:szCs w:val="24"/>
              <w:lang w:val="de-AT" w:eastAsia="de-AT"/>
            </w:rPr>
          </w:rPrChange>
        </w:rPr>
      </w:pPr>
      <w:ins w:id="3282" w:author="Katharina Schleidt" w:date="2021-04-21T16:14:00Z">
        <w:r w:rsidRPr="00621028">
          <w:rPr>
            <w:rFonts w:ascii="Times New Roman" w:eastAsia="Times New Roman" w:hAnsi="Times New Roman"/>
            <w:sz w:val="24"/>
            <w:szCs w:val="24"/>
            <w:lang w:val="en-US" w:eastAsia="de-AT"/>
            <w:rPrChange w:id="3283"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84" w:author="Katharina Schleidt" w:date="2021-04-21T16:14:00Z"/>
          <w:rFonts w:ascii="Times New Roman" w:eastAsia="Times New Roman" w:hAnsi="Times New Roman"/>
          <w:sz w:val="24"/>
          <w:szCs w:val="24"/>
          <w:lang w:val="en-US" w:eastAsia="de-AT"/>
          <w:rPrChange w:id="3285" w:author="Katharina Schleidt" w:date="2021-04-21T16:14:00Z">
            <w:rPr>
              <w:ins w:id="3286" w:author="Katharina Schleidt" w:date="2021-04-21T16:14:00Z"/>
              <w:rFonts w:ascii="Times New Roman" w:eastAsia="Times New Roman" w:hAnsi="Times New Roman"/>
              <w:sz w:val="24"/>
              <w:szCs w:val="24"/>
              <w:lang w:val="de-AT" w:eastAsia="de-AT"/>
            </w:rPr>
          </w:rPrChange>
        </w:rPr>
      </w:pPr>
      <w:ins w:id="3287" w:author="Katharina Schleidt" w:date="2021-04-21T16:14:00Z">
        <w:r w:rsidRPr="00621028">
          <w:rPr>
            <w:rFonts w:ascii="Times New Roman" w:eastAsia="Times New Roman" w:hAnsi="Times New Roman"/>
            <w:sz w:val="24"/>
            <w:szCs w:val="24"/>
            <w:lang w:val="en-US" w:eastAsia="de-AT"/>
            <w:rPrChange w:id="3288"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89" w:author="Katharina Schleidt" w:date="2021-04-21T16:14:00Z"/>
          <w:rFonts w:ascii="Times New Roman" w:eastAsia="Times New Roman" w:hAnsi="Times New Roman"/>
          <w:sz w:val="24"/>
          <w:szCs w:val="24"/>
          <w:lang w:val="en-US" w:eastAsia="de-AT"/>
          <w:rPrChange w:id="3290" w:author="Katharina Schleidt" w:date="2021-04-21T16:14:00Z">
            <w:rPr>
              <w:ins w:id="3291" w:author="Katharina Schleidt" w:date="2021-04-21T16:14:00Z"/>
              <w:rFonts w:ascii="Times New Roman" w:eastAsia="Times New Roman" w:hAnsi="Times New Roman"/>
              <w:sz w:val="24"/>
              <w:szCs w:val="24"/>
              <w:lang w:val="de-AT" w:eastAsia="de-AT"/>
            </w:rPr>
          </w:rPrChange>
        </w:rPr>
      </w:pPr>
      <w:ins w:id="3292" w:author="Katharina Schleidt" w:date="2021-04-21T16:14:00Z">
        <w:r w:rsidRPr="00621028">
          <w:rPr>
            <w:rFonts w:ascii="Times New Roman" w:eastAsia="Times New Roman" w:hAnsi="Times New Roman"/>
            <w:sz w:val="24"/>
            <w:szCs w:val="24"/>
            <w:lang w:val="en-US" w:eastAsia="de-AT"/>
            <w:rPrChange w:id="3293"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3294" w:author="Katharina Schleidt" w:date="2021-04-21T16:14:00Z"/>
          <w:rFonts w:ascii="Times New Roman" w:eastAsia="Times New Roman" w:hAnsi="Times New Roman"/>
          <w:sz w:val="24"/>
          <w:szCs w:val="24"/>
          <w:lang w:val="de-AT" w:eastAsia="de-AT"/>
        </w:rPr>
      </w:pPr>
      <w:ins w:id="3295" w:author="Katharina Schleidt" w:date="2021-04-21T16:14:00Z">
        <w:r w:rsidRPr="00621028">
          <w:rPr>
            <w:rFonts w:ascii="Times New Roman" w:eastAsia="Times New Roman" w:hAnsi="Times New Roman"/>
            <w:sz w:val="24"/>
            <w:szCs w:val="24"/>
            <w:lang w:val="de-AT" w:eastAsia="de-AT"/>
          </w:rPr>
          <w:t xml:space="preserve">ISO 19157:2013, </w:t>
        </w:r>
        <w:proofErr w:type="spellStart"/>
        <w:r w:rsidRPr="00621028">
          <w:rPr>
            <w:rFonts w:ascii="Times New Roman" w:eastAsia="Times New Roman" w:hAnsi="Times New Roman"/>
            <w:sz w:val="24"/>
            <w:szCs w:val="24"/>
            <w:lang w:val="de-AT" w:eastAsia="de-AT"/>
          </w:rPr>
          <w:t>Geographic</w:t>
        </w:r>
        <w:proofErr w:type="spellEnd"/>
        <w:r w:rsidRPr="00621028">
          <w:rPr>
            <w:rFonts w:ascii="Times New Roman" w:eastAsia="Times New Roman" w:hAnsi="Times New Roman"/>
            <w:sz w:val="24"/>
            <w:szCs w:val="24"/>
            <w:lang w:val="de-AT" w:eastAsia="de-AT"/>
          </w:rPr>
          <w:t xml:space="preserve">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99"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527"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596"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606"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685"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814"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870"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878"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879" w:author="Grellet Sylvain" w:date="2021-06-04T09:43:00Z" w:initials="GS">
    <w:p w14:paraId="1C20DCBA" w14:textId="22213871" w:rsidR="00BE79BC" w:rsidRDefault="00BE79BC">
      <w:pPr>
        <w:pStyle w:val="CommentText"/>
      </w:pPr>
      <w:r>
        <w:rPr>
          <w:rStyle w:val="CommentReference"/>
        </w:rPr>
        <w:annotationRef/>
      </w:r>
      <w:r>
        <w:t>To do at the end.</w:t>
      </w:r>
    </w:p>
  </w:comment>
  <w:comment w:id="1099"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per : </w:t>
      </w:r>
    </w:p>
    <w:p w14:paraId="73E4837B" w14:textId="61DB186F" w:rsidR="00920952" w:rsidRDefault="00920952">
      <w:pPr>
        <w:pStyle w:val="CommentText"/>
      </w:pPr>
      <w:r w:rsidRPr="00920952">
        <w:t>https://github.com/opengeospatial/om-swg/issues/124</w:t>
      </w:r>
    </w:p>
  </w:comment>
  <w:comment w:id="1133" w:author="Ilkka Rinne" w:date="2021-06-22T16:25:00Z" w:initials="IR">
    <w:p w14:paraId="4833BCC1" w14:textId="5995E5C2" w:rsidR="00B40DC0" w:rsidRDefault="00B40DC0">
      <w:pPr>
        <w:pStyle w:val="CommentText"/>
      </w:pPr>
      <w:r>
        <w:rPr>
          <w:rStyle w:val="CommentReference"/>
        </w:rPr>
        <w:annotationRef/>
      </w:r>
      <w:r>
        <w:t>Typo, remove?</w:t>
      </w:r>
    </w:p>
  </w:comment>
  <w:comment w:id="1293"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1294"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1285"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1307"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1308"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2849"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3120"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3121"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3122"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3166"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3167"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3201" w:author="Katharina Schleidt" w:date="2021-04-21T15:06:00Z" w:initials="KS">
    <w:p w14:paraId="2D14E09D" w14:textId="43E8A5F7" w:rsidR="00C35DAC" w:rsidRDefault="00C35DAC">
      <w:pPr>
        <w:pStyle w:val="CommentText"/>
      </w:pPr>
      <w:r>
        <w:rPr>
          <w:rStyle w:val="CommentReference"/>
        </w:rPr>
        <w:annotationRef/>
      </w:r>
      <w:r>
        <w:t>Not cited</w:t>
      </w:r>
    </w:p>
  </w:comment>
  <w:comment w:id="3206" w:author="Katharina Schleidt" w:date="2021-04-21T15:07:00Z" w:initials="KS">
    <w:p w14:paraId="4F33C594" w14:textId="2A95E1FC" w:rsidR="00C35DAC" w:rsidRDefault="00C35DAC">
      <w:pPr>
        <w:pStyle w:val="CommentText"/>
      </w:pPr>
      <w:r>
        <w:rPr>
          <w:rStyle w:val="CommentReference"/>
        </w:rPr>
        <w:annotationRef/>
      </w:r>
      <w:r>
        <w:t>Not cited</w:t>
      </w:r>
    </w:p>
  </w:comment>
  <w:comment w:id="3209" w:author="Katharina Schleidt" w:date="2021-04-21T15:07:00Z" w:initials="KS">
    <w:p w14:paraId="530B4661" w14:textId="7076506A" w:rsidR="00C35DAC" w:rsidRDefault="00C35DAC">
      <w:pPr>
        <w:pStyle w:val="CommentText"/>
      </w:pPr>
      <w:r>
        <w:rPr>
          <w:rStyle w:val="CommentReference"/>
        </w:rPr>
        <w:annotationRef/>
      </w:r>
      <w:r>
        <w:t>Not cited</w:t>
      </w:r>
    </w:p>
  </w:comment>
  <w:comment w:id="3224" w:author="Katharina Schleidt" w:date="2021-04-21T15:18:00Z" w:initials="KS">
    <w:p w14:paraId="77B63496" w14:textId="61B41E88" w:rsidR="00C35DAC" w:rsidRDefault="00C35DAC">
      <w:pPr>
        <w:pStyle w:val="CommentText"/>
      </w:pPr>
      <w:r>
        <w:rPr>
          <w:rStyle w:val="CommentReference"/>
        </w:rPr>
        <w:annotationRef/>
      </w:r>
      <w:r>
        <w:t>This reference, while ancient, is quite interesting. Unfortunately the reference got deleted from the text, and I’m just too stupid to re-create it (tried all options for bibliographies and endnotes) – should be added to 7.1.2</w:t>
      </w:r>
    </w:p>
  </w:comment>
  <w:comment w:id="3225"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3226"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3252"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Probably in </w:t>
      </w:r>
      <w:r w:rsidRPr="009A03C8">
        <w:t>7.3.1</w:t>
      </w:r>
      <w:r w:rsidRPr="009A03C8">
        <w:tab/>
        <w:t>Model consistency</w:t>
      </w:r>
      <w:r>
        <w:t xml:space="preserve"> as only place where we mention UoM</w:t>
      </w:r>
    </w:p>
  </w:comment>
  <w:comment w:id="3260"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3262"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3265"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ECF2440" w15:done="0"/>
  <w15:commentEx w15:paraId="3CDEE08B" w15:done="0"/>
  <w15:commentEx w15:paraId="705D30D5" w15:done="0"/>
  <w15:commentEx w15:paraId="10039519" w15:done="0"/>
  <w15:commentEx w15:paraId="46E063EA" w15:done="0"/>
  <w15:commentEx w15:paraId="5B377FA6" w15:done="0"/>
  <w15:commentEx w15:paraId="6D26E063" w15:done="0"/>
  <w15:commentEx w15:paraId="1B204B96" w15:done="0"/>
  <w15:commentEx w15:paraId="1C20DCBA" w15:paraIdParent="1B204B96" w15:done="0"/>
  <w15:commentEx w15:paraId="73E4837B" w15:done="0"/>
  <w15:commentEx w15:paraId="4833BCC1" w15:done="0"/>
  <w15:commentEx w15:paraId="4A21BDCF" w15:done="0"/>
  <w15:commentEx w15:paraId="0B7B8EDC" w15:done="0"/>
  <w15:commentEx w15:paraId="2F91CB9A" w15:done="0"/>
  <w15:commentEx w15:paraId="2D033F43" w15:done="0"/>
  <w15:commentEx w15:paraId="5E1AD639" w15:done="0"/>
  <w15:commentEx w15:paraId="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C8D7F" w16cex:dateUtc="2021-06-22T13:25:00Z"/>
  <w16cex:commentExtensible w16cex:durableId="247C95F8" w16cex:dateUtc="2021-06-22T14:0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ECF2440" w16cid:durableId="242AAF2E"/>
  <w16cid:commentId w16cid:paraId="3CDEE08B" w16cid:durableId="242AAEF8"/>
  <w16cid:commentId w16cid:paraId="705D30D5" w16cid:durableId="242ACE2F"/>
  <w16cid:commentId w16cid:paraId="10039519" w16cid:durableId="24270621"/>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73E4837B" w16cid:durableId="2468836A"/>
  <w16cid:commentId w16cid:paraId="4833BCC1" w16cid:durableId="247C8D7F"/>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01B9CE88" w16cid:durableId="247C95F8"/>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5A7FE2" w14:textId="77777777" w:rsidR="007723AE" w:rsidRDefault="007723AE">
      <w:pPr>
        <w:spacing w:after="0" w:line="240" w:lineRule="auto"/>
      </w:pPr>
      <w:r>
        <w:separator/>
      </w:r>
    </w:p>
  </w:endnote>
  <w:endnote w:type="continuationSeparator" w:id="0">
    <w:p w14:paraId="01E22FB6" w14:textId="77777777" w:rsidR="007723AE" w:rsidRDefault="007723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3296" w:author="Ilkka Rinne" w:date="2021-05-24T16:39:00Z">
      <w:r>
        <w:rPr>
          <w:sz w:val="18"/>
          <w:szCs w:val="18"/>
        </w:rPr>
        <w:t xml:space="preserve">OGC and </w:t>
      </w:r>
    </w:ins>
    <w:r w:rsidRPr="008A6D64">
      <w:rPr>
        <w:sz w:val="18"/>
        <w:szCs w:val="18"/>
      </w:rPr>
      <w:t>ISO</w:t>
    </w:r>
    <w:ins w:id="3297" w:author="Ilkka Rinne" w:date="2021-05-24T16:39:00Z">
      <w:r>
        <w:rPr>
          <w:sz w:val="18"/>
          <w:szCs w:val="18"/>
        </w:rPr>
        <w:t xml:space="preserve"> 2020</w:t>
      </w:r>
    </w:ins>
    <w:del w:id="3298"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70C06B" w14:textId="77777777" w:rsidR="007723AE" w:rsidRDefault="007723AE">
      <w:pPr>
        <w:spacing w:after="0" w:line="240" w:lineRule="auto"/>
      </w:pPr>
      <w:r>
        <w:separator/>
      </w:r>
    </w:p>
  </w:footnote>
  <w:footnote w:type="continuationSeparator" w:id="0">
    <w:p w14:paraId="42DEE958" w14:textId="77777777" w:rsidR="007723AE" w:rsidRDefault="007723AE">
      <w:pPr>
        <w:spacing w:after="0" w:line="240" w:lineRule="auto"/>
      </w:pPr>
      <w:r>
        <w:continuationSeparator/>
      </w:r>
    </w:p>
  </w:footnote>
  <w:footnote w:id="1">
    <w:p w14:paraId="2FCD3669" w14:textId="464738D1" w:rsidR="00C35DAC" w:rsidRPr="00F02BC7" w:rsidDel="00621028" w:rsidRDefault="00C35DAC">
      <w:pPr>
        <w:pStyle w:val="FootnoteText"/>
        <w:rPr>
          <w:del w:id="75" w:author="Katharina Schleidt" w:date="2021-04-21T16:15:00Z"/>
          <w:lang w:val="fi-FI"/>
        </w:rPr>
      </w:pPr>
      <w:del w:id="76" w:author="Katharina Schleidt" w:date="2021-04-21T16:15:00Z">
        <w:r w:rsidDel="00621028">
          <w:rPr>
            <w:rStyle w:val="FootnoteReference"/>
          </w:rPr>
          <w:footnoteRef/>
        </w:r>
        <w:r w:rsidDel="00621028">
          <w:delText xml:space="preserve"> </w:delText>
        </w:r>
        <w:r w:rsidDel="00621028">
          <w:rPr>
            <w:lang w:val="fi-FI"/>
          </w:rPr>
          <w:delText>To be published.</w:delText>
        </w:r>
      </w:del>
    </w:p>
  </w:footnote>
  <w:footnote w:id="2">
    <w:p w14:paraId="15556EBD" w14:textId="6C9866FD" w:rsidR="00C634D8" w:rsidRPr="00C634D8" w:rsidRDefault="00C634D8">
      <w:pPr>
        <w:pStyle w:val="FootnoteText"/>
        <w:rPr>
          <w:lang w:val="fi-FI"/>
          <w:rPrChange w:id="2621" w:author="Ilkka Rinne" w:date="2021-06-22T16:52:00Z">
            <w:rPr/>
          </w:rPrChange>
        </w:rPr>
      </w:pPr>
      <w:ins w:id="2622" w:author="Ilkka Rinne" w:date="2021-06-22T16:52:00Z">
        <w:r>
          <w:rPr>
            <w:rStyle w:val="FootnoteReference"/>
          </w:rPr>
          <w:footnoteRef/>
        </w:r>
        <w:r>
          <w:t xml:space="preserve"> </w:t>
        </w:r>
        <w:r w:rsidRPr="00C634D8">
          <w:t>http://www.opengis.net/def/</w:t>
        </w:r>
      </w:ins>
      <w:ins w:id="2623" w:author="Ilkka Rinne" w:date="2021-06-22T16:53:00Z">
        <w:r>
          <w:t>observation-</w:t>
        </w:r>
      </w:ins>
      <w:ins w:id="2624" w:author="Ilkka Rinne" w:date="2021-06-22T16:52:00Z">
        <w:r>
          <w:t>collection</w:t>
        </w:r>
        <w:r w:rsidRPr="00C634D8">
          <w:t>-type/OGC/0/by-</w:t>
        </w:r>
      </w:ins>
      <w:ins w:id="2625" w:author="Ilkka Rinne" w:date="2021-06-22T16:53:00Z">
        <w:r>
          <w:t>member-characteristics-semantics</w:t>
        </w:r>
      </w:ins>
    </w:p>
  </w:footnote>
  <w:footnote w:id="3">
    <w:p w14:paraId="482F1345" w14:textId="71ECD348" w:rsidR="00242114" w:rsidRPr="00242114" w:rsidRDefault="00242114">
      <w:pPr>
        <w:pStyle w:val="FootnoteText"/>
        <w:rPr>
          <w:lang w:val="fi-FI"/>
          <w:rPrChange w:id="2703" w:author="Ilkka Rinne" w:date="2021-06-11T10:13:00Z">
            <w:rPr/>
          </w:rPrChange>
        </w:rPr>
      </w:pPr>
      <w:ins w:id="2704" w:author="Ilkka Rinne" w:date="2021-06-11T10:13:00Z">
        <w:r>
          <w:rPr>
            <w:rStyle w:val="FootnoteReference"/>
          </w:rPr>
          <w:footnoteRef/>
        </w:r>
        <w:r w:rsidRPr="00726B65">
          <w:rPr>
            <w:lang w:val="fi-FI"/>
            <w:rPrChange w:id="2705" w:author="Grellet Sylvain" w:date="2021-06-17T15:42:00Z">
              <w:rPr/>
            </w:rPrChange>
          </w:rPr>
          <w:t xml:space="preserve"> http://www.opengis.net/def/</w:t>
        </w:r>
      </w:ins>
      <w:ins w:id="2706" w:author="Ilkka Rinne" w:date="2021-06-22T16:46:00Z">
        <w:r w:rsidR="00C634D8">
          <w:rPr>
            <w:lang w:val="fi-FI"/>
          </w:rPr>
          <w:t>observation-type</w:t>
        </w:r>
      </w:ins>
      <w:ins w:id="2707" w:author="Ilkka Rinne" w:date="2021-06-11T10:13:00Z">
        <w:r w:rsidRPr="00726B65">
          <w:rPr>
            <w:lang w:val="fi-FI"/>
            <w:rPrChange w:id="2708" w:author="Grellet Sylvain" w:date="2021-06-17T15:42:00Z">
              <w:rPr/>
            </w:rPrChange>
          </w:rPr>
          <w:t>/OGC/0/</w:t>
        </w:r>
      </w:ins>
      <w:ins w:id="2709" w:author="Ilkka Rinne" w:date="2021-06-22T16:46:00Z">
        <w:r w:rsidR="00C634D8">
          <w:rPr>
            <w:lang w:val="fi-FI"/>
          </w:rPr>
          <w:t>b</w:t>
        </w:r>
      </w:ins>
      <w:ins w:id="2710" w:author="Ilkka Rinne" w:date="2021-06-11T10:14:00Z">
        <w:r w:rsidRPr="00726B65">
          <w:rPr>
            <w:lang w:val="fi-FI"/>
            <w:rPrChange w:id="2711" w:author="Grellet Sylvain" w:date="2021-06-17T15:42:00Z">
              <w:rPr/>
            </w:rPrChange>
          </w:rPr>
          <w:t>y</w:t>
        </w:r>
      </w:ins>
      <w:ins w:id="2712" w:author="Ilkka Rinne" w:date="2021-06-22T16:47:00Z">
        <w:r w:rsidR="00C634D8">
          <w:rPr>
            <w:lang w:val="fi-FI"/>
          </w:rPr>
          <w:t>-r</w:t>
        </w:r>
      </w:ins>
      <w:ins w:id="2713" w:author="Ilkka Rinne" w:date="2021-06-11T10:14:00Z">
        <w:r w:rsidRPr="00726B65">
          <w:rPr>
            <w:lang w:val="fi-FI"/>
            <w:rPrChange w:id="2714" w:author="Grellet Sylvain" w:date="2021-06-17T15:42:00Z">
              <w:rPr/>
            </w:rPrChange>
          </w:rPr>
          <w:t>esult</w:t>
        </w:r>
      </w:ins>
      <w:ins w:id="2715" w:author="Ilkka Rinne" w:date="2021-06-22T16:47:00Z">
        <w:r w:rsidR="00C634D8">
          <w:rPr>
            <w:lang w:val="fi-FI"/>
          </w:rPr>
          <w:t>-t</w:t>
        </w:r>
      </w:ins>
      <w:ins w:id="2716" w:author="Ilkka Rinne" w:date="2021-06-11T10:14:00Z">
        <w:r w:rsidRPr="00726B65">
          <w:rPr>
            <w:lang w:val="fi-FI"/>
            <w:rPrChange w:id="2717" w:author="Grellet Sylvain" w:date="2021-06-17T15:42:00Z">
              <w:rPr/>
            </w:rPrChange>
          </w:rPr>
          <w:t>ype</w:t>
        </w:r>
      </w:ins>
    </w:p>
  </w:footnote>
  <w:footnote w:id="4">
    <w:p w14:paraId="6C295466" w14:textId="5ED9AA23" w:rsidR="00242114" w:rsidRPr="00242114" w:rsidRDefault="00242114">
      <w:pPr>
        <w:pStyle w:val="FootnoteText"/>
        <w:rPr>
          <w:lang w:val="fi-FI"/>
          <w:rPrChange w:id="2750" w:author="Ilkka Rinne" w:date="2021-06-11T10:14:00Z">
            <w:rPr/>
          </w:rPrChange>
        </w:rPr>
      </w:pPr>
      <w:ins w:id="2751" w:author="Ilkka Rinne" w:date="2021-06-11T10:14:00Z">
        <w:r>
          <w:rPr>
            <w:rStyle w:val="FootnoteReference"/>
          </w:rPr>
          <w:footnoteRef/>
        </w:r>
        <w:r w:rsidRPr="00726B65">
          <w:rPr>
            <w:lang w:val="fi-FI"/>
            <w:rPrChange w:id="2752" w:author="Grellet Sylvain" w:date="2021-06-17T15:42:00Z">
              <w:rPr/>
            </w:rPrChange>
          </w:rPr>
          <w:t xml:space="preserve"> </w:t>
        </w:r>
      </w:ins>
      <w:ins w:id="2753" w:author="Ilkka Rinne" w:date="2021-06-11T10:15:00Z">
        <w:r w:rsidRPr="00726B65">
          <w:rPr>
            <w:lang w:val="fi-FI"/>
            <w:rPrChange w:id="2754" w:author="Grellet Sylvain" w:date="2021-06-17T15:42:00Z">
              <w:rPr/>
            </w:rPrChange>
          </w:rPr>
          <w:t>http://www.opengis.net/def/</w:t>
        </w:r>
      </w:ins>
      <w:ins w:id="2755" w:author="Ilkka Rinne" w:date="2021-06-22T16:47:00Z">
        <w:r w:rsidR="00C634D8">
          <w:rPr>
            <w:lang w:val="fi-FI"/>
          </w:rPr>
          <w:t>sample-type</w:t>
        </w:r>
      </w:ins>
      <w:ins w:id="2756" w:author="Ilkka Rinne" w:date="2021-06-11T10:15:00Z">
        <w:r w:rsidRPr="00726B65">
          <w:rPr>
            <w:lang w:val="fi-FI"/>
            <w:rPrChange w:id="2757" w:author="Grellet Sylvain" w:date="2021-06-17T15:42:00Z">
              <w:rPr/>
            </w:rPrChange>
          </w:rPr>
          <w:t>/OGC/0/</w:t>
        </w:r>
      </w:ins>
      <w:ins w:id="2758" w:author="Ilkka Rinne" w:date="2021-06-22T16:47:00Z">
        <w:r w:rsidR="00C634D8">
          <w:rPr>
            <w:lang w:val="fi-FI"/>
          </w:rPr>
          <w:t>b</w:t>
        </w:r>
      </w:ins>
      <w:ins w:id="2759" w:author="Ilkka Rinne" w:date="2021-06-11T10:15:00Z">
        <w:r w:rsidRPr="00726B65">
          <w:rPr>
            <w:lang w:val="fi-FI"/>
            <w:rPrChange w:id="2760" w:author="Grellet Sylvain" w:date="2021-06-17T15:42:00Z">
              <w:rPr/>
            </w:rPrChange>
          </w:rPr>
          <w:t>y</w:t>
        </w:r>
      </w:ins>
      <w:ins w:id="2761" w:author="Ilkka Rinne" w:date="2021-06-22T16:47:00Z">
        <w:r w:rsidR="00C634D8">
          <w:rPr>
            <w:lang w:val="fi-FI"/>
          </w:rPr>
          <w:t>-g</w:t>
        </w:r>
      </w:ins>
      <w:ins w:id="2762" w:author="Ilkka Rinne" w:date="2021-06-11T10:15:00Z">
        <w:r w:rsidRPr="00726B65">
          <w:rPr>
            <w:lang w:val="fi-FI"/>
            <w:rPrChange w:id="2763" w:author="Grellet Sylvain" w:date="2021-06-17T15:42:00Z">
              <w:rPr/>
            </w:rPrChange>
          </w:rPr>
          <w:t>eometry</w:t>
        </w:r>
      </w:ins>
      <w:ins w:id="2764" w:author="Ilkka Rinne" w:date="2021-06-22T16:47:00Z">
        <w:r w:rsidR="00C634D8">
          <w:rPr>
            <w:lang w:val="fi-FI"/>
          </w:rPr>
          <w:t>-t</w:t>
        </w:r>
      </w:ins>
      <w:ins w:id="2765" w:author="Ilkka Rinne" w:date="2021-06-11T10:15:00Z">
        <w:r w:rsidRPr="00726B65">
          <w:rPr>
            <w:lang w:val="fi-FI"/>
            <w:rPrChange w:id="2766"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3"/>
  <w:mirrorMargins/>
  <w:hideSpellingErrors/>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D7E"/>
    <w:rsid w:val="00570653"/>
    <w:rsid w:val="00570EC2"/>
    <w:rsid w:val="00572E6E"/>
    <w:rsid w:val="0057786D"/>
    <w:rsid w:val="00584282"/>
    <w:rsid w:val="0059116D"/>
    <w:rsid w:val="005922F1"/>
    <w:rsid w:val="00594FA6"/>
    <w:rsid w:val="00596027"/>
    <w:rsid w:val="00596E93"/>
    <w:rsid w:val="005978B9"/>
    <w:rsid w:val="005A3EC3"/>
    <w:rsid w:val="005A7051"/>
    <w:rsid w:val="005A7A3A"/>
    <w:rsid w:val="005B3EC6"/>
    <w:rsid w:val="005B517D"/>
    <w:rsid w:val="005C46DD"/>
    <w:rsid w:val="005C6D04"/>
    <w:rsid w:val="005D1FAA"/>
    <w:rsid w:val="005D5EE1"/>
    <w:rsid w:val="005D6017"/>
    <w:rsid w:val="005E1AE5"/>
    <w:rsid w:val="005E1D3A"/>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45C5"/>
    <w:rsid w:val="00726B65"/>
    <w:rsid w:val="00727EBF"/>
    <w:rsid w:val="007309F0"/>
    <w:rsid w:val="00730D8D"/>
    <w:rsid w:val="00731373"/>
    <w:rsid w:val="007343C0"/>
    <w:rsid w:val="00736AE9"/>
    <w:rsid w:val="00740AD6"/>
    <w:rsid w:val="00744C55"/>
    <w:rsid w:val="00751940"/>
    <w:rsid w:val="00752CFD"/>
    <w:rsid w:val="00753DA3"/>
    <w:rsid w:val="00754999"/>
    <w:rsid w:val="00755923"/>
    <w:rsid w:val="00757CC6"/>
    <w:rsid w:val="00757E07"/>
    <w:rsid w:val="00760C94"/>
    <w:rsid w:val="00762AED"/>
    <w:rsid w:val="007649EA"/>
    <w:rsid w:val="00767B2F"/>
    <w:rsid w:val="007723AE"/>
    <w:rsid w:val="00774AF7"/>
    <w:rsid w:val="007812F0"/>
    <w:rsid w:val="007813C1"/>
    <w:rsid w:val="00784D28"/>
    <w:rsid w:val="00786563"/>
    <w:rsid w:val="00793258"/>
    <w:rsid w:val="007957F3"/>
    <w:rsid w:val="007A1B4F"/>
    <w:rsid w:val="007A1C65"/>
    <w:rsid w:val="007A3DA8"/>
    <w:rsid w:val="007A5CB7"/>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8AD"/>
    <w:rsid w:val="008147D3"/>
    <w:rsid w:val="00815246"/>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767F"/>
    <w:rsid w:val="00904CF1"/>
    <w:rsid w:val="00905BA9"/>
    <w:rsid w:val="00914D4D"/>
    <w:rsid w:val="00916406"/>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6C7F"/>
    <w:rsid w:val="00F0125E"/>
    <w:rsid w:val="00F01CB8"/>
    <w:rsid w:val="00F024E9"/>
    <w:rsid w:val="00F02BC7"/>
    <w:rsid w:val="00F102C2"/>
    <w:rsid w:val="00F10C1B"/>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A0795"/>
    <w:rsid w:val="00FA1EFE"/>
    <w:rsid w:val="00FA2553"/>
    <w:rsid w:val="00FA3567"/>
    <w:rsid w:val="00FA549D"/>
    <w:rsid w:val="00FA791F"/>
    <w:rsid w:val="00FB34BB"/>
    <w:rsid w:val="00FC1FDA"/>
    <w:rsid w:val="00FC480B"/>
    <w:rsid w:val="00FC4FD1"/>
    <w:rsid w:val="00FC5146"/>
    <w:rsid w:val="00FC5ACC"/>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eader" Target="header3.xm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eader" Target="header4.xm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header" Target="header1.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footer" Target="footer3.xm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openxmlformats.org/officeDocument/2006/relationships/header" Target="header2.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microsoft.com/office/2016/09/relationships/commentsIds" Target="commentsIds.xml"/><Relationship Id="rId24" Type="http://schemas.openxmlformats.org/officeDocument/2006/relationships/footer" Target="footer4.xm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hyperlink" Target="https://www.iso.org/members.html" TargetMode="External"/><Relationship Id="rId14" Type="http://schemas.openxmlformats.org/officeDocument/2006/relationships/footer" Target="footer1.xml"/><Relationship Id="rId30" Type="http://schemas.microsoft.com/office/2018/08/relationships/commentsExtensible" Target="commentsExtensible.xm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yperlink" Target="https://www.iso.org/obp" TargetMode="Externa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w3.org/TR/sdw-bp/"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openxmlformats.org/officeDocument/2006/relationships/footer" Target="footer2.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yperlink" Target="http://www.electropedia.org/" TargetMode="Externa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yperlink" Target="https://www.iso.org/directives-and-policies.html" TargetMode="Externa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comments" Target="comments.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yperlink" Target="https://www.iso.org/iso-standards-and-patents.html" TargetMode="Externa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microsoft.com/office/2011/relationships/commentsExtended" Target="commentsExtended.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hyperlink" Target="https://www.iso.org/foreword-supplementary-information.html" TargetMode="Externa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F4DD16B-FDFF-4335-844D-764AAC57FF1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380</TotalTime>
  <Pages>193</Pages>
  <Words>41218</Words>
  <Characters>234948</Characters>
  <Application>Microsoft Office Word</Application>
  <DocSecurity>0</DocSecurity>
  <Lines>1957</Lines>
  <Paragraphs>551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275615</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Ilkka Rinne</cp:lastModifiedBy>
  <cp:revision>40</cp:revision>
  <cp:lastPrinted>2020-10-01T18:44:00Z</cp:lastPrinted>
  <dcterms:created xsi:type="dcterms:W3CDTF">2021-06-07T10:32:00Z</dcterms:created>
  <dcterms:modified xsi:type="dcterms:W3CDTF">2021-06-22T14:02:00Z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