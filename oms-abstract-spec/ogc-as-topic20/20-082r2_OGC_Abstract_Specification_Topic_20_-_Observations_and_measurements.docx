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3A39E5" w14:textId="79282F32" w:rsidR="00584282" w:rsidRPr="00584282" w:rsidRDefault="00584282" w:rsidP="00584282">
      <w:pPr>
        <w:tabs>
          <w:tab w:val="clear" w:pos="403"/>
        </w:tabs>
        <w:spacing w:after="0" w:line="240" w:lineRule="auto"/>
        <w:jc w:val="left"/>
        <w:rPr>
          <w:rFonts w:ascii="Times New Roman" w:eastAsia="Times New Roman" w:hAnsi="Times New Roman"/>
          <w:sz w:val="24"/>
          <w:szCs w:val="24"/>
          <w:lang w:eastAsia="en-GB"/>
        </w:rPr>
      </w:pPr>
    </w:p>
    <w:p w14:paraId="4028EE13" w14:textId="77777777" w:rsidR="00584282" w:rsidRDefault="00584282" w:rsidP="00584282">
      <w:pPr>
        <w:jc w:val="right"/>
        <w:rPr>
          <w:b/>
          <w:color w:val="0000FF"/>
          <w:sz w:val="36"/>
          <w:szCs w:val="36"/>
        </w:rPr>
      </w:pPr>
      <w:r>
        <w:rPr>
          <w:b/>
          <w:sz w:val="36"/>
          <w:szCs w:val="36"/>
        </w:rPr>
        <w:t>Open Geospatial Consortium</w:t>
      </w:r>
      <w:r>
        <w:rPr>
          <w:b/>
          <w:color w:val="0000FF"/>
          <w:sz w:val="36"/>
          <w:szCs w:val="36"/>
        </w:rPr>
        <w:t xml:space="preserve"> </w:t>
      </w:r>
    </w:p>
    <w:p w14:paraId="7D4237B9" w14:textId="77777777" w:rsidR="00584282" w:rsidRDefault="00584282" w:rsidP="00584282">
      <w:pPr>
        <w:jc w:val="right"/>
        <w:rPr>
          <w:sz w:val="20"/>
          <w:szCs w:val="20"/>
        </w:rPr>
      </w:pPr>
      <w:r>
        <w:rPr>
          <w:sz w:val="20"/>
          <w:szCs w:val="20"/>
        </w:rPr>
        <w:t xml:space="preserve">Submission Date: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7060B8D4" w14:textId="77777777" w:rsidR="00584282" w:rsidRDefault="00584282" w:rsidP="00584282">
      <w:pPr>
        <w:jc w:val="right"/>
        <w:rPr>
          <w:color w:val="FF0000"/>
          <w:sz w:val="20"/>
          <w:szCs w:val="20"/>
        </w:rPr>
      </w:pPr>
      <w:r w:rsidRPr="00154114">
        <w:rPr>
          <w:sz w:val="20"/>
          <w:szCs w:val="20"/>
        </w:rPr>
        <w:t>Approval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499F8A56" w14:textId="77777777" w:rsidR="00584282" w:rsidRPr="00154114" w:rsidRDefault="00584282" w:rsidP="00584282">
      <w:pPr>
        <w:jc w:val="right"/>
        <w:rPr>
          <w:color w:val="FF0000"/>
          <w:sz w:val="20"/>
          <w:szCs w:val="20"/>
        </w:rPr>
      </w:pPr>
      <w:r>
        <w:rPr>
          <w:sz w:val="20"/>
          <w:szCs w:val="20"/>
        </w:rPr>
        <w:t>Publication</w:t>
      </w:r>
      <w:r w:rsidRPr="00154114">
        <w:rPr>
          <w:sz w:val="20"/>
          <w:szCs w:val="20"/>
        </w:rPr>
        <w:t xml:space="preserve">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r w:rsidRPr="00154114">
        <w:rPr>
          <w:b/>
          <w:color w:val="0000FF"/>
          <w:sz w:val="20"/>
          <w:szCs w:val="20"/>
        </w:rPr>
        <w:t xml:space="preserve"> </w:t>
      </w:r>
    </w:p>
    <w:p w14:paraId="088ADFAF" w14:textId="0AA1DD6B" w:rsidR="00584282" w:rsidRPr="00154114" w:rsidRDefault="00584282" w:rsidP="00584282">
      <w:pPr>
        <w:jc w:val="right"/>
        <w:rPr>
          <w:sz w:val="20"/>
          <w:szCs w:val="20"/>
        </w:rPr>
      </w:pPr>
      <w:bookmarkStart w:id="0" w:name="Cover_RemoveText2"/>
      <w:r w:rsidRPr="00154114">
        <w:rPr>
          <w:sz w:val="20"/>
          <w:szCs w:val="20"/>
        </w:rPr>
        <w:t>External identifier of this OGC</w:t>
      </w:r>
      <w:r w:rsidRPr="00154114">
        <w:rPr>
          <w:sz w:val="20"/>
          <w:szCs w:val="20"/>
          <w:vertAlign w:val="superscript"/>
        </w:rPr>
        <w:t>®</w:t>
      </w:r>
      <w:r w:rsidRPr="00154114">
        <w:rPr>
          <w:sz w:val="20"/>
          <w:szCs w:val="20"/>
        </w:rPr>
        <w:t xml:space="preserve"> document:</w:t>
      </w:r>
      <w:r w:rsidRPr="00154114">
        <w:rPr>
          <w:color w:val="0000FF"/>
          <w:sz w:val="20"/>
          <w:szCs w:val="20"/>
        </w:rPr>
        <w:t xml:space="preserve"> &lt;</w:t>
      </w:r>
      <w:r w:rsidR="00C35DAC">
        <w:fldChar w:fldCharType="begin"/>
      </w:r>
      <w:r w:rsidR="00C35DAC">
        <w:instrText xml:space="preserve"> HYPERLINK "http://www.opengis.net/doc/as/om/3.0" </w:instrText>
      </w:r>
      <w:r w:rsidR="00C35DAC">
        <w:fldChar w:fldCharType="separate"/>
      </w:r>
      <w:r w:rsidR="004D3810" w:rsidRPr="00C35DAC">
        <w:rPr>
          <w:rStyle w:val="Hyperlink"/>
          <w:sz w:val="20"/>
          <w:szCs w:val="20"/>
          <w:lang w:val="en-US"/>
          <w:rPrChange w:id="1" w:author="Grellet Sylvain" w:date="2021-06-03T09:06:00Z">
            <w:rPr>
              <w:rStyle w:val="Hyperlink"/>
              <w:sz w:val="20"/>
              <w:szCs w:val="20"/>
            </w:rPr>
          </w:rPrChange>
        </w:rPr>
        <w:t>http://www.opengis.net/doc/as/om/3.0</w:t>
      </w:r>
      <w:r w:rsidR="00C35DAC">
        <w:rPr>
          <w:rStyle w:val="Hyperlink"/>
          <w:sz w:val="20"/>
          <w:szCs w:val="20"/>
        </w:rPr>
        <w:fldChar w:fldCharType="end"/>
      </w:r>
      <w:r w:rsidRPr="00154114">
        <w:rPr>
          <w:sz w:val="20"/>
          <w:szCs w:val="20"/>
        </w:rPr>
        <w:t>&gt;</w:t>
      </w:r>
    </w:p>
    <w:p w14:paraId="52B3F944" w14:textId="182D020B" w:rsidR="00584282" w:rsidRPr="004D3810" w:rsidRDefault="00584282" w:rsidP="004D3810">
      <w:pPr>
        <w:jc w:val="right"/>
        <w:rPr>
          <w:sz w:val="20"/>
          <w:szCs w:val="20"/>
        </w:rPr>
      </w:pPr>
      <w:r w:rsidRPr="00154114">
        <w:rPr>
          <w:sz w:val="20"/>
          <w:szCs w:val="20"/>
        </w:rPr>
        <w:t>Internal reference number of this OGC</w:t>
      </w:r>
      <w:r w:rsidRPr="00154114">
        <w:rPr>
          <w:sz w:val="20"/>
          <w:szCs w:val="20"/>
          <w:vertAlign w:val="superscript"/>
        </w:rPr>
        <w:t>®</w:t>
      </w:r>
      <w:r w:rsidRPr="00154114">
        <w:rPr>
          <w:sz w:val="20"/>
          <w:szCs w:val="20"/>
        </w:rPr>
        <w:t xml:space="preserve"> document:</w:t>
      </w:r>
      <w:r w:rsidRPr="00154114">
        <w:rPr>
          <w:color w:val="0000FF"/>
          <w:sz w:val="20"/>
          <w:szCs w:val="20"/>
        </w:rPr>
        <w:t> </w:t>
      </w:r>
      <w:bookmarkEnd w:id="0"/>
      <w:r w:rsidR="004D3810" w:rsidRPr="004D3810">
        <w:rPr>
          <w:sz w:val="20"/>
          <w:szCs w:val="20"/>
        </w:rPr>
        <w:t>20-082</w:t>
      </w:r>
      <w:r w:rsidR="001D7D22">
        <w:rPr>
          <w:sz w:val="20"/>
          <w:szCs w:val="20"/>
          <w:lang w:val="fi-FI"/>
        </w:rPr>
        <w:t>r</w:t>
      </w:r>
      <w:r w:rsidR="00A94DDF">
        <w:rPr>
          <w:sz w:val="20"/>
          <w:szCs w:val="20"/>
          <w:lang w:val="fi-FI"/>
        </w:rPr>
        <w:t>2</w:t>
      </w:r>
      <w:r w:rsidRPr="00154114">
        <w:rPr>
          <w:sz w:val="20"/>
          <w:szCs w:val="20"/>
        </w:rPr>
        <w:t xml:space="preserve"> </w:t>
      </w:r>
    </w:p>
    <w:p w14:paraId="5D6E847C" w14:textId="7CF9DA5D" w:rsidR="00584282" w:rsidRPr="00154114" w:rsidRDefault="00584282" w:rsidP="00584282">
      <w:pPr>
        <w:jc w:val="right"/>
        <w:rPr>
          <w:sz w:val="20"/>
          <w:szCs w:val="20"/>
        </w:rPr>
      </w:pPr>
      <w:r w:rsidRPr="00154114">
        <w:rPr>
          <w:sz w:val="20"/>
          <w:szCs w:val="20"/>
        </w:rPr>
        <w:t>Version</w:t>
      </w:r>
      <w:r w:rsidRPr="004D3810">
        <w:rPr>
          <w:sz w:val="20"/>
          <w:szCs w:val="20"/>
        </w:rPr>
        <w:t xml:space="preserve">: </w:t>
      </w:r>
      <w:r w:rsidR="004D3810" w:rsidRPr="004D3810">
        <w:rPr>
          <w:sz w:val="20"/>
          <w:szCs w:val="20"/>
        </w:rPr>
        <w:t>3.0.0</w:t>
      </w:r>
    </w:p>
    <w:p w14:paraId="73DD80A1" w14:textId="1652352C" w:rsidR="00584282" w:rsidRPr="004D3810" w:rsidRDefault="00584282" w:rsidP="00584282">
      <w:pPr>
        <w:jc w:val="right"/>
        <w:rPr>
          <w:sz w:val="20"/>
          <w:szCs w:val="20"/>
        </w:rPr>
      </w:pPr>
      <w:r w:rsidRPr="00154114">
        <w:rPr>
          <w:sz w:val="20"/>
          <w:szCs w:val="20"/>
        </w:rPr>
        <w:t>Category: OGC</w:t>
      </w:r>
      <w:r w:rsidRPr="004D3810">
        <w:rPr>
          <w:sz w:val="20"/>
          <w:szCs w:val="20"/>
          <w:vertAlign w:val="superscript"/>
        </w:rPr>
        <w:t>®</w:t>
      </w:r>
      <w:r w:rsidRPr="004D3810">
        <w:rPr>
          <w:sz w:val="20"/>
          <w:szCs w:val="20"/>
        </w:rPr>
        <w:t xml:space="preserve">  Abstract Specification</w:t>
      </w:r>
    </w:p>
    <w:p w14:paraId="139C9CCC" w14:textId="3DBF2AEA" w:rsidR="00584282" w:rsidRPr="00A81E15" w:rsidRDefault="00584282" w:rsidP="00584282">
      <w:pPr>
        <w:jc w:val="right"/>
        <w:rPr>
          <w:b/>
          <w:sz w:val="20"/>
          <w:szCs w:val="20"/>
        </w:rPr>
      </w:pPr>
      <w:r w:rsidRPr="00A81E15">
        <w:rPr>
          <w:sz w:val="20"/>
          <w:szCs w:val="20"/>
        </w:rPr>
        <w:t>Editor</w:t>
      </w:r>
      <w:r w:rsidR="004D3810" w:rsidRPr="00A81E15">
        <w:rPr>
          <w:sz w:val="20"/>
          <w:szCs w:val="20"/>
        </w:rPr>
        <w:t>s</w:t>
      </w:r>
      <w:r w:rsidRPr="00A81E15">
        <w:rPr>
          <w:sz w:val="20"/>
          <w:szCs w:val="20"/>
        </w:rPr>
        <w:t>:  </w:t>
      </w:r>
      <w:r w:rsidR="000A0A7E" w:rsidRPr="000A0A7E">
        <w:rPr>
          <w:sz w:val="20"/>
          <w:szCs w:val="20"/>
        </w:rPr>
        <w:t>Katharina</w:t>
      </w:r>
      <w:r w:rsidR="00A81E15" w:rsidRPr="00A81E15">
        <w:rPr>
          <w:sz w:val="20"/>
          <w:szCs w:val="20"/>
        </w:rPr>
        <w:t xml:space="preserve"> Schleidt</w:t>
      </w:r>
      <w:r w:rsidR="00A81E15" w:rsidRPr="00A81E15">
        <w:rPr>
          <w:b/>
          <w:sz w:val="20"/>
          <w:szCs w:val="20"/>
        </w:rPr>
        <w:t xml:space="preserve">, </w:t>
      </w:r>
      <w:proofErr w:type="spellStart"/>
      <w:r w:rsidR="004D3810" w:rsidRPr="00A81E15">
        <w:rPr>
          <w:sz w:val="20"/>
          <w:szCs w:val="20"/>
        </w:rPr>
        <w:t>Ilkka</w:t>
      </w:r>
      <w:proofErr w:type="spellEnd"/>
      <w:r w:rsidR="004D3810" w:rsidRPr="00A81E15">
        <w:rPr>
          <w:sz w:val="20"/>
          <w:szCs w:val="20"/>
        </w:rPr>
        <w:t xml:space="preserve"> Rinne </w:t>
      </w:r>
    </w:p>
    <w:p w14:paraId="7A37FEC5" w14:textId="77777777" w:rsidR="00584282" w:rsidRDefault="00584282" w:rsidP="00584282">
      <w:pPr>
        <w:jc w:val="right"/>
        <w:rPr>
          <w:b/>
          <w:color w:val="FF0000"/>
          <w:sz w:val="28"/>
          <w:szCs w:val="28"/>
        </w:rPr>
      </w:pPr>
    </w:p>
    <w:p w14:paraId="5135C267" w14:textId="77777777" w:rsidR="00584282" w:rsidRDefault="00584282" w:rsidP="00584282">
      <w:pPr>
        <w:jc w:val="right"/>
        <w:rPr>
          <w:b/>
          <w:color w:val="FF0000"/>
          <w:sz w:val="28"/>
          <w:szCs w:val="28"/>
        </w:rPr>
      </w:pPr>
    </w:p>
    <w:p w14:paraId="166FC68F" w14:textId="77777777" w:rsidR="00584282" w:rsidRDefault="00584282" w:rsidP="00584282">
      <w:pPr>
        <w:jc w:val="right"/>
        <w:rPr>
          <w:b/>
          <w:color w:val="FF0000"/>
          <w:sz w:val="28"/>
          <w:szCs w:val="28"/>
        </w:rPr>
      </w:pPr>
    </w:p>
    <w:p w14:paraId="4E534247" w14:textId="77777777" w:rsidR="004D3810" w:rsidRPr="004D3810" w:rsidRDefault="00584282" w:rsidP="004D3810">
      <w:pPr>
        <w:jc w:val="center"/>
        <w:rPr>
          <w:sz w:val="36"/>
          <w:szCs w:val="36"/>
        </w:rPr>
      </w:pPr>
      <w:r>
        <w:rPr>
          <w:sz w:val="36"/>
          <w:szCs w:val="36"/>
        </w:rPr>
        <w:t xml:space="preserve">OGC </w:t>
      </w:r>
      <w:r w:rsidR="004D3810" w:rsidRPr="004D3810">
        <w:rPr>
          <w:sz w:val="36"/>
          <w:szCs w:val="36"/>
        </w:rPr>
        <w:t>Abstract Specification</w:t>
      </w:r>
    </w:p>
    <w:p w14:paraId="6314C8E2" w14:textId="4A8E301C" w:rsidR="00584282" w:rsidRPr="0054133A" w:rsidRDefault="004D3810" w:rsidP="0054133A">
      <w:pPr>
        <w:jc w:val="center"/>
        <w:rPr>
          <w:sz w:val="36"/>
          <w:szCs w:val="36"/>
        </w:rPr>
      </w:pPr>
      <w:r w:rsidRPr="004D3810">
        <w:rPr>
          <w:sz w:val="36"/>
          <w:szCs w:val="36"/>
        </w:rPr>
        <w:t>Geographic information — Observations</w:t>
      </w:r>
      <w:commentRangeStart w:id="2"/>
      <w:ins w:id="3" w:author="Ilkka Rinne" w:date="2021-05-24T16:41:00Z">
        <w:r w:rsidR="000D0B49">
          <w:rPr>
            <w:sz w:val="36"/>
            <w:szCs w:val="36"/>
          </w:rPr>
          <w:t xml:space="preserve">, </w:t>
        </w:r>
      </w:ins>
      <w:del w:id="4" w:author="Ilkka Rinne" w:date="2021-05-24T16:41:00Z">
        <w:r w:rsidRPr="004D3810" w:rsidDel="000D0B49">
          <w:rPr>
            <w:sz w:val="36"/>
            <w:szCs w:val="36"/>
          </w:rPr>
          <w:delText xml:space="preserve"> and </w:delText>
        </w:r>
      </w:del>
      <w:del w:id="5" w:author="Katharina Schleidt" w:date="2021-07-05T19:43:00Z">
        <w:r w:rsidRPr="004D3810" w:rsidDel="0082047C">
          <w:rPr>
            <w:sz w:val="36"/>
            <w:szCs w:val="36"/>
          </w:rPr>
          <w:delText>measurements</w:delText>
        </w:r>
      </w:del>
      <w:ins w:id="6" w:author="Ilkka Rinne" w:date="2021-05-24T16:41:00Z">
        <w:del w:id="7" w:author="Katharina Schleidt" w:date="2021-07-05T19:43:00Z">
          <w:r w:rsidR="000D0B49" w:rsidDel="0082047C">
            <w:rPr>
              <w:sz w:val="36"/>
              <w:szCs w:val="36"/>
            </w:rPr>
            <w:delText xml:space="preserve"> </w:delText>
          </w:r>
        </w:del>
      </w:ins>
      <w:ins w:id="8" w:author="Katharina Schleidt" w:date="2021-07-05T19:43:00Z">
        <w:r w:rsidR="0082047C">
          <w:rPr>
            <w:sz w:val="36"/>
            <w:szCs w:val="36"/>
          </w:rPr>
          <w:t>M</w:t>
        </w:r>
        <w:r w:rsidR="0082047C" w:rsidRPr="004D3810">
          <w:rPr>
            <w:sz w:val="36"/>
            <w:szCs w:val="36"/>
          </w:rPr>
          <w:t>easurements</w:t>
        </w:r>
        <w:r w:rsidR="0082047C">
          <w:rPr>
            <w:sz w:val="36"/>
            <w:szCs w:val="36"/>
          </w:rPr>
          <w:t xml:space="preserve"> </w:t>
        </w:r>
      </w:ins>
      <w:ins w:id="9" w:author="Ilkka Rinne" w:date="2021-05-24T16:41:00Z">
        <w:r w:rsidR="000D0B49">
          <w:rPr>
            <w:sz w:val="36"/>
            <w:szCs w:val="36"/>
          </w:rPr>
          <w:t xml:space="preserve">and </w:t>
        </w:r>
        <w:del w:id="10" w:author="Katharina Schleidt" w:date="2021-07-05T19:43:00Z">
          <w:r w:rsidR="000D0B49" w:rsidDel="0082047C">
            <w:rPr>
              <w:sz w:val="36"/>
              <w:szCs w:val="36"/>
            </w:rPr>
            <w:delText>s</w:delText>
          </w:r>
        </w:del>
      </w:ins>
      <w:ins w:id="11" w:author="Katharina Schleidt" w:date="2021-07-05T19:43:00Z">
        <w:r w:rsidR="0082047C">
          <w:rPr>
            <w:sz w:val="36"/>
            <w:szCs w:val="36"/>
          </w:rPr>
          <w:t>S</w:t>
        </w:r>
      </w:ins>
      <w:ins w:id="12" w:author="Ilkka Rinne" w:date="2021-05-24T16:41:00Z">
        <w:r w:rsidR="000D0B49">
          <w:rPr>
            <w:sz w:val="36"/>
            <w:szCs w:val="36"/>
          </w:rPr>
          <w:t>amples</w:t>
        </w:r>
      </w:ins>
      <w:commentRangeEnd w:id="2"/>
      <w:r w:rsidR="0082047C">
        <w:rPr>
          <w:rStyle w:val="CommentReference"/>
        </w:rPr>
        <w:commentReference w:id="2"/>
      </w:r>
    </w:p>
    <w:p w14:paraId="2F6B64D0" w14:textId="77777777" w:rsidR="00584282" w:rsidRPr="00AC2E40" w:rsidRDefault="00584282" w:rsidP="00584282"/>
    <w:p w14:paraId="460749D1" w14:textId="77777777" w:rsidR="00584282" w:rsidRDefault="00584282" w:rsidP="00584282">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20A7B0FE" w14:textId="6C1C29E0" w:rsidR="00584282" w:rsidRDefault="00584282" w:rsidP="00584282">
      <w:pPr>
        <w:jc w:val="center"/>
        <w:rPr>
          <w:b/>
        </w:rPr>
      </w:pPr>
      <w:r>
        <w:t>Copyright ©</w:t>
      </w:r>
      <w:r w:rsidRPr="00A81E15">
        <w:t xml:space="preserve"> </w:t>
      </w:r>
      <w:r w:rsidR="004D3810" w:rsidRPr="00A81E15">
        <w:t>2020</w:t>
      </w:r>
      <w:r w:rsidRPr="00A81E15">
        <w:t xml:space="preserve"> </w:t>
      </w:r>
      <w:r>
        <w:t>Open Geospatial Consortium</w:t>
      </w:r>
      <w:r>
        <w:br/>
        <w:t xml:space="preserve">To obtain additional rights of use, visit </w:t>
      </w:r>
      <w:r w:rsidR="00C35DAC">
        <w:fldChar w:fldCharType="begin"/>
      </w:r>
      <w:r w:rsidR="00C35DAC">
        <w:instrText xml:space="preserve"> HYPERLINK "http://www.opengeospatial.org/legal/" </w:instrText>
      </w:r>
      <w:r w:rsidR="00C35DAC">
        <w:fldChar w:fldCharType="separate"/>
      </w:r>
      <w:r w:rsidRPr="00C35DAC">
        <w:rPr>
          <w:rStyle w:val="Hyperlink"/>
          <w:lang w:val="en-US"/>
          <w:rPrChange w:id="13" w:author="Grellet Sylvain" w:date="2021-06-03T09:06:00Z">
            <w:rPr>
              <w:rStyle w:val="Hyperlink"/>
            </w:rPr>
          </w:rPrChange>
        </w:rPr>
        <w:t>http://www.opengeospatial.org/legal/</w:t>
      </w:r>
      <w:r w:rsidR="00C35DAC">
        <w:rPr>
          <w:rStyle w:val="Hyperlink"/>
        </w:rPr>
        <w:fldChar w:fldCharType="end"/>
      </w:r>
      <w:r>
        <w:t>.</w:t>
      </w:r>
    </w:p>
    <w:p w14:paraId="5C3DC07C" w14:textId="77777777" w:rsidR="00584282" w:rsidRDefault="00584282" w:rsidP="00584282">
      <w:pPr>
        <w:jc w:val="center"/>
        <w:rPr>
          <w:b/>
          <w:bCs/>
        </w:rPr>
      </w:pPr>
    </w:p>
    <w:p w14:paraId="480E4870" w14:textId="77777777" w:rsidR="00584282" w:rsidRPr="00684C85" w:rsidRDefault="00584282" w:rsidP="00584282">
      <w:pPr>
        <w:jc w:val="center"/>
        <w:rPr>
          <w:b/>
          <w:bCs/>
        </w:rPr>
      </w:pPr>
      <w:r>
        <w:rPr>
          <w:b/>
          <w:bCs/>
        </w:rPr>
        <w:t>Warning</w:t>
      </w:r>
    </w:p>
    <w:p w14:paraId="66FDC009" w14:textId="77777777" w:rsidR="00584282" w:rsidRDefault="00584282" w:rsidP="00584282">
      <w:r>
        <w:t>This document is not an OGC Standard. This document is distributed for review and comment. This document is subject to change without notice and may not be referred to as an OGC Standard.</w:t>
      </w:r>
    </w:p>
    <w:p w14:paraId="2FBD00D2" w14:textId="6F320B2B"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14" w:author="Grellet Sylvain" w:date="2021-06-03T09:06:00Z">
            <w:rPr>
              <w:b w:val="0"/>
              <w:color w:val="auto"/>
              <w:sz w:val="20"/>
            </w:rPr>
          </w:rPrChange>
        </w:rPr>
      </w:pPr>
      <w:r w:rsidRPr="00C35DAC">
        <w:rPr>
          <w:b w:val="0"/>
          <w:color w:val="auto"/>
          <w:sz w:val="20"/>
          <w:lang w:val="fr-FR"/>
          <w:rPrChange w:id="15" w:author="Grellet Sylvain" w:date="2021-06-03T09:06:00Z">
            <w:rPr>
              <w:b w:val="0"/>
              <w:color w:val="auto"/>
              <w:sz w:val="20"/>
            </w:rPr>
          </w:rPrChange>
        </w:rPr>
        <w:t>Document type:   </w:t>
      </w:r>
      <w:r w:rsidRPr="00C35DAC">
        <w:rPr>
          <w:b w:val="0"/>
          <w:color w:val="auto"/>
          <w:sz w:val="20"/>
          <w:lang w:val="fr-FR"/>
          <w:rPrChange w:id="16" w:author="Grellet Sylvain" w:date="2021-06-03T09:06:00Z">
            <w:rPr>
              <w:b w:val="0"/>
              <w:color w:val="auto"/>
              <w:sz w:val="20"/>
            </w:rPr>
          </w:rPrChange>
        </w:rPr>
        <w:tab/>
        <w:t>OGC</w:t>
      </w:r>
      <w:r w:rsidRPr="00C35DAC">
        <w:rPr>
          <w:b w:val="0"/>
          <w:color w:val="auto"/>
          <w:sz w:val="20"/>
          <w:vertAlign w:val="superscript"/>
          <w:lang w:val="fr-FR"/>
          <w:rPrChange w:id="17" w:author="Grellet Sylvain" w:date="2021-06-03T09:06:00Z">
            <w:rPr>
              <w:b w:val="0"/>
              <w:color w:val="auto"/>
              <w:sz w:val="20"/>
              <w:vertAlign w:val="superscript"/>
            </w:rPr>
          </w:rPrChange>
        </w:rPr>
        <w:t>®</w:t>
      </w:r>
      <w:r w:rsidRPr="00C35DAC">
        <w:rPr>
          <w:b w:val="0"/>
          <w:color w:val="auto"/>
          <w:sz w:val="20"/>
          <w:lang w:val="fr-FR"/>
          <w:rPrChange w:id="18" w:author="Grellet Sylvain" w:date="2021-06-03T09:06:00Z">
            <w:rPr>
              <w:b w:val="0"/>
              <w:color w:val="auto"/>
              <w:sz w:val="20"/>
            </w:rPr>
          </w:rPrChange>
        </w:rPr>
        <w:t xml:space="preserve"> Abstract </w:t>
      </w:r>
      <w:proofErr w:type="spellStart"/>
      <w:r w:rsidRPr="00C35DAC">
        <w:rPr>
          <w:b w:val="0"/>
          <w:color w:val="auto"/>
          <w:sz w:val="20"/>
          <w:lang w:val="fr-FR"/>
          <w:rPrChange w:id="19" w:author="Grellet Sylvain" w:date="2021-06-03T09:06:00Z">
            <w:rPr>
              <w:b w:val="0"/>
              <w:color w:val="auto"/>
              <w:sz w:val="20"/>
            </w:rPr>
          </w:rPrChange>
        </w:rPr>
        <w:t>Specification</w:t>
      </w:r>
      <w:proofErr w:type="spellEnd"/>
    </w:p>
    <w:p w14:paraId="00D5532E" w14:textId="55335243"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20" w:author="Grellet Sylvain" w:date="2021-06-03T09:06:00Z">
            <w:rPr>
              <w:b w:val="0"/>
              <w:color w:val="auto"/>
              <w:sz w:val="20"/>
            </w:rPr>
          </w:rPrChange>
        </w:rPr>
      </w:pPr>
      <w:r w:rsidRPr="00C35DAC">
        <w:rPr>
          <w:b w:val="0"/>
          <w:color w:val="auto"/>
          <w:sz w:val="20"/>
          <w:lang w:val="fr-FR"/>
          <w:rPrChange w:id="21" w:author="Grellet Sylvain" w:date="2021-06-03T09:06:00Z">
            <w:rPr>
              <w:b w:val="0"/>
              <w:color w:val="auto"/>
              <w:sz w:val="20"/>
            </w:rPr>
          </w:rPrChange>
        </w:rPr>
        <w:t xml:space="preserve">Document </w:t>
      </w:r>
      <w:proofErr w:type="spellStart"/>
      <w:r w:rsidRPr="00C35DAC">
        <w:rPr>
          <w:b w:val="0"/>
          <w:color w:val="auto"/>
          <w:sz w:val="20"/>
          <w:lang w:val="fr-FR"/>
          <w:rPrChange w:id="22" w:author="Grellet Sylvain" w:date="2021-06-03T09:06:00Z">
            <w:rPr>
              <w:b w:val="0"/>
              <w:color w:val="auto"/>
              <w:sz w:val="20"/>
            </w:rPr>
          </w:rPrChange>
        </w:rPr>
        <w:t>subtype</w:t>
      </w:r>
      <w:proofErr w:type="spellEnd"/>
      <w:r w:rsidRPr="00C35DAC">
        <w:rPr>
          <w:b w:val="0"/>
          <w:color w:val="auto"/>
          <w:sz w:val="20"/>
          <w:lang w:val="fr-FR"/>
          <w:rPrChange w:id="23" w:author="Grellet Sylvain" w:date="2021-06-03T09:06:00Z">
            <w:rPr>
              <w:b w:val="0"/>
              <w:color w:val="auto"/>
              <w:sz w:val="20"/>
            </w:rPr>
          </w:rPrChange>
        </w:rPr>
        <w:t>:   </w:t>
      </w:r>
      <w:r w:rsidRPr="00C35DAC">
        <w:rPr>
          <w:b w:val="0"/>
          <w:color w:val="auto"/>
          <w:sz w:val="20"/>
          <w:lang w:val="fr-FR"/>
          <w:rPrChange w:id="24" w:author="Grellet Sylvain" w:date="2021-06-03T09:06:00Z">
            <w:rPr>
              <w:b w:val="0"/>
              <w:color w:val="auto"/>
              <w:sz w:val="20"/>
            </w:rPr>
          </w:rPrChange>
        </w:rPr>
        <w:tab/>
      </w:r>
    </w:p>
    <w:p w14:paraId="12E4CBDA" w14:textId="77777777"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6E6D3040" w14:textId="77777777" w:rsidR="00584282" w:rsidRDefault="00584282" w:rsidP="00584282">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012EA21" w14:textId="77777777" w:rsidR="0054133A" w:rsidRPr="0054133A" w:rsidRDefault="00584282" w:rsidP="0054133A">
      <w:r>
        <w:t>Recipients of this document are invited to submit, with their comments, notification of any relevant patent rights of which they are aware and to provide supporting documentation.</w:t>
      </w:r>
      <w:r w:rsidR="0054133A">
        <w:t xml:space="preserve"> </w:t>
      </w:r>
      <w:r w:rsidR="0054133A" w:rsidRPr="0054133A">
        <w:t>This standard was jointly developed between the OGC and ISO TC 211 and is double branded.</w:t>
      </w:r>
    </w:p>
    <w:p w14:paraId="6DE10C95" w14:textId="40ACBCBE" w:rsidR="00584282" w:rsidRDefault="00584282" w:rsidP="00584282"/>
    <w:p w14:paraId="6DACA5FD" w14:textId="77777777" w:rsidR="00584282" w:rsidRPr="000B65F0" w:rsidRDefault="00584282" w:rsidP="00584282">
      <w:pPr>
        <w:rPr>
          <w:sz w:val="16"/>
          <w:szCs w:val="16"/>
        </w:rPr>
      </w:pPr>
      <w:r>
        <w:br w:type="page"/>
      </w:r>
      <w:r w:rsidRPr="000B65F0">
        <w:rPr>
          <w:sz w:val="16"/>
          <w:szCs w:val="16"/>
        </w:rPr>
        <w:lastRenderedPageBreak/>
        <w:t>License Agreement</w:t>
      </w:r>
    </w:p>
    <w:p w14:paraId="1368D07A" w14:textId="77777777" w:rsidR="00584282" w:rsidRPr="000B65F0" w:rsidRDefault="00584282" w:rsidP="0058428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37128BA6" w14:textId="77777777" w:rsidR="00584282" w:rsidRPr="000B65F0" w:rsidRDefault="00584282" w:rsidP="0058428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5D84230A" w14:textId="77777777" w:rsidR="00584282" w:rsidRPr="000B65F0" w:rsidRDefault="00584282" w:rsidP="00584282">
      <w:pPr>
        <w:rPr>
          <w:sz w:val="16"/>
          <w:szCs w:val="16"/>
        </w:rPr>
      </w:pPr>
      <w:r w:rsidRPr="000B65F0">
        <w:rPr>
          <w:sz w:val="16"/>
          <w:szCs w:val="16"/>
        </w:rPr>
        <w:t>THIS LICENSE IS A COPYRIGHT LICENSE ONLY, AND DOES NOT CONVEY ANY RIGHTS UNDER ANY PATENTS THAT MAY BE IN FORCE ANYWHERE IN THE WORLD.</w:t>
      </w:r>
    </w:p>
    <w:p w14:paraId="31411844" w14:textId="77777777" w:rsidR="00584282" w:rsidRPr="000B65F0" w:rsidRDefault="00584282" w:rsidP="00584282">
      <w:pPr>
        <w:rPr>
          <w:sz w:val="16"/>
          <w:szCs w:val="16"/>
        </w:rPr>
      </w:pPr>
      <w:r w:rsidRPr="000B65F0">
        <w:rPr>
          <w:sz w:val="16"/>
          <w:szCs w:val="16"/>
        </w:rPr>
        <w:t>THE INTELLECTUAL PROPERTY IS PROVIDED "AS IS", WITHOUT WARRANTY OF ANY KIND, EXPRESS OR IMPLIED, INCLUDING BUT NOT LIMITED TO THE WARRANTIES OF MERCHANTABILITY, FITNESS FOR A PARTICULAR PURPOSE, AND NONINFRINGEMENT OF THIRD PARTY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94CB62E" w14:textId="77777777" w:rsidR="00584282" w:rsidRPr="000B65F0" w:rsidRDefault="00584282" w:rsidP="00584282">
      <w:pPr>
        <w:rPr>
          <w:sz w:val="16"/>
          <w:szCs w:val="16"/>
        </w:rPr>
      </w:pPr>
      <w:r w:rsidRPr="000B65F0">
        <w:rPr>
          <w:sz w:val="16"/>
          <w:szCs w:val="16"/>
        </w:rPr>
        <w:t>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third party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EF5D581" w14:textId="77777777" w:rsidR="00584282" w:rsidRPr="00F60CB2" w:rsidRDefault="00584282" w:rsidP="0058428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4D2BA367" w14:textId="77777777" w:rsidR="00BC4EF9" w:rsidRDefault="00BC4EF9">
      <w:pPr>
        <w:tabs>
          <w:tab w:val="clear" w:pos="403"/>
        </w:tabs>
        <w:spacing w:after="0" w:line="240" w:lineRule="auto"/>
        <w:jc w:val="left"/>
        <w:rPr>
          <w:rFonts w:ascii="Times New Roman" w:eastAsia="Times New Roman" w:hAnsi="Times New Roman"/>
          <w:b/>
          <w:sz w:val="28"/>
          <w:szCs w:val="20"/>
          <w:lang w:val="en-US"/>
        </w:rPr>
      </w:pPr>
      <w:bookmarkStart w:id="25" w:name="_Toc165888230"/>
      <w:r>
        <w:br w:type="page"/>
      </w:r>
    </w:p>
    <w:p w14:paraId="5BA7A722" w14:textId="235CF879" w:rsidR="00A81E15" w:rsidRDefault="00BC4EF9" w:rsidP="00BC4EF9">
      <w:pPr>
        <w:pStyle w:val="introelements"/>
        <w:numPr>
          <w:ilvl w:val="0"/>
          <w:numId w:val="0"/>
        </w:numPr>
      </w:pPr>
      <w:r>
        <w:lastRenderedPageBreak/>
        <w:t>Submi</w:t>
      </w:r>
      <w:bookmarkEnd w:id="25"/>
      <w:r>
        <w:t>tters</w:t>
      </w:r>
    </w:p>
    <w:p w14:paraId="467DE7CF" w14:textId="1D4BFF04" w:rsidR="00BC4EF9" w:rsidRDefault="00BC4EF9" w:rsidP="00BC4EF9">
      <w:r>
        <w:t>All questions regarding this submission should be directed to the editor</w:t>
      </w:r>
      <w:r w:rsidR="009617CA">
        <w:t>s</w:t>
      </w:r>
      <w:r>
        <w:t xml:space="preserve"> or the submitters: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BC4EF9" w14:paraId="7B0AE113" w14:textId="77777777" w:rsidTr="00BC4EF9">
        <w:trPr>
          <w:jc w:val="center"/>
        </w:trPr>
        <w:tc>
          <w:tcPr>
            <w:tcW w:w="3718" w:type="dxa"/>
          </w:tcPr>
          <w:p w14:paraId="6732B7FA" w14:textId="77777777" w:rsidR="00BC4EF9" w:rsidRPr="00154114" w:rsidRDefault="00BC4EF9" w:rsidP="00D471BA">
            <w:pPr>
              <w:pStyle w:val="OGCtableheader"/>
              <w:jc w:val="center"/>
              <w:rPr>
                <w:color w:val="auto"/>
              </w:rPr>
            </w:pPr>
            <w:r w:rsidRPr="00154114">
              <w:rPr>
                <w:color w:val="auto"/>
              </w:rPr>
              <w:t>Name</w:t>
            </w:r>
          </w:p>
        </w:tc>
        <w:tc>
          <w:tcPr>
            <w:tcW w:w="3790" w:type="dxa"/>
          </w:tcPr>
          <w:p w14:paraId="1FC8F279" w14:textId="77777777" w:rsidR="00BC4EF9" w:rsidRPr="00154114" w:rsidRDefault="00BC4EF9" w:rsidP="00D471BA">
            <w:pPr>
              <w:pStyle w:val="OGCtableheader"/>
              <w:jc w:val="center"/>
              <w:rPr>
                <w:color w:val="auto"/>
              </w:rPr>
            </w:pPr>
            <w:r w:rsidRPr="00154114">
              <w:rPr>
                <w:color w:val="auto"/>
              </w:rPr>
              <w:t>Affiliation</w:t>
            </w:r>
          </w:p>
        </w:tc>
      </w:tr>
      <w:tr w:rsidR="00BC4EF9" w14:paraId="684A3BC1" w14:textId="77777777" w:rsidTr="00BC4EF9">
        <w:trPr>
          <w:jc w:val="center"/>
        </w:trPr>
        <w:tc>
          <w:tcPr>
            <w:tcW w:w="3718" w:type="dxa"/>
          </w:tcPr>
          <w:p w14:paraId="6B697CED" w14:textId="74A68275" w:rsidR="00BC4EF9" w:rsidRPr="00BC4EF9" w:rsidRDefault="00BC4EF9" w:rsidP="00D471BA">
            <w:pPr>
              <w:pStyle w:val="OGCtabletext"/>
              <w:rPr>
                <w:color w:val="auto"/>
              </w:rPr>
            </w:pPr>
            <w:r w:rsidRPr="00BC4EF9">
              <w:rPr>
                <w:color w:val="auto"/>
              </w:rPr>
              <w:t>Ilkka Rinne</w:t>
            </w:r>
            <w:r w:rsidR="00A81E15">
              <w:rPr>
                <w:color w:val="auto"/>
              </w:rPr>
              <w:t xml:space="preserve"> (ed.)</w:t>
            </w:r>
          </w:p>
        </w:tc>
        <w:tc>
          <w:tcPr>
            <w:tcW w:w="3790" w:type="dxa"/>
          </w:tcPr>
          <w:p w14:paraId="48EA8702" w14:textId="43310FEE" w:rsidR="00BC4EF9" w:rsidRPr="00BC4EF9" w:rsidRDefault="00BC4EF9" w:rsidP="00D471BA">
            <w:pPr>
              <w:pStyle w:val="OGCtabletext"/>
              <w:rPr>
                <w:color w:val="auto"/>
              </w:rPr>
            </w:pPr>
            <w:r w:rsidRPr="00BC4EF9">
              <w:rPr>
                <w:color w:val="auto"/>
              </w:rPr>
              <w:t>Spatineo Oy</w:t>
            </w:r>
          </w:p>
        </w:tc>
      </w:tr>
      <w:tr w:rsidR="00BC4EF9" w14:paraId="3D671703" w14:textId="77777777" w:rsidTr="00BC4EF9">
        <w:trPr>
          <w:jc w:val="center"/>
        </w:trPr>
        <w:tc>
          <w:tcPr>
            <w:tcW w:w="3718" w:type="dxa"/>
          </w:tcPr>
          <w:p w14:paraId="02E347C3" w14:textId="75077B81" w:rsidR="00BC4EF9" w:rsidRPr="00BC4EF9" w:rsidRDefault="00BC4EF9" w:rsidP="00D471BA">
            <w:pPr>
              <w:pStyle w:val="OGCtabletext"/>
              <w:rPr>
                <w:color w:val="auto"/>
              </w:rPr>
            </w:pPr>
            <w:r w:rsidRPr="00BC4EF9">
              <w:rPr>
                <w:color w:val="auto"/>
              </w:rPr>
              <w:t>Kath</w:t>
            </w:r>
            <w:r w:rsidR="000A0A7E">
              <w:rPr>
                <w:color w:val="auto"/>
              </w:rPr>
              <w:t>arina</w:t>
            </w:r>
            <w:r w:rsidRPr="00BC4EF9">
              <w:rPr>
                <w:color w:val="auto"/>
              </w:rPr>
              <w:t xml:space="preserve"> Schleidt</w:t>
            </w:r>
            <w:r w:rsidR="00A81E15">
              <w:rPr>
                <w:color w:val="auto"/>
              </w:rPr>
              <w:t xml:space="preserve"> (ed.)</w:t>
            </w:r>
          </w:p>
        </w:tc>
        <w:tc>
          <w:tcPr>
            <w:tcW w:w="3790" w:type="dxa"/>
          </w:tcPr>
          <w:p w14:paraId="6444C5DA" w14:textId="699ED048" w:rsidR="00BC4EF9" w:rsidRPr="00BC4EF9" w:rsidRDefault="00BC4EF9" w:rsidP="00D471BA">
            <w:pPr>
              <w:pStyle w:val="OGCtabletext"/>
              <w:rPr>
                <w:color w:val="auto"/>
              </w:rPr>
            </w:pPr>
            <w:proofErr w:type="spellStart"/>
            <w:r w:rsidRPr="00BC4EF9">
              <w:rPr>
                <w:color w:val="auto"/>
              </w:rPr>
              <w:t>Datacove</w:t>
            </w:r>
            <w:proofErr w:type="spellEnd"/>
          </w:p>
        </w:tc>
      </w:tr>
      <w:tr w:rsidR="00BC4EF9" w14:paraId="462F89AD" w14:textId="77777777" w:rsidTr="00BC4EF9">
        <w:trPr>
          <w:jc w:val="center"/>
        </w:trPr>
        <w:tc>
          <w:tcPr>
            <w:tcW w:w="3718" w:type="dxa"/>
          </w:tcPr>
          <w:p w14:paraId="2227A859" w14:textId="6A73BAF7" w:rsidR="00BC4EF9" w:rsidRPr="00BC4EF9" w:rsidRDefault="00BC4EF9" w:rsidP="00BC4EF9">
            <w:pPr>
              <w:pStyle w:val="OGCtabletext"/>
              <w:rPr>
                <w:color w:val="auto"/>
              </w:rPr>
            </w:pPr>
            <w:r w:rsidRPr="00BC4EF9">
              <w:rPr>
                <w:color w:val="auto"/>
              </w:rPr>
              <w:t>Linda van den Brink</w:t>
            </w:r>
          </w:p>
        </w:tc>
        <w:tc>
          <w:tcPr>
            <w:tcW w:w="3790" w:type="dxa"/>
          </w:tcPr>
          <w:p w14:paraId="66723386" w14:textId="74D87BC8" w:rsidR="00BC4EF9" w:rsidRPr="00BC4EF9" w:rsidRDefault="00BC4EF9" w:rsidP="00BC4EF9">
            <w:pPr>
              <w:pStyle w:val="OGCtabletext"/>
              <w:rPr>
                <w:color w:val="auto"/>
              </w:rPr>
            </w:pPr>
            <w:proofErr w:type="spellStart"/>
            <w:r w:rsidRPr="00BC4EF9">
              <w:rPr>
                <w:color w:val="auto"/>
              </w:rPr>
              <w:t>Geonovum</w:t>
            </w:r>
            <w:proofErr w:type="spellEnd"/>
          </w:p>
        </w:tc>
      </w:tr>
      <w:tr w:rsidR="00BC4EF9" w14:paraId="46D2E159" w14:textId="77777777" w:rsidTr="00BC4EF9">
        <w:trPr>
          <w:jc w:val="center"/>
        </w:trPr>
        <w:tc>
          <w:tcPr>
            <w:tcW w:w="3718" w:type="dxa"/>
          </w:tcPr>
          <w:p w14:paraId="32A66436" w14:textId="7728B3E1" w:rsidR="00BC4EF9" w:rsidRPr="00BC4EF9" w:rsidRDefault="00BC4EF9" w:rsidP="00BC4EF9">
            <w:pPr>
              <w:pStyle w:val="OGCtabletext"/>
              <w:rPr>
                <w:color w:val="auto"/>
              </w:rPr>
            </w:pPr>
            <w:r w:rsidRPr="00BC4EF9">
              <w:rPr>
                <w:color w:val="auto"/>
              </w:rPr>
              <w:t xml:space="preserve">Sylvain </w:t>
            </w:r>
            <w:proofErr w:type="spellStart"/>
            <w:r w:rsidRPr="00BC4EF9">
              <w:rPr>
                <w:color w:val="auto"/>
              </w:rPr>
              <w:t>Grellet</w:t>
            </w:r>
            <w:proofErr w:type="spellEnd"/>
          </w:p>
        </w:tc>
        <w:tc>
          <w:tcPr>
            <w:tcW w:w="3790" w:type="dxa"/>
          </w:tcPr>
          <w:p w14:paraId="345F4B27" w14:textId="6F89B798" w:rsidR="00BC4EF9" w:rsidRPr="00BC4EF9" w:rsidRDefault="00BC4EF9" w:rsidP="00BC4EF9">
            <w:pPr>
              <w:pStyle w:val="OGCtabletext"/>
              <w:rPr>
                <w:color w:val="auto"/>
              </w:rPr>
            </w:pPr>
            <w:r w:rsidRPr="00BC4EF9">
              <w:rPr>
                <w:color w:val="auto"/>
              </w:rPr>
              <w:t>BRGM</w:t>
            </w:r>
          </w:p>
        </w:tc>
      </w:tr>
      <w:tr w:rsidR="00BC4EF9" w14:paraId="7D67F0D6" w14:textId="77777777" w:rsidTr="00BC4EF9">
        <w:trPr>
          <w:jc w:val="center"/>
        </w:trPr>
        <w:tc>
          <w:tcPr>
            <w:tcW w:w="3718" w:type="dxa"/>
          </w:tcPr>
          <w:p w14:paraId="31F5B542" w14:textId="779F8235" w:rsidR="00BC4EF9" w:rsidRPr="00BC4EF9" w:rsidRDefault="00BC4EF9" w:rsidP="00BC4EF9">
            <w:pPr>
              <w:pStyle w:val="OGCtabletext"/>
              <w:rPr>
                <w:color w:val="auto"/>
              </w:rPr>
            </w:pPr>
            <w:r w:rsidRPr="00BC4EF9">
              <w:rPr>
                <w:color w:val="auto"/>
              </w:rPr>
              <w:t xml:space="preserve">Clemens </w:t>
            </w:r>
            <w:proofErr w:type="spellStart"/>
            <w:r w:rsidRPr="00BC4EF9">
              <w:rPr>
                <w:color w:val="auto"/>
              </w:rPr>
              <w:t>Portele</w:t>
            </w:r>
            <w:proofErr w:type="spellEnd"/>
          </w:p>
        </w:tc>
        <w:tc>
          <w:tcPr>
            <w:tcW w:w="3790" w:type="dxa"/>
          </w:tcPr>
          <w:p w14:paraId="3A377A9F" w14:textId="3D53173A" w:rsidR="00BC4EF9" w:rsidRPr="00BC4EF9" w:rsidRDefault="00BC4EF9" w:rsidP="00BC4EF9">
            <w:pPr>
              <w:pStyle w:val="OGCtabletext"/>
              <w:rPr>
                <w:color w:val="auto"/>
              </w:rPr>
            </w:pPr>
            <w:r w:rsidRPr="00BC4EF9">
              <w:rPr>
                <w:color w:val="auto"/>
              </w:rPr>
              <w:t>Interactive Instruments GmbH</w:t>
            </w:r>
          </w:p>
        </w:tc>
      </w:tr>
      <w:tr w:rsidR="00BC4EF9" w14:paraId="5443702E" w14:textId="77777777" w:rsidTr="00BC4EF9">
        <w:trPr>
          <w:jc w:val="center"/>
        </w:trPr>
        <w:tc>
          <w:tcPr>
            <w:tcW w:w="3718" w:type="dxa"/>
          </w:tcPr>
          <w:p w14:paraId="0D51951D" w14:textId="7B496929" w:rsidR="00BC4EF9" w:rsidRPr="00BC4EF9" w:rsidRDefault="00BC4EF9" w:rsidP="00BC4EF9">
            <w:pPr>
              <w:pStyle w:val="OGCtabletext"/>
              <w:rPr>
                <w:color w:val="auto"/>
              </w:rPr>
            </w:pPr>
            <w:proofErr w:type="spellStart"/>
            <w:r w:rsidRPr="00BC4EF9">
              <w:rPr>
                <w:color w:val="auto"/>
              </w:rPr>
              <w:t>Hylke</w:t>
            </w:r>
            <w:proofErr w:type="spellEnd"/>
            <w:r w:rsidRPr="00BC4EF9">
              <w:rPr>
                <w:color w:val="auto"/>
              </w:rPr>
              <w:t xml:space="preserve"> van der Schaaf</w:t>
            </w:r>
          </w:p>
        </w:tc>
        <w:tc>
          <w:tcPr>
            <w:tcW w:w="3790" w:type="dxa"/>
          </w:tcPr>
          <w:p w14:paraId="0DD234E2" w14:textId="0C95D552" w:rsidR="00BC4EF9" w:rsidRPr="00BC4EF9" w:rsidRDefault="00BC4EF9" w:rsidP="00BC4EF9">
            <w:pPr>
              <w:pStyle w:val="OGCtabletext"/>
              <w:rPr>
                <w:color w:val="auto"/>
              </w:rPr>
            </w:pPr>
            <w:r w:rsidRPr="00BC4EF9">
              <w:rPr>
                <w:color w:val="auto"/>
              </w:rPr>
              <w:t>Fraunhofer IOSB</w:t>
            </w:r>
          </w:p>
        </w:tc>
      </w:tr>
    </w:tbl>
    <w:p w14:paraId="7152EBF3" w14:textId="77777777" w:rsidR="002C442C" w:rsidRDefault="002C442C" w:rsidP="00A81E15">
      <w:pPr>
        <w:pStyle w:val="introelements"/>
        <w:numPr>
          <w:ilvl w:val="0"/>
          <w:numId w:val="0"/>
        </w:numPr>
      </w:pPr>
    </w:p>
    <w:p w14:paraId="7B1369D1" w14:textId="2B943F73" w:rsidR="00A81E15" w:rsidRDefault="002C442C" w:rsidP="00A81E15">
      <w:pPr>
        <w:pStyle w:val="introelements"/>
        <w:numPr>
          <w:ilvl w:val="0"/>
          <w:numId w:val="0"/>
        </w:numPr>
      </w:pPr>
      <w:r>
        <w:t>C</w:t>
      </w:r>
      <w:r w:rsidR="00A81E15">
        <w:t>ontributors</w:t>
      </w:r>
    </w:p>
    <w:p w14:paraId="55BFAE0D" w14:textId="7E967CEE" w:rsidR="00A81E15" w:rsidRDefault="00A81E15" w:rsidP="00A81E15">
      <w:r>
        <w:t>The submitters would like to acknowledge the following people as important</w:t>
      </w:r>
      <w:r>
        <w:br/>
        <w:t>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A81E15" w14:paraId="5885FEE6" w14:textId="77777777" w:rsidTr="00D471BA">
        <w:trPr>
          <w:jc w:val="center"/>
        </w:trPr>
        <w:tc>
          <w:tcPr>
            <w:tcW w:w="3718" w:type="dxa"/>
          </w:tcPr>
          <w:p w14:paraId="1CEC82D2" w14:textId="77777777" w:rsidR="00A81E15" w:rsidRPr="00154114" w:rsidRDefault="00A81E15" w:rsidP="00D471BA">
            <w:pPr>
              <w:pStyle w:val="OGCtableheader"/>
              <w:jc w:val="center"/>
              <w:rPr>
                <w:color w:val="auto"/>
              </w:rPr>
            </w:pPr>
            <w:r w:rsidRPr="00154114">
              <w:rPr>
                <w:color w:val="auto"/>
              </w:rPr>
              <w:t>Name</w:t>
            </w:r>
          </w:p>
        </w:tc>
        <w:tc>
          <w:tcPr>
            <w:tcW w:w="3790" w:type="dxa"/>
          </w:tcPr>
          <w:p w14:paraId="3863677D" w14:textId="77777777" w:rsidR="00A81E15" w:rsidRPr="00154114" w:rsidRDefault="00A81E15" w:rsidP="00D471BA">
            <w:pPr>
              <w:pStyle w:val="OGCtableheader"/>
              <w:jc w:val="center"/>
              <w:rPr>
                <w:color w:val="auto"/>
              </w:rPr>
            </w:pPr>
            <w:r w:rsidRPr="00154114">
              <w:rPr>
                <w:color w:val="auto"/>
              </w:rPr>
              <w:t>Affiliation</w:t>
            </w:r>
          </w:p>
        </w:tc>
      </w:tr>
      <w:tr w:rsidR="005E29FD" w14:paraId="0F5F25F4" w14:textId="77777777" w:rsidTr="00D471BA">
        <w:trPr>
          <w:jc w:val="center"/>
        </w:trPr>
        <w:tc>
          <w:tcPr>
            <w:tcW w:w="3718" w:type="dxa"/>
          </w:tcPr>
          <w:p w14:paraId="5853A2BD" w14:textId="401F34D2" w:rsidR="005E29FD" w:rsidRDefault="005E29FD" w:rsidP="005E29FD">
            <w:pPr>
              <w:pStyle w:val="OGCtabletext"/>
              <w:rPr>
                <w:color w:val="auto"/>
              </w:rPr>
            </w:pPr>
            <w:r w:rsidRPr="007C4EEE">
              <w:rPr>
                <w:color w:val="auto"/>
              </w:rPr>
              <w:t>Mickael</w:t>
            </w:r>
            <w:r>
              <w:rPr>
                <w:color w:val="auto"/>
              </w:rPr>
              <w:t xml:space="preserve"> </w:t>
            </w:r>
            <w:proofErr w:type="spellStart"/>
            <w:r w:rsidRPr="007C4EEE">
              <w:rPr>
                <w:color w:val="auto"/>
              </w:rPr>
              <w:t>Beaufils</w:t>
            </w:r>
            <w:proofErr w:type="spellEnd"/>
          </w:p>
        </w:tc>
        <w:tc>
          <w:tcPr>
            <w:tcW w:w="3790" w:type="dxa"/>
          </w:tcPr>
          <w:p w14:paraId="1B971DCE" w14:textId="083A445E" w:rsidR="005E29FD" w:rsidRDefault="005E29FD" w:rsidP="005E29FD">
            <w:pPr>
              <w:pStyle w:val="OGCtabletext"/>
              <w:rPr>
                <w:color w:val="auto"/>
              </w:rPr>
            </w:pPr>
            <w:r>
              <w:rPr>
                <w:color w:val="auto"/>
              </w:rPr>
              <w:t>BRGM</w:t>
            </w:r>
          </w:p>
        </w:tc>
      </w:tr>
      <w:tr w:rsidR="002C442C" w14:paraId="7DC20C75" w14:textId="77777777" w:rsidTr="00D471BA">
        <w:trPr>
          <w:jc w:val="center"/>
        </w:trPr>
        <w:tc>
          <w:tcPr>
            <w:tcW w:w="3718" w:type="dxa"/>
          </w:tcPr>
          <w:p w14:paraId="46E302F1" w14:textId="382C8A44" w:rsidR="002C442C" w:rsidRPr="007C4EEE" w:rsidRDefault="002C442C" w:rsidP="005E29FD">
            <w:pPr>
              <w:pStyle w:val="OGCtabletext"/>
              <w:rPr>
                <w:color w:val="auto"/>
              </w:rPr>
            </w:pPr>
            <w:r>
              <w:rPr>
                <w:color w:val="auto"/>
              </w:rPr>
              <w:t xml:space="preserve">Hélène </w:t>
            </w:r>
            <w:proofErr w:type="spellStart"/>
            <w:r>
              <w:rPr>
                <w:color w:val="auto"/>
              </w:rPr>
              <w:t>Bressan</w:t>
            </w:r>
            <w:proofErr w:type="spellEnd"/>
          </w:p>
        </w:tc>
        <w:tc>
          <w:tcPr>
            <w:tcW w:w="3790" w:type="dxa"/>
          </w:tcPr>
          <w:p w14:paraId="0DF4A747" w14:textId="30C6ABD4" w:rsidR="002C442C" w:rsidRDefault="002C442C" w:rsidP="005E29FD">
            <w:pPr>
              <w:pStyle w:val="OGCtabletext"/>
              <w:rPr>
                <w:color w:val="auto"/>
              </w:rPr>
            </w:pPr>
            <w:r>
              <w:rPr>
                <w:color w:val="auto"/>
              </w:rPr>
              <w:t>BRGM</w:t>
            </w:r>
          </w:p>
        </w:tc>
      </w:tr>
      <w:tr w:rsidR="005E29FD" w14:paraId="3A5F9933" w14:textId="77777777" w:rsidTr="00D471BA">
        <w:trPr>
          <w:jc w:val="center"/>
        </w:trPr>
        <w:tc>
          <w:tcPr>
            <w:tcW w:w="3718" w:type="dxa"/>
          </w:tcPr>
          <w:p w14:paraId="2790AB40" w14:textId="2C6ADDB5" w:rsidR="005E29FD" w:rsidRPr="00BC4EF9" w:rsidRDefault="005E29FD" w:rsidP="005E29FD">
            <w:pPr>
              <w:pStyle w:val="OGCtabletext"/>
              <w:rPr>
                <w:color w:val="auto"/>
              </w:rPr>
            </w:pPr>
            <w:proofErr w:type="spellStart"/>
            <w:r w:rsidRPr="007C4EEE">
              <w:rPr>
                <w:color w:val="auto"/>
              </w:rPr>
              <w:t>Abdelfettah</w:t>
            </w:r>
            <w:proofErr w:type="spellEnd"/>
            <w:r>
              <w:rPr>
                <w:color w:val="auto"/>
              </w:rPr>
              <w:t xml:space="preserve"> </w:t>
            </w:r>
            <w:proofErr w:type="spellStart"/>
            <w:r w:rsidRPr="007C4EEE">
              <w:rPr>
                <w:color w:val="auto"/>
              </w:rPr>
              <w:t>Feliachi</w:t>
            </w:r>
            <w:proofErr w:type="spellEnd"/>
          </w:p>
        </w:tc>
        <w:tc>
          <w:tcPr>
            <w:tcW w:w="3790" w:type="dxa"/>
          </w:tcPr>
          <w:p w14:paraId="74068D17" w14:textId="1AC82ED1" w:rsidR="005E29FD" w:rsidRPr="00BC4EF9" w:rsidRDefault="005E29FD" w:rsidP="005E29FD">
            <w:pPr>
              <w:pStyle w:val="OGCtabletext"/>
              <w:rPr>
                <w:color w:val="auto"/>
              </w:rPr>
            </w:pPr>
            <w:r>
              <w:rPr>
                <w:color w:val="auto"/>
              </w:rPr>
              <w:t>BRGM</w:t>
            </w:r>
          </w:p>
        </w:tc>
      </w:tr>
      <w:tr w:rsidR="005E29FD" w14:paraId="50CA9C89" w14:textId="77777777" w:rsidTr="00D471BA">
        <w:trPr>
          <w:jc w:val="center"/>
        </w:trPr>
        <w:tc>
          <w:tcPr>
            <w:tcW w:w="3718" w:type="dxa"/>
          </w:tcPr>
          <w:p w14:paraId="281FFC95" w14:textId="387BE68A" w:rsidR="005E29FD" w:rsidRPr="00BC4EF9" w:rsidRDefault="005E29FD" w:rsidP="005E29FD">
            <w:pPr>
              <w:pStyle w:val="OGCtabletext"/>
              <w:rPr>
                <w:color w:val="auto"/>
              </w:rPr>
            </w:pPr>
            <w:r>
              <w:rPr>
                <w:color w:val="auto"/>
              </w:rPr>
              <w:t>Robin Huisman</w:t>
            </w:r>
          </w:p>
        </w:tc>
        <w:tc>
          <w:tcPr>
            <w:tcW w:w="3790" w:type="dxa"/>
          </w:tcPr>
          <w:p w14:paraId="6E29B326" w14:textId="044813E1" w:rsidR="005E29FD" w:rsidRPr="00BC4EF9" w:rsidRDefault="005E29FD" w:rsidP="005E29FD">
            <w:pPr>
              <w:pStyle w:val="OGCtabletext"/>
              <w:rPr>
                <w:color w:val="auto"/>
              </w:rPr>
            </w:pPr>
            <w:proofErr w:type="spellStart"/>
            <w:r>
              <w:rPr>
                <w:color w:val="auto"/>
              </w:rPr>
              <w:t>Terraindex</w:t>
            </w:r>
            <w:proofErr w:type="spellEnd"/>
            <w:r>
              <w:rPr>
                <w:color w:val="auto"/>
              </w:rPr>
              <w:t xml:space="preserve"> B.V.</w:t>
            </w:r>
          </w:p>
        </w:tc>
      </w:tr>
      <w:tr w:rsidR="0045603C" w14:paraId="59B2B6C0" w14:textId="77777777" w:rsidTr="00D471BA">
        <w:trPr>
          <w:jc w:val="center"/>
        </w:trPr>
        <w:tc>
          <w:tcPr>
            <w:tcW w:w="3718" w:type="dxa"/>
          </w:tcPr>
          <w:p w14:paraId="0D13D2F3" w14:textId="6C8C5291" w:rsidR="0045603C" w:rsidRPr="005E29FD" w:rsidRDefault="0045603C" w:rsidP="005E29FD">
            <w:pPr>
              <w:pStyle w:val="OGCtabletext"/>
              <w:rPr>
                <w:color w:val="auto"/>
              </w:rPr>
            </w:pPr>
            <w:r w:rsidRPr="0045603C">
              <w:rPr>
                <w:color w:val="auto"/>
              </w:rPr>
              <w:t>Alistair Ritchie</w:t>
            </w:r>
          </w:p>
        </w:tc>
        <w:tc>
          <w:tcPr>
            <w:tcW w:w="3790" w:type="dxa"/>
          </w:tcPr>
          <w:p w14:paraId="4C905FA9" w14:textId="38F146B5" w:rsidR="0045603C" w:rsidRPr="005E29FD" w:rsidRDefault="0045603C" w:rsidP="005E29FD">
            <w:pPr>
              <w:pStyle w:val="OGCtabletext"/>
              <w:rPr>
                <w:color w:val="auto"/>
              </w:rPr>
            </w:pPr>
            <w:r w:rsidRPr="0045603C">
              <w:rPr>
                <w:color w:val="auto"/>
              </w:rPr>
              <w:t>Landcare Research New Zealand Limited</w:t>
            </w:r>
          </w:p>
        </w:tc>
      </w:tr>
      <w:tr w:rsidR="005E29FD" w14:paraId="1F9D8428" w14:textId="77777777" w:rsidTr="00D471BA">
        <w:trPr>
          <w:jc w:val="center"/>
        </w:trPr>
        <w:tc>
          <w:tcPr>
            <w:tcW w:w="3718" w:type="dxa"/>
          </w:tcPr>
          <w:p w14:paraId="00C3DE6E" w14:textId="1864217E" w:rsidR="005E29FD" w:rsidRPr="00BC4EF9" w:rsidRDefault="005E29FD" w:rsidP="005E29FD">
            <w:pPr>
              <w:pStyle w:val="OGCtabletext"/>
              <w:rPr>
                <w:color w:val="auto"/>
              </w:rPr>
            </w:pPr>
            <w:r w:rsidRPr="005E29FD">
              <w:rPr>
                <w:color w:val="auto"/>
              </w:rPr>
              <w:t>László</w:t>
            </w:r>
            <w:r>
              <w:rPr>
                <w:color w:val="auto"/>
              </w:rPr>
              <w:t xml:space="preserve"> </w:t>
            </w:r>
            <w:proofErr w:type="spellStart"/>
            <w:r w:rsidRPr="005E29FD">
              <w:rPr>
                <w:color w:val="auto"/>
              </w:rPr>
              <w:t>Sőrés</w:t>
            </w:r>
            <w:proofErr w:type="spellEnd"/>
          </w:p>
        </w:tc>
        <w:tc>
          <w:tcPr>
            <w:tcW w:w="3790" w:type="dxa"/>
          </w:tcPr>
          <w:p w14:paraId="7538D057" w14:textId="684792CF" w:rsidR="005E29FD" w:rsidRPr="00BC4EF9" w:rsidRDefault="005E29FD" w:rsidP="005E29FD">
            <w:pPr>
              <w:pStyle w:val="OGCtabletext"/>
              <w:rPr>
                <w:color w:val="auto"/>
              </w:rPr>
            </w:pPr>
            <w:r w:rsidRPr="005E29FD">
              <w:rPr>
                <w:color w:val="auto"/>
              </w:rPr>
              <w:t>Hungarian Mining and Geological Service</w:t>
            </w:r>
          </w:p>
        </w:tc>
      </w:tr>
    </w:tbl>
    <w:p w14:paraId="58EC7F7B" w14:textId="77777777" w:rsidR="002C442C" w:rsidRDefault="002C442C" w:rsidP="002C442C">
      <w:pPr>
        <w:pStyle w:val="introelements"/>
        <w:numPr>
          <w:ilvl w:val="0"/>
          <w:numId w:val="0"/>
        </w:numPr>
      </w:pPr>
    </w:p>
    <w:p w14:paraId="58937249" w14:textId="7CE87A13" w:rsidR="002C442C" w:rsidRDefault="002C442C" w:rsidP="002C442C">
      <w:pPr>
        <w:pStyle w:val="introelements"/>
        <w:numPr>
          <w:ilvl w:val="0"/>
          <w:numId w:val="0"/>
        </w:numPr>
      </w:pPr>
      <w:r>
        <w:t>S</w:t>
      </w:r>
      <w:r w:rsidR="00371A47">
        <w:t>upporting</w:t>
      </w:r>
      <w:r>
        <w:t xml:space="preserve"> and contributing organizations</w:t>
      </w:r>
    </w:p>
    <w:p w14:paraId="7341CE90" w14:textId="5501BDF0" w:rsidR="002C442C" w:rsidRDefault="00371A47" w:rsidP="002C442C">
      <w:r>
        <w:t>The submitters would like to acknowledge the following organizations as important</w:t>
      </w:r>
      <w:r>
        <w:br/>
        <w:t>supporters and 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tblGrid>
      <w:tr w:rsidR="002C442C" w14:paraId="363E5B84" w14:textId="77777777" w:rsidTr="005C46DD">
        <w:trPr>
          <w:jc w:val="center"/>
        </w:trPr>
        <w:tc>
          <w:tcPr>
            <w:tcW w:w="3718" w:type="dxa"/>
          </w:tcPr>
          <w:p w14:paraId="5262A538" w14:textId="77777777" w:rsidR="002C442C" w:rsidRPr="00154114" w:rsidRDefault="002C442C" w:rsidP="005C46DD">
            <w:pPr>
              <w:pStyle w:val="OGCtableheader"/>
              <w:jc w:val="center"/>
              <w:rPr>
                <w:color w:val="auto"/>
              </w:rPr>
            </w:pPr>
            <w:r w:rsidRPr="00154114">
              <w:rPr>
                <w:color w:val="auto"/>
              </w:rPr>
              <w:t>Name</w:t>
            </w:r>
          </w:p>
        </w:tc>
      </w:tr>
      <w:tr w:rsidR="002C442C" w14:paraId="619EBCB4" w14:textId="77777777" w:rsidTr="005C46DD">
        <w:trPr>
          <w:jc w:val="center"/>
        </w:trPr>
        <w:tc>
          <w:tcPr>
            <w:tcW w:w="3718" w:type="dxa"/>
          </w:tcPr>
          <w:p w14:paraId="4B93011E" w14:textId="21BA394F" w:rsidR="002C442C" w:rsidRPr="00BC4EF9" w:rsidRDefault="002C442C" w:rsidP="005C46DD">
            <w:pPr>
              <w:pStyle w:val="OGCtabletext"/>
              <w:rPr>
                <w:color w:val="auto"/>
              </w:rPr>
            </w:pPr>
            <w:r w:rsidRPr="00BC4EF9">
              <w:rPr>
                <w:color w:val="auto"/>
              </w:rPr>
              <w:t>BRGM</w:t>
            </w:r>
          </w:p>
        </w:tc>
      </w:tr>
      <w:tr w:rsidR="002C442C" w14:paraId="0F632E7E" w14:textId="77777777" w:rsidTr="005C46DD">
        <w:trPr>
          <w:jc w:val="center"/>
        </w:trPr>
        <w:tc>
          <w:tcPr>
            <w:tcW w:w="3718" w:type="dxa"/>
          </w:tcPr>
          <w:p w14:paraId="1149A7BB" w14:textId="2E6F7990" w:rsidR="002C442C" w:rsidRDefault="00371A47" w:rsidP="005C46DD">
            <w:pPr>
              <w:pStyle w:val="OGCtabletext"/>
              <w:rPr>
                <w:color w:val="auto"/>
              </w:rPr>
            </w:pPr>
            <w:proofErr w:type="spellStart"/>
            <w:r w:rsidRPr="00BC4EF9">
              <w:rPr>
                <w:color w:val="auto"/>
              </w:rPr>
              <w:t>Datacove</w:t>
            </w:r>
            <w:proofErr w:type="spellEnd"/>
          </w:p>
        </w:tc>
      </w:tr>
      <w:tr w:rsidR="00371A47" w14:paraId="790E1568" w14:textId="77777777" w:rsidTr="005C46DD">
        <w:trPr>
          <w:jc w:val="center"/>
        </w:trPr>
        <w:tc>
          <w:tcPr>
            <w:tcW w:w="3718" w:type="dxa"/>
          </w:tcPr>
          <w:p w14:paraId="6AFB5F07" w14:textId="3F8064E6" w:rsidR="00371A47" w:rsidRPr="007C4EEE" w:rsidRDefault="00371A47" w:rsidP="00371A47">
            <w:pPr>
              <w:pStyle w:val="OGCtabletext"/>
              <w:rPr>
                <w:color w:val="auto"/>
              </w:rPr>
            </w:pPr>
            <w:r>
              <w:rPr>
                <w:color w:val="auto"/>
              </w:rPr>
              <w:t>Finnish Meteorological Institute</w:t>
            </w:r>
          </w:p>
        </w:tc>
      </w:tr>
      <w:tr w:rsidR="00371A47" w14:paraId="08D6FEB5" w14:textId="77777777" w:rsidTr="005C46DD">
        <w:trPr>
          <w:jc w:val="center"/>
        </w:trPr>
        <w:tc>
          <w:tcPr>
            <w:tcW w:w="3718" w:type="dxa"/>
          </w:tcPr>
          <w:p w14:paraId="2C582920" w14:textId="7412230A" w:rsidR="00371A47" w:rsidRPr="00BC4EF9" w:rsidRDefault="00371A47" w:rsidP="00371A47">
            <w:pPr>
              <w:pStyle w:val="OGCtabletext"/>
              <w:rPr>
                <w:color w:val="auto"/>
              </w:rPr>
            </w:pPr>
            <w:r w:rsidRPr="00BC4EF9">
              <w:rPr>
                <w:color w:val="auto"/>
              </w:rPr>
              <w:t>Fraunhofer IOSB</w:t>
            </w:r>
          </w:p>
        </w:tc>
      </w:tr>
      <w:tr w:rsidR="00371A47" w14:paraId="4A0B4159" w14:textId="77777777" w:rsidTr="005C46DD">
        <w:trPr>
          <w:jc w:val="center"/>
        </w:trPr>
        <w:tc>
          <w:tcPr>
            <w:tcW w:w="3718" w:type="dxa"/>
          </w:tcPr>
          <w:p w14:paraId="3AF60CCB" w14:textId="15DF8989" w:rsidR="00371A47" w:rsidRPr="00BC4EF9" w:rsidRDefault="00371A47" w:rsidP="00371A47">
            <w:pPr>
              <w:pStyle w:val="OGCtabletext"/>
              <w:rPr>
                <w:color w:val="auto"/>
              </w:rPr>
            </w:pPr>
            <w:proofErr w:type="spellStart"/>
            <w:r w:rsidRPr="00BC4EF9">
              <w:rPr>
                <w:color w:val="auto"/>
              </w:rPr>
              <w:t>Geonovum</w:t>
            </w:r>
            <w:proofErr w:type="spellEnd"/>
          </w:p>
        </w:tc>
      </w:tr>
      <w:tr w:rsidR="00371A47" w14:paraId="5C834228" w14:textId="77777777" w:rsidTr="005C46DD">
        <w:trPr>
          <w:jc w:val="center"/>
        </w:trPr>
        <w:tc>
          <w:tcPr>
            <w:tcW w:w="3718" w:type="dxa"/>
          </w:tcPr>
          <w:p w14:paraId="2CD6D018" w14:textId="7EC842F6" w:rsidR="00371A47" w:rsidRPr="005E29FD" w:rsidRDefault="00371A47" w:rsidP="00371A47">
            <w:pPr>
              <w:pStyle w:val="OGCtabletext"/>
              <w:rPr>
                <w:color w:val="auto"/>
              </w:rPr>
            </w:pPr>
            <w:r w:rsidRPr="005E29FD">
              <w:rPr>
                <w:color w:val="auto"/>
              </w:rPr>
              <w:t>Hungarian Mining and Geological Service</w:t>
            </w:r>
          </w:p>
        </w:tc>
      </w:tr>
      <w:tr w:rsidR="00371A47" w14:paraId="46606817" w14:textId="77777777" w:rsidTr="005C46DD">
        <w:trPr>
          <w:jc w:val="center"/>
        </w:trPr>
        <w:tc>
          <w:tcPr>
            <w:tcW w:w="3718" w:type="dxa"/>
          </w:tcPr>
          <w:p w14:paraId="328DD55E" w14:textId="31C57928" w:rsidR="00371A47" w:rsidRPr="00BC4EF9" w:rsidRDefault="00371A47" w:rsidP="00371A47">
            <w:pPr>
              <w:pStyle w:val="OGCtabletext"/>
              <w:rPr>
                <w:color w:val="auto"/>
              </w:rPr>
            </w:pPr>
            <w:r w:rsidRPr="00BC4EF9">
              <w:rPr>
                <w:color w:val="auto"/>
              </w:rPr>
              <w:lastRenderedPageBreak/>
              <w:t>Interactive Instruments GmbH</w:t>
            </w:r>
          </w:p>
        </w:tc>
      </w:tr>
      <w:tr w:rsidR="00371A47" w14:paraId="469A30F6" w14:textId="77777777" w:rsidTr="005C46DD">
        <w:trPr>
          <w:jc w:val="center"/>
        </w:trPr>
        <w:tc>
          <w:tcPr>
            <w:tcW w:w="3718" w:type="dxa"/>
          </w:tcPr>
          <w:p w14:paraId="070E31D3" w14:textId="1A2437D1" w:rsidR="00371A47" w:rsidRPr="00BC4EF9" w:rsidRDefault="00371A47" w:rsidP="00371A47">
            <w:pPr>
              <w:pStyle w:val="OGCtabletext"/>
              <w:rPr>
                <w:color w:val="auto"/>
              </w:rPr>
            </w:pPr>
            <w:r>
              <w:rPr>
                <w:color w:val="auto"/>
              </w:rPr>
              <w:t xml:space="preserve">Manaaki Whenua - </w:t>
            </w:r>
            <w:r w:rsidRPr="0045603C">
              <w:rPr>
                <w:color w:val="auto"/>
              </w:rPr>
              <w:t>Landcare Research New Zealand Limited</w:t>
            </w:r>
          </w:p>
        </w:tc>
      </w:tr>
      <w:tr w:rsidR="00371A47" w14:paraId="72290741" w14:textId="77777777" w:rsidTr="005C46DD">
        <w:trPr>
          <w:jc w:val="center"/>
        </w:trPr>
        <w:tc>
          <w:tcPr>
            <w:tcW w:w="3718" w:type="dxa"/>
          </w:tcPr>
          <w:p w14:paraId="06E3F48A" w14:textId="2A42D502" w:rsidR="00371A47" w:rsidRPr="0045603C" w:rsidRDefault="00371A47" w:rsidP="00371A47">
            <w:pPr>
              <w:pStyle w:val="OGCtabletext"/>
              <w:rPr>
                <w:color w:val="auto"/>
              </w:rPr>
            </w:pPr>
            <w:r w:rsidRPr="00BC4EF9">
              <w:rPr>
                <w:color w:val="auto"/>
              </w:rPr>
              <w:t>Spatineo Oy</w:t>
            </w:r>
          </w:p>
        </w:tc>
      </w:tr>
      <w:tr w:rsidR="00371A47" w14:paraId="23EBC120" w14:textId="77777777" w:rsidTr="005C46DD">
        <w:trPr>
          <w:jc w:val="center"/>
        </w:trPr>
        <w:tc>
          <w:tcPr>
            <w:tcW w:w="3718" w:type="dxa"/>
          </w:tcPr>
          <w:p w14:paraId="727C418D" w14:textId="6E732F0A" w:rsidR="00371A47" w:rsidRDefault="00371A47" w:rsidP="00371A47">
            <w:pPr>
              <w:pStyle w:val="OGCtabletext"/>
              <w:rPr>
                <w:color w:val="auto"/>
              </w:rPr>
            </w:pPr>
            <w:proofErr w:type="spellStart"/>
            <w:r>
              <w:rPr>
                <w:color w:val="auto"/>
              </w:rPr>
              <w:t>Terraindex</w:t>
            </w:r>
            <w:proofErr w:type="spellEnd"/>
            <w:r>
              <w:rPr>
                <w:color w:val="auto"/>
              </w:rPr>
              <w:t xml:space="preserve"> B.V.</w:t>
            </w:r>
          </w:p>
        </w:tc>
      </w:tr>
      <w:tr w:rsidR="00371A47" w14:paraId="64A72F80" w14:textId="77777777" w:rsidTr="005C46DD">
        <w:trPr>
          <w:jc w:val="center"/>
        </w:trPr>
        <w:tc>
          <w:tcPr>
            <w:tcW w:w="3718" w:type="dxa"/>
          </w:tcPr>
          <w:p w14:paraId="71E7CCC2" w14:textId="5684CDE8" w:rsidR="00371A47" w:rsidRPr="00BC4EF9" w:rsidRDefault="00371A47" w:rsidP="00371A47">
            <w:pPr>
              <w:pStyle w:val="OGCtabletext"/>
              <w:rPr>
                <w:color w:val="auto"/>
              </w:rPr>
            </w:pPr>
            <w:r>
              <w:rPr>
                <w:color w:val="auto"/>
              </w:rPr>
              <w:t xml:space="preserve">Vaisala </w:t>
            </w:r>
            <w:proofErr w:type="spellStart"/>
            <w:r>
              <w:rPr>
                <w:color w:val="auto"/>
              </w:rPr>
              <w:t>Oyj</w:t>
            </w:r>
            <w:proofErr w:type="spellEnd"/>
          </w:p>
        </w:tc>
      </w:tr>
    </w:tbl>
    <w:p w14:paraId="5C8DAAE4" w14:textId="77777777" w:rsidR="002C442C" w:rsidRDefault="002C442C" w:rsidP="002C442C"/>
    <w:p w14:paraId="639152DF" w14:textId="77777777" w:rsidR="001D7D22" w:rsidRDefault="001D7D22" w:rsidP="00A81E15">
      <w:pPr>
        <w:pStyle w:val="introelements"/>
        <w:numPr>
          <w:ilvl w:val="0"/>
          <w:numId w:val="0"/>
        </w:numPr>
      </w:pPr>
    </w:p>
    <w:p w14:paraId="0E98C936" w14:textId="77777777" w:rsidR="00A81E15" w:rsidRDefault="00A81E15" w:rsidP="00A81E15"/>
    <w:p w14:paraId="3C8FBD25" w14:textId="17D9838F" w:rsidR="00A81E15" w:rsidRDefault="00A81E15" w:rsidP="00A81E15">
      <w:pPr>
        <w:sectPr w:rsidR="00A81E15" w:rsidSect="002917CB">
          <w:headerReference w:type="even" r:id="rId16"/>
          <w:headerReference w:type="default" r:id="rId17"/>
          <w:footerReference w:type="even" r:id="rId18"/>
          <w:footerReference w:type="default" r:id="rId19"/>
          <w:type w:val="oddPage"/>
          <w:pgSz w:w="11901" w:h="16817" w:code="9"/>
          <w:pgMar w:top="794" w:right="737" w:bottom="799" w:left="851" w:header="709" w:footer="567" w:gutter="567"/>
          <w:pgNumType w:fmt="lowerRoman"/>
          <w:cols w:space="720"/>
          <w:docGrid w:linePitch="299"/>
        </w:sectPr>
      </w:pPr>
    </w:p>
    <w:p w14:paraId="142FDCC3" w14:textId="20B0E00B" w:rsidR="00584282" w:rsidRDefault="00584282" w:rsidP="001A33D0">
      <w:pPr>
        <w:jc w:val="right"/>
        <w:rPr>
          <w:b/>
          <w:sz w:val="28"/>
          <w:szCs w:val="28"/>
        </w:rPr>
      </w:pPr>
    </w:p>
    <w:p w14:paraId="0666C113" w14:textId="6C6EC931" w:rsidR="00584282" w:rsidRDefault="00584282">
      <w:pPr>
        <w:tabs>
          <w:tab w:val="clear" w:pos="403"/>
        </w:tabs>
        <w:spacing w:after="0" w:line="240" w:lineRule="auto"/>
        <w:jc w:val="left"/>
        <w:rPr>
          <w:b/>
          <w:sz w:val="28"/>
          <w:szCs w:val="28"/>
        </w:rPr>
      </w:pPr>
    </w:p>
    <w:p w14:paraId="1843D192" w14:textId="1867E52D"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w:t>
      </w:r>
      <w:r w:rsidR="00A81E15">
        <w:rPr>
          <w:b/>
          <w:sz w:val="28"/>
          <w:szCs w:val="28"/>
        </w:rPr>
        <w:t>0</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6B09FF49" w:rsidR="001A33D0" w:rsidRPr="00F02BC7" w:rsidRDefault="001A33D0" w:rsidP="001A33D0">
      <w:pPr>
        <w:spacing w:after="2000"/>
        <w:jc w:val="right"/>
      </w:pPr>
      <w:bookmarkStart w:id="26" w:name="CVP_Secretariat_Loca"/>
      <w:r w:rsidRPr="00F02BC7">
        <w:t>Secretariat</w:t>
      </w:r>
      <w:bookmarkEnd w:id="26"/>
      <w:r w:rsidRPr="00F02BC7">
        <w:t xml:space="preserve">: </w:t>
      </w:r>
      <w:r w:rsidR="00A81E15">
        <w:t>SIS</w:t>
      </w:r>
    </w:p>
    <w:p w14:paraId="2FF21924" w14:textId="1647AB16"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w:t>
      </w:r>
      <w:ins w:id="27" w:author="Ilkka Rinne" w:date="2021-05-24T16:42:00Z">
        <w:r w:rsidR="00D72BCD">
          <w:rPr>
            <w:sz w:val="32"/>
            <w:szCs w:val="32"/>
          </w:rPr>
          <w:t xml:space="preserve">, </w:t>
        </w:r>
      </w:ins>
      <w:del w:id="28" w:author="Ilkka Rinne" w:date="2021-05-24T16:42:00Z">
        <w:r w:rsidRPr="00F02BC7" w:rsidDel="00D72BCD">
          <w:rPr>
            <w:sz w:val="32"/>
            <w:szCs w:val="32"/>
          </w:rPr>
          <w:delText xml:space="preserve"> and </w:delText>
        </w:r>
      </w:del>
      <w:r w:rsidRPr="00F02BC7">
        <w:rPr>
          <w:sz w:val="32"/>
          <w:szCs w:val="32"/>
        </w:rPr>
        <w:t>measurements</w:t>
      </w:r>
      <w:ins w:id="29" w:author="Ilkka Rinne" w:date="2021-05-24T16:42:00Z">
        <w:r w:rsidR="00D72BCD">
          <w:rPr>
            <w:sz w:val="32"/>
            <w:szCs w:val="32"/>
          </w:rPr>
          <w:t xml:space="preserve"> and samples</w:t>
        </w:r>
      </w:ins>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821F18">
          <w:pgSz w:w="11906" w:h="16838" w:code="9"/>
          <w:pgMar w:top="794" w:right="737" w:bottom="284" w:left="851" w:header="709" w:footer="454" w:gutter="567"/>
          <w:cols w:space="720"/>
          <w:docGrid w:linePitch="299"/>
        </w:sectPr>
      </w:pPr>
    </w:p>
    <w:p w14:paraId="270FAC4F" w14:textId="24B52000"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A81E15">
        <w:rPr>
          <w:color w:val="auto"/>
        </w:rPr>
        <w:t>20</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 xml:space="preserve">Ch. de </w:t>
      </w:r>
      <w:proofErr w:type="spellStart"/>
      <w:r w:rsidRPr="00F02BC7">
        <w:rPr>
          <w:color w:val="auto"/>
          <w:sz w:val="20"/>
        </w:rPr>
        <w:t>Blandonnet</w:t>
      </w:r>
      <w:proofErr w:type="spellEnd"/>
      <w:r w:rsidRPr="00F02BC7">
        <w:rPr>
          <w:color w:val="auto"/>
          <w:sz w:val="20"/>
        </w:rPr>
        <w:t xml:space="preserve">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AT"/>
        </w:rPr>
      </w:pPr>
      <w:r w:rsidRPr="001A42F9">
        <w:rPr>
          <w:color w:val="auto"/>
          <w:sz w:val="20"/>
          <w:lang w:val="de-AT"/>
        </w:rPr>
        <w:t>Website: www.iso.org</w:t>
      </w:r>
    </w:p>
    <w:p w14:paraId="4618A430" w14:textId="77777777" w:rsidR="001A33D0"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AT"/>
        </w:rPr>
      </w:pPr>
      <w:proofErr w:type="spellStart"/>
      <w:r w:rsidRPr="001A42F9">
        <w:rPr>
          <w:color w:val="auto"/>
          <w:sz w:val="20"/>
          <w:lang w:val="de-AT"/>
        </w:rPr>
        <w:t>Published</w:t>
      </w:r>
      <w:proofErr w:type="spellEnd"/>
      <w:r w:rsidRPr="001A42F9">
        <w:rPr>
          <w:color w:val="auto"/>
          <w:sz w:val="20"/>
          <w:lang w:val="de-AT"/>
        </w:rPr>
        <w:t xml:space="preserve"> in </w:t>
      </w:r>
      <w:proofErr w:type="spellStart"/>
      <w:r w:rsidRPr="001A42F9">
        <w:rPr>
          <w:color w:val="auto"/>
          <w:sz w:val="20"/>
          <w:lang w:val="de-AT"/>
        </w:rPr>
        <w:t>Switzerland</w:t>
      </w:r>
      <w:proofErr w:type="spellEnd"/>
    </w:p>
    <w:p w14:paraId="3A5F9B02" w14:textId="77777777" w:rsidR="001A33D0" w:rsidRPr="00F02BC7" w:rsidRDefault="001A33D0" w:rsidP="001A33D0">
      <w:pPr>
        <w:pStyle w:val="zzContents"/>
        <w:spacing w:before="0"/>
      </w:pPr>
      <w:r w:rsidRPr="00F02BC7">
        <w:lastRenderedPageBreak/>
        <w:t>Contents</w:t>
      </w:r>
    </w:p>
    <w:p w14:paraId="6BBC3A8F" w14:textId="12AC7ACD" w:rsidR="00FD7B7C" w:rsidRDefault="00B0271B">
      <w:pPr>
        <w:pStyle w:val="TOC1"/>
        <w:rPr>
          <w:rFonts w:asciiTheme="minorHAnsi" w:eastAsiaTheme="minorEastAsia" w:hAnsiTheme="minorHAnsi" w:cstheme="minorBidi"/>
          <w:b w:val="0"/>
          <w:noProof/>
          <w:sz w:val="24"/>
          <w:szCs w:val="24"/>
          <w:lang w:eastAsia="en-GB"/>
        </w:rPr>
      </w:pPr>
      <w:r>
        <w:fldChar w:fldCharType="begin"/>
      </w:r>
      <w:r>
        <w:instrText xml:space="preserve"> TOC \o "2-2" \h \z \t "Heading 1,1,a2,1,ANNEX,1,Biblio Title,1,Foreword Title,1,Intro Title,1" </w:instrText>
      </w:r>
      <w:r>
        <w:fldChar w:fldCharType="separate"/>
      </w:r>
      <w:hyperlink w:anchor="_Toc72768815" w:history="1">
        <w:r w:rsidR="00FD7B7C" w:rsidRPr="009508CD">
          <w:rPr>
            <w:rStyle w:val="Hyperlink"/>
            <w:noProof/>
          </w:rPr>
          <w:t>Foreword</w:t>
        </w:r>
        <w:r w:rsidR="00FD7B7C">
          <w:rPr>
            <w:noProof/>
            <w:webHidden/>
          </w:rPr>
          <w:tab/>
        </w:r>
        <w:r w:rsidR="00FD7B7C">
          <w:rPr>
            <w:noProof/>
            <w:webHidden/>
          </w:rPr>
          <w:fldChar w:fldCharType="begin"/>
        </w:r>
        <w:r w:rsidR="00FD7B7C">
          <w:rPr>
            <w:noProof/>
            <w:webHidden/>
          </w:rPr>
          <w:instrText xml:space="preserve"> PAGEREF _Toc72768815 \h </w:instrText>
        </w:r>
        <w:r w:rsidR="00FD7B7C">
          <w:rPr>
            <w:noProof/>
            <w:webHidden/>
          </w:rPr>
        </w:r>
        <w:r w:rsidR="00FD7B7C">
          <w:rPr>
            <w:noProof/>
            <w:webHidden/>
          </w:rPr>
          <w:fldChar w:fldCharType="separate"/>
        </w:r>
        <w:r w:rsidR="00FD7B7C">
          <w:rPr>
            <w:noProof/>
            <w:webHidden/>
          </w:rPr>
          <w:t>xi</w:t>
        </w:r>
        <w:r w:rsidR="00FD7B7C">
          <w:rPr>
            <w:noProof/>
            <w:webHidden/>
          </w:rPr>
          <w:fldChar w:fldCharType="end"/>
        </w:r>
      </w:hyperlink>
    </w:p>
    <w:p w14:paraId="2F1F828D" w14:textId="2C21C2D9" w:rsidR="00FD7B7C" w:rsidRDefault="006528F9">
      <w:pPr>
        <w:pStyle w:val="TOC1"/>
        <w:rPr>
          <w:rFonts w:asciiTheme="minorHAnsi" w:eastAsiaTheme="minorEastAsia" w:hAnsiTheme="minorHAnsi" w:cstheme="minorBidi"/>
          <w:b w:val="0"/>
          <w:noProof/>
          <w:sz w:val="24"/>
          <w:szCs w:val="24"/>
          <w:lang w:eastAsia="en-GB"/>
        </w:rPr>
      </w:pPr>
      <w:hyperlink w:anchor="_Toc72768816" w:history="1">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_Toc72768816 \h </w:instrText>
        </w:r>
        <w:r w:rsidR="00FD7B7C">
          <w:rPr>
            <w:noProof/>
            <w:webHidden/>
          </w:rPr>
        </w:r>
        <w:r w:rsidR="00FD7B7C">
          <w:rPr>
            <w:noProof/>
            <w:webHidden/>
          </w:rPr>
          <w:fldChar w:fldCharType="separate"/>
        </w:r>
        <w:r w:rsidR="00FD7B7C">
          <w:rPr>
            <w:noProof/>
            <w:webHidden/>
          </w:rPr>
          <w:t>xii</w:t>
        </w:r>
        <w:r w:rsidR="00FD7B7C">
          <w:rPr>
            <w:noProof/>
            <w:webHidden/>
          </w:rPr>
          <w:fldChar w:fldCharType="end"/>
        </w:r>
      </w:hyperlink>
    </w:p>
    <w:p w14:paraId="66E025C6" w14:textId="375A264F" w:rsidR="00FD7B7C" w:rsidRDefault="006528F9">
      <w:pPr>
        <w:pStyle w:val="TOC1"/>
        <w:rPr>
          <w:rFonts w:asciiTheme="minorHAnsi" w:eastAsiaTheme="minorEastAsia" w:hAnsiTheme="minorHAnsi" w:cstheme="minorBidi"/>
          <w:b w:val="0"/>
          <w:noProof/>
          <w:sz w:val="24"/>
          <w:szCs w:val="24"/>
          <w:lang w:eastAsia="en-GB"/>
        </w:rPr>
      </w:pPr>
      <w:hyperlink w:anchor="_Toc72768817" w:history="1">
        <w:r w:rsidR="00FD7B7C" w:rsidRPr="009508CD">
          <w:rPr>
            <w:rStyle w:val="Hyperlink"/>
            <w:noProof/>
          </w:rPr>
          <w:t>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Scope</w:t>
        </w:r>
        <w:r w:rsidR="00FD7B7C">
          <w:rPr>
            <w:noProof/>
            <w:webHidden/>
          </w:rPr>
          <w:tab/>
        </w:r>
        <w:r w:rsidR="00FD7B7C">
          <w:rPr>
            <w:noProof/>
            <w:webHidden/>
          </w:rPr>
          <w:fldChar w:fldCharType="begin"/>
        </w:r>
        <w:r w:rsidR="00FD7B7C">
          <w:rPr>
            <w:noProof/>
            <w:webHidden/>
          </w:rPr>
          <w:instrText xml:space="preserve"> PAGEREF _Toc72768817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401612DE" w14:textId="6627809F" w:rsidR="00FD7B7C" w:rsidRDefault="006528F9">
      <w:pPr>
        <w:pStyle w:val="TOC1"/>
        <w:rPr>
          <w:rFonts w:asciiTheme="minorHAnsi" w:eastAsiaTheme="minorEastAsia" w:hAnsiTheme="minorHAnsi" w:cstheme="minorBidi"/>
          <w:b w:val="0"/>
          <w:noProof/>
          <w:sz w:val="24"/>
          <w:szCs w:val="24"/>
          <w:lang w:eastAsia="en-GB"/>
        </w:rPr>
      </w:pPr>
      <w:hyperlink w:anchor="_Toc72768818" w:history="1">
        <w:r w:rsidR="00FD7B7C" w:rsidRPr="009508CD">
          <w:rPr>
            <w:rStyle w:val="Hyperlink"/>
            <w:noProof/>
          </w:rPr>
          <w:t>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Normative references</w:t>
        </w:r>
        <w:r w:rsidR="00FD7B7C">
          <w:rPr>
            <w:noProof/>
            <w:webHidden/>
          </w:rPr>
          <w:tab/>
        </w:r>
        <w:r w:rsidR="00FD7B7C">
          <w:rPr>
            <w:noProof/>
            <w:webHidden/>
          </w:rPr>
          <w:fldChar w:fldCharType="begin"/>
        </w:r>
        <w:r w:rsidR="00FD7B7C">
          <w:rPr>
            <w:noProof/>
            <w:webHidden/>
          </w:rPr>
          <w:instrText xml:space="preserve"> PAGEREF _Toc72768818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29DEA4BE" w14:textId="5F7A97DA" w:rsidR="00FD7B7C" w:rsidRDefault="006528F9">
      <w:pPr>
        <w:pStyle w:val="TOC1"/>
        <w:rPr>
          <w:rFonts w:asciiTheme="minorHAnsi" w:eastAsiaTheme="minorEastAsia" w:hAnsiTheme="minorHAnsi" w:cstheme="minorBidi"/>
          <w:b w:val="0"/>
          <w:noProof/>
          <w:sz w:val="24"/>
          <w:szCs w:val="24"/>
          <w:lang w:eastAsia="en-GB"/>
        </w:rPr>
      </w:pPr>
      <w:hyperlink w:anchor="_Toc72768829" w:history="1">
        <w:r w:rsidR="00FD7B7C" w:rsidRPr="009508CD">
          <w:rPr>
            <w:rStyle w:val="Hyperlink"/>
            <w:noProof/>
          </w:rPr>
          <w:t>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Terms and definitions</w:t>
        </w:r>
        <w:r w:rsidR="00FD7B7C">
          <w:rPr>
            <w:noProof/>
            <w:webHidden/>
          </w:rPr>
          <w:tab/>
        </w:r>
        <w:r w:rsidR="00FD7B7C">
          <w:rPr>
            <w:noProof/>
            <w:webHidden/>
          </w:rPr>
          <w:fldChar w:fldCharType="begin"/>
        </w:r>
        <w:r w:rsidR="00FD7B7C">
          <w:rPr>
            <w:noProof/>
            <w:webHidden/>
          </w:rPr>
          <w:instrText xml:space="preserve"> PAGEREF _Toc72768829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5D62DB8C" w14:textId="2A800878" w:rsidR="00FD7B7C" w:rsidRDefault="006528F9">
      <w:pPr>
        <w:pStyle w:val="TOC2"/>
        <w:rPr>
          <w:rFonts w:asciiTheme="minorHAnsi" w:eastAsiaTheme="minorEastAsia" w:hAnsiTheme="minorHAnsi" w:cstheme="minorBidi"/>
          <w:b w:val="0"/>
          <w:noProof/>
          <w:sz w:val="24"/>
          <w:szCs w:val="24"/>
          <w:lang w:eastAsia="en-GB"/>
        </w:rPr>
      </w:pPr>
      <w:hyperlink w:anchor="_Toc72768830" w:history="1">
        <w:r w:rsidR="00FD7B7C" w:rsidRPr="009508CD">
          <w:rPr>
            <w:rStyle w:val="Hyperlink"/>
            <w:noProof/>
          </w:rPr>
          <w:t>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External Terms and definitions</w:t>
        </w:r>
        <w:r w:rsidR="00FD7B7C">
          <w:rPr>
            <w:noProof/>
            <w:webHidden/>
          </w:rPr>
          <w:tab/>
        </w:r>
        <w:r w:rsidR="00FD7B7C">
          <w:rPr>
            <w:noProof/>
            <w:webHidden/>
          </w:rPr>
          <w:fldChar w:fldCharType="begin"/>
        </w:r>
        <w:r w:rsidR="00FD7B7C">
          <w:rPr>
            <w:noProof/>
            <w:webHidden/>
          </w:rPr>
          <w:instrText xml:space="preserve"> PAGEREF _Toc72768830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348D717C" w14:textId="57C6286D" w:rsidR="00FD7B7C" w:rsidRDefault="006528F9">
      <w:pPr>
        <w:pStyle w:val="TOC2"/>
        <w:rPr>
          <w:rFonts w:asciiTheme="minorHAnsi" w:eastAsiaTheme="minorEastAsia" w:hAnsiTheme="minorHAnsi" w:cstheme="minorBidi"/>
          <w:b w:val="0"/>
          <w:noProof/>
          <w:sz w:val="24"/>
          <w:szCs w:val="24"/>
          <w:lang w:eastAsia="en-GB"/>
        </w:rPr>
      </w:pPr>
      <w:hyperlink w:anchor="_Toc72768845" w:history="1">
        <w:r w:rsidR="00FD7B7C" w:rsidRPr="009508CD">
          <w:rPr>
            <w:rStyle w:val="Hyperlink"/>
            <w:noProof/>
          </w:rPr>
          <w:t>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Internal Terms and definitions</w:t>
        </w:r>
        <w:r w:rsidR="00FD7B7C">
          <w:rPr>
            <w:noProof/>
            <w:webHidden/>
          </w:rPr>
          <w:tab/>
        </w:r>
        <w:r w:rsidR="00FD7B7C">
          <w:rPr>
            <w:noProof/>
            <w:webHidden/>
          </w:rPr>
          <w:fldChar w:fldCharType="begin"/>
        </w:r>
        <w:r w:rsidR="00FD7B7C">
          <w:rPr>
            <w:noProof/>
            <w:webHidden/>
          </w:rPr>
          <w:instrText xml:space="preserve"> PAGEREF _Toc72768845 \h </w:instrText>
        </w:r>
        <w:r w:rsidR="00FD7B7C">
          <w:rPr>
            <w:noProof/>
            <w:webHidden/>
          </w:rPr>
        </w:r>
        <w:r w:rsidR="00FD7B7C">
          <w:rPr>
            <w:noProof/>
            <w:webHidden/>
          </w:rPr>
          <w:fldChar w:fldCharType="separate"/>
        </w:r>
        <w:r w:rsidR="00FD7B7C">
          <w:rPr>
            <w:noProof/>
            <w:webHidden/>
          </w:rPr>
          <w:t>5</w:t>
        </w:r>
        <w:r w:rsidR="00FD7B7C">
          <w:rPr>
            <w:noProof/>
            <w:webHidden/>
          </w:rPr>
          <w:fldChar w:fldCharType="end"/>
        </w:r>
      </w:hyperlink>
    </w:p>
    <w:p w14:paraId="314783E8" w14:textId="5CECAC77" w:rsidR="00FD7B7C" w:rsidRDefault="006528F9">
      <w:pPr>
        <w:pStyle w:val="TOC1"/>
        <w:rPr>
          <w:rFonts w:asciiTheme="minorHAnsi" w:eastAsiaTheme="minorEastAsia" w:hAnsiTheme="minorHAnsi" w:cstheme="minorBidi"/>
          <w:b w:val="0"/>
          <w:noProof/>
          <w:sz w:val="24"/>
          <w:szCs w:val="24"/>
          <w:lang w:eastAsia="en-GB"/>
        </w:rPr>
      </w:pPr>
      <w:hyperlink w:anchor="_Toc72768846" w:history="1">
        <w:r w:rsidR="00FD7B7C" w:rsidRPr="009508CD">
          <w:rPr>
            <w:rStyle w:val="Hyperlink"/>
            <w:noProof/>
          </w:rPr>
          <w:t>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w:t>
        </w:r>
        <w:r w:rsidR="00FD7B7C">
          <w:rPr>
            <w:noProof/>
            <w:webHidden/>
          </w:rPr>
          <w:tab/>
        </w:r>
        <w:r w:rsidR="00FD7B7C">
          <w:rPr>
            <w:noProof/>
            <w:webHidden/>
          </w:rPr>
          <w:fldChar w:fldCharType="begin"/>
        </w:r>
        <w:r w:rsidR="00FD7B7C">
          <w:rPr>
            <w:noProof/>
            <w:webHidden/>
          </w:rPr>
          <w:instrText xml:space="preserve"> PAGEREF _Toc72768846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1F9C174D" w14:textId="074F3884" w:rsidR="00FD7B7C" w:rsidRDefault="006528F9">
      <w:pPr>
        <w:pStyle w:val="TOC2"/>
        <w:rPr>
          <w:rFonts w:asciiTheme="minorHAnsi" w:eastAsiaTheme="minorEastAsia" w:hAnsiTheme="minorHAnsi" w:cstheme="minorBidi"/>
          <w:b w:val="0"/>
          <w:noProof/>
          <w:sz w:val="24"/>
          <w:szCs w:val="24"/>
          <w:lang w:eastAsia="en-GB"/>
        </w:rPr>
      </w:pPr>
      <w:hyperlink w:anchor="_Toc72768847" w:history="1">
        <w:r w:rsidR="00FD7B7C" w:rsidRPr="009508CD">
          <w:rPr>
            <w:rStyle w:val="Hyperlink"/>
            <w:noProof/>
          </w:rPr>
          <w:t>4.1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Overview</w:t>
        </w:r>
        <w:r w:rsidR="00FD7B7C">
          <w:rPr>
            <w:noProof/>
            <w:webHidden/>
          </w:rPr>
          <w:tab/>
        </w:r>
        <w:r w:rsidR="00FD7B7C">
          <w:rPr>
            <w:noProof/>
            <w:webHidden/>
          </w:rPr>
          <w:fldChar w:fldCharType="begin"/>
        </w:r>
        <w:r w:rsidR="00FD7B7C">
          <w:rPr>
            <w:noProof/>
            <w:webHidden/>
          </w:rPr>
          <w:instrText xml:space="preserve"> PAGEREF _Toc72768847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236AB68" w14:textId="728C9EEC" w:rsidR="00FD7B7C" w:rsidRDefault="006528F9">
      <w:pPr>
        <w:pStyle w:val="TOC2"/>
        <w:rPr>
          <w:rFonts w:asciiTheme="minorHAnsi" w:eastAsiaTheme="minorEastAsia" w:hAnsiTheme="minorHAnsi" w:cstheme="minorBidi"/>
          <w:b w:val="0"/>
          <w:noProof/>
          <w:sz w:val="24"/>
          <w:szCs w:val="24"/>
          <w:lang w:eastAsia="en-GB"/>
        </w:rPr>
      </w:pPr>
      <w:hyperlink w:anchor="_Toc72768848" w:history="1">
        <w:r w:rsidR="00FD7B7C" w:rsidRPr="009508CD">
          <w:rPr>
            <w:rStyle w:val="Hyperlink"/>
            <w:noProof/>
          </w:rPr>
          <w:t>4.2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 related to models including Observations and Measurements</w:t>
        </w:r>
        <w:r w:rsidR="00FD7B7C">
          <w:rPr>
            <w:noProof/>
            <w:webHidden/>
          </w:rPr>
          <w:tab/>
        </w:r>
        <w:r w:rsidR="00FD7B7C">
          <w:rPr>
            <w:noProof/>
            <w:webHidden/>
          </w:rPr>
          <w:fldChar w:fldCharType="begin"/>
        </w:r>
        <w:r w:rsidR="00FD7B7C">
          <w:rPr>
            <w:noProof/>
            <w:webHidden/>
          </w:rPr>
          <w:instrText xml:space="preserve"> PAGEREF _Toc72768848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65A84BB" w14:textId="4A4E8254" w:rsidR="00FD7B7C" w:rsidRDefault="006528F9">
      <w:pPr>
        <w:pStyle w:val="TOC1"/>
        <w:rPr>
          <w:rFonts w:asciiTheme="minorHAnsi" w:eastAsiaTheme="minorEastAsia" w:hAnsiTheme="minorHAnsi" w:cstheme="minorBidi"/>
          <w:b w:val="0"/>
          <w:noProof/>
          <w:sz w:val="24"/>
          <w:szCs w:val="24"/>
          <w:lang w:eastAsia="en-GB"/>
        </w:rPr>
      </w:pPr>
      <w:hyperlink w:anchor="_Toc72768849" w:history="1">
        <w:r w:rsidR="00FD7B7C" w:rsidRPr="009508CD">
          <w:rPr>
            <w:rStyle w:val="Hyperlink"/>
            <w:noProof/>
          </w:rPr>
          <w:t>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Document conventions</w:t>
        </w:r>
        <w:r w:rsidR="00FD7B7C">
          <w:rPr>
            <w:noProof/>
            <w:webHidden/>
          </w:rPr>
          <w:tab/>
        </w:r>
        <w:r w:rsidR="00FD7B7C">
          <w:rPr>
            <w:noProof/>
            <w:webHidden/>
          </w:rPr>
          <w:fldChar w:fldCharType="begin"/>
        </w:r>
        <w:r w:rsidR="00FD7B7C">
          <w:rPr>
            <w:noProof/>
            <w:webHidden/>
          </w:rPr>
          <w:instrText xml:space="preserve"> PAGEREF _Toc72768849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9A2CC82" w14:textId="3AE850C3" w:rsidR="00FD7B7C" w:rsidRDefault="006528F9">
      <w:pPr>
        <w:pStyle w:val="TOC2"/>
        <w:rPr>
          <w:rFonts w:asciiTheme="minorHAnsi" w:eastAsiaTheme="minorEastAsia" w:hAnsiTheme="minorHAnsi" w:cstheme="minorBidi"/>
          <w:b w:val="0"/>
          <w:noProof/>
          <w:sz w:val="24"/>
          <w:szCs w:val="24"/>
          <w:lang w:eastAsia="en-GB"/>
        </w:rPr>
      </w:pPr>
      <w:hyperlink w:anchor="_Toc72768850" w:history="1">
        <w:r w:rsidR="00FD7B7C" w:rsidRPr="009508CD">
          <w:rPr>
            <w:rStyle w:val="Hyperlink"/>
            <w:noProof/>
          </w:rPr>
          <w:t>5.1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Abbreviated terms and acronyms</w:t>
        </w:r>
        <w:r w:rsidR="00FD7B7C">
          <w:rPr>
            <w:noProof/>
            <w:webHidden/>
          </w:rPr>
          <w:tab/>
        </w:r>
        <w:r w:rsidR="00FD7B7C">
          <w:rPr>
            <w:noProof/>
            <w:webHidden/>
          </w:rPr>
          <w:fldChar w:fldCharType="begin"/>
        </w:r>
        <w:r w:rsidR="00FD7B7C">
          <w:rPr>
            <w:noProof/>
            <w:webHidden/>
          </w:rPr>
          <w:instrText xml:space="preserve"> PAGEREF _Toc72768850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58C5126" w14:textId="0449F969" w:rsidR="00FD7B7C" w:rsidRDefault="006528F9">
      <w:pPr>
        <w:pStyle w:val="TOC2"/>
        <w:rPr>
          <w:rFonts w:asciiTheme="minorHAnsi" w:eastAsiaTheme="minorEastAsia" w:hAnsiTheme="minorHAnsi" w:cstheme="minorBidi"/>
          <w:b w:val="0"/>
          <w:noProof/>
          <w:sz w:val="24"/>
          <w:szCs w:val="24"/>
          <w:lang w:eastAsia="en-GB"/>
        </w:rPr>
      </w:pPr>
      <w:hyperlink w:anchor="_Toc72768851" w:history="1">
        <w:r w:rsidR="00FD7B7C" w:rsidRPr="009508CD">
          <w:rPr>
            <w:rStyle w:val="Hyperlink"/>
            <w:noProof/>
          </w:rPr>
          <w:t>5.2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Schema language</w:t>
        </w:r>
        <w:r w:rsidR="00FD7B7C">
          <w:rPr>
            <w:noProof/>
            <w:webHidden/>
          </w:rPr>
          <w:tab/>
        </w:r>
        <w:r w:rsidR="00FD7B7C">
          <w:rPr>
            <w:noProof/>
            <w:webHidden/>
          </w:rPr>
          <w:fldChar w:fldCharType="begin"/>
        </w:r>
        <w:r w:rsidR="00FD7B7C">
          <w:rPr>
            <w:noProof/>
            <w:webHidden/>
          </w:rPr>
          <w:instrText xml:space="preserve"> PAGEREF _Toc72768851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4311E1F1" w14:textId="0A3778E6" w:rsidR="00FD7B7C" w:rsidRDefault="006528F9">
      <w:pPr>
        <w:pStyle w:val="TOC2"/>
        <w:rPr>
          <w:rFonts w:asciiTheme="minorHAnsi" w:eastAsiaTheme="minorEastAsia" w:hAnsiTheme="minorHAnsi" w:cstheme="minorBidi"/>
          <w:b w:val="0"/>
          <w:noProof/>
          <w:sz w:val="24"/>
          <w:szCs w:val="24"/>
          <w:lang w:eastAsia="en-GB"/>
        </w:rPr>
      </w:pPr>
      <w:hyperlink w:anchor="_Toc72768852" w:history="1">
        <w:r w:rsidR="00FD7B7C" w:rsidRPr="009508CD">
          <w:rPr>
            <w:rStyle w:val="Hyperlink"/>
            <w:noProof/>
          </w:rPr>
          <w:t>5.3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 element names</w:t>
        </w:r>
        <w:r w:rsidR="00FD7B7C">
          <w:rPr>
            <w:noProof/>
            <w:webHidden/>
          </w:rPr>
          <w:tab/>
        </w:r>
        <w:r w:rsidR="00FD7B7C">
          <w:rPr>
            <w:noProof/>
            <w:webHidden/>
          </w:rPr>
          <w:fldChar w:fldCharType="begin"/>
        </w:r>
        <w:r w:rsidR="00FD7B7C">
          <w:rPr>
            <w:noProof/>
            <w:webHidden/>
          </w:rPr>
          <w:instrText xml:space="preserve"> PAGEREF _Toc72768852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2015AACD" w14:textId="7F6012C0" w:rsidR="00FD7B7C" w:rsidRDefault="006528F9">
      <w:pPr>
        <w:pStyle w:val="TOC2"/>
        <w:rPr>
          <w:rFonts w:asciiTheme="minorHAnsi" w:eastAsiaTheme="minorEastAsia" w:hAnsiTheme="minorHAnsi" w:cstheme="minorBidi"/>
          <w:b w:val="0"/>
          <w:noProof/>
          <w:sz w:val="24"/>
          <w:szCs w:val="24"/>
          <w:lang w:eastAsia="en-GB"/>
        </w:rPr>
      </w:pPr>
      <w:hyperlink w:anchor="_Toc72768853" w:history="1">
        <w:r w:rsidR="00FD7B7C" w:rsidRPr="009508CD">
          <w:rPr>
            <w:rStyle w:val="Hyperlink"/>
            <w:noProof/>
          </w:rPr>
          <w:t>5.4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and recommendations</w:t>
        </w:r>
        <w:r w:rsidR="00FD7B7C">
          <w:rPr>
            <w:noProof/>
            <w:webHidden/>
          </w:rPr>
          <w:tab/>
        </w:r>
        <w:r w:rsidR="00FD7B7C">
          <w:rPr>
            <w:noProof/>
            <w:webHidden/>
          </w:rPr>
          <w:fldChar w:fldCharType="begin"/>
        </w:r>
        <w:r w:rsidR="00FD7B7C">
          <w:rPr>
            <w:noProof/>
            <w:webHidden/>
          </w:rPr>
          <w:instrText xml:space="preserve"> PAGEREF _Toc72768853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7A46428D" w14:textId="53674A6E" w:rsidR="00FD7B7C" w:rsidRDefault="006528F9">
      <w:pPr>
        <w:pStyle w:val="TOC2"/>
        <w:rPr>
          <w:rFonts w:asciiTheme="minorHAnsi" w:eastAsiaTheme="minorEastAsia" w:hAnsiTheme="minorHAnsi" w:cstheme="minorBidi"/>
          <w:b w:val="0"/>
          <w:noProof/>
          <w:sz w:val="24"/>
          <w:szCs w:val="24"/>
          <w:lang w:eastAsia="en-GB"/>
        </w:rPr>
      </w:pPr>
      <w:hyperlink w:anchor="_Toc72768854" w:history="1">
        <w:r w:rsidR="00FD7B7C" w:rsidRPr="009508CD">
          <w:rPr>
            <w:rStyle w:val="Hyperlink"/>
            <w:noProof/>
          </w:rPr>
          <w:t>5.5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classes</w:t>
        </w:r>
        <w:r w:rsidR="00FD7B7C">
          <w:rPr>
            <w:noProof/>
            <w:webHidden/>
          </w:rPr>
          <w:tab/>
        </w:r>
        <w:r w:rsidR="00FD7B7C">
          <w:rPr>
            <w:noProof/>
            <w:webHidden/>
          </w:rPr>
          <w:fldChar w:fldCharType="begin"/>
        </w:r>
        <w:r w:rsidR="00FD7B7C">
          <w:rPr>
            <w:noProof/>
            <w:webHidden/>
          </w:rPr>
          <w:instrText xml:space="preserve"> PAGEREF _Toc72768854 \h </w:instrText>
        </w:r>
        <w:r w:rsidR="00FD7B7C">
          <w:rPr>
            <w:noProof/>
            <w:webHidden/>
          </w:rPr>
        </w:r>
        <w:r w:rsidR="00FD7B7C">
          <w:rPr>
            <w:noProof/>
            <w:webHidden/>
          </w:rPr>
          <w:fldChar w:fldCharType="separate"/>
        </w:r>
        <w:r w:rsidR="00FD7B7C">
          <w:rPr>
            <w:noProof/>
            <w:webHidden/>
          </w:rPr>
          <w:t>12</w:t>
        </w:r>
        <w:r w:rsidR="00FD7B7C">
          <w:rPr>
            <w:noProof/>
            <w:webHidden/>
          </w:rPr>
          <w:fldChar w:fldCharType="end"/>
        </w:r>
      </w:hyperlink>
    </w:p>
    <w:p w14:paraId="74741162" w14:textId="738C99DB" w:rsidR="00FD7B7C" w:rsidRDefault="006528F9">
      <w:pPr>
        <w:pStyle w:val="TOC2"/>
        <w:rPr>
          <w:rFonts w:asciiTheme="minorHAnsi" w:eastAsiaTheme="minorEastAsia" w:hAnsiTheme="minorHAnsi" w:cstheme="minorBidi"/>
          <w:b w:val="0"/>
          <w:noProof/>
          <w:sz w:val="24"/>
          <w:szCs w:val="24"/>
          <w:lang w:eastAsia="en-GB"/>
        </w:rPr>
      </w:pPr>
      <w:hyperlink w:anchor="_Toc72768855" w:history="1">
        <w:r w:rsidR="00FD7B7C" w:rsidRPr="009508CD">
          <w:rPr>
            <w:rStyle w:val="Hyperlink"/>
            <w:noProof/>
          </w:rPr>
          <w:t>5.6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w:t>
        </w:r>
        <w:r w:rsidR="00FD7B7C">
          <w:rPr>
            <w:noProof/>
            <w:webHidden/>
          </w:rPr>
          <w:tab/>
        </w:r>
        <w:r w:rsidR="00FD7B7C">
          <w:rPr>
            <w:noProof/>
            <w:webHidden/>
          </w:rPr>
          <w:fldChar w:fldCharType="begin"/>
        </w:r>
        <w:r w:rsidR="00FD7B7C">
          <w:rPr>
            <w:noProof/>
            <w:webHidden/>
          </w:rPr>
          <w:instrText xml:space="preserve"> PAGEREF _Toc72768855 \h </w:instrText>
        </w:r>
        <w:r w:rsidR="00FD7B7C">
          <w:rPr>
            <w:noProof/>
            <w:webHidden/>
          </w:rPr>
        </w:r>
        <w:r w:rsidR="00FD7B7C">
          <w:rPr>
            <w:noProof/>
            <w:webHidden/>
          </w:rPr>
          <w:fldChar w:fldCharType="separate"/>
        </w:r>
        <w:r w:rsidR="00FD7B7C">
          <w:rPr>
            <w:noProof/>
            <w:webHidden/>
          </w:rPr>
          <w:t>13</w:t>
        </w:r>
        <w:r w:rsidR="00FD7B7C">
          <w:rPr>
            <w:noProof/>
            <w:webHidden/>
          </w:rPr>
          <w:fldChar w:fldCharType="end"/>
        </w:r>
      </w:hyperlink>
    </w:p>
    <w:p w14:paraId="23CBC7AD" w14:textId="2E26F506" w:rsidR="00FD7B7C" w:rsidRDefault="006528F9">
      <w:pPr>
        <w:pStyle w:val="TOC2"/>
        <w:rPr>
          <w:rFonts w:asciiTheme="minorHAnsi" w:eastAsiaTheme="minorEastAsia" w:hAnsiTheme="minorHAnsi" w:cstheme="minorBidi"/>
          <w:b w:val="0"/>
          <w:noProof/>
          <w:sz w:val="24"/>
          <w:szCs w:val="24"/>
          <w:lang w:eastAsia="en-GB"/>
        </w:rPr>
      </w:pPr>
      <w:hyperlink w:anchor="_Toc72768856" w:history="1">
        <w:r w:rsidR="00FD7B7C" w:rsidRPr="009508CD">
          <w:rPr>
            <w:rStyle w:val="Hyperlink"/>
            <w:noProof/>
          </w:rPr>
          <w:t>5.7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Identifiers</w:t>
        </w:r>
        <w:r w:rsidR="00FD7B7C">
          <w:rPr>
            <w:noProof/>
            <w:webHidden/>
          </w:rPr>
          <w:tab/>
        </w:r>
        <w:r w:rsidR="00FD7B7C">
          <w:rPr>
            <w:noProof/>
            <w:webHidden/>
          </w:rPr>
          <w:fldChar w:fldCharType="begin"/>
        </w:r>
        <w:r w:rsidR="00FD7B7C">
          <w:rPr>
            <w:noProof/>
            <w:webHidden/>
          </w:rPr>
          <w:instrText xml:space="preserve"> PAGEREF _Toc72768856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5BB8010D" w14:textId="1DBC2B56" w:rsidR="00FD7B7C" w:rsidRDefault="006528F9">
      <w:pPr>
        <w:pStyle w:val="TOC1"/>
        <w:rPr>
          <w:rFonts w:asciiTheme="minorHAnsi" w:eastAsiaTheme="minorEastAsia" w:hAnsiTheme="minorHAnsi" w:cstheme="minorBidi"/>
          <w:b w:val="0"/>
          <w:noProof/>
          <w:sz w:val="24"/>
          <w:szCs w:val="24"/>
          <w:lang w:eastAsia="en-GB"/>
        </w:rPr>
      </w:pPr>
      <w:hyperlink w:anchor="_Toc72768857" w:history="1">
        <w:r w:rsidR="00FD7B7C" w:rsidRPr="009508CD">
          <w:rPr>
            <w:rStyle w:val="Hyperlink"/>
            <w:noProof/>
          </w:rPr>
          <w:t>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Packaging, requirements and dependencies</w:t>
        </w:r>
        <w:r w:rsidR="00FD7B7C">
          <w:rPr>
            <w:noProof/>
            <w:webHidden/>
          </w:rPr>
          <w:tab/>
        </w:r>
        <w:r w:rsidR="00FD7B7C">
          <w:rPr>
            <w:noProof/>
            <w:webHidden/>
          </w:rPr>
          <w:fldChar w:fldCharType="begin"/>
        </w:r>
        <w:r w:rsidR="00FD7B7C">
          <w:rPr>
            <w:noProof/>
            <w:webHidden/>
          </w:rPr>
          <w:instrText xml:space="preserve"> PAGEREF _Toc72768857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D0D3B52" w14:textId="0A4B846A" w:rsidR="00FD7B7C" w:rsidRDefault="006528F9">
      <w:pPr>
        <w:pStyle w:val="TOC2"/>
        <w:rPr>
          <w:rFonts w:asciiTheme="minorHAnsi" w:eastAsiaTheme="minorEastAsia" w:hAnsiTheme="minorHAnsi" w:cstheme="minorBidi"/>
          <w:b w:val="0"/>
          <w:noProof/>
          <w:sz w:val="24"/>
          <w:szCs w:val="24"/>
          <w:lang w:eastAsia="en-GB"/>
        </w:rPr>
      </w:pPr>
      <w:hyperlink w:anchor="_Toc72768858" w:history="1">
        <w:r w:rsidR="00FD7B7C" w:rsidRPr="009508CD">
          <w:rPr>
            <w:rStyle w:val="Hyperlink"/>
            <w:noProof/>
          </w:rPr>
          <w:t>6.1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w:t>
        </w:r>
        <w:r w:rsidR="00FD7B7C">
          <w:rPr>
            <w:noProof/>
            <w:webHidden/>
          </w:rPr>
          <w:tab/>
        </w:r>
        <w:r w:rsidR="00FD7B7C">
          <w:rPr>
            <w:noProof/>
            <w:webHidden/>
          </w:rPr>
          <w:fldChar w:fldCharType="begin"/>
        </w:r>
        <w:r w:rsidR="00FD7B7C">
          <w:rPr>
            <w:noProof/>
            <w:webHidden/>
          </w:rPr>
          <w:instrText xml:space="preserve"> PAGEREF _Toc72768858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FA98C56" w14:textId="45BDD053" w:rsidR="00FD7B7C" w:rsidRDefault="006528F9">
      <w:pPr>
        <w:pStyle w:val="TOC2"/>
        <w:rPr>
          <w:rFonts w:asciiTheme="minorHAnsi" w:eastAsiaTheme="minorEastAsia" w:hAnsiTheme="minorHAnsi" w:cstheme="minorBidi"/>
          <w:b w:val="0"/>
          <w:noProof/>
          <w:sz w:val="24"/>
          <w:szCs w:val="24"/>
          <w:lang w:eastAsia="en-GB"/>
        </w:rPr>
      </w:pPr>
      <w:hyperlink w:anchor="_Toc72768859" w:history="1">
        <w:r w:rsidR="00FD7B7C" w:rsidRPr="009508CD">
          <w:rPr>
            <w:rStyle w:val="Hyperlink"/>
            <w:noProof/>
          </w:rPr>
          <w:t>6.2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UML</w:t>
        </w:r>
        <w:r w:rsidR="00FD7B7C">
          <w:rPr>
            <w:noProof/>
            <w:webHidden/>
          </w:rPr>
          <w:tab/>
        </w:r>
        <w:r w:rsidR="00FD7B7C">
          <w:rPr>
            <w:noProof/>
            <w:webHidden/>
          </w:rPr>
          <w:fldChar w:fldCharType="begin"/>
        </w:r>
        <w:r w:rsidR="00FD7B7C">
          <w:rPr>
            <w:noProof/>
            <w:webHidden/>
          </w:rPr>
          <w:instrText xml:space="preserve"> PAGEREF _Toc72768859 \h </w:instrText>
        </w:r>
        <w:r w:rsidR="00FD7B7C">
          <w:rPr>
            <w:noProof/>
            <w:webHidden/>
          </w:rPr>
        </w:r>
        <w:r w:rsidR="00FD7B7C">
          <w:rPr>
            <w:noProof/>
            <w:webHidden/>
          </w:rPr>
          <w:fldChar w:fldCharType="separate"/>
        </w:r>
        <w:r w:rsidR="00FD7B7C">
          <w:rPr>
            <w:noProof/>
            <w:webHidden/>
          </w:rPr>
          <w:t>16</w:t>
        </w:r>
        <w:r w:rsidR="00FD7B7C">
          <w:rPr>
            <w:noProof/>
            <w:webHidden/>
          </w:rPr>
          <w:fldChar w:fldCharType="end"/>
        </w:r>
      </w:hyperlink>
    </w:p>
    <w:p w14:paraId="66798705" w14:textId="40546422" w:rsidR="00FD7B7C" w:rsidRDefault="006528F9">
      <w:pPr>
        <w:pStyle w:val="TOC2"/>
        <w:rPr>
          <w:rFonts w:asciiTheme="minorHAnsi" w:eastAsiaTheme="minorEastAsia" w:hAnsiTheme="minorHAnsi" w:cstheme="minorBidi"/>
          <w:b w:val="0"/>
          <w:noProof/>
          <w:sz w:val="24"/>
          <w:szCs w:val="24"/>
          <w:lang w:eastAsia="en-GB"/>
        </w:rPr>
      </w:pPr>
      <w:hyperlink w:anchor="_Toc72768860" w:history="1">
        <w:r w:rsidR="00FD7B7C" w:rsidRPr="009508CD">
          <w:rPr>
            <w:rStyle w:val="Hyperlink"/>
            <w:noProof/>
          </w:rPr>
          <w:t>6.3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Note on the use of Any</w:t>
        </w:r>
        <w:r w:rsidR="00FD7B7C">
          <w:rPr>
            <w:noProof/>
            <w:webHidden/>
          </w:rPr>
          <w:tab/>
        </w:r>
        <w:r w:rsidR="00FD7B7C">
          <w:rPr>
            <w:noProof/>
            <w:webHidden/>
          </w:rPr>
          <w:fldChar w:fldCharType="begin"/>
        </w:r>
        <w:r w:rsidR="00FD7B7C">
          <w:rPr>
            <w:noProof/>
            <w:webHidden/>
          </w:rPr>
          <w:instrText xml:space="preserve"> PAGEREF _Toc72768860 \h </w:instrText>
        </w:r>
        <w:r w:rsidR="00FD7B7C">
          <w:rPr>
            <w:noProof/>
            <w:webHidden/>
          </w:rPr>
        </w:r>
        <w:r w:rsidR="00FD7B7C">
          <w:rPr>
            <w:noProof/>
            <w:webHidden/>
          </w:rPr>
          <w:fldChar w:fldCharType="separate"/>
        </w:r>
        <w:r w:rsidR="00FD7B7C">
          <w:rPr>
            <w:noProof/>
            <w:webHidden/>
          </w:rPr>
          <w:t>19</w:t>
        </w:r>
        <w:r w:rsidR="00FD7B7C">
          <w:rPr>
            <w:noProof/>
            <w:webHidden/>
          </w:rPr>
          <w:fldChar w:fldCharType="end"/>
        </w:r>
      </w:hyperlink>
    </w:p>
    <w:p w14:paraId="5F3DCB77" w14:textId="73073D3D" w:rsidR="00FD7B7C" w:rsidRDefault="006528F9">
      <w:pPr>
        <w:pStyle w:val="TOC1"/>
        <w:rPr>
          <w:rFonts w:asciiTheme="minorHAnsi" w:eastAsiaTheme="minorEastAsia" w:hAnsiTheme="minorHAnsi" w:cstheme="minorBidi"/>
          <w:b w:val="0"/>
          <w:noProof/>
          <w:sz w:val="24"/>
          <w:szCs w:val="24"/>
          <w:lang w:eastAsia="en-GB"/>
        </w:rPr>
      </w:pPr>
      <w:hyperlink w:anchor="_Toc72768861" w:history="1">
        <w:r w:rsidR="00FD7B7C" w:rsidRPr="009508CD">
          <w:rPr>
            <w:rStyle w:val="Hyperlink"/>
            <w:noProof/>
          </w:rPr>
          <w:t>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Fundamental characteristics of observations and samples (informative)</w:t>
        </w:r>
        <w:r w:rsidR="00FD7B7C">
          <w:rPr>
            <w:noProof/>
            <w:webHidden/>
          </w:rPr>
          <w:tab/>
        </w:r>
        <w:r w:rsidR="00FD7B7C">
          <w:rPr>
            <w:noProof/>
            <w:webHidden/>
          </w:rPr>
          <w:fldChar w:fldCharType="begin"/>
        </w:r>
        <w:r w:rsidR="00FD7B7C">
          <w:rPr>
            <w:noProof/>
            <w:webHidden/>
          </w:rPr>
          <w:instrText xml:space="preserve"> PAGEREF _Toc72768861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0B38FB6" w14:textId="1C5D3CF3" w:rsidR="00FD7B7C" w:rsidRDefault="006528F9">
      <w:pPr>
        <w:pStyle w:val="TOC2"/>
        <w:rPr>
          <w:rFonts w:asciiTheme="minorHAnsi" w:eastAsiaTheme="minorEastAsia" w:hAnsiTheme="minorHAnsi" w:cstheme="minorBidi"/>
          <w:b w:val="0"/>
          <w:noProof/>
          <w:sz w:val="24"/>
          <w:szCs w:val="24"/>
          <w:lang w:eastAsia="en-GB"/>
        </w:rPr>
      </w:pPr>
      <w:hyperlink w:anchor="_Toc72768862" w:history="1">
        <w:r w:rsidR="00FD7B7C" w:rsidRPr="009508CD">
          <w:rPr>
            <w:rStyle w:val="Hyperlink"/>
            <w:noProof/>
          </w:rPr>
          <w:t>7.1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schema</w:t>
        </w:r>
        <w:r w:rsidR="00FD7B7C">
          <w:rPr>
            <w:noProof/>
            <w:webHidden/>
          </w:rPr>
          <w:tab/>
        </w:r>
        <w:r w:rsidR="00FD7B7C">
          <w:rPr>
            <w:noProof/>
            <w:webHidden/>
          </w:rPr>
          <w:fldChar w:fldCharType="begin"/>
        </w:r>
        <w:r w:rsidR="00FD7B7C">
          <w:rPr>
            <w:noProof/>
            <w:webHidden/>
          </w:rPr>
          <w:instrText xml:space="preserve"> PAGEREF _Toc72768862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39D2024" w14:textId="71C098F9" w:rsidR="00FD7B7C" w:rsidRDefault="006528F9">
      <w:pPr>
        <w:pStyle w:val="TOC2"/>
        <w:rPr>
          <w:rFonts w:asciiTheme="minorHAnsi" w:eastAsiaTheme="minorEastAsia" w:hAnsiTheme="minorHAnsi" w:cstheme="minorBidi"/>
          <w:b w:val="0"/>
          <w:noProof/>
          <w:sz w:val="24"/>
          <w:szCs w:val="24"/>
          <w:lang w:eastAsia="en-GB"/>
        </w:rPr>
      </w:pPr>
      <w:hyperlink w:anchor="_Toc72768863" w:history="1">
        <w:r w:rsidR="00FD7B7C" w:rsidRPr="009508CD">
          <w:rPr>
            <w:rStyle w:val="Hyperlink"/>
            <w:noProof/>
          </w:rPr>
          <w:t>7.2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schema</w:t>
        </w:r>
        <w:r w:rsidR="00FD7B7C">
          <w:rPr>
            <w:noProof/>
            <w:webHidden/>
          </w:rPr>
          <w:tab/>
        </w:r>
        <w:r w:rsidR="00FD7B7C">
          <w:rPr>
            <w:noProof/>
            <w:webHidden/>
          </w:rPr>
          <w:fldChar w:fldCharType="begin"/>
        </w:r>
        <w:r w:rsidR="00FD7B7C">
          <w:rPr>
            <w:noProof/>
            <w:webHidden/>
          </w:rPr>
          <w:instrText xml:space="preserve"> PAGEREF _Toc72768863 \h </w:instrText>
        </w:r>
        <w:r w:rsidR="00FD7B7C">
          <w:rPr>
            <w:noProof/>
            <w:webHidden/>
          </w:rPr>
        </w:r>
        <w:r w:rsidR="00FD7B7C">
          <w:rPr>
            <w:noProof/>
            <w:webHidden/>
          </w:rPr>
          <w:fldChar w:fldCharType="separate"/>
        </w:r>
        <w:r w:rsidR="00FD7B7C">
          <w:rPr>
            <w:noProof/>
            <w:webHidden/>
          </w:rPr>
          <w:t>22</w:t>
        </w:r>
        <w:r w:rsidR="00FD7B7C">
          <w:rPr>
            <w:noProof/>
            <w:webHidden/>
          </w:rPr>
          <w:fldChar w:fldCharType="end"/>
        </w:r>
      </w:hyperlink>
    </w:p>
    <w:p w14:paraId="1DE6FBEB" w14:textId="79A84025" w:rsidR="00FD7B7C" w:rsidRDefault="006528F9">
      <w:pPr>
        <w:pStyle w:val="TOC2"/>
        <w:rPr>
          <w:rFonts w:asciiTheme="minorHAnsi" w:eastAsiaTheme="minorEastAsia" w:hAnsiTheme="minorHAnsi" w:cstheme="minorBidi"/>
          <w:b w:val="0"/>
          <w:noProof/>
          <w:sz w:val="24"/>
          <w:szCs w:val="24"/>
          <w:lang w:eastAsia="en-GB"/>
        </w:rPr>
      </w:pPr>
      <w:hyperlink w:anchor="_Toc72768864" w:history="1">
        <w:r w:rsidR="00FD7B7C" w:rsidRPr="009508CD">
          <w:rPr>
            <w:rStyle w:val="Hyperlink"/>
            <w:noProof/>
          </w:rPr>
          <w:t>7.3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Alignment between Observation, Sample and domain models</w:t>
        </w:r>
        <w:r w:rsidR="00FD7B7C">
          <w:rPr>
            <w:noProof/>
            <w:webHidden/>
          </w:rPr>
          <w:tab/>
        </w:r>
        <w:r w:rsidR="00FD7B7C">
          <w:rPr>
            <w:noProof/>
            <w:webHidden/>
          </w:rPr>
          <w:fldChar w:fldCharType="begin"/>
        </w:r>
        <w:r w:rsidR="00FD7B7C">
          <w:rPr>
            <w:noProof/>
            <w:webHidden/>
          </w:rPr>
          <w:instrText xml:space="preserve"> PAGEREF _Toc72768864 \h </w:instrText>
        </w:r>
        <w:r w:rsidR="00FD7B7C">
          <w:rPr>
            <w:noProof/>
            <w:webHidden/>
          </w:rPr>
        </w:r>
        <w:r w:rsidR="00FD7B7C">
          <w:rPr>
            <w:noProof/>
            <w:webHidden/>
          </w:rPr>
          <w:fldChar w:fldCharType="separate"/>
        </w:r>
        <w:r w:rsidR="00FD7B7C">
          <w:rPr>
            <w:noProof/>
            <w:webHidden/>
          </w:rPr>
          <w:t>25</w:t>
        </w:r>
        <w:r w:rsidR="00FD7B7C">
          <w:rPr>
            <w:noProof/>
            <w:webHidden/>
          </w:rPr>
          <w:fldChar w:fldCharType="end"/>
        </w:r>
      </w:hyperlink>
    </w:p>
    <w:p w14:paraId="415B1CFE" w14:textId="41EB7477" w:rsidR="00FD7B7C" w:rsidRDefault="006528F9">
      <w:pPr>
        <w:pStyle w:val="TOC1"/>
        <w:rPr>
          <w:rFonts w:asciiTheme="minorHAnsi" w:eastAsiaTheme="minorEastAsia" w:hAnsiTheme="minorHAnsi" w:cstheme="minorBidi"/>
          <w:b w:val="0"/>
          <w:noProof/>
          <w:sz w:val="24"/>
          <w:szCs w:val="24"/>
          <w:lang w:eastAsia="en-GB"/>
        </w:rPr>
      </w:pPr>
      <w:hyperlink w:anchor="_Toc72768865" w:history="1">
        <w:r w:rsidR="00FD7B7C" w:rsidRPr="009508CD">
          <w:rPr>
            <w:rStyle w:val="Hyperlink"/>
            <w:noProof/>
          </w:rPr>
          <w:t>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Observation schema</w:t>
        </w:r>
        <w:r w:rsidR="00FD7B7C">
          <w:rPr>
            <w:noProof/>
            <w:webHidden/>
          </w:rPr>
          <w:tab/>
        </w:r>
        <w:r w:rsidR="00FD7B7C">
          <w:rPr>
            <w:noProof/>
            <w:webHidden/>
          </w:rPr>
          <w:fldChar w:fldCharType="begin"/>
        </w:r>
        <w:r w:rsidR="00FD7B7C">
          <w:rPr>
            <w:noProof/>
            <w:webHidden/>
          </w:rPr>
          <w:instrText xml:space="preserve"> PAGEREF _Toc72768865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5F742612" w14:textId="7361098F" w:rsidR="00FD7B7C" w:rsidRDefault="006528F9">
      <w:pPr>
        <w:pStyle w:val="TOC2"/>
        <w:rPr>
          <w:rFonts w:asciiTheme="minorHAnsi" w:eastAsiaTheme="minorEastAsia" w:hAnsiTheme="minorHAnsi" w:cstheme="minorBidi"/>
          <w:b w:val="0"/>
          <w:noProof/>
          <w:sz w:val="24"/>
          <w:szCs w:val="24"/>
          <w:lang w:eastAsia="en-GB"/>
        </w:rPr>
      </w:pPr>
      <w:hyperlink w:anchor="_Toc72768866" w:history="1">
        <w:r w:rsidR="00FD7B7C" w:rsidRPr="009508CD">
          <w:rPr>
            <w:rStyle w:val="Hyperlink"/>
            <w:noProof/>
          </w:rPr>
          <w:t>8.1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_Toc72768866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05E56CAA" w14:textId="55356822" w:rsidR="00FD7B7C" w:rsidRDefault="006528F9">
      <w:pPr>
        <w:pStyle w:val="TOC2"/>
        <w:rPr>
          <w:rFonts w:asciiTheme="minorHAnsi" w:eastAsiaTheme="minorEastAsia" w:hAnsiTheme="minorHAnsi" w:cstheme="minorBidi"/>
          <w:b w:val="0"/>
          <w:noProof/>
          <w:sz w:val="24"/>
          <w:szCs w:val="24"/>
          <w:lang w:eastAsia="en-GB"/>
        </w:rPr>
      </w:pPr>
      <w:hyperlink w:anchor="_Toc72768867" w:history="1">
        <w:r w:rsidR="00FD7B7C" w:rsidRPr="009508CD">
          <w:rPr>
            <w:rStyle w:val="Hyperlink"/>
            <w:noProof/>
          </w:rPr>
          <w:t>8.2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_Toc72768867 \h </w:instrText>
        </w:r>
        <w:r w:rsidR="00FD7B7C">
          <w:rPr>
            <w:noProof/>
            <w:webHidden/>
          </w:rPr>
        </w:r>
        <w:r w:rsidR="00FD7B7C">
          <w:rPr>
            <w:noProof/>
            <w:webHidden/>
          </w:rPr>
          <w:fldChar w:fldCharType="separate"/>
        </w:r>
        <w:r w:rsidR="00FD7B7C">
          <w:rPr>
            <w:noProof/>
            <w:webHidden/>
          </w:rPr>
          <w:t>34</w:t>
        </w:r>
        <w:r w:rsidR="00FD7B7C">
          <w:rPr>
            <w:noProof/>
            <w:webHidden/>
          </w:rPr>
          <w:fldChar w:fldCharType="end"/>
        </w:r>
      </w:hyperlink>
    </w:p>
    <w:p w14:paraId="4D866D5B" w14:textId="17A07347" w:rsidR="00FD7B7C" w:rsidRDefault="006528F9">
      <w:pPr>
        <w:pStyle w:val="TOC2"/>
        <w:rPr>
          <w:rFonts w:asciiTheme="minorHAnsi" w:eastAsiaTheme="minorEastAsia" w:hAnsiTheme="minorHAnsi" w:cstheme="minorBidi"/>
          <w:b w:val="0"/>
          <w:noProof/>
          <w:sz w:val="24"/>
          <w:szCs w:val="24"/>
          <w:lang w:eastAsia="en-GB"/>
        </w:rPr>
      </w:pPr>
      <w:hyperlink w:anchor="_Toc72768868" w:history="1">
        <w:r w:rsidR="00FD7B7C" w:rsidRPr="009508CD">
          <w:rPr>
            <w:rStyle w:val="Hyperlink"/>
            <w:noProof/>
          </w:rPr>
          <w:t>8.3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_Toc72768868 \h </w:instrText>
        </w:r>
        <w:r w:rsidR="00FD7B7C">
          <w:rPr>
            <w:noProof/>
            <w:webHidden/>
          </w:rPr>
        </w:r>
        <w:r w:rsidR="00FD7B7C">
          <w:rPr>
            <w:noProof/>
            <w:webHidden/>
          </w:rPr>
          <w:fldChar w:fldCharType="separate"/>
        </w:r>
        <w:r w:rsidR="00FD7B7C">
          <w:rPr>
            <w:noProof/>
            <w:webHidden/>
          </w:rPr>
          <w:t>41</w:t>
        </w:r>
        <w:r w:rsidR="00FD7B7C">
          <w:rPr>
            <w:noProof/>
            <w:webHidden/>
          </w:rPr>
          <w:fldChar w:fldCharType="end"/>
        </w:r>
      </w:hyperlink>
    </w:p>
    <w:p w14:paraId="391E0D5B" w14:textId="0BF66B9E" w:rsidR="00FD7B7C" w:rsidRDefault="006528F9">
      <w:pPr>
        <w:pStyle w:val="TOC2"/>
        <w:rPr>
          <w:rFonts w:asciiTheme="minorHAnsi" w:eastAsiaTheme="minorEastAsia" w:hAnsiTheme="minorHAnsi" w:cstheme="minorBidi"/>
          <w:b w:val="0"/>
          <w:noProof/>
          <w:sz w:val="24"/>
          <w:szCs w:val="24"/>
          <w:lang w:eastAsia="en-GB"/>
        </w:rPr>
      </w:pPr>
      <w:hyperlink w:anchor="_Toc72768869" w:history="1">
        <w:r w:rsidR="00FD7B7C" w:rsidRPr="009508CD">
          <w:rPr>
            <w:rStyle w:val="Hyperlink"/>
            <w:noProof/>
          </w:rPr>
          <w:t>8.4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Procedure</w:t>
        </w:r>
        <w:r w:rsidR="00FD7B7C">
          <w:rPr>
            <w:noProof/>
            <w:webHidden/>
          </w:rPr>
          <w:tab/>
        </w:r>
        <w:r w:rsidR="00FD7B7C">
          <w:rPr>
            <w:noProof/>
            <w:webHidden/>
          </w:rPr>
          <w:fldChar w:fldCharType="begin"/>
        </w:r>
        <w:r w:rsidR="00FD7B7C">
          <w:rPr>
            <w:noProof/>
            <w:webHidden/>
          </w:rPr>
          <w:instrText xml:space="preserve"> PAGEREF _Toc72768869 \h </w:instrText>
        </w:r>
        <w:r w:rsidR="00FD7B7C">
          <w:rPr>
            <w:noProof/>
            <w:webHidden/>
          </w:rPr>
        </w:r>
        <w:r w:rsidR="00FD7B7C">
          <w:rPr>
            <w:noProof/>
            <w:webHidden/>
          </w:rPr>
          <w:fldChar w:fldCharType="separate"/>
        </w:r>
        <w:r w:rsidR="00FD7B7C">
          <w:rPr>
            <w:noProof/>
            <w:webHidden/>
          </w:rPr>
          <w:t>42</w:t>
        </w:r>
        <w:r w:rsidR="00FD7B7C">
          <w:rPr>
            <w:noProof/>
            <w:webHidden/>
          </w:rPr>
          <w:fldChar w:fldCharType="end"/>
        </w:r>
      </w:hyperlink>
    </w:p>
    <w:p w14:paraId="50F338F8" w14:textId="54E7A6D8" w:rsidR="00FD7B7C" w:rsidRDefault="006528F9">
      <w:pPr>
        <w:pStyle w:val="TOC2"/>
        <w:rPr>
          <w:rFonts w:asciiTheme="minorHAnsi" w:eastAsiaTheme="minorEastAsia" w:hAnsiTheme="minorHAnsi" w:cstheme="minorBidi"/>
          <w:b w:val="0"/>
          <w:noProof/>
          <w:sz w:val="24"/>
          <w:szCs w:val="24"/>
          <w:lang w:eastAsia="en-GB"/>
        </w:rPr>
      </w:pPr>
      <w:hyperlink w:anchor="_Toc72768870" w:history="1">
        <w:r w:rsidR="00FD7B7C" w:rsidRPr="009508CD">
          <w:rPr>
            <w:rStyle w:val="Hyperlink"/>
            <w:noProof/>
          </w:rPr>
          <w:t>8.5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_Toc72768870 \h </w:instrText>
        </w:r>
        <w:r w:rsidR="00FD7B7C">
          <w:rPr>
            <w:noProof/>
            <w:webHidden/>
          </w:rPr>
        </w:r>
        <w:r w:rsidR="00FD7B7C">
          <w:rPr>
            <w:noProof/>
            <w:webHidden/>
          </w:rPr>
          <w:fldChar w:fldCharType="separate"/>
        </w:r>
        <w:r w:rsidR="00FD7B7C">
          <w:rPr>
            <w:noProof/>
            <w:webHidden/>
          </w:rPr>
          <w:t>43</w:t>
        </w:r>
        <w:r w:rsidR="00FD7B7C">
          <w:rPr>
            <w:noProof/>
            <w:webHidden/>
          </w:rPr>
          <w:fldChar w:fldCharType="end"/>
        </w:r>
      </w:hyperlink>
    </w:p>
    <w:p w14:paraId="1DDD64ED" w14:textId="1455F883" w:rsidR="00FD7B7C" w:rsidRDefault="006528F9">
      <w:pPr>
        <w:pStyle w:val="TOC2"/>
        <w:rPr>
          <w:rFonts w:asciiTheme="minorHAnsi" w:eastAsiaTheme="minorEastAsia" w:hAnsiTheme="minorHAnsi" w:cstheme="minorBidi"/>
          <w:b w:val="0"/>
          <w:noProof/>
          <w:sz w:val="24"/>
          <w:szCs w:val="24"/>
          <w:lang w:eastAsia="en-GB"/>
        </w:rPr>
      </w:pPr>
      <w:hyperlink w:anchor="_Toc72768871" w:history="1">
        <w:r w:rsidR="00FD7B7C" w:rsidRPr="009508CD">
          <w:rPr>
            <w:rStyle w:val="Hyperlink"/>
            <w:noProof/>
          </w:rPr>
          <w:t>8.6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_Toc72768871 \h </w:instrText>
        </w:r>
        <w:r w:rsidR="00FD7B7C">
          <w:rPr>
            <w:noProof/>
            <w:webHidden/>
          </w:rPr>
        </w:r>
        <w:r w:rsidR="00FD7B7C">
          <w:rPr>
            <w:noProof/>
            <w:webHidden/>
          </w:rPr>
          <w:fldChar w:fldCharType="separate"/>
        </w:r>
        <w:r w:rsidR="00FD7B7C">
          <w:rPr>
            <w:noProof/>
            <w:webHidden/>
          </w:rPr>
          <w:t>45</w:t>
        </w:r>
        <w:r w:rsidR="00FD7B7C">
          <w:rPr>
            <w:noProof/>
            <w:webHidden/>
          </w:rPr>
          <w:fldChar w:fldCharType="end"/>
        </w:r>
      </w:hyperlink>
    </w:p>
    <w:p w14:paraId="5175A1FA" w14:textId="4C628E4D" w:rsidR="00FD7B7C" w:rsidRDefault="006528F9">
      <w:pPr>
        <w:pStyle w:val="TOC2"/>
        <w:rPr>
          <w:rFonts w:asciiTheme="minorHAnsi" w:eastAsiaTheme="minorEastAsia" w:hAnsiTheme="minorHAnsi" w:cstheme="minorBidi"/>
          <w:b w:val="0"/>
          <w:noProof/>
          <w:sz w:val="24"/>
          <w:szCs w:val="24"/>
          <w:lang w:eastAsia="en-GB"/>
        </w:rPr>
      </w:pPr>
      <w:hyperlink w:anchor="_Toc72768872" w:history="1">
        <w:r w:rsidR="00FD7B7C" w:rsidRPr="009508CD">
          <w:rPr>
            <w:rStyle w:val="Hyperlink"/>
            <w:noProof/>
          </w:rPr>
          <w:t>8.7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_Toc72768872 \h </w:instrText>
        </w:r>
        <w:r w:rsidR="00FD7B7C">
          <w:rPr>
            <w:noProof/>
            <w:webHidden/>
          </w:rPr>
        </w:r>
        <w:r w:rsidR="00FD7B7C">
          <w:rPr>
            <w:noProof/>
            <w:webHidden/>
          </w:rPr>
          <w:fldChar w:fldCharType="separate"/>
        </w:r>
        <w:r w:rsidR="00FD7B7C">
          <w:rPr>
            <w:noProof/>
            <w:webHidden/>
          </w:rPr>
          <w:t>47</w:t>
        </w:r>
        <w:r w:rsidR="00FD7B7C">
          <w:rPr>
            <w:noProof/>
            <w:webHidden/>
          </w:rPr>
          <w:fldChar w:fldCharType="end"/>
        </w:r>
      </w:hyperlink>
    </w:p>
    <w:p w14:paraId="28D3D168" w14:textId="711631FA" w:rsidR="00FD7B7C" w:rsidRDefault="006528F9">
      <w:pPr>
        <w:pStyle w:val="TOC2"/>
        <w:rPr>
          <w:rFonts w:asciiTheme="minorHAnsi" w:eastAsiaTheme="minorEastAsia" w:hAnsiTheme="minorHAnsi" w:cstheme="minorBidi"/>
          <w:b w:val="0"/>
          <w:noProof/>
          <w:sz w:val="24"/>
          <w:szCs w:val="24"/>
          <w:lang w:eastAsia="en-GB"/>
        </w:rPr>
      </w:pPr>
      <w:hyperlink w:anchor="_Toc72768873" w:history="1">
        <w:r w:rsidR="00FD7B7C" w:rsidRPr="009508CD">
          <w:rPr>
            <w:rStyle w:val="Hyperlink"/>
            <w:noProof/>
          </w:rPr>
          <w:t>8.8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_Toc72768873 \h </w:instrText>
        </w:r>
        <w:r w:rsidR="00FD7B7C">
          <w:rPr>
            <w:noProof/>
            <w:webHidden/>
          </w:rPr>
        </w:r>
        <w:r w:rsidR="00FD7B7C">
          <w:rPr>
            <w:noProof/>
            <w:webHidden/>
          </w:rPr>
          <w:fldChar w:fldCharType="separate"/>
        </w:r>
        <w:r w:rsidR="00FD7B7C">
          <w:rPr>
            <w:noProof/>
            <w:webHidden/>
          </w:rPr>
          <w:t>48</w:t>
        </w:r>
        <w:r w:rsidR="00FD7B7C">
          <w:rPr>
            <w:noProof/>
            <w:webHidden/>
          </w:rPr>
          <w:fldChar w:fldCharType="end"/>
        </w:r>
      </w:hyperlink>
    </w:p>
    <w:p w14:paraId="61155799" w14:textId="224832BA" w:rsidR="00FD7B7C" w:rsidRDefault="006528F9">
      <w:pPr>
        <w:pStyle w:val="TOC1"/>
        <w:rPr>
          <w:rFonts w:asciiTheme="minorHAnsi" w:eastAsiaTheme="minorEastAsia" w:hAnsiTheme="minorHAnsi" w:cstheme="minorBidi"/>
          <w:b w:val="0"/>
          <w:noProof/>
          <w:sz w:val="24"/>
          <w:szCs w:val="24"/>
          <w:lang w:eastAsia="en-GB"/>
        </w:rPr>
      </w:pPr>
      <w:hyperlink w:anchor="_Toc72768874" w:history="1">
        <w:r w:rsidR="00FD7B7C" w:rsidRPr="009508CD">
          <w:rPr>
            <w:rStyle w:val="Hyperlink"/>
            <w:noProof/>
          </w:rPr>
          <w:t>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Observation Core</w:t>
        </w:r>
        <w:r w:rsidR="00FD7B7C">
          <w:rPr>
            <w:noProof/>
            <w:webHidden/>
          </w:rPr>
          <w:tab/>
        </w:r>
        <w:r w:rsidR="00FD7B7C">
          <w:rPr>
            <w:noProof/>
            <w:webHidden/>
          </w:rPr>
          <w:fldChar w:fldCharType="begin"/>
        </w:r>
        <w:r w:rsidR="00FD7B7C">
          <w:rPr>
            <w:noProof/>
            <w:webHidden/>
          </w:rPr>
          <w:instrText xml:space="preserve"> PAGEREF _Toc72768874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0ACE7A1A" w14:textId="03030892" w:rsidR="00FD7B7C" w:rsidRDefault="006528F9">
      <w:pPr>
        <w:pStyle w:val="TOC2"/>
        <w:rPr>
          <w:rFonts w:asciiTheme="minorHAnsi" w:eastAsiaTheme="minorEastAsia" w:hAnsiTheme="minorHAnsi" w:cstheme="minorBidi"/>
          <w:b w:val="0"/>
          <w:noProof/>
          <w:sz w:val="24"/>
          <w:szCs w:val="24"/>
          <w:lang w:eastAsia="en-GB"/>
        </w:rPr>
      </w:pPr>
      <w:hyperlink w:anchor="_Toc72768875" w:history="1">
        <w:r w:rsidR="00FD7B7C" w:rsidRPr="009508CD">
          <w:rPr>
            <w:rStyle w:val="Hyperlink"/>
            <w:noProof/>
          </w:rPr>
          <w:t>9.1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_Toc72768875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2E2EF20A" w14:textId="39951322" w:rsidR="00FD7B7C" w:rsidRDefault="006528F9">
      <w:pPr>
        <w:pStyle w:val="TOC2"/>
        <w:rPr>
          <w:rFonts w:asciiTheme="minorHAnsi" w:eastAsiaTheme="minorEastAsia" w:hAnsiTheme="minorHAnsi" w:cstheme="minorBidi"/>
          <w:b w:val="0"/>
          <w:noProof/>
          <w:sz w:val="24"/>
          <w:szCs w:val="24"/>
          <w:lang w:eastAsia="en-GB"/>
        </w:rPr>
      </w:pPr>
      <w:hyperlink w:anchor="_Toc72768876" w:history="1">
        <w:r w:rsidR="00FD7B7C" w:rsidRPr="009508CD">
          <w:rPr>
            <w:rStyle w:val="Hyperlink"/>
            <w:noProof/>
          </w:rPr>
          <w:t>9.2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AbstractObservationCharacteristics</w:t>
        </w:r>
        <w:r w:rsidR="00FD7B7C">
          <w:rPr>
            <w:noProof/>
            <w:webHidden/>
          </w:rPr>
          <w:tab/>
        </w:r>
        <w:r w:rsidR="00FD7B7C">
          <w:rPr>
            <w:noProof/>
            <w:webHidden/>
          </w:rPr>
          <w:fldChar w:fldCharType="begin"/>
        </w:r>
        <w:r w:rsidR="00FD7B7C">
          <w:rPr>
            <w:noProof/>
            <w:webHidden/>
          </w:rPr>
          <w:instrText xml:space="preserve"> PAGEREF _Toc72768876 \h </w:instrText>
        </w:r>
        <w:r w:rsidR="00FD7B7C">
          <w:rPr>
            <w:noProof/>
            <w:webHidden/>
          </w:rPr>
        </w:r>
        <w:r w:rsidR="00FD7B7C">
          <w:rPr>
            <w:noProof/>
            <w:webHidden/>
          </w:rPr>
          <w:fldChar w:fldCharType="separate"/>
        </w:r>
        <w:r w:rsidR="00FD7B7C">
          <w:rPr>
            <w:noProof/>
            <w:webHidden/>
          </w:rPr>
          <w:t>52</w:t>
        </w:r>
        <w:r w:rsidR="00FD7B7C">
          <w:rPr>
            <w:noProof/>
            <w:webHidden/>
          </w:rPr>
          <w:fldChar w:fldCharType="end"/>
        </w:r>
      </w:hyperlink>
    </w:p>
    <w:p w14:paraId="5A08451E" w14:textId="29450571" w:rsidR="00FD7B7C" w:rsidRDefault="006528F9">
      <w:pPr>
        <w:pStyle w:val="TOC2"/>
        <w:rPr>
          <w:rFonts w:asciiTheme="minorHAnsi" w:eastAsiaTheme="minorEastAsia" w:hAnsiTheme="minorHAnsi" w:cstheme="minorBidi"/>
          <w:b w:val="0"/>
          <w:noProof/>
          <w:sz w:val="24"/>
          <w:szCs w:val="24"/>
          <w:lang w:eastAsia="en-GB"/>
        </w:rPr>
      </w:pPr>
      <w:hyperlink w:anchor="_Toc72768877" w:history="1">
        <w:r w:rsidR="00FD7B7C" w:rsidRPr="009508CD">
          <w:rPr>
            <w:rStyle w:val="Hyperlink"/>
            <w:noProof/>
          </w:rPr>
          <w:t>9.3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w:t>
        </w:r>
        <w:r w:rsidR="00FD7B7C">
          <w:rPr>
            <w:noProof/>
            <w:webHidden/>
          </w:rPr>
          <w:tab/>
        </w:r>
        <w:r w:rsidR="00FD7B7C">
          <w:rPr>
            <w:noProof/>
            <w:webHidden/>
          </w:rPr>
          <w:fldChar w:fldCharType="begin"/>
        </w:r>
        <w:r w:rsidR="00FD7B7C">
          <w:rPr>
            <w:noProof/>
            <w:webHidden/>
          </w:rPr>
          <w:instrText xml:space="preserve"> PAGEREF _Toc72768877 \h </w:instrText>
        </w:r>
        <w:r w:rsidR="00FD7B7C">
          <w:rPr>
            <w:noProof/>
            <w:webHidden/>
          </w:rPr>
        </w:r>
        <w:r w:rsidR="00FD7B7C">
          <w:rPr>
            <w:noProof/>
            <w:webHidden/>
          </w:rPr>
          <w:fldChar w:fldCharType="separate"/>
        </w:r>
        <w:r w:rsidR="00FD7B7C">
          <w:rPr>
            <w:noProof/>
            <w:webHidden/>
          </w:rPr>
          <w:t>58</w:t>
        </w:r>
        <w:r w:rsidR="00FD7B7C">
          <w:rPr>
            <w:noProof/>
            <w:webHidden/>
          </w:rPr>
          <w:fldChar w:fldCharType="end"/>
        </w:r>
      </w:hyperlink>
    </w:p>
    <w:p w14:paraId="0A5087CA" w14:textId="3274D24B" w:rsidR="00FD7B7C" w:rsidRDefault="006528F9">
      <w:pPr>
        <w:pStyle w:val="TOC2"/>
        <w:rPr>
          <w:rFonts w:asciiTheme="minorHAnsi" w:eastAsiaTheme="minorEastAsia" w:hAnsiTheme="minorHAnsi" w:cstheme="minorBidi"/>
          <w:b w:val="0"/>
          <w:noProof/>
          <w:sz w:val="24"/>
          <w:szCs w:val="24"/>
          <w:lang w:eastAsia="en-GB"/>
        </w:rPr>
      </w:pPr>
      <w:hyperlink w:anchor="_Toc72768878" w:history="1">
        <w:r w:rsidR="00FD7B7C" w:rsidRPr="009508CD">
          <w:rPr>
            <w:rStyle w:val="Hyperlink"/>
            <w:noProof/>
          </w:rPr>
          <w:t>9.4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AbstractObservableProperty</w:t>
        </w:r>
        <w:r w:rsidR="00FD7B7C">
          <w:rPr>
            <w:noProof/>
            <w:webHidden/>
          </w:rPr>
          <w:tab/>
        </w:r>
        <w:r w:rsidR="00FD7B7C">
          <w:rPr>
            <w:noProof/>
            <w:webHidden/>
          </w:rPr>
          <w:fldChar w:fldCharType="begin"/>
        </w:r>
        <w:r w:rsidR="00FD7B7C">
          <w:rPr>
            <w:noProof/>
            <w:webHidden/>
          </w:rPr>
          <w:instrText xml:space="preserve"> PAGEREF _Toc72768878 \h </w:instrText>
        </w:r>
        <w:r w:rsidR="00FD7B7C">
          <w:rPr>
            <w:noProof/>
            <w:webHidden/>
          </w:rPr>
        </w:r>
        <w:r w:rsidR="00FD7B7C">
          <w:rPr>
            <w:noProof/>
            <w:webHidden/>
          </w:rPr>
          <w:fldChar w:fldCharType="separate"/>
        </w:r>
        <w:r w:rsidR="00FD7B7C">
          <w:rPr>
            <w:noProof/>
            <w:webHidden/>
          </w:rPr>
          <w:t>61</w:t>
        </w:r>
        <w:r w:rsidR="00FD7B7C">
          <w:rPr>
            <w:noProof/>
            <w:webHidden/>
          </w:rPr>
          <w:fldChar w:fldCharType="end"/>
        </w:r>
      </w:hyperlink>
    </w:p>
    <w:p w14:paraId="4E75F579" w14:textId="4E7D3B4C" w:rsidR="00FD7B7C" w:rsidRDefault="006528F9">
      <w:pPr>
        <w:pStyle w:val="TOC2"/>
        <w:rPr>
          <w:rFonts w:asciiTheme="minorHAnsi" w:eastAsiaTheme="minorEastAsia" w:hAnsiTheme="minorHAnsi" w:cstheme="minorBidi"/>
          <w:b w:val="0"/>
          <w:noProof/>
          <w:sz w:val="24"/>
          <w:szCs w:val="24"/>
          <w:lang w:eastAsia="en-GB"/>
        </w:rPr>
      </w:pPr>
      <w:hyperlink w:anchor="_Toc72768879" w:history="1">
        <w:r w:rsidR="00FD7B7C" w:rsidRPr="009508CD">
          <w:rPr>
            <w:rStyle w:val="Hyperlink"/>
            <w:noProof/>
          </w:rPr>
          <w:t>9.5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AbstractObservingProcedure</w:t>
        </w:r>
        <w:r w:rsidR="00FD7B7C">
          <w:rPr>
            <w:noProof/>
            <w:webHidden/>
          </w:rPr>
          <w:tab/>
        </w:r>
        <w:r w:rsidR="00FD7B7C">
          <w:rPr>
            <w:noProof/>
            <w:webHidden/>
          </w:rPr>
          <w:fldChar w:fldCharType="begin"/>
        </w:r>
        <w:r w:rsidR="00FD7B7C">
          <w:rPr>
            <w:noProof/>
            <w:webHidden/>
          </w:rPr>
          <w:instrText xml:space="preserve"> PAGEREF _Toc72768879 \h </w:instrText>
        </w:r>
        <w:r w:rsidR="00FD7B7C">
          <w:rPr>
            <w:noProof/>
            <w:webHidden/>
          </w:rPr>
        </w:r>
        <w:r w:rsidR="00FD7B7C">
          <w:rPr>
            <w:noProof/>
            <w:webHidden/>
          </w:rPr>
          <w:fldChar w:fldCharType="separate"/>
        </w:r>
        <w:r w:rsidR="00FD7B7C">
          <w:rPr>
            <w:noProof/>
            <w:webHidden/>
          </w:rPr>
          <w:t>62</w:t>
        </w:r>
        <w:r w:rsidR="00FD7B7C">
          <w:rPr>
            <w:noProof/>
            <w:webHidden/>
          </w:rPr>
          <w:fldChar w:fldCharType="end"/>
        </w:r>
      </w:hyperlink>
    </w:p>
    <w:p w14:paraId="1E56F96D" w14:textId="727833EE" w:rsidR="00FD7B7C" w:rsidRDefault="006528F9">
      <w:pPr>
        <w:pStyle w:val="TOC2"/>
        <w:rPr>
          <w:rFonts w:asciiTheme="minorHAnsi" w:eastAsiaTheme="minorEastAsia" w:hAnsiTheme="minorHAnsi" w:cstheme="minorBidi"/>
          <w:b w:val="0"/>
          <w:noProof/>
          <w:sz w:val="24"/>
          <w:szCs w:val="24"/>
          <w:lang w:eastAsia="en-GB"/>
        </w:rPr>
      </w:pPr>
      <w:hyperlink w:anchor="_Toc72768880" w:history="1">
        <w:r w:rsidR="00FD7B7C" w:rsidRPr="009508CD">
          <w:rPr>
            <w:rStyle w:val="Hyperlink"/>
            <w:noProof/>
          </w:rPr>
          <w:t>9.6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AbstractObserver</w:t>
        </w:r>
        <w:r w:rsidR="00FD7B7C">
          <w:rPr>
            <w:noProof/>
            <w:webHidden/>
          </w:rPr>
          <w:tab/>
        </w:r>
        <w:r w:rsidR="00FD7B7C">
          <w:rPr>
            <w:noProof/>
            <w:webHidden/>
          </w:rPr>
          <w:fldChar w:fldCharType="begin"/>
        </w:r>
        <w:r w:rsidR="00FD7B7C">
          <w:rPr>
            <w:noProof/>
            <w:webHidden/>
          </w:rPr>
          <w:instrText xml:space="preserve"> PAGEREF _Toc72768880 \h </w:instrText>
        </w:r>
        <w:r w:rsidR="00FD7B7C">
          <w:rPr>
            <w:noProof/>
            <w:webHidden/>
          </w:rPr>
        </w:r>
        <w:r w:rsidR="00FD7B7C">
          <w:rPr>
            <w:noProof/>
            <w:webHidden/>
          </w:rPr>
          <w:fldChar w:fldCharType="separate"/>
        </w:r>
        <w:r w:rsidR="00FD7B7C">
          <w:rPr>
            <w:noProof/>
            <w:webHidden/>
          </w:rPr>
          <w:t>63</w:t>
        </w:r>
        <w:r w:rsidR="00FD7B7C">
          <w:rPr>
            <w:noProof/>
            <w:webHidden/>
          </w:rPr>
          <w:fldChar w:fldCharType="end"/>
        </w:r>
      </w:hyperlink>
    </w:p>
    <w:p w14:paraId="09AB959B" w14:textId="4920403D" w:rsidR="00FD7B7C" w:rsidRDefault="006528F9">
      <w:pPr>
        <w:pStyle w:val="TOC2"/>
        <w:rPr>
          <w:rFonts w:asciiTheme="minorHAnsi" w:eastAsiaTheme="minorEastAsia" w:hAnsiTheme="minorHAnsi" w:cstheme="minorBidi"/>
          <w:b w:val="0"/>
          <w:noProof/>
          <w:sz w:val="24"/>
          <w:szCs w:val="24"/>
          <w:lang w:eastAsia="en-GB"/>
        </w:rPr>
      </w:pPr>
      <w:hyperlink w:anchor="_Toc72768881" w:history="1">
        <w:r w:rsidR="00FD7B7C" w:rsidRPr="009508CD">
          <w:rPr>
            <w:rStyle w:val="Hyperlink"/>
            <w:noProof/>
          </w:rPr>
          <w:t>9.7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AbstractHost</w:t>
        </w:r>
        <w:r w:rsidR="00FD7B7C">
          <w:rPr>
            <w:noProof/>
            <w:webHidden/>
          </w:rPr>
          <w:tab/>
        </w:r>
        <w:r w:rsidR="00FD7B7C">
          <w:rPr>
            <w:noProof/>
            <w:webHidden/>
          </w:rPr>
          <w:fldChar w:fldCharType="begin"/>
        </w:r>
        <w:r w:rsidR="00FD7B7C">
          <w:rPr>
            <w:noProof/>
            <w:webHidden/>
          </w:rPr>
          <w:instrText xml:space="preserve"> PAGEREF _Toc72768881 \h </w:instrText>
        </w:r>
        <w:r w:rsidR="00FD7B7C">
          <w:rPr>
            <w:noProof/>
            <w:webHidden/>
          </w:rPr>
        </w:r>
        <w:r w:rsidR="00FD7B7C">
          <w:rPr>
            <w:noProof/>
            <w:webHidden/>
          </w:rPr>
          <w:fldChar w:fldCharType="separate"/>
        </w:r>
        <w:r w:rsidR="00FD7B7C">
          <w:rPr>
            <w:noProof/>
            <w:webHidden/>
          </w:rPr>
          <w:t>64</w:t>
        </w:r>
        <w:r w:rsidR="00FD7B7C">
          <w:rPr>
            <w:noProof/>
            <w:webHidden/>
          </w:rPr>
          <w:fldChar w:fldCharType="end"/>
        </w:r>
      </w:hyperlink>
    </w:p>
    <w:p w14:paraId="169707F8" w14:textId="66300683" w:rsidR="00FD7B7C" w:rsidRDefault="006528F9">
      <w:pPr>
        <w:pStyle w:val="TOC2"/>
        <w:rPr>
          <w:rFonts w:asciiTheme="minorHAnsi" w:eastAsiaTheme="minorEastAsia" w:hAnsiTheme="minorHAnsi" w:cstheme="minorBidi"/>
          <w:b w:val="0"/>
          <w:noProof/>
          <w:sz w:val="24"/>
          <w:szCs w:val="24"/>
          <w:lang w:eastAsia="en-GB"/>
        </w:rPr>
      </w:pPr>
      <w:hyperlink w:anchor="_Toc72768882" w:history="1">
        <w:r w:rsidR="00FD7B7C" w:rsidRPr="009508CD">
          <w:rPr>
            <w:rStyle w:val="Hyperlink"/>
            <w:noProof/>
          </w:rPr>
          <w:t>9.8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AbstractDeployment</w:t>
        </w:r>
        <w:r w:rsidR="00FD7B7C">
          <w:rPr>
            <w:noProof/>
            <w:webHidden/>
          </w:rPr>
          <w:tab/>
        </w:r>
        <w:r w:rsidR="00FD7B7C">
          <w:rPr>
            <w:noProof/>
            <w:webHidden/>
          </w:rPr>
          <w:fldChar w:fldCharType="begin"/>
        </w:r>
        <w:r w:rsidR="00FD7B7C">
          <w:rPr>
            <w:noProof/>
            <w:webHidden/>
          </w:rPr>
          <w:instrText xml:space="preserve"> PAGEREF _Toc72768882 \h </w:instrText>
        </w:r>
        <w:r w:rsidR="00FD7B7C">
          <w:rPr>
            <w:noProof/>
            <w:webHidden/>
          </w:rPr>
        </w:r>
        <w:r w:rsidR="00FD7B7C">
          <w:rPr>
            <w:noProof/>
            <w:webHidden/>
          </w:rPr>
          <w:fldChar w:fldCharType="separate"/>
        </w:r>
        <w:r w:rsidR="00FD7B7C">
          <w:rPr>
            <w:noProof/>
            <w:webHidden/>
          </w:rPr>
          <w:t>65</w:t>
        </w:r>
        <w:r w:rsidR="00FD7B7C">
          <w:rPr>
            <w:noProof/>
            <w:webHidden/>
          </w:rPr>
          <w:fldChar w:fldCharType="end"/>
        </w:r>
      </w:hyperlink>
    </w:p>
    <w:p w14:paraId="3B197276" w14:textId="3F499857" w:rsidR="00FD7B7C" w:rsidRDefault="006528F9">
      <w:pPr>
        <w:pStyle w:val="TOC2"/>
        <w:rPr>
          <w:rFonts w:asciiTheme="minorHAnsi" w:eastAsiaTheme="minorEastAsia" w:hAnsiTheme="minorHAnsi" w:cstheme="minorBidi"/>
          <w:b w:val="0"/>
          <w:noProof/>
          <w:sz w:val="24"/>
          <w:szCs w:val="24"/>
          <w:lang w:eastAsia="en-GB"/>
        </w:rPr>
      </w:pPr>
      <w:hyperlink w:anchor="_Toc72768883" w:history="1">
        <w:r w:rsidR="00FD7B7C" w:rsidRPr="009508CD">
          <w:rPr>
            <w:rStyle w:val="Hyperlink"/>
            <w:noProof/>
          </w:rPr>
          <w:t>9.9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NamedValue</w:t>
        </w:r>
        <w:r w:rsidR="00FD7B7C">
          <w:rPr>
            <w:noProof/>
            <w:webHidden/>
          </w:rPr>
          <w:tab/>
        </w:r>
        <w:r w:rsidR="00FD7B7C">
          <w:rPr>
            <w:noProof/>
            <w:webHidden/>
          </w:rPr>
          <w:fldChar w:fldCharType="begin"/>
        </w:r>
        <w:r w:rsidR="00FD7B7C">
          <w:rPr>
            <w:noProof/>
            <w:webHidden/>
          </w:rPr>
          <w:instrText xml:space="preserve"> PAGEREF _Toc72768883 \h </w:instrText>
        </w:r>
        <w:r w:rsidR="00FD7B7C">
          <w:rPr>
            <w:noProof/>
            <w:webHidden/>
          </w:rPr>
        </w:r>
        <w:r w:rsidR="00FD7B7C">
          <w:rPr>
            <w:noProof/>
            <w:webHidden/>
          </w:rPr>
          <w:fldChar w:fldCharType="separate"/>
        </w:r>
        <w:r w:rsidR="00FD7B7C">
          <w:rPr>
            <w:noProof/>
            <w:webHidden/>
          </w:rPr>
          <w:t>67</w:t>
        </w:r>
        <w:r w:rsidR="00FD7B7C">
          <w:rPr>
            <w:noProof/>
            <w:webHidden/>
          </w:rPr>
          <w:fldChar w:fldCharType="end"/>
        </w:r>
      </w:hyperlink>
    </w:p>
    <w:p w14:paraId="5A48E9A3" w14:textId="2ABFF195" w:rsidR="00FD7B7C" w:rsidRDefault="006528F9">
      <w:pPr>
        <w:pStyle w:val="TOC1"/>
        <w:rPr>
          <w:rFonts w:asciiTheme="minorHAnsi" w:eastAsiaTheme="minorEastAsia" w:hAnsiTheme="minorHAnsi" w:cstheme="minorBidi"/>
          <w:b w:val="0"/>
          <w:noProof/>
          <w:sz w:val="24"/>
          <w:szCs w:val="24"/>
          <w:lang w:eastAsia="en-GB"/>
        </w:rPr>
      </w:pPr>
      <w:hyperlink w:anchor="_Toc72768884" w:history="1">
        <w:r w:rsidR="00FD7B7C" w:rsidRPr="009508CD">
          <w:rPr>
            <w:rStyle w:val="Hyperlink"/>
            <w:noProof/>
          </w:rPr>
          <w:t>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Observations</w:t>
        </w:r>
        <w:r w:rsidR="00FD7B7C">
          <w:rPr>
            <w:noProof/>
            <w:webHidden/>
          </w:rPr>
          <w:tab/>
        </w:r>
        <w:r w:rsidR="00FD7B7C">
          <w:rPr>
            <w:noProof/>
            <w:webHidden/>
          </w:rPr>
          <w:fldChar w:fldCharType="begin"/>
        </w:r>
        <w:r w:rsidR="00FD7B7C">
          <w:rPr>
            <w:noProof/>
            <w:webHidden/>
          </w:rPr>
          <w:instrText xml:space="preserve"> PAGEREF _Toc72768884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3A380B13" w14:textId="753AEA4B" w:rsidR="00FD7B7C" w:rsidRDefault="006528F9">
      <w:pPr>
        <w:pStyle w:val="TOC2"/>
        <w:rPr>
          <w:rFonts w:asciiTheme="minorHAnsi" w:eastAsiaTheme="minorEastAsia" w:hAnsiTheme="minorHAnsi" w:cstheme="minorBidi"/>
          <w:b w:val="0"/>
          <w:noProof/>
          <w:sz w:val="24"/>
          <w:szCs w:val="24"/>
          <w:lang w:eastAsia="en-GB"/>
        </w:rPr>
      </w:pPr>
      <w:hyperlink w:anchor="_Toc72768885" w:history="1">
        <w:r w:rsidR="00FD7B7C" w:rsidRPr="009508CD">
          <w:rPr>
            <w:rStyle w:val="Hyperlink"/>
            <w:noProof/>
          </w:rPr>
          <w:t>10.1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_Toc72768885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130DB138" w14:textId="5846879E" w:rsidR="00FD7B7C" w:rsidRDefault="006528F9">
      <w:pPr>
        <w:pStyle w:val="TOC2"/>
        <w:rPr>
          <w:rFonts w:asciiTheme="minorHAnsi" w:eastAsiaTheme="minorEastAsia" w:hAnsiTheme="minorHAnsi" w:cstheme="minorBidi"/>
          <w:b w:val="0"/>
          <w:noProof/>
          <w:sz w:val="24"/>
          <w:szCs w:val="24"/>
          <w:lang w:eastAsia="en-GB"/>
        </w:rPr>
      </w:pPr>
      <w:hyperlink w:anchor="_Toc72768886" w:history="1">
        <w:r w:rsidR="00FD7B7C" w:rsidRPr="009508CD">
          <w:rPr>
            <w:rStyle w:val="Hyperlink"/>
            <w:noProof/>
          </w:rPr>
          <w:t>10.2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_Toc72768886 \h </w:instrText>
        </w:r>
        <w:r w:rsidR="00FD7B7C">
          <w:rPr>
            <w:noProof/>
            <w:webHidden/>
          </w:rPr>
        </w:r>
        <w:r w:rsidR="00FD7B7C">
          <w:rPr>
            <w:noProof/>
            <w:webHidden/>
          </w:rPr>
          <w:fldChar w:fldCharType="separate"/>
        </w:r>
        <w:r w:rsidR="00FD7B7C">
          <w:rPr>
            <w:noProof/>
            <w:webHidden/>
          </w:rPr>
          <w:t>71</w:t>
        </w:r>
        <w:r w:rsidR="00FD7B7C">
          <w:rPr>
            <w:noProof/>
            <w:webHidden/>
          </w:rPr>
          <w:fldChar w:fldCharType="end"/>
        </w:r>
      </w:hyperlink>
    </w:p>
    <w:p w14:paraId="0F54789B" w14:textId="3B56046B" w:rsidR="00FD7B7C" w:rsidRDefault="006528F9">
      <w:pPr>
        <w:pStyle w:val="TOC2"/>
        <w:rPr>
          <w:rFonts w:asciiTheme="minorHAnsi" w:eastAsiaTheme="minorEastAsia" w:hAnsiTheme="minorHAnsi" w:cstheme="minorBidi"/>
          <w:b w:val="0"/>
          <w:noProof/>
          <w:sz w:val="24"/>
          <w:szCs w:val="24"/>
          <w:lang w:eastAsia="en-GB"/>
        </w:rPr>
      </w:pPr>
      <w:hyperlink w:anchor="_Toc72768887" w:history="1">
        <w:r w:rsidR="00FD7B7C" w:rsidRPr="009508CD">
          <w:rPr>
            <w:rStyle w:val="Hyperlink"/>
            <w:noProof/>
          </w:rPr>
          <w:t>10.3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ObservationCharacteristics</w:t>
        </w:r>
        <w:r w:rsidR="00FD7B7C">
          <w:rPr>
            <w:noProof/>
            <w:webHidden/>
          </w:rPr>
          <w:tab/>
        </w:r>
        <w:r w:rsidR="00FD7B7C">
          <w:rPr>
            <w:noProof/>
            <w:webHidden/>
          </w:rPr>
          <w:fldChar w:fldCharType="begin"/>
        </w:r>
        <w:r w:rsidR="00FD7B7C">
          <w:rPr>
            <w:noProof/>
            <w:webHidden/>
          </w:rPr>
          <w:instrText xml:space="preserve"> PAGEREF _Toc72768887 \h </w:instrText>
        </w:r>
        <w:r w:rsidR="00FD7B7C">
          <w:rPr>
            <w:noProof/>
            <w:webHidden/>
          </w:rPr>
        </w:r>
        <w:r w:rsidR="00FD7B7C">
          <w:rPr>
            <w:noProof/>
            <w:webHidden/>
          </w:rPr>
          <w:fldChar w:fldCharType="separate"/>
        </w:r>
        <w:r w:rsidR="00FD7B7C">
          <w:rPr>
            <w:noProof/>
            <w:webHidden/>
          </w:rPr>
          <w:t>72</w:t>
        </w:r>
        <w:r w:rsidR="00FD7B7C">
          <w:rPr>
            <w:noProof/>
            <w:webHidden/>
          </w:rPr>
          <w:fldChar w:fldCharType="end"/>
        </w:r>
      </w:hyperlink>
    </w:p>
    <w:p w14:paraId="36A37BD2" w14:textId="4D6E53AF" w:rsidR="00FD7B7C" w:rsidRDefault="006528F9">
      <w:pPr>
        <w:pStyle w:val="TOC2"/>
        <w:rPr>
          <w:rFonts w:asciiTheme="minorHAnsi" w:eastAsiaTheme="minorEastAsia" w:hAnsiTheme="minorHAnsi" w:cstheme="minorBidi"/>
          <w:b w:val="0"/>
          <w:noProof/>
          <w:sz w:val="24"/>
          <w:szCs w:val="24"/>
          <w:lang w:eastAsia="en-GB"/>
        </w:rPr>
      </w:pPr>
      <w:hyperlink w:anchor="_Toc72768888" w:history="1">
        <w:r w:rsidR="00FD7B7C" w:rsidRPr="009508CD">
          <w:rPr>
            <w:rStyle w:val="Hyperlink"/>
            <w:noProof/>
          </w:rPr>
          <w:t>10.4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ObservationCollection</w:t>
        </w:r>
        <w:r w:rsidR="00FD7B7C">
          <w:rPr>
            <w:noProof/>
            <w:webHidden/>
          </w:rPr>
          <w:tab/>
        </w:r>
        <w:r w:rsidR="00FD7B7C">
          <w:rPr>
            <w:noProof/>
            <w:webHidden/>
          </w:rPr>
          <w:fldChar w:fldCharType="begin"/>
        </w:r>
        <w:r w:rsidR="00FD7B7C">
          <w:rPr>
            <w:noProof/>
            <w:webHidden/>
          </w:rPr>
          <w:instrText xml:space="preserve"> PAGEREF _Toc72768888 \h </w:instrText>
        </w:r>
        <w:r w:rsidR="00FD7B7C">
          <w:rPr>
            <w:noProof/>
            <w:webHidden/>
          </w:rPr>
        </w:r>
        <w:r w:rsidR="00FD7B7C">
          <w:rPr>
            <w:noProof/>
            <w:webHidden/>
          </w:rPr>
          <w:fldChar w:fldCharType="separate"/>
        </w:r>
        <w:r w:rsidR="00FD7B7C">
          <w:rPr>
            <w:noProof/>
            <w:webHidden/>
          </w:rPr>
          <w:t>73</w:t>
        </w:r>
        <w:r w:rsidR="00FD7B7C">
          <w:rPr>
            <w:noProof/>
            <w:webHidden/>
          </w:rPr>
          <w:fldChar w:fldCharType="end"/>
        </w:r>
      </w:hyperlink>
    </w:p>
    <w:p w14:paraId="38D1F2E4" w14:textId="0333DBB4" w:rsidR="00FD7B7C" w:rsidRDefault="006528F9">
      <w:pPr>
        <w:pStyle w:val="TOC2"/>
        <w:rPr>
          <w:rFonts w:asciiTheme="minorHAnsi" w:eastAsiaTheme="minorEastAsia" w:hAnsiTheme="minorHAnsi" w:cstheme="minorBidi"/>
          <w:b w:val="0"/>
          <w:noProof/>
          <w:sz w:val="24"/>
          <w:szCs w:val="24"/>
          <w:lang w:eastAsia="en-GB"/>
        </w:rPr>
      </w:pPr>
      <w:hyperlink w:anchor="_Toc72768889" w:history="1">
        <w:r w:rsidR="00FD7B7C" w:rsidRPr="009508CD">
          <w:rPr>
            <w:rStyle w:val="Hyperlink"/>
            <w:noProof/>
          </w:rPr>
          <w:t>10.5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ObservingCapability</w:t>
        </w:r>
        <w:r w:rsidR="00FD7B7C">
          <w:rPr>
            <w:noProof/>
            <w:webHidden/>
          </w:rPr>
          <w:tab/>
        </w:r>
        <w:r w:rsidR="00FD7B7C">
          <w:rPr>
            <w:noProof/>
            <w:webHidden/>
          </w:rPr>
          <w:fldChar w:fldCharType="begin"/>
        </w:r>
        <w:r w:rsidR="00FD7B7C">
          <w:rPr>
            <w:noProof/>
            <w:webHidden/>
          </w:rPr>
          <w:instrText xml:space="preserve"> PAGEREF _Toc72768889 \h </w:instrText>
        </w:r>
        <w:r w:rsidR="00FD7B7C">
          <w:rPr>
            <w:noProof/>
            <w:webHidden/>
          </w:rPr>
        </w:r>
        <w:r w:rsidR="00FD7B7C">
          <w:rPr>
            <w:noProof/>
            <w:webHidden/>
          </w:rPr>
          <w:fldChar w:fldCharType="separate"/>
        </w:r>
        <w:r w:rsidR="00FD7B7C">
          <w:rPr>
            <w:noProof/>
            <w:webHidden/>
          </w:rPr>
          <w:t>78</w:t>
        </w:r>
        <w:r w:rsidR="00FD7B7C">
          <w:rPr>
            <w:noProof/>
            <w:webHidden/>
          </w:rPr>
          <w:fldChar w:fldCharType="end"/>
        </w:r>
      </w:hyperlink>
    </w:p>
    <w:p w14:paraId="695FF93B" w14:textId="0EBB88CE" w:rsidR="00FD7B7C" w:rsidRDefault="006528F9">
      <w:pPr>
        <w:pStyle w:val="TOC2"/>
        <w:rPr>
          <w:rFonts w:asciiTheme="minorHAnsi" w:eastAsiaTheme="minorEastAsia" w:hAnsiTheme="minorHAnsi" w:cstheme="minorBidi"/>
          <w:b w:val="0"/>
          <w:noProof/>
          <w:sz w:val="24"/>
          <w:szCs w:val="24"/>
          <w:lang w:eastAsia="en-GB"/>
        </w:rPr>
      </w:pPr>
      <w:hyperlink w:anchor="_Toc72768890" w:history="1">
        <w:r w:rsidR="00FD7B7C" w:rsidRPr="009508CD">
          <w:rPr>
            <w:rStyle w:val="Hyperlink"/>
            <w:noProof/>
          </w:rPr>
          <w:t>10.6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_Toc72768890 \h </w:instrText>
        </w:r>
        <w:r w:rsidR="00FD7B7C">
          <w:rPr>
            <w:noProof/>
            <w:webHidden/>
          </w:rPr>
        </w:r>
        <w:r w:rsidR="00FD7B7C">
          <w:rPr>
            <w:noProof/>
            <w:webHidden/>
          </w:rPr>
          <w:fldChar w:fldCharType="separate"/>
        </w:r>
        <w:r w:rsidR="00FD7B7C">
          <w:rPr>
            <w:noProof/>
            <w:webHidden/>
          </w:rPr>
          <w:t>80</w:t>
        </w:r>
        <w:r w:rsidR="00FD7B7C">
          <w:rPr>
            <w:noProof/>
            <w:webHidden/>
          </w:rPr>
          <w:fldChar w:fldCharType="end"/>
        </w:r>
      </w:hyperlink>
    </w:p>
    <w:p w14:paraId="21E9358F" w14:textId="0560F2B0" w:rsidR="00FD7B7C" w:rsidRDefault="006528F9">
      <w:pPr>
        <w:pStyle w:val="TOC2"/>
        <w:rPr>
          <w:rFonts w:asciiTheme="minorHAnsi" w:eastAsiaTheme="minorEastAsia" w:hAnsiTheme="minorHAnsi" w:cstheme="minorBidi"/>
          <w:b w:val="0"/>
          <w:noProof/>
          <w:sz w:val="24"/>
          <w:szCs w:val="24"/>
          <w:lang w:eastAsia="en-GB"/>
        </w:rPr>
      </w:pPr>
      <w:hyperlink w:anchor="_Toc72768891" w:history="1">
        <w:r w:rsidR="00FD7B7C" w:rsidRPr="009508CD">
          <w:rPr>
            <w:rStyle w:val="Hyperlink"/>
            <w:noProof/>
          </w:rPr>
          <w:t>10.7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_Toc72768891 \h </w:instrText>
        </w:r>
        <w:r w:rsidR="00FD7B7C">
          <w:rPr>
            <w:noProof/>
            <w:webHidden/>
          </w:rPr>
        </w:r>
        <w:r w:rsidR="00FD7B7C">
          <w:rPr>
            <w:noProof/>
            <w:webHidden/>
          </w:rPr>
          <w:fldChar w:fldCharType="separate"/>
        </w:r>
        <w:r w:rsidR="00FD7B7C">
          <w:rPr>
            <w:noProof/>
            <w:webHidden/>
          </w:rPr>
          <w:t>81</w:t>
        </w:r>
        <w:r w:rsidR="00FD7B7C">
          <w:rPr>
            <w:noProof/>
            <w:webHidden/>
          </w:rPr>
          <w:fldChar w:fldCharType="end"/>
        </w:r>
      </w:hyperlink>
    </w:p>
    <w:p w14:paraId="0AB882B9" w14:textId="751BF564" w:rsidR="00FD7B7C" w:rsidRDefault="006528F9">
      <w:pPr>
        <w:pStyle w:val="TOC2"/>
        <w:rPr>
          <w:rFonts w:asciiTheme="minorHAnsi" w:eastAsiaTheme="minorEastAsia" w:hAnsiTheme="minorHAnsi" w:cstheme="minorBidi"/>
          <w:b w:val="0"/>
          <w:noProof/>
          <w:sz w:val="24"/>
          <w:szCs w:val="24"/>
          <w:lang w:eastAsia="en-GB"/>
        </w:rPr>
      </w:pPr>
      <w:hyperlink w:anchor="_Toc72768892" w:history="1">
        <w:r w:rsidR="00FD7B7C" w:rsidRPr="009508CD">
          <w:rPr>
            <w:rStyle w:val="Hyperlink"/>
            <w:noProof/>
          </w:rPr>
          <w:t>10.8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_Toc72768892 \h </w:instrText>
        </w:r>
        <w:r w:rsidR="00FD7B7C">
          <w:rPr>
            <w:noProof/>
            <w:webHidden/>
          </w:rPr>
        </w:r>
        <w:r w:rsidR="00FD7B7C">
          <w:rPr>
            <w:noProof/>
            <w:webHidden/>
          </w:rPr>
          <w:fldChar w:fldCharType="separate"/>
        </w:r>
        <w:r w:rsidR="00FD7B7C">
          <w:rPr>
            <w:noProof/>
            <w:webHidden/>
          </w:rPr>
          <w:t>82</w:t>
        </w:r>
        <w:r w:rsidR="00FD7B7C">
          <w:rPr>
            <w:noProof/>
            <w:webHidden/>
          </w:rPr>
          <w:fldChar w:fldCharType="end"/>
        </w:r>
      </w:hyperlink>
    </w:p>
    <w:p w14:paraId="637BA987" w14:textId="0B8A1FC7" w:rsidR="00FD7B7C" w:rsidRDefault="006528F9">
      <w:pPr>
        <w:pStyle w:val="TOC2"/>
        <w:rPr>
          <w:rFonts w:asciiTheme="minorHAnsi" w:eastAsiaTheme="minorEastAsia" w:hAnsiTheme="minorHAnsi" w:cstheme="minorBidi"/>
          <w:b w:val="0"/>
          <w:noProof/>
          <w:sz w:val="24"/>
          <w:szCs w:val="24"/>
          <w:lang w:eastAsia="en-GB"/>
        </w:rPr>
      </w:pPr>
      <w:hyperlink w:anchor="_Toc72768893" w:history="1">
        <w:r w:rsidR="00FD7B7C" w:rsidRPr="009508CD">
          <w:rPr>
            <w:rStyle w:val="Hyperlink"/>
            <w:noProof/>
          </w:rPr>
          <w:t>10.9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_Toc72768893 \h </w:instrText>
        </w:r>
        <w:r w:rsidR="00FD7B7C">
          <w:rPr>
            <w:noProof/>
            <w:webHidden/>
          </w:rPr>
        </w:r>
        <w:r w:rsidR="00FD7B7C">
          <w:rPr>
            <w:noProof/>
            <w:webHidden/>
          </w:rPr>
          <w:fldChar w:fldCharType="separate"/>
        </w:r>
        <w:r w:rsidR="00FD7B7C">
          <w:rPr>
            <w:noProof/>
            <w:webHidden/>
          </w:rPr>
          <w:t>84</w:t>
        </w:r>
        <w:r w:rsidR="00FD7B7C">
          <w:rPr>
            <w:noProof/>
            <w:webHidden/>
          </w:rPr>
          <w:fldChar w:fldCharType="end"/>
        </w:r>
      </w:hyperlink>
    </w:p>
    <w:p w14:paraId="1A239456" w14:textId="1C233A7E" w:rsidR="00FD7B7C" w:rsidRDefault="006528F9">
      <w:pPr>
        <w:pStyle w:val="TOC2"/>
        <w:rPr>
          <w:rFonts w:asciiTheme="minorHAnsi" w:eastAsiaTheme="minorEastAsia" w:hAnsiTheme="minorHAnsi" w:cstheme="minorBidi"/>
          <w:b w:val="0"/>
          <w:noProof/>
          <w:sz w:val="24"/>
          <w:szCs w:val="24"/>
          <w:lang w:eastAsia="en-GB"/>
        </w:rPr>
      </w:pPr>
      <w:hyperlink w:anchor="_Toc72768894" w:history="1">
        <w:r w:rsidR="00FD7B7C" w:rsidRPr="009508CD">
          <w:rPr>
            <w:rStyle w:val="Hyperlink"/>
            <w:noProof/>
          </w:rPr>
          <w:t>10.10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_Toc72768894 \h </w:instrText>
        </w:r>
        <w:r w:rsidR="00FD7B7C">
          <w:rPr>
            <w:noProof/>
            <w:webHidden/>
          </w:rPr>
        </w:r>
        <w:r w:rsidR="00FD7B7C">
          <w:rPr>
            <w:noProof/>
            <w:webHidden/>
          </w:rPr>
          <w:fldChar w:fldCharType="separate"/>
        </w:r>
        <w:r w:rsidR="00FD7B7C">
          <w:rPr>
            <w:noProof/>
            <w:webHidden/>
          </w:rPr>
          <w:t>85</w:t>
        </w:r>
        <w:r w:rsidR="00FD7B7C">
          <w:rPr>
            <w:noProof/>
            <w:webHidden/>
          </w:rPr>
          <w:fldChar w:fldCharType="end"/>
        </w:r>
      </w:hyperlink>
    </w:p>
    <w:p w14:paraId="61FE571F" w14:textId="262F7D49" w:rsidR="00FD7B7C" w:rsidRDefault="006528F9">
      <w:pPr>
        <w:pStyle w:val="TOC2"/>
        <w:rPr>
          <w:rFonts w:asciiTheme="minorHAnsi" w:eastAsiaTheme="minorEastAsia" w:hAnsiTheme="minorHAnsi" w:cstheme="minorBidi"/>
          <w:b w:val="0"/>
          <w:noProof/>
          <w:sz w:val="24"/>
          <w:szCs w:val="24"/>
          <w:lang w:eastAsia="en-GB"/>
        </w:rPr>
      </w:pPr>
      <w:hyperlink w:anchor="_Toc72768895" w:history="1">
        <w:r w:rsidR="00FD7B7C" w:rsidRPr="009508CD">
          <w:rPr>
            <w:rStyle w:val="Hyperlink"/>
            <w:noProof/>
          </w:rPr>
          <w:t>10.11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GenericDomainFeature</w:t>
        </w:r>
        <w:r w:rsidR="00FD7B7C">
          <w:rPr>
            <w:noProof/>
            <w:webHidden/>
          </w:rPr>
          <w:tab/>
        </w:r>
        <w:r w:rsidR="00FD7B7C">
          <w:rPr>
            <w:noProof/>
            <w:webHidden/>
          </w:rPr>
          <w:fldChar w:fldCharType="begin"/>
        </w:r>
        <w:r w:rsidR="00FD7B7C">
          <w:rPr>
            <w:noProof/>
            <w:webHidden/>
          </w:rPr>
          <w:instrText xml:space="preserve"> PAGEREF _Toc72768895 \h </w:instrText>
        </w:r>
        <w:r w:rsidR="00FD7B7C">
          <w:rPr>
            <w:noProof/>
            <w:webHidden/>
          </w:rPr>
        </w:r>
        <w:r w:rsidR="00FD7B7C">
          <w:rPr>
            <w:noProof/>
            <w:webHidden/>
          </w:rPr>
          <w:fldChar w:fldCharType="separate"/>
        </w:r>
        <w:r w:rsidR="00FD7B7C">
          <w:rPr>
            <w:noProof/>
            <w:webHidden/>
          </w:rPr>
          <w:t>86</w:t>
        </w:r>
        <w:r w:rsidR="00FD7B7C">
          <w:rPr>
            <w:noProof/>
            <w:webHidden/>
          </w:rPr>
          <w:fldChar w:fldCharType="end"/>
        </w:r>
      </w:hyperlink>
    </w:p>
    <w:p w14:paraId="75611CB8" w14:textId="5954444D" w:rsidR="00FD7B7C" w:rsidRDefault="006528F9">
      <w:pPr>
        <w:pStyle w:val="TOC2"/>
        <w:rPr>
          <w:rFonts w:asciiTheme="minorHAnsi" w:eastAsiaTheme="minorEastAsia" w:hAnsiTheme="minorHAnsi" w:cstheme="minorBidi"/>
          <w:b w:val="0"/>
          <w:noProof/>
          <w:sz w:val="24"/>
          <w:szCs w:val="24"/>
          <w:lang w:eastAsia="en-GB"/>
        </w:rPr>
      </w:pPr>
      <w:hyperlink w:anchor="_Toc72768896" w:history="1">
        <w:r w:rsidR="00FD7B7C" w:rsidRPr="009508CD">
          <w:rPr>
            <w:rStyle w:val="Hyperlink"/>
            <w:noProof/>
          </w:rPr>
          <w:t>10.12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Codelists</w:t>
        </w:r>
        <w:r w:rsidR="00FD7B7C">
          <w:rPr>
            <w:noProof/>
            <w:webHidden/>
          </w:rPr>
          <w:tab/>
        </w:r>
        <w:r w:rsidR="00FD7B7C">
          <w:rPr>
            <w:noProof/>
            <w:webHidden/>
          </w:rPr>
          <w:fldChar w:fldCharType="begin"/>
        </w:r>
        <w:r w:rsidR="00FD7B7C">
          <w:rPr>
            <w:noProof/>
            <w:webHidden/>
          </w:rPr>
          <w:instrText xml:space="preserve"> PAGEREF _Toc72768896 \h </w:instrText>
        </w:r>
        <w:r w:rsidR="00FD7B7C">
          <w:rPr>
            <w:noProof/>
            <w:webHidden/>
          </w:rPr>
        </w:r>
        <w:r w:rsidR="00FD7B7C">
          <w:rPr>
            <w:noProof/>
            <w:webHidden/>
          </w:rPr>
          <w:fldChar w:fldCharType="separate"/>
        </w:r>
        <w:r w:rsidR="00FD7B7C">
          <w:rPr>
            <w:noProof/>
            <w:webHidden/>
          </w:rPr>
          <w:t>87</w:t>
        </w:r>
        <w:r w:rsidR="00FD7B7C">
          <w:rPr>
            <w:noProof/>
            <w:webHidden/>
          </w:rPr>
          <w:fldChar w:fldCharType="end"/>
        </w:r>
      </w:hyperlink>
    </w:p>
    <w:p w14:paraId="2997C498" w14:textId="217937AA" w:rsidR="00FD7B7C" w:rsidRDefault="006528F9">
      <w:pPr>
        <w:pStyle w:val="TOC1"/>
        <w:rPr>
          <w:rFonts w:asciiTheme="minorHAnsi" w:eastAsiaTheme="minorEastAsia" w:hAnsiTheme="minorHAnsi" w:cstheme="minorBidi"/>
          <w:b w:val="0"/>
          <w:noProof/>
          <w:sz w:val="24"/>
          <w:szCs w:val="24"/>
          <w:lang w:eastAsia="en-GB"/>
        </w:rPr>
      </w:pPr>
      <w:hyperlink w:anchor="_Toc72768897" w:history="1">
        <w:r w:rsidR="00FD7B7C" w:rsidRPr="009508CD">
          <w:rPr>
            <w:rStyle w:val="Hyperlink"/>
            <w:noProof/>
          </w:rPr>
          <w:t>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Sample schema</w:t>
        </w:r>
        <w:r w:rsidR="00FD7B7C">
          <w:rPr>
            <w:noProof/>
            <w:webHidden/>
          </w:rPr>
          <w:tab/>
        </w:r>
        <w:r w:rsidR="00FD7B7C">
          <w:rPr>
            <w:noProof/>
            <w:webHidden/>
          </w:rPr>
          <w:fldChar w:fldCharType="begin"/>
        </w:r>
        <w:r w:rsidR="00FD7B7C">
          <w:rPr>
            <w:noProof/>
            <w:webHidden/>
          </w:rPr>
          <w:instrText xml:space="preserve"> PAGEREF _Toc72768897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3E5DB789" w14:textId="1CBEAB71" w:rsidR="00FD7B7C" w:rsidRDefault="006528F9">
      <w:pPr>
        <w:pStyle w:val="TOC2"/>
        <w:rPr>
          <w:rFonts w:asciiTheme="minorHAnsi" w:eastAsiaTheme="minorEastAsia" w:hAnsiTheme="minorHAnsi" w:cstheme="minorBidi"/>
          <w:b w:val="0"/>
          <w:noProof/>
          <w:sz w:val="24"/>
          <w:szCs w:val="24"/>
          <w:lang w:eastAsia="en-GB"/>
        </w:rPr>
      </w:pPr>
      <w:hyperlink w:anchor="_Toc72768898" w:history="1">
        <w:r w:rsidR="00FD7B7C" w:rsidRPr="009508CD">
          <w:rPr>
            <w:rStyle w:val="Hyperlink"/>
            <w:noProof/>
          </w:rPr>
          <w:t>11.1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_Toc72768898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2C56E514" w14:textId="49B5011E" w:rsidR="00FD7B7C" w:rsidRDefault="006528F9">
      <w:pPr>
        <w:pStyle w:val="TOC2"/>
        <w:rPr>
          <w:rFonts w:asciiTheme="minorHAnsi" w:eastAsiaTheme="minorEastAsia" w:hAnsiTheme="minorHAnsi" w:cstheme="minorBidi"/>
          <w:b w:val="0"/>
          <w:noProof/>
          <w:sz w:val="24"/>
          <w:szCs w:val="24"/>
          <w:lang w:eastAsia="en-GB"/>
        </w:rPr>
      </w:pPr>
      <w:hyperlink w:anchor="_Toc72768899" w:history="1">
        <w:r w:rsidR="00FD7B7C" w:rsidRPr="009508CD">
          <w:rPr>
            <w:rStyle w:val="Hyperlink"/>
            <w:noProof/>
          </w:rPr>
          <w:t>11.2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_Toc72768899 \h </w:instrText>
        </w:r>
        <w:r w:rsidR="00FD7B7C">
          <w:rPr>
            <w:noProof/>
            <w:webHidden/>
          </w:rPr>
        </w:r>
        <w:r w:rsidR="00FD7B7C">
          <w:rPr>
            <w:noProof/>
            <w:webHidden/>
          </w:rPr>
          <w:fldChar w:fldCharType="separate"/>
        </w:r>
        <w:r w:rsidR="00FD7B7C">
          <w:rPr>
            <w:noProof/>
            <w:webHidden/>
          </w:rPr>
          <w:t>90</w:t>
        </w:r>
        <w:r w:rsidR="00FD7B7C">
          <w:rPr>
            <w:noProof/>
            <w:webHidden/>
          </w:rPr>
          <w:fldChar w:fldCharType="end"/>
        </w:r>
      </w:hyperlink>
    </w:p>
    <w:p w14:paraId="1C9EEFBB" w14:textId="220DF651" w:rsidR="00FD7B7C" w:rsidRDefault="006528F9">
      <w:pPr>
        <w:pStyle w:val="TOC2"/>
        <w:rPr>
          <w:rFonts w:asciiTheme="minorHAnsi" w:eastAsiaTheme="minorEastAsia" w:hAnsiTheme="minorHAnsi" w:cstheme="minorBidi"/>
          <w:b w:val="0"/>
          <w:noProof/>
          <w:sz w:val="24"/>
          <w:szCs w:val="24"/>
          <w:lang w:eastAsia="en-GB"/>
        </w:rPr>
      </w:pPr>
      <w:hyperlink w:anchor="_Toc72768900" w:history="1">
        <w:r w:rsidR="00FD7B7C" w:rsidRPr="009508CD">
          <w:rPr>
            <w:rStyle w:val="Hyperlink"/>
            <w:noProof/>
          </w:rPr>
          <w:t>11.3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_Toc72768900 \h </w:instrText>
        </w:r>
        <w:r w:rsidR="00FD7B7C">
          <w:rPr>
            <w:noProof/>
            <w:webHidden/>
          </w:rPr>
        </w:r>
        <w:r w:rsidR="00FD7B7C">
          <w:rPr>
            <w:noProof/>
            <w:webHidden/>
          </w:rPr>
          <w:fldChar w:fldCharType="separate"/>
        </w:r>
        <w:r w:rsidR="00FD7B7C">
          <w:rPr>
            <w:noProof/>
            <w:webHidden/>
          </w:rPr>
          <w:t>93</w:t>
        </w:r>
        <w:r w:rsidR="00FD7B7C">
          <w:rPr>
            <w:noProof/>
            <w:webHidden/>
          </w:rPr>
          <w:fldChar w:fldCharType="end"/>
        </w:r>
      </w:hyperlink>
    </w:p>
    <w:p w14:paraId="185FAD02" w14:textId="4F2F922C" w:rsidR="00FD7B7C" w:rsidRDefault="006528F9">
      <w:pPr>
        <w:pStyle w:val="TOC2"/>
        <w:rPr>
          <w:rFonts w:asciiTheme="minorHAnsi" w:eastAsiaTheme="minorEastAsia" w:hAnsiTheme="minorHAnsi" w:cstheme="minorBidi"/>
          <w:b w:val="0"/>
          <w:noProof/>
          <w:sz w:val="24"/>
          <w:szCs w:val="24"/>
          <w:lang w:eastAsia="en-GB"/>
        </w:rPr>
      </w:pPr>
      <w:hyperlink w:anchor="_Toc72768901" w:history="1">
        <w:r w:rsidR="00FD7B7C" w:rsidRPr="009508CD">
          <w:rPr>
            <w:rStyle w:val="Hyperlink"/>
            <w:noProof/>
          </w:rPr>
          <w:t>11.4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_Toc72768901 \h </w:instrText>
        </w:r>
        <w:r w:rsidR="00FD7B7C">
          <w:rPr>
            <w:noProof/>
            <w:webHidden/>
          </w:rPr>
        </w:r>
        <w:r w:rsidR="00FD7B7C">
          <w:rPr>
            <w:noProof/>
            <w:webHidden/>
          </w:rPr>
          <w:fldChar w:fldCharType="separate"/>
        </w:r>
        <w:r w:rsidR="00FD7B7C">
          <w:rPr>
            <w:noProof/>
            <w:webHidden/>
          </w:rPr>
          <w:t>96</w:t>
        </w:r>
        <w:r w:rsidR="00FD7B7C">
          <w:rPr>
            <w:noProof/>
            <w:webHidden/>
          </w:rPr>
          <w:fldChar w:fldCharType="end"/>
        </w:r>
      </w:hyperlink>
    </w:p>
    <w:p w14:paraId="297CD190" w14:textId="7AA823F6" w:rsidR="00FD7B7C" w:rsidRDefault="006528F9">
      <w:pPr>
        <w:pStyle w:val="TOC2"/>
        <w:rPr>
          <w:rFonts w:asciiTheme="minorHAnsi" w:eastAsiaTheme="minorEastAsia" w:hAnsiTheme="minorHAnsi" w:cstheme="minorBidi"/>
          <w:b w:val="0"/>
          <w:noProof/>
          <w:sz w:val="24"/>
          <w:szCs w:val="24"/>
          <w:lang w:eastAsia="en-GB"/>
        </w:rPr>
      </w:pPr>
      <w:hyperlink w:anchor="_Toc72768902" w:history="1">
        <w:r w:rsidR="00FD7B7C" w:rsidRPr="009508CD">
          <w:rPr>
            <w:rStyle w:val="Hyperlink"/>
            <w:noProof/>
          </w:rPr>
          <w:t>11.5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PreparationStep</w:t>
        </w:r>
        <w:r w:rsidR="00FD7B7C">
          <w:rPr>
            <w:noProof/>
            <w:webHidden/>
          </w:rPr>
          <w:tab/>
        </w:r>
        <w:r w:rsidR="00FD7B7C">
          <w:rPr>
            <w:noProof/>
            <w:webHidden/>
          </w:rPr>
          <w:fldChar w:fldCharType="begin"/>
        </w:r>
        <w:r w:rsidR="00FD7B7C">
          <w:rPr>
            <w:noProof/>
            <w:webHidden/>
          </w:rPr>
          <w:instrText xml:space="preserve"> PAGEREF _Toc72768902 \h </w:instrText>
        </w:r>
        <w:r w:rsidR="00FD7B7C">
          <w:rPr>
            <w:noProof/>
            <w:webHidden/>
          </w:rPr>
        </w:r>
        <w:r w:rsidR="00FD7B7C">
          <w:rPr>
            <w:noProof/>
            <w:webHidden/>
          </w:rPr>
          <w:fldChar w:fldCharType="separate"/>
        </w:r>
        <w:r w:rsidR="00FD7B7C">
          <w:rPr>
            <w:noProof/>
            <w:webHidden/>
          </w:rPr>
          <w:t>97</w:t>
        </w:r>
        <w:r w:rsidR="00FD7B7C">
          <w:rPr>
            <w:noProof/>
            <w:webHidden/>
          </w:rPr>
          <w:fldChar w:fldCharType="end"/>
        </w:r>
      </w:hyperlink>
    </w:p>
    <w:p w14:paraId="34803EC1" w14:textId="0DE59904" w:rsidR="00FD7B7C" w:rsidRDefault="006528F9">
      <w:pPr>
        <w:pStyle w:val="TOC2"/>
        <w:rPr>
          <w:rFonts w:asciiTheme="minorHAnsi" w:eastAsiaTheme="minorEastAsia" w:hAnsiTheme="minorHAnsi" w:cstheme="minorBidi"/>
          <w:b w:val="0"/>
          <w:noProof/>
          <w:sz w:val="24"/>
          <w:szCs w:val="24"/>
          <w:lang w:eastAsia="en-GB"/>
        </w:rPr>
      </w:pPr>
      <w:hyperlink w:anchor="_Toc72768903" w:history="1">
        <w:r w:rsidR="00FD7B7C" w:rsidRPr="009508CD">
          <w:rPr>
            <w:rStyle w:val="Hyperlink"/>
            <w:noProof/>
          </w:rPr>
          <w:t>11.6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PreparationProcedure</w:t>
        </w:r>
        <w:r w:rsidR="00FD7B7C">
          <w:rPr>
            <w:noProof/>
            <w:webHidden/>
          </w:rPr>
          <w:tab/>
        </w:r>
        <w:r w:rsidR="00FD7B7C">
          <w:rPr>
            <w:noProof/>
            <w:webHidden/>
          </w:rPr>
          <w:fldChar w:fldCharType="begin"/>
        </w:r>
        <w:r w:rsidR="00FD7B7C">
          <w:rPr>
            <w:noProof/>
            <w:webHidden/>
          </w:rPr>
          <w:instrText xml:space="preserve"> PAGEREF _Toc72768903 \h </w:instrText>
        </w:r>
        <w:r w:rsidR="00FD7B7C">
          <w:rPr>
            <w:noProof/>
            <w:webHidden/>
          </w:rPr>
        </w:r>
        <w:r w:rsidR="00FD7B7C">
          <w:rPr>
            <w:noProof/>
            <w:webHidden/>
          </w:rPr>
          <w:fldChar w:fldCharType="separate"/>
        </w:r>
        <w:r w:rsidR="00FD7B7C">
          <w:rPr>
            <w:noProof/>
            <w:webHidden/>
          </w:rPr>
          <w:t>99</w:t>
        </w:r>
        <w:r w:rsidR="00FD7B7C">
          <w:rPr>
            <w:noProof/>
            <w:webHidden/>
          </w:rPr>
          <w:fldChar w:fldCharType="end"/>
        </w:r>
      </w:hyperlink>
    </w:p>
    <w:p w14:paraId="36F449DB" w14:textId="07C58CC1" w:rsidR="00FD7B7C" w:rsidRDefault="006528F9">
      <w:pPr>
        <w:pStyle w:val="TOC2"/>
        <w:rPr>
          <w:rFonts w:asciiTheme="minorHAnsi" w:eastAsiaTheme="minorEastAsia" w:hAnsiTheme="minorHAnsi" w:cstheme="minorBidi"/>
          <w:b w:val="0"/>
          <w:noProof/>
          <w:sz w:val="24"/>
          <w:szCs w:val="24"/>
          <w:lang w:eastAsia="en-GB"/>
        </w:rPr>
      </w:pPr>
      <w:hyperlink w:anchor="_Toc72768904" w:history="1">
        <w:r w:rsidR="00FD7B7C" w:rsidRPr="009508CD">
          <w:rPr>
            <w:rStyle w:val="Hyperlink"/>
            <w:noProof/>
          </w:rPr>
          <w:t>11.7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SamplingProcedure</w:t>
        </w:r>
        <w:r w:rsidR="00FD7B7C">
          <w:rPr>
            <w:noProof/>
            <w:webHidden/>
          </w:rPr>
          <w:tab/>
        </w:r>
        <w:r w:rsidR="00FD7B7C">
          <w:rPr>
            <w:noProof/>
            <w:webHidden/>
          </w:rPr>
          <w:fldChar w:fldCharType="begin"/>
        </w:r>
        <w:r w:rsidR="00FD7B7C">
          <w:rPr>
            <w:noProof/>
            <w:webHidden/>
          </w:rPr>
          <w:instrText xml:space="preserve"> PAGEREF _Toc72768904 \h </w:instrText>
        </w:r>
        <w:r w:rsidR="00FD7B7C">
          <w:rPr>
            <w:noProof/>
            <w:webHidden/>
          </w:rPr>
        </w:r>
        <w:r w:rsidR="00FD7B7C">
          <w:rPr>
            <w:noProof/>
            <w:webHidden/>
          </w:rPr>
          <w:fldChar w:fldCharType="separate"/>
        </w:r>
        <w:r w:rsidR="00FD7B7C">
          <w:rPr>
            <w:noProof/>
            <w:webHidden/>
          </w:rPr>
          <w:t>100</w:t>
        </w:r>
        <w:r w:rsidR="00FD7B7C">
          <w:rPr>
            <w:noProof/>
            <w:webHidden/>
          </w:rPr>
          <w:fldChar w:fldCharType="end"/>
        </w:r>
      </w:hyperlink>
    </w:p>
    <w:p w14:paraId="54C224EF" w14:textId="7AFCEA40" w:rsidR="00FD7B7C" w:rsidRDefault="006528F9">
      <w:pPr>
        <w:pStyle w:val="TOC1"/>
        <w:rPr>
          <w:rFonts w:asciiTheme="minorHAnsi" w:eastAsiaTheme="minorEastAsia" w:hAnsiTheme="minorHAnsi" w:cstheme="minorBidi"/>
          <w:b w:val="0"/>
          <w:noProof/>
          <w:sz w:val="24"/>
          <w:szCs w:val="24"/>
          <w:lang w:eastAsia="en-GB"/>
        </w:rPr>
      </w:pPr>
      <w:hyperlink w:anchor="_Toc72768905" w:history="1">
        <w:r w:rsidR="00FD7B7C" w:rsidRPr="009508CD">
          <w:rPr>
            <w:rStyle w:val="Hyperlink"/>
            <w:noProof/>
          </w:rPr>
          <w:t>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Sample Core</w:t>
        </w:r>
        <w:r w:rsidR="00FD7B7C">
          <w:rPr>
            <w:noProof/>
            <w:webHidden/>
          </w:rPr>
          <w:tab/>
        </w:r>
        <w:r w:rsidR="00FD7B7C">
          <w:rPr>
            <w:noProof/>
            <w:webHidden/>
          </w:rPr>
          <w:fldChar w:fldCharType="begin"/>
        </w:r>
        <w:r w:rsidR="00FD7B7C">
          <w:rPr>
            <w:noProof/>
            <w:webHidden/>
          </w:rPr>
          <w:instrText xml:space="preserve"> PAGEREF _Toc72768905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370FBE84" w14:textId="7D7ACEDC" w:rsidR="00FD7B7C" w:rsidRDefault="006528F9">
      <w:pPr>
        <w:pStyle w:val="TOC2"/>
        <w:rPr>
          <w:rFonts w:asciiTheme="minorHAnsi" w:eastAsiaTheme="minorEastAsia" w:hAnsiTheme="minorHAnsi" w:cstheme="minorBidi"/>
          <w:b w:val="0"/>
          <w:noProof/>
          <w:sz w:val="24"/>
          <w:szCs w:val="24"/>
          <w:lang w:eastAsia="en-GB"/>
        </w:rPr>
      </w:pPr>
      <w:hyperlink w:anchor="_Toc72768906" w:history="1">
        <w:r w:rsidR="00FD7B7C" w:rsidRPr="009508CD">
          <w:rPr>
            <w:rStyle w:val="Hyperlink"/>
            <w:noProof/>
          </w:rPr>
          <w:t>12.1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_Toc72768906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720C91B0" w14:textId="23C6892C" w:rsidR="00FD7B7C" w:rsidRDefault="006528F9">
      <w:pPr>
        <w:pStyle w:val="TOC2"/>
        <w:rPr>
          <w:rFonts w:asciiTheme="minorHAnsi" w:eastAsiaTheme="minorEastAsia" w:hAnsiTheme="minorHAnsi" w:cstheme="minorBidi"/>
          <w:b w:val="0"/>
          <w:noProof/>
          <w:sz w:val="24"/>
          <w:szCs w:val="24"/>
          <w:lang w:eastAsia="en-GB"/>
        </w:rPr>
      </w:pPr>
      <w:hyperlink w:anchor="_Toc72768907" w:history="1">
        <w:r w:rsidR="00FD7B7C" w:rsidRPr="009508CD">
          <w:rPr>
            <w:rStyle w:val="Hyperlink"/>
            <w:noProof/>
          </w:rPr>
          <w:t>12.2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w:t>
        </w:r>
        <w:r w:rsidR="00FD7B7C">
          <w:rPr>
            <w:noProof/>
            <w:webHidden/>
          </w:rPr>
          <w:tab/>
        </w:r>
        <w:r w:rsidR="00FD7B7C">
          <w:rPr>
            <w:noProof/>
            <w:webHidden/>
          </w:rPr>
          <w:fldChar w:fldCharType="begin"/>
        </w:r>
        <w:r w:rsidR="00FD7B7C">
          <w:rPr>
            <w:noProof/>
            <w:webHidden/>
          </w:rPr>
          <w:instrText xml:space="preserve"> PAGEREF _Toc72768907 \h </w:instrText>
        </w:r>
        <w:r w:rsidR="00FD7B7C">
          <w:rPr>
            <w:noProof/>
            <w:webHidden/>
          </w:rPr>
        </w:r>
        <w:r w:rsidR="00FD7B7C">
          <w:rPr>
            <w:noProof/>
            <w:webHidden/>
          </w:rPr>
          <w:fldChar w:fldCharType="separate"/>
        </w:r>
        <w:r w:rsidR="00FD7B7C">
          <w:rPr>
            <w:noProof/>
            <w:webHidden/>
          </w:rPr>
          <w:t>102</w:t>
        </w:r>
        <w:r w:rsidR="00FD7B7C">
          <w:rPr>
            <w:noProof/>
            <w:webHidden/>
          </w:rPr>
          <w:fldChar w:fldCharType="end"/>
        </w:r>
      </w:hyperlink>
    </w:p>
    <w:p w14:paraId="673DEE91" w14:textId="75E35233" w:rsidR="00FD7B7C" w:rsidRDefault="006528F9">
      <w:pPr>
        <w:pStyle w:val="TOC2"/>
        <w:rPr>
          <w:rFonts w:asciiTheme="minorHAnsi" w:eastAsiaTheme="minorEastAsia" w:hAnsiTheme="minorHAnsi" w:cstheme="minorBidi"/>
          <w:b w:val="0"/>
          <w:noProof/>
          <w:sz w:val="24"/>
          <w:szCs w:val="24"/>
          <w:lang w:eastAsia="en-GB"/>
        </w:rPr>
      </w:pPr>
      <w:hyperlink w:anchor="_Toc72768908" w:history="1">
        <w:r w:rsidR="00FD7B7C" w:rsidRPr="009508CD">
          <w:rPr>
            <w:rStyle w:val="Hyperlink"/>
            <w:noProof/>
          </w:rPr>
          <w:t>12.3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w:t>
        </w:r>
        <w:r w:rsidR="00FD7B7C">
          <w:rPr>
            <w:noProof/>
            <w:webHidden/>
          </w:rPr>
          <w:tab/>
        </w:r>
        <w:r w:rsidR="00FD7B7C">
          <w:rPr>
            <w:noProof/>
            <w:webHidden/>
          </w:rPr>
          <w:fldChar w:fldCharType="begin"/>
        </w:r>
        <w:r w:rsidR="00FD7B7C">
          <w:rPr>
            <w:noProof/>
            <w:webHidden/>
          </w:rPr>
          <w:instrText xml:space="preserve"> PAGEREF _Toc72768908 \h </w:instrText>
        </w:r>
        <w:r w:rsidR="00FD7B7C">
          <w:rPr>
            <w:noProof/>
            <w:webHidden/>
          </w:rPr>
        </w:r>
        <w:r w:rsidR="00FD7B7C">
          <w:rPr>
            <w:noProof/>
            <w:webHidden/>
          </w:rPr>
          <w:fldChar w:fldCharType="separate"/>
        </w:r>
        <w:r w:rsidR="00FD7B7C">
          <w:rPr>
            <w:noProof/>
            <w:webHidden/>
          </w:rPr>
          <w:t>105</w:t>
        </w:r>
        <w:r w:rsidR="00FD7B7C">
          <w:rPr>
            <w:noProof/>
            <w:webHidden/>
          </w:rPr>
          <w:fldChar w:fldCharType="end"/>
        </w:r>
      </w:hyperlink>
    </w:p>
    <w:p w14:paraId="4DF62497" w14:textId="1B434A0E" w:rsidR="00FD7B7C" w:rsidRDefault="006528F9">
      <w:pPr>
        <w:pStyle w:val="TOC2"/>
        <w:rPr>
          <w:rFonts w:asciiTheme="minorHAnsi" w:eastAsiaTheme="minorEastAsia" w:hAnsiTheme="minorHAnsi" w:cstheme="minorBidi"/>
          <w:b w:val="0"/>
          <w:noProof/>
          <w:sz w:val="24"/>
          <w:szCs w:val="24"/>
          <w:lang w:eastAsia="en-GB"/>
        </w:rPr>
      </w:pPr>
      <w:hyperlink w:anchor="_Toc72768909" w:history="1">
        <w:r w:rsidR="00FD7B7C" w:rsidRPr="009508CD">
          <w:rPr>
            <w:rStyle w:val="Hyperlink"/>
            <w:noProof/>
          </w:rPr>
          <w:t>12.4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AbstractSampler</w:t>
        </w:r>
        <w:r w:rsidR="00FD7B7C">
          <w:rPr>
            <w:noProof/>
            <w:webHidden/>
          </w:rPr>
          <w:tab/>
        </w:r>
        <w:r w:rsidR="00FD7B7C">
          <w:rPr>
            <w:noProof/>
            <w:webHidden/>
          </w:rPr>
          <w:fldChar w:fldCharType="begin"/>
        </w:r>
        <w:r w:rsidR="00FD7B7C">
          <w:rPr>
            <w:noProof/>
            <w:webHidden/>
          </w:rPr>
          <w:instrText xml:space="preserve"> PAGEREF _Toc72768909 \h </w:instrText>
        </w:r>
        <w:r w:rsidR="00FD7B7C">
          <w:rPr>
            <w:noProof/>
            <w:webHidden/>
          </w:rPr>
        </w:r>
        <w:r w:rsidR="00FD7B7C">
          <w:rPr>
            <w:noProof/>
            <w:webHidden/>
          </w:rPr>
          <w:fldChar w:fldCharType="separate"/>
        </w:r>
        <w:r w:rsidR="00FD7B7C">
          <w:rPr>
            <w:noProof/>
            <w:webHidden/>
          </w:rPr>
          <w:t>107</w:t>
        </w:r>
        <w:r w:rsidR="00FD7B7C">
          <w:rPr>
            <w:noProof/>
            <w:webHidden/>
          </w:rPr>
          <w:fldChar w:fldCharType="end"/>
        </w:r>
      </w:hyperlink>
    </w:p>
    <w:p w14:paraId="76E68E9E" w14:textId="397B0978" w:rsidR="00FD7B7C" w:rsidRDefault="006528F9">
      <w:pPr>
        <w:pStyle w:val="TOC2"/>
        <w:rPr>
          <w:rFonts w:asciiTheme="minorHAnsi" w:eastAsiaTheme="minorEastAsia" w:hAnsiTheme="minorHAnsi" w:cstheme="minorBidi"/>
          <w:b w:val="0"/>
          <w:noProof/>
          <w:sz w:val="24"/>
          <w:szCs w:val="24"/>
          <w:lang w:eastAsia="en-GB"/>
        </w:rPr>
      </w:pPr>
      <w:hyperlink w:anchor="_Toc72768910" w:history="1">
        <w:r w:rsidR="00FD7B7C" w:rsidRPr="009508CD">
          <w:rPr>
            <w:rStyle w:val="Hyperlink"/>
            <w:noProof/>
          </w:rPr>
          <w:t>12.5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AbstractSamplingProcedure</w:t>
        </w:r>
        <w:r w:rsidR="00FD7B7C">
          <w:rPr>
            <w:noProof/>
            <w:webHidden/>
          </w:rPr>
          <w:tab/>
        </w:r>
        <w:r w:rsidR="00FD7B7C">
          <w:rPr>
            <w:noProof/>
            <w:webHidden/>
          </w:rPr>
          <w:fldChar w:fldCharType="begin"/>
        </w:r>
        <w:r w:rsidR="00FD7B7C">
          <w:rPr>
            <w:noProof/>
            <w:webHidden/>
          </w:rPr>
          <w:instrText xml:space="preserve"> PAGEREF _Toc72768910 \h </w:instrText>
        </w:r>
        <w:r w:rsidR="00FD7B7C">
          <w:rPr>
            <w:noProof/>
            <w:webHidden/>
          </w:rPr>
        </w:r>
        <w:r w:rsidR="00FD7B7C">
          <w:rPr>
            <w:noProof/>
            <w:webHidden/>
          </w:rPr>
          <w:fldChar w:fldCharType="separate"/>
        </w:r>
        <w:r w:rsidR="00FD7B7C">
          <w:rPr>
            <w:noProof/>
            <w:webHidden/>
          </w:rPr>
          <w:t>109</w:t>
        </w:r>
        <w:r w:rsidR="00FD7B7C">
          <w:rPr>
            <w:noProof/>
            <w:webHidden/>
          </w:rPr>
          <w:fldChar w:fldCharType="end"/>
        </w:r>
      </w:hyperlink>
    </w:p>
    <w:p w14:paraId="05FA3478" w14:textId="6537F505" w:rsidR="00FD7B7C" w:rsidRDefault="006528F9">
      <w:pPr>
        <w:pStyle w:val="TOC2"/>
        <w:rPr>
          <w:rFonts w:asciiTheme="minorHAnsi" w:eastAsiaTheme="minorEastAsia" w:hAnsiTheme="minorHAnsi" w:cstheme="minorBidi"/>
          <w:b w:val="0"/>
          <w:noProof/>
          <w:sz w:val="24"/>
          <w:szCs w:val="24"/>
          <w:lang w:eastAsia="en-GB"/>
        </w:rPr>
      </w:pPr>
      <w:hyperlink w:anchor="_Toc72768911" w:history="1">
        <w:r w:rsidR="00FD7B7C" w:rsidRPr="009508CD">
          <w:rPr>
            <w:rStyle w:val="Hyperlink"/>
            <w:noProof/>
          </w:rPr>
          <w:t>12.6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AbstractPreparationProcedure</w:t>
        </w:r>
        <w:r w:rsidR="00FD7B7C">
          <w:rPr>
            <w:noProof/>
            <w:webHidden/>
          </w:rPr>
          <w:tab/>
        </w:r>
        <w:r w:rsidR="00FD7B7C">
          <w:rPr>
            <w:noProof/>
            <w:webHidden/>
          </w:rPr>
          <w:fldChar w:fldCharType="begin"/>
        </w:r>
        <w:r w:rsidR="00FD7B7C">
          <w:rPr>
            <w:noProof/>
            <w:webHidden/>
          </w:rPr>
          <w:instrText xml:space="preserve"> PAGEREF _Toc72768911 \h </w:instrText>
        </w:r>
        <w:r w:rsidR="00FD7B7C">
          <w:rPr>
            <w:noProof/>
            <w:webHidden/>
          </w:rPr>
        </w:r>
        <w:r w:rsidR="00FD7B7C">
          <w:rPr>
            <w:noProof/>
            <w:webHidden/>
          </w:rPr>
          <w:fldChar w:fldCharType="separate"/>
        </w:r>
        <w:r w:rsidR="00FD7B7C">
          <w:rPr>
            <w:noProof/>
            <w:webHidden/>
          </w:rPr>
          <w:t>110</w:t>
        </w:r>
        <w:r w:rsidR="00FD7B7C">
          <w:rPr>
            <w:noProof/>
            <w:webHidden/>
          </w:rPr>
          <w:fldChar w:fldCharType="end"/>
        </w:r>
      </w:hyperlink>
    </w:p>
    <w:p w14:paraId="6ABB96D0" w14:textId="74AA0812" w:rsidR="00FD7B7C" w:rsidRDefault="006528F9">
      <w:pPr>
        <w:pStyle w:val="TOC2"/>
        <w:rPr>
          <w:rFonts w:asciiTheme="minorHAnsi" w:eastAsiaTheme="minorEastAsia" w:hAnsiTheme="minorHAnsi" w:cstheme="minorBidi"/>
          <w:b w:val="0"/>
          <w:noProof/>
          <w:sz w:val="24"/>
          <w:szCs w:val="24"/>
          <w:lang w:eastAsia="en-GB"/>
        </w:rPr>
      </w:pPr>
      <w:hyperlink w:anchor="_Toc72768912" w:history="1">
        <w:r w:rsidR="00FD7B7C" w:rsidRPr="009508CD">
          <w:rPr>
            <w:rStyle w:val="Hyperlink"/>
            <w:noProof/>
          </w:rPr>
          <w:t>12.7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AbstractPreparationStep</w:t>
        </w:r>
        <w:r w:rsidR="00FD7B7C">
          <w:rPr>
            <w:noProof/>
            <w:webHidden/>
          </w:rPr>
          <w:tab/>
        </w:r>
        <w:r w:rsidR="00FD7B7C">
          <w:rPr>
            <w:noProof/>
            <w:webHidden/>
          </w:rPr>
          <w:fldChar w:fldCharType="begin"/>
        </w:r>
        <w:r w:rsidR="00FD7B7C">
          <w:rPr>
            <w:noProof/>
            <w:webHidden/>
          </w:rPr>
          <w:instrText xml:space="preserve"> PAGEREF _Toc72768912 \h </w:instrText>
        </w:r>
        <w:r w:rsidR="00FD7B7C">
          <w:rPr>
            <w:noProof/>
            <w:webHidden/>
          </w:rPr>
        </w:r>
        <w:r w:rsidR="00FD7B7C">
          <w:rPr>
            <w:noProof/>
            <w:webHidden/>
          </w:rPr>
          <w:fldChar w:fldCharType="separate"/>
        </w:r>
        <w:r w:rsidR="00FD7B7C">
          <w:rPr>
            <w:noProof/>
            <w:webHidden/>
          </w:rPr>
          <w:t>111</w:t>
        </w:r>
        <w:r w:rsidR="00FD7B7C">
          <w:rPr>
            <w:noProof/>
            <w:webHidden/>
          </w:rPr>
          <w:fldChar w:fldCharType="end"/>
        </w:r>
      </w:hyperlink>
    </w:p>
    <w:p w14:paraId="3995A4BF" w14:textId="75E4FFC0" w:rsidR="00FD7B7C" w:rsidRDefault="006528F9">
      <w:pPr>
        <w:pStyle w:val="TOC1"/>
        <w:rPr>
          <w:rFonts w:asciiTheme="minorHAnsi" w:eastAsiaTheme="minorEastAsia" w:hAnsiTheme="minorHAnsi" w:cstheme="minorBidi"/>
          <w:b w:val="0"/>
          <w:noProof/>
          <w:sz w:val="24"/>
          <w:szCs w:val="24"/>
          <w:lang w:eastAsia="en-GB"/>
        </w:rPr>
      </w:pPr>
      <w:hyperlink w:anchor="_Toc72768913" w:history="1">
        <w:r w:rsidR="00FD7B7C" w:rsidRPr="009508CD">
          <w:rPr>
            <w:rStyle w:val="Hyperlink"/>
            <w:noProof/>
          </w:rPr>
          <w:t>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Samples</w:t>
        </w:r>
        <w:r w:rsidR="00FD7B7C">
          <w:rPr>
            <w:noProof/>
            <w:webHidden/>
          </w:rPr>
          <w:tab/>
        </w:r>
        <w:r w:rsidR="00FD7B7C">
          <w:rPr>
            <w:noProof/>
            <w:webHidden/>
          </w:rPr>
          <w:fldChar w:fldCharType="begin"/>
        </w:r>
        <w:r w:rsidR="00FD7B7C">
          <w:rPr>
            <w:noProof/>
            <w:webHidden/>
          </w:rPr>
          <w:instrText xml:space="preserve"> PAGEREF _Toc72768913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3CDDFE8A" w14:textId="41354C34" w:rsidR="00FD7B7C" w:rsidRDefault="006528F9">
      <w:pPr>
        <w:pStyle w:val="TOC2"/>
        <w:rPr>
          <w:rFonts w:asciiTheme="minorHAnsi" w:eastAsiaTheme="minorEastAsia" w:hAnsiTheme="minorHAnsi" w:cstheme="minorBidi"/>
          <w:b w:val="0"/>
          <w:noProof/>
          <w:sz w:val="24"/>
          <w:szCs w:val="24"/>
          <w:lang w:eastAsia="en-GB"/>
        </w:rPr>
      </w:pPr>
      <w:hyperlink w:anchor="_Toc72768914" w:history="1">
        <w:r w:rsidR="00FD7B7C" w:rsidRPr="009508CD">
          <w:rPr>
            <w:rStyle w:val="Hyperlink"/>
            <w:noProof/>
          </w:rPr>
          <w:t>13.1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_Toc72768914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2B7AD517" w14:textId="03F91797" w:rsidR="00FD7B7C" w:rsidRDefault="006528F9">
      <w:pPr>
        <w:pStyle w:val="TOC2"/>
        <w:rPr>
          <w:rFonts w:asciiTheme="minorHAnsi" w:eastAsiaTheme="minorEastAsia" w:hAnsiTheme="minorHAnsi" w:cstheme="minorBidi"/>
          <w:b w:val="0"/>
          <w:noProof/>
          <w:sz w:val="24"/>
          <w:szCs w:val="24"/>
          <w:lang w:eastAsia="en-GB"/>
        </w:rPr>
      </w:pPr>
      <w:hyperlink w:anchor="_Toc72768915" w:history="1">
        <w:r w:rsidR="00FD7B7C" w:rsidRPr="009508CD">
          <w:rPr>
            <w:rStyle w:val="Hyperlink"/>
            <w:noProof/>
          </w:rPr>
          <w:t>13.2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_Toc72768915 \h </w:instrText>
        </w:r>
        <w:r w:rsidR="00FD7B7C">
          <w:rPr>
            <w:noProof/>
            <w:webHidden/>
          </w:rPr>
        </w:r>
        <w:r w:rsidR="00FD7B7C">
          <w:rPr>
            <w:noProof/>
            <w:webHidden/>
          </w:rPr>
          <w:fldChar w:fldCharType="separate"/>
        </w:r>
        <w:r w:rsidR="00FD7B7C">
          <w:rPr>
            <w:noProof/>
            <w:webHidden/>
          </w:rPr>
          <w:t>113</w:t>
        </w:r>
        <w:r w:rsidR="00FD7B7C">
          <w:rPr>
            <w:noProof/>
            <w:webHidden/>
          </w:rPr>
          <w:fldChar w:fldCharType="end"/>
        </w:r>
      </w:hyperlink>
    </w:p>
    <w:p w14:paraId="224DAED8" w14:textId="26E107CE" w:rsidR="00FD7B7C" w:rsidRDefault="006528F9">
      <w:pPr>
        <w:pStyle w:val="TOC2"/>
        <w:rPr>
          <w:rFonts w:asciiTheme="minorHAnsi" w:eastAsiaTheme="minorEastAsia" w:hAnsiTheme="minorHAnsi" w:cstheme="minorBidi"/>
          <w:b w:val="0"/>
          <w:noProof/>
          <w:sz w:val="24"/>
          <w:szCs w:val="24"/>
          <w:lang w:eastAsia="en-GB"/>
        </w:rPr>
      </w:pPr>
      <w:hyperlink w:anchor="_Toc72768916" w:history="1">
        <w:r w:rsidR="00FD7B7C" w:rsidRPr="009508CD">
          <w:rPr>
            <w:rStyle w:val="Hyperlink"/>
            <w:noProof/>
          </w:rPr>
          <w:t>13.3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SpatialSample</w:t>
        </w:r>
        <w:r w:rsidR="00FD7B7C">
          <w:rPr>
            <w:noProof/>
            <w:webHidden/>
          </w:rPr>
          <w:tab/>
        </w:r>
        <w:r w:rsidR="00FD7B7C">
          <w:rPr>
            <w:noProof/>
            <w:webHidden/>
          </w:rPr>
          <w:fldChar w:fldCharType="begin"/>
        </w:r>
        <w:r w:rsidR="00FD7B7C">
          <w:rPr>
            <w:noProof/>
            <w:webHidden/>
          </w:rPr>
          <w:instrText xml:space="preserve"> PAGEREF _Toc72768916 \h </w:instrText>
        </w:r>
        <w:r w:rsidR="00FD7B7C">
          <w:rPr>
            <w:noProof/>
            <w:webHidden/>
          </w:rPr>
        </w:r>
        <w:r w:rsidR="00FD7B7C">
          <w:rPr>
            <w:noProof/>
            <w:webHidden/>
          </w:rPr>
          <w:fldChar w:fldCharType="separate"/>
        </w:r>
        <w:r w:rsidR="00FD7B7C">
          <w:rPr>
            <w:noProof/>
            <w:webHidden/>
          </w:rPr>
          <w:t>115</w:t>
        </w:r>
        <w:r w:rsidR="00FD7B7C">
          <w:rPr>
            <w:noProof/>
            <w:webHidden/>
          </w:rPr>
          <w:fldChar w:fldCharType="end"/>
        </w:r>
      </w:hyperlink>
    </w:p>
    <w:p w14:paraId="193965FE" w14:textId="280DC013" w:rsidR="00FD7B7C" w:rsidRDefault="006528F9">
      <w:pPr>
        <w:pStyle w:val="TOC2"/>
        <w:rPr>
          <w:rFonts w:asciiTheme="minorHAnsi" w:eastAsiaTheme="minorEastAsia" w:hAnsiTheme="minorHAnsi" w:cstheme="minorBidi"/>
          <w:b w:val="0"/>
          <w:noProof/>
          <w:sz w:val="24"/>
          <w:szCs w:val="24"/>
          <w:lang w:eastAsia="en-GB"/>
        </w:rPr>
      </w:pPr>
      <w:hyperlink w:anchor="_Toc72768917" w:history="1">
        <w:r w:rsidR="00FD7B7C" w:rsidRPr="009508CD">
          <w:rPr>
            <w:rStyle w:val="Hyperlink"/>
            <w:noProof/>
          </w:rPr>
          <w:t>13.4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MaterialSample</w:t>
        </w:r>
        <w:r w:rsidR="00FD7B7C">
          <w:rPr>
            <w:noProof/>
            <w:webHidden/>
          </w:rPr>
          <w:tab/>
        </w:r>
        <w:r w:rsidR="00FD7B7C">
          <w:rPr>
            <w:noProof/>
            <w:webHidden/>
          </w:rPr>
          <w:fldChar w:fldCharType="begin"/>
        </w:r>
        <w:r w:rsidR="00FD7B7C">
          <w:rPr>
            <w:noProof/>
            <w:webHidden/>
          </w:rPr>
          <w:instrText xml:space="preserve"> PAGEREF _Toc72768917 \h </w:instrText>
        </w:r>
        <w:r w:rsidR="00FD7B7C">
          <w:rPr>
            <w:noProof/>
            <w:webHidden/>
          </w:rPr>
        </w:r>
        <w:r w:rsidR="00FD7B7C">
          <w:rPr>
            <w:noProof/>
            <w:webHidden/>
          </w:rPr>
          <w:fldChar w:fldCharType="separate"/>
        </w:r>
        <w:r w:rsidR="00FD7B7C">
          <w:rPr>
            <w:noProof/>
            <w:webHidden/>
          </w:rPr>
          <w:t>117</w:t>
        </w:r>
        <w:r w:rsidR="00FD7B7C">
          <w:rPr>
            <w:noProof/>
            <w:webHidden/>
          </w:rPr>
          <w:fldChar w:fldCharType="end"/>
        </w:r>
      </w:hyperlink>
    </w:p>
    <w:p w14:paraId="4A0A8CBA" w14:textId="20F70C6D" w:rsidR="00FD7B7C" w:rsidRDefault="006528F9">
      <w:pPr>
        <w:pStyle w:val="TOC2"/>
        <w:rPr>
          <w:rFonts w:asciiTheme="minorHAnsi" w:eastAsiaTheme="minorEastAsia" w:hAnsiTheme="minorHAnsi" w:cstheme="minorBidi"/>
          <w:b w:val="0"/>
          <w:noProof/>
          <w:sz w:val="24"/>
          <w:szCs w:val="24"/>
          <w:lang w:eastAsia="en-GB"/>
        </w:rPr>
      </w:pPr>
      <w:hyperlink w:anchor="_Toc72768918" w:history="1">
        <w:r w:rsidR="00FD7B7C" w:rsidRPr="009508CD">
          <w:rPr>
            <w:rStyle w:val="Hyperlink"/>
            <w:noProof/>
          </w:rPr>
          <w:t>13.5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StatisticalSample</w:t>
        </w:r>
        <w:r w:rsidR="00FD7B7C">
          <w:rPr>
            <w:noProof/>
            <w:webHidden/>
          </w:rPr>
          <w:tab/>
        </w:r>
        <w:r w:rsidR="00FD7B7C">
          <w:rPr>
            <w:noProof/>
            <w:webHidden/>
          </w:rPr>
          <w:fldChar w:fldCharType="begin"/>
        </w:r>
        <w:r w:rsidR="00FD7B7C">
          <w:rPr>
            <w:noProof/>
            <w:webHidden/>
          </w:rPr>
          <w:instrText xml:space="preserve"> PAGEREF _Toc72768918 \h </w:instrText>
        </w:r>
        <w:r w:rsidR="00FD7B7C">
          <w:rPr>
            <w:noProof/>
            <w:webHidden/>
          </w:rPr>
        </w:r>
        <w:r w:rsidR="00FD7B7C">
          <w:rPr>
            <w:noProof/>
            <w:webHidden/>
          </w:rPr>
          <w:fldChar w:fldCharType="separate"/>
        </w:r>
        <w:r w:rsidR="00FD7B7C">
          <w:rPr>
            <w:noProof/>
            <w:webHidden/>
          </w:rPr>
          <w:t>120</w:t>
        </w:r>
        <w:r w:rsidR="00FD7B7C">
          <w:rPr>
            <w:noProof/>
            <w:webHidden/>
          </w:rPr>
          <w:fldChar w:fldCharType="end"/>
        </w:r>
      </w:hyperlink>
    </w:p>
    <w:p w14:paraId="11C5920A" w14:textId="1EBE807E" w:rsidR="00FD7B7C" w:rsidRDefault="006528F9">
      <w:pPr>
        <w:pStyle w:val="TOC2"/>
        <w:rPr>
          <w:rFonts w:asciiTheme="minorHAnsi" w:eastAsiaTheme="minorEastAsia" w:hAnsiTheme="minorHAnsi" w:cstheme="minorBidi"/>
          <w:b w:val="0"/>
          <w:noProof/>
          <w:sz w:val="24"/>
          <w:szCs w:val="24"/>
          <w:lang w:eastAsia="en-GB"/>
        </w:rPr>
      </w:pPr>
      <w:hyperlink w:anchor="_Toc72768919" w:history="1">
        <w:r w:rsidR="00FD7B7C" w:rsidRPr="009508CD">
          <w:rPr>
            <w:rStyle w:val="Hyperlink"/>
            <w:noProof/>
          </w:rPr>
          <w:t>13.6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_Toc72768919 \h </w:instrText>
        </w:r>
        <w:r w:rsidR="00FD7B7C">
          <w:rPr>
            <w:noProof/>
            <w:webHidden/>
          </w:rPr>
        </w:r>
        <w:r w:rsidR="00FD7B7C">
          <w:rPr>
            <w:noProof/>
            <w:webHidden/>
          </w:rPr>
          <w:fldChar w:fldCharType="separate"/>
        </w:r>
        <w:r w:rsidR="00FD7B7C">
          <w:rPr>
            <w:noProof/>
            <w:webHidden/>
          </w:rPr>
          <w:t>121</w:t>
        </w:r>
        <w:r w:rsidR="00FD7B7C">
          <w:rPr>
            <w:noProof/>
            <w:webHidden/>
          </w:rPr>
          <w:fldChar w:fldCharType="end"/>
        </w:r>
      </w:hyperlink>
    </w:p>
    <w:p w14:paraId="638054A2" w14:textId="52D540DB" w:rsidR="00FD7B7C" w:rsidRDefault="006528F9">
      <w:pPr>
        <w:pStyle w:val="TOC2"/>
        <w:rPr>
          <w:rFonts w:asciiTheme="minorHAnsi" w:eastAsiaTheme="minorEastAsia" w:hAnsiTheme="minorHAnsi" w:cstheme="minorBidi"/>
          <w:b w:val="0"/>
          <w:noProof/>
          <w:sz w:val="24"/>
          <w:szCs w:val="24"/>
          <w:lang w:eastAsia="en-GB"/>
        </w:rPr>
      </w:pPr>
      <w:hyperlink w:anchor="_Toc72768920" w:history="1">
        <w:r w:rsidR="00FD7B7C" w:rsidRPr="009508CD">
          <w:rPr>
            <w:rStyle w:val="Hyperlink"/>
            <w:noProof/>
          </w:rPr>
          <w:t>13.7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_Toc72768920 \h </w:instrText>
        </w:r>
        <w:r w:rsidR="00FD7B7C">
          <w:rPr>
            <w:noProof/>
            <w:webHidden/>
          </w:rPr>
        </w:r>
        <w:r w:rsidR="00FD7B7C">
          <w:rPr>
            <w:noProof/>
            <w:webHidden/>
          </w:rPr>
          <w:fldChar w:fldCharType="separate"/>
        </w:r>
        <w:r w:rsidR="00FD7B7C">
          <w:rPr>
            <w:noProof/>
            <w:webHidden/>
          </w:rPr>
          <w:t>122</w:t>
        </w:r>
        <w:r w:rsidR="00FD7B7C">
          <w:rPr>
            <w:noProof/>
            <w:webHidden/>
          </w:rPr>
          <w:fldChar w:fldCharType="end"/>
        </w:r>
      </w:hyperlink>
    </w:p>
    <w:p w14:paraId="4D3BC43C" w14:textId="544AA0A9" w:rsidR="00FD7B7C" w:rsidRDefault="006528F9">
      <w:pPr>
        <w:pStyle w:val="TOC2"/>
        <w:rPr>
          <w:rFonts w:asciiTheme="minorHAnsi" w:eastAsiaTheme="minorEastAsia" w:hAnsiTheme="minorHAnsi" w:cstheme="minorBidi"/>
          <w:b w:val="0"/>
          <w:noProof/>
          <w:sz w:val="24"/>
          <w:szCs w:val="24"/>
          <w:lang w:eastAsia="en-GB"/>
        </w:rPr>
      </w:pPr>
      <w:hyperlink w:anchor="_Toc72768921" w:history="1">
        <w:r w:rsidR="00FD7B7C" w:rsidRPr="009508CD">
          <w:rPr>
            <w:rStyle w:val="Hyperlink"/>
            <w:noProof/>
          </w:rPr>
          <w:t>13.8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SampleCollection</w:t>
        </w:r>
        <w:r w:rsidR="00FD7B7C">
          <w:rPr>
            <w:noProof/>
            <w:webHidden/>
          </w:rPr>
          <w:tab/>
        </w:r>
        <w:r w:rsidR="00FD7B7C">
          <w:rPr>
            <w:noProof/>
            <w:webHidden/>
          </w:rPr>
          <w:fldChar w:fldCharType="begin"/>
        </w:r>
        <w:r w:rsidR="00FD7B7C">
          <w:rPr>
            <w:noProof/>
            <w:webHidden/>
          </w:rPr>
          <w:instrText xml:space="preserve"> PAGEREF _Toc72768921 \h </w:instrText>
        </w:r>
        <w:r w:rsidR="00FD7B7C">
          <w:rPr>
            <w:noProof/>
            <w:webHidden/>
          </w:rPr>
        </w:r>
        <w:r w:rsidR="00FD7B7C">
          <w:rPr>
            <w:noProof/>
            <w:webHidden/>
          </w:rPr>
          <w:fldChar w:fldCharType="separate"/>
        </w:r>
        <w:r w:rsidR="00FD7B7C">
          <w:rPr>
            <w:noProof/>
            <w:webHidden/>
          </w:rPr>
          <w:t>124</w:t>
        </w:r>
        <w:r w:rsidR="00FD7B7C">
          <w:rPr>
            <w:noProof/>
            <w:webHidden/>
          </w:rPr>
          <w:fldChar w:fldCharType="end"/>
        </w:r>
      </w:hyperlink>
    </w:p>
    <w:p w14:paraId="08E41588" w14:textId="67B5AEC8" w:rsidR="00FD7B7C" w:rsidRDefault="006528F9">
      <w:pPr>
        <w:pStyle w:val="TOC2"/>
        <w:rPr>
          <w:rFonts w:asciiTheme="minorHAnsi" w:eastAsiaTheme="minorEastAsia" w:hAnsiTheme="minorHAnsi" w:cstheme="minorBidi"/>
          <w:b w:val="0"/>
          <w:noProof/>
          <w:sz w:val="24"/>
          <w:szCs w:val="24"/>
          <w:lang w:eastAsia="en-GB"/>
        </w:rPr>
      </w:pPr>
      <w:hyperlink w:anchor="_Toc72768922" w:history="1">
        <w:r w:rsidR="00FD7B7C" w:rsidRPr="009508CD">
          <w:rPr>
            <w:rStyle w:val="Hyperlink"/>
            <w:noProof/>
          </w:rPr>
          <w:t>13.9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PhysicalDimension</w:t>
        </w:r>
        <w:r w:rsidR="00FD7B7C">
          <w:rPr>
            <w:noProof/>
            <w:webHidden/>
          </w:rPr>
          <w:tab/>
        </w:r>
        <w:r w:rsidR="00FD7B7C">
          <w:rPr>
            <w:noProof/>
            <w:webHidden/>
          </w:rPr>
          <w:fldChar w:fldCharType="begin"/>
        </w:r>
        <w:r w:rsidR="00FD7B7C">
          <w:rPr>
            <w:noProof/>
            <w:webHidden/>
          </w:rPr>
          <w:instrText xml:space="preserve"> PAGEREF _Toc72768922 \h </w:instrText>
        </w:r>
        <w:r w:rsidR="00FD7B7C">
          <w:rPr>
            <w:noProof/>
            <w:webHidden/>
          </w:rPr>
        </w:r>
        <w:r w:rsidR="00FD7B7C">
          <w:rPr>
            <w:noProof/>
            <w:webHidden/>
          </w:rPr>
          <w:fldChar w:fldCharType="separate"/>
        </w:r>
        <w:r w:rsidR="00FD7B7C">
          <w:rPr>
            <w:noProof/>
            <w:webHidden/>
          </w:rPr>
          <w:t>126</w:t>
        </w:r>
        <w:r w:rsidR="00FD7B7C">
          <w:rPr>
            <w:noProof/>
            <w:webHidden/>
          </w:rPr>
          <w:fldChar w:fldCharType="end"/>
        </w:r>
      </w:hyperlink>
    </w:p>
    <w:p w14:paraId="311AACD1" w14:textId="630D9D2B" w:rsidR="00FD7B7C" w:rsidRDefault="006528F9">
      <w:pPr>
        <w:pStyle w:val="TOC2"/>
        <w:rPr>
          <w:rFonts w:asciiTheme="minorHAnsi" w:eastAsiaTheme="minorEastAsia" w:hAnsiTheme="minorHAnsi" w:cstheme="minorBidi"/>
          <w:b w:val="0"/>
          <w:noProof/>
          <w:sz w:val="24"/>
          <w:szCs w:val="24"/>
          <w:lang w:eastAsia="en-GB"/>
        </w:rPr>
      </w:pPr>
      <w:hyperlink w:anchor="_Toc72768923" w:history="1">
        <w:r w:rsidR="00FD7B7C" w:rsidRPr="009508CD">
          <w:rPr>
            <w:rStyle w:val="Hyperlink"/>
            <w:noProof/>
          </w:rPr>
          <w:t>13.10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NamedLocation</w:t>
        </w:r>
        <w:r w:rsidR="00FD7B7C">
          <w:rPr>
            <w:noProof/>
            <w:webHidden/>
          </w:rPr>
          <w:tab/>
        </w:r>
        <w:r w:rsidR="00FD7B7C">
          <w:rPr>
            <w:noProof/>
            <w:webHidden/>
          </w:rPr>
          <w:fldChar w:fldCharType="begin"/>
        </w:r>
        <w:r w:rsidR="00FD7B7C">
          <w:rPr>
            <w:noProof/>
            <w:webHidden/>
          </w:rPr>
          <w:instrText xml:space="preserve"> PAGEREF _Toc72768923 \h </w:instrText>
        </w:r>
        <w:r w:rsidR="00FD7B7C">
          <w:rPr>
            <w:noProof/>
            <w:webHidden/>
          </w:rPr>
        </w:r>
        <w:r w:rsidR="00FD7B7C">
          <w:rPr>
            <w:noProof/>
            <w:webHidden/>
          </w:rPr>
          <w:fldChar w:fldCharType="separate"/>
        </w:r>
        <w:r w:rsidR="00FD7B7C">
          <w:rPr>
            <w:noProof/>
            <w:webHidden/>
          </w:rPr>
          <w:t>127</w:t>
        </w:r>
        <w:r w:rsidR="00FD7B7C">
          <w:rPr>
            <w:noProof/>
            <w:webHidden/>
          </w:rPr>
          <w:fldChar w:fldCharType="end"/>
        </w:r>
      </w:hyperlink>
    </w:p>
    <w:p w14:paraId="6764A06B" w14:textId="38CD74BD" w:rsidR="00FD7B7C" w:rsidRDefault="006528F9">
      <w:pPr>
        <w:pStyle w:val="TOC2"/>
        <w:rPr>
          <w:rFonts w:asciiTheme="minorHAnsi" w:eastAsiaTheme="minorEastAsia" w:hAnsiTheme="minorHAnsi" w:cstheme="minorBidi"/>
          <w:b w:val="0"/>
          <w:noProof/>
          <w:sz w:val="24"/>
          <w:szCs w:val="24"/>
          <w:lang w:eastAsia="en-GB"/>
        </w:rPr>
      </w:pPr>
      <w:hyperlink w:anchor="_Toc72768924" w:history="1">
        <w:r w:rsidR="00FD7B7C" w:rsidRPr="009508CD">
          <w:rPr>
            <w:rStyle w:val="Hyperlink"/>
            <w:noProof/>
          </w:rPr>
          <w:t>13.11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StatisticalClassification</w:t>
        </w:r>
        <w:r w:rsidR="00FD7B7C">
          <w:rPr>
            <w:noProof/>
            <w:webHidden/>
          </w:rPr>
          <w:tab/>
        </w:r>
        <w:r w:rsidR="00FD7B7C">
          <w:rPr>
            <w:noProof/>
            <w:webHidden/>
          </w:rPr>
          <w:fldChar w:fldCharType="begin"/>
        </w:r>
        <w:r w:rsidR="00FD7B7C">
          <w:rPr>
            <w:noProof/>
            <w:webHidden/>
          </w:rPr>
          <w:instrText xml:space="preserve"> PAGEREF _Toc72768924 \h </w:instrText>
        </w:r>
        <w:r w:rsidR="00FD7B7C">
          <w:rPr>
            <w:noProof/>
            <w:webHidden/>
          </w:rPr>
        </w:r>
        <w:r w:rsidR="00FD7B7C">
          <w:rPr>
            <w:noProof/>
            <w:webHidden/>
          </w:rPr>
          <w:fldChar w:fldCharType="separate"/>
        </w:r>
        <w:r w:rsidR="00FD7B7C">
          <w:rPr>
            <w:noProof/>
            <w:webHidden/>
          </w:rPr>
          <w:t>129</w:t>
        </w:r>
        <w:r w:rsidR="00FD7B7C">
          <w:rPr>
            <w:noProof/>
            <w:webHidden/>
          </w:rPr>
          <w:fldChar w:fldCharType="end"/>
        </w:r>
      </w:hyperlink>
    </w:p>
    <w:p w14:paraId="1A6B288D" w14:textId="049C005B" w:rsidR="00FD7B7C" w:rsidRDefault="006528F9">
      <w:pPr>
        <w:pStyle w:val="TOC1"/>
        <w:rPr>
          <w:rFonts w:asciiTheme="minorHAnsi" w:eastAsiaTheme="minorEastAsia" w:hAnsiTheme="minorHAnsi" w:cstheme="minorBidi"/>
          <w:b w:val="0"/>
          <w:noProof/>
          <w:sz w:val="24"/>
          <w:szCs w:val="24"/>
          <w:lang w:eastAsia="en-GB"/>
        </w:rPr>
      </w:pPr>
      <w:hyperlink w:anchor="_Toc72768925" w:history="1">
        <w:r w:rsidR="00FD7B7C" w:rsidRPr="009508CD">
          <w:rPr>
            <w:rStyle w:val="Hyperlink"/>
            <w:noProof/>
          </w:rPr>
          <w:t>Annex A (normative)  Abstract Test Suite</w:t>
        </w:r>
        <w:r w:rsidR="00FD7B7C">
          <w:rPr>
            <w:noProof/>
            <w:webHidden/>
          </w:rPr>
          <w:tab/>
        </w:r>
        <w:r w:rsidR="00FD7B7C">
          <w:rPr>
            <w:noProof/>
            <w:webHidden/>
          </w:rPr>
          <w:fldChar w:fldCharType="begin"/>
        </w:r>
        <w:r w:rsidR="00FD7B7C">
          <w:rPr>
            <w:noProof/>
            <w:webHidden/>
          </w:rPr>
          <w:instrText xml:space="preserve"> PAGEREF _Toc72768925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1BFF707B" w14:textId="67F2B1C9" w:rsidR="00FD7B7C" w:rsidRDefault="006528F9">
      <w:pPr>
        <w:pStyle w:val="TOC1"/>
        <w:rPr>
          <w:rFonts w:asciiTheme="minorHAnsi" w:eastAsiaTheme="minorEastAsia" w:hAnsiTheme="minorHAnsi" w:cstheme="minorBidi"/>
          <w:b w:val="0"/>
          <w:noProof/>
          <w:sz w:val="24"/>
          <w:szCs w:val="24"/>
          <w:lang w:eastAsia="en-GB"/>
        </w:rPr>
      </w:pPr>
      <w:hyperlink w:anchor="_Toc72768926" w:history="1">
        <w:r w:rsidR="00FD7B7C" w:rsidRPr="009508CD">
          <w:rPr>
            <w:rStyle w:val="Hyperlink"/>
            <w:noProof/>
          </w:rPr>
          <w:t>A.1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Observation schema package</w:t>
        </w:r>
        <w:r w:rsidR="00FD7B7C">
          <w:rPr>
            <w:noProof/>
            <w:webHidden/>
          </w:rPr>
          <w:tab/>
        </w:r>
        <w:r w:rsidR="00FD7B7C">
          <w:rPr>
            <w:noProof/>
            <w:webHidden/>
          </w:rPr>
          <w:fldChar w:fldCharType="begin"/>
        </w:r>
        <w:r w:rsidR="00FD7B7C">
          <w:rPr>
            <w:noProof/>
            <w:webHidden/>
          </w:rPr>
          <w:instrText xml:space="preserve"> PAGEREF _Toc72768926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318AEE8F" w14:textId="7D26F4F7" w:rsidR="00FD7B7C" w:rsidRDefault="006528F9">
      <w:pPr>
        <w:pStyle w:val="TOC1"/>
        <w:rPr>
          <w:rFonts w:asciiTheme="minorHAnsi" w:eastAsiaTheme="minorEastAsia" w:hAnsiTheme="minorHAnsi" w:cstheme="minorBidi"/>
          <w:b w:val="0"/>
          <w:noProof/>
          <w:sz w:val="24"/>
          <w:szCs w:val="24"/>
          <w:lang w:eastAsia="en-GB"/>
        </w:rPr>
      </w:pPr>
      <w:hyperlink w:anchor="_Toc72768927" w:history="1">
        <w:r w:rsidR="00FD7B7C" w:rsidRPr="009508CD">
          <w:rPr>
            <w:rStyle w:val="Hyperlink"/>
            <w:noProof/>
          </w:rPr>
          <w:t>A.2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Observation core package</w:t>
        </w:r>
        <w:r w:rsidR="00FD7B7C">
          <w:rPr>
            <w:noProof/>
            <w:webHidden/>
          </w:rPr>
          <w:tab/>
        </w:r>
        <w:r w:rsidR="00FD7B7C">
          <w:rPr>
            <w:noProof/>
            <w:webHidden/>
          </w:rPr>
          <w:fldChar w:fldCharType="begin"/>
        </w:r>
        <w:r w:rsidR="00FD7B7C">
          <w:rPr>
            <w:noProof/>
            <w:webHidden/>
          </w:rPr>
          <w:instrText xml:space="preserve"> PAGEREF _Toc72768927 \h </w:instrText>
        </w:r>
        <w:r w:rsidR="00FD7B7C">
          <w:rPr>
            <w:noProof/>
            <w:webHidden/>
          </w:rPr>
        </w:r>
        <w:r w:rsidR="00FD7B7C">
          <w:rPr>
            <w:noProof/>
            <w:webHidden/>
          </w:rPr>
          <w:fldChar w:fldCharType="separate"/>
        </w:r>
        <w:r w:rsidR="00FD7B7C">
          <w:rPr>
            <w:noProof/>
            <w:webHidden/>
          </w:rPr>
          <w:t>133</w:t>
        </w:r>
        <w:r w:rsidR="00FD7B7C">
          <w:rPr>
            <w:noProof/>
            <w:webHidden/>
          </w:rPr>
          <w:fldChar w:fldCharType="end"/>
        </w:r>
      </w:hyperlink>
    </w:p>
    <w:p w14:paraId="39EEAF8D" w14:textId="31EC90C3" w:rsidR="00FD7B7C" w:rsidRDefault="006528F9">
      <w:pPr>
        <w:pStyle w:val="TOC1"/>
        <w:rPr>
          <w:rFonts w:asciiTheme="minorHAnsi" w:eastAsiaTheme="minorEastAsia" w:hAnsiTheme="minorHAnsi" w:cstheme="minorBidi"/>
          <w:b w:val="0"/>
          <w:noProof/>
          <w:sz w:val="24"/>
          <w:szCs w:val="24"/>
          <w:lang w:eastAsia="en-GB"/>
        </w:rPr>
      </w:pPr>
      <w:hyperlink w:anchor="_Toc72768928" w:history="1">
        <w:r w:rsidR="00FD7B7C" w:rsidRPr="009508CD">
          <w:rPr>
            <w:rStyle w:val="Hyperlink"/>
            <w:noProof/>
          </w:rPr>
          <w:t>A.3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Observations package</w:t>
        </w:r>
        <w:r w:rsidR="00FD7B7C">
          <w:rPr>
            <w:noProof/>
            <w:webHidden/>
          </w:rPr>
          <w:tab/>
        </w:r>
        <w:r w:rsidR="00FD7B7C">
          <w:rPr>
            <w:noProof/>
            <w:webHidden/>
          </w:rPr>
          <w:fldChar w:fldCharType="begin"/>
        </w:r>
        <w:r w:rsidR="00FD7B7C">
          <w:rPr>
            <w:noProof/>
            <w:webHidden/>
          </w:rPr>
          <w:instrText xml:space="preserve"> PAGEREF _Toc72768928 \h </w:instrText>
        </w:r>
        <w:r w:rsidR="00FD7B7C">
          <w:rPr>
            <w:noProof/>
            <w:webHidden/>
          </w:rPr>
        </w:r>
        <w:r w:rsidR="00FD7B7C">
          <w:rPr>
            <w:noProof/>
            <w:webHidden/>
          </w:rPr>
          <w:fldChar w:fldCharType="separate"/>
        </w:r>
        <w:r w:rsidR="00FD7B7C">
          <w:rPr>
            <w:noProof/>
            <w:webHidden/>
          </w:rPr>
          <w:t>135</w:t>
        </w:r>
        <w:r w:rsidR="00FD7B7C">
          <w:rPr>
            <w:noProof/>
            <w:webHidden/>
          </w:rPr>
          <w:fldChar w:fldCharType="end"/>
        </w:r>
      </w:hyperlink>
    </w:p>
    <w:p w14:paraId="14D198A1" w14:textId="0C129AFF" w:rsidR="00FD7B7C" w:rsidRDefault="006528F9">
      <w:pPr>
        <w:pStyle w:val="TOC1"/>
        <w:rPr>
          <w:rFonts w:asciiTheme="minorHAnsi" w:eastAsiaTheme="minorEastAsia" w:hAnsiTheme="minorHAnsi" w:cstheme="minorBidi"/>
          <w:b w:val="0"/>
          <w:noProof/>
          <w:sz w:val="24"/>
          <w:szCs w:val="24"/>
          <w:lang w:eastAsia="en-GB"/>
        </w:rPr>
      </w:pPr>
      <w:hyperlink w:anchor="_Toc72768929" w:history="1">
        <w:r w:rsidR="00FD7B7C" w:rsidRPr="009508CD">
          <w:rPr>
            <w:rStyle w:val="Hyperlink"/>
            <w:noProof/>
          </w:rPr>
          <w:t>A.4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Sample schema package</w:t>
        </w:r>
        <w:r w:rsidR="00FD7B7C">
          <w:rPr>
            <w:noProof/>
            <w:webHidden/>
          </w:rPr>
          <w:tab/>
        </w:r>
        <w:r w:rsidR="00FD7B7C">
          <w:rPr>
            <w:noProof/>
            <w:webHidden/>
          </w:rPr>
          <w:fldChar w:fldCharType="begin"/>
        </w:r>
        <w:r w:rsidR="00FD7B7C">
          <w:rPr>
            <w:noProof/>
            <w:webHidden/>
          </w:rPr>
          <w:instrText xml:space="preserve"> PAGEREF _Toc72768929 \h </w:instrText>
        </w:r>
        <w:r w:rsidR="00FD7B7C">
          <w:rPr>
            <w:noProof/>
            <w:webHidden/>
          </w:rPr>
        </w:r>
        <w:r w:rsidR="00FD7B7C">
          <w:rPr>
            <w:noProof/>
            <w:webHidden/>
          </w:rPr>
          <w:fldChar w:fldCharType="separate"/>
        </w:r>
        <w:r w:rsidR="00FD7B7C">
          <w:rPr>
            <w:noProof/>
            <w:webHidden/>
          </w:rPr>
          <w:t>138</w:t>
        </w:r>
        <w:r w:rsidR="00FD7B7C">
          <w:rPr>
            <w:noProof/>
            <w:webHidden/>
          </w:rPr>
          <w:fldChar w:fldCharType="end"/>
        </w:r>
      </w:hyperlink>
    </w:p>
    <w:p w14:paraId="47D91B40" w14:textId="2AB4EB6F" w:rsidR="00FD7B7C" w:rsidRDefault="006528F9">
      <w:pPr>
        <w:pStyle w:val="TOC1"/>
        <w:rPr>
          <w:rFonts w:asciiTheme="minorHAnsi" w:eastAsiaTheme="minorEastAsia" w:hAnsiTheme="minorHAnsi" w:cstheme="minorBidi"/>
          <w:b w:val="0"/>
          <w:noProof/>
          <w:sz w:val="24"/>
          <w:szCs w:val="24"/>
          <w:lang w:eastAsia="en-GB"/>
        </w:rPr>
      </w:pPr>
      <w:hyperlink w:anchor="_Toc72768930" w:history="1">
        <w:r w:rsidR="00FD7B7C" w:rsidRPr="009508CD">
          <w:rPr>
            <w:rStyle w:val="Hyperlink"/>
            <w:noProof/>
          </w:rPr>
          <w:t>A.5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Sample core package</w:t>
        </w:r>
        <w:r w:rsidR="00FD7B7C">
          <w:rPr>
            <w:noProof/>
            <w:webHidden/>
          </w:rPr>
          <w:tab/>
        </w:r>
        <w:r w:rsidR="00FD7B7C">
          <w:rPr>
            <w:noProof/>
            <w:webHidden/>
          </w:rPr>
          <w:fldChar w:fldCharType="begin"/>
        </w:r>
        <w:r w:rsidR="00FD7B7C">
          <w:rPr>
            <w:noProof/>
            <w:webHidden/>
          </w:rPr>
          <w:instrText xml:space="preserve"> PAGEREF _Toc72768930 \h </w:instrText>
        </w:r>
        <w:r w:rsidR="00FD7B7C">
          <w:rPr>
            <w:noProof/>
            <w:webHidden/>
          </w:rPr>
        </w:r>
        <w:r w:rsidR="00FD7B7C">
          <w:rPr>
            <w:noProof/>
            <w:webHidden/>
          </w:rPr>
          <w:fldChar w:fldCharType="separate"/>
        </w:r>
        <w:r w:rsidR="00FD7B7C">
          <w:rPr>
            <w:noProof/>
            <w:webHidden/>
          </w:rPr>
          <w:t>140</w:t>
        </w:r>
        <w:r w:rsidR="00FD7B7C">
          <w:rPr>
            <w:noProof/>
            <w:webHidden/>
          </w:rPr>
          <w:fldChar w:fldCharType="end"/>
        </w:r>
      </w:hyperlink>
    </w:p>
    <w:p w14:paraId="6EF73A04" w14:textId="452FAECB" w:rsidR="00FD7B7C" w:rsidRDefault="006528F9">
      <w:pPr>
        <w:pStyle w:val="TOC1"/>
        <w:rPr>
          <w:rFonts w:asciiTheme="minorHAnsi" w:eastAsiaTheme="minorEastAsia" w:hAnsiTheme="minorHAnsi" w:cstheme="minorBidi"/>
          <w:b w:val="0"/>
          <w:noProof/>
          <w:sz w:val="24"/>
          <w:szCs w:val="24"/>
          <w:lang w:eastAsia="en-GB"/>
        </w:rPr>
      </w:pPr>
      <w:hyperlink w:anchor="_Toc72768931" w:history="1">
        <w:r w:rsidR="00FD7B7C" w:rsidRPr="009508CD">
          <w:rPr>
            <w:rStyle w:val="Hyperlink"/>
            <w:noProof/>
          </w:rPr>
          <w:t>A.6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Samples package</w:t>
        </w:r>
        <w:r w:rsidR="00FD7B7C">
          <w:rPr>
            <w:noProof/>
            <w:webHidden/>
          </w:rPr>
          <w:tab/>
        </w:r>
        <w:r w:rsidR="00FD7B7C">
          <w:rPr>
            <w:noProof/>
            <w:webHidden/>
          </w:rPr>
          <w:fldChar w:fldCharType="begin"/>
        </w:r>
        <w:r w:rsidR="00FD7B7C">
          <w:rPr>
            <w:noProof/>
            <w:webHidden/>
          </w:rPr>
          <w:instrText xml:space="preserve"> PAGEREF _Toc72768931 \h </w:instrText>
        </w:r>
        <w:r w:rsidR="00FD7B7C">
          <w:rPr>
            <w:noProof/>
            <w:webHidden/>
          </w:rPr>
        </w:r>
        <w:r w:rsidR="00FD7B7C">
          <w:rPr>
            <w:noProof/>
            <w:webHidden/>
          </w:rPr>
          <w:fldChar w:fldCharType="separate"/>
        </w:r>
        <w:r w:rsidR="00FD7B7C">
          <w:rPr>
            <w:noProof/>
            <w:webHidden/>
          </w:rPr>
          <w:t>142</w:t>
        </w:r>
        <w:r w:rsidR="00FD7B7C">
          <w:rPr>
            <w:noProof/>
            <w:webHidden/>
          </w:rPr>
          <w:fldChar w:fldCharType="end"/>
        </w:r>
      </w:hyperlink>
    </w:p>
    <w:p w14:paraId="1D79AE81" w14:textId="01935E4B" w:rsidR="00FD7B7C" w:rsidRDefault="006528F9">
      <w:pPr>
        <w:pStyle w:val="TOC1"/>
        <w:rPr>
          <w:rFonts w:asciiTheme="minorHAnsi" w:eastAsiaTheme="minorEastAsia" w:hAnsiTheme="minorHAnsi" w:cstheme="minorBidi"/>
          <w:b w:val="0"/>
          <w:noProof/>
          <w:sz w:val="24"/>
          <w:szCs w:val="24"/>
          <w:lang w:eastAsia="en-GB"/>
        </w:rPr>
      </w:pPr>
      <w:hyperlink w:anchor="_Toc72768932" w:history="1">
        <w:r w:rsidR="00FD7B7C" w:rsidRPr="009508CD">
          <w:rPr>
            <w:rStyle w:val="Hyperlink"/>
            <w:noProof/>
          </w:rPr>
          <w:t>Annex B (informative)  Common usage of O&amp;M concepts</w:t>
        </w:r>
        <w:r w:rsidR="00FD7B7C">
          <w:rPr>
            <w:noProof/>
            <w:webHidden/>
          </w:rPr>
          <w:tab/>
        </w:r>
        <w:r w:rsidR="00FD7B7C">
          <w:rPr>
            <w:noProof/>
            <w:webHidden/>
          </w:rPr>
          <w:fldChar w:fldCharType="begin"/>
        </w:r>
        <w:r w:rsidR="00FD7B7C">
          <w:rPr>
            <w:noProof/>
            <w:webHidden/>
          </w:rPr>
          <w:instrText xml:space="preserve"> PAGEREF _Toc72768932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602858DD" w14:textId="39355791" w:rsidR="00FD7B7C" w:rsidRDefault="006528F9">
      <w:pPr>
        <w:pStyle w:val="TOC1"/>
        <w:rPr>
          <w:rFonts w:asciiTheme="minorHAnsi" w:eastAsiaTheme="minorEastAsia" w:hAnsiTheme="minorHAnsi" w:cstheme="minorBidi"/>
          <w:b w:val="0"/>
          <w:noProof/>
          <w:sz w:val="24"/>
          <w:szCs w:val="24"/>
          <w:lang w:eastAsia="en-GB"/>
        </w:rPr>
      </w:pPr>
      <w:hyperlink w:anchor="_Toc72768933" w:history="1">
        <w:r w:rsidR="00FD7B7C" w:rsidRPr="009508CD">
          <w:rPr>
            <w:rStyle w:val="Hyperlink"/>
            <w:noProof/>
          </w:rPr>
          <w:t>B.1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_Toc72768933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06E5F380" w14:textId="3056456C" w:rsidR="00FD7B7C" w:rsidRDefault="006528F9">
      <w:pPr>
        <w:pStyle w:val="TOC1"/>
        <w:rPr>
          <w:rFonts w:asciiTheme="minorHAnsi" w:eastAsiaTheme="minorEastAsia" w:hAnsiTheme="minorHAnsi" w:cstheme="minorBidi"/>
          <w:b w:val="0"/>
          <w:noProof/>
          <w:sz w:val="24"/>
          <w:szCs w:val="24"/>
          <w:lang w:eastAsia="en-GB"/>
        </w:rPr>
      </w:pPr>
      <w:hyperlink w:anchor="_Toc72768934" w:history="1">
        <w:r w:rsidR="00FD7B7C" w:rsidRPr="009508CD">
          <w:rPr>
            <w:rStyle w:val="Hyperlink"/>
            <w:noProof/>
          </w:rPr>
          <w:t>B.2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Observations (EO)</w:t>
        </w:r>
        <w:r w:rsidR="00FD7B7C">
          <w:rPr>
            <w:noProof/>
            <w:webHidden/>
          </w:rPr>
          <w:tab/>
        </w:r>
        <w:r w:rsidR="00FD7B7C">
          <w:rPr>
            <w:noProof/>
            <w:webHidden/>
          </w:rPr>
          <w:fldChar w:fldCharType="begin"/>
        </w:r>
        <w:r w:rsidR="00FD7B7C">
          <w:rPr>
            <w:noProof/>
            <w:webHidden/>
          </w:rPr>
          <w:instrText xml:space="preserve"> PAGEREF _Toc72768934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3EBB277A" w14:textId="28569DE4" w:rsidR="00FD7B7C" w:rsidRDefault="006528F9">
      <w:pPr>
        <w:pStyle w:val="TOC1"/>
        <w:rPr>
          <w:rFonts w:asciiTheme="minorHAnsi" w:eastAsiaTheme="minorEastAsia" w:hAnsiTheme="minorHAnsi" w:cstheme="minorBidi"/>
          <w:b w:val="0"/>
          <w:noProof/>
          <w:sz w:val="24"/>
          <w:szCs w:val="24"/>
          <w:lang w:eastAsia="en-GB"/>
        </w:rPr>
      </w:pPr>
      <w:hyperlink w:anchor="_Toc72768935" w:history="1">
        <w:r w:rsidR="00FD7B7C" w:rsidRPr="009508CD">
          <w:rPr>
            <w:rStyle w:val="Hyperlink"/>
            <w:noProof/>
          </w:rPr>
          <w:t>B.3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Metrology</w:t>
        </w:r>
        <w:r w:rsidR="00FD7B7C">
          <w:rPr>
            <w:noProof/>
            <w:webHidden/>
          </w:rPr>
          <w:tab/>
        </w:r>
        <w:r w:rsidR="00FD7B7C">
          <w:rPr>
            <w:noProof/>
            <w:webHidden/>
          </w:rPr>
          <w:fldChar w:fldCharType="begin"/>
        </w:r>
        <w:r w:rsidR="00FD7B7C">
          <w:rPr>
            <w:noProof/>
            <w:webHidden/>
          </w:rPr>
          <w:instrText xml:space="preserve"> PAGEREF _Toc72768935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2CE65315" w14:textId="42DCC530" w:rsidR="00FD7B7C" w:rsidRDefault="006528F9">
      <w:pPr>
        <w:pStyle w:val="TOC1"/>
        <w:rPr>
          <w:rFonts w:asciiTheme="minorHAnsi" w:eastAsiaTheme="minorEastAsia" w:hAnsiTheme="minorHAnsi" w:cstheme="minorBidi"/>
          <w:b w:val="0"/>
          <w:noProof/>
          <w:sz w:val="24"/>
          <w:szCs w:val="24"/>
          <w:lang w:eastAsia="en-GB"/>
        </w:rPr>
      </w:pPr>
      <w:hyperlink w:anchor="_Toc72768936" w:history="1">
        <w:r w:rsidR="00FD7B7C" w:rsidRPr="009508CD">
          <w:rPr>
            <w:rStyle w:val="Hyperlink"/>
            <w:noProof/>
          </w:rPr>
          <w:t>B.4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science simulations</w:t>
        </w:r>
        <w:r w:rsidR="00FD7B7C">
          <w:rPr>
            <w:noProof/>
            <w:webHidden/>
          </w:rPr>
          <w:tab/>
        </w:r>
        <w:r w:rsidR="00FD7B7C">
          <w:rPr>
            <w:noProof/>
            <w:webHidden/>
          </w:rPr>
          <w:fldChar w:fldCharType="begin"/>
        </w:r>
        <w:r w:rsidR="00FD7B7C">
          <w:rPr>
            <w:noProof/>
            <w:webHidden/>
          </w:rPr>
          <w:instrText xml:space="preserve"> PAGEREF _Toc72768936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1B0E055A" w14:textId="156E8208" w:rsidR="00FD7B7C" w:rsidRDefault="006528F9">
      <w:pPr>
        <w:pStyle w:val="TOC1"/>
        <w:rPr>
          <w:rFonts w:asciiTheme="minorHAnsi" w:eastAsiaTheme="minorEastAsia" w:hAnsiTheme="minorHAnsi" w:cstheme="minorBidi"/>
          <w:b w:val="0"/>
          <w:noProof/>
          <w:sz w:val="24"/>
          <w:szCs w:val="24"/>
          <w:lang w:eastAsia="en-GB"/>
        </w:rPr>
      </w:pPr>
      <w:hyperlink w:anchor="_Toc72768937" w:history="1">
        <w:r w:rsidR="00FD7B7C" w:rsidRPr="009508CD">
          <w:rPr>
            <w:rStyle w:val="Hyperlink"/>
            <w:noProof/>
          </w:rPr>
          <w:t>B.5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Assay/Chemistry</w:t>
        </w:r>
        <w:r w:rsidR="00FD7B7C">
          <w:rPr>
            <w:noProof/>
            <w:webHidden/>
          </w:rPr>
          <w:tab/>
        </w:r>
        <w:r w:rsidR="00FD7B7C">
          <w:rPr>
            <w:noProof/>
            <w:webHidden/>
          </w:rPr>
          <w:fldChar w:fldCharType="begin"/>
        </w:r>
        <w:r w:rsidR="00FD7B7C">
          <w:rPr>
            <w:noProof/>
            <w:webHidden/>
          </w:rPr>
          <w:instrText xml:space="preserve"> PAGEREF _Toc72768937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03F0146E" w14:textId="69661C02" w:rsidR="00FD7B7C" w:rsidRDefault="006528F9">
      <w:pPr>
        <w:pStyle w:val="TOC1"/>
        <w:rPr>
          <w:rFonts w:asciiTheme="minorHAnsi" w:eastAsiaTheme="minorEastAsia" w:hAnsiTheme="minorHAnsi" w:cstheme="minorBidi"/>
          <w:b w:val="0"/>
          <w:noProof/>
          <w:sz w:val="24"/>
          <w:szCs w:val="24"/>
          <w:lang w:eastAsia="en-GB"/>
        </w:rPr>
      </w:pPr>
      <w:hyperlink w:anchor="_Toc72768938" w:history="1">
        <w:r w:rsidR="00FD7B7C" w:rsidRPr="009508CD">
          <w:rPr>
            <w:rStyle w:val="Hyperlink"/>
            <w:noProof/>
          </w:rPr>
          <w:t>B.6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Geology field observations</w:t>
        </w:r>
        <w:r w:rsidR="00FD7B7C">
          <w:rPr>
            <w:noProof/>
            <w:webHidden/>
          </w:rPr>
          <w:tab/>
        </w:r>
        <w:r w:rsidR="00FD7B7C">
          <w:rPr>
            <w:noProof/>
            <w:webHidden/>
          </w:rPr>
          <w:fldChar w:fldCharType="begin"/>
        </w:r>
        <w:r w:rsidR="00FD7B7C">
          <w:rPr>
            <w:noProof/>
            <w:webHidden/>
          </w:rPr>
          <w:instrText xml:space="preserve"> PAGEREF _Toc72768938 \h </w:instrText>
        </w:r>
        <w:r w:rsidR="00FD7B7C">
          <w:rPr>
            <w:noProof/>
            <w:webHidden/>
          </w:rPr>
        </w:r>
        <w:r w:rsidR="00FD7B7C">
          <w:rPr>
            <w:noProof/>
            <w:webHidden/>
          </w:rPr>
          <w:fldChar w:fldCharType="separate"/>
        </w:r>
        <w:r w:rsidR="00FD7B7C">
          <w:rPr>
            <w:noProof/>
            <w:webHidden/>
          </w:rPr>
          <w:t>148</w:t>
        </w:r>
        <w:r w:rsidR="00FD7B7C">
          <w:rPr>
            <w:noProof/>
            <w:webHidden/>
          </w:rPr>
          <w:fldChar w:fldCharType="end"/>
        </w:r>
      </w:hyperlink>
    </w:p>
    <w:p w14:paraId="2C4C856C" w14:textId="3F60A16A" w:rsidR="00FD7B7C" w:rsidRDefault="006528F9">
      <w:pPr>
        <w:pStyle w:val="TOC1"/>
        <w:rPr>
          <w:rFonts w:asciiTheme="minorHAnsi" w:eastAsiaTheme="minorEastAsia" w:hAnsiTheme="minorHAnsi" w:cstheme="minorBidi"/>
          <w:b w:val="0"/>
          <w:noProof/>
          <w:sz w:val="24"/>
          <w:szCs w:val="24"/>
          <w:lang w:eastAsia="en-GB"/>
        </w:rPr>
      </w:pPr>
      <w:hyperlink w:anchor="_Toc72768939" w:history="1">
        <w:r w:rsidR="00FD7B7C" w:rsidRPr="009508CD">
          <w:rPr>
            <w:rStyle w:val="Hyperlink"/>
            <w:noProof/>
          </w:rPr>
          <w:t>B.7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Geotechnics observations</w:t>
        </w:r>
        <w:r w:rsidR="00FD7B7C">
          <w:rPr>
            <w:noProof/>
            <w:webHidden/>
          </w:rPr>
          <w:tab/>
        </w:r>
        <w:r w:rsidR="00FD7B7C">
          <w:rPr>
            <w:noProof/>
            <w:webHidden/>
          </w:rPr>
          <w:fldChar w:fldCharType="begin"/>
        </w:r>
        <w:r w:rsidR="00FD7B7C">
          <w:rPr>
            <w:noProof/>
            <w:webHidden/>
          </w:rPr>
          <w:instrText xml:space="preserve"> PAGEREF _Toc72768939 \h </w:instrText>
        </w:r>
        <w:r w:rsidR="00FD7B7C">
          <w:rPr>
            <w:noProof/>
            <w:webHidden/>
          </w:rPr>
        </w:r>
        <w:r w:rsidR="00FD7B7C">
          <w:rPr>
            <w:noProof/>
            <w:webHidden/>
          </w:rPr>
          <w:fldChar w:fldCharType="separate"/>
        </w:r>
        <w:r w:rsidR="00FD7B7C">
          <w:rPr>
            <w:noProof/>
            <w:webHidden/>
          </w:rPr>
          <w:t>149</w:t>
        </w:r>
        <w:r w:rsidR="00FD7B7C">
          <w:rPr>
            <w:noProof/>
            <w:webHidden/>
          </w:rPr>
          <w:fldChar w:fldCharType="end"/>
        </w:r>
      </w:hyperlink>
    </w:p>
    <w:p w14:paraId="0EA74253" w14:textId="4732930E" w:rsidR="00FD7B7C" w:rsidRDefault="006528F9">
      <w:pPr>
        <w:pStyle w:val="TOC1"/>
        <w:rPr>
          <w:rFonts w:asciiTheme="minorHAnsi" w:eastAsiaTheme="minorEastAsia" w:hAnsiTheme="minorHAnsi" w:cstheme="minorBidi"/>
          <w:b w:val="0"/>
          <w:noProof/>
          <w:sz w:val="24"/>
          <w:szCs w:val="24"/>
          <w:lang w:eastAsia="en-GB"/>
        </w:rPr>
      </w:pPr>
      <w:hyperlink w:anchor="_Toc72768940" w:history="1">
        <w:r w:rsidR="00FD7B7C" w:rsidRPr="009508CD">
          <w:rPr>
            <w:rStyle w:val="Hyperlink"/>
            <w:noProof/>
          </w:rPr>
          <w:t>B.8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Water quality observations</w:t>
        </w:r>
        <w:r w:rsidR="00FD7B7C">
          <w:rPr>
            <w:noProof/>
            <w:webHidden/>
          </w:rPr>
          <w:tab/>
        </w:r>
        <w:r w:rsidR="00FD7B7C">
          <w:rPr>
            <w:noProof/>
            <w:webHidden/>
          </w:rPr>
          <w:fldChar w:fldCharType="begin"/>
        </w:r>
        <w:r w:rsidR="00FD7B7C">
          <w:rPr>
            <w:noProof/>
            <w:webHidden/>
          </w:rPr>
          <w:instrText xml:space="preserve"> PAGEREF _Toc72768940 \h </w:instrText>
        </w:r>
        <w:r w:rsidR="00FD7B7C">
          <w:rPr>
            <w:noProof/>
            <w:webHidden/>
          </w:rPr>
        </w:r>
        <w:r w:rsidR="00FD7B7C">
          <w:rPr>
            <w:noProof/>
            <w:webHidden/>
          </w:rPr>
          <w:fldChar w:fldCharType="separate"/>
        </w:r>
        <w:r w:rsidR="00FD7B7C">
          <w:rPr>
            <w:noProof/>
            <w:webHidden/>
          </w:rPr>
          <w:t>150</w:t>
        </w:r>
        <w:r w:rsidR="00FD7B7C">
          <w:rPr>
            <w:noProof/>
            <w:webHidden/>
          </w:rPr>
          <w:fldChar w:fldCharType="end"/>
        </w:r>
      </w:hyperlink>
    </w:p>
    <w:p w14:paraId="41A82592" w14:textId="16467DF0" w:rsidR="00FD7B7C" w:rsidRDefault="006528F9">
      <w:pPr>
        <w:pStyle w:val="TOC1"/>
        <w:rPr>
          <w:rFonts w:asciiTheme="minorHAnsi" w:eastAsiaTheme="minorEastAsia" w:hAnsiTheme="minorHAnsi" w:cstheme="minorBidi"/>
          <w:b w:val="0"/>
          <w:noProof/>
          <w:sz w:val="24"/>
          <w:szCs w:val="24"/>
          <w:lang w:eastAsia="en-GB"/>
        </w:rPr>
      </w:pPr>
      <w:hyperlink w:anchor="_Toc72768941" w:history="1">
        <w:r w:rsidR="00FD7B7C" w:rsidRPr="009508CD">
          <w:rPr>
            <w:rStyle w:val="Hyperlink"/>
            <w:noProof/>
          </w:rPr>
          <w:t>B.9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Soil quality observations</w:t>
        </w:r>
        <w:r w:rsidR="00FD7B7C">
          <w:rPr>
            <w:noProof/>
            <w:webHidden/>
          </w:rPr>
          <w:tab/>
        </w:r>
        <w:r w:rsidR="00FD7B7C">
          <w:rPr>
            <w:noProof/>
            <w:webHidden/>
          </w:rPr>
          <w:fldChar w:fldCharType="begin"/>
        </w:r>
        <w:r w:rsidR="00FD7B7C">
          <w:rPr>
            <w:noProof/>
            <w:webHidden/>
          </w:rPr>
          <w:instrText xml:space="preserve"> PAGEREF _Toc72768941 \h </w:instrText>
        </w:r>
        <w:r w:rsidR="00FD7B7C">
          <w:rPr>
            <w:noProof/>
            <w:webHidden/>
          </w:rPr>
        </w:r>
        <w:r w:rsidR="00FD7B7C">
          <w:rPr>
            <w:noProof/>
            <w:webHidden/>
          </w:rPr>
          <w:fldChar w:fldCharType="separate"/>
        </w:r>
        <w:r w:rsidR="00FD7B7C">
          <w:rPr>
            <w:noProof/>
            <w:webHidden/>
          </w:rPr>
          <w:t>151</w:t>
        </w:r>
        <w:r w:rsidR="00FD7B7C">
          <w:rPr>
            <w:noProof/>
            <w:webHidden/>
          </w:rPr>
          <w:fldChar w:fldCharType="end"/>
        </w:r>
      </w:hyperlink>
    </w:p>
    <w:p w14:paraId="6AB62D73" w14:textId="49A61968" w:rsidR="00FD7B7C" w:rsidRDefault="006528F9">
      <w:pPr>
        <w:pStyle w:val="TOC1"/>
        <w:rPr>
          <w:rFonts w:asciiTheme="minorHAnsi" w:eastAsiaTheme="minorEastAsia" w:hAnsiTheme="minorHAnsi" w:cstheme="minorBidi"/>
          <w:b w:val="0"/>
          <w:noProof/>
          <w:sz w:val="24"/>
          <w:szCs w:val="24"/>
          <w:lang w:eastAsia="en-GB"/>
        </w:rPr>
      </w:pPr>
      <w:hyperlink w:anchor="_Toc72768942" w:history="1">
        <w:r w:rsidR="00FD7B7C" w:rsidRPr="009508CD">
          <w:rPr>
            <w:rStyle w:val="Hyperlink"/>
            <w:noProof/>
          </w:rPr>
          <w:t>Annex C (informative)  Changes in the Observation, Sampling and Specimen models between O&amp;M v2.0 and OM&amp;S v3.0</w:t>
        </w:r>
        <w:r w:rsidR="00FD7B7C">
          <w:rPr>
            <w:noProof/>
            <w:webHidden/>
          </w:rPr>
          <w:tab/>
        </w:r>
        <w:r w:rsidR="00FD7B7C">
          <w:rPr>
            <w:noProof/>
            <w:webHidden/>
          </w:rPr>
          <w:fldChar w:fldCharType="begin"/>
        </w:r>
        <w:r w:rsidR="00FD7B7C">
          <w:rPr>
            <w:noProof/>
            <w:webHidden/>
          </w:rPr>
          <w:instrText xml:space="preserve"> PAGEREF _Toc72768942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69FA85B1" w14:textId="503130D8" w:rsidR="00FD7B7C" w:rsidRDefault="006528F9">
      <w:pPr>
        <w:pStyle w:val="TOC1"/>
        <w:rPr>
          <w:rFonts w:asciiTheme="minorHAnsi" w:eastAsiaTheme="minorEastAsia" w:hAnsiTheme="minorHAnsi" w:cstheme="minorBidi"/>
          <w:b w:val="0"/>
          <w:noProof/>
          <w:sz w:val="24"/>
          <w:szCs w:val="24"/>
          <w:lang w:eastAsia="en-GB"/>
        </w:rPr>
      </w:pPr>
      <w:hyperlink w:anchor="_Toc72768943" w:history="1">
        <w:r w:rsidR="00FD7B7C" w:rsidRPr="009508CD">
          <w:rPr>
            <w:rStyle w:val="Hyperlink"/>
            <w:noProof/>
          </w:rPr>
          <w:t>C.1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Package and requirements class structure</w:t>
        </w:r>
        <w:r w:rsidR="00FD7B7C">
          <w:rPr>
            <w:noProof/>
            <w:webHidden/>
          </w:rPr>
          <w:tab/>
        </w:r>
        <w:r w:rsidR="00FD7B7C">
          <w:rPr>
            <w:noProof/>
            <w:webHidden/>
          </w:rPr>
          <w:fldChar w:fldCharType="begin"/>
        </w:r>
        <w:r w:rsidR="00FD7B7C">
          <w:rPr>
            <w:noProof/>
            <w:webHidden/>
          </w:rPr>
          <w:instrText xml:space="preserve"> PAGEREF _Toc72768943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4AE7CD3D" w14:textId="27155CB1" w:rsidR="00FD7B7C" w:rsidRDefault="006528F9">
      <w:pPr>
        <w:pStyle w:val="TOC1"/>
        <w:rPr>
          <w:rFonts w:asciiTheme="minorHAnsi" w:eastAsiaTheme="minorEastAsia" w:hAnsiTheme="minorHAnsi" w:cstheme="minorBidi"/>
          <w:b w:val="0"/>
          <w:noProof/>
          <w:sz w:val="24"/>
          <w:szCs w:val="24"/>
          <w:lang w:eastAsia="en-GB"/>
        </w:rPr>
      </w:pPr>
      <w:hyperlink w:anchor="_Toc72768944" w:history="1">
        <w:r w:rsidR="00FD7B7C" w:rsidRPr="009508CD">
          <w:rPr>
            <w:rStyle w:val="Hyperlink"/>
            <w:noProof/>
          </w:rPr>
          <w:t>C.2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Interfaces in the conceptual schema packages</w:t>
        </w:r>
        <w:r w:rsidR="00FD7B7C">
          <w:rPr>
            <w:noProof/>
            <w:webHidden/>
          </w:rPr>
          <w:tab/>
        </w:r>
        <w:r w:rsidR="00FD7B7C">
          <w:rPr>
            <w:noProof/>
            <w:webHidden/>
          </w:rPr>
          <w:fldChar w:fldCharType="begin"/>
        </w:r>
        <w:r w:rsidR="00FD7B7C">
          <w:rPr>
            <w:noProof/>
            <w:webHidden/>
          </w:rPr>
          <w:instrText xml:space="preserve"> PAGEREF _Toc72768944 \h </w:instrText>
        </w:r>
        <w:r w:rsidR="00FD7B7C">
          <w:rPr>
            <w:noProof/>
            <w:webHidden/>
          </w:rPr>
        </w:r>
        <w:r w:rsidR="00FD7B7C">
          <w:rPr>
            <w:noProof/>
            <w:webHidden/>
          </w:rPr>
          <w:fldChar w:fldCharType="separate"/>
        </w:r>
        <w:r w:rsidR="00FD7B7C">
          <w:rPr>
            <w:noProof/>
            <w:webHidden/>
          </w:rPr>
          <w:t>154</w:t>
        </w:r>
        <w:r w:rsidR="00FD7B7C">
          <w:rPr>
            <w:noProof/>
            <w:webHidden/>
          </w:rPr>
          <w:fldChar w:fldCharType="end"/>
        </w:r>
      </w:hyperlink>
    </w:p>
    <w:p w14:paraId="39B97341" w14:textId="64FF4233" w:rsidR="00FD7B7C" w:rsidRDefault="006528F9">
      <w:pPr>
        <w:pStyle w:val="TOC1"/>
        <w:rPr>
          <w:rFonts w:asciiTheme="minorHAnsi" w:eastAsiaTheme="minorEastAsia" w:hAnsiTheme="minorHAnsi" w:cstheme="minorBidi"/>
          <w:b w:val="0"/>
          <w:noProof/>
          <w:sz w:val="24"/>
          <w:szCs w:val="24"/>
          <w:lang w:eastAsia="en-GB"/>
        </w:rPr>
      </w:pPr>
      <w:hyperlink w:anchor="_Toc72768945" w:history="1">
        <w:r w:rsidR="00FD7B7C" w:rsidRPr="009508CD">
          <w:rPr>
            <w:rStyle w:val="Hyperlink"/>
            <w:noProof/>
          </w:rPr>
          <w:t>C.3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Realizations of the conceptual schemas as abstract and concrete feature type classes</w:t>
        </w:r>
        <w:r w:rsidR="00FD7B7C">
          <w:rPr>
            <w:noProof/>
            <w:webHidden/>
          </w:rPr>
          <w:tab/>
        </w:r>
        <w:r w:rsidR="00FD7B7C">
          <w:rPr>
            <w:noProof/>
            <w:webHidden/>
          </w:rPr>
          <w:fldChar w:fldCharType="begin"/>
        </w:r>
        <w:r w:rsidR="00FD7B7C">
          <w:rPr>
            <w:noProof/>
            <w:webHidden/>
          </w:rPr>
          <w:instrText xml:space="preserve"> PAGEREF _Toc72768945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1A875324" w14:textId="687A4D42" w:rsidR="00FD7B7C" w:rsidRDefault="006528F9">
      <w:pPr>
        <w:pStyle w:val="TOC1"/>
        <w:rPr>
          <w:rFonts w:asciiTheme="minorHAnsi" w:eastAsiaTheme="minorEastAsia" w:hAnsiTheme="minorHAnsi" w:cstheme="minorBidi"/>
          <w:b w:val="0"/>
          <w:noProof/>
          <w:sz w:val="24"/>
          <w:szCs w:val="24"/>
          <w:lang w:eastAsia="en-GB"/>
        </w:rPr>
      </w:pPr>
      <w:hyperlink w:anchor="_Toc72768946" w:history="1">
        <w:r w:rsidR="00FD7B7C" w:rsidRPr="009508CD">
          <w:rPr>
            <w:rStyle w:val="Hyperlink"/>
            <w:noProof/>
          </w:rPr>
          <w:t>C.4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Observation concept</w:t>
        </w:r>
        <w:r w:rsidR="00FD7B7C">
          <w:rPr>
            <w:noProof/>
            <w:webHidden/>
          </w:rPr>
          <w:tab/>
        </w:r>
        <w:r w:rsidR="00FD7B7C">
          <w:rPr>
            <w:noProof/>
            <w:webHidden/>
          </w:rPr>
          <w:fldChar w:fldCharType="begin"/>
        </w:r>
        <w:r w:rsidR="00FD7B7C">
          <w:rPr>
            <w:noProof/>
            <w:webHidden/>
          </w:rPr>
          <w:instrText xml:space="preserve"> PAGEREF _Toc72768946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548D4D57" w14:textId="4F15558F" w:rsidR="00FD7B7C" w:rsidRDefault="006528F9">
      <w:pPr>
        <w:pStyle w:val="TOC1"/>
        <w:rPr>
          <w:rFonts w:asciiTheme="minorHAnsi" w:eastAsiaTheme="minorEastAsia" w:hAnsiTheme="minorHAnsi" w:cstheme="minorBidi"/>
          <w:b w:val="0"/>
          <w:noProof/>
          <w:sz w:val="24"/>
          <w:szCs w:val="24"/>
          <w:lang w:eastAsia="en-GB"/>
        </w:rPr>
      </w:pPr>
      <w:hyperlink w:anchor="_Toc72768947" w:history="1">
        <w:r w:rsidR="00FD7B7C" w:rsidRPr="009508CD">
          <w:rPr>
            <w:rStyle w:val="Hyperlink"/>
            <w:noProof/>
          </w:rPr>
          <w:t>C.5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Sample and Sampling concepts</w:t>
        </w:r>
        <w:r w:rsidR="00FD7B7C">
          <w:rPr>
            <w:noProof/>
            <w:webHidden/>
          </w:rPr>
          <w:tab/>
        </w:r>
        <w:r w:rsidR="00FD7B7C">
          <w:rPr>
            <w:noProof/>
            <w:webHidden/>
          </w:rPr>
          <w:fldChar w:fldCharType="begin"/>
        </w:r>
        <w:r w:rsidR="00FD7B7C">
          <w:rPr>
            <w:noProof/>
            <w:webHidden/>
          </w:rPr>
          <w:instrText xml:space="preserve"> PAGEREF _Toc72768947 \h </w:instrText>
        </w:r>
        <w:r w:rsidR="00FD7B7C">
          <w:rPr>
            <w:noProof/>
            <w:webHidden/>
          </w:rPr>
        </w:r>
        <w:r w:rsidR="00FD7B7C">
          <w:rPr>
            <w:noProof/>
            <w:webHidden/>
          </w:rPr>
          <w:fldChar w:fldCharType="separate"/>
        </w:r>
        <w:r w:rsidR="00FD7B7C">
          <w:rPr>
            <w:noProof/>
            <w:webHidden/>
          </w:rPr>
          <w:t>158</w:t>
        </w:r>
        <w:r w:rsidR="00FD7B7C">
          <w:rPr>
            <w:noProof/>
            <w:webHidden/>
          </w:rPr>
          <w:fldChar w:fldCharType="end"/>
        </w:r>
      </w:hyperlink>
    </w:p>
    <w:p w14:paraId="4BDCE476" w14:textId="0F86B9CC" w:rsidR="00FD7B7C" w:rsidRDefault="006528F9">
      <w:pPr>
        <w:pStyle w:val="TOC1"/>
        <w:rPr>
          <w:rFonts w:asciiTheme="minorHAnsi" w:eastAsiaTheme="minorEastAsia" w:hAnsiTheme="minorHAnsi" w:cstheme="minorBidi"/>
          <w:b w:val="0"/>
          <w:noProof/>
          <w:sz w:val="24"/>
          <w:szCs w:val="24"/>
          <w:lang w:eastAsia="en-GB"/>
        </w:rPr>
      </w:pPr>
      <w:hyperlink w:anchor="_Toc72768948" w:history="1">
        <w:r w:rsidR="00FD7B7C" w:rsidRPr="009508CD">
          <w:rPr>
            <w:rStyle w:val="Hyperlink"/>
            <w:noProof/>
          </w:rPr>
          <w:t>C.6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and Sample collections</w:t>
        </w:r>
        <w:r w:rsidR="00FD7B7C">
          <w:rPr>
            <w:noProof/>
            <w:webHidden/>
          </w:rPr>
          <w:tab/>
        </w:r>
        <w:r w:rsidR="00FD7B7C">
          <w:rPr>
            <w:noProof/>
            <w:webHidden/>
          </w:rPr>
          <w:fldChar w:fldCharType="begin"/>
        </w:r>
        <w:r w:rsidR="00FD7B7C">
          <w:rPr>
            <w:noProof/>
            <w:webHidden/>
          </w:rPr>
          <w:instrText xml:space="preserve"> PAGEREF _Toc72768948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7435653F" w14:textId="6A8E7FEA" w:rsidR="00FD7B7C" w:rsidRDefault="006528F9">
      <w:pPr>
        <w:pStyle w:val="TOC1"/>
        <w:rPr>
          <w:rFonts w:asciiTheme="minorHAnsi" w:eastAsiaTheme="minorEastAsia" w:hAnsiTheme="minorHAnsi" w:cstheme="minorBidi"/>
          <w:b w:val="0"/>
          <w:noProof/>
          <w:sz w:val="24"/>
          <w:szCs w:val="24"/>
          <w:lang w:eastAsia="en-GB"/>
        </w:rPr>
      </w:pPr>
      <w:hyperlink w:anchor="_Toc72768949" w:history="1">
        <w:r w:rsidR="00FD7B7C" w:rsidRPr="009508CD">
          <w:rPr>
            <w:rStyle w:val="Hyperlink"/>
            <w:noProof/>
          </w:rPr>
          <w:t>C.7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Hard-typing vs. soft typing and codelist use</w:t>
        </w:r>
        <w:r w:rsidR="00FD7B7C">
          <w:rPr>
            <w:noProof/>
            <w:webHidden/>
          </w:rPr>
          <w:tab/>
        </w:r>
        <w:r w:rsidR="00FD7B7C">
          <w:rPr>
            <w:noProof/>
            <w:webHidden/>
          </w:rPr>
          <w:fldChar w:fldCharType="begin"/>
        </w:r>
        <w:r w:rsidR="00FD7B7C">
          <w:rPr>
            <w:noProof/>
            <w:webHidden/>
          </w:rPr>
          <w:instrText xml:space="preserve"> PAGEREF _Toc72768949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3F7A0EAF" w14:textId="7F32A480" w:rsidR="00FD7B7C" w:rsidRDefault="006528F9">
      <w:pPr>
        <w:pStyle w:val="TOC1"/>
        <w:rPr>
          <w:rFonts w:asciiTheme="minorHAnsi" w:eastAsiaTheme="minorEastAsia" w:hAnsiTheme="minorHAnsi" w:cstheme="minorBidi"/>
          <w:b w:val="0"/>
          <w:noProof/>
          <w:sz w:val="24"/>
          <w:szCs w:val="24"/>
          <w:lang w:eastAsia="en-GB"/>
        </w:rPr>
      </w:pPr>
      <w:hyperlink w:anchor="_Toc72768950" w:history="1">
        <w:r w:rsidR="00FD7B7C" w:rsidRPr="009508CD">
          <w:rPr>
            <w:rStyle w:val="Hyperlink"/>
            <w:noProof/>
          </w:rPr>
          <w:t>C.8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 metadata associations</w:t>
        </w:r>
        <w:r w:rsidR="00FD7B7C">
          <w:rPr>
            <w:noProof/>
            <w:webHidden/>
          </w:rPr>
          <w:tab/>
        </w:r>
        <w:r w:rsidR="00FD7B7C">
          <w:rPr>
            <w:noProof/>
            <w:webHidden/>
          </w:rPr>
          <w:fldChar w:fldCharType="begin"/>
        </w:r>
        <w:r w:rsidR="00FD7B7C">
          <w:rPr>
            <w:noProof/>
            <w:webHidden/>
          </w:rPr>
          <w:instrText xml:space="preserve"> PAGEREF _Toc72768950 \h </w:instrText>
        </w:r>
        <w:r w:rsidR="00FD7B7C">
          <w:rPr>
            <w:noProof/>
            <w:webHidden/>
          </w:rPr>
        </w:r>
        <w:r w:rsidR="00FD7B7C">
          <w:rPr>
            <w:noProof/>
            <w:webHidden/>
          </w:rPr>
          <w:fldChar w:fldCharType="separate"/>
        </w:r>
        <w:r w:rsidR="00FD7B7C">
          <w:rPr>
            <w:noProof/>
            <w:webHidden/>
          </w:rPr>
          <w:t>163</w:t>
        </w:r>
        <w:r w:rsidR="00FD7B7C">
          <w:rPr>
            <w:noProof/>
            <w:webHidden/>
          </w:rPr>
          <w:fldChar w:fldCharType="end"/>
        </w:r>
      </w:hyperlink>
    </w:p>
    <w:p w14:paraId="48921F86" w14:textId="77D3BCBF" w:rsidR="00FD7B7C" w:rsidRDefault="006528F9">
      <w:pPr>
        <w:pStyle w:val="TOC1"/>
        <w:rPr>
          <w:rFonts w:asciiTheme="minorHAnsi" w:eastAsiaTheme="minorEastAsia" w:hAnsiTheme="minorHAnsi" w:cstheme="minorBidi"/>
          <w:b w:val="0"/>
          <w:noProof/>
          <w:sz w:val="24"/>
          <w:szCs w:val="24"/>
          <w:lang w:eastAsia="en-GB"/>
        </w:rPr>
      </w:pPr>
      <w:hyperlink w:anchor="_Toc72768951" w:history="1">
        <w:r w:rsidR="00FD7B7C" w:rsidRPr="009508CD">
          <w:rPr>
            <w:rStyle w:val="Hyperlink"/>
            <w:noProof/>
          </w:rPr>
          <w:t>C.9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Discarded concepts</w:t>
        </w:r>
        <w:r w:rsidR="00FD7B7C">
          <w:rPr>
            <w:noProof/>
            <w:webHidden/>
          </w:rPr>
          <w:tab/>
        </w:r>
        <w:r w:rsidR="00FD7B7C">
          <w:rPr>
            <w:noProof/>
            <w:webHidden/>
          </w:rPr>
          <w:fldChar w:fldCharType="begin"/>
        </w:r>
        <w:r w:rsidR="00FD7B7C">
          <w:rPr>
            <w:noProof/>
            <w:webHidden/>
          </w:rPr>
          <w:instrText xml:space="preserve"> PAGEREF _Toc72768951 \h </w:instrText>
        </w:r>
        <w:r w:rsidR="00FD7B7C">
          <w:rPr>
            <w:noProof/>
            <w:webHidden/>
          </w:rPr>
        </w:r>
        <w:r w:rsidR="00FD7B7C">
          <w:rPr>
            <w:noProof/>
            <w:webHidden/>
          </w:rPr>
          <w:fldChar w:fldCharType="separate"/>
        </w:r>
        <w:r w:rsidR="00FD7B7C">
          <w:rPr>
            <w:noProof/>
            <w:webHidden/>
          </w:rPr>
          <w:t>164</w:t>
        </w:r>
        <w:r w:rsidR="00FD7B7C">
          <w:rPr>
            <w:noProof/>
            <w:webHidden/>
          </w:rPr>
          <w:fldChar w:fldCharType="end"/>
        </w:r>
      </w:hyperlink>
    </w:p>
    <w:p w14:paraId="28D02A41" w14:textId="67ABEA48" w:rsidR="00FD7B7C" w:rsidRDefault="006528F9">
      <w:pPr>
        <w:pStyle w:val="TOC1"/>
        <w:rPr>
          <w:rFonts w:asciiTheme="minorHAnsi" w:eastAsiaTheme="minorEastAsia" w:hAnsiTheme="minorHAnsi" w:cstheme="minorBidi"/>
          <w:b w:val="0"/>
          <w:noProof/>
          <w:sz w:val="24"/>
          <w:szCs w:val="24"/>
          <w:lang w:eastAsia="en-GB"/>
        </w:rPr>
      </w:pPr>
      <w:hyperlink w:anchor="_Toc72768952" w:history="1">
        <w:r w:rsidR="00FD7B7C" w:rsidRPr="009508CD">
          <w:rPr>
            <w:rStyle w:val="Hyperlink"/>
            <w:noProof/>
          </w:rPr>
          <w:t>Annex D (informative)  Best practices in use of the Observation and Sampling models</w:t>
        </w:r>
        <w:r w:rsidR="00FD7B7C">
          <w:rPr>
            <w:noProof/>
            <w:webHidden/>
          </w:rPr>
          <w:tab/>
        </w:r>
        <w:r w:rsidR="00FD7B7C">
          <w:rPr>
            <w:noProof/>
            <w:webHidden/>
          </w:rPr>
          <w:fldChar w:fldCharType="begin"/>
        </w:r>
        <w:r w:rsidR="00FD7B7C">
          <w:rPr>
            <w:noProof/>
            <w:webHidden/>
          </w:rPr>
          <w:instrText xml:space="preserve"> PAGEREF _Toc72768952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4F1B988" w14:textId="679DF3BA" w:rsidR="00FD7B7C" w:rsidRDefault="006528F9">
      <w:pPr>
        <w:pStyle w:val="TOC1"/>
        <w:rPr>
          <w:rFonts w:asciiTheme="minorHAnsi" w:eastAsiaTheme="minorEastAsia" w:hAnsiTheme="minorHAnsi" w:cstheme="minorBidi"/>
          <w:b w:val="0"/>
          <w:noProof/>
          <w:sz w:val="24"/>
          <w:szCs w:val="24"/>
          <w:lang w:eastAsia="en-GB"/>
        </w:rPr>
      </w:pPr>
      <w:hyperlink w:anchor="_Toc72768953" w:history="1">
        <w:r w:rsidR="00FD7B7C" w:rsidRPr="009508CD">
          <w:rPr>
            <w:rStyle w:val="Hyperlink"/>
            <w:noProof/>
          </w:rPr>
          <w:t>D.1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Features, coverages and observations — Different views of information</w:t>
        </w:r>
        <w:r w:rsidR="00FD7B7C">
          <w:rPr>
            <w:noProof/>
            <w:webHidden/>
          </w:rPr>
          <w:tab/>
        </w:r>
        <w:r w:rsidR="00FD7B7C">
          <w:rPr>
            <w:noProof/>
            <w:webHidden/>
          </w:rPr>
          <w:fldChar w:fldCharType="begin"/>
        </w:r>
        <w:r w:rsidR="00FD7B7C">
          <w:rPr>
            <w:noProof/>
            <w:webHidden/>
          </w:rPr>
          <w:instrText xml:space="preserve"> PAGEREF _Toc72768953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8677FE7" w14:textId="5458FCD6" w:rsidR="00FD7B7C" w:rsidRDefault="006528F9">
      <w:pPr>
        <w:pStyle w:val="TOC1"/>
        <w:rPr>
          <w:rFonts w:asciiTheme="minorHAnsi" w:eastAsiaTheme="minorEastAsia" w:hAnsiTheme="minorHAnsi" w:cstheme="minorBidi"/>
          <w:b w:val="0"/>
          <w:noProof/>
          <w:sz w:val="24"/>
          <w:szCs w:val="24"/>
          <w:lang w:eastAsia="en-GB"/>
        </w:rPr>
      </w:pPr>
      <w:hyperlink w:anchor="_Toc72768954" w:history="1">
        <w:r w:rsidR="00FD7B7C" w:rsidRPr="009508CD">
          <w:rPr>
            <w:rStyle w:val="Hyperlink"/>
            <w:noProof/>
          </w:rPr>
          <w:t>D.2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concerns</w:t>
        </w:r>
        <w:r w:rsidR="00FD7B7C">
          <w:rPr>
            <w:noProof/>
            <w:webHidden/>
          </w:rPr>
          <w:tab/>
        </w:r>
        <w:r w:rsidR="00FD7B7C">
          <w:rPr>
            <w:noProof/>
            <w:webHidden/>
          </w:rPr>
          <w:fldChar w:fldCharType="begin"/>
        </w:r>
        <w:r w:rsidR="00FD7B7C">
          <w:rPr>
            <w:noProof/>
            <w:webHidden/>
          </w:rPr>
          <w:instrText xml:space="preserve"> PAGEREF _Toc72768954 \h </w:instrText>
        </w:r>
        <w:r w:rsidR="00FD7B7C">
          <w:rPr>
            <w:noProof/>
            <w:webHidden/>
          </w:rPr>
        </w:r>
        <w:r w:rsidR="00FD7B7C">
          <w:rPr>
            <w:noProof/>
            <w:webHidden/>
          </w:rPr>
          <w:fldChar w:fldCharType="separate"/>
        </w:r>
        <w:r w:rsidR="00FD7B7C">
          <w:rPr>
            <w:noProof/>
            <w:webHidden/>
          </w:rPr>
          <w:t>167</w:t>
        </w:r>
        <w:r w:rsidR="00FD7B7C">
          <w:rPr>
            <w:noProof/>
            <w:webHidden/>
          </w:rPr>
          <w:fldChar w:fldCharType="end"/>
        </w:r>
      </w:hyperlink>
    </w:p>
    <w:p w14:paraId="15A2B788" w14:textId="24BD2759" w:rsidR="00FD7B7C" w:rsidRDefault="006528F9">
      <w:pPr>
        <w:pStyle w:val="TOC1"/>
        <w:rPr>
          <w:rFonts w:asciiTheme="minorHAnsi" w:eastAsiaTheme="minorEastAsia" w:hAnsiTheme="minorHAnsi" w:cstheme="minorBidi"/>
          <w:b w:val="0"/>
          <w:noProof/>
          <w:sz w:val="24"/>
          <w:szCs w:val="24"/>
          <w:lang w:eastAsia="en-GB"/>
        </w:rPr>
      </w:pPr>
      <w:hyperlink w:anchor="_Toc72768955" w:history="1">
        <w:r w:rsidR="00FD7B7C" w:rsidRPr="009508CD">
          <w:rPr>
            <w:rStyle w:val="Hyperlink"/>
            <w:noProof/>
          </w:rPr>
          <w:t>D.3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Sampling concerns</w:t>
        </w:r>
        <w:r w:rsidR="00FD7B7C">
          <w:rPr>
            <w:noProof/>
            <w:webHidden/>
          </w:rPr>
          <w:tab/>
        </w:r>
        <w:r w:rsidR="00FD7B7C">
          <w:rPr>
            <w:noProof/>
            <w:webHidden/>
          </w:rPr>
          <w:fldChar w:fldCharType="begin"/>
        </w:r>
        <w:r w:rsidR="00FD7B7C">
          <w:rPr>
            <w:noProof/>
            <w:webHidden/>
          </w:rPr>
          <w:instrText xml:space="preserve"> PAGEREF _Toc72768955 \h </w:instrText>
        </w:r>
        <w:r w:rsidR="00FD7B7C">
          <w:rPr>
            <w:noProof/>
            <w:webHidden/>
          </w:rPr>
        </w:r>
        <w:r w:rsidR="00FD7B7C">
          <w:rPr>
            <w:noProof/>
            <w:webHidden/>
          </w:rPr>
          <w:fldChar w:fldCharType="separate"/>
        </w:r>
        <w:r w:rsidR="00FD7B7C">
          <w:rPr>
            <w:noProof/>
            <w:webHidden/>
          </w:rPr>
          <w:t>169</w:t>
        </w:r>
        <w:r w:rsidR="00FD7B7C">
          <w:rPr>
            <w:noProof/>
            <w:webHidden/>
          </w:rPr>
          <w:fldChar w:fldCharType="end"/>
        </w:r>
      </w:hyperlink>
    </w:p>
    <w:p w14:paraId="1E67A47D" w14:textId="3D4C2AD8" w:rsidR="00FD7B7C" w:rsidRDefault="006528F9">
      <w:pPr>
        <w:pStyle w:val="TOC1"/>
        <w:rPr>
          <w:rFonts w:asciiTheme="minorHAnsi" w:eastAsiaTheme="minorEastAsia" w:hAnsiTheme="minorHAnsi" w:cstheme="minorBidi"/>
          <w:b w:val="0"/>
          <w:noProof/>
          <w:sz w:val="24"/>
          <w:szCs w:val="24"/>
          <w:lang w:eastAsia="en-GB"/>
        </w:rPr>
      </w:pPr>
      <w:hyperlink w:anchor="_Toc72768956" w:history="1">
        <w:r w:rsidR="00FD7B7C" w:rsidRPr="009508CD">
          <w:rPr>
            <w:rStyle w:val="Hyperlink"/>
            <w:noProof/>
          </w:rPr>
          <w:t>D.4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Observations and Coverages</w:t>
        </w:r>
        <w:r w:rsidR="00FD7B7C">
          <w:rPr>
            <w:noProof/>
            <w:webHidden/>
          </w:rPr>
          <w:tab/>
        </w:r>
        <w:r w:rsidR="00FD7B7C">
          <w:rPr>
            <w:noProof/>
            <w:webHidden/>
          </w:rPr>
          <w:fldChar w:fldCharType="begin"/>
        </w:r>
        <w:r w:rsidR="00FD7B7C">
          <w:rPr>
            <w:noProof/>
            <w:webHidden/>
          </w:rPr>
          <w:instrText xml:space="preserve"> PAGEREF _Toc72768956 \h </w:instrText>
        </w:r>
        <w:r w:rsidR="00FD7B7C">
          <w:rPr>
            <w:noProof/>
            <w:webHidden/>
          </w:rPr>
        </w:r>
        <w:r w:rsidR="00FD7B7C">
          <w:rPr>
            <w:noProof/>
            <w:webHidden/>
          </w:rPr>
          <w:fldChar w:fldCharType="separate"/>
        </w:r>
        <w:r w:rsidR="00FD7B7C">
          <w:rPr>
            <w:noProof/>
            <w:webHidden/>
          </w:rPr>
          <w:t>171</w:t>
        </w:r>
        <w:r w:rsidR="00FD7B7C">
          <w:rPr>
            <w:noProof/>
            <w:webHidden/>
          </w:rPr>
          <w:fldChar w:fldCharType="end"/>
        </w:r>
      </w:hyperlink>
    </w:p>
    <w:p w14:paraId="091E1F36" w14:textId="217CCE0C" w:rsidR="00FD7B7C" w:rsidRDefault="006528F9">
      <w:pPr>
        <w:pStyle w:val="TOC1"/>
        <w:rPr>
          <w:rFonts w:asciiTheme="minorHAnsi" w:eastAsiaTheme="minorEastAsia" w:hAnsiTheme="minorHAnsi" w:cstheme="minorBidi"/>
          <w:b w:val="0"/>
          <w:noProof/>
          <w:sz w:val="24"/>
          <w:szCs w:val="24"/>
          <w:lang w:eastAsia="en-GB"/>
        </w:rPr>
      </w:pPr>
      <w:hyperlink w:anchor="_Toc72768957" w:history="1">
        <w:r w:rsidR="00FD7B7C" w:rsidRPr="009508CD">
          <w:rPr>
            <w:rStyle w:val="Hyperlink"/>
            <w:noProof/>
          </w:rPr>
          <w:t>Bibliography</w:t>
        </w:r>
        <w:r w:rsidR="00FD7B7C">
          <w:rPr>
            <w:noProof/>
            <w:webHidden/>
          </w:rPr>
          <w:tab/>
        </w:r>
        <w:r w:rsidR="00FD7B7C">
          <w:rPr>
            <w:noProof/>
            <w:webHidden/>
          </w:rPr>
          <w:fldChar w:fldCharType="begin"/>
        </w:r>
        <w:r w:rsidR="00FD7B7C">
          <w:rPr>
            <w:noProof/>
            <w:webHidden/>
          </w:rPr>
          <w:instrText xml:space="preserve"> PAGEREF _Toc72768957 \h </w:instrText>
        </w:r>
        <w:r w:rsidR="00FD7B7C">
          <w:rPr>
            <w:noProof/>
            <w:webHidden/>
          </w:rPr>
        </w:r>
        <w:r w:rsidR="00FD7B7C">
          <w:rPr>
            <w:noProof/>
            <w:webHidden/>
          </w:rPr>
          <w:fldChar w:fldCharType="separate"/>
        </w:r>
        <w:r w:rsidR="00FD7B7C">
          <w:rPr>
            <w:noProof/>
            <w:webHidden/>
          </w:rPr>
          <w:t>174</w:t>
        </w:r>
        <w:r w:rsidR="00FD7B7C">
          <w:rPr>
            <w:noProof/>
            <w:webHidden/>
          </w:rPr>
          <w:fldChar w:fldCharType="end"/>
        </w:r>
      </w:hyperlink>
    </w:p>
    <w:p w14:paraId="1A0BE66C" w14:textId="63A01F40" w:rsidR="001A33D0" w:rsidRPr="00F02BC7" w:rsidRDefault="00B0271B" w:rsidP="001A33D0">
      <w:pPr>
        <w:pStyle w:val="TOC1"/>
      </w:pPr>
      <w:r>
        <w:fldChar w:fldCharType="end"/>
      </w:r>
    </w:p>
    <w:p w14:paraId="55937C19" w14:textId="77777777" w:rsidR="001A33D0" w:rsidRPr="00F02BC7" w:rsidRDefault="001A33D0" w:rsidP="001A33D0">
      <w:pPr>
        <w:pStyle w:val="ForewordTitle"/>
      </w:pPr>
      <w:bookmarkStart w:id="30" w:name="_Toc353342667"/>
      <w:bookmarkStart w:id="31" w:name="_Toc72768815"/>
      <w:r w:rsidRPr="00F02BC7">
        <w:lastRenderedPageBreak/>
        <w:t>Foreword</w:t>
      </w:r>
      <w:bookmarkEnd w:id="30"/>
      <w:bookmarkEnd w:id="31"/>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722071F5"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20" w:history="1">
        <w:r w:rsidRPr="00F02BC7">
          <w:rPr>
            <w:rStyle w:val="Hyperlink"/>
            <w:lang w:val="en-GB"/>
          </w:rPr>
          <w:t>www.iso.org/directives</w:t>
        </w:r>
      </w:hyperlink>
      <w:r w:rsidRPr="00F02BC7">
        <w:t>).</w:t>
      </w:r>
    </w:p>
    <w:p w14:paraId="156E3DFA" w14:textId="61C0C45B"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21" w:history="1">
        <w:r w:rsidRPr="00F02BC7">
          <w:rPr>
            <w:rStyle w:val="Hyperlink"/>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3B39B6BE"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22" w:history="1">
        <w:r w:rsidRPr="00F02BC7">
          <w:rPr>
            <w:rStyle w:val="Hyperlink"/>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information/Geomatics</w:t>
      </w:r>
      <w:r w:rsidR="00672B45" w:rsidRPr="00F02BC7">
        <w:rPr>
          <w:b/>
          <w:bCs/>
          <w:i/>
        </w:rPr>
        <w:t xml:space="preserve">, </w:t>
      </w:r>
      <w:r w:rsidR="001A33D0" w:rsidRPr="00F02BC7">
        <w:t xml:space="preserve"> </w:t>
      </w:r>
      <w:r w:rsidR="00672B45" w:rsidRPr="00F02BC7">
        <w:t xml:space="preserve">Working Group 9, </w:t>
      </w:r>
      <w:r w:rsidR="00672B45" w:rsidRPr="00F02BC7">
        <w:rPr>
          <w:i/>
          <w:iCs/>
        </w:rPr>
        <w:t>Information management</w:t>
      </w:r>
      <w:r w:rsidR="00905BA9" w:rsidRPr="00F02BC7">
        <w:t>,  in collaboration with the Open Geospatial Consortium, Inc. (OGC).</w:t>
      </w:r>
    </w:p>
    <w:p w14:paraId="7DCA854B" w14:textId="3F332D53" w:rsidR="00175203" w:rsidRDefault="001A33D0" w:rsidP="00E41035">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r w:rsidR="0054203E">
        <w:t xml:space="preserve"> </w:t>
      </w:r>
      <w:r w:rsidR="00E41035">
        <w:t>The UML model as well as the requirements/conformance class structure has been completely redesigned to address the contemporary modelling and observation data provision use cases.</w:t>
      </w:r>
      <w:r w:rsidR="001D4E0A">
        <w:t xml:space="preserve"> The fundamental Observation model has remained largely the same as in the previous version, with carefully designed improvements and clarifications </w:t>
      </w:r>
      <w:r w:rsidR="00596027">
        <w:t>for</w:t>
      </w:r>
      <w:r w:rsidR="001D4E0A">
        <w:t xml:space="preserve"> the intended use. </w:t>
      </w:r>
      <w:r w:rsidR="000C11E2">
        <w:t>The Sample</w:t>
      </w:r>
      <w:r w:rsidR="00175203">
        <w:t xml:space="preserve"> model has also been refined. Given the </w:t>
      </w:r>
      <w:del w:id="32" w:author="Katharina Schleidt" w:date="2021-07-02T19:13:00Z">
        <w:r w:rsidR="00175203" w:rsidDel="005D62C6">
          <w:delText>important reuse</w:delText>
        </w:r>
        <w:r w:rsidR="000C11E2" w:rsidDel="005D62C6">
          <w:delText xml:space="preserve"> </w:delText>
        </w:r>
      </w:del>
      <w:ins w:id="33" w:author="Katharina Schleidt" w:date="2021-07-02T19:13:00Z">
        <w:r w:rsidR="005D62C6">
          <w:t xml:space="preserve">integral nature </w:t>
        </w:r>
      </w:ins>
      <w:r w:rsidR="000C11E2">
        <w:t>of the Sample</w:t>
      </w:r>
      <w:r w:rsidR="00175203">
        <w:t xml:space="preserve"> model</w:t>
      </w:r>
      <w:ins w:id="34" w:author="Katharina Schleidt" w:date="2021-07-02T19:13:00Z">
        <w:r w:rsidR="005D62C6">
          <w:t>,</w:t>
        </w:r>
      </w:ins>
      <w:r w:rsidR="00175203">
        <w:t xml:space="preserve"> is has been decided to </w:t>
      </w:r>
      <w:del w:id="35" w:author="Katharina Schleidt" w:date="2021-07-02T19:13:00Z">
        <w:r w:rsidR="00175203" w:rsidDel="005D62C6">
          <w:delText xml:space="preserve">also make </w:delText>
        </w:r>
      </w:del>
      <w:ins w:id="36" w:author="Katharina Schleidt" w:date="2021-07-02T19:13:00Z">
        <w:r w:rsidR="005D62C6">
          <w:t xml:space="preserve">include </w:t>
        </w:r>
      </w:ins>
      <w:r w:rsidR="00175203">
        <w:t xml:space="preserve">that term </w:t>
      </w:r>
      <w:del w:id="37" w:author="Katharina Schleidt" w:date="2021-07-02T19:13:00Z">
        <w:r w:rsidR="00175203" w:rsidDel="005D62C6">
          <w:delText xml:space="preserve">appear </w:delText>
        </w:r>
      </w:del>
      <w:r w:rsidR="00175203">
        <w:t xml:space="preserve">in the name of the standard. </w:t>
      </w:r>
    </w:p>
    <w:p w14:paraId="0AAB1ABC" w14:textId="5794AD55" w:rsidR="001A33D0" w:rsidRPr="00F02BC7" w:rsidRDefault="001D4E0A" w:rsidP="00E41035">
      <w:r>
        <w:t xml:space="preserve">Special care has been taken to ensure smooth migration from the </w:t>
      </w:r>
      <w:r w:rsidR="00B7670B">
        <w:t xml:space="preserve">ISO </w:t>
      </w:r>
      <w:r>
        <w:t>19156:2011 to this version.</w:t>
      </w:r>
    </w:p>
    <w:p w14:paraId="2467566E" w14:textId="30246F24"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23" w:history="1">
        <w:r w:rsidR="00F81ACE" w:rsidRPr="00F02BC7">
          <w:rPr>
            <w:rStyle w:val="Hyperlink"/>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38" w:name="_Toc353342668"/>
      <w:bookmarkStart w:id="39" w:name="_Toc72768816"/>
      <w:r w:rsidRPr="00F02BC7">
        <w:lastRenderedPageBreak/>
        <w:t>Introduction</w:t>
      </w:r>
      <w:bookmarkEnd w:id="38"/>
      <w:bookmarkEnd w:id="39"/>
    </w:p>
    <w:p w14:paraId="66E30204" w14:textId="77777777" w:rsidR="00672B45" w:rsidRPr="00F02BC7" w:rsidRDefault="00672B45" w:rsidP="00672B45">
      <w:r w:rsidRPr="00F02BC7">
        <w:t>This International Standard arises from work originally undertaken through the Open Geospatial Consortium’s Sensor Web Enablement (SWE) activity. A set of interfaces and protocols was standardized</w:t>
      </w:r>
      <w:del w:id="40" w:author="Katharina Schleidt" w:date="2021-07-05T13:52:00Z">
        <w:r w:rsidRPr="00F02BC7" w:rsidDel="0058722D">
          <w:delText>,</w:delText>
        </w:r>
      </w:del>
      <w:r w:rsidRPr="00F02BC7">
        <w:t xml:space="preserve"> through which applications and services are able to access sensors of all types, and observations generated by them, over the Web. </w:t>
      </w:r>
    </w:p>
    <w:p w14:paraId="2DD135FC" w14:textId="1511B64F" w:rsidR="00672B45" w:rsidRPr="00F02BC7" w:rsidRDefault="00672B45" w:rsidP="00672B45">
      <w:r w:rsidRPr="00F02BC7">
        <w:t xml:space="preserve">A new generation of geospatial standards is now emerging, based on general Web standards, architecture, and current practice, as described in </w:t>
      </w:r>
      <w:hyperlink r:id="rId24" w:history="1">
        <w:r w:rsidRPr="00F02BC7">
          <w:rPr>
            <w:rStyle w:val="Hyperlink"/>
            <w:lang w:val="en-GB"/>
          </w:rPr>
          <w:t>https://www.w3.org/TR/sdw-bp/</w:t>
        </w:r>
      </w:hyperlink>
      <w:r w:rsidRPr="00F02BC7">
        <w:t xml:space="preserve">. This includes several new standards for describing and publishing sensors and observations, such as </w:t>
      </w:r>
      <w:ins w:id="41" w:author="Katharina Schleidt" w:date="2021-07-05T13:53:00Z">
        <w:r w:rsidR="0058722D">
          <w:t xml:space="preserve">the </w:t>
        </w:r>
      </w:ins>
      <w:r w:rsidRPr="00F02BC7">
        <w:t xml:space="preserve">OGC SensorThings API and </w:t>
      </w:r>
      <w:ins w:id="42" w:author="Katharina Schleidt" w:date="2021-07-05T13:53:00Z">
        <w:r w:rsidR="0058722D">
          <w:t xml:space="preserve">the </w:t>
        </w:r>
      </w:ins>
      <w:r w:rsidRPr="00F02BC7">
        <w:t xml:space="preserve">W3C/OGC Semantic Sensor Network Ontology. This new version of the Observations and Measurements Standard </w:t>
      </w:r>
      <w:r w:rsidR="00175203">
        <w:t>(now named “</w:t>
      </w:r>
      <w:r w:rsidR="00175203" w:rsidRPr="00175203">
        <w:t xml:space="preserve">Observations, </w:t>
      </w:r>
      <w:del w:id="43" w:author="Katharina Schleidt" w:date="2021-07-05T19:42:00Z">
        <w:r w:rsidR="00175203" w:rsidRPr="00175203" w:rsidDel="00116C6C">
          <w:delText xml:space="preserve">measurements </w:delText>
        </w:r>
      </w:del>
      <w:ins w:id="44" w:author="Katharina Schleidt" w:date="2021-07-05T19:42:00Z">
        <w:r w:rsidR="00116C6C">
          <w:t>M</w:t>
        </w:r>
        <w:r w:rsidR="00116C6C" w:rsidRPr="00175203">
          <w:t xml:space="preserve">easurements </w:t>
        </w:r>
      </w:ins>
      <w:r w:rsidR="00175203" w:rsidRPr="00175203">
        <w:t xml:space="preserve">and </w:t>
      </w:r>
      <w:del w:id="45" w:author="Katharina Schleidt" w:date="2021-07-05T19:42:00Z">
        <w:r w:rsidR="00175203" w:rsidRPr="00175203" w:rsidDel="00116C6C">
          <w:delText>samples</w:delText>
        </w:r>
      </w:del>
      <w:ins w:id="46" w:author="Katharina Schleidt" w:date="2021-07-05T19:42:00Z">
        <w:r w:rsidR="00116C6C">
          <w:t>S</w:t>
        </w:r>
        <w:r w:rsidR="00116C6C" w:rsidRPr="00175203">
          <w:t>amples</w:t>
        </w:r>
      </w:ins>
      <w:r w:rsidR="00175203">
        <w:t>”</w:t>
      </w:r>
      <w:ins w:id="47" w:author="Katharina Schleidt" w:date="2021-07-05T13:53:00Z">
        <w:r w:rsidR="0058722D">
          <w:t>, OMS for short</w:t>
        </w:r>
      </w:ins>
      <w:r w:rsidR="00175203">
        <w:t xml:space="preserve">) </w:t>
      </w:r>
      <w:r w:rsidRPr="00F02BC7">
        <w:t>is informed by these recent developments</w:t>
      </w:r>
      <w:ins w:id="48" w:author="Katharina Schleidt" w:date="2021-07-05T13:54:00Z">
        <w:r w:rsidR="0058722D">
          <w:t>. The focus of this revision</w:t>
        </w:r>
        <w:r w:rsidR="0058722D" w:rsidRPr="00F02BC7">
          <w:t xml:space="preserve"> </w:t>
        </w:r>
      </w:ins>
      <w:del w:id="49" w:author="Katharina Schleidt" w:date="2021-07-05T13:54:00Z">
        <w:r w:rsidRPr="00F02BC7" w:rsidDel="0058722D">
          <w:delText xml:space="preserve"> and </w:delText>
        </w:r>
      </w:del>
      <w:r w:rsidRPr="00F02BC7">
        <w:t xml:space="preserve">is aimed at enabling the publication of observation data as part of the Web of data, while also supporting other means of data exchange. </w:t>
      </w:r>
    </w:p>
    <w:p w14:paraId="37B30402" w14:textId="2B999E92" w:rsidR="001A33D0" w:rsidRPr="00F02BC7" w:rsidRDefault="00672B45" w:rsidP="001A33D0">
      <w:r w:rsidRPr="00F02BC7">
        <w:t xml:space="preserve">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w:t>
      </w:r>
      <w:r w:rsidR="00300392">
        <w:t>as</w:t>
      </w:r>
      <w:r w:rsidR="00EC3D8D">
        <w:t xml:space="preserve"> </w:t>
      </w:r>
      <w:r w:rsidR="00EC3D8D">
        <w:fldChar w:fldCharType="begin"/>
      </w:r>
      <w:r w:rsidR="00EC3D8D">
        <w:instrText xml:space="preserve"> REF _Ref71659104 \r \h </w:instrText>
      </w:r>
      <w:r w:rsidR="00EC3D8D">
        <w:fldChar w:fldCharType="separate"/>
      </w:r>
      <w:r w:rsidR="00D72BCD">
        <w:t>Annex C</w:t>
      </w:r>
      <w:r w:rsidR="00EC3D8D">
        <w:fldChar w:fldCharType="end"/>
      </w:r>
      <w:r w:rsidR="00D72BCD">
        <w:t>.</w:t>
      </w:r>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5"/>
          <w:headerReference w:type="default" r:id="rId26"/>
          <w:footerReference w:type="even" r:id="rId27"/>
          <w:footerReference w:type="default" r:id="rId28"/>
          <w:pgSz w:w="11906" w:h="16838" w:code="9"/>
          <w:pgMar w:top="794" w:right="737" w:bottom="284" w:left="851" w:header="709" w:footer="0" w:gutter="567"/>
          <w:pgNumType w:fmt="lowerRoman"/>
          <w:cols w:space="720"/>
        </w:sectPr>
      </w:pPr>
    </w:p>
    <w:p w14:paraId="40BF8480" w14:textId="21A68255"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w:t>
      </w:r>
      <w:r w:rsidR="00A212C5">
        <w:rPr>
          <w:color w:val="auto"/>
          <w:szCs w:val="32"/>
        </w:rPr>
        <w:t xml:space="preserve">, </w:t>
      </w:r>
      <w:del w:id="50" w:author="Katharina Schleidt" w:date="2021-07-05T19:42:00Z">
        <w:r w:rsidRPr="00F02BC7" w:rsidDel="00116C6C">
          <w:rPr>
            <w:color w:val="auto"/>
            <w:szCs w:val="32"/>
          </w:rPr>
          <w:delText>measurements</w:delText>
        </w:r>
        <w:r w:rsidR="00A212C5" w:rsidDel="00116C6C">
          <w:rPr>
            <w:color w:val="auto"/>
            <w:szCs w:val="32"/>
          </w:rPr>
          <w:delText xml:space="preserve"> </w:delText>
        </w:r>
      </w:del>
      <w:ins w:id="51" w:author="Katharina Schleidt" w:date="2021-07-05T19:42:00Z">
        <w:r w:rsidR="00116C6C">
          <w:rPr>
            <w:color w:val="auto"/>
            <w:szCs w:val="32"/>
          </w:rPr>
          <w:t>M</w:t>
        </w:r>
        <w:r w:rsidR="00116C6C" w:rsidRPr="00F02BC7">
          <w:rPr>
            <w:color w:val="auto"/>
            <w:szCs w:val="32"/>
          </w:rPr>
          <w:t>easurements</w:t>
        </w:r>
        <w:r w:rsidR="00116C6C">
          <w:rPr>
            <w:color w:val="auto"/>
            <w:szCs w:val="32"/>
          </w:rPr>
          <w:t xml:space="preserve"> </w:t>
        </w:r>
      </w:ins>
      <w:r w:rsidR="00A212C5">
        <w:rPr>
          <w:color w:val="auto"/>
          <w:szCs w:val="32"/>
        </w:rPr>
        <w:t xml:space="preserve">and </w:t>
      </w:r>
      <w:del w:id="52" w:author="Katharina Schleidt" w:date="2021-07-05T19:42:00Z">
        <w:r w:rsidR="00A212C5" w:rsidDel="00116C6C">
          <w:rPr>
            <w:color w:val="auto"/>
            <w:szCs w:val="32"/>
          </w:rPr>
          <w:delText>samples</w:delText>
        </w:r>
      </w:del>
      <w:ins w:id="53" w:author="Katharina Schleidt" w:date="2021-07-05T19:42:00Z">
        <w:r w:rsidR="00116C6C">
          <w:rPr>
            <w:color w:val="auto"/>
            <w:szCs w:val="32"/>
          </w:rPr>
          <w:t>Samples</w:t>
        </w:r>
      </w:ins>
    </w:p>
    <w:p w14:paraId="0E4AEFFB" w14:textId="65648895" w:rsidR="001A33D0" w:rsidRPr="00F02BC7" w:rsidRDefault="001A33D0" w:rsidP="001A33D0">
      <w:pPr>
        <w:pStyle w:val="Heading1"/>
        <w:numPr>
          <w:ilvl w:val="0"/>
          <w:numId w:val="1"/>
        </w:numPr>
        <w:tabs>
          <w:tab w:val="clear" w:pos="432"/>
        </w:tabs>
        <w:ind w:left="0" w:firstLine="0"/>
      </w:pPr>
      <w:bookmarkStart w:id="54" w:name="_Toc353342669"/>
      <w:bookmarkStart w:id="55" w:name="_Toc72768817"/>
      <w:r w:rsidRPr="00F02BC7">
        <w:t>Scope</w:t>
      </w:r>
      <w:bookmarkEnd w:id="54"/>
      <w:bookmarkEnd w:id="55"/>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151B2B89"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w:t>
      </w:r>
      <w:ins w:id="56" w:author="Katharina Schleidt" w:date="2021-07-05T13:56:00Z">
        <w:r w:rsidR="0058722D">
          <w:t>,</w:t>
        </w:r>
      </w:ins>
      <w:r w:rsidRPr="00F02BC7">
        <w:t xml:space="preserve">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Heading1"/>
        <w:numPr>
          <w:ilvl w:val="0"/>
          <w:numId w:val="1"/>
        </w:numPr>
        <w:tabs>
          <w:tab w:val="clear" w:pos="432"/>
        </w:tabs>
        <w:ind w:left="0" w:firstLine="0"/>
      </w:pPr>
      <w:bookmarkStart w:id="57" w:name="_Toc353342670"/>
      <w:bookmarkStart w:id="58" w:name="_Toc72768818"/>
      <w:r w:rsidRPr="00F02BC7">
        <w:t>Normative references</w:t>
      </w:r>
      <w:bookmarkEnd w:id="57"/>
      <w:bookmarkEnd w:id="58"/>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615A9F96" w14:textId="77777777" w:rsidR="00F02BC7" w:rsidRPr="00F02BC7" w:rsidRDefault="00F02BC7" w:rsidP="00F02BC7">
      <w:r w:rsidRPr="00F02BC7">
        <w:t>ISO 19103:2015, Geographic information — Conceptual schema language</w:t>
      </w:r>
    </w:p>
    <w:p w14:paraId="6CA91BAD" w14:textId="77777777" w:rsidR="00F02BC7" w:rsidRPr="001A42F9" w:rsidRDefault="00F02BC7" w:rsidP="00F02BC7">
      <w:pPr>
        <w:rPr>
          <w:lang w:val="de-AT"/>
        </w:rPr>
      </w:pPr>
      <w:r w:rsidRPr="001A42F9">
        <w:rPr>
          <w:lang w:val="de-AT"/>
        </w:rPr>
        <w:t xml:space="preserve">ISO 19107:2019, Geographic </w:t>
      </w:r>
      <w:proofErr w:type="spellStart"/>
      <w:r w:rsidRPr="001A42F9">
        <w:rPr>
          <w:lang w:val="de-AT"/>
        </w:rPr>
        <w:t>information</w:t>
      </w:r>
      <w:proofErr w:type="spellEnd"/>
      <w:r w:rsidRPr="001A42F9">
        <w:rPr>
          <w:lang w:val="de-AT"/>
        </w:rPr>
        <w:t xml:space="preserve"> — </w:t>
      </w:r>
      <w:proofErr w:type="spellStart"/>
      <w:r w:rsidRPr="001A42F9">
        <w:rPr>
          <w:lang w:val="de-AT"/>
        </w:rPr>
        <w:t>Spatial</w:t>
      </w:r>
      <w:proofErr w:type="spellEnd"/>
      <w:r w:rsidRPr="001A42F9">
        <w:rPr>
          <w:lang w:val="de-AT"/>
        </w:rPr>
        <w:t xml:space="preserve"> </w:t>
      </w:r>
      <w:proofErr w:type="spellStart"/>
      <w:r w:rsidRPr="001A42F9">
        <w:rPr>
          <w:lang w:val="de-AT"/>
        </w:rPr>
        <w:t>schema</w:t>
      </w:r>
      <w:proofErr w:type="spellEnd"/>
    </w:p>
    <w:p w14:paraId="2E97A20D" w14:textId="77777777" w:rsidR="00F02BC7" w:rsidRPr="001A42F9" w:rsidRDefault="00F02BC7" w:rsidP="00F02BC7">
      <w:pPr>
        <w:rPr>
          <w:lang w:val="de-AT"/>
        </w:rPr>
      </w:pPr>
      <w:r w:rsidRPr="001A42F9">
        <w:rPr>
          <w:lang w:val="de-AT"/>
        </w:rPr>
        <w:t xml:space="preserve">ISO 19108:2002, Geographic </w:t>
      </w:r>
      <w:proofErr w:type="spellStart"/>
      <w:r w:rsidRPr="001A42F9">
        <w:rPr>
          <w:lang w:val="de-AT"/>
        </w:rPr>
        <w:t>information</w:t>
      </w:r>
      <w:proofErr w:type="spellEnd"/>
      <w:r w:rsidRPr="001A42F9">
        <w:rPr>
          <w:lang w:val="de-AT"/>
        </w:rPr>
        <w:t xml:space="preserve"> — Temporal </w:t>
      </w:r>
      <w:proofErr w:type="spellStart"/>
      <w:r w:rsidRPr="001A42F9">
        <w:rPr>
          <w:lang w:val="de-AT"/>
        </w:rPr>
        <w:t>schema</w:t>
      </w:r>
      <w:proofErr w:type="spellEnd"/>
    </w:p>
    <w:p w14:paraId="0A309D46" w14:textId="77777777" w:rsidR="00F02BC7" w:rsidRPr="00F02BC7" w:rsidRDefault="00F02BC7" w:rsidP="00F02BC7">
      <w:r w:rsidRPr="00F02BC7">
        <w:t>ISO 19109:2015, Geographic information — Rules for application schema</w:t>
      </w:r>
    </w:p>
    <w:p w14:paraId="09ED9E52" w14:textId="77777777" w:rsidR="00E602F0" w:rsidRPr="00F02BC7" w:rsidRDefault="00E602F0" w:rsidP="007B36B6">
      <w:pPr>
        <w:pStyle w:val="Heading1"/>
      </w:pPr>
      <w:bookmarkStart w:id="59" w:name="_Toc72768819"/>
      <w:bookmarkStart w:id="60" w:name="_Toc72768820"/>
      <w:bookmarkStart w:id="61" w:name="_Toc72768821"/>
      <w:bookmarkStart w:id="62" w:name="_Toc72768822"/>
      <w:bookmarkStart w:id="63" w:name="_Toc72768823"/>
      <w:bookmarkStart w:id="64" w:name="_Toc72768824"/>
      <w:bookmarkStart w:id="65" w:name="_Toc72768825"/>
      <w:bookmarkStart w:id="66" w:name="_Toc72768826"/>
      <w:bookmarkStart w:id="67" w:name="_Toc72768827"/>
      <w:bookmarkStart w:id="68" w:name="_Toc72768828"/>
      <w:bookmarkStart w:id="69" w:name="_Toc72768829"/>
      <w:bookmarkEnd w:id="59"/>
      <w:bookmarkEnd w:id="60"/>
      <w:bookmarkEnd w:id="61"/>
      <w:bookmarkEnd w:id="62"/>
      <w:bookmarkEnd w:id="63"/>
      <w:bookmarkEnd w:id="64"/>
      <w:bookmarkEnd w:id="65"/>
      <w:bookmarkEnd w:id="66"/>
      <w:bookmarkEnd w:id="67"/>
      <w:bookmarkEnd w:id="68"/>
      <w:r w:rsidRPr="00F02BC7">
        <w:t>Terms and definitions</w:t>
      </w:r>
      <w:bookmarkEnd w:id="69"/>
      <w:r w:rsidRPr="00F02BC7">
        <w:t xml:space="preserve"> </w:t>
      </w:r>
    </w:p>
    <w:p w14:paraId="155C3FE1" w14:textId="3A1F2230" w:rsidR="00F02BC7" w:rsidRPr="00570EC2" w:rsidRDefault="001A33D0" w:rsidP="00E602F0">
      <w:r w:rsidRPr="00F02BC7">
        <w:t>For the purposes of this document, the following terms and definitions apply.</w:t>
      </w:r>
    </w:p>
    <w:p w14:paraId="4BB478B0" w14:textId="5AA8B608" w:rsidR="001A33D0" w:rsidRPr="00F02BC7" w:rsidRDefault="001A33D0" w:rsidP="00E602F0">
      <w:pPr>
        <w:keepNext/>
      </w:pPr>
      <w:r w:rsidRPr="00F02BC7">
        <w:t>ISO and IEC maintain terminological databases for use in standardization at the following addresses:</w:t>
      </w:r>
    </w:p>
    <w:p w14:paraId="3C0576BB" w14:textId="555BE341" w:rsidR="00570EC2" w:rsidRDefault="000C033F" w:rsidP="00E602F0">
      <w:pPr>
        <w:ind w:left="403" w:hanging="403"/>
      </w:pPr>
      <w:r w:rsidRPr="00F02BC7">
        <w:t>—</w:t>
      </w:r>
      <w:r w:rsidRPr="00F02BC7">
        <w:tab/>
        <w:t xml:space="preserve">ISO Online browsing platform: available at </w:t>
      </w:r>
      <w:hyperlink r:id="rId29" w:history="1">
        <w:r w:rsidRPr="00F02BC7">
          <w:rPr>
            <w:color w:val="0000FF"/>
            <w:u w:val="single"/>
            <w:lang w:eastAsia="fr-FR"/>
          </w:rPr>
          <w:t>https://www.iso.org/obp</w:t>
        </w:r>
      </w:hyperlink>
    </w:p>
    <w:p w14:paraId="7FEE33AD" w14:textId="69BA92CA" w:rsidR="001A33D0" w:rsidRDefault="001A33D0" w:rsidP="00E602F0">
      <w:pPr>
        <w:ind w:left="403" w:hanging="403"/>
        <w:rPr>
          <w:color w:val="0000FF"/>
          <w:u w:val="single"/>
          <w:lang w:eastAsia="fr-FR"/>
        </w:rPr>
      </w:pPr>
      <w:r w:rsidRPr="00F02BC7">
        <w:t>—</w:t>
      </w:r>
      <w:r w:rsidRPr="00F02BC7">
        <w:tab/>
      </w:r>
      <w:r w:rsidR="005B3EC6" w:rsidRPr="00F02BC7">
        <w:t xml:space="preserve">IEC </w:t>
      </w:r>
      <w:proofErr w:type="spellStart"/>
      <w:r w:rsidR="005B3EC6" w:rsidRPr="00F02BC7">
        <w:t>Electropedia</w:t>
      </w:r>
      <w:proofErr w:type="spellEnd"/>
      <w:r w:rsidR="005B3EC6" w:rsidRPr="00F02BC7">
        <w:t xml:space="preserve">: available at </w:t>
      </w:r>
      <w:hyperlink r:id="rId30" w:history="1">
        <w:r w:rsidR="005B3EC6" w:rsidRPr="00F02BC7">
          <w:rPr>
            <w:color w:val="0000FF"/>
            <w:u w:val="single"/>
            <w:lang w:eastAsia="fr-FR"/>
          </w:rPr>
          <w:t>http://www.electropedia.org/</w:t>
        </w:r>
      </w:hyperlink>
    </w:p>
    <w:p w14:paraId="123283C4" w14:textId="77777777" w:rsidR="00E602F0" w:rsidRPr="00F02BC7" w:rsidRDefault="00E602F0" w:rsidP="00E602F0">
      <w:pPr>
        <w:pStyle w:val="Heading2"/>
      </w:pPr>
      <w:bookmarkStart w:id="70" w:name="_Toc72768830"/>
      <w:r>
        <w:t xml:space="preserve">External </w:t>
      </w:r>
      <w:r w:rsidRPr="00F02BC7">
        <w:t>Terms and definitions</w:t>
      </w:r>
      <w:bookmarkEnd w:id="70"/>
      <w:r w:rsidRPr="00F02BC7">
        <w:t xml:space="preserve"> </w:t>
      </w:r>
    </w:p>
    <w:p w14:paraId="359E3A62" w14:textId="77777777" w:rsidR="00E602F0" w:rsidRPr="00F02BC7" w:rsidRDefault="00E602F0" w:rsidP="00E602F0">
      <w:pPr>
        <w:ind w:left="403" w:hanging="403"/>
      </w:pPr>
    </w:p>
    <w:p w14:paraId="68D4D7B8" w14:textId="77777777" w:rsidR="00570EC2" w:rsidRDefault="00570EC2" w:rsidP="00E602F0">
      <w:pPr>
        <w:pStyle w:val="TermNum"/>
      </w:pPr>
    </w:p>
    <w:p w14:paraId="1AE65A7D" w14:textId="0BB75027" w:rsidR="00F02BC7" w:rsidRDefault="00D43E04" w:rsidP="00E602F0">
      <w:pPr>
        <w:pStyle w:val="TermNum"/>
      </w:pPr>
      <w:r>
        <w:t>3</w:t>
      </w:r>
      <w:r w:rsidR="00E602F0">
        <w:t>.1</w:t>
      </w:r>
      <w:r w:rsidR="00F02BC7">
        <w:t>.1</w:t>
      </w:r>
    </w:p>
    <w:p w14:paraId="122A35F2" w14:textId="77777777" w:rsidR="00F02BC7" w:rsidRDefault="00F02BC7" w:rsidP="004420BE">
      <w:pPr>
        <w:pStyle w:val="TermNum"/>
      </w:pPr>
      <w:r>
        <w:t>application schema</w:t>
      </w:r>
    </w:p>
    <w:p w14:paraId="786431CB" w14:textId="77777777" w:rsidR="00F02BC7" w:rsidRPr="00F02BC7" w:rsidRDefault="00F02BC7" w:rsidP="004420BE">
      <w:pPr>
        <w:pStyle w:val="TermNum"/>
        <w:rPr>
          <w:b w:val="0"/>
          <w:bCs/>
        </w:rPr>
      </w:pPr>
      <w:r w:rsidRPr="00F02BC7">
        <w:rPr>
          <w:b w:val="0"/>
          <w:bCs/>
        </w:rPr>
        <w:t>conceptual schema for data required by one or more applications</w:t>
      </w:r>
    </w:p>
    <w:p w14:paraId="26CA689A" w14:textId="77777777" w:rsidR="00F02BC7" w:rsidRDefault="00F02BC7">
      <w:pPr>
        <w:pStyle w:val="TermNum"/>
        <w:rPr>
          <w:b w:val="0"/>
          <w:bCs/>
        </w:rPr>
      </w:pPr>
    </w:p>
    <w:p w14:paraId="36D73162" w14:textId="62D4BE8C"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19101-1:2014, 4.1.2]</w:t>
      </w:r>
    </w:p>
    <w:p w14:paraId="788E4128" w14:textId="77777777" w:rsidR="00F02BC7" w:rsidRDefault="00F02BC7">
      <w:pPr>
        <w:pStyle w:val="TermNum"/>
      </w:pPr>
    </w:p>
    <w:p w14:paraId="0466A375" w14:textId="128A8CBC" w:rsidR="00F02BC7" w:rsidRDefault="00D43E04">
      <w:pPr>
        <w:pStyle w:val="TermNum"/>
      </w:pPr>
      <w:r>
        <w:t>3</w:t>
      </w:r>
      <w:r w:rsidR="00E602F0">
        <w:t>.1</w:t>
      </w:r>
      <w:r w:rsidR="00F02BC7">
        <w:t>.2</w:t>
      </w:r>
    </w:p>
    <w:p w14:paraId="70995FCC" w14:textId="77777777" w:rsidR="00F02BC7" w:rsidRDefault="00F02BC7">
      <w:pPr>
        <w:pStyle w:val="TermNum"/>
      </w:pPr>
      <w:r>
        <w:t>coverage</w:t>
      </w:r>
    </w:p>
    <w:p w14:paraId="2B3A755E" w14:textId="77777777" w:rsidR="00317E5D" w:rsidRDefault="00317E5D">
      <w:pPr>
        <w:pStyle w:val="TermNum"/>
        <w:rPr>
          <w:ins w:id="71" w:author="Katharina Schleidt" w:date="2021-10-10T18:45:00Z"/>
          <w:b w:val="0"/>
          <w:bCs/>
        </w:rPr>
      </w:pPr>
      <w:ins w:id="72" w:author="Katharina Schleidt" w:date="2021-10-10T18:45:00Z">
        <w:r w:rsidRPr="00317E5D">
          <w:rPr>
            <w:b w:val="0"/>
            <w:bCs/>
          </w:rPr>
          <w:t>feature that acts as a function to return values from its range for any direct position within its spatial, temporal or spatiotemporal domain</w:t>
        </w:r>
      </w:ins>
    </w:p>
    <w:p w14:paraId="46FCF9F6" w14:textId="2A84298B" w:rsidR="00F02BC7" w:rsidRPr="00F02BC7" w:rsidDel="00317E5D" w:rsidRDefault="00F02BC7">
      <w:pPr>
        <w:pStyle w:val="TermNum"/>
        <w:rPr>
          <w:del w:id="73" w:author="Katharina Schleidt" w:date="2021-10-10T18:45:00Z"/>
          <w:b w:val="0"/>
          <w:bCs/>
        </w:rPr>
      </w:pPr>
      <w:del w:id="74" w:author="Katharina Schleidt" w:date="2021-10-10T18:45:00Z">
        <w:r w:rsidRPr="00F02BC7" w:rsidDel="00317E5D">
          <w:rPr>
            <w:b w:val="0"/>
            <w:bCs/>
          </w:rPr>
          <w:delText>feature that acts as a function to return values from its range for any direct position within its domain</w:delText>
        </w:r>
      </w:del>
    </w:p>
    <w:p w14:paraId="4636C76B" w14:textId="77777777" w:rsidR="00F02BC7" w:rsidRDefault="00F02BC7">
      <w:pPr>
        <w:pStyle w:val="TermNum"/>
        <w:rPr>
          <w:b w:val="0"/>
          <w:bCs/>
        </w:rPr>
      </w:pPr>
    </w:p>
    <w:p w14:paraId="720E3F16" w14:textId="3168F594"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19123-1:</w:t>
      </w:r>
      <w:del w:id="75" w:author="Katharina Schleidt" w:date="2021-10-10T18:45:00Z">
        <w:r w:rsidRPr="00F02BC7" w:rsidDel="00317E5D">
          <w:rPr>
            <w:b w:val="0"/>
            <w:bCs/>
          </w:rPr>
          <w:delText>20XX</w:delText>
        </w:r>
      </w:del>
      <w:ins w:id="76" w:author="Katharina Schleidt" w:date="2021-10-10T18:45:00Z">
        <w:r w:rsidR="00317E5D" w:rsidRPr="00F02BC7">
          <w:rPr>
            <w:b w:val="0"/>
            <w:bCs/>
          </w:rPr>
          <w:t>20</w:t>
        </w:r>
        <w:r w:rsidR="00317E5D">
          <w:rPr>
            <w:b w:val="0"/>
            <w:bCs/>
          </w:rPr>
          <w:t>05</w:t>
        </w:r>
      </w:ins>
      <w:r w:rsidRPr="00F02BC7">
        <w:rPr>
          <w:b w:val="0"/>
          <w:bCs/>
        </w:rPr>
        <w:t>, 4.1.9]</w:t>
      </w:r>
    </w:p>
    <w:p w14:paraId="27971E56" w14:textId="77777777" w:rsidR="00F02BC7" w:rsidRDefault="00F02BC7">
      <w:pPr>
        <w:pStyle w:val="TermNum"/>
      </w:pPr>
    </w:p>
    <w:p w14:paraId="6B73A015" w14:textId="6845D459" w:rsidR="00F02BC7" w:rsidRDefault="00D43E04">
      <w:pPr>
        <w:pStyle w:val="TermNum"/>
      </w:pPr>
      <w:r>
        <w:t>3</w:t>
      </w:r>
      <w:r w:rsidR="00E602F0">
        <w:t>.1</w:t>
      </w:r>
      <w:r w:rsidR="00F02BC7">
        <w:t>.3</w:t>
      </w:r>
    </w:p>
    <w:p w14:paraId="4DD13379" w14:textId="77777777" w:rsidR="00F02BC7" w:rsidRDefault="00F02BC7">
      <w:pPr>
        <w:pStyle w:val="TermNum"/>
      </w:pPr>
      <w:r>
        <w:t>data type</w:t>
      </w:r>
    </w:p>
    <w:p w14:paraId="6DB08DE2" w14:textId="77777777" w:rsidR="00F02BC7" w:rsidRPr="00F02BC7" w:rsidRDefault="00F02BC7">
      <w:pPr>
        <w:pStyle w:val="TermNum"/>
        <w:rPr>
          <w:b w:val="0"/>
          <w:bCs/>
        </w:rPr>
      </w:pPr>
      <w:r w:rsidRPr="00F02BC7">
        <w:rPr>
          <w:b w:val="0"/>
          <w:bCs/>
        </w:rPr>
        <w:t>specification of a value domain with operations allowed on values in this domain</w:t>
      </w:r>
    </w:p>
    <w:p w14:paraId="49532E76" w14:textId="77777777" w:rsidR="00F02BC7" w:rsidRDefault="00F02BC7">
      <w:pPr>
        <w:pStyle w:val="TermNum"/>
        <w:rPr>
          <w:b w:val="0"/>
          <w:bCs/>
        </w:rPr>
      </w:pPr>
    </w:p>
    <w:p w14:paraId="29400AA5" w14:textId="3E8D2F0F" w:rsidR="00F02BC7" w:rsidRPr="00F02BC7" w:rsidRDefault="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pPr>
        <w:pStyle w:val="TermNum"/>
        <w:rPr>
          <w:b w:val="0"/>
          <w:bCs/>
        </w:rPr>
      </w:pPr>
    </w:p>
    <w:p w14:paraId="18E51304" w14:textId="257CFD1E" w:rsidR="00F02BC7" w:rsidRPr="00F02BC7" w:rsidRDefault="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pPr>
        <w:pStyle w:val="TermNum"/>
        <w:rPr>
          <w:b w:val="0"/>
          <w:bCs/>
        </w:rPr>
      </w:pPr>
    </w:p>
    <w:p w14:paraId="27174756" w14:textId="6CB95754"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19103:2015, 4.14]</w:t>
      </w:r>
    </w:p>
    <w:p w14:paraId="431881A3" w14:textId="77777777" w:rsidR="00F02BC7" w:rsidRDefault="00F02BC7">
      <w:pPr>
        <w:pStyle w:val="TermNum"/>
      </w:pPr>
    </w:p>
    <w:p w14:paraId="1E322A6D" w14:textId="59F0422E" w:rsidR="00F02BC7" w:rsidRDefault="00D43E04">
      <w:pPr>
        <w:pStyle w:val="TermNum"/>
      </w:pPr>
      <w:r>
        <w:t>3</w:t>
      </w:r>
      <w:r w:rsidR="00E602F0">
        <w:t>.1</w:t>
      </w:r>
      <w:r w:rsidR="00F02BC7">
        <w:t>.4</w:t>
      </w:r>
    </w:p>
    <w:p w14:paraId="059253C5" w14:textId="77777777" w:rsidR="00F02BC7" w:rsidRDefault="00F02BC7">
      <w:pPr>
        <w:pStyle w:val="TermNum"/>
      </w:pPr>
      <w:r>
        <w:t>domain</w:t>
      </w:r>
    </w:p>
    <w:p w14:paraId="59A45A92" w14:textId="77777777" w:rsidR="00F02BC7" w:rsidRPr="00F02BC7" w:rsidRDefault="00F02BC7">
      <w:pPr>
        <w:pStyle w:val="TermNum"/>
        <w:rPr>
          <w:b w:val="0"/>
          <w:bCs/>
        </w:rPr>
      </w:pPr>
      <w:r w:rsidRPr="00F02BC7">
        <w:rPr>
          <w:b w:val="0"/>
          <w:bCs/>
        </w:rPr>
        <w:t>well-defined set</w:t>
      </w:r>
    </w:p>
    <w:p w14:paraId="54BA3FF3" w14:textId="57DBD957" w:rsidR="00F02BC7" w:rsidRPr="00294669" w:rsidRDefault="00F02BC7">
      <w:pPr>
        <w:pStyle w:val="TermNum"/>
        <w:rPr>
          <w:b w:val="0"/>
          <w:bCs/>
        </w:rPr>
      </w:pPr>
    </w:p>
    <w:p w14:paraId="62481344" w14:textId="07117281" w:rsidR="00294669" w:rsidRPr="00294669" w:rsidRDefault="00294669">
      <w:pPr>
        <w:pStyle w:val="Terms"/>
        <w:rPr>
          <w:bCs/>
        </w:rPr>
        <w:pPrChange w:id="77" w:author="Katharina Schleidt" w:date="2021-07-02T19:29:00Z">
          <w:pPr>
            <w:pStyle w:val="Definition"/>
          </w:pPr>
        </w:pPrChange>
      </w:pPr>
      <w:r w:rsidRPr="005B21D1">
        <w:rPr>
          <w:b w:val="0"/>
          <w:bCs/>
        </w:rPr>
        <w:t xml:space="preserve">Note </w:t>
      </w:r>
      <w:r w:rsidR="002B3426">
        <w:rPr>
          <w:b w:val="0"/>
          <w:bCs/>
        </w:rPr>
        <w:t xml:space="preserve">1 </w:t>
      </w:r>
      <w:r w:rsidRPr="005B21D1">
        <w:rPr>
          <w:b w:val="0"/>
          <w:bCs/>
        </w:rPr>
        <w:t>to entry: Domains are used to define the domain set and range set of attributes, operators and functions.</w:t>
      </w:r>
    </w:p>
    <w:p w14:paraId="1133811D" w14:textId="338781A2"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19109:2015</w:t>
      </w:r>
      <w:r w:rsidR="0009594E" w:rsidRPr="0009594E">
        <w:rPr>
          <w:b w:val="0"/>
          <w:bCs/>
        </w:rPr>
        <w:t>, 4.8</w:t>
      </w:r>
      <w:r w:rsidRPr="00F02BC7">
        <w:rPr>
          <w:b w:val="0"/>
          <w:bCs/>
        </w:rPr>
        <w:t>]</w:t>
      </w:r>
      <w:r w:rsidRPr="00F02BC7">
        <w:rPr>
          <w:b w:val="0"/>
          <w:bCs/>
        </w:rPr>
        <w:tab/>
      </w:r>
    </w:p>
    <w:p w14:paraId="56FDD6D7" w14:textId="2585DAB3" w:rsidR="00F02BC7" w:rsidDel="00AF64CF" w:rsidRDefault="00F02BC7">
      <w:pPr>
        <w:pStyle w:val="TermNum"/>
        <w:rPr>
          <w:del w:id="78" w:author="Katharina Schleidt" w:date="2021-10-10T19:04:00Z"/>
          <w:b w:val="0"/>
          <w:bCs/>
        </w:rPr>
      </w:pPr>
    </w:p>
    <w:p w14:paraId="7FECE27D" w14:textId="643F2E1A" w:rsidR="00F02BC7" w:rsidDel="00AF64CF" w:rsidRDefault="00F02BC7">
      <w:pPr>
        <w:pStyle w:val="TermNum"/>
        <w:rPr>
          <w:del w:id="79" w:author="Katharina Schleidt" w:date="2021-10-10T19:04:00Z"/>
          <w:b w:val="0"/>
          <w:bCs/>
        </w:rPr>
      </w:pPr>
      <w:del w:id="80" w:author="Katharina Schleidt" w:date="2021-10-10T19:04:00Z">
        <w:r w:rsidRPr="00F02BC7" w:rsidDel="00AF64CF">
          <w:rPr>
            <w:b w:val="0"/>
            <w:bCs/>
          </w:rPr>
          <w:delText>NOTE:</w:delText>
        </w:r>
        <w:r w:rsidRPr="00F02BC7" w:rsidDel="00AF64CF">
          <w:rPr>
            <w:b w:val="0"/>
            <w:bCs/>
          </w:rPr>
          <w:tab/>
          <w:delText>All elements within a domain (set) are of a given type</w:delText>
        </w:r>
        <w:r w:rsidDel="00AF64CF">
          <w:rPr>
            <w:b w:val="0"/>
            <w:bCs/>
          </w:rPr>
          <w:delText>.</w:delText>
        </w:r>
      </w:del>
    </w:p>
    <w:p w14:paraId="2022805E" w14:textId="66D87DC0" w:rsidR="00294669" w:rsidDel="00AF64CF" w:rsidRDefault="00294669">
      <w:pPr>
        <w:pStyle w:val="Terms"/>
        <w:rPr>
          <w:del w:id="81" w:author="Katharina Schleidt" w:date="2021-10-10T19:04:00Z"/>
        </w:rPr>
      </w:pPr>
    </w:p>
    <w:p w14:paraId="230F9C7F" w14:textId="73A0E796" w:rsidR="00294669" w:rsidRPr="005B21D1" w:rsidDel="00AF64CF" w:rsidRDefault="00294669">
      <w:pPr>
        <w:pStyle w:val="TermNum"/>
        <w:rPr>
          <w:del w:id="82" w:author="Katharina Schleidt" w:date="2021-10-10T19:04:00Z"/>
          <w:b w:val="0"/>
          <w:bCs/>
        </w:rPr>
      </w:pPr>
      <w:del w:id="83" w:author="Katharina Schleidt" w:date="2021-10-10T19:04:00Z">
        <w:r w:rsidRPr="00F02BC7" w:rsidDel="00AF64CF">
          <w:rPr>
            <w:b w:val="0"/>
            <w:bCs/>
          </w:rPr>
          <w:delText>[</w:delText>
        </w:r>
        <w:r w:rsidR="0009594E" w:rsidRPr="0009594E" w:rsidDel="00AF64CF">
          <w:rPr>
            <w:b w:val="0"/>
            <w:bCs/>
          </w:rPr>
          <w:delText xml:space="preserve">SOURCE: </w:delText>
        </w:r>
        <w:r w:rsidRPr="00F02BC7" w:rsidDel="00AF64CF">
          <w:rPr>
            <w:b w:val="0"/>
            <w:bCs/>
          </w:rPr>
          <w:delText>ISO 19123-1:20XX, 4.1.</w:delText>
        </w:r>
        <w:r w:rsidDel="00AF64CF">
          <w:rPr>
            <w:b w:val="0"/>
            <w:bCs/>
          </w:rPr>
          <w:delText>16</w:delText>
        </w:r>
        <w:r w:rsidRPr="00F02BC7" w:rsidDel="00AF64CF">
          <w:rPr>
            <w:b w:val="0"/>
            <w:bCs/>
          </w:rPr>
          <w:delText>]</w:delText>
        </w:r>
      </w:del>
    </w:p>
    <w:p w14:paraId="3DB9D503" w14:textId="77777777" w:rsidR="00F02BC7" w:rsidRDefault="00F02BC7">
      <w:pPr>
        <w:pStyle w:val="TermNum"/>
      </w:pPr>
    </w:p>
    <w:p w14:paraId="1D2DBAD2" w14:textId="7127D578" w:rsidR="00F02BC7" w:rsidRDefault="00D43E04">
      <w:pPr>
        <w:pStyle w:val="TermNum"/>
      </w:pPr>
      <w:r>
        <w:t>3</w:t>
      </w:r>
      <w:r w:rsidR="00E602F0">
        <w:t>.1</w:t>
      </w:r>
      <w:r w:rsidR="00F02BC7">
        <w:t>.5</w:t>
      </w:r>
    </w:p>
    <w:p w14:paraId="7E64BEE3" w14:textId="77777777" w:rsidR="00F02BC7" w:rsidRDefault="00F02BC7">
      <w:pPr>
        <w:pStyle w:val="TermNum"/>
      </w:pPr>
      <w:r>
        <w:t>domain feature</w:t>
      </w:r>
    </w:p>
    <w:p w14:paraId="79FBF7EF" w14:textId="47071D66" w:rsidR="00F02BC7" w:rsidRPr="00F02BC7" w:rsidRDefault="00F02BC7">
      <w:pPr>
        <w:pStyle w:val="TermNum"/>
        <w:rPr>
          <w:b w:val="0"/>
          <w:bCs/>
        </w:rPr>
      </w:pPr>
      <w:r w:rsidRPr="00F02BC7">
        <w:rPr>
          <w:b w:val="0"/>
          <w:bCs/>
        </w:rPr>
        <w:t>feature of a type defined within a particular application domain</w:t>
      </w:r>
    </w:p>
    <w:p w14:paraId="0C2468C6" w14:textId="77777777" w:rsidR="00F02BC7" w:rsidRDefault="00F02BC7">
      <w:pPr>
        <w:pStyle w:val="TermNum"/>
        <w:rPr>
          <w:b w:val="0"/>
          <w:bCs/>
        </w:rPr>
      </w:pPr>
    </w:p>
    <w:p w14:paraId="52637433" w14:textId="436269C3" w:rsidR="00F02BC7" w:rsidRDefault="00F02BC7">
      <w:pPr>
        <w:pStyle w:val="TermNum"/>
        <w:rPr>
          <w:b w:val="0"/>
          <w:bCs/>
        </w:rPr>
      </w:pPr>
      <w:r w:rsidRPr="00F02BC7">
        <w:rPr>
          <w:b w:val="0"/>
          <w:bCs/>
        </w:rPr>
        <w:t>NOTE</w:t>
      </w:r>
      <w:r w:rsidRPr="00F02BC7">
        <w:rPr>
          <w:b w:val="0"/>
          <w:bCs/>
        </w:rPr>
        <w:tab/>
        <w:t>This may be contrasted with observation</w:t>
      </w:r>
      <w:r w:rsidR="00393BE0">
        <w:rPr>
          <w:b w:val="0"/>
          <w:bCs/>
        </w:rPr>
        <w:t>s</w:t>
      </w:r>
      <w:r w:rsidRPr="00F02BC7">
        <w:rPr>
          <w:b w:val="0"/>
          <w:bCs/>
        </w:rPr>
        <w:t xml:space="preserve"> and </w:t>
      </w:r>
      <w:r w:rsidR="00393BE0" w:rsidRPr="00F02BC7">
        <w:rPr>
          <w:b w:val="0"/>
          <w:bCs/>
        </w:rPr>
        <w:t>sampl</w:t>
      </w:r>
      <w:r w:rsidR="00393BE0">
        <w:rPr>
          <w:b w:val="0"/>
          <w:bCs/>
        </w:rPr>
        <w:t>ing</w:t>
      </w:r>
      <w:r w:rsidR="00393BE0" w:rsidRPr="00F02BC7">
        <w:rPr>
          <w:b w:val="0"/>
          <w:bCs/>
        </w:rPr>
        <w:t xml:space="preserve"> </w:t>
      </w:r>
      <w:r w:rsidRPr="00F02BC7">
        <w:rPr>
          <w:b w:val="0"/>
          <w:bCs/>
        </w:rPr>
        <w:t>features, which are features of types defined for cross-domain purposes.</w:t>
      </w:r>
    </w:p>
    <w:p w14:paraId="0ADA743A" w14:textId="79A985FF" w:rsidR="0009594E" w:rsidRDefault="0009594E">
      <w:pPr>
        <w:pStyle w:val="Terms"/>
      </w:pPr>
    </w:p>
    <w:p w14:paraId="4C6DA36A" w14:textId="287F2026" w:rsidR="00F02BC7" w:rsidRDefault="0009594E">
      <w:pPr>
        <w:pStyle w:val="TermNum"/>
        <w:rPr>
          <w:b w:val="0"/>
          <w:bCs/>
        </w:rPr>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4</w:t>
      </w:r>
      <w:r w:rsidRPr="00F02BC7">
        <w:rPr>
          <w:b w:val="0"/>
          <w:bCs/>
        </w:rPr>
        <w:t>]</w:t>
      </w:r>
    </w:p>
    <w:p w14:paraId="30012008" w14:textId="77777777" w:rsidR="005B21D1" w:rsidRPr="005B21D1" w:rsidRDefault="005B21D1" w:rsidP="005B21D1">
      <w:pPr>
        <w:pStyle w:val="Terms"/>
      </w:pPr>
    </w:p>
    <w:p w14:paraId="25230003" w14:textId="203558FA" w:rsidR="00F02BC7" w:rsidRDefault="00D43E04">
      <w:pPr>
        <w:pStyle w:val="TermNum"/>
      </w:pPr>
      <w:r>
        <w:t>3</w:t>
      </w:r>
      <w:r w:rsidR="00E602F0">
        <w:t>.1</w:t>
      </w:r>
      <w:r w:rsidR="00F02BC7">
        <w:t>.6</w:t>
      </w:r>
    </w:p>
    <w:p w14:paraId="4AC43926" w14:textId="069ABC5A" w:rsidR="00F02BC7" w:rsidRDefault="00F02BC7">
      <w:pPr>
        <w:pStyle w:val="TermNum"/>
      </w:pPr>
      <w:r>
        <w:t>ex-situ</w:t>
      </w:r>
    </w:p>
    <w:p w14:paraId="79388C81" w14:textId="55E44EDE" w:rsidR="00386CFD" w:rsidRPr="00386CFD" w:rsidRDefault="00386CFD" w:rsidP="005B21D1">
      <w:pPr>
        <w:pStyle w:val="Terms"/>
      </w:pPr>
      <w:r w:rsidRPr="00F02BC7">
        <w:rPr>
          <w:b w:val="0"/>
          <w:bCs/>
        </w:rPr>
        <w:t>off-site</w:t>
      </w:r>
    </w:p>
    <w:p w14:paraId="64D13A46" w14:textId="1BF531AB" w:rsidR="00F02BC7" w:rsidRPr="00F02BC7" w:rsidRDefault="00F02BC7">
      <w:pPr>
        <w:pStyle w:val="TermNum"/>
        <w:rPr>
          <w:b w:val="0"/>
          <w:bCs/>
        </w:rPr>
      </w:pPr>
      <w:r w:rsidRPr="00F02BC7">
        <w:rPr>
          <w:b w:val="0"/>
          <w:bCs/>
        </w:rPr>
        <w:t>referring to the study, maintenance or conservation of a specimen or population away from its natural surroundings</w:t>
      </w:r>
      <w:r w:rsidR="00386CFD">
        <w:rPr>
          <w:b w:val="0"/>
          <w:bCs/>
        </w:rPr>
        <w:t>.</w:t>
      </w:r>
    </w:p>
    <w:p w14:paraId="48346D35" w14:textId="77777777" w:rsidR="00F02BC7" w:rsidRDefault="00F02BC7">
      <w:pPr>
        <w:pStyle w:val="TermNum"/>
        <w:rPr>
          <w:b w:val="0"/>
          <w:bCs/>
        </w:rPr>
      </w:pPr>
    </w:p>
    <w:p w14:paraId="49B5769B" w14:textId="641DC52C" w:rsidR="00F02BC7" w:rsidRPr="00F02BC7" w:rsidRDefault="00F02BC7">
      <w:pPr>
        <w:pStyle w:val="TermNum"/>
        <w:rPr>
          <w:b w:val="0"/>
          <w:bCs/>
        </w:rPr>
      </w:pPr>
      <w:r w:rsidRPr="00F02BC7">
        <w:rPr>
          <w:b w:val="0"/>
          <w:bCs/>
        </w:rPr>
        <w:t>NOTE</w:t>
      </w:r>
      <w:r w:rsidRPr="00F02BC7">
        <w:rPr>
          <w:b w:val="0"/>
          <w:bCs/>
        </w:rPr>
        <w:tab/>
        <w:t>Opposite of in-situ</w:t>
      </w:r>
      <w:r w:rsidR="00386CFD">
        <w:rPr>
          <w:b w:val="0"/>
          <w:bCs/>
        </w:rPr>
        <w:t xml:space="preserve"> (on-site)</w:t>
      </w:r>
      <w:r w:rsidRPr="00F02BC7">
        <w:rPr>
          <w:b w:val="0"/>
          <w:bCs/>
        </w:rPr>
        <w:t>.</w:t>
      </w:r>
    </w:p>
    <w:p w14:paraId="40B33AC5" w14:textId="1E2DC13D" w:rsidR="00F02BC7" w:rsidRDefault="00F02BC7">
      <w:pPr>
        <w:pStyle w:val="TermNum"/>
      </w:pPr>
    </w:p>
    <w:p w14:paraId="5C5AF443" w14:textId="6C998D57" w:rsidR="0009594E" w:rsidRDefault="0009594E">
      <w:pPr>
        <w:pStyle w:val="Terms"/>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 xml:space="preserve">5, modified </w:t>
      </w:r>
      <w:r w:rsidR="00784D28" w:rsidRPr="004C1046">
        <w:rPr>
          <w:b w:val="0"/>
          <w:bCs/>
        </w:rPr>
        <w:t>—</w:t>
      </w:r>
      <w:r>
        <w:rPr>
          <w:b w:val="0"/>
          <w:bCs/>
        </w:rPr>
        <w:t xml:space="preserve"> </w:t>
      </w:r>
      <w:r w:rsidR="00784D28">
        <w:rPr>
          <w:b w:val="0"/>
          <w:bCs/>
        </w:rPr>
        <w:t>addition of</w:t>
      </w:r>
      <w:r>
        <w:rPr>
          <w:b w:val="0"/>
          <w:bCs/>
        </w:rPr>
        <w:t xml:space="preserve"> </w:t>
      </w:r>
      <w:r w:rsidR="00784D28">
        <w:rPr>
          <w:b w:val="0"/>
          <w:bCs/>
        </w:rPr>
        <w:t>“</w:t>
      </w:r>
      <w:r>
        <w:rPr>
          <w:b w:val="0"/>
          <w:bCs/>
        </w:rPr>
        <w:t>off-site</w:t>
      </w:r>
      <w:r w:rsidR="00784D28">
        <w:rPr>
          <w:b w:val="0"/>
          <w:bCs/>
        </w:rPr>
        <w:t>” and ”</w:t>
      </w:r>
      <w:r>
        <w:rPr>
          <w:b w:val="0"/>
          <w:bCs/>
        </w:rPr>
        <w:t>on-site</w:t>
      </w:r>
      <w:r w:rsidR="00784D28">
        <w:rPr>
          <w:b w:val="0"/>
          <w:bCs/>
        </w:rPr>
        <w:t>”</w:t>
      </w:r>
      <w:r w:rsidRPr="00F02BC7">
        <w:rPr>
          <w:b w:val="0"/>
          <w:bCs/>
        </w:rPr>
        <w:t>]</w:t>
      </w:r>
    </w:p>
    <w:p w14:paraId="0D17E668" w14:textId="2034715D" w:rsidR="0009594E" w:rsidRPr="0009594E" w:rsidRDefault="0009594E" w:rsidP="005B21D1">
      <w:pPr>
        <w:pStyle w:val="Definition"/>
      </w:pPr>
    </w:p>
    <w:p w14:paraId="5193F6B8" w14:textId="39A33661" w:rsidR="00F02BC7" w:rsidRDefault="00D43E04">
      <w:pPr>
        <w:pStyle w:val="TermNum"/>
      </w:pPr>
      <w:r>
        <w:lastRenderedPageBreak/>
        <w:t>3</w:t>
      </w:r>
      <w:r w:rsidR="00E602F0">
        <w:t>.1</w:t>
      </w:r>
      <w:r w:rsidR="00F02BC7">
        <w:t>.7</w:t>
      </w:r>
    </w:p>
    <w:p w14:paraId="346CC597" w14:textId="77777777" w:rsidR="00F02BC7" w:rsidRDefault="00F02BC7">
      <w:pPr>
        <w:pStyle w:val="TermNum"/>
      </w:pPr>
      <w:r>
        <w:t>feature</w:t>
      </w:r>
      <w:r>
        <w:tab/>
      </w:r>
    </w:p>
    <w:p w14:paraId="31E2DEC9" w14:textId="3522F780" w:rsidR="004C1046" w:rsidRDefault="004C1046">
      <w:pPr>
        <w:pStyle w:val="TermNum"/>
        <w:rPr>
          <w:b w:val="0"/>
          <w:bCs/>
        </w:rPr>
      </w:pPr>
      <w:r w:rsidRPr="004C1046">
        <w:rPr>
          <w:b w:val="0"/>
          <w:bCs/>
        </w:rPr>
        <w:t>abstraction of real-world phenomena</w:t>
      </w:r>
    </w:p>
    <w:p w14:paraId="197DC930" w14:textId="77777777" w:rsidR="004C1046" w:rsidRPr="005B21D1" w:rsidRDefault="004C1046" w:rsidP="005B21D1">
      <w:pPr>
        <w:pStyle w:val="Terms"/>
      </w:pPr>
    </w:p>
    <w:p w14:paraId="67899989" w14:textId="77777777" w:rsidR="004C1046" w:rsidRPr="004C1046" w:rsidRDefault="004C1046">
      <w:pPr>
        <w:pStyle w:val="TermNum"/>
        <w:rPr>
          <w:b w:val="0"/>
          <w:bCs/>
        </w:rPr>
      </w:pPr>
      <w:r w:rsidRPr="004C1046">
        <w:rPr>
          <w:b w:val="0"/>
          <w:bCs/>
        </w:rPr>
        <w:t>Note 1 to entry: A feature may occur as a type or an instance. In this document, feature instance is meant unless otherwise specified.</w:t>
      </w:r>
    </w:p>
    <w:p w14:paraId="3C9D9B3B" w14:textId="453B2074" w:rsidR="00F02BC7" w:rsidRDefault="004C1046">
      <w:pPr>
        <w:pStyle w:val="TermNum"/>
        <w:rPr>
          <w:b w:val="0"/>
          <w:bCs/>
        </w:rPr>
      </w:pPr>
      <w:r w:rsidRPr="004C1046">
        <w:rPr>
          <w:b w:val="0"/>
          <w:bCs/>
        </w:rPr>
        <w:t>[</w:t>
      </w:r>
      <w:r w:rsidR="0009594E" w:rsidRPr="0009594E">
        <w:rPr>
          <w:b w:val="0"/>
          <w:bCs/>
        </w:rPr>
        <w:t xml:space="preserve">SOURCE: </w:t>
      </w:r>
      <w:r w:rsidRPr="004C1046">
        <w:rPr>
          <w:b w:val="0"/>
          <w:bCs/>
        </w:rPr>
        <w:t>ISO 19101-1:2014, 4.1.11, modified — Note 1 to entry has been modified.]</w:t>
      </w:r>
    </w:p>
    <w:p w14:paraId="0858E580" w14:textId="77777777" w:rsidR="005B21D1" w:rsidRPr="005B21D1" w:rsidRDefault="005B21D1" w:rsidP="005B21D1">
      <w:pPr>
        <w:pStyle w:val="Terms"/>
      </w:pPr>
    </w:p>
    <w:p w14:paraId="0558FB7B" w14:textId="4569EC9F" w:rsidR="00F02BC7" w:rsidRDefault="00D43E04">
      <w:pPr>
        <w:pStyle w:val="TermNum"/>
      </w:pPr>
      <w:r>
        <w:t>3</w:t>
      </w:r>
      <w:r w:rsidR="00E602F0">
        <w:t>.1</w:t>
      </w:r>
      <w:r w:rsidR="00F02BC7">
        <w:t>.8</w:t>
      </w:r>
    </w:p>
    <w:p w14:paraId="41B45761" w14:textId="77777777" w:rsidR="00F02BC7" w:rsidRDefault="00F02BC7">
      <w:pPr>
        <w:pStyle w:val="TermNum"/>
      </w:pPr>
      <w:r>
        <w:t>feature type</w:t>
      </w:r>
    </w:p>
    <w:p w14:paraId="3E88F8D5" w14:textId="31B03D6D" w:rsidR="00F02BC7" w:rsidRDefault="00F02BC7" w:rsidP="00E602F0">
      <w:pPr>
        <w:pStyle w:val="TermNum"/>
        <w:rPr>
          <w:b w:val="0"/>
          <w:bCs/>
        </w:rPr>
      </w:pPr>
      <w:r w:rsidRPr="00F02BC7">
        <w:rPr>
          <w:b w:val="0"/>
          <w:bCs/>
        </w:rPr>
        <w:t>class of features having common characteristics</w:t>
      </w:r>
    </w:p>
    <w:p w14:paraId="513159A3" w14:textId="6D48904A" w:rsidR="00E602F0" w:rsidRDefault="00E602F0" w:rsidP="00E602F0">
      <w:pPr>
        <w:pStyle w:val="Terms"/>
      </w:pPr>
    </w:p>
    <w:p w14:paraId="13D44B11" w14:textId="05D1371B" w:rsidR="00E602F0" w:rsidRPr="005B21D1" w:rsidRDefault="00E602F0" w:rsidP="005B21D1">
      <w:pPr>
        <w:pStyle w:val="Terms"/>
        <w:rPr>
          <w:b w:val="0"/>
          <w:bCs/>
        </w:rPr>
      </w:pPr>
      <w:r w:rsidRPr="005B21D1">
        <w:rPr>
          <w:b w:val="0"/>
          <w:bCs/>
        </w:rPr>
        <w:t>[SOURCE: ISO 19156:2011, 4.7]</w:t>
      </w:r>
    </w:p>
    <w:p w14:paraId="27BEDFFE" w14:textId="77777777" w:rsidR="00F02BC7" w:rsidRDefault="00F02BC7">
      <w:pPr>
        <w:pStyle w:val="TermNum"/>
      </w:pPr>
    </w:p>
    <w:p w14:paraId="60A3DA3B" w14:textId="0BA7713F" w:rsidR="00F02BC7" w:rsidRDefault="00D43E04">
      <w:pPr>
        <w:pStyle w:val="TermNum"/>
      </w:pPr>
      <w:r>
        <w:t>3</w:t>
      </w:r>
      <w:r w:rsidR="00E602F0">
        <w:t>.1</w:t>
      </w:r>
      <w:r w:rsidR="00F02BC7">
        <w:t>.9</w:t>
      </w:r>
    </w:p>
    <w:p w14:paraId="08F7E3CD" w14:textId="77777777" w:rsidR="00F02BC7" w:rsidRDefault="00F02BC7">
      <w:pPr>
        <w:pStyle w:val="TermNum"/>
      </w:pPr>
      <w:r>
        <w:t>measure</w:t>
      </w:r>
    </w:p>
    <w:p w14:paraId="0057D9F6" w14:textId="77777777" w:rsidR="004C1046" w:rsidRPr="004C1046" w:rsidRDefault="004C1046">
      <w:pPr>
        <w:pStyle w:val="TermNum"/>
        <w:rPr>
          <w:b w:val="0"/>
          <w:bCs/>
        </w:rPr>
      </w:pPr>
      <w:r w:rsidRPr="004C1046">
        <w:rPr>
          <w:b w:val="0"/>
          <w:bCs/>
        </w:rPr>
        <w:t>&lt;GML&gt; value described using a numeric amount with a scale or using a scalar reference system</w:t>
      </w:r>
    </w:p>
    <w:p w14:paraId="5CC7DE7D" w14:textId="77777777" w:rsidR="004C1046" w:rsidRDefault="004C1046">
      <w:pPr>
        <w:pStyle w:val="TermNum"/>
        <w:rPr>
          <w:b w:val="0"/>
          <w:bCs/>
        </w:rPr>
      </w:pPr>
    </w:p>
    <w:p w14:paraId="455153DC" w14:textId="43F9AF53" w:rsidR="004C1046" w:rsidRPr="004C1046" w:rsidRDefault="004C1046">
      <w:pPr>
        <w:pStyle w:val="TermNum"/>
        <w:rPr>
          <w:b w:val="0"/>
          <w:bCs/>
        </w:rPr>
      </w:pPr>
      <w:r w:rsidRPr="004C1046">
        <w:rPr>
          <w:b w:val="0"/>
          <w:bCs/>
        </w:rPr>
        <w:t>Note 1 to entry: When used as a noun, measure is a synonym for physical quantity.</w:t>
      </w:r>
    </w:p>
    <w:p w14:paraId="31EADC1E" w14:textId="77777777" w:rsidR="004C1046" w:rsidRDefault="004C1046">
      <w:pPr>
        <w:pStyle w:val="TermNum"/>
        <w:rPr>
          <w:b w:val="0"/>
          <w:bCs/>
        </w:rPr>
      </w:pPr>
    </w:p>
    <w:p w14:paraId="72264362" w14:textId="2596396F" w:rsidR="00F02BC7" w:rsidRDefault="004C1046">
      <w:pPr>
        <w:pStyle w:val="TermNum"/>
      </w:pPr>
      <w:r w:rsidRPr="004C1046">
        <w:rPr>
          <w:b w:val="0"/>
          <w:bCs/>
        </w:rPr>
        <w:t>[</w:t>
      </w:r>
      <w:r w:rsidR="0009594E" w:rsidRPr="0009594E">
        <w:rPr>
          <w:b w:val="0"/>
          <w:bCs/>
        </w:rPr>
        <w:t xml:space="preserve">SOURCE: </w:t>
      </w:r>
      <w:r w:rsidRPr="004C1046">
        <w:rPr>
          <w:b w:val="0"/>
          <w:bCs/>
        </w:rPr>
        <w:t>ISO 19136-1:2020</w:t>
      </w:r>
      <w:r w:rsidR="0009594E">
        <w:rPr>
          <w:b w:val="0"/>
          <w:bCs/>
        </w:rPr>
        <w:t>,</w:t>
      </w:r>
      <w:r w:rsidRPr="004C1046">
        <w:rPr>
          <w:b w:val="0"/>
          <w:bCs/>
        </w:rPr>
        <w:t xml:space="preserve"> 3.1.41]</w:t>
      </w:r>
    </w:p>
    <w:p w14:paraId="5E5B8D63" w14:textId="2A467F04" w:rsidR="00F02BC7" w:rsidRDefault="00D43E04">
      <w:pPr>
        <w:pStyle w:val="TermNum"/>
      </w:pPr>
      <w:r>
        <w:t>3</w:t>
      </w:r>
      <w:r w:rsidR="004420BE">
        <w:t>.1</w:t>
      </w:r>
      <w:r w:rsidR="00F02BC7">
        <w:t>.10</w:t>
      </w:r>
    </w:p>
    <w:p w14:paraId="0F721BC9" w14:textId="77777777" w:rsidR="00393BE0" w:rsidRDefault="00393BE0">
      <w:pPr>
        <w:pStyle w:val="TermNum"/>
      </w:pPr>
      <w:r>
        <w:t>measurand</w:t>
      </w:r>
    </w:p>
    <w:p w14:paraId="27A0AA30" w14:textId="77777777" w:rsidR="00393BE0" w:rsidRPr="00F02BC7" w:rsidRDefault="00393BE0">
      <w:pPr>
        <w:pStyle w:val="TermNum"/>
        <w:rPr>
          <w:b w:val="0"/>
          <w:bCs/>
        </w:rPr>
      </w:pPr>
      <w:r w:rsidRPr="00F02BC7">
        <w:rPr>
          <w:b w:val="0"/>
          <w:bCs/>
        </w:rPr>
        <w:t>quantity intended to be measured</w:t>
      </w:r>
    </w:p>
    <w:p w14:paraId="59ADC7CE" w14:textId="77777777" w:rsidR="00393BE0" w:rsidRDefault="00393BE0">
      <w:pPr>
        <w:pStyle w:val="TermNum"/>
        <w:rPr>
          <w:b w:val="0"/>
          <w:bCs/>
        </w:rPr>
      </w:pPr>
    </w:p>
    <w:p w14:paraId="7AD717E7" w14:textId="4DB06B70" w:rsidR="00393BE0" w:rsidRPr="00F02BC7" w:rsidRDefault="00393BE0">
      <w:pPr>
        <w:pStyle w:val="TermNum"/>
        <w:rPr>
          <w:b w:val="0"/>
          <w:bCs/>
        </w:rPr>
      </w:pPr>
      <w:r w:rsidRPr="00F02BC7">
        <w:rPr>
          <w:b w:val="0"/>
          <w:bCs/>
        </w:rPr>
        <w:t>[</w:t>
      </w:r>
      <w:r w:rsidR="0009594E" w:rsidRPr="0009594E">
        <w:rPr>
          <w:b w:val="0"/>
          <w:bCs/>
        </w:rPr>
        <w:t xml:space="preserve">SOURCE: </w:t>
      </w:r>
      <w:r w:rsidR="004C1046" w:rsidRPr="005B21D1">
        <w:rPr>
          <w:b w:val="0"/>
          <w:bCs/>
        </w:rPr>
        <w:t>ISO 19156:2011</w:t>
      </w:r>
      <w:r w:rsidRPr="00F02BC7">
        <w:rPr>
          <w:b w:val="0"/>
          <w:bCs/>
        </w:rPr>
        <w:t xml:space="preserve">, </w:t>
      </w:r>
      <w:r w:rsidR="004C1046">
        <w:rPr>
          <w:b w:val="0"/>
          <w:bCs/>
        </w:rPr>
        <w:t>3.11</w:t>
      </w:r>
      <w:r w:rsidRPr="00F02BC7">
        <w:rPr>
          <w:b w:val="0"/>
          <w:bCs/>
        </w:rPr>
        <w:t>]</w:t>
      </w:r>
    </w:p>
    <w:p w14:paraId="7BD9068D" w14:textId="77777777" w:rsidR="00F02BC7" w:rsidRDefault="00F02BC7">
      <w:pPr>
        <w:pStyle w:val="TermNum"/>
      </w:pPr>
    </w:p>
    <w:p w14:paraId="4FDD55CB" w14:textId="36C7CE6A" w:rsidR="00F02BC7" w:rsidRDefault="00D43E04">
      <w:pPr>
        <w:pStyle w:val="TermNum"/>
      </w:pPr>
      <w:r>
        <w:t>3</w:t>
      </w:r>
      <w:r w:rsidR="004420BE">
        <w:t>.1</w:t>
      </w:r>
      <w:r w:rsidR="00F02BC7">
        <w:t>.11</w:t>
      </w:r>
    </w:p>
    <w:p w14:paraId="42DB1B22" w14:textId="77777777" w:rsidR="00393BE0" w:rsidRDefault="00393BE0">
      <w:pPr>
        <w:pStyle w:val="TermNum"/>
      </w:pPr>
      <w:r>
        <w:t>measurement</w:t>
      </w:r>
    </w:p>
    <w:p w14:paraId="6AACC6A8" w14:textId="77777777" w:rsidR="00393BE0" w:rsidRPr="00F02BC7" w:rsidRDefault="00393BE0">
      <w:pPr>
        <w:pStyle w:val="TermNum"/>
        <w:rPr>
          <w:b w:val="0"/>
          <w:bCs/>
        </w:rPr>
      </w:pPr>
      <w:r w:rsidRPr="00F02BC7">
        <w:rPr>
          <w:b w:val="0"/>
          <w:bCs/>
        </w:rPr>
        <w:t>set of operations having the object of determining the value of a quantity</w:t>
      </w:r>
    </w:p>
    <w:p w14:paraId="014E1D09" w14:textId="77777777" w:rsidR="00393BE0" w:rsidRDefault="00393BE0">
      <w:pPr>
        <w:pStyle w:val="TermNum"/>
        <w:rPr>
          <w:b w:val="0"/>
          <w:bCs/>
        </w:rPr>
      </w:pPr>
    </w:p>
    <w:p w14:paraId="2CBC9B5E" w14:textId="04168E91" w:rsidR="00393BE0" w:rsidRDefault="00393BE0">
      <w:pPr>
        <w:pStyle w:val="TermNum"/>
      </w:pPr>
      <w:r w:rsidRPr="00F02BC7">
        <w:rPr>
          <w:b w:val="0"/>
          <w:bCs/>
        </w:rPr>
        <w:t>[</w:t>
      </w:r>
      <w:r w:rsidR="0009594E" w:rsidRPr="0009594E">
        <w:rPr>
          <w:b w:val="0"/>
          <w:bCs/>
        </w:rPr>
        <w:t xml:space="preserve">SOURCE: </w:t>
      </w:r>
      <w:r w:rsidR="004C1046" w:rsidRPr="004C1046">
        <w:rPr>
          <w:b w:val="0"/>
          <w:bCs/>
        </w:rPr>
        <w:t>ISO 19101-2:2018, 3.21</w:t>
      </w:r>
      <w:r w:rsidRPr="00F02BC7">
        <w:rPr>
          <w:b w:val="0"/>
          <w:bCs/>
        </w:rPr>
        <w:t>]</w:t>
      </w:r>
    </w:p>
    <w:p w14:paraId="6E8443DD" w14:textId="77777777" w:rsidR="00F02BC7" w:rsidRDefault="00F02BC7">
      <w:pPr>
        <w:pStyle w:val="TermNum"/>
      </w:pPr>
    </w:p>
    <w:p w14:paraId="632C73B0" w14:textId="72AECBA8" w:rsidR="00F02BC7" w:rsidRDefault="00D43E04">
      <w:pPr>
        <w:pStyle w:val="TermNum"/>
      </w:pPr>
      <w:r>
        <w:t>3</w:t>
      </w:r>
      <w:r w:rsidR="004420BE">
        <w:t>.1</w:t>
      </w:r>
      <w:r w:rsidR="00F02BC7">
        <w:t>.12</w:t>
      </w:r>
    </w:p>
    <w:p w14:paraId="3B5F1143" w14:textId="77777777" w:rsidR="00F02BC7" w:rsidRDefault="00F02BC7">
      <w:pPr>
        <w:pStyle w:val="TermNum"/>
      </w:pPr>
      <w:r>
        <w:t>property</w:t>
      </w:r>
    </w:p>
    <w:p w14:paraId="49260783" w14:textId="77777777" w:rsidR="00F02BC7" w:rsidRPr="00F02BC7" w:rsidRDefault="00F02BC7">
      <w:pPr>
        <w:pStyle w:val="TermNum"/>
        <w:rPr>
          <w:b w:val="0"/>
          <w:bCs/>
        </w:rPr>
      </w:pPr>
      <w:r w:rsidRPr="00F02BC7">
        <w:rPr>
          <w:b w:val="0"/>
          <w:bCs/>
        </w:rPr>
        <w:t>facet or attribute of an object referenced by a name</w:t>
      </w:r>
    </w:p>
    <w:p w14:paraId="6F39DA88" w14:textId="77777777" w:rsidR="00F02BC7" w:rsidRDefault="00F02BC7">
      <w:pPr>
        <w:pStyle w:val="TermNum"/>
        <w:rPr>
          <w:b w:val="0"/>
          <w:bCs/>
        </w:rPr>
      </w:pPr>
    </w:p>
    <w:p w14:paraId="52FB1411" w14:textId="2286A0FE"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19143:2010, 4.21</w:t>
      </w:r>
      <w:r w:rsidR="003866D0" w:rsidRPr="003866D0">
        <w:rPr>
          <w:b w:val="0"/>
          <w:bCs/>
        </w:rPr>
        <w:t>, modified — Example has been added to the entry.</w:t>
      </w:r>
      <w:r w:rsidRPr="00F02BC7">
        <w:rPr>
          <w:b w:val="0"/>
          <w:bCs/>
        </w:rPr>
        <w:t>]</w:t>
      </w:r>
    </w:p>
    <w:p w14:paraId="169C0C60" w14:textId="77777777" w:rsidR="00F02BC7" w:rsidRDefault="00F02BC7">
      <w:pPr>
        <w:pStyle w:val="TermNum"/>
        <w:rPr>
          <w:b w:val="0"/>
          <w:bCs/>
        </w:rPr>
      </w:pPr>
    </w:p>
    <w:p w14:paraId="053DA419" w14:textId="19817617" w:rsidR="00F02BC7" w:rsidRPr="00F02BC7" w:rsidRDefault="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pPr>
        <w:pStyle w:val="TermNum"/>
      </w:pPr>
    </w:p>
    <w:p w14:paraId="28CD1758" w14:textId="75CDC941" w:rsidR="00F02BC7" w:rsidRDefault="00D43E04">
      <w:pPr>
        <w:pStyle w:val="TermNum"/>
      </w:pPr>
      <w:r>
        <w:t>3</w:t>
      </w:r>
      <w:r w:rsidR="004420BE">
        <w:t>.1</w:t>
      </w:r>
      <w:r w:rsidR="00F02BC7">
        <w:t>.13</w:t>
      </w:r>
    </w:p>
    <w:p w14:paraId="5F0550A7" w14:textId="77777777" w:rsidR="00F02BC7" w:rsidRDefault="00F02BC7">
      <w:pPr>
        <w:pStyle w:val="TermNum"/>
      </w:pPr>
      <w:r>
        <w:t>property type</w:t>
      </w:r>
    </w:p>
    <w:p w14:paraId="69F3EDA8" w14:textId="77777777" w:rsidR="00F02BC7" w:rsidRPr="00F02BC7" w:rsidRDefault="00F02BC7">
      <w:pPr>
        <w:pStyle w:val="TermNum"/>
        <w:rPr>
          <w:b w:val="0"/>
          <w:bCs/>
        </w:rPr>
      </w:pPr>
      <w:r w:rsidRPr="00F02BC7">
        <w:rPr>
          <w:b w:val="0"/>
          <w:bCs/>
        </w:rPr>
        <w:t>characteristic of a feature type</w:t>
      </w:r>
    </w:p>
    <w:p w14:paraId="40E38098" w14:textId="77777777" w:rsidR="00F02BC7" w:rsidRDefault="00F02BC7">
      <w:pPr>
        <w:pStyle w:val="TermNum"/>
        <w:rPr>
          <w:b w:val="0"/>
          <w:bCs/>
        </w:rPr>
      </w:pPr>
    </w:p>
    <w:p w14:paraId="3B76A519" w14:textId="33857996" w:rsidR="00F02BC7" w:rsidRPr="00F02BC7" w:rsidRDefault="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pPr>
        <w:pStyle w:val="TermNum"/>
        <w:rPr>
          <w:b w:val="0"/>
          <w:bCs/>
        </w:rPr>
      </w:pPr>
    </w:p>
    <w:p w14:paraId="51A8966F" w14:textId="22964058" w:rsidR="00F02BC7" w:rsidRPr="00F02BC7" w:rsidRDefault="00F02BC7">
      <w:pPr>
        <w:pStyle w:val="TermNum"/>
        <w:rPr>
          <w:b w:val="0"/>
          <w:bCs/>
        </w:rPr>
      </w:pPr>
      <w:r w:rsidRPr="00F02BC7">
        <w:rPr>
          <w:b w:val="0"/>
          <w:bCs/>
        </w:rPr>
        <w:t>NOTE 2</w:t>
      </w:r>
      <w:r w:rsidRPr="00F02BC7">
        <w:rPr>
          <w:b w:val="0"/>
          <w:bCs/>
        </w:rPr>
        <w:tab/>
        <w:t>In chemistry-related applications, the term "</w:t>
      </w:r>
      <w:proofErr w:type="spellStart"/>
      <w:r w:rsidRPr="00F02BC7">
        <w:rPr>
          <w:b w:val="0"/>
          <w:bCs/>
        </w:rPr>
        <w:t>determinand</w:t>
      </w:r>
      <w:proofErr w:type="spellEnd"/>
      <w:r w:rsidRPr="00F02BC7">
        <w:rPr>
          <w:b w:val="0"/>
          <w:bCs/>
        </w:rPr>
        <w:t>" or "analyte" is often used.</w:t>
      </w:r>
    </w:p>
    <w:p w14:paraId="3CF00130" w14:textId="77777777" w:rsidR="00F02BC7" w:rsidRDefault="00F02BC7">
      <w:pPr>
        <w:pStyle w:val="TermNum"/>
        <w:rPr>
          <w:b w:val="0"/>
          <w:bCs/>
        </w:rPr>
      </w:pPr>
    </w:p>
    <w:p w14:paraId="4B9FFECF" w14:textId="792F2311" w:rsidR="00F02BC7" w:rsidRPr="00F02BC7" w:rsidRDefault="00F02BC7">
      <w:pPr>
        <w:pStyle w:val="TermNum"/>
        <w:rPr>
          <w:b w:val="0"/>
          <w:bCs/>
        </w:rPr>
      </w:pPr>
      <w:r w:rsidRPr="00F02BC7">
        <w:rPr>
          <w:b w:val="0"/>
          <w:bCs/>
        </w:rPr>
        <w:t>NOTE 3</w:t>
      </w:r>
      <w:r w:rsidRPr="00F02BC7">
        <w:rPr>
          <w:b w:val="0"/>
          <w:bCs/>
        </w:rPr>
        <w:tab/>
        <w:t>Adapted from ISO 19109:2005.</w:t>
      </w:r>
    </w:p>
    <w:p w14:paraId="397A1E9C" w14:textId="77777777" w:rsidR="003866D0" w:rsidRDefault="003866D0">
      <w:pPr>
        <w:pStyle w:val="TermNum"/>
        <w:rPr>
          <w:b w:val="0"/>
          <w:bCs/>
        </w:rPr>
      </w:pPr>
    </w:p>
    <w:p w14:paraId="1CF5223D" w14:textId="77777777" w:rsidR="003866D0" w:rsidRPr="00F02BC7" w:rsidRDefault="003866D0">
      <w:pPr>
        <w:pStyle w:val="TermNum"/>
        <w:rPr>
          <w:b w:val="0"/>
          <w:bCs/>
        </w:rPr>
      </w:pPr>
      <w:r w:rsidRPr="00F02BC7">
        <w:rPr>
          <w:b w:val="0"/>
          <w:bCs/>
        </w:rPr>
        <w:t>EXAMPLE</w:t>
      </w:r>
      <w:r w:rsidRPr="00F02BC7">
        <w:rPr>
          <w:b w:val="0"/>
          <w:bCs/>
        </w:rPr>
        <w:tab/>
        <w:t>Cars (a feature type) all have a characteristic colour, where "colour" is a property type.</w:t>
      </w:r>
    </w:p>
    <w:p w14:paraId="53FF26E9" w14:textId="3EC0A0EC" w:rsidR="00F02BC7" w:rsidRDefault="00F02BC7">
      <w:pPr>
        <w:pStyle w:val="TermNum"/>
        <w:rPr>
          <w:ins w:id="84" w:author="Katharina Schleidt" w:date="2021-10-10T18:59:00Z"/>
          <w:b w:val="0"/>
          <w:bCs/>
        </w:rPr>
      </w:pPr>
    </w:p>
    <w:p w14:paraId="3B04F6D8" w14:textId="487E98A1" w:rsidR="00C23CE5" w:rsidRPr="00C23CE5" w:rsidRDefault="00C23CE5">
      <w:pPr>
        <w:pStyle w:val="Terms"/>
        <w:rPr>
          <w:b w:val="0"/>
          <w:bCs/>
          <w:rPrChange w:id="85" w:author="Katharina Schleidt" w:date="2021-10-10T18:59:00Z">
            <w:rPr/>
          </w:rPrChange>
        </w:rPr>
        <w:pPrChange w:id="86" w:author="Katharina Schleidt" w:date="2021-10-10T18:59:00Z">
          <w:pPr>
            <w:pStyle w:val="TermNum"/>
          </w:pPr>
        </w:pPrChange>
      </w:pPr>
      <w:ins w:id="87" w:author="Katharina Schleidt" w:date="2021-10-10T18:59:00Z">
        <w:r w:rsidRPr="00C23CE5">
          <w:rPr>
            <w:b w:val="0"/>
            <w:bCs/>
            <w:rPrChange w:id="88" w:author="Katharina Schleidt" w:date="2021-10-10T18:59:00Z">
              <w:rPr/>
            </w:rPrChange>
          </w:rPr>
          <w:lastRenderedPageBreak/>
          <w:t xml:space="preserve">[SOURCE: </w:t>
        </w:r>
        <w:r w:rsidRPr="00C23CE5">
          <w:rPr>
            <w:b w:val="0"/>
            <w:bCs/>
          </w:rPr>
          <w:t>Adapted from ISO 19109:2005</w:t>
        </w:r>
        <w:r w:rsidRPr="00C23CE5">
          <w:rPr>
            <w:b w:val="0"/>
            <w:bCs/>
            <w:rPrChange w:id="89" w:author="Katharina Schleidt" w:date="2021-10-10T18:59:00Z">
              <w:rPr/>
            </w:rPrChange>
          </w:rPr>
          <w:t>]</w:t>
        </w:r>
      </w:ins>
    </w:p>
    <w:p w14:paraId="40A8B683" w14:textId="77777777" w:rsidR="00C23CE5" w:rsidRPr="00C23CE5" w:rsidRDefault="00C23CE5">
      <w:pPr>
        <w:pStyle w:val="TermNum"/>
        <w:rPr>
          <w:ins w:id="90" w:author="Katharina Schleidt" w:date="2021-10-10T18:59:00Z"/>
          <w:b w:val="0"/>
          <w:bCs/>
          <w:rPrChange w:id="91" w:author="Katharina Schleidt" w:date="2021-10-10T18:59:00Z">
            <w:rPr>
              <w:ins w:id="92" w:author="Katharina Schleidt" w:date="2021-10-10T18:59:00Z"/>
            </w:rPr>
          </w:rPrChange>
        </w:rPr>
      </w:pPr>
    </w:p>
    <w:p w14:paraId="7E849F11" w14:textId="3BB2425D" w:rsidR="00F02BC7" w:rsidRDefault="00D43E04">
      <w:pPr>
        <w:pStyle w:val="TermNum"/>
      </w:pPr>
      <w:r>
        <w:t>3</w:t>
      </w:r>
      <w:r w:rsidR="004420BE">
        <w:t>.1</w:t>
      </w:r>
      <w:r w:rsidR="00F02BC7">
        <w:t>.14</w:t>
      </w:r>
    </w:p>
    <w:p w14:paraId="40D75AFE" w14:textId="57348F1B" w:rsidR="00F02BC7" w:rsidRDefault="00281EBA" w:rsidP="004420BE">
      <w:pPr>
        <w:pStyle w:val="TermNum"/>
      </w:pPr>
      <w:r>
        <w:t>range</w:t>
      </w:r>
    </w:p>
    <w:p w14:paraId="0E59F118" w14:textId="779EAE09" w:rsidR="00281EBA" w:rsidRPr="005B21D1" w:rsidRDefault="00281EBA" w:rsidP="005B21D1">
      <w:pPr>
        <w:pStyle w:val="Terms"/>
        <w:rPr>
          <w:b w:val="0"/>
        </w:rPr>
      </w:pPr>
      <w:r w:rsidRPr="00E9345E">
        <w:rPr>
          <w:b w:val="0"/>
        </w:rPr>
        <w:sym w:font="Symbol" w:char="F0E1"/>
      </w:r>
      <w:r w:rsidRPr="00E9345E">
        <w:rPr>
          <w:b w:val="0"/>
        </w:rPr>
        <w:t>coverage</w:t>
      </w:r>
      <w:r w:rsidRPr="00E9345E">
        <w:rPr>
          <w:b w:val="0"/>
        </w:rPr>
        <w:sym w:font="Symbol" w:char="F0F1"/>
      </w:r>
      <w:r w:rsidRPr="00E9345E">
        <w:rPr>
          <w:b w:val="0"/>
        </w:rPr>
        <w:t xml:space="preserve"> </w:t>
      </w:r>
    </w:p>
    <w:p w14:paraId="20CA9A04" w14:textId="77777777" w:rsidR="00F02BC7" w:rsidRPr="00F02BC7" w:rsidRDefault="00F02BC7">
      <w:pPr>
        <w:pStyle w:val="TermNum"/>
        <w:rPr>
          <w:b w:val="0"/>
          <w:bCs/>
        </w:rPr>
      </w:pPr>
      <w:r w:rsidRPr="00F02BC7">
        <w:rPr>
          <w:b w:val="0"/>
          <w:bCs/>
        </w:rPr>
        <w:t>set of feature attribute values associated by a function, the coverage, with the elements of the domain of a coverage</w:t>
      </w:r>
    </w:p>
    <w:p w14:paraId="4DB07A01" w14:textId="77777777" w:rsidR="00F02BC7" w:rsidRDefault="00F02BC7">
      <w:pPr>
        <w:pStyle w:val="TermNum"/>
        <w:rPr>
          <w:b w:val="0"/>
          <w:bCs/>
        </w:rPr>
      </w:pPr>
    </w:p>
    <w:p w14:paraId="178359D5" w14:textId="20613EBC" w:rsidR="00F02BC7" w:rsidRPr="00F02BC7" w:rsidRDefault="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pPr>
        <w:pStyle w:val="TermNum"/>
        <w:rPr>
          <w:b w:val="0"/>
          <w:bCs/>
        </w:rPr>
      </w:pPr>
    </w:p>
    <w:p w14:paraId="2519F3B5" w14:textId="6C5724DC" w:rsidR="00F02BC7" w:rsidRDefault="00F02BC7">
      <w:pPr>
        <w:pStyle w:val="TermNum"/>
      </w:pPr>
      <w:r w:rsidRPr="00F02BC7">
        <w:rPr>
          <w:b w:val="0"/>
          <w:bCs/>
        </w:rPr>
        <w:t>[</w:t>
      </w:r>
      <w:r w:rsidR="0009594E" w:rsidRPr="0009594E">
        <w:rPr>
          <w:b w:val="0"/>
          <w:bCs/>
        </w:rPr>
        <w:t xml:space="preserve">SOURCE: </w:t>
      </w:r>
      <w:r w:rsidRPr="00F02BC7">
        <w:rPr>
          <w:b w:val="0"/>
          <w:bCs/>
        </w:rPr>
        <w:t>ISO 19123-1:20XX, 4.1.4</w:t>
      </w:r>
      <w:r w:rsidR="00ED1BF8">
        <w:rPr>
          <w:b w:val="0"/>
          <w:bCs/>
        </w:rPr>
        <w:t>7</w:t>
      </w:r>
      <w:r w:rsidRPr="00F02BC7">
        <w:rPr>
          <w:b w:val="0"/>
          <w:bCs/>
        </w:rPr>
        <w:t>]</w:t>
      </w:r>
    </w:p>
    <w:p w14:paraId="2FAD34FA" w14:textId="450345D4" w:rsidR="00F02BC7" w:rsidRDefault="00F02BC7" w:rsidP="00E602F0">
      <w:pPr>
        <w:pStyle w:val="TermNum"/>
      </w:pPr>
    </w:p>
    <w:p w14:paraId="2E2B384D" w14:textId="33336499" w:rsidR="00F902C0" w:rsidRDefault="00F902C0" w:rsidP="00F902C0">
      <w:pPr>
        <w:pStyle w:val="TermNum"/>
      </w:pPr>
      <w:r>
        <w:t>3.1.15</w:t>
      </w:r>
    </w:p>
    <w:p w14:paraId="4B1BB092" w14:textId="021BE369" w:rsidR="00F902C0" w:rsidRDefault="00F902C0" w:rsidP="00F902C0">
      <w:pPr>
        <w:pStyle w:val="TermNum"/>
      </w:pPr>
      <w:r>
        <w:t>sensor</w:t>
      </w:r>
    </w:p>
    <w:p w14:paraId="5B318796" w14:textId="328854A3" w:rsidR="00F902C0" w:rsidRPr="00F02BC7" w:rsidRDefault="00F902C0" w:rsidP="00F902C0">
      <w:pPr>
        <w:pStyle w:val="TermNum"/>
        <w:rPr>
          <w:b w:val="0"/>
          <w:bCs/>
        </w:rPr>
      </w:pPr>
      <w:r w:rsidRPr="00F902C0">
        <w:rPr>
          <w:b w:val="0"/>
          <w:bCs/>
        </w:rPr>
        <w:t>element of a measuring system that is directly affected by a phenomenon, body, or substance carrying a quantity to be measured</w:t>
      </w:r>
    </w:p>
    <w:p w14:paraId="519247C5" w14:textId="77777777" w:rsidR="00F902C0" w:rsidRDefault="00F902C0" w:rsidP="00F902C0">
      <w:pPr>
        <w:pStyle w:val="TermNum"/>
        <w:rPr>
          <w:b w:val="0"/>
          <w:bCs/>
        </w:rPr>
      </w:pPr>
    </w:p>
    <w:p w14:paraId="483899EF" w14:textId="22A7A602" w:rsidR="00F902C0" w:rsidRDefault="00F902C0" w:rsidP="00F902C0">
      <w:pPr>
        <w:pStyle w:val="TermNum"/>
      </w:pPr>
      <w:r w:rsidRPr="00F02BC7">
        <w:rPr>
          <w:b w:val="0"/>
          <w:bCs/>
        </w:rPr>
        <w:t>[</w:t>
      </w:r>
      <w:r w:rsidRPr="0009594E">
        <w:rPr>
          <w:b w:val="0"/>
          <w:bCs/>
        </w:rPr>
        <w:t xml:space="preserve">SOURCE: </w:t>
      </w:r>
      <w:r w:rsidRPr="00F902C0">
        <w:rPr>
          <w:b w:val="0"/>
          <w:bCs/>
        </w:rPr>
        <w:t>ISO/IEC Guide 99:2007, 3.8, modified — EXAMPLES and NOTE deleted.</w:t>
      </w:r>
      <w:r w:rsidRPr="00F02BC7">
        <w:rPr>
          <w:b w:val="0"/>
          <w:bCs/>
        </w:rPr>
        <w:t>]</w:t>
      </w:r>
    </w:p>
    <w:p w14:paraId="299AAEA8" w14:textId="77777777" w:rsidR="00F902C0" w:rsidRPr="00F902C0" w:rsidRDefault="00F902C0" w:rsidP="005B21D1">
      <w:pPr>
        <w:pStyle w:val="Terms"/>
      </w:pPr>
    </w:p>
    <w:p w14:paraId="6FA72A7D" w14:textId="6873204D" w:rsidR="00F02BC7" w:rsidRDefault="00D43E04">
      <w:pPr>
        <w:pStyle w:val="TermNum"/>
      </w:pPr>
      <w:r>
        <w:t>3</w:t>
      </w:r>
      <w:r w:rsidR="004420BE">
        <w:t>.1</w:t>
      </w:r>
      <w:r w:rsidR="00F02BC7">
        <w:t>.1</w:t>
      </w:r>
      <w:r w:rsidR="00F902C0">
        <w:t>6</w:t>
      </w:r>
    </w:p>
    <w:p w14:paraId="7B15DF0A" w14:textId="77777777" w:rsidR="00F02BC7" w:rsidRDefault="00F02BC7">
      <w:pPr>
        <w:pStyle w:val="TermNum"/>
      </w:pPr>
      <w:r>
        <w:t>value</w:t>
      </w:r>
    </w:p>
    <w:p w14:paraId="111A768D" w14:textId="77777777" w:rsidR="00F02BC7" w:rsidRPr="00F02BC7" w:rsidRDefault="00F02BC7">
      <w:pPr>
        <w:pStyle w:val="TermNum"/>
        <w:rPr>
          <w:b w:val="0"/>
          <w:bCs/>
        </w:rPr>
      </w:pPr>
      <w:r w:rsidRPr="00F02BC7">
        <w:rPr>
          <w:b w:val="0"/>
          <w:bCs/>
        </w:rPr>
        <w:t>element of a type domain</w:t>
      </w:r>
    </w:p>
    <w:p w14:paraId="0C7E824A" w14:textId="77777777" w:rsidR="00F02BC7" w:rsidRDefault="00F02BC7">
      <w:pPr>
        <w:pStyle w:val="TermNum"/>
        <w:rPr>
          <w:b w:val="0"/>
          <w:bCs/>
        </w:rPr>
      </w:pPr>
    </w:p>
    <w:p w14:paraId="3F42B2B3" w14:textId="1749BB8A"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ISO/IEC 19501:2005</w:t>
      </w:r>
      <w:r w:rsidR="0009594E" w:rsidRPr="005B21D1">
        <w:rPr>
          <w:b w:val="0"/>
          <w:bCs/>
        </w:rPr>
        <w:t>, 0000_5</w:t>
      </w:r>
      <w:r w:rsidR="00281EBA" w:rsidRPr="003866D0">
        <w:rPr>
          <w:b w:val="0"/>
          <w:bCs/>
        </w:rPr>
        <w:t xml:space="preserve">, modified — </w:t>
      </w:r>
      <w:r w:rsidR="00281EBA">
        <w:rPr>
          <w:b w:val="0"/>
          <w:bCs/>
        </w:rPr>
        <w:t>Note 3</w:t>
      </w:r>
      <w:r w:rsidR="00281EBA" w:rsidRPr="003866D0">
        <w:rPr>
          <w:b w:val="0"/>
          <w:bCs/>
        </w:rPr>
        <w:t xml:space="preserve"> has been added to the entry.</w:t>
      </w:r>
      <w:r w:rsidR="00281EBA" w:rsidRPr="00F02BC7">
        <w:rPr>
          <w:b w:val="0"/>
          <w:bCs/>
        </w:rPr>
        <w:t>]</w:t>
      </w:r>
      <w:r w:rsidRPr="00F02BC7">
        <w:rPr>
          <w:b w:val="0"/>
          <w:bCs/>
        </w:rPr>
        <w:t>]</w:t>
      </w:r>
    </w:p>
    <w:p w14:paraId="2DAA335D" w14:textId="77777777" w:rsidR="00F02BC7" w:rsidRDefault="00F02BC7">
      <w:pPr>
        <w:pStyle w:val="TermNum"/>
        <w:rPr>
          <w:b w:val="0"/>
          <w:bCs/>
        </w:rPr>
      </w:pPr>
    </w:p>
    <w:p w14:paraId="7CCE4EB2" w14:textId="50D2275F" w:rsidR="00F02BC7" w:rsidRPr="00F02BC7" w:rsidRDefault="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pPr>
        <w:pStyle w:val="TermNum"/>
        <w:rPr>
          <w:b w:val="0"/>
          <w:bCs/>
        </w:rPr>
      </w:pPr>
    </w:p>
    <w:p w14:paraId="11AE026C" w14:textId="293D4F4A" w:rsidR="00F02BC7" w:rsidRPr="00F02BC7" w:rsidRDefault="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pPr>
        <w:pStyle w:val="TermNum"/>
        <w:rPr>
          <w:b w:val="0"/>
          <w:bCs/>
        </w:rPr>
      </w:pPr>
    </w:p>
    <w:p w14:paraId="5B9F912B" w14:textId="30179350" w:rsidR="00F02BC7" w:rsidRPr="00F02BC7" w:rsidRDefault="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pPr>
        <w:pStyle w:val="TermNum"/>
        <w:rPr>
          <w:b w:val="0"/>
          <w:bCs/>
        </w:rPr>
      </w:pPr>
    </w:p>
    <w:p w14:paraId="3F7D0D7F" w14:textId="65C002A4" w:rsidR="00E602F0" w:rsidRPr="00F02BC7" w:rsidRDefault="00E602F0" w:rsidP="00E602F0">
      <w:pPr>
        <w:pStyle w:val="Heading2"/>
      </w:pPr>
      <w:bookmarkStart w:id="93" w:name="_Toc72768831"/>
      <w:bookmarkStart w:id="94" w:name="_Toc72768832"/>
      <w:bookmarkStart w:id="95" w:name="_Toc72768833"/>
      <w:bookmarkStart w:id="96" w:name="_Toc72768834"/>
      <w:bookmarkStart w:id="97" w:name="_Toc72768835"/>
      <w:bookmarkStart w:id="98" w:name="_Toc72768836"/>
      <w:bookmarkStart w:id="99" w:name="_Toc72768837"/>
      <w:bookmarkStart w:id="100" w:name="_Toc72768838"/>
      <w:bookmarkStart w:id="101" w:name="_Toc72768839"/>
      <w:bookmarkStart w:id="102" w:name="_Toc72768840"/>
      <w:bookmarkStart w:id="103" w:name="_Toc72768841"/>
      <w:bookmarkStart w:id="104" w:name="_Toc72768842"/>
      <w:bookmarkStart w:id="105" w:name="_Toc72768843"/>
      <w:bookmarkStart w:id="106" w:name="_Toc72768844"/>
      <w:bookmarkStart w:id="107" w:name="_Toc72768845"/>
      <w:bookmarkEnd w:id="93"/>
      <w:bookmarkEnd w:id="94"/>
      <w:bookmarkEnd w:id="95"/>
      <w:bookmarkEnd w:id="96"/>
      <w:bookmarkEnd w:id="97"/>
      <w:bookmarkEnd w:id="98"/>
      <w:bookmarkEnd w:id="99"/>
      <w:bookmarkEnd w:id="100"/>
      <w:bookmarkEnd w:id="101"/>
      <w:bookmarkEnd w:id="102"/>
      <w:bookmarkEnd w:id="103"/>
      <w:bookmarkEnd w:id="104"/>
      <w:bookmarkEnd w:id="105"/>
      <w:bookmarkEnd w:id="106"/>
      <w:r>
        <w:t xml:space="preserve">Internal </w:t>
      </w:r>
      <w:r w:rsidRPr="00F02BC7">
        <w:t>Terms and definitions</w:t>
      </w:r>
      <w:bookmarkEnd w:id="107"/>
      <w:r w:rsidRPr="00F02BC7">
        <w:t xml:space="preserve"> </w:t>
      </w:r>
    </w:p>
    <w:p w14:paraId="7E85B52D" w14:textId="736CE3D1" w:rsidR="004420BE" w:rsidRDefault="004420BE" w:rsidP="004420BE">
      <w:pPr>
        <w:pStyle w:val="TermNum"/>
      </w:pPr>
      <w:r>
        <w:t>3.2.1</w:t>
      </w:r>
    </w:p>
    <w:p w14:paraId="0751E9E7" w14:textId="77777777" w:rsidR="004420BE" w:rsidRDefault="004420BE" w:rsidP="004420BE">
      <w:pPr>
        <w:pStyle w:val="TermNum"/>
      </w:pPr>
      <w:r w:rsidRPr="004420BE">
        <w:t xml:space="preserve">Observation </w:t>
      </w:r>
    </w:p>
    <w:p w14:paraId="36ED0F9F" w14:textId="664487F7" w:rsidR="00E602F0" w:rsidRPr="0072134D" w:rsidRDefault="0072134D" w:rsidP="005B21D1">
      <w:pPr>
        <w:pStyle w:val="Terms"/>
        <w:rPr>
          <w:b w:val="0"/>
          <w:bCs/>
        </w:rPr>
      </w:pPr>
      <w:r w:rsidRPr="005B21D1">
        <w:rPr>
          <w:b w:val="0"/>
          <w:bCs/>
          <w:sz w:val="20"/>
          <w:szCs w:val="20"/>
        </w:rPr>
        <w:t xml:space="preserve">an act carried out by an </w:t>
      </w:r>
      <w:r>
        <w:rPr>
          <w:b w:val="0"/>
          <w:bCs/>
          <w:sz w:val="20"/>
          <w:szCs w:val="20"/>
        </w:rPr>
        <w:t>o</w:t>
      </w:r>
      <w:r w:rsidRPr="005B21D1">
        <w:rPr>
          <w:b w:val="0"/>
          <w:bCs/>
          <w:sz w:val="20"/>
          <w:szCs w:val="20"/>
        </w:rPr>
        <w:t xml:space="preserve">bserver to determine the value of an </w:t>
      </w:r>
      <w:r>
        <w:rPr>
          <w:b w:val="0"/>
          <w:bCs/>
          <w:sz w:val="20"/>
          <w:szCs w:val="20"/>
        </w:rPr>
        <w:t>o</w:t>
      </w:r>
      <w:r w:rsidRPr="005B21D1">
        <w:rPr>
          <w:b w:val="0"/>
          <w:bCs/>
          <w:sz w:val="20"/>
          <w:szCs w:val="20"/>
        </w:rPr>
        <w:t>bservable</w:t>
      </w:r>
      <w:r>
        <w:rPr>
          <w:b w:val="0"/>
          <w:bCs/>
          <w:sz w:val="20"/>
          <w:szCs w:val="20"/>
        </w:rPr>
        <w:t xml:space="preserve"> p</w:t>
      </w:r>
      <w:r w:rsidRPr="005B21D1">
        <w:rPr>
          <w:b w:val="0"/>
          <w:bCs/>
          <w:sz w:val="20"/>
          <w:szCs w:val="20"/>
        </w:rPr>
        <w:t>roperty of an object (</w:t>
      </w:r>
      <w:del w:id="108" w:author="Katharina Schleidt" w:date="2021-07-05T13:55:00Z">
        <w:r w:rsidRPr="005B21D1" w:rsidDel="0058722D">
          <w:rPr>
            <w:b w:val="0"/>
            <w:bCs/>
            <w:sz w:val="20"/>
            <w:szCs w:val="20"/>
          </w:rPr>
          <w:delText>feature</w:delText>
        </w:r>
        <w:r w:rsidDel="0058722D">
          <w:rPr>
            <w:b w:val="0"/>
            <w:bCs/>
            <w:sz w:val="20"/>
            <w:szCs w:val="20"/>
          </w:rPr>
          <w:delText xml:space="preserve"> o</w:delText>
        </w:r>
        <w:r w:rsidRPr="005B21D1" w:rsidDel="0058722D">
          <w:rPr>
            <w:b w:val="0"/>
            <w:bCs/>
            <w:sz w:val="20"/>
            <w:szCs w:val="20"/>
          </w:rPr>
          <w:delText>f</w:delText>
        </w:r>
        <w:r w:rsidDel="0058722D">
          <w:rPr>
            <w:b w:val="0"/>
            <w:bCs/>
            <w:sz w:val="20"/>
            <w:szCs w:val="20"/>
          </w:rPr>
          <w:delText xml:space="preserve"> i</w:delText>
        </w:r>
        <w:r w:rsidRPr="005B21D1" w:rsidDel="0058722D">
          <w:rPr>
            <w:b w:val="0"/>
            <w:bCs/>
            <w:sz w:val="20"/>
            <w:szCs w:val="20"/>
          </w:rPr>
          <w:delText>nterest</w:delText>
        </w:r>
      </w:del>
      <w:ins w:id="109" w:author="Katharina Schleidt" w:date="2021-07-05T13:55:00Z">
        <w:r w:rsidR="0058722D">
          <w:rPr>
            <w:b w:val="0"/>
            <w:bCs/>
            <w:sz w:val="20"/>
            <w:szCs w:val="20"/>
          </w:rPr>
          <w:t>feature-of-interest</w:t>
        </w:r>
      </w:ins>
      <w:r w:rsidRPr="005B21D1">
        <w:rPr>
          <w:b w:val="0"/>
          <w:bCs/>
          <w:sz w:val="20"/>
          <w:szCs w:val="20"/>
        </w:rPr>
        <w:t xml:space="preserve">) by using a </w:t>
      </w:r>
      <w:r>
        <w:rPr>
          <w:b w:val="0"/>
          <w:bCs/>
          <w:sz w:val="20"/>
          <w:szCs w:val="20"/>
        </w:rPr>
        <w:t>p</w:t>
      </w:r>
      <w:r w:rsidRPr="005B21D1">
        <w:rPr>
          <w:b w:val="0"/>
          <w:bCs/>
          <w:sz w:val="20"/>
          <w:szCs w:val="20"/>
        </w:rPr>
        <w:t>rocedure; the value is provided as the result.</w:t>
      </w:r>
    </w:p>
    <w:p w14:paraId="5DC373C5" w14:textId="03E300C1" w:rsidR="00E602F0" w:rsidRDefault="00E602F0" w:rsidP="00E602F0">
      <w:pPr>
        <w:pStyle w:val="Terms"/>
      </w:pPr>
    </w:p>
    <w:p w14:paraId="65DAEDCD" w14:textId="560A11A8" w:rsidR="004420BE" w:rsidRDefault="004420BE" w:rsidP="004420BE">
      <w:pPr>
        <w:pStyle w:val="TermNum"/>
      </w:pPr>
      <w:r>
        <w:t>3.2.2</w:t>
      </w:r>
    </w:p>
    <w:p w14:paraId="5E75B5EF" w14:textId="77777777" w:rsidR="004420BE" w:rsidRDefault="004420BE" w:rsidP="004420BE">
      <w:pPr>
        <w:pStyle w:val="TermNum"/>
      </w:pPr>
      <w:r w:rsidRPr="004420BE">
        <w:t xml:space="preserve">Observer </w:t>
      </w:r>
    </w:p>
    <w:p w14:paraId="1DC74624" w14:textId="034D3885" w:rsidR="0072134D" w:rsidRDefault="0072134D" w:rsidP="0072134D">
      <w:pPr>
        <w:pStyle w:val="Terms"/>
        <w:rPr>
          <w:b w:val="0"/>
          <w:bCs/>
          <w:sz w:val="20"/>
          <w:szCs w:val="20"/>
        </w:rPr>
      </w:pPr>
      <w:r>
        <w:rPr>
          <w:b w:val="0"/>
          <w:bCs/>
          <w:sz w:val="20"/>
          <w:szCs w:val="20"/>
        </w:rPr>
        <w:t>a</w:t>
      </w:r>
      <w:r w:rsidRPr="005B21D1">
        <w:rPr>
          <w:b w:val="0"/>
          <w:bCs/>
          <w:sz w:val="20"/>
          <w:szCs w:val="20"/>
        </w:rPr>
        <w:t xml:space="preserve">n identifiable entity that can generate </w:t>
      </w:r>
      <w:r>
        <w:rPr>
          <w:b w:val="0"/>
          <w:bCs/>
          <w:sz w:val="20"/>
          <w:szCs w:val="20"/>
        </w:rPr>
        <w:t>o</w:t>
      </w:r>
      <w:r w:rsidRPr="005B21D1">
        <w:rPr>
          <w:b w:val="0"/>
          <w:bCs/>
          <w:sz w:val="20"/>
          <w:szCs w:val="20"/>
        </w:rPr>
        <w:t>bservations pertaining to an observable</w:t>
      </w:r>
      <w:r>
        <w:rPr>
          <w:b w:val="0"/>
          <w:bCs/>
          <w:sz w:val="20"/>
          <w:szCs w:val="20"/>
        </w:rPr>
        <w:t xml:space="preserve"> p</w:t>
      </w:r>
      <w:r w:rsidRPr="005B21D1">
        <w:rPr>
          <w:b w:val="0"/>
          <w:bCs/>
          <w:sz w:val="20"/>
          <w:szCs w:val="20"/>
        </w:rPr>
        <w:t xml:space="preserve">roperty by implementing a </w:t>
      </w:r>
      <w:r>
        <w:rPr>
          <w:b w:val="0"/>
          <w:bCs/>
          <w:sz w:val="20"/>
          <w:szCs w:val="20"/>
        </w:rPr>
        <w:t>p</w:t>
      </w:r>
      <w:r w:rsidRPr="005B21D1">
        <w:rPr>
          <w:b w:val="0"/>
          <w:bCs/>
          <w:sz w:val="20"/>
          <w:szCs w:val="20"/>
        </w:rPr>
        <w:t>rocedure.</w:t>
      </w:r>
    </w:p>
    <w:p w14:paraId="447DEF01" w14:textId="2E46C50B" w:rsidR="00F902C0" w:rsidRDefault="00F902C0" w:rsidP="00F902C0">
      <w:pPr>
        <w:pStyle w:val="Definition"/>
      </w:pPr>
    </w:p>
    <w:p w14:paraId="6C021301" w14:textId="03891C92" w:rsidR="00F902C0" w:rsidRPr="005B21D1" w:rsidRDefault="00D11429" w:rsidP="005B21D1">
      <w:pPr>
        <w:pStyle w:val="Definition"/>
        <w:rPr>
          <w:b/>
        </w:rPr>
      </w:pPr>
      <w:r>
        <w:t>NOTE</w:t>
      </w:r>
      <w:r w:rsidR="00F902C0">
        <w:t xml:space="preserve">: </w:t>
      </w:r>
      <w:ins w:id="110" w:author="Katharina Schleidt" w:date="2021-10-10T18:36:00Z">
        <w:r w:rsidR="00466170">
          <w:t>An observer is an instance of a sensor, instrument, implementation of an algorithm or a being such as a person.</w:t>
        </w:r>
      </w:ins>
      <w:del w:id="111" w:author="Katharina Schleidt" w:date="2021-10-10T18:36:00Z">
        <w:r w:rsidR="00F902C0" w:rsidDel="00466170">
          <w:delText>a sensor is a type of observer</w:delText>
        </w:r>
      </w:del>
    </w:p>
    <w:p w14:paraId="0071418B" w14:textId="77777777" w:rsidR="004420BE" w:rsidRPr="00D27584" w:rsidRDefault="004420BE" w:rsidP="004420BE">
      <w:pPr>
        <w:pStyle w:val="Terms"/>
      </w:pPr>
    </w:p>
    <w:p w14:paraId="13EC22CD" w14:textId="2244429E" w:rsidR="004420BE" w:rsidRDefault="004420BE" w:rsidP="004420BE">
      <w:pPr>
        <w:pStyle w:val="TermNum"/>
      </w:pPr>
      <w:r>
        <w:t>3.2.3</w:t>
      </w:r>
    </w:p>
    <w:p w14:paraId="64FFD9E1" w14:textId="225DFEC5" w:rsidR="004420BE" w:rsidRDefault="004420BE" w:rsidP="004420BE">
      <w:pPr>
        <w:pStyle w:val="TermNum"/>
      </w:pPr>
      <w:r w:rsidRPr="004420BE">
        <w:t xml:space="preserve">Procedure </w:t>
      </w:r>
    </w:p>
    <w:p w14:paraId="518CEE75" w14:textId="26A4D1C0" w:rsidR="0072134D" w:rsidRPr="0072134D" w:rsidRDefault="0072134D" w:rsidP="005B21D1">
      <w:pPr>
        <w:pStyle w:val="Terms"/>
        <w:rPr>
          <w:b w:val="0"/>
          <w:bCs/>
        </w:rPr>
      </w:pPr>
      <w:r w:rsidRPr="005B21D1">
        <w:rPr>
          <w:b w:val="0"/>
          <w:bCs/>
          <w:sz w:val="20"/>
          <w:szCs w:val="20"/>
        </w:rPr>
        <w:t>A description of steps performed.</w:t>
      </w:r>
    </w:p>
    <w:p w14:paraId="7DFBA2B1" w14:textId="77777777" w:rsidR="004420BE" w:rsidRPr="00D27584" w:rsidRDefault="004420BE" w:rsidP="004420BE">
      <w:pPr>
        <w:pStyle w:val="Terms"/>
      </w:pPr>
    </w:p>
    <w:p w14:paraId="1FD57B59" w14:textId="740D287D" w:rsidR="004420BE" w:rsidRDefault="004420BE" w:rsidP="004420BE">
      <w:pPr>
        <w:pStyle w:val="TermNum"/>
      </w:pPr>
      <w:r>
        <w:t>3.2.</w:t>
      </w:r>
      <w:r w:rsidR="00F902C0">
        <w:t>4</w:t>
      </w:r>
    </w:p>
    <w:p w14:paraId="5BE9B775" w14:textId="059AAB88" w:rsidR="004420BE" w:rsidRDefault="004420BE" w:rsidP="004420BE">
      <w:pPr>
        <w:pStyle w:val="TermNum"/>
      </w:pPr>
      <w:r w:rsidRPr="004420BE">
        <w:t xml:space="preserve">Sample </w:t>
      </w:r>
    </w:p>
    <w:p w14:paraId="2FAA4E12" w14:textId="0C4CA645" w:rsidR="0072134D" w:rsidRPr="00F902C0" w:rsidRDefault="0072134D" w:rsidP="005B21D1">
      <w:pPr>
        <w:pStyle w:val="Terms"/>
        <w:rPr>
          <w:b w:val="0"/>
          <w:bCs/>
        </w:rPr>
      </w:pPr>
      <w:r w:rsidRPr="005B21D1">
        <w:rPr>
          <w:b w:val="0"/>
          <w:bCs/>
          <w:sz w:val="20"/>
          <w:szCs w:val="20"/>
        </w:rPr>
        <w:t>an object that is representative of a concept, real-world object or phenomenon.</w:t>
      </w:r>
    </w:p>
    <w:p w14:paraId="3A45085F" w14:textId="77777777" w:rsidR="004420BE" w:rsidRPr="00D27584" w:rsidRDefault="004420BE" w:rsidP="004420BE">
      <w:pPr>
        <w:pStyle w:val="Terms"/>
      </w:pPr>
    </w:p>
    <w:p w14:paraId="055EEBFF" w14:textId="57105DF4" w:rsidR="004420BE" w:rsidRDefault="004420BE" w:rsidP="004420BE">
      <w:pPr>
        <w:pStyle w:val="TermNum"/>
      </w:pPr>
      <w:r>
        <w:t>3.2.</w:t>
      </w:r>
      <w:r w:rsidR="00F902C0">
        <w:t>5</w:t>
      </w:r>
    </w:p>
    <w:p w14:paraId="2590540E" w14:textId="7AA55E05" w:rsidR="004420BE" w:rsidRDefault="004420BE" w:rsidP="004420BE">
      <w:pPr>
        <w:pStyle w:val="TermNum"/>
      </w:pPr>
      <w:r w:rsidRPr="004420BE">
        <w:t xml:space="preserve">Sampler </w:t>
      </w:r>
    </w:p>
    <w:p w14:paraId="3F49EDCF" w14:textId="2BFB5551" w:rsidR="0072134D" w:rsidRPr="00F902C0" w:rsidRDefault="0072134D" w:rsidP="005B21D1">
      <w:pPr>
        <w:pStyle w:val="Terms"/>
        <w:rPr>
          <w:b w:val="0"/>
          <w:bCs/>
        </w:rPr>
      </w:pPr>
      <w:r w:rsidRPr="005B21D1">
        <w:rPr>
          <w:b w:val="0"/>
          <w:bCs/>
          <w:sz w:val="20"/>
          <w:szCs w:val="20"/>
        </w:rPr>
        <w:t xml:space="preserve">a device or entity (including humans) that is used by, or implements, a </w:t>
      </w:r>
      <w:r w:rsidR="00F902C0">
        <w:rPr>
          <w:b w:val="0"/>
          <w:bCs/>
          <w:sz w:val="20"/>
          <w:szCs w:val="20"/>
        </w:rPr>
        <w:t>s</w:t>
      </w:r>
      <w:r w:rsidRPr="005B21D1">
        <w:rPr>
          <w:b w:val="0"/>
          <w:bCs/>
          <w:sz w:val="20"/>
          <w:szCs w:val="20"/>
        </w:rPr>
        <w:t>ampling</w:t>
      </w:r>
      <w:r w:rsidR="00F902C0">
        <w:rPr>
          <w:b w:val="0"/>
          <w:bCs/>
          <w:sz w:val="20"/>
          <w:szCs w:val="20"/>
        </w:rPr>
        <w:t xml:space="preserve"> p</w:t>
      </w:r>
      <w:r w:rsidRPr="005B21D1">
        <w:rPr>
          <w:b w:val="0"/>
          <w:bCs/>
          <w:sz w:val="20"/>
          <w:szCs w:val="20"/>
        </w:rPr>
        <w:t xml:space="preserve">rocedure to create or transform one or more </w:t>
      </w:r>
      <w:r w:rsidR="00F902C0">
        <w:rPr>
          <w:b w:val="0"/>
          <w:bCs/>
          <w:sz w:val="20"/>
          <w:szCs w:val="20"/>
        </w:rPr>
        <w:t>s</w:t>
      </w:r>
      <w:r w:rsidRPr="005B21D1">
        <w:rPr>
          <w:b w:val="0"/>
          <w:bCs/>
          <w:sz w:val="20"/>
          <w:szCs w:val="20"/>
        </w:rPr>
        <w:t>ample(s).</w:t>
      </w:r>
    </w:p>
    <w:p w14:paraId="5BE3C1AE" w14:textId="77777777" w:rsidR="004420BE" w:rsidRPr="00D27584" w:rsidRDefault="004420BE" w:rsidP="004420BE">
      <w:pPr>
        <w:pStyle w:val="Terms"/>
      </w:pPr>
    </w:p>
    <w:p w14:paraId="4B8A0EC5" w14:textId="25A9E359" w:rsidR="004420BE" w:rsidRDefault="004420BE" w:rsidP="004420BE">
      <w:pPr>
        <w:pStyle w:val="TermNum"/>
      </w:pPr>
      <w:r>
        <w:t>3.2.</w:t>
      </w:r>
      <w:r w:rsidR="00F902C0">
        <w:t>6</w:t>
      </w:r>
    </w:p>
    <w:p w14:paraId="0A657E40" w14:textId="39AE2222" w:rsidR="004420BE" w:rsidRDefault="004420BE" w:rsidP="004420BE">
      <w:pPr>
        <w:pStyle w:val="TermNum"/>
      </w:pPr>
      <w:r w:rsidRPr="004420BE">
        <w:t xml:space="preserve">Feature-of-interest </w:t>
      </w:r>
    </w:p>
    <w:p w14:paraId="31CC52BF" w14:textId="759F83CC" w:rsidR="0072134D" w:rsidRPr="00F902C0" w:rsidRDefault="00F902C0" w:rsidP="005B21D1">
      <w:pPr>
        <w:pStyle w:val="Terms"/>
        <w:rPr>
          <w:b w:val="0"/>
          <w:bCs/>
        </w:rPr>
      </w:pPr>
      <w:r w:rsidRPr="005B21D1">
        <w:rPr>
          <w:b w:val="0"/>
          <w:bCs/>
        </w:rPr>
        <w:t>The subject of the observation.</w:t>
      </w:r>
    </w:p>
    <w:p w14:paraId="5C3852A0" w14:textId="77777777" w:rsidR="004420BE" w:rsidRPr="00D27584" w:rsidRDefault="004420BE" w:rsidP="004420BE">
      <w:pPr>
        <w:pStyle w:val="Terms"/>
      </w:pPr>
    </w:p>
    <w:p w14:paraId="77C6BEA1" w14:textId="30BA0B4A" w:rsidR="004420BE" w:rsidRDefault="004420BE" w:rsidP="004420BE">
      <w:pPr>
        <w:pStyle w:val="TermNum"/>
      </w:pPr>
      <w:r>
        <w:t>3.2.</w:t>
      </w:r>
      <w:r w:rsidR="00F902C0">
        <w:t>7</w:t>
      </w:r>
    </w:p>
    <w:p w14:paraId="1E8C2605" w14:textId="4A83A9EF" w:rsidR="004420BE" w:rsidRDefault="004420BE" w:rsidP="004420BE">
      <w:pPr>
        <w:pStyle w:val="TermNum"/>
      </w:pPr>
      <w:r w:rsidRPr="004420BE">
        <w:t xml:space="preserve">Proximate feature-of-interest </w:t>
      </w:r>
    </w:p>
    <w:p w14:paraId="019B474A" w14:textId="59B84140" w:rsidR="004420BE" w:rsidRDefault="00F902C0" w:rsidP="004420BE">
      <w:pPr>
        <w:pStyle w:val="TermNum"/>
        <w:rPr>
          <w:b w:val="0"/>
          <w:bCs/>
        </w:rPr>
      </w:pPr>
      <w:r>
        <w:rPr>
          <w:b w:val="0"/>
          <w:bCs/>
        </w:rPr>
        <w:t>t</w:t>
      </w:r>
      <w:r w:rsidRPr="00F902C0">
        <w:rPr>
          <w:b w:val="0"/>
          <w:bCs/>
        </w:rPr>
        <w:t>he entity that is directly of interest in the act of observing.</w:t>
      </w:r>
    </w:p>
    <w:p w14:paraId="0CAC2BD7" w14:textId="77777777" w:rsidR="00F902C0" w:rsidRPr="005B21D1" w:rsidRDefault="00F902C0" w:rsidP="005B21D1">
      <w:pPr>
        <w:pStyle w:val="Terms"/>
      </w:pPr>
    </w:p>
    <w:p w14:paraId="30976CC4" w14:textId="4F12386B" w:rsidR="00F902C0" w:rsidRPr="005B21D1" w:rsidRDefault="00F902C0" w:rsidP="00F902C0">
      <w:pPr>
        <w:pStyle w:val="Terms"/>
        <w:rPr>
          <w:b w:val="0"/>
          <w:bCs/>
        </w:rPr>
      </w:pPr>
      <w:r w:rsidRPr="005B21D1">
        <w:rPr>
          <w:b w:val="0"/>
          <w:bCs/>
        </w:rPr>
        <w:t>Note</w:t>
      </w:r>
      <w:r w:rsidR="00D11429">
        <w:rPr>
          <w:b w:val="0"/>
          <w:bCs/>
        </w:rPr>
        <w:t xml:space="preserve"> 1 to entry</w:t>
      </w:r>
      <w:r w:rsidRPr="005B21D1">
        <w:rPr>
          <w:b w:val="0"/>
          <w:bCs/>
        </w:rPr>
        <w:t>: this is a specialized form of the feature-of-interest</w:t>
      </w:r>
    </w:p>
    <w:p w14:paraId="3D0AA193" w14:textId="77777777" w:rsidR="004420BE" w:rsidRPr="00D27584" w:rsidRDefault="004420BE" w:rsidP="004420BE">
      <w:pPr>
        <w:pStyle w:val="Terms"/>
      </w:pPr>
    </w:p>
    <w:p w14:paraId="5BE54703" w14:textId="5073177A" w:rsidR="004420BE" w:rsidRDefault="004420BE" w:rsidP="004420BE">
      <w:pPr>
        <w:pStyle w:val="TermNum"/>
      </w:pPr>
      <w:r>
        <w:t>3.2.</w:t>
      </w:r>
      <w:r w:rsidR="00F902C0">
        <w:t>8</w:t>
      </w:r>
    </w:p>
    <w:p w14:paraId="05E235C1" w14:textId="51F7B30C" w:rsidR="004420BE" w:rsidRDefault="004420BE" w:rsidP="004420BE">
      <w:pPr>
        <w:pStyle w:val="TermNum"/>
      </w:pPr>
      <w:r w:rsidRPr="004420BE">
        <w:t xml:space="preserve">Ultimate feature-of-interest </w:t>
      </w:r>
    </w:p>
    <w:p w14:paraId="5234E3A9" w14:textId="506B91CD" w:rsidR="004420BE" w:rsidRDefault="00F902C0" w:rsidP="004420BE">
      <w:pPr>
        <w:pStyle w:val="TermNum"/>
        <w:rPr>
          <w:b w:val="0"/>
          <w:bCs/>
        </w:rPr>
      </w:pPr>
      <w:r w:rsidRPr="00F902C0">
        <w:rPr>
          <w:b w:val="0"/>
          <w:bCs/>
        </w:rPr>
        <w:t>The entity that is ultimately of interest in the act of observing.</w:t>
      </w:r>
    </w:p>
    <w:p w14:paraId="603F1A22" w14:textId="77777777" w:rsidR="00F902C0" w:rsidRPr="005B21D1" w:rsidRDefault="00F902C0" w:rsidP="005B21D1">
      <w:pPr>
        <w:pStyle w:val="Terms"/>
      </w:pPr>
    </w:p>
    <w:p w14:paraId="33C53BB8" w14:textId="3D147C59" w:rsidR="00F902C0" w:rsidRPr="00D27584" w:rsidRDefault="00F902C0" w:rsidP="00F902C0">
      <w:pPr>
        <w:pStyle w:val="Terms"/>
        <w:rPr>
          <w:b w:val="0"/>
          <w:bCs/>
        </w:rPr>
      </w:pPr>
      <w:r w:rsidRPr="00D27584">
        <w:rPr>
          <w:b w:val="0"/>
          <w:bCs/>
        </w:rPr>
        <w:t>Note</w:t>
      </w:r>
      <w:r w:rsidR="00D11429">
        <w:rPr>
          <w:b w:val="0"/>
          <w:bCs/>
        </w:rPr>
        <w:t xml:space="preserve"> 1 to entry</w:t>
      </w:r>
      <w:r w:rsidRPr="00D27584">
        <w:rPr>
          <w:b w:val="0"/>
          <w:bCs/>
        </w:rPr>
        <w:t>: this is a specialized form of the feature-of-interest</w:t>
      </w:r>
    </w:p>
    <w:p w14:paraId="2BE82512" w14:textId="77777777" w:rsidR="00E602F0" w:rsidRPr="00E602F0" w:rsidRDefault="00E602F0" w:rsidP="005B21D1">
      <w:pPr>
        <w:pStyle w:val="Definition"/>
      </w:pPr>
    </w:p>
    <w:p w14:paraId="53CA2CF2" w14:textId="4CC43DC8" w:rsidR="00CE109A" w:rsidRPr="00CE109A" w:rsidRDefault="00CE109A">
      <w:pPr>
        <w:tabs>
          <w:tab w:val="clear" w:pos="403"/>
        </w:tabs>
        <w:spacing w:after="0" w:line="240" w:lineRule="auto"/>
        <w:jc w:val="left"/>
        <w:rPr>
          <w:b/>
        </w:rPr>
      </w:pPr>
      <w:r>
        <w:br w:type="page"/>
      </w:r>
    </w:p>
    <w:p w14:paraId="5857F384" w14:textId="34791BE0" w:rsidR="009F2BE1" w:rsidRDefault="009F2BE1" w:rsidP="001A33D0">
      <w:pPr>
        <w:pStyle w:val="Heading1"/>
        <w:numPr>
          <w:ilvl w:val="0"/>
          <w:numId w:val="1"/>
        </w:numPr>
        <w:tabs>
          <w:tab w:val="clear" w:pos="432"/>
        </w:tabs>
        <w:ind w:left="0" w:firstLine="0"/>
      </w:pPr>
      <w:bookmarkStart w:id="112" w:name="_Toc72768846"/>
      <w:commentRangeStart w:id="113"/>
      <w:r>
        <w:lastRenderedPageBreak/>
        <w:t>Conformance</w:t>
      </w:r>
      <w:commentRangeEnd w:id="113"/>
      <w:r w:rsidR="009940F8">
        <w:rPr>
          <w:rStyle w:val="CommentReference"/>
          <w:rFonts w:eastAsia="Calibri"/>
          <w:b w:val="0"/>
          <w:lang w:eastAsia="en-US"/>
        </w:rPr>
        <w:commentReference w:id="113"/>
      </w:r>
      <w:bookmarkEnd w:id="112"/>
    </w:p>
    <w:p w14:paraId="252F3B6A" w14:textId="63D5F16C" w:rsidR="009F2BE1" w:rsidRDefault="009F2BE1" w:rsidP="009F2BE1">
      <w:pPr>
        <w:pStyle w:val="Heading2"/>
      </w:pPr>
      <w:bookmarkStart w:id="114" w:name="_Toc72768847"/>
      <w:r>
        <w:t>Overview</w:t>
      </w:r>
      <w:bookmarkEnd w:id="114"/>
    </w:p>
    <w:p w14:paraId="19E5BC18" w14:textId="22A03D45" w:rsidR="009F2BE1" w:rsidRDefault="009F2BE1" w:rsidP="009F2BE1">
      <w:pPr>
        <w:rPr>
          <w:lang w:eastAsia="ja-JP"/>
        </w:rPr>
      </w:pPr>
      <w:r>
        <w:rPr>
          <w:lang w:eastAsia="ja-JP"/>
        </w:rPr>
        <w:t xml:space="preserve">Clauses 7 to 13 of this International Standard use the Unified </w:t>
      </w:r>
      <w:proofErr w:type="spellStart"/>
      <w:r>
        <w:rPr>
          <w:lang w:eastAsia="ja-JP"/>
        </w:rPr>
        <w:t>Modeling</w:t>
      </w:r>
      <w:proofErr w:type="spellEnd"/>
      <w:r>
        <w:rPr>
          <w:lang w:eastAsia="ja-JP"/>
        </w:rPr>
        <w:t xml:space="preserve"> Language (UML) to present conceptual schemas for describing Observations. These schemas define conceptual classes that</w:t>
      </w:r>
      <w:ins w:id="115" w:author="Katharina Schleidt" w:date="2021-07-05T13:56:00Z">
        <w:r w:rsidR="0058722D">
          <w:rPr>
            <w:lang w:eastAsia="ja-JP"/>
          </w:rPr>
          <w:t>:</w:t>
        </w:r>
      </w:ins>
      <w:r>
        <w:rPr>
          <w:lang w:eastAsia="ja-JP"/>
        </w:rPr>
        <w:t xml:space="preserve"> </w:t>
      </w:r>
    </w:p>
    <w:p w14:paraId="1D6D9B92" w14:textId="77777777" w:rsidR="009F2BE1" w:rsidRDefault="009F2BE1" w:rsidP="009F2BE1">
      <w:pPr>
        <w:rPr>
          <w:lang w:eastAsia="ja-JP"/>
        </w:rPr>
      </w:pPr>
      <w:r>
        <w:rPr>
          <w:lang w:eastAsia="ja-JP"/>
        </w:rPr>
        <w:t>a)</w:t>
      </w:r>
      <w:r>
        <w:rPr>
          <w:lang w:eastAsia="ja-JP"/>
        </w:rPr>
        <w:tab/>
        <w:t xml:space="preserve">may be considered to comprise a cross-domain application schema, or </w:t>
      </w:r>
    </w:p>
    <w:p w14:paraId="10F5E205" w14:textId="77777777" w:rsidR="009F2BE1" w:rsidRDefault="009F2BE1" w:rsidP="009F2BE1">
      <w:pPr>
        <w:rPr>
          <w:lang w:eastAsia="ja-JP"/>
        </w:rPr>
      </w:pPr>
      <w:r>
        <w:rPr>
          <w:lang w:eastAsia="ja-JP"/>
        </w:rPr>
        <w:t>b)</w:t>
      </w:r>
      <w:r>
        <w:rPr>
          <w:lang w:eastAsia="ja-JP"/>
        </w:rPr>
        <w:tab/>
        <w:t>may be used in application schemas, profiles and implementation specifications.</w:t>
      </w:r>
    </w:p>
    <w:p w14:paraId="43EC9336" w14:textId="77777777" w:rsidR="009F2BE1" w:rsidRDefault="009F2BE1" w:rsidP="009F2BE1">
      <w:pPr>
        <w:rPr>
          <w:lang w:eastAsia="ja-JP"/>
        </w:rPr>
      </w:pPr>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p>
    <w:p w14:paraId="65D85DB3" w14:textId="0D061BAF" w:rsidR="009F2BE1" w:rsidRDefault="009F2BE1" w:rsidP="009F2BE1">
      <w:pPr>
        <w:rPr>
          <w:lang w:eastAsia="ja-JP"/>
        </w:rPr>
      </w:pPr>
      <w:r>
        <w:rPr>
          <w:lang w:eastAsia="ja-JP"/>
        </w:rPr>
        <w:t>The UML model in this International Standard defines conceptual classes</w:t>
      </w:r>
      <w:del w:id="116" w:author="Katharina Schleidt" w:date="2021-07-05T13:57:00Z">
        <w:r w:rsidDel="0058722D">
          <w:rPr>
            <w:lang w:eastAsia="ja-JP"/>
          </w:rPr>
          <w:delText xml:space="preserve">; </w:delText>
        </w:r>
      </w:del>
      <w:ins w:id="117" w:author="Katharina Schleidt" w:date="2021-07-05T13:57:00Z">
        <w:r w:rsidR="0058722D">
          <w:rPr>
            <w:lang w:eastAsia="ja-JP"/>
          </w:rPr>
          <w:t xml:space="preserve">. </w:t>
        </w:r>
      </w:ins>
      <w:del w:id="118" w:author="Katharina Schleidt" w:date="2021-07-05T13:57:00Z">
        <w:r w:rsidDel="0058722D">
          <w:rPr>
            <w:lang w:eastAsia="ja-JP"/>
          </w:rPr>
          <w:delText xml:space="preserve">various </w:delText>
        </w:r>
      </w:del>
      <w:ins w:id="119" w:author="Katharina Schleidt" w:date="2021-07-05T13:57:00Z">
        <w:r w:rsidR="0058722D">
          <w:rPr>
            <w:lang w:eastAsia="ja-JP"/>
          </w:rPr>
          <w:t xml:space="preserve">Various </w:t>
        </w:r>
      </w:ins>
      <w:r>
        <w:rPr>
          <w:lang w:eastAsia="ja-JP"/>
        </w:rPr>
        <w:t>software systems define implementation classes or data structures. All of these reference the same information content. The same name may be used in implementations as in the model, so that types defined in the UML model may be used directly in application schemas.</w:t>
      </w:r>
    </w:p>
    <w:p w14:paraId="219BB3F9" w14:textId="388F8920" w:rsidR="009F2BE1" w:rsidRPr="009F2BE1" w:rsidRDefault="009F2BE1" w:rsidP="009F2BE1">
      <w:pPr>
        <w:rPr>
          <w:lang w:eastAsia="ja-JP"/>
        </w:rPr>
      </w:pPr>
      <w:r>
        <w:rPr>
          <w:lang w:eastAsia="ja-JP"/>
        </w:rPr>
        <w:t>Annex A defines a set of conformance tests that will support applications whose requirements range from the minimum necessary to define data structures to full object implementation.</w:t>
      </w:r>
    </w:p>
    <w:p w14:paraId="2FF0732A" w14:textId="7F7BC09D" w:rsidR="009F2BE1" w:rsidRDefault="009F2BE1" w:rsidP="00020E72">
      <w:pPr>
        <w:pStyle w:val="Heading2"/>
      </w:pPr>
      <w:bookmarkStart w:id="120" w:name="_Toc72768848"/>
      <w:r w:rsidRPr="009F2BE1">
        <w:t xml:space="preserve">Conformance classes related to </w:t>
      </w:r>
      <w:r>
        <w:t>m</w:t>
      </w:r>
      <w:r w:rsidRPr="009F2BE1">
        <w:t xml:space="preserve">odels including </w:t>
      </w:r>
      <w:r w:rsidR="00020E72" w:rsidRPr="00020E72">
        <w:t xml:space="preserve">Observations, </w:t>
      </w:r>
      <w:del w:id="121" w:author="Katharina Schleidt" w:date="2021-07-05T19:42:00Z">
        <w:r w:rsidR="00020E72" w:rsidRPr="00020E72" w:rsidDel="00116C6C">
          <w:delText xml:space="preserve">measurements </w:delText>
        </w:r>
      </w:del>
      <w:ins w:id="122" w:author="Katharina Schleidt" w:date="2021-07-05T19:42:00Z">
        <w:r w:rsidR="00116C6C">
          <w:t>M</w:t>
        </w:r>
        <w:r w:rsidR="00116C6C" w:rsidRPr="00020E72">
          <w:t xml:space="preserve">easurements </w:t>
        </w:r>
      </w:ins>
      <w:r w:rsidR="00020E72" w:rsidRPr="00020E72">
        <w:t xml:space="preserve">and </w:t>
      </w:r>
      <w:del w:id="123" w:author="Katharina Schleidt" w:date="2021-07-05T19:42:00Z">
        <w:r w:rsidR="00020E72" w:rsidRPr="00020E72" w:rsidDel="00116C6C">
          <w:delText>samples</w:delText>
        </w:r>
      </w:del>
      <w:bookmarkEnd w:id="120"/>
      <w:ins w:id="124" w:author="Katharina Schleidt" w:date="2021-07-05T19:42:00Z">
        <w:r w:rsidR="00116C6C">
          <w:t>S</w:t>
        </w:r>
        <w:r w:rsidR="00116C6C" w:rsidRPr="00020E72">
          <w:t>amples</w:t>
        </w:r>
      </w:ins>
    </w:p>
    <w:p w14:paraId="76166BDC" w14:textId="4D26EA11" w:rsidR="009F2BE1" w:rsidRDefault="009F2BE1" w:rsidP="009F2BE1">
      <w:pPr>
        <w:rPr>
          <w:lang w:eastAsia="ja-JP"/>
        </w:rPr>
      </w:pPr>
      <w:r>
        <w:rPr>
          <w:lang w:eastAsia="ja-JP"/>
        </w:rPr>
        <w:t xml:space="preserve">The conformance rules for Models in general are described </w:t>
      </w:r>
      <w:r w:rsidRPr="000F4699">
        <w:rPr>
          <w:lang w:eastAsia="ja-JP"/>
        </w:rPr>
        <w:t>in 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0F4699">
        <w:rPr>
          <w:lang w:eastAsia="ja-JP"/>
        </w:rPr>
        <w:t>Annex A</w:t>
      </w:r>
      <w:r>
        <w:rPr>
          <w:lang w:eastAsia="ja-JP"/>
        </w:rPr>
        <w:t>.</w:t>
      </w:r>
    </w:p>
    <w:p w14:paraId="11FE4CD3" w14:textId="653CC8F2" w:rsidR="009F2BE1" w:rsidRDefault="009F2BE1" w:rsidP="009F2BE1">
      <w:pPr>
        <w:rPr>
          <w:lang w:eastAsia="ja-JP"/>
        </w:rPr>
      </w:pPr>
      <w:r>
        <w:rPr>
          <w:lang w:eastAsia="ja-JP"/>
        </w:rPr>
        <w:t xml:space="preserve">Depending on the characteristics of </w:t>
      </w:r>
      <w:r w:rsidR="00D5670B">
        <w:rPr>
          <w:lang w:eastAsia="ja-JP"/>
        </w:rPr>
        <w:t>the implementing model application</w:t>
      </w:r>
      <w:r>
        <w:rPr>
          <w:lang w:eastAsia="ja-JP"/>
        </w:rPr>
        <w:t xml:space="preserve">, </w:t>
      </w:r>
      <w:r w:rsidR="00D5670B">
        <w:rPr>
          <w:lang w:eastAsia="ja-JP"/>
        </w:rPr>
        <w:t>schema or profile,</w:t>
      </w:r>
      <w:r>
        <w:rPr>
          <w:lang w:eastAsia="ja-JP"/>
        </w:rPr>
        <w:t xml:space="preserve"> </w:t>
      </w:r>
      <w:r w:rsidR="00D5670B">
        <w:rPr>
          <w:lang w:eastAsia="ja-JP"/>
        </w:rPr>
        <w:t xml:space="preserve">one or more of the </w:t>
      </w:r>
      <w:r w:rsidR="00AF32F1">
        <w:rPr>
          <w:lang w:eastAsia="ja-JP"/>
        </w:rPr>
        <w:t xml:space="preserve">declared </w:t>
      </w:r>
      <w:r>
        <w:rPr>
          <w:lang w:eastAsia="ja-JP"/>
        </w:rPr>
        <w:t xml:space="preserve">conformance classes </w:t>
      </w:r>
      <w:r w:rsidR="00D5670B">
        <w:rPr>
          <w:lang w:eastAsia="ja-JP"/>
        </w:rPr>
        <w:t xml:space="preserve">can be chosen for </w:t>
      </w:r>
      <w:r w:rsidR="00AF32F1">
        <w:rPr>
          <w:lang w:eastAsia="ja-JP"/>
        </w:rPr>
        <w:t xml:space="preserve">fine-grained </w:t>
      </w:r>
      <w:r w:rsidR="00020E72" w:rsidRPr="00020E72">
        <w:rPr>
          <w:lang w:eastAsia="ja-JP"/>
        </w:rPr>
        <w:t xml:space="preserve">Observations, </w:t>
      </w:r>
      <w:del w:id="125" w:author="Katharina Schleidt" w:date="2021-07-05T13:57:00Z">
        <w:r w:rsidR="00020E72" w:rsidRPr="00020E72" w:rsidDel="0058722D">
          <w:rPr>
            <w:lang w:eastAsia="ja-JP"/>
          </w:rPr>
          <w:delText xml:space="preserve">measurements </w:delText>
        </w:r>
      </w:del>
      <w:ins w:id="126" w:author="Katharina Schleidt" w:date="2021-07-05T13:57:00Z">
        <w:r w:rsidR="0058722D">
          <w:rPr>
            <w:lang w:eastAsia="ja-JP"/>
          </w:rPr>
          <w:t>M</w:t>
        </w:r>
        <w:r w:rsidR="0058722D" w:rsidRPr="00020E72">
          <w:rPr>
            <w:lang w:eastAsia="ja-JP"/>
          </w:rPr>
          <w:t xml:space="preserve">easurements </w:t>
        </w:r>
      </w:ins>
      <w:r w:rsidR="00020E72" w:rsidRPr="00020E72">
        <w:rPr>
          <w:lang w:eastAsia="ja-JP"/>
        </w:rPr>
        <w:t xml:space="preserve">and </w:t>
      </w:r>
      <w:del w:id="127" w:author="Katharina Schleidt" w:date="2021-07-05T13:57:00Z">
        <w:r w:rsidR="00020E72" w:rsidRPr="00020E72" w:rsidDel="0058722D">
          <w:rPr>
            <w:lang w:eastAsia="ja-JP"/>
          </w:rPr>
          <w:delText>samples</w:delText>
        </w:r>
        <w:r w:rsidR="00020E72" w:rsidDel="0058722D">
          <w:rPr>
            <w:lang w:eastAsia="ja-JP"/>
          </w:rPr>
          <w:delText xml:space="preserve"> </w:delText>
        </w:r>
      </w:del>
      <w:ins w:id="128" w:author="Katharina Schleidt" w:date="2021-07-05T13:57:00Z">
        <w:r w:rsidR="0058722D">
          <w:rPr>
            <w:lang w:eastAsia="ja-JP"/>
          </w:rPr>
          <w:t>S</w:t>
        </w:r>
        <w:r w:rsidR="0058722D" w:rsidRPr="00020E72">
          <w:rPr>
            <w:lang w:eastAsia="ja-JP"/>
          </w:rPr>
          <w:t>amples</w:t>
        </w:r>
        <w:r w:rsidR="0058722D">
          <w:rPr>
            <w:lang w:eastAsia="ja-JP"/>
          </w:rPr>
          <w:t xml:space="preserve"> </w:t>
        </w:r>
      </w:ins>
      <w:r w:rsidR="00D5670B">
        <w:rPr>
          <w:lang w:eastAsia="ja-JP"/>
        </w:rPr>
        <w:t>conformance</w:t>
      </w:r>
      <w:r>
        <w:rPr>
          <w:lang w:eastAsia="ja-JP"/>
        </w:rPr>
        <w:t>.</w:t>
      </w:r>
      <w:r w:rsidR="00D471BA">
        <w:rPr>
          <w:lang w:eastAsia="ja-JP"/>
        </w:rPr>
        <w:t xml:space="preserve"> </w:t>
      </w:r>
      <w:r w:rsidR="00D471BA">
        <w:rPr>
          <w:lang w:eastAsia="ja-JP"/>
        </w:rPr>
        <w:fldChar w:fldCharType="begin"/>
      </w:r>
      <w:r w:rsidR="00D471BA">
        <w:rPr>
          <w:lang w:eastAsia="ja-JP"/>
        </w:rPr>
        <w:instrText xml:space="preserve"> REF _Ref53002413 \h </w:instrText>
      </w:r>
      <w:r w:rsidR="00D471BA">
        <w:rPr>
          <w:lang w:eastAsia="ja-JP"/>
        </w:rPr>
      </w:r>
      <w:r w:rsidR="00D471BA">
        <w:rPr>
          <w:lang w:eastAsia="ja-JP"/>
        </w:rPr>
        <w:fldChar w:fldCharType="separate"/>
      </w:r>
      <w:r w:rsidR="00821F18" w:rsidRPr="00740AD6">
        <w:rPr>
          <w:b/>
          <w:bCs/>
          <w:sz w:val="20"/>
          <w:szCs w:val="20"/>
        </w:rPr>
        <w:t xml:space="preserve">Table  </w:t>
      </w:r>
      <w:r w:rsidR="00821F18">
        <w:rPr>
          <w:b/>
          <w:bCs/>
          <w:noProof/>
          <w:sz w:val="20"/>
          <w:szCs w:val="20"/>
        </w:rPr>
        <w:t>1</w:t>
      </w:r>
      <w:r w:rsidR="00D471BA">
        <w:rPr>
          <w:lang w:eastAsia="ja-JP"/>
        </w:rPr>
        <w:fldChar w:fldCharType="end"/>
      </w:r>
      <w:r w:rsidR="00D5670B">
        <w:rPr>
          <w:lang w:eastAsia="ja-JP"/>
        </w:rPr>
        <w:t>,</w:t>
      </w:r>
      <w:r w:rsidR="00D471BA">
        <w:rPr>
          <w:lang w:eastAsia="ja-JP"/>
        </w:rPr>
        <w:t xml:space="preserve"> </w:t>
      </w:r>
      <w:r w:rsidR="00D471BA">
        <w:rPr>
          <w:lang w:eastAsia="ja-JP"/>
        </w:rPr>
        <w:fldChar w:fldCharType="begin"/>
      </w:r>
      <w:r w:rsidR="00D471BA">
        <w:rPr>
          <w:lang w:eastAsia="ja-JP"/>
        </w:rPr>
        <w:instrText xml:space="preserve"> REF _Ref52472075 \h </w:instrText>
      </w:r>
      <w:r w:rsidR="00D471BA">
        <w:rPr>
          <w:lang w:eastAsia="ja-JP"/>
        </w:rPr>
      </w:r>
      <w:r w:rsidR="00D471BA">
        <w:rPr>
          <w:lang w:eastAsia="ja-JP"/>
        </w:rPr>
        <w:fldChar w:fldCharType="separate"/>
      </w:r>
      <w:r w:rsidR="00821F18" w:rsidRPr="0087292F">
        <w:rPr>
          <w:b/>
          <w:bCs/>
          <w:sz w:val="20"/>
          <w:szCs w:val="20"/>
        </w:rPr>
        <w:t xml:space="preserve">Table </w:t>
      </w:r>
      <w:r w:rsidR="00821F18">
        <w:rPr>
          <w:b/>
          <w:bCs/>
          <w:noProof/>
          <w:sz w:val="20"/>
          <w:szCs w:val="20"/>
        </w:rPr>
        <w:t>2</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_Ref52472084 \h </w:instrText>
      </w:r>
      <w:r w:rsidR="00D471BA">
        <w:rPr>
          <w:lang w:eastAsia="ja-JP"/>
        </w:rPr>
      </w:r>
      <w:r w:rsidR="00D471BA">
        <w:rPr>
          <w:lang w:eastAsia="ja-JP"/>
        </w:rPr>
        <w:fldChar w:fldCharType="separate"/>
      </w:r>
      <w:r w:rsidR="00821F18" w:rsidRPr="001A72C4">
        <w:rPr>
          <w:b/>
          <w:bCs/>
          <w:sz w:val="20"/>
          <w:szCs w:val="20"/>
        </w:rPr>
        <w:t xml:space="preserve">Table </w:t>
      </w:r>
      <w:r w:rsidR="00821F18">
        <w:rPr>
          <w:b/>
          <w:bCs/>
          <w:noProof/>
          <w:sz w:val="20"/>
          <w:szCs w:val="20"/>
        </w:rPr>
        <w:t>3</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_Ref52472091 \h </w:instrText>
      </w:r>
      <w:r w:rsidR="00D471BA">
        <w:rPr>
          <w:lang w:eastAsia="ja-JP"/>
        </w:rPr>
      </w:r>
      <w:r w:rsidR="00D471BA">
        <w:rPr>
          <w:lang w:eastAsia="ja-JP"/>
        </w:rPr>
        <w:fldChar w:fldCharType="separate"/>
      </w:r>
      <w:r w:rsidR="00821F18" w:rsidRPr="00A5522C">
        <w:rPr>
          <w:b/>
          <w:bCs/>
          <w:sz w:val="20"/>
          <w:szCs w:val="20"/>
        </w:rPr>
        <w:t xml:space="preserve">Table </w:t>
      </w:r>
      <w:r w:rsidR="00821F18">
        <w:rPr>
          <w:b/>
          <w:bCs/>
          <w:noProof/>
          <w:sz w:val="20"/>
          <w:szCs w:val="20"/>
        </w:rPr>
        <w:t>4</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_Ref52472114 \h </w:instrText>
      </w:r>
      <w:r w:rsidR="00D471BA">
        <w:rPr>
          <w:lang w:eastAsia="ja-JP"/>
        </w:rPr>
      </w:r>
      <w:r w:rsidR="00D471BA">
        <w:rPr>
          <w:lang w:eastAsia="ja-JP"/>
        </w:rPr>
        <w:fldChar w:fldCharType="separate"/>
      </w:r>
      <w:r w:rsidR="00821F18" w:rsidRPr="009B3BAC">
        <w:rPr>
          <w:b/>
          <w:bCs/>
          <w:sz w:val="20"/>
          <w:szCs w:val="20"/>
        </w:rPr>
        <w:t xml:space="preserve">Table </w:t>
      </w:r>
      <w:r w:rsidR="00821F18">
        <w:rPr>
          <w:b/>
          <w:bCs/>
          <w:noProof/>
          <w:sz w:val="20"/>
          <w:szCs w:val="20"/>
        </w:rPr>
        <w:t>5</w:t>
      </w:r>
      <w:r w:rsidR="00D471BA">
        <w:rPr>
          <w:lang w:eastAsia="ja-JP"/>
        </w:rPr>
        <w:fldChar w:fldCharType="end"/>
      </w:r>
      <w:r w:rsidR="00D471BA">
        <w:rPr>
          <w:lang w:eastAsia="ja-JP"/>
        </w:rPr>
        <w:t xml:space="preserve">, and </w:t>
      </w:r>
      <w:r w:rsidR="00D471BA">
        <w:rPr>
          <w:lang w:eastAsia="ja-JP"/>
        </w:rPr>
        <w:fldChar w:fldCharType="begin"/>
      </w:r>
      <w:r w:rsidR="00D471BA">
        <w:rPr>
          <w:lang w:eastAsia="ja-JP"/>
        </w:rPr>
        <w:instrText xml:space="preserve"> REF _Ref52472123 \h </w:instrText>
      </w:r>
      <w:r w:rsidR="00D471BA">
        <w:rPr>
          <w:lang w:eastAsia="ja-JP"/>
        </w:rPr>
      </w:r>
      <w:r w:rsidR="00D471BA">
        <w:rPr>
          <w:lang w:eastAsia="ja-JP"/>
        </w:rPr>
        <w:fldChar w:fldCharType="separate"/>
      </w:r>
      <w:r w:rsidR="00821F18" w:rsidRPr="00FD5E24">
        <w:rPr>
          <w:b/>
          <w:bCs/>
          <w:sz w:val="20"/>
          <w:szCs w:val="20"/>
        </w:rPr>
        <w:t xml:space="preserve">Table </w:t>
      </w:r>
      <w:r w:rsidR="00821F18">
        <w:rPr>
          <w:b/>
          <w:bCs/>
          <w:noProof/>
          <w:sz w:val="20"/>
          <w:szCs w:val="20"/>
        </w:rPr>
        <w:t>6</w:t>
      </w:r>
      <w:r w:rsidR="00D471BA">
        <w:rPr>
          <w:lang w:eastAsia="ja-JP"/>
        </w:rPr>
        <w:fldChar w:fldCharType="end"/>
      </w:r>
      <w:r w:rsidR="00D471BA">
        <w:rPr>
          <w:lang w:eastAsia="ja-JP"/>
        </w:rPr>
        <w:t xml:space="preserve"> </w:t>
      </w:r>
      <w:r w:rsidR="00D5670B">
        <w:rPr>
          <w:lang w:eastAsia="ja-JP"/>
        </w:rPr>
        <w:t xml:space="preserve">list all of these </w:t>
      </w:r>
      <w:r>
        <w:rPr>
          <w:lang w:eastAsia="ja-JP"/>
        </w:rPr>
        <w:t>the classes</w:t>
      </w:r>
      <w:r w:rsidR="00D5670B">
        <w:rPr>
          <w:lang w:eastAsia="ja-JP"/>
        </w:rPr>
        <w:t xml:space="preserve"> by package, their </w:t>
      </w:r>
      <w:r w:rsidR="00DE6899">
        <w:rPr>
          <w:lang w:eastAsia="ja-JP"/>
        </w:rPr>
        <w:t xml:space="preserve">relative </w:t>
      </w:r>
      <w:r w:rsidR="00D5670B">
        <w:rPr>
          <w:lang w:eastAsia="ja-JP"/>
        </w:rPr>
        <w:t>identifiers</w:t>
      </w:r>
      <w:r>
        <w:rPr>
          <w:lang w:eastAsia="ja-JP"/>
        </w:rPr>
        <w:t xml:space="preserve"> and the corresponding subclause</w:t>
      </w:r>
      <w:r w:rsidR="00D5670B">
        <w:rPr>
          <w:lang w:eastAsia="ja-JP"/>
        </w:rPr>
        <w:t>s</w:t>
      </w:r>
      <w:r>
        <w:rPr>
          <w:lang w:eastAsia="ja-JP"/>
        </w:rPr>
        <w:t xml:space="preserve"> of the Abstract Test Suite.</w:t>
      </w:r>
      <w:r w:rsidR="00DE6899">
        <w:rPr>
          <w:lang w:eastAsia="ja-JP"/>
        </w:rPr>
        <w:t xml:space="preserve"> The full URIs of the conformance classes is formed by prefixing the relative URI path as described in Clause </w:t>
      </w:r>
      <w:r w:rsidR="00DE6899">
        <w:rPr>
          <w:lang w:eastAsia="ja-JP"/>
        </w:rPr>
        <w:fldChar w:fldCharType="begin"/>
      </w:r>
      <w:r w:rsidR="00DE6899">
        <w:rPr>
          <w:lang w:eastAsia="ja-JP"/>
        </w:rPr>
        <w:instrText xml:space="preserve"> REF _Ref52472430 \r \h </w:instrText>
      </w:r>
      <w:r w:rsidR="00DE6899">
        <w:rPr>
          <w:lang w:eastAsia="ja-JP"/>
        </w:rPr>
      </w:r>
      <w:r w:rsidR="00DE6899">
        <w:rPr>
          <w:lang w:eastAsia="ja-JP"/>
        </w:rPr>
        <w:fldChar w:fldCharType="separate"/>
      </w:r>
      <w:r w:rsidR="00821F18">
        <w:rPr>
          <w:lang w:eastAsia="ja-JP"/>
        </w:rPr>
        <w:t>5.7</w:t>
      </w:r>
      <w:r w:rsidR="00DE6899">
        <w:rPr>
          <w:lang w:eastAsia="ja-JP"/>
        </w:rPr>
        <w:fldChar w:fldCharType="end"/>
      </w:r>
      <w:r w:rsidR="00DE6899">
        <w:rPr>
          <w:lang w:eastAsia="ja-JP"/>
        </w:rPr>
        <w:t xml:space="preserve">. </w:t>
      </w:r>
    </w:p>
    <w:p w14:paraId="6BA135F2" w14:textId="7B778D19" w:rsidR="00740AD6" w:rsidRPr="00740AD6" w:rsidRDefault="00740AD6" w:rsidP="00740AD6">
      <w:pPr>
        <w:jc w:val="center"/>
        <w:rPr>
          <w:b/>
          <w:bCs/>
          <w:sz w:val="20"/>
          <w:szCs w:val="20"/>
        </w:rPr>
      </w:pPr>
      <w:bookmarkStart w:id="129" w:name="_Ref52471713"/>
      <w:bookmarkStart w:id="130" w:name="_Ref53002413"/>
      <w:r w:rsidRPr="00740AD6">
        <w:rPr>
          <w:b/>
          <w:bCs/>
          <w:sz w:val="20"/>
          <w:szCs w:val="20"/>
        </w:rPr>
        <w:t xml:space="preserve">Table </w:t>
      </w:r>
      <w:bookmarkEnd w:id="129"/>
      <w:r w:rsidRPr="00740AD6">
        <w:rPr>
          <w:b/>
          <w:bCs/>
          <w:sz w:val="20"/>
          <w:szCs w:val="20"/>
        </w:rPr>
        <w:t xml:space="preserv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1</w:t>
      </w:r>
      <w:r w:rsidR="00D471BA">
        <w:rPr>
          <w:b/>
          <w:bCs/>
          <w:sz w:val="20"/>
          <w:szCs w:val="20"/>
        </w:rPr>
        <w:fldChar w:fldCharType="end"/>
      </w:r>
      <w:bookmarkEnd w:id="130"/>
      <w:r w:rsidR="00D471BA">
        <w:rPr>
          <w:b/>
          <w:bCs/>
          <w:sz w:val="20"/>
          <w:szCs w:val="20"/>
        </w:rPr>
        <w:t xml:space="preserve"> </w:t>
      </w:r>
      <w:r w:rsidRPr="00740AD6">
        <w:rPr>
          <w:b/>
          <w:bCs/>
          <w:sz w:val="20"/>
          <w:szCs w:val="20"/>
        </w:rPr>
        <w:t>— Conceptual Observation schema conformance classes</w:t>
      </w:r>
    </w:p>
    <w:tbl>
      <w:tblPr>
        <w:tblStyle w:val="TableGrid"/>
        <w:tblW w:w="0" w:type="auto"/>
        <w:tblLook w:val="04A0" w:firstRow="1" w:lastRow="0" w:firstColumn="1" w:lastColumn="0" w:noHBand="0" w:noVBand="1"/>
      </w:tblPr>
      <w:tblGrid>
        <w:gridCol w:w="3229"/>
        <w:gridCol w:w="3359"/>
        <w:gridCol w:w="3153"/>
      </w:tblGrid>
      <w:tr w:rsidR="00740AD6" w:rsidRPr="00740AD6" w14:paraId="1D1E94BF" w14:textId="77777777" w:rsidTr="00345B12">
        <w:tc>
          <w:tcPr>
            <w:tcW w:w="3229" w:type="dxa"/>
          </w:tcPr>
          <w:p w14:paraId="29198798" w14:textId="77777777" w:rsidR="00740AD6" w:rsidRPr="00740AD6" w:rsidRDefault="00740AD6" w:rsidP="00345B12">
            <w:pPr>
              <w:jc w:val="left"/>
              <w:rPr>
                <w:b/>
                <w:bCs/>
                <w:sz w:val="20"/>
                <w:szCs w:val="20"/>
              </w:rPr>
            </w:pPr>
            <w:r w:rsidRPr="00740AD6">
              <w:rPr>
                <w:b/>
                <w:bCs/>
                <w:sz w:val="20"/>
                <w:szCs w:val="20"/>
              </w:rPr>
              <w:t>Conformance class</w:t>
            </w:r>
          </w:p>
        </w:tc>
        <w:tc>
          <w:tcPr>
            <w:tcW w:w="3359" w:type="dxa"/>
          </w:tcPr>
          <w:p w14:paraId="5373AB4F" w14:textId="77777777" w:rsidR="00740AD6" w:rsidRPr="00740AD6" w:rsidRDefault="00740AD6" w:rsidP="00345B12">
            <w:pPr>
              <w:jc w:val="left"/>
              <w:rPr>
                <w:b/>
                <w:bCs/>
                <w:sz w:val="20"/>
                <w:szCs w:val="20"/>
              </w:rPr>
            </w:pPr>
            <w:r w:rsidRPr="00740AD6">
              <w:rPr>
                <w:b/>
                <w:bCs/>
                <w:sz w:val="20"/>
                <w:szCs w:val="20"/>
              </w:rPr>
              <w:t>Identifier</w:t>
            </w:r>
          </w:p>
        </w:tc>
        <w:tc>
          <w:tcPr>
            <w:tcW w:w="3153" w:type="dxa"/>
          </w:tcPr>
          <w:p w14:paraId="177FCE6B" w14:textId="77777777" w:rsidR="00740AD6" w:rsidRPr="00740AD6" w:rsidRDefault="00740AD6" w:rsidP="00345B12">
            <w:pPr>
              <w:jc w:val="left"/>
              <w:rPr>
                <w:b/>
                <w:bCs/>
                <w:sz w:val="20"/>
                <w:szCs w:val="20"/>
              </w:rPr>
            </w:pPr>
            <w:r w:rsidRPr="00740AD6">
              <w:rPr>
                <w:b/>
                <w:bCs/>
                <w:sz w:val="20"/>
                <w:szCs w:val="20"/>
              </w:rPr>
              <w:t>Annex A clause</w:t>
            </w:r>
          </w:p>
        </w:tc>
      </w:tr>
      <w:tr w:rsidR="00740AD6" w:rsidRPr="00740AD6" w14:paraId="56E6842A" w14:textId="77777777" w:rsidTr="00345B12">
        <w:tc>
          <w:tcPr>
            <w:tcW w:w="3229" w:type="dxa"/>
          </w:tcPr>
          <w:p w14:paraId="393D2DDE" w14:textId="003CB9E5" w:rsidR="00740AD6" w:rsidRPr="00740AD6" w:rsidRDefault="00740AD6" w:rsidP="00345B12">
            <w:pPr>
              <w:jc w:val="left"/>
              <w:rPr>
                <w:sz w:val="20"/>
                <w:szCs w:val="20"/>
              </w:rPr>
            </w:pPr>
            <w:r>
              <w:rPr>
                <w:sz w:val="20"/>
                <w:szCs w:val="20"/>
              </w:rPr>
              <w:t>Conceptual Observation schema</w:t>
            </w:r>
            <w:r w:rsidRPr="00740AD6">
              <w:rPr>
                <w:sz w:val="20"/>
                <w:szCs w:val="20"/>
              </w:rPr>
              <w:t xml:space="preserve"> package</w:t>
            </w:r>
          </w:p>
        </w:tc>
        <w:tc>
          <w:tcPr>
            <w:tcW w:w="3359" w:type="dxa"/>
          </w:tcPr>
          <w:p w14:paraId="7B156640" w14:textId="607201B1" w:rsidR="00740AD6" w:rsidRPr="00740AD6" w:rsidRDefault="00740AD6" w:rsidP="00345B12">
            <w:pPr>
              <w:jc w:val="left"/>
              <w:rPr>
                <w:sz w:val="20"/>
                <w:szCs w:val="20"/>
              </w:rPr>
            </w:pPr>
            <w:r w:rsidRPr="00740AD6">
              <w:rPr>
                <w:sz w:val="20"/>
                <w:szCs w:val="20"/>
              </w:rPr>
              <w:t>/conf/</w:t>
            </w:r>
            <w:proofErr w:type="spellStart"/>
            <w:r w:rsidR="005C46DD">
              <w:rPr>
                <w:sz w:val="20"/>
                <w:szCs w:val="20"/>
              </w:rPr>
              <w:t>obs-cpt</w:t>
            </w:r>
            <w:proofErr w:type="spellEnd"/>
          </w:p>
        </w:tc>
        <w:tc>
          <w:tcPr>
            <w:tcW w:w="3153" w:type="dxa"/>
          </w:tcPr>
          <w:p w14:paraId="7F00A5D3" w14:textId="6626001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.1</w:t>
            </w:r>
          </w:p>
        </w:tc>
      </w:tr>
      <w:tr w:rsidR="00740AD6" w:rsidRPr="00740AD6" w14:paraId="4099F021" w14:textId="77777777" w:rsidTr="00345B12">
        <w:tc>
          <w:tcPr>
            <w:tcW w:w="3229" w:type="dxa"/>
          </w:tcPr>
          <w:p w14:paraId="64692A7A" w14:textId="746FB66E" w:rsidR="00740AD6" w:rsidRPr="00740AD6" w:rsidRDefault="009204AF" w:rsidP="00345B12">
            <w:pPr>
              <w:jc w:val="left"/>
              <w:rPr>
                <w:sz w:val="20"/>
                <w:szCs w:val="20"/>
              </w:rPr>
            </w:pPr>
            <w:r>
              <w:rPr>
                <w:sz w:val="20"/>
                <w:szCs w:val="20"/>
              </w:rPr>
              <w:t xml:space="preserve">Conceptual Observation </w:t>
            </w:r>
            <w:r w:rsidR="00740AD6" w:rsidRPr="00740AD6">
              <w:rPr>
                <w:sz w:val="20"/>
                <w:szCs w:val="20"/>
              </w:rPr>
              <w:t>- Deployment</w:t>
            </w:r>
          </w:p>
        </w:tc>
        <w:tc>
          <w:tcPr>
            <w:tcW w:w="3359" w:type="dxa"/>
          </w:tcPr>
          <w:p w14:paraId="318F87C0" w14:textId="172E3E33" w:rsidR="00740AD6" w:rsidRPr="00740AD6" w:rsidRDefault="00740AD6" w:rsidP="00345B12">
            <w:pPr>
              <w:jc w:val="left"/>
              <w:rPr>
                <w:sz w:val="20"/>
                <w:szCs w:val="20"/>
              </w:rPr>
            </w:pPr>
            <w:r w:rsidRPr="00740AD6">
              <w:rPr>
                <w:sz w:val="20"/>
                <w:szCs w:val="20"/>
              </w:rPr>
              <w:t>/conf/</w:t>
            </w:r>
            <w:proofErr w:type="spellStart"/>
            <w:r w:rsidR="009204AF">
              <w:rPr>
                <w:sz w:val="20"/>
                <w:szCs w:val="20"/>
              </w:rPr>
              <w:t>obs</w:t>
            </w:r>
            <w:r w:rsidR="00A94DDF">
              <w:rPr>
                <w:sz w:val="20"/>
                <w:szCs w:val="20"/>
              </w:rPr>
              <w:t>-cpt</w:t>
            </w:r>
            <w:proofErr w:type="spellEnd"/>
            <w:r w:rsidRPr="00740AD6">
              <w:rPr>
                <w:sz w:val="20"/>
                <w:szCs w:val="20"/>
              </w:rPr>
              <w:t>/Deployment</w:t>
            </w:r>
          </w:p>
        </w:tc>
        <w:tc>
          <w:tcPr>
            <w:tcW w:w="3153" w:type="dxa"/>
          </w:tcPr>
          <w:p w14:paraId="6A57AD22" w14:textId="52E9B7C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.2</w:t>
            </w:r>
          </w:p>
        </w:tc>
      </w:tr>
      <w:tr w:rsidR="00740AD6" w:rsidRPr="00740AD6" w14:paraId="1908695C" w14:textId="77777777" w:rsidTr="00345B12">
        <w:tc>
          <w:tcPr>
            <w:tcW w:w="3229" w:type="dxa"/>
          </w:tcPr>
          <w:p w14:paraId="6C9E08B6" w14:textId="298740B4" w:rsidR="00740AD6" w:rsidRPr="00740AD6" w:rsidRDefault="009204AF" w:rsidP="00345B12">
            <w:pPr>
              <w:jc w:val="left"/>
              <w:rPr>
                <w:sz w:val="20"/>
                <w:szCs w:val="20"/>
              </w:rPr>
            </w:pPr>
            <w:r w:rsidRPr="009204AF">
              <w:rPr>
                <w:sz w:val="20"/>
                <w:szCs w:val="20"/>
              </w:rPr>
              <w:t>Conceptual Observation - Host</w:t>
            </w:r>
          </w:p>
        </w:tc>
        <w:tc>
          <w:tcPr>
            <w:tcW w:w="3359" w:type="dxa"/>
          </w:tcPr>
          <w:p w14:paraId="05C12F73" w14:textId="38761FE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/Host</w:t>
            </w:r>
          </w:p>
        </w:tc>
        <w:tc>
          <w:tcPr>
            <w:tcW w:w="3153" w:type="dxa"/>
          </w:tcPr>
          <w:p w14:paraId="5F45EFAB" w14:textId="2C497C9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.3</w:t>
            </w:r>
          </w:p>
        </w:tc>
      </w:tr>
      <w:tr w:rsidR="00740AD6" w:rsidRPr="00740AD6" w14:paraId="60F0F662" w14:textId="77777777" w:rsidTr="00345B12">
        <w:tc>
          <w:tcPr>
            <w:tcW w:w="3229" w:type="dxa"/>
          </w:tcPr>
          <w:p w14:paraId="72BEBA06" w14:textId="0C85F31E" w:rsidR="00740AD6" w:rsidRPr="00740AD6" w:rsidRDefault="009204AF" w:rsidP="00345B12">
            <w:pPr>
              <w:jc w:val="left"/>
              <w:rPr>
                <w:sz w:val="20"/>
                <w:szCs w:val="20"/>
              </w:rPr>
            </w:pPr>
            <w:r w:rsidRPr="009204AF">
              <w:rPr>
                <w:sz w:val="20"/>
                <w:szCs w:val="20"/>
              </w:rPr>
              <w:t xml:space="preserve">Conceptual Observation - </w:t>
            </w:r>
            <w:proofErr w:type="spellStart"/>
            <w:r w:rsidRPr="009204AF">
              <w:rPr>
                <w:sz w:val="20"/>
                <w:szCs w:val="20"/>
              </w:rPr>
              <w:t>ObservableProperty</w:t>
            </w:r>
            <w:proofErr w:type="spellEnd"/>
          </w:p>
        </w:tc>
        <w:tc>
          <w:tcPr>
            <w:tcW w:w="3359" w:type="dxa"/>
          </w:tcPr>
          <w:p w14:paraId="19F35C96" w14:textId="54A7447B"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ObservableProperty</w:t>
            </w:r>
            <w:proofErr w:type="spellEnd"/>
          </w:p>
        </w:tc>
        <w:tc>
          <w:tcPr>
            <w:tcW w:w="3153" w:type="dxa"/>
          </w:tcPr>
          <w:p w14:paraId="2833A941" w14:textId="367BD81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.4</w:t>
            </w:r>
          </w:p>
        </w:tc>
      </w:tr>
      <w:tr w:rsidR="00740AD6" w:rsidRPr="00740AD6" w14:paraId="4A40F083" w14:textId="77777777" w:rsidTr="00345B12">
        <w:tc>
          <w:tcPr>
            <w:tcW w:w="3229" w:type="dxa"/>
          </w:tcPr>
          <w:p w14:paraId="1728EA4A" w14:textId="605182F9" w:rsidR="00740AD6" w:rsidRPr="00740AD6" w:rsidRDefault="009204AF" w:rsidP="00345B12">
            <w:pPr>
              <w:jc w:val="left"/>
              <w:rPr>
                <w:sz w:val="20"/>
                <w:szCs w:val="20"/>
              </w:rPr>
            </w:pPr>
            <w:r w:rsidRPr="009204AF">
              <w:rPr>
                <w:sz w:val="20"/>
                <w:szCs w:val="20"/>
              </w:rPr>
              <w:t>Conceptual Observation - Observation</w:t>
            </w:r>
          </w:p>
        </w:tc>
        <w:tc>
          <w:tcPr>
            <w:tcW w:w="3359" w:type="dxa"/>
          </w:tcPr>
          <w:p w14:paraId="17B0E6D0" w14:textId="2E8B739E"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/Observation</w:t>
            </w:r>
          </w:p>
        </w:tc>
        <w:tc>
          <w:tcPr>
            <w:tcW w:w="3153" w:type="dxa"/>
          </w:tcPr>
          <w:p w14:paraId="78936970" w14:textId="2B71DFCE"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.5</w:t>
            </w:r>
          </w:p>
        </w:tc>
      </w:tr>
      <w:tr w:rsidR="00740AD6" w:rsidRPr="00740AD6" w14:paraId="5C235428" w14:textId="77777777" w:rsidTr="00345B12">
        <w:tc>
          <w:tcPr>
            <w:tcW w:w="3229" w:type="dxa"/>
          </w:tcPr>
          <w:p w14:paraId="3857B120" w14:textId="1CFCFF54" w:rsidR="00740AD6" w:rsidRPr="00740AD6" w:rsidRDefault="009204AF" w:rsidP="00345B12">
            <w:pPr>
              <w:jc w:val="left"/>
              <w:rPr>
                <w:sz w:val="20"/>
                <w:szCs w:val="20"/>
              </w:rPr>
            </w:pPr>
            <w:r w:rsidRPr="009204AF">
              <w:rPr>
                <w:sz w:val="20"/>
                <w:szCs w:val="20"/>
              </w:rPr>
              <w:lastRenderedPageBreak/>
              <w:t>Conceptual Observation - Observer</w:t>
            </w:r>
          </w:p>
        </w:tc>
        <w:tc>
          <w:tcPr>
            <w:tcW w:w="3359" w:type="dxa"/>
          </w:tcPr>
          <w:p w14:paraId="1732E2CF" w14:textId="5DA56E75"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/Observer</w:t>
            </w:r>
          </w:p>
        </w:tc>
        <w:tc>
          <w:tcPr>
            <w:tcW w:w="3153" w:type="dxa"/>
          </w:tcPr>
          <w:p w14:paraId="1633CBEF" w14:textId="03BD4C0B"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.6</w:t>
            </w:r>
          </w:p>
        </w:tc>
      </w:tr>
      <w:tr w:rsidR="00740AD6" w:rsidRPr="00740AD6" w14:paraId="24AF8596" w14:textId="77777777" w:rsidTr="00345B12">
        <w:tc>
          <w:tcPr>
            <w:tcW w:w="3229" w:type="dxa"/>
          </w:tcPr>
          <w:p w14:paraId="5260758C" w14:textId="79AD089E" w:rsidR="00740AD6" w:rsidRPr="00740AD6" w:rsidRDefault="009204AF" w:rsidP="00345B12">
            <w:pPr>
              <w:jc w:val="left"/>
              <w:rPr>
                <w:sz w:val="20"/>
                <w:szCs w:val="20"/>
              </w:rPr>
            </w:pPr>
            <w:r w:rsidRPr="009204AF">
              <w:rPr>
                <w:sz w:val="20"/>
                <w:szCs w:val="20"/>
              </w:rPr>
              <w:t xml:space="preserve">Conceptual Observation - </w:t>
            </w:r>
            <w:proofErr w:type="spellStart"/>
            <w:r w:rsidRPr="009204AF">
              <w:rPr>
                <w:sz w:val="20"/>
                <w:szCs w:val="20"/>
              </w:rPr>
              <w:t>ObservingProcedure</w:t>
            </w:r>
            <w:proofErr w:type="spellEnd"/>
          </w:p>
        </w:tc>
        <w:tc>
          <w:tcPr>
            <w:tcW w:w="3359" w:type="dxa"/>
          </w:tcPr>
          <w:p w14:paraId="598A4EBB" w14:textId="3993207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ObservingProcedure</w:t>
            </w:r>
            <w:proofErr w:type="spellEnd"/>
          </w:p>
        </w:tc>
        <w:tc>
          <w:tcPr>
            <w:tcW w:w="3153" w:type="dxa"/>
          </w:tcPr>
          <w:p w14:paraId="29FB31BA" w14:textId="773C1E20"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.7</w:t>
            </w:r>
          </w:p>
        </w:tc>
      </w:tr>
      <w:tr w:rsidR="00740AD6" w:rsidRPr="00740AD6" w14:paraId="4371C81A" w14:textId="77777777" w:rsidTr="00345B12">
        <w:tc>
          <w:tcPr>
            <w:tcW w:w="3229" w:type="dxa"/>
          </w:tcPr>
          <w:p w14:paraId="7CA49D3C" w14:textId="75565D35" w:rsidR="00740AD6" w:rsidRPr="00740AD6" w:rsidRDefault="009204AF" w:rsidP="00345B12">
            <w:pPr>
              <w:jc w:val="left"/>
              <w:rPr>
                <w:sz w:val="20"/>
                <w:szCs w:val="20"/>
              </w:rPr>
            </w:pPr>
            <w:r w:rsidRPr="009204AF">
              <w:rPr>
                <w:sz w:val="20"/>
                <w:szCs w:val="20"/>
              </w:rPr>
              <w:t>Conceptual Observation - Procedure</w:t>
            </w:r>
          </w:p>
        </w:tc>
        <w:tc>
          <w:tcPr>
            <w:tcW w:w="3359" w:type="dxa"/>
          </w:tcPr>
          <w:p w14:paraId="52310D84" w14:textId="4F19880A"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/Procedure</w:t>
            </w:r>
          </w:p>
        </w:tc>
        <w:tc>
          <w:tcPr>
            <w:tcW w:w="3153" w:type="dxa"/>
          </w:tcPr>
          <w:p w14:paraId="3EE07192" w14:textId="73141251"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.8</w:t>
            </w:r>
          </w:p>
        </w:tc>
      </w:tr>
    </w:tbl>
    <w:p w14:paraId="46FB1320" w14:textId="75AD4FF7" w:rsidR="00740AD6" w:rsidRDefault="00740AD6" w:rsidP="009F2BE1">
      <w:pPr>
        <w:rPr>
          <w:lang w:eastAsia="ja-JP"/>
        </w:rPr>
      </w:pPr>
    </w:p>
    <w:p w14:paraId="2A6E4499" w14:textId="7240179D" w:rsidR="0087292F" w:rsidRPr="005B21D1" w:rsidRDefault="0087292F" w:rsidP="0087292F">
      <w:pPr>
        <w:jc w:val="center"/>
        <w:rPr>
          <w:b/>
          <w:bCs/>
          <w:sz w:val="20"/>
          <w:szCs w:val="20"/>
          <w:lang w:val="fr-FR"/>
        </w:rPr>
      </w:pPr>
      <w:bookmarkStart w:id="131" w:name="_Ref52472075"/>
      <w:r w:rsidRPr="005B21D1">
        <w:rPr>
          <w:b/>
          <w:bCs/>
          <w:sz w:val="20"/>
          <w:szCs w:val="20"/>
          <w:lang w:val="fr-FR"/>
        </w:rPr>
        <w:t xml:space="preserve">Table </w:t>
      </w:r>
      <w:r w:rsidR="00D471BA">
        <w:rPr>
          <w:b/>
          <w:bCs/>
          <w:sz w:val="20"/>
          <w:szCs w:val="20"/>
        </w:rPr>
        <w:fldChar w:fldCharType="begin"/>
      </w:r>
      <w:r w:rsidR="00D471BA" w:rsidRPr="005B21D1">
        <w:rPr>
          <w:b/>
          <w:bCs/>
          <w:sz w:val="20"/>
          <w:szCs w:val="20"/>
          <w:lang w:val="fr-FR"/>
        </w:rPr>
        <w:instrText xml:space="preserve"> SEQ Table \* ARABIC </w:instrText>
      </w:r>
      <w:r w:rsidR="00D471BA">
        <w:rPr>
          <w:b/>
          <w:bCs/>
          <w:sz w:val="20"/>
          <w:szCs w:val="20"/>
        </w:rPr>
        <w:fldChar w:fldCharType="separate"/>
      </w:r>
      <w:r w:rsidR="00821F18" w:rsidRPr="005B21D1">
        <w:rPr>
          <w:b/>
          <w:bCs/>
          <w:noProof/>
          <w:sz w:val="20"/>
          <w:szCs w:val="20"/>
          <w:lang w:val="fr-FR"/>
        </w:rPr>
        <w:t>2</w:t>
      </w:r>
      <w:r w:rsidR="00D471BA">
        <w:rPr>
          <w:b/>
          <w:bCs/>
          <w:sz w:val="20"/>
          <w:szCs w:val="20"/>
        </w:rPr>
        <w:fldChar w:fldCharType="end"/>
      </w:r>
      <w:bookmarkEnd w:id="131"/>
      <w:r w:rsidRPr="005B21D1">
        <w:rPr>
          <w:b/>
          <w:bCs/>
          <w:sz w:val="20"/>
          <w:szCs w:val="20"/>
          <w:lang w:val="fr-FR"/>
        </w:rPr>
        <w:t xml:space="preserve"> — Abstract Observation </w:t>
      </w:r>
      <w:proofErr w:type="spellStart"/>
      <w:r w:rsidRPr="005B21D1">
        <w:rPr>
          <w:b/>
          <w:bCs/>
          <w:sz w:val="20"/>
          <w:szCs w:val="20"/>
          <w:lang w:val="fr-FR"/>
        </w:rPr>
        <w:t>core</w:t>
      </w:r>
      <w:proofErr w:type="spellEnd"/>
      <w:r w:rsidRPr="005B21D1">
        <w:rPr>
          <w:b/>
          <w:bCs/>
          <w:sz w:val="20"/>
          <w:szCs w:val="20"/>
          <w:lang w:val="fr-FR"/>
        </w:rPr>
        <w:t xml:space="preserve"> </w:t>
      </w:r>
      <w:proofErr w:type="spellStart"/>
      <w:r w:rsidRPr="005B21D1">
        <w:rPr>
          <w:b/>
          <w:bCs/>
          <w:sz w:val="20"/>
          <w:szCs w:val="20"/>
          <w:lang w:val="fr-FR"/>
        </w:rPr>
        <w:t>conformance</w:t>
      </w:r>
      <w:proofErr w:type="spellEnd"/>
      <w:r w:rsidRPr="005B21D1">
        <w:rPr>
          <w:b/>
          <w:bCs/>
          <w:sz w:val="20"/>
          <w:szCs w:val="20"/>
          <w:lang w:val="fr-FR"/>
        </w:rPr>
        <w:t xml:space="preserve"> classes</w:t>
      </w:r>
    </w:p>
    <w:tbl>
      <w:tblPr>
        <w:tblStyle w:val="TableGrid"/>
        <w:tblW w:w="0" w:type="auto"/>
        <w:tblLook w:val="04A0" w:firstRow="1" w:lastRow="0" w:firstColumn="1" w:lastColumn="0" w:noHBand="0" w:noVBand="1"/>
      </w:tblPr>
      <w:tblGrid>
        <w:gridCol w:w="3715"/>
        <w:gridCol w:w="3735"/>
        <w:gridCol w:w="2291"/>
      </w:tblGrid>
      <w:tr w:rsidR="0087292F" w:rsidRPr="00740AD6" w14:paraId="0C89A2A6" w14:textId="77777777" w:rsidTr="00B519FE">
        <w:tc>
          <w:tcPr>
            <w:tcW w:w="3715" w:type="dxa"/>
          </w:tcPr>
          <w:p w14:paraId="3108CE06" w14:textId="77777777" w:rsidR="0087292F" w:rsidRPr="00740AD6" w:rsidRDefault="0087292F" w:rsidP="00345B12">
            <w:pPr>
              <w:jc w:val="left"/>
              <w:rPr>
                <w:b/>
                <w:bCs/>
                <w:sz w:val="20"/>
                <w:szCs w:val="20"/>
              </w:rPr>
            </w:pPr>
            <w:r w:rsidRPr="00740AD6">
              <w:rPr>
                <w:b/>
                <w:bCs/>
                <w:sz w:val="20"/>
                <w:szCs w:val="20"/>
              </w:rPr>
              <w:t>Conformance class</w:t>
            </w:r>
          </w:p>
        </w:tc>
        <w:tc>
          <w:tcPr>
            <w:tcW w:w="3735" w:type="dxa"/>
          </w:tcPr>
          <w:p w14:paraId="39D47CC5" w14:textId="77777777" w:rsidR="0087292F" w:rsidRPr="00740AD6" w:rsidRDefault="0087292F" w:rsidP="00345B12">
            <w:pPr>
              <w:jc w:val="left"/>
              <w:rPr>
                <w:b/>
                <w:bCs/>
                <w:sz w:val="20"/>
                <w:szCs w:val="20"/>
              </w:rPr>
            </w:pPr>
            <w:r w:rsidRPr="00740AD6">
              <w:rPr>
                <w:b/>
                <w:bCs/>
                <w:sz w:val="20"/>
                <w:szCs w:val="20"/>
              </w:rPr>
              <w:t>Identifier</w:t>
            </w:r>
          </w:p>
        </w:tc>
        <w:tc>
          <w:tcPr>
            <w:tcW w:w="2291" w:type="dxa"/>
          </w:tcPr>
          <w:p w14:paraId="27C35B13" w14:textId="77777777" w:rsidR="0087292F" w:rsidRPr="00740AD6" w:rsidRDefault="0087292F" w:rsidP="00345B12">
            <w:pPr>
              <w:jc w:val="left"/>
              <w:rPr>
                <w:b/>
                <w:bCs/>
                <w:sz w:val="20"/>
                <w:szCs w:val="20"/>
              </w:rPr>
            </w:pPr>
            <w:r w:rsidRPr="00740AD6">
              <w:rPr>
                <w:b/>
                <w:bCs/>
                <w:sz w:val="20"/>
                <w:szCs w:val="20"/>
              </w:rPr>
              <w:t>Annex A clause</w:t>
            </w:r>
          </w:p>
        </w:tc>
      </w:tr>
      <w:tr w:rsidR="0087292F" w:rsidRPr="00740AD6" w14:paraId="71C1CAAE" w14:textId="77777777" w:rsidTr="00B519FE">
        <w:tc>
          <w:tcPr>
            <w:tcW w:w="3715" w:type="dxa"/>
          </w:tcPr>
          <w:p w14:paraId="17317D5E" w14:textId="54295B38" w:rsidR="0087292F" w:rsidRPr="00740AD6" w:rsidRDefault="00B519FE" w:rsidP="00345B12">
            <w:pPr>
              <w:jc w:val="left"/>
              <w:rPr>
                <w:sz w:val="20"/>
                <w:szCs w:val="20"/>
              </w:rPr>
            </w:pPr>
            <w:r w:rsidRPr="00B519FE">
              <w:rPr>
                <w:sz w:val="20"/>
                <w:szCs w:val="20"/>
              </w:rPr>
              <w:t>Abstract Observation core package</w:t>
            </w:r>
          </w:p>
        </w:tc>
        <w:tc>
          <w:tcPr>
            <w:tcW w:w="3735" w:type="dxa"/>
          </w:tcPr>
          <w:p w14:paraId="60A3486D" w14:textId="5F6336F8" w:rsidR="0087292F" w:rsidRPr="00740AD6" w:rsidRDefault="0087292F" w:rsidP="00345B12">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w:t>
            </w:r>
            <w:r w:rsidR="00B519FE">
              <w:rPr>
                <w:sz w:val="20"/>
                <w:szCs w:val="20"/>
              </w:rPr>
              <w:t>core</w:t>
            </w:r>
          </w:p>
        </w:tc>
        <w:tc>
          <w:tcPr>
            <w:tcW w:w="2291" w:type="dxa"/>
          </w:tcPr>
          <w:p w14:paraId="731E7029" w14:textId="571279A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.1</w:t>
            </w:r>
          </w:p>
        </w:tc>
      </w:tr>
      <w:tr w:rsidR="0087292F" w:rsidRPr="00740AD6" w14:paraId="58E1D0B5" w14:textId="77777777" w:rsidTr="00B519FE">
        <w:tc>
          <w:tcPr>
            <w:tcW w:w="3715" w:type="dxa"/>
          </w:tcPr>
          <w:p w14:paraId="328963BB" w14:textId="5FF3F24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AbstractDeployment</w:t>
            </w:r>
            <w:proofErr w:type="spellEnd"/>
          </w:p>
        </w:tc>
        <w:tc>
          <w:tcPr>
            <w:tcW w:w="3735" w:type="dxa"/>
          </w:tcPr>
          <w:p w14:paraId="5BC3D3C6" w14:textId="4CB51479"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AbstractDeployment</w:t>
            </w:r>
            <w:proofErr w:type="spellEnd"/>
          </w:p>
        </w:tc>
        <w:tc>
          <w:tcPr>
            <w:tcW w:w="2291" w:type="dxa"/>
          </w:tcPr>
          <w:p w14:paraId="02A040C7" w14:textId="08638759"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.2</w:t>
            </w:r>
          </w:p>
        </w:tc>
      </w:tr>
      <w:tr w:rsidR="0087292F" w:rsidRPr="00740AD6" w14:paraId="2084D7D7" w14:textId="77777777" w:rsidTr="00B519FE">
        <w:tc>
          <w:tcPr>
            <w:tcW w:w="3715" w:type="dxa"/>
          </w:tcPr>
          <w:p w14:paraId="6A10955B" w14:textId="3A39089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AbstractHost</w:t>
            </w:r>
            <w:proofErr w:type="spellEnd"/>
          </w:p>
        </w:tc>
        <w:tc>
          <w:tcPr>
            <w:tcW w:w="3735" w:type="dxa"/>
          </w:tcPr>
          <w:p w14:paraId="193EC098" w14:textId="59DF3203"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AbstractHost</w:t>
            </w:r>
            <w:proofErr w:type="spellEnd"/>
          </w:p>
        </w:tc>
        <w:tc>
          <w:tcPr>
            <w:tcW w:w="2291" w:type="dxa"/>
          </w:tcPr>
          <w:p w14:paraId="176F365A" w14:textId="0E419C77"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.3</w:t>
            </w:r>
          </w:p>
        </w:tc>
      </w:tr>
      <w:tr w:rsidR="0087292F" w:rsidRPr="00740AD6" w14:paraId="6E40DB38" w14:textId="77777777" w:rsidTr="00B519FE">
        <w:tc>
          <w:tcPr>
            <w:tcW w:w="3715" w:type="dxa"/>
          </w:tcPr>
          <w:p w14:paraId="23590EFA" w14:textId="0C16DCD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AbstractObservableProperty</w:t>
            </w:r>
            <w:proofErr w:type="spellEnd"/>
          </w:p>
        </w:tc>
        <w:tc>
          <w:tcPr>
            <w:tcW w:w="3735" w:type="dxa"/>
          </w:tcPr>
          <w:p w14:paraId="2AA04551" w14:textId="73EA8230"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AbstractObservableProperty</w:t>
            </w:r>
            <w:proofErr w:type="spellEnd"/>
          </w:p>
        </w:tc>
        <w:tc>
          <w:tcPr>
            <w:tcW w:w="2291" w:type="dxa"/>
          </w:tcPr>
          <w:p w14:paraId="61900C9D" w14:textId="3ACC0F2A"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.4</w:t>
            </w:r>
          </w:p>
        </w:tc>
      </w:tr>
      <w:tr w:rsidR="0087292F" w:rsidRPr="00740AD6" w14:paraId="25E7C40F" w14:textId="77777777" w:rsidTr="00B519FE">
        <w:tc>
          <w:tcPr>
            <w:tcW w:w="3715" w:type="dxa"/>
          </w:tcPr>
          <w:p w14:paraId="4926DAAB" w14:textId="030BA8F0"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w:t>
            </w:r>
            <w:proofErr w:type="spellEnd"/>
          </w:p>
        </w:tc>
        <w:tc>
          <w:tcPr>
            <w:tcW w:w="3735" w:type="dxa"/>
          </w:tcPr>
          <w:p w14:paraId="729FBE8A" w14:textId="002DB0F6"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w:t>
            </w:r>
            <w:proofErr w:type="spellEnd"/>
          </w:p>
        </w:tc>
        <w:tc>
          <w:tcPr>
            <w:tcW w:w="2291" w:type="dxa"/>
          </w:tcPr>
          <w:p w14:paraId="755DADF7" w14:textId="142EAEE4"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.5</w:t>
            </w:r>
          </w:p>
        </w:tc>
      </w:tr>
      <w:tr w:rsidR="0087292F" w:rsidRPr="00740AD6" w14:paraId="4498D884" w14:textId="77777777" w:rsidTr="00B519FE">
        <w:tc>
          <w:tcPr>
            <w:tcW w:w="3715" w:type="dxa"/>
          </w:tcPr>
          <w:p w14:paraId="47593982" w14:textId="6E2EFC95"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AbstractObservationCharacteristics</w:t>
            </w:r>
            <w:proofErr w:type="spellEnd"/>
          </w:p>
        </w:tc>
        <w:tc>
          <w:tcPr>
            <w:tcW w:w="3735" w:type="dxa"/>
          </w:tcPr>
          <w:p w14:paraId="450003B2" w14:textId="1FF6D89B"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AbstractObservationCharacteristics</w:t>
            </w:r>
            <w:proofErr w:type="spellEnd"/>
          </w:p>
        </w:tc>
        <w:tc>
          <w:tcPr>
            <w:tcW w:w="2291" w:type="dxa"/>
          </w:tcPr>
          <w:p w14:paraId="2C9AAAD8" w14:textId="4CCFC91E"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.6</w:t>
            </w:r>
          </w:p>
        </w:tc>
      </w:tr>
      <w:tr w:rsidR="0087292F" w:rsidRPr="00740AD6" w14:paraId="59F306C7" w14:textId="77777777" w:rsidTr="00B519FE">
        <w:tc>
          <w:tcPr>
            <w:tcW w:w="3715" w:type="dxa"/>
          </w:tcPr>
          <w:p w14:paraId="36B714B3" w14:textId="4A0BFA68"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AbstractObserver</w:t>
            </w:r>
            <w:proofErr w:type="spellEnd"/>
          </w:p>
        </w:tc>
        <w:tc>
          <w:tcPr>
            <w:tcW w:w="3735" w:type="dxa"/>
          </w:tcPr>
          <w:p w14:paraId="28A1DB37" w14:textId="31F9C28F"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AbstractObserver</w:t>
            </w:r>
            <w:proofErr w:type="spellEnd"/>
          </w:p>
        </w:tc>
        <w:tc>
          <w:tcPr>
            <w:tcW w:w="2291" w:type="dxa"/>
          </w:tcPr>
          <w:p w14:paraId="64638BB2" w14:textId="6C28D7C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.7</w:t>
            </w:r>
          </w:p>
        </w:tc>
      </w:tr>
      <w:tr w:rsidR="0087292F" w:rsidRPr="00740AD6" w14:paraId="50410149" w14:textId="77777777" w:rsidTr="00B519FE">
        <w:tc>
          <w:tcPr>
            <w:tcW w:w="3715" w:type="dxa"/>
          </w:tcPr>
          <w:p w14:paraId="5B57D556" w14:textId="47AE54E4"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AbstractObservingProcedure</w:t>
            </w:r>
            <w:proofErr w:type="spellEnd"/>
          </w:p>
        </w:tc>
        <w:tc>
          <w:tcPr>
            <w:tcW w:w="3735" w:type="dxa"/>
          </w:tcPr>
          <w:p w14:paraId="53A0244D" w14:textId="1481FC74"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AbstractObservingProcedure</w:t>
            </w:r>
            <w:proofErr w:type="spellEnd"/>
          </w:p>
        </w:tc>
        <w:tc>
          <w:tcPr>
            <w:tcW w:w="2291" w:type="dxa"/>
          </w:tcPr>
          <w:p w14:paraId="419D7291" w14:textId="73984A38"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.8</w:t>
            </w:r>
          </w:p>
        </w:tc>
      </w:tr>
      <w:tr w:rsidR="0087292F" w:rsidRPr="00740AD6" w14:paraId="338A551E" w14:textId="77777777" w:rsidTr="00B519FE">
        <w:tc>
          <w:tcPr>
            <w:tcW w:w="3715" w:type="dxa"/>
          </w:tcPr>
          <w:p w14:paraId="68DB3AD6" w14:textId="1BCE722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NamedValue</w:t>
            </w:r>
            <w:proofErr w:type="spellEnd"/>
          </w:p>
        </w:tc>
        <w:tc>
          <w:tcPr>
            <w:tcW w:w="3735" w:type="dxa"/>
          </w:tcPr>
          <w:p w14:paraId="3D6D2478" w14:textId="4F6C9AF8"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NamedValue</w:t>
            </w:r>
            <w:proofErr w:type="spellEnd"/>
          </w:p>
        </w:tc>
        <w:tc>
          <w:tcPr>
            <w:tcW w:w="2291" w:type="dxa"/>
          </w:tcPr>
          <w:p w14:paraId="1F1CEBAF" w14:textId="04AF1505"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.9</w:t>
            </w:r>
          </w:p>
        </w:tc>
      </w:tr>
    </w:tbl>
    <w:p w14:paraId="14E1AF25" w14:textId="77777777" w:rsidR="0087292F" w:rsidRDefault="0087292F" w:rsidP="009F2BE1">
      <w:pPr>
        <w:rPr>
          <w:lang w:eastAsia="ja-JP"/>
        </w:rPr>
      </w:pPr>
    </w:p>
    <w:p w14:paraId="5DEAA95C" w14:textId="686D82C6" w:rsidR="000F4699" w:rsidRPr="000F4699" w:rsidRDefault="000F4699" w:rsidP="000F4699">
      <w:pPr>
        <w:jc w:val="center"/>
        <w:rPr>
          <w:b/>
          <w:bCs/>
          <w:sz w:val="20"/>
          <w:szCs w:val="20"/>
        </w:rPr>
      </w:pPr>
      <w:bookmarkStart w:id="132" w:name="_Ref52472084"/>
      <w:r w:rsidRPr="001A72C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3</w:t>
      </w:r>
      <w:r w:rsidR="00D471BA">
        <w:rPr>
          <w:b/>
          <w:bCs/>
          <w:sz w:val="20"/>
          <w:szCs w:val="20"/>
        </w:rPr>
        <w:fldChar w:fldCharType="end"/>
      </w:r>
      <w:bookmarkEnd w:id="132"/>
      <w:r w:rsidRPr="001A72C4">
        <w:rPr>
          <w:b/>
          <w:bCs/>
          <w:sz w:val="20"/>
          <w:szCs w:val="20"/>
        </w:rPr>
        <w:t xml:space="preserve"> — </w:t>
      </w:r>
      <w:r w:rsidR="00995B20" w:rsidRPr="001A72C4">
        <w:rPr>
          <w:b/>
          <w:bCs/>
          <w:sz w:val="20"/>
          <w:szCs w:val="20"/>
        </w:rPr>
        <w:t xml:space="preserve">Basic </w:t>
      </w:r>
      <w:r w:rsidRPr="001A72C4">
        <w:rPr>
          <w:b/>
          <w:bCs/>
          <w:sz w:val="20"/>
          <w:szCs w:val="20"/>
        </w:rPr>
        <w:t>Observations conformance classes</w:t>
      </w:r>
      <w:r w:rsidRPr="000F4699">
        <w:rPr>
          <w:b/>
          <w:bCs/>
          <w:sz w:val="20"/>
          <w:szCs w:val="20"/>
        </w:rPr>
        <w:t xml:space="preserve"> </w:t>
      </w:r>
    </w:p>
    <w:tbl>
      <w:tblPr>
        <w:tblStyle w:val="TableGrid"/>
        <w:tblW w:w="0" w:type="auto"/>
        <w:tblLook w:val="04A0" w:firstRow="1" w:lastRow="0" w:firstColumn="1" w:lastColumn="0" w:noHBand="0" w:noVBand="1"/>
      </w:tblPr>
      <w:tblGrid>
        <w:gridCol w:w="3229"/>
        <w:gridCol w:w="3359"/>
        <w:gridCol w:w="3153"/>
      </w:tblGrid>
      <w:tr w:rsidR="00351E51" w:rsidRPr="00740AD6" w14:paraId="39556BC1" w14:textId="77777777" w:rsidTr="00740AD6">
        <w:tc>
          <w:tcPr>
            <w:tcW w:w="3229" w:type="dxa"/>
          </w:tcPr>
          <w:p w14:paraId="15D869EF" w14:textId="78A3BBD7" w:rsidR="00351E51" w:rsidRPr="00740AD6" w:rsidRDefault="00351E51" w:rsidP="00740AD6">
            <w:pPr>
              <w:jc w:val="left"/>
              <w:rPr>
                <w:b/>
                <w:bCs/>
                <w:sz w:val="20"/>
                <w:szCs w:val="20"/>
              </w:rPr>
            </w:pPr>
            <w:r w:rsidRPr="00740AD6">
              <w:rPr>
                <w:b/>
                <w:bCs/>
                <w:sz w:val="20"/>
                <w:szCs w:val="20"/>
              </w:rPr>
              <w:t>Conformance class</w:t>
            </w:r>
          </w:p>
        </w:tc>
        <w:tc>
          <w:tcPr>
            <w:tcW w:w="3359" w:type="dxa"/>
          </w:tcPr>
          <w:p w14:paraId="2A64AD1F" w14:textId="564D31AB" w:rsidR="00351E51" w:rsidRPr="00740AD6" w:rsidRDefault="009B0326" w:rsidP="00740AD6">
            <w:pPr>
              <w:jc w:val="left"/>
              <w:rPr>
                <w:b/>
                <w:bCs/>
                <w:sz w:val="20"/>
                <w:szCs w:val="20"/>
              </w:rPr>
            </w:pPr>
            <w:r w:rsidRPr="00740AD6">
              <w:rPr>
                <w:b/>
                <w:bCs/>
                <w:sz w:val="20"/>
                <w:szCs w:val="20"/>
              </w:rPr>
              <w:t>Identifier</w:t>
            </w:r>
          </w:p>
        </w:tc>
        <w:tc>
          <w:tcPr>
            <w:tcW w:w="3153" w:type="dxa"/>
          </w:tcPr>
          <w:p w14:paraId="73525A0C" w14:textId="7659A157" w:rsidR="00351E51" w:rsidRPr="00740AD6" w:rsidRDefault="009B0326" w:rsidP="00740AD6">
            <w:pPr>
              <w:jc w:val="left"/>
              <w:rPr>
                <w:b/>
                <w:bCs/>
                <w:sz w:val="20"/>
                <w:szCs w:val="20"/>
              </w:rPr>
            </w:pPr>
            <w:r w:rsidRPr="00740AD6">
              <w:rPr>
                <w:b/>
                <w:bCs/>
                <w:sz w:val="20"/>
                <w:szCs w:val="20"/>
              </w:rPr>
              <w:t>Annex A clause</w:t>
            </w:r>
          </w:p>
        </w:tc>
      </w:tr>
      <w:tr w:rsidR="00351E51" w:rsidRPr="00740AD6" w14:paraId="6F5968A4" w14:textId="77777777" w:rsidTr="00740AD6">
        <w:tc>
          <w:tcPr>
            <w:tcW w:w="3229" w:type="dxa"/>
          </w:tcPr>
          <w:p w14:paraId="1D13AC73" w14:textId="44AA71E8" w:rsidR="00351E51" w:rsidRPr="00740AD6" w:rsidRDefault="005D1FAA" w:rsidP="00740AD6">
            <w:pPr>
              <w:jc w:val="left"/>
              <w:rPr>
                <w:sz w:val="20"/>
                <w:szCs w:val="20"/>
              </w:rPr>
            </w:pPr>
            <w:r w:rsidRPr="00740AD6">
              <w:rPr>
                <w:sz w:val="20"/>
                <w:szCs w:val="20"/>
              </w:rPr>
              <w:t>Basic Observations package</w:t>
            </w:r>
          </w:p>
        </w:tc>
        <w:tc>
          <w:tcPr>
            <w:tcW w:w="3359" w:type="dxa"/>
          </w:tcPr>
          <w:p w14:paraId="16CB6962" w14:textId="7C577043" w:rsidR="00351E51" w:rsidRPr="00740AD6" w:rsidRDefault="005D1FAA"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
        </w:tc>
        <w:tc>
          <w:tcPr>
            <w:tcW w:w="3153" w:type="dxa"/>
          </w:tcPr>
          <w:p w14:paraId="14969185" w14:textId="151A81BD" w:rsidR="00351E51" w:rsidRPr="00740AD6" w:rsidRDefault="00FA549D" w:rsidP="00740AD6">
            <w:pPr>
              <w:jc w:val="left"/>
              <w:rPr>
                <w:sz w:val="20"/>
                <w:szCs w:val="20"/>
              </w:rPr>
            </w:pPr>
            <w:r w:rsidRPr="00740AD6">
              <w:rPr>
                <w:sz w:val="20"/>
                <w:szCs w:val="20"/>
              </w:rPr>
              <w:t>A.3.1</w:t>
            </w:r>
          </w:p>
        </w:tc>
      </w:tr>
      <w:tr w:rsidR="00FA549D" w:rsidRPr="00740AD6" w14:paraId="1AD9F7A0" w14:textId="77777777" w:rsidTr="00740AD6">
        <w:tc>
          <w:tcPr>
            <w:tcW w:w="3229" w:type="dxa"/>
          </w:tcPr>
          <w:p w14:paraId="541046CD" w14:textId="417AB6CC" w:rsidR="00FA549D" w:rsidRPr="00740AD6" w:rsidRDefault="00FA549D" w:rsidP="00740AD6">
            <w:pPr>
              <w:jc w:val="left"/>
              <w:rPr>
                <w:sz w:val="20"/>
                <w:szCs w:val="20"/>
              </w:rPr>
            </w:pPr>
            <w:r w:rsidRPr="00740AD6">
              <w:rPr>
                <w:sz w:val="20"/>
                <w:szCs w:val="20"/>
              </w:rPr>
              <w:t>Basic Observations - Deployment</w:t>
            </w:r>
          </w:p>
        </w:tc>
        <w:tc>
          <w:tcPr>
            <w:tcW w:w="3359" w:type="dxa"/>
          </w:tcPr>
          <w:p w14:paraId="0F78FD9E" w14:textId="0214B04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-basic/Deployment</w:t>
            </w:r>
          </w:p>
        </w:tc>
        <w:tc>
          <w:tcPr>
            <w:tcW w:w="3153" w:type="dxa"/>
          </w:tcPr>
          <w:p w14:paraId="2FA65364" w14:textId="0DCD6B23" w:rsidR="00FA549D" w:rsidRPr="00740AD6" w:rsidRDefault="00FA549D" w:rsidP="00740AD6">
            <w:pPr>
              <w:jc w:val="left"/>
              <w:rPr>
                <w:sz w:val="20"/>
                <w:szCs w:val="20"/>
              </w:rPr>
            </w:pPr>
            <w:r w:rsidRPr="00740AD6">
              <w:rPr>
                <w:sz w:val="20"/>
                <w:szCs w:val="20"/>
              </w:rPr>
              <w:t>A.3.2</w:t>
            </w:r>
          </w:p>
        </w:tc>
      </w:tr>
      <w:tr w:rsidR="00FA549D" w:rsidRPr="00740AD6" w14:paraId="198A0A80" w14:textId="77777777" w:rsidTr="00740AD6">
        <w:tc>
          <w:tcPr>
            <w:tcW w:w="3229" w:type="dxa"/>
          </w:tcPr>
          <w:p w14:paraId="36FD75DD" w14:textId="667D5B0A"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GenericDomainFeature</w:t>
            </w:r>
            <w:proofErr w:type="spellEnd"/>
          </w:p>
        </w:tc>
        <w:tc>
          <w:tcPr>
            <w:tcW w:w="3359" w:type="dxa"/>
          </w:tcPr>
          <w:p w14:paraId="349F76BA" w14:textId="0A11BE40"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GenericDomainFeature</w:t>
            </w:r>
            <w:proofErr w:type="spellEnd"/>
          </w:p>
        </w:tc>
        <w:tc>
          <w:tcPr>
            <w:tcW w:w="3153" w:type="dxa"/>
          </w:tcPr>
          <w:p w14:paraId="649A966F" w14:textId="05BF15BA" w:rsidR="00FA549D" w:rsidRPr="00740AD6" w:rsidRDefault="00FA549D" w:rsidP="00740AD6">
            <w:pPr>
              <w:jc w:val="left"/>
              <w:rPr>
                <w:sz w:val="20"/>
                <w:szCs w:val="20"/>
              </w:rPr>
            </w:pPr>
            <w:r w:rsidRPr="00740AD6">
              <w:rPr>
                <w:sz w:val="20"/>
                <w:szCs w:val="20"/>
              </w:rPr>
              <w:t>A.3.3</w:t>
            </w:r>
          </w:p>
        </w:tc>
      </w:tr>
      <w:tr w:rsidR="00FA549D" w:rsidRPr="00740AD6" w14:paraId="6CD7D76D" w14:textId="77777777" w:rsidTr="00740AD6">
        <w:tc>
          <w:tcPr>
            <w:tcW w:w="3229" w:type="dxa"/>
          </w:tcPr>
          <w:p w14:paraId="5FC192BC" w14:textId="4D1347AB" w:rsidR="00FA549D" w:rsidRPr="00740AD6" w:rsidRDefault="00FA549D" w:rsidP="00740AD6">
            <w:pPr>
              <w:jc w:val="left"/>
              <w:rPr>
                <w:sz w:val="20"/>
                <w:szCs w:val="20"/>
              </w:rPr>
            </w:pPr>
            <w:r w:rsidRPr="00740AD6">
              <w:rPr>
                <w:sz w:val="20"/>
                <w:szCs w:val="20"/>
              </w:rPr>
              <w:t>Basic Observations - Host</w:t>
            </w:r>
          </w:p>
        </w:tc>
        <w:tc>
          <w:tcPr>
            <w:tcW w:w="3359" w:type="dxa"/>
          </w:tcPr>
          <w:p w14:paraId="20272604" w14:textId="333FAED3"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-basic/Host</w:t>
            </w:r>
          </w:p>
        </w:tc>
        <w:tc>
          <w:tcPr>
            <w:tcW w:w="3153" w:type="dxa"/>
          </w:tcPr>
          <w:p w14:paraId="18EA3AA0" w14:textId="35E00196" w:rsidR="00FA549D" w:rsidRPr="00740AD6" w:rsidRDefault="00FA549D" w:rsidP="00740AD6">
            <w:pPr>
              <w:jc w:val="left"/>
              <w:rPr>
                <w:sz w:val="20"/>
                <w:szCs w:val="20"/>
              </w:rPr>
            </w:pPr>
            <w:r w:rsidRPr="00740AD6">
              <w:rPr>
                <w:sz w:val="20"/>
                <w:szCs w:val="20"/>
              </w:rPr>
              <w:t>A.3.4</w:t>
            </w:r>
          </w:p>
        </w:tc>
      </w:tr>
      <w:tr w:rsidR="00FA549D" w:rsidRPr="00740AD6" w14:paraId="369A38C4" w14:textId="77777777" w:rsidTr="00740AD6">
        <w:tc>
          <w:tcPr>
            <w:tcW w:w="3229" w:type="dxa"/>
          </w:tcPr>
          <w:p w14:paraId="2F705F7E" w14:textId="1567AAD2"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ObservableProperty</w:t>
            </w:r>
            <w:proofErr w:type="spellEnd"/>
          </w:p>
        </w:tc>
        <w:tc>
          <w:tcPr>
            <w:tcW w:w="3359" w:type="dxa"/>
          </w:tcPr>
          <w:p w14:paraId="050C3806" w14:textId="1389CEE1"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ObservableProperty</w:t>
            </w:r>
            <w:proofErr w:type="spellEnd"/>
          </w:p>
        </w:tc>
        <w:tc>
          <w:tcPr>
            <w:tcW w:w="3153" w:type="dxa"/>
          </w:tcPr>
          <w:p w14:paraId="40CDEA17" w14:textId="66336A09" w:rsidR="00FA549D" w:rsidRPr="00740AD6" w:rsidRDefault="00FA549D" w:rsidP="00740AD6">
            <w:pPr>
              <w:jc w:val="left"/>
              <w:rPr>
                <w:sz w:val="20"/>
                <w:szCs w:val="20"/>
              </w:rPr>
            </w:pPr>
            <w:r w:rsidRPr="00740AD6">
              <w:rPr>
                <w:sz w:val="20"/>
                <w:szCs w:val="20"/>
              </w:rPr>
              <w:t>A.3.5</w:t>
            </w:r>
          </w:p>
        </w:tc>
      </w:tr>
      <w:tr w:rsidR="00FA549D" w:rsidRPr="00740AD6" w14:paraId="7153A7FC" w14:textId="77777777" w:rsidTr="00740AD6">
        <w:tc>
          <w:tcPr>
            <w:tcW w:w="3229" w:type="dxa"/>
          </w:tcPr>
          <w:p w14:paraId="55808AD2" w14:textId="139B1575" w:rsidR="00FA549D" w:rsidRPr="00740AD6" w:rsidRDefault="00FA549D" w:rsidP="00740AD6">
            <w:pPr>
              <w:jc w:val="left"/>
              <w:rPr>
                <w:sz w:val="20"/>
                <w:szCs w:val="20"/>
              </w:rPr>
            </w:pPr>
            <w:r w:rsidRPr="00740AD6">
              <w:rPr>
                <w:sz w:val="20"/>
                <w:szCs w:val="20"/>
              </w:rPr>
              <w:lastRenderedPageBreak/>
              <w:t>Basic Observations - Observation</w:t>
            </w:r>
          </w:p>
        </w:tc>
        <w:tc>
          <w:tcPr>
            <w:tcW w:w="3359" w:type="dxa"/>
          </w:tcPr>
          <w:p w14:paraId="3F5A8F67" w14:textId="5BB9EB27"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-basic/Observation</w:t>
            </w:r>
          </w:p>
        </w:tc>
        <w:tc>
          <w:tcPr>
            <w:tcW w:w="3153" w:type="dxa"/>
          </w:tcPr>
          <w:p w14:paraId="103C3897" w14:textId="44E06242" w:rsidR="00FA549D" w:rsidRPr="00740AD6" w:rsidRDefault="00FA549D" w:rsidP="00740AD6">
            <w:pPr>
              <w:jc w:val="left"/>
              <w:rPr>
                <w:sz w:val="20"/>
                <w:szCs w:val="20"/>
              </w:rPr>
            </w:pPr>
            <w:r w:rsidRPr="00740AD6">
              <w:rPr>
                <w:sz w:val="20"/>
                <w:szCs w:val="20"/>
              </w:rPr>
              <w:t>A.3.6</w:t>
            </w:r>
          </w:p>
        </w:tc>
      </w:tr>
      <w:tr w:rsidR="00FA549D" w:rsidRPr="00740AD6" w14:paraId="7CA967B0" w14:textId="77777777" w:rsidTr="00740AD6">
        <w:tc>
          <w:tcPr>
            <w:tcW w:w="3229" w:type="dxa"/>
          </w:tcPr>
          <w:p w14:paraId="3160520E" w14:textId="1C96FF58"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ObservationCharacteristics</w:t>
            </w:r>
            <w:proofErr w:type="spellEnd"/>
          </w:p>
        </w:tc>
        <w:tc>
          <w:tcPr>
            <w:tcW w:w="3359" w:type="dxa"/>
          </w:tcPr>
          <w:p w14:paraId="57389EF4" w14:textId="5CEC777A"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ObservationCharacteristics</w:t>
            </w:r>
            <w:proofErr w:type="spellEnd"/>
          </w:p>
        </w:tc>
        <w:tc>
          <w:tcPr>
            <w:tcW w:w="3153" w:type="dxa"/>
          </w:tcPr>
          <w:p w14:paraId="3236D580" w14:textId="52300501" w:rsidR="00FA549D" w:rsidRPr="00740AD6" w:rsidRDefault="00FA549D" w:rsidP="00740AD6">
            <w:pPr>
              <w:jc w:val="left"/>
              <w:rPr>
                <w:sz w:val="20"/>
                <w:szCs w:val="20"/>
              </w:rPr>
            </w:pPr>
            <w:r w:rsidRPr="00740AD6">
              <w:rPr>
                <w:sz w:val="20"/>
                <w:szCs w:val="20"/>
              </w:rPr>
              <w:t>A.3.7</w:t>
            </w:r>
          </w:p>
        </w:tc>
      </w:tr>
      <w:tr w:rsidR="00FA549D" w:rsidRPr="00740AD6" w14:paraId="7C92CD9B" w14:textId="77777777" w:rsidTr="00740AD6">
        <w:tc>
          <w:tcPr>
            <w:tcW w:w="3229" w:type="dxa"/>
          </w:tcPr>
          <w:p w14:paraId="09FBC320" w14:textId="543AE10C"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ObservationCollection</w:t>
            </w:r>
            <w:proofErr w:type="spellEnd"/>
          </w:p>
        </w:tc>
        <w:tc>
          <w:tcPr>
            <w:tcW w:w="3359" w:type="dxa"/>
          </w:tcPr>
          <w:p w14:paraId="1A796397" w14:textId="758C1954"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ObservationCollection</w:t>
            </w:r>
            <w:proofErr w:type="spellEnd"/>
          </w:p>
        </w:tc>
        <w:tc>
          <w:tcPr>
            <w:tcW w:w="3153" w:type="dxa"/>
          </w:tcPr>
          <w:p w14:paraId="3DEE5DD7" w14:textId="368B324B" w:rsidR="00FA549D" w:rsidRPr="00740AD6" w:rsidRDefault="00FA549D" w:rsidP="00740AD6">
            <w:pPr>
              <w:jc w:val="left"/>
              <w:rPr>
                <w:sz w:val="20"/>
                <w:szCs w:val="20"/>
              </w:rPr>
            </w:pPr>
            <w:r w:rsidRPr="00740AD6">
              <w:rPr>
                <w:sz w:val="20"/>
                <w:szCs w:val="20"/>
              </w:rPr>
              <w:t>A.3.8</w:t>
            </w:r>
          </w:p>
        </w:tc>
      </w:tr>
      <w:tr w:rsidR="00FA549D" w:rsidRPr="00740AD6" w14:paraId="55BAACBC" w14:textId="77777777" w:rsidTr="00740AD6">
        <w:tc>
          <w:tcPr>
            <w:tcW w:w="3229" w:type="dxa"/>
          </w:tcPr>
          <w:p w14:paraId="26E69E9C" w14:textId="57CA570C" w:rsidR="00FA549D" w:rsidRPr="00740AD6" w:rsidRDefault="00FA549D" w:rsidP="00740AD6">
            <w:pPr>
              <w:jc w:val="left"/>
              <w:rPr>
                <w:sz w:val="20"/>
                <w:szCs w:val="20"/>
              </w:rPr>
            </w:pPr>
            <w:r w:rsidRPr="00740AD6">
              <w:rPr>
                <w:sz w:val="20"/>
                <w:szCs w:val="20"/>
              </w:rPr>
              <w:t>Basic Observations - Observer</w:t>
            </w:r>
          </w:p>
        </w:tc>
        <w:tc>
          <w:tcPr>
            <w:tcW w:w="3359" w:type="dxa"/>
          </w:tcPr>
          <w:p w14:paraId="785F7E57" w14:textId="0437956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-basic/Observer</w:t>
            </w:r>
          </w:p>
        </w:tc>
        <w:tc>
          <w:tcPr>
            <w:tcW w:w="3153" w:type="dxa"/>
          </w:tcPr>
          <w:p w14:paraId="027ECE3D" w14:textId="31A41257" w:rsidR="00FA549D" w:rsidRPr="00740AD6" w:rsidRDefault="00FA549D" w:rsidP="00740AD6">
            <w:pPr>
              <w:jc w:val="left"/>
              <w:rPr>
                <w:sz w:val="20"/>
                <w:szCs w:val="20"/>
              </w:rPr>
            </w:pPr>
            <w:r w:rsidRPr="00740AD6">
              <w:rPr>
                <w:sz w:val="20"/>
                <w:szCs w:val="20"/>
              </w:rPr>
              <w:t>A.3.9</w:t>
            </w:r>
          </w:p>
        </w:tc>
      </w:tr>
      <w:tr w:rsidR="00FA549D" w:rsidRPr="00740AD6" w14:paraId="765F89C6" w14:textId="77777777" w:rsidTr="00740AD6">
        <w:tc>
          <w:tcPr>
            <w:tcW w:w="3229" w:type="dxa"/>
          </w:tcPr>
          <w:p w14:paraId="75819970" w14:textId="20258181"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ObservingCapability</w:t>
            </w:r>
            <w:proofErr w:type="spellEnd"/>
          </w:p>
        </w:tc>
        <w:tc>
          <w:tcPr>
            <w:tcW w:w="3359" w:type="dxa"/>
          </w:tcPr>
          <w:p w14:paraId="07E8592C" w14:textId="7B57736C"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ObservingCapability</w:t>
            </w:r>
            <w:proofErr w:type="spellEnd"/>
          </w:p>
        </w:tc>
        <w:tc>
          <w:tcPr>
            <w:tcW w:w="3153" w:type="dxa"/>
          </w:tcPr>
          <w:p w14:paraId="77B1ADA5" w14:textId="7CB92CFB" w:rsidR="00FA549D" w:rsidRPr="00740AD6" w:rsidRDefault="00FA549D" w:rsidP="00740AD6">
            <w:pPr>
              <w:jc w:val="left"/>
              <w:rPr>
                <w:sz w:val="20"/>
                <w:szCs w:val="20"/>
              </w:rPr>
            </w:pPr>
            <w:r w:rsidRPr="00740AD6">
              <w:rPr>
                <w:sz w:val="20"/>
                <w:szCs w:val="20"/>
              </w:rPr>
              <w:t>A.3.10</w:t>
            </w:r>
          </w:p>
        </w:tc>
      </w:tr>
      <w:tr w:rsidR="00FA549D" w:rsidRPr="00740AD6" w14:paraId="6005343A" w14:textId="77777777" w:rsidTr="00740AD6">
        <w:tc>
          <w:tcPr>
            <w:tcW w:w="3229" w:type="dxa"/>
          </w:tcPr>
          <w:p w14:paraId="4A35746E" w14:textId="7DC2F707"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ObservingProcedure</w:t>
            </w:r>
            <w:proofErr w:type="spellEnd"/>
          </w:p>
        </w:tc>
        <w:tc>
          <w:tcPr>
            <w:tcW w:w="3359" w:type="dxa"/>
          </w:tcPr>
          <w:p w14:paraId="7FC07168" w14:textId="27B59665"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ObservingProcedure</w:t>
            </w:r>
            <w:proofErr w:type="spellEnd"/>
          </w:p>
        </w:tc>
        <w:tc>
          <w:tcPr>
            <w:tcW w:w="3153" w:type="dxa"/>
          </w:tcPr>
          <w:p w14:paraId="14CB8DA2" w14:textId="756D27B0" w:rsidR="00FA549D" w:rsidRPr="00740AD6" w:rsidRDefault="00FA549D" w:rsidP="00740AD6">
            <w:pPr>
              <w:jc w:val="left"/>
              <w:rPr>
                <w:sz w:val="20"/>
                <w:szCs w:val="20"/>
              </w:rPr>
            </w:pPr>
            <w:r w:rsidRPr="00740AD6">
              <w:rPr>
                <w:sz w:val="20"/>
                <w:szCs w:val="20"/>
              </w:rPr>
              <w:t>A.3.11</w:t>
            </w:r>
          </w:p>
        </w:tc>
      </w:tr>
    </w:tbl>
    <w:p w14:paraId="5E0F68B7" w14:textId="667B27B6" w:rsidR="00351E51" w:rsidRDefault="00351E51" w:rsidP="009F2BE1">
      <w:pPr>
        <w:rPr>
          <w:lang w:eastAsia="ja-JP"/>
        </w:rPr>
      </w:pPr>
    </w:p>
    <w:p w14:paraId="13387CE7" w14:textId="606CB51F" w:rsidR="00A5522C" w:rsidRPr="00A5522C" w:rsidRDefault="00A5522C" w:rsidP="00A5522C">
      <w:pPr>
        <w:jc w:val="center"/>
        <w:rPr>
          <w:b/>
          <w:bCs/>
          <w:sz w:val="20"/>
          <w:szCs w:val="20"/>
        </w:rPr>
      </w:pPr>
      <w:bookmarkStart w:id="133" w:name="_Ref52472091"/>
      <w:r w:rsidRPr="00A5522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4</w:t>
      </w:r>
      <w:r w:rsidR="00D471BA">
        <w:rPr>
          <w:b/>
          <w:bCs/>
          <w:sz w:val="20"/>
          <w:szCs w:val="20"/>
        </w:rPr>
        <w:fldChar w:fldCharType="end"/>
      </w:r>
      <w:bookmarkEnd w:id="133"/>
      <w:r w:rsidRPr="00A5522C">
        <w:rPr>
          <w:b/>
          <w:bCs/>
          <w:sz w:val="20"/>
          <w:szCs w:val="20"/>
        </w:rPr>
        <w:t xml:space="preserve"> — Conceptual Sample schema conformance classes</w:t>
      </w:r>
    </w:p>
    <w:tbl>
      <w:tblPr>
        <w:tblStyle w:val="TableGrid"/>
        <w:tblW w:w="0" w:type="auto"/>
        <w:tblLook w:val="04A0" w:firstRow="1" w:lastRow="0" w:firstColumn="1" w:lastColumn="0" w:noHBand="0" w:noVBand="1"/>
      </w:tblPr>
      <w:tblGrid>
        <w:gridCol w:w="3229"/>
        <w:gridCol w:w="3359"/>
        <w:gridCol w:w="3153"/>
      </w:tblGrid>
      <w:tr w:rsidR="00A5522C" w:rsidRPr="00740AD6" w14:paraId="61F08A43" w14:textId="77777777" w:rsidTr="00345B12">
        <w:tc>
          <w:tcPr>
            <w:tcW w:w="3229" w:type="dxa"/>
          </w:tcPr>
          <w:p w14:paraId="6A73984F" w14:textId="77777777" w:rsidR="00A5522C" w:rsidRPr="00740AD6" w:rsidRDefault="00A5522C" w:rsidP="00345B12">
            <w:pPr>
              <w:jc w:val="left"/>
              <w:rPr>
                <w:b/>
                <w:bCs/>
                <w:sz w:val="20"/>
                <w:szCs w:val="20"/>
              </w:rPr>
            </w:pPr>
            <w:r w:rsidRPr="00740AD6">
              <w:rPr>
                <w:b/>
                <w:bCs/>
                <w:sz w:val="20"/>
                <w:szCs w:val="20"/>
              </w:rPr>
              <w:t>Conformance class</w:t>
            </w:r>
          </w:p>
        </w:tc>
        <w:tc>
          <w:tcPr>
            <w:tcW w:w="3359" w:type="dxa"/>
          </w:tcPr>
          <w:p w14:paraId="6FA704B5" w14:textId="77777777" w:rsidR="00A5522C" w:rsidRPr="00740AD6" w:rsidRDefault="00A5522C" w:rsidP="00345B12">
            <w:pPr>
              <w:jc w:val="left"/>
              <w:rPr>
                <w:b/>
                <w:bCs/>
                <w:sz w:val="20"/>
                <w:szCs w:val="20"/>
              </w:rPr>
            </w:pPr>
            <w:r w:rsidRPr="00740AD6">
              <w:rPr>
                <w:b/>
                <w:bCs/>
                <w:sz w:val="20"/>
                <w:szCs w:val="20"/>
              </w:rPr>
              <w:t>Identifier</w:t>
            </w:r>
          </w:p>
        </w:tc>
        <w:tc>
          <w:tcPr>
            <w:tcW w:w="3153" w:type="dxa"/>
          </w:tcPr>
          <w:p w14:paraId="756C972D" w14:textId="77777777" w:rsidR="00A5522C" w:rsidRPr="00740AD6" w:rsidRDefault="00A5522C" w:rsidP="00345B12">
            <w:pPr>
              <w:jc w:val="left"/>
              <w:rPr>
                <w:b/>
                <w:bCs/>
                <w:sz w:val="20"/>
                <w:szCs w:val="20"/>
              </w:rPr>
            </w:pPr>
            <w:r w:rsidRPr="00740AD6">
              <w:rPr>
                <w:b/>
                <w:bCs/>
                <w:sz w:val="20"/>
                <w:szCs w:val="20"/>
              </w:rPr>
              <w:t>Annex A clause</w:t>
            </w:r>
          </w:p>
        </w:tc>
      </w:tr>
      <w:tr w:rsidR="00A5522C" w:rsidRPr="00740AD6" w14:paraId="4ECA16BD" w14:textId="77777777" w:rsidTr="00345B12">
        <w:tc>
          <w:tcPr>
            <w:tcW w:w="3229" w:type="dxa"/>
          </w:tcPr>
          <w:p w14:paraId="63F5225A" w14:textId="6E192662" w:rsidR="00A5522C" w:rsidRPr="00740AD6" w:rsidRDefault="006C1E19" w:rsidP="00345B12">
            <w:pPr>
              <w:jc w:val="left"/>
              <w:rPr>
                <w:sz w:val="20"/>
                <w:szCs w:val="20"/>
              </w:rPr>
            </w:pPr>
            <w:r w:rsidRPr="006C1E19">
              <w:rPr>
                <w:sz w:val="20"/>
                <w:szCs w:val="20"/>
              </w:rPr>
              <w:t>Conceptual Sample schema package</w:t>
            </w:r>
          </w:p>
        </w:tc>
        <w:tc>
          <w:tcPr>
            <w:tcW w:w="3359" w:type="dxa"/>
          </w:tcPr>
          <w:p w14:paraId="4E33B3C1" w14:textId="37F7A6D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p>
        </w:tc>
        <w:tc>
          <w:tcPr>
            <w:tcW w:w="3153" w:type="dxa"/>
          </w:tcPr>
          <w:p w14:paraId="3083E3E2" w14:textId="23F426CC"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.1</w:t>
            </w:r>
          </w:p>
        </w:tc>
      </w:tr>
      <w:tr w:rsidR="00A5522C" w:rsidRPr="00740AD6" w14:paraId="5DF7DC44" w14:textId="77777777" w:rsidTr="00345B12">
        <w:tc>
          <w:tcPr>
            <w:tcW w:w="3229" w:type="dxa"/>
          </w:tcPr>
          <w:p w14:paraId="39D72EFF" w14:textId="0FFE8C46"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PreparationProcedure</w:t>
            </w:r>
            <w:proofErr w:type="spellEnd"/>
          </w:p>
        </w:tc>
        <w:tc>
          <w:tcPr>
            <w:tcW w:w="3359" w:type="dxa"/>
          </w:tcPr>
          <w:p w14:paraId="0F32BA6A" w14:textId="09CAAC2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PreparationProcedure</w:t>
            </w:r>
            <w:proofErr w:type="spellEnd"/>
          </w:p>
        </w:tc>
        <w:tc>
          <w:tcPr>
            <w:tcW w:w="3153" w:type="dxa"/>
          </w:tcPr>
          <w:p w14:paraId="28263CD1" w14:textId="7AC8F62E"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.2</w:t>
            </w:r>
          </w:p>
        </w:tc>
      </w:tr>
      <w:tr w:rsidR="00A5522C" w:rsidRPr="00740AD6" w14:paraId="5660B14A" w14:textId="77777777" w:rsidTr="00345B12">
        <w:tc>
          <w:tcPr>
            <w:tcW w:w="3229" w:type="dxa"/>
          </w:tcPr>
          <w:p w14:paraId="08C9FB57" w14:textId="56F3766F"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PreparationStep</w:t>
            </w:r>
            <w:proofErr w:type="spellEnd"/>
          </w:p>
        </w:tc>
        <w:tc>
          <w:tcPr>
            <w:tcW w:w="3359" w:type="dxa"/>
          </w:tcPr>
          <w:p w14:paraId="47BBFBE4" w14:textId="241C6FC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PreparationStep</w:t>
            </w:r>
            <w:proofErr w:type="spellEnd"/>
          </w:p>
        </w:tc>
        <w:tc>
          <w:tcPr>
            <w:tcW w:w="3153" w:type="dxa"/>
          </w:tcPr>
          <w:p w14:paraId="11BB3804" w14:textId="4B0F16FB"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.3</w:t>
            </w:r>
          </w:p>
        </w:tc>
      </w:tr>
      <w:tr w:rsidR="00A5522C" w:rsidRPr="00740AD6" w14:paraId="320186E3" w14:textId="77777777" w:rsidTr="00345B12">
        <w:tc>
          <w:tcPr>
            <w:tcW w:w="3229" w:type="dxa"/>
          </w:tcPr>
          <w:p w14:paraId="567E5ACB" w14:textId="5AAA85EB" w:rsidR="00A5522C" w:rsidRPr="00740AD6" w:rsidRDefault="006C1E19" w:rsidP="00345B12">
            <w:pPr>
              <w:jc w:val="left"/>
              <w:rPr>
                <w:sz w:val="20"/>
                <w:szCs w:val="20"/>
              </w:rPr>
            </w:pPr>
            <w:r w:rsidRPr="006C1E19">
              <w:rPr>
                <w:sz w:val="20"/>
                <w:szCs w:val="20"/>
              </w:rPr>
              <w:t>Conceptual Sample - Sample</w:t>
            </w:r>
          </w:p>
        </w:tc>
        <w:tc>
          <w:tcPr>
            <w:tcW w:w="3359" w:type="dxa"/>
          </w:tcPr>
          <w:p w14:paraId="486E01B3" w14:textId="2A4F9744"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w:t>
            </w:r>
          </w:p>
        </w:tc>
        <w:tc>
          <w:tcPr>
            <w:tcW w:w="3153" w:type="dxa"/>
          </w:tcPr>
          <w:p w14:paraId="3F4415B5" w14:textId="7EC19C06"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.4</w:t>
            </w:r>
          </w:p>
        </w:tc>
      </w:tr>
      <w:tr w:rsidR="00A5522C" w:rsidRPr="00740AD6" w14:paraId="289F2A7D" w14:textId="77777777" w:rsidTr="00345B12">
        <w:tc>
          <w:tcPr>
            <w:tcW w:w="3229" w:type="dxa"/>
          </w:tcPr>
          <w:p w14:paraId="7FA08CE6" w14:textId="4A387C93" w:rsidR="00A5522C" w:rsidRPr="00740AD6" w:rsidRDefault="006C1E19" w:rsidP="00345B12">
            <w:pPr>
              <w:jc w:val="left"/>
              <w:rPr>
                <w:sz w:val="20"/>
                <w:szCs w:val="20"/>
              </w:rPr>
            </w:pPr>
            <w:r w:rsidRPr="006C1E19">
              <w:rPr>
                <w:sz w:val="20"/>
                <w:szCs w:val="20"/>
              </w:rPr>
              <w:t>Conceptual Sample - Sampler</w:t>
            </w:r>
          </w:p>
        </w:tc>
        <w:tc>
          <w:tcPr>
            <w:tcW w:w="3359" w:type="dxa"/>
          </w:tcPr>
          <w:p w14:paraId="4D4A5CF9" w14:textId="3EEC74E1"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/Sampler</w:t>
            </w:r>
          </w:p>
        </w:tc>
        <w:tc>
          <w:tcPr>
            <w:tcW w:w="3153" w:type="dxa"/>
          </w:tcPr>
          <w:p w14:paraId="38DD9B64" w14:textId="67C258C0"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.5</w:t>
            </w:r>
          </w:p>
        </w:tc>
      </w:tr>
      <w:tr w:rsidR="00A5522C" w:rsidRPr="00740AD6" w14:paraId="6BB1AF00" w14:textId="77777777" w:rsidTr="00345B12">
        <w:tc>
          <w:tcPr>
            <w:tcW w:w="3229" w:type="dxa"/>
          </w:tcPr>
          <w:p w14:paraId="7D2DCB1B" w14:textId="733E1067" w:rsidR="00A5522C" w:rsidRPr="00740AD6" w:rsidRDefault="006C1E19" w:rsidP="00345B12">
            <w:pPr>
              <w:jc w:val="left"/>
              <w:rPr>
                <w:sz w:val="20"/>
                <w:szCs w:val="20"/>
              </w:rPr>
            </w:pPr>
            <w:r w:rsidRPr="006C1E19">
              <w:rPr>
                <w:sz w:val="20"/>
                <w:szCs w:val="20"/>
              </w:rPr>
              <w:t>Conceptual Sample - Sampling</w:t>
            </w:r>
          </w:p>
        </w:tc>
        <w:tc>
          <w:tcPr>
            <w:tcW w:w="3359" w:type="dxa"/>
          </w:tcPr>
          <w:p w14:paraId="60D5D8DF" w14:textId="77D5C7DF"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/Sampling</w:t>
            </w:r>
          </w:p>
        </w:tc>
        <w:tc>
          <w:tcPr>
            <w:tcW w:w="3153" w:type="dxa"/>
          </w:tcPr>
          <w:p w14:paraId="06EDCBD7" w14:textId="437863A4"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.6</w:t>
            </w:r>
          </w:p>
        </w:tc>
      </w:tr>
      <w:tr w:rsidR="00A5522C" w:rsidRPr="00740AD6" w14:paraId="127A9202" w14:textId="77777777" w:rsidTr="00345B12">
        <w:tc>
          <w:tcPr>
            <w:tcW w:w="3229" w:type="dxa"/>
          </w:tcPr>
          <w:p w14:paraId="1A93802C" w14:textId="286FAF91"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SamplingProcedure</w:t>
            </w:r>
            <w:proofErr w:type="spellEnd"/>
          </w:p>
        </w:tc>
        <w:tc>
          <w:tcPr>
            <w:tcW w:w="3359" w:type="dxa"/>
          </w:tcPr>
          <w:p w14:paraId="27A8E47D" w14:textId="3B95247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SamplingProcedure</w:t>
            </w:r>
            <w:proofErr w:type="spellEnd"/>
          </w:p>
        </w:tc>
        <w:tc>
          <w:tcPr>
            <w:tcW w:w="3153" w:type="dxa"/>
          </w:tcPr>
          <w:p w14:paraId="15525459" w14:textId="62331243"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.7</w:t>
            </w:r>
          </w:p>
        </w:tc>
      </w:tr>
    </w:tbl>
    <w:p w14:paraId="1DAF5599" w14:textId="71BC7A3B" w:rsidR="00A5522C" w:rsidRDefault="00A5522C" w:rsidP="009F2BE1">
      <w:pPr>
        <w:rPr>
          <w:lang w:eastAsia="ja-JP"/>
        </w:rPr>
      </w:pPr>
    </w:p>
    <w:p w14:paraId="772FECF3" w14:textId="74D3D3F7" w:rsidR="009B3BAC" w:rsidRPr="009B3BAC" w:rsidRDefault="009B3BAC" w:rsidP="009B3BAC">
      <w:pPr>
        <w:jc w:val="center"/>
        <w:rPr>
          <w:b/>
          <w:bCs/>
          <w:sz w:val="20"/>
          <w:szCs w:val="20"/>
        </w:rPr>
      </w:pPr>
      <w:bookmarkStart w:id="134" w:name="_Ref52472114"/>
      <w:r w:rsidRPr="009B3BA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5</w:t>
      </w:r>
      <w:r w:rsidR="00D471BA">
        <w:rPr>
          <w:b/>
          <w:bCs/>
          <w:sz w:val="20"/>
          <w:szCs w:val="20"/>
        </w:rPr>
        <w:fldChar w:fldCharType="end"/>
      </w:r>
      <w:bookmarkEnd w:id="134"/>
      <w:r w:rsidRPr="009B3BAC">
        <w:rPr>
          <w:b/>
          <w:bCs/>
          <w:sz w:val="20"/>
          <w:szCs w:val="20"/>
        </w:rPr>
        <w:t xml:space="preserve"> – Abstract Sample core conformance classes</w:t>
      </w:r>
    </w:p>
    <w:tbl>
      <w:tblPr>
        <w:tblStyle w:val="TableGrid"/>
        <w:tblW w:w="0" w:type="auto"/>
        <w:tblLook w:val="04A0" w:firstRow="1" w:lastRow="0" w:firstColumn="1" w:lastColumn="0" w:noHBand="0" w:noVBand="1"/>
      </w:tblPr>
      <w:tblGrid>
        <w:gridCol w:w="3229"/>
        <w:gridCol w:w="3359"/>
        <w:gridCol w:w="3153"/>
      </w:tblGrid>
      <w:tr w:rsidR="009B3BAC" w:rsidRPr="00740AD6" w14:paraId="70055158" w14:textId="77777777" w:rsidTr="00345B12">
        <w:tc>
          <w:tcPr>
            <w:tcW w:w="3229" w:type="dxa"/>
          </w:tcPr>
          <w:p w14:paraId="63BA2D50" w14:textId="77777777" w:rsidR="009B3BAC" w:rsidRPr="00740AD6" w:rsidRDefault="009B3BAC" w:rsidP="00345B12">
            <w:pPr>
              <w:jc w:val="left"/>
              <w:rPr>
                <w:b/>
                <w:bCs/>
                <w:sz w:val="20"/>
                <w:szCs w:val="20"/>
              </w:rPr>
            </w:pPr>
            <w:r w:rsidRPr="00740AD6">
              <w:rPr>
                <w:b/>
                <w:bCs/>
                <w:sz w:val="20"/>
                <w:szCs w:val="20"/>
              </w:rPr>
              <w:t>Conformance class</w:t>
            </w:r>
          </w:p>
        </w:tc>
        <w:tc>
          <w:tcPr>
            <w:tcW w:w="3359" w:type="dxa"/>
          </w:tcPr>
          <w:p w14:paraId="786943C1" w14:textId="77777777" w:rsidR="009B3BAC" w:rsidRPr="00740AD6" w:rsidRDefault="009B3BAC" w:rsidP="00345B12">
            <w:pPr>
              <w:jc w:val="left"/>
              <w:rPr>
                <w:b/>
                <w:bCs/>
                <w:sz w:val="20"/>
                <w:szCs w:val="20"/>
              </w:rPr>
            </w:pPr>
            <w:r w:rsidRPr="00740AD6">
              <w:rPr>
                <w:b/>
                <w:bCs/>
                <w:sz w:val="20"/>
                <w:szCs w:val="20"/>
              </w:rPr>
              <w:t>Identifier</w:t>
            </w:r>
          </w:p>
        </w:tc>
        <w:tc>
          <w:tcPr>
            <w:tcW w:w="3153" w:type="dxa"/>
          </w:tcPr>
          <w:p w14:paraId="79594051" w14:textId="77777777" w:rsidR="009B3BAC" w:rsidRPr="00740AD6" w:rsidRDefault="009B3BAC" w:rsidP="00345B12">
            <w:pPr>
              <w:jc w:val="left"/>
              <w:rPr>
                <w:b/>
                <w:bCs/>
                <w:sz w:val="20"/>
                <w:szCs w:val="20"/>
              </w:rPr>
            </w:pPr>
            <w:r w:rsidRPr="00740AD6">
              <w:rPr>
                <w:b/>
                <w:bCs/>
                <w:sz w:val="20"/>
                <w:szCs w:val="20"/>
              </w:rPr>
              <w:t>Annex A clause</w:t>
            </w:r>
          </w:p>
        </w:tc>
      </w:tr>
      <w:tr w:rsidR="009B3BAC" w:rsidRPr="00740AD6" w14:paraId="3CB5E033" w14:textId="77777777" w:rsidTr="00345B12">
        <w:tc>
          <w:tcPr>
            <w:tcW w:w="3229" w:type="dxa"/>
          </w:tcPr>
          <w:p w14:paraId="170E88CB" w14:textId="6772EA9F" w:rsidR="009B3BAC" w:rsidRPr="00740AD6" w:rsidRDefault="002A61E5" w:rsidP="00345B12">
            <w:pPr>
              <w:jc w:val="left"/>
              <w:rPr>
                <w:sz w:val="20"/>
                <w:szCs w:val="20"/>
              </w:rPr>
            </w:pPr>
            <w:r w:rsidRPr="002A61E5">
              <w:rPr>
                <w:sz w:val="20"/>
                <w:szCs w:val="20"/>
              </w:rPr>
              <w:t>Abstract Sample core package</w:t>
            </w:r>
          </w:p>
        </w:tc>
        <w:tc>
          <w:tcPr>
            <w:tcW w:w="3359" w:type="dxa"/>
          </w:tcPr>
          <w:p w14:paraId="23A295E9" w14:textId="2968B793" w:rsidR="009B3BAC" w:rsidRPr="00740AD6" w:rsidRDefault="002A61E5" w:rsidP="00345B12">
            <w:pPr>
              <w:jc w:val="left"/>
              <w:rPr>
                <w:sz w:val="20"/>
                <w:szCs w:val="20"/>
              </w:rPr>
            </w:pPr>
            <w:r w:rsidRPr="002A61E5">
              <w:rPr>
                <w:sz w:val="20"/>
                <w:szCs w:val="20"/>
              </w:rPr>
              <w:t>/conf/</w:t>
            </w:r>
            <w:proofErr w:type="spellStart"/>
            <w:r w:rsidRPr="002A61E5">
              <w:rPr>
                <w:sz w:val="20"/>
                <w:szCs w:val="20"/>
              </w:rPr>
              <w:t>sam</w:t>
            </w:r>
            <w:proofErr w:type="spellEnd"/>
            <w:r w:rsidRPr="002A61E5">
              <w:rPr>
                <w:sz w:val="20"/>
                <w:szCs w:val="20"/>
              </w:rPr>
              <w:t>-core</w:t>
            </w:r>
          </w:p>
        </w:tc>
        <w:tc>
          <w:tcPr>
            <w:tcW w:w="3153" w:type="dxa"/>
          </w:tcPr>
          <w:p w14:paraId="2F5DCE08" w14:textId="7EB1513F" w:rsidR="009B3BAC" w:rsidRPr="00740AD6" w:rsidRDefault="009B3BAC" w:rsidP="00345B12">
            <w:pPr>
              <w:jc w:val="left"/>
              <w:rPr>
                <w:sz w:val="20"/>
                <w:szCs w:val="20"/>
              </w:rPr>
            </w:pPr>
            <w:r w:rsidRPr="00740AD6">
              <w:rPr>
                <w:sz w:val="20"/>
                <w:szCs w:val="20"/>
              </w:rPr>
              <w:t>A.</w:t>
            </w:r>
            <w:r w:rsidR="002A61E5">
              <w:rPr>
                <w:sz w:val="20"/>
                <w:szCs w:val="20"/>
              </w:rPr>
              <w:t>5</w:t>
            </w:r>
            <w:r w:rsidRPr="00740AD6">
              <w:rPr>
                <w:sz w:val="20"/>
                <w:szCs w:val="20"/>
              </w:rPr>
              <w:t>.1</w:t>
            </w:r>
          </w:p>
        </w:tc>
      </w:tr>
      <w:tr w:rsidR="009B3BAC" w:rsidRPr="00740AD6" w14:paraId="1D10AB17" w14:textId="77777777" w:rsidTr="00345B12">
        <w:tc>
          <w:tcPr>
            <w:tcW w:w="3229" w:type="dxa"/>
          </w:tcPr>
          <w:p w14:paraId="2866CF75" w14:textId="158431D2"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AbstractPreparationProcedure</w:t>
            </w:r>
            <w:proofErr w:type="spellEnd"/>
          </w:p>
        </w:tc>
        <w:tc>
          <w:tcPr>
            <w:tcW w:w="3359" w:type="dxa"/>
          </w:tcPr>
          <w:p w14:paraId="0B31878F" w14:textId="0D84CC76"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AbstractPreparationProcedure</w:t>
            </w:r>
            <w:proofErr w:type="spellEnd"/>
          </w:p>
        </w:tc>
        <w:tc>
          <w:tcPr>
            <w:tcW w:w="3153" w:type="dxa"/>
          </w:tcPr>
          <w:p w14:paraId="062A3A71" w14:textId="55E5ACBD"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.2</w:t>
            </w:r>
          </w:p>
        </w:tc>
      </w:tr>
      <w:tr w:rsidR="009B3BAC" w:rsidRPr="00740AD6" w14:paraId="4CD0016B" w14:textId="77777777" w:rsidTr="00345B12">
        <w:tc>
          <w:tcPr>
            <w:tcW w:w="3229" w:type="dxa"/>
          </w:tcPr>
          <w:p w14:paraId="23804103" w14:textId="7009B0CD"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AbstractPreparationStep</w:t>
            </w:r>
            <w:proofErr w:type="spellEnd"/>
          </w:p>
        </w:tc>
        <w:tc>
          <w:tcPr>
            <w:tcW w:w="3359" w:type="dxa"/>
          </w:tcPr>
          <w:p w14:paraId="0A4AD7A6" w14:textId="30355BF3"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AbstractPreparationStep</w:t>
            </w:r>
            <w:proofErr w:type="spellEnd"/>
          </w:p>
        </w:tc>
        <w:tc>
          <w:tcPr>
            <w:tcW w:w="3153" w:type="dxa"/>
          </w:tcPr>
          <w:p w14:paraId="743FC0AF" w14:textId="0FD23406"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.3</w:t>
            </w:r>
          </w:p>
        </w:tc>
      </w:tr>
      <w:tr w:rsidR="009B3BAC" w:rsidRPr="00740AD6" w14:paraId="6F606B00" w14:textId="77777777" w:rsidTr="00345B12">
        <w:tc>
          <w:tcPr>
            <w:tcW w:w="3229" w:type="dxa"/>
          </w:tcPr>
          <w:p w14:paraId="62D34BD9" w14:textId="21929FB5"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AbstractSample</w:t>
            </w:r>
            <w:proofErr w:type="spellEnd"/>
          </w:p>
        </w:tc>
        <w:tc>
          <w:tcPr>
            <w:tcW w:w="3359" w:type="dxa"/>
          </w:tcPr>
          <w:p w14:paraId="5F11A5D6" w14:textId="736F032D"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w:t>
            </w:r>
            <w:proofErr w:type="spellEnd"/>
          </w:p>
        </w:tc>
        <w:tc>
          <w:tcPr>
            <w:tcW w:w="3153" w:type="dxa"/>
          </w:tcPr>
          <w:p w14:paraId="4313F30F" w14:textId="31A08E0A"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.4</w:t>
            </w:r>
          </w:p>
        </w:tc>
      </w:tr>
      <w:tr w:rsidR="009B3BAC" w:rsidRPr="00740AD6" w14:paraId="151F68C6" w14:textId="77777777" w:rsidTr="00345B12">
        <w:tc>
          <w:tcPr>
            <w:tcW w:w="3229" w:type="dxa"/>
          </w:tcPr>
          <w:p w14:paraId="60F5D60F" w14:textId="06AAAFE5" w:rsidR="009B3BAC" w:rsidRPr="00740AD6" w:rsidRDefault="00264063" w:rsidP="00345B12">
            <w:pPr>
              <w:jc w:val="left"/>
              <w:rPr>
                <w:sz w:val="20"/>
                <w:szCs w:val="20"/>
              </w:rPr>
            </w:pPr>
            <w:r w:rsidRPr="00264063">
              <w:rPr>
                <w:sz w:val="20"/>
                <w:szCs w:val="20"/>
              </w:rPr>
              <w:lastRenderedPageBreak/>
              <w:t xml:space="preserve">Abstract Sample core - </w:t>
            </w:r>
            <w:proofErr w:type="spellStart"/>
            <w:r w:rsidRPr="00264063">
              <w:rPr>
                <w:sz w:val="20"/>
                <w:szCs w:val="20"/>
              </w:rPr>
              <w:t>AbstractSampler</w:t>
            </w:r>
            <w:proofErr w:type="spellEnd"/>
          </w:p>
        </w:tc>
        <w:tc>
          <w:tcPr>
            <w:tcW w:w="3359" w:type="dxa"/>
          </w:tcPr>
          <w:p w14:paraId="5221EF6A" w14:textId="2E23A709"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AbstractSampler</w:t>
            </w:r>
            <w:proofErr w:type="spellEnd"/>
          </w:p>
        </w:tc>
        <w:tc>
          <w:tcPr>
            <w:tcW w:w="3153" w:type="dxa"/>
          </w:tcPr>
          <w:p w14:paraId="7AEA99E9" w14:textId="2C2976FB"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.5</w:t>
            </w:r>
          </w:p>
        </w:tc>
      </w:tr>
      <w:tr w:rsidR="009B3BAC" w:rsidRPr="00740AD6" w14:paraId="54EAF027" w14:textId="77777777" w:rsidTr="00345B12">
        <w:tc>
          <w:tcPr>
            <w:tcW w:w="3229" w:type="dxa"/>
          </w:tcPr>
          <w:p w14:paraId="71032169" w14:textId="5F2506AC" w:rsidR="009B3BAC" w:rsidRPr="00740AD6" w:rsidRDefault="006A786D" w:rsidP="00345B12">
            <w:pPr>
              <w:jc w:val="left"/>
              <w:rPr>
                <w:sz w:val="20"/>
                <w:szCs w:val="20"/>
              </w:rPr>
            </w:pPr>
            <w:r w:rsidRPr="006A786D">
              <w:rPr>
                <w:sz w:val="20"/>
                <w:szCs w:val="20"/>
              </w:rPr>
              <w:t xml:space="preserve">Abstract Sample core - </w:t>
            </w:r>
            <w:proofErr w:type="spellStart"/>
            <w:r w:rsidRPr="006A786D">
              <w:rPr>
                <w:sz w:val="20"/>
                <w:szCs w:val="20"/>
              </w:rPr>
              <w:t>AbstractSampling</w:t>
            </w:r>
            <w:proofErr w:type="spellEnd"/>
          </w:p>
        </w:tc>
        <w:tc>
          <w:tcPr>
            <w:tcW w:w="3359" w:type="dxa"/>
          </w:tcPr>
          <w:p w14:paraId="20259CCD" w14:textId="3699FC16" w:rsidR="009B3BAC" w:rsidRPr="00740AD6" w:rsidRDefault="006A786D" w:rsidP="00345B12">
            <w:pPr>
              <w:jc w:val="left"/>
              <w:rPr>
                <w:sz w:val="20"/>
                <w:szCs w:val="20"/>
              </w:rPr>
            </w:pPr>
            <w:r w:rsidRPr="006A786D">
              <w:rPr>
                <w:sz w:val="20"/>
                <w:szCs w:val="20"/>
              </w:rPr>
              <w:t>/conf/</w:t>
            </w:r>
            <w:proofErr w:type="spellStart"/>
            <w:r w:rsidRPr="006A786D">
              <w:rPr>
                <w:sz w:val="20"/>
                <w:szCs w:val="20"/>
              </w:rPr>
              <w:t>sam</w:t>
            </w:r>
            <w:proofErr w:type="spellEnd"/>
            <w:r w:rsidRPr="006A786D">
              <w:rPr>
                <w:sz w:val="20"/>
                <w:szCs w:val="20"/>
              </w:rPr>
              <w:t>-core/</w:t>
            </w:r>
            <w:proofErr w:type="spellStart"/>
            <w:r w:rsidRPr="006A786D">
              <w:rPr>
                <w:sz w:val="20"/>
                <w:szCs w:val="20"/>
              </w:rPr>
              <w:t>AbstractSampling</w:t>
            </w:r>
            <w:proofErr w:type="spellEnd"/>
          </w:p>
        </w:tc>
        <w:tc>
          <w:tcPr>
            <w:tcW w:w="3153" w:type="dxa"/>
          </w:tcPr>
          <w:p w14:paraId="5DFD2E6D" w14:textId="67CE664C" w:rsidR="009B3BAC" w:rsidRPr="00740AD6" w:rsidRDefault="009B3BAC" w:rsidP="00345B12">
            <w:pPr>
              <w:jc w:val="left"/>
              <w:rPr>
                <w:sz w:val="20"/>
                <w:szCs w:val="20"/>
              </w:rPr>
            </w:pPr>
            <w:r w:rsidRPr="00740AD6">
              <w:rPr>
                <w:sz w:val="20"/>
                <w:szCs w:val="20"/>
              </w:rPr>
              <w:t>A.</w:t>
            </w:r>
            <w:r w:rsidR="006A786D">
              <w:rPr>
                <w:sz w:val="20"/>
                <w:szCs w:val="20"/>
              </w:rPr>
              <w:t>5</w:t>
            </w:r>
            <w:r w:rsidRPr="00740AD6">
              <w:rPr>
                <w:sz w:val="20"/>
                <w:szCs w:val="20"/>
              </w:rPr>
              <w:t>.6</w:t>
            </w:r>
          </w:p>
        </w:tc>
      </w:tr>
      <w:tr w:rsidR="009B3BAC" w:rsidRPr="00740AD6" w14:paraId="1041FCE8" w14:textId="77777777" w:rsidTr="00345B12">
        <w:tc>
          <w:tcPr>
            <w:tcW w:w="3229" w:type="dxa"/>
          </w:tcPr>
          <w:p w14:paraId="540BD8DD" w14:textId="54CCB66B" w:rsidR="009B3BAC" w:rsidRPr="00740AD6" w:rsidRDefault="00BC3B29" w:rsidP="00345B12">
            <w:pPr>
              <w:jc w:val="left"/>
              <w:rPr>
                <w:sz w:val="20"/>
                <w:szCs w:val="20"/>
              </w:rPr>
            </w:pPr>
            <w:r w:rsidRPr="00BC3B29">
              <w:rPr>
                <w:sz w:val="20"/>
                <w:szCs w:val="20"/>
              </w:rPr>
              <w:t xml:space="preserve">Abstract Sample core - </w:t>
            </w:r>
            <w:proofErr w:type="spellStart"/>
            <w:r w:rsidRPr="00BC3B29">
              <w:rPr>
                <w:sz w:val="20"/>
                <w:szCs w:val="20"/>
              </w:rPr>
              <w:t>AbstractSamplingProcedure</w:t>
            </w:r>
            <w:proofErr w:type="spellEnd"/>
          </w:p>
        </w:tc>
        <w:tc>
          <w:tcPr>
            <w:tcW w:w="3359" w:type="dxa"/>
          </w:tcPr>
          <w:p w14:paraId="658B882D" w14:textId="2C42B566" w:rsidR="009B3BAC" w:rsidRPr="00740AD6" w:rsidRDefault="00BC3B29" w:rsidP="00345B12">
            <w:pPr>
              <w:jc w:val="left"/>
              <w:rPr>
                <w:sz w:val="20"/>
                <w:szCs w:val="20"/>
              </w:rPr>
            </w:pPr>
            <w:r w:rsidRPr="00BC3B29">
              <w:rPr>
                <w:sz w:val="20"/>
                <w:szCs w:val="20"/>
              </w:rPr>
              <w:t>/conf/</w:t>
            </w:r>
            <w:proofErr w:type="spellStart"/>
            <w:r w:rsidRPr="00BC3B29">
              <w:rPr>
                <w:sz w:val="20"/>
                <w:szCs w:val="20"/>
              </w:rPr>
              <w:t>sam</w:t>
            </w:r>
            <w:proofErr w:type="spellEnd"/>
            <w:r w:rsidRPr="00BC3B29">
              <w:rPr>
                <w:sz w:val="20"/>
                <w:szCs w:val="20"/>
              </w:rPr>
              <w:t>-core/</w:t>
            </w:r>
            <w:proofErr w:type="spellStart"/>
            <w:r w:rsidRPr="00BC3B29">
              <w:rPr>
                <w:sz w:val="20"/>
                <w:szCs w:val="20"/>
              </w:rPr>
              <w:t>AbstractSamplingProcedure</w:t>
            </w:r>
            <w:proofErr w:type="spellEnd"/>
          </w:p>
        </w:tc>
        <w:tc>
          <w:tcPr>
            <w:tcW w:w="3153" w:type="dxa"/>
          </w:tcPr>
          <w:p w14:paraId="34F403C9" w14:textId="2B04AA6B" w:rsidR="009B3BAC" w:rsidRPr="00740AD6" w:rsidRDefault="009B3BAC" w:rsidP="00345B12">
            <w:pPr>
              <w:jc w:val="left"/>
              <w:rPr>
                <w:sz w:val="20"/>
                <w:szCs w:val="20"/>
              </w:rPr>
            </w:pPr>
            <w:r w:rsidRPr="00740AD6">
              <w:rPr>
                <w:sz w:val="20"/>
                <w:szCs w:val="20"/>
              </w:rPr>
              <w:t>A.</w:t>
            </w:r>
            <w:r w:rsidR="00BC3B29">
              <w:rPr>
                <w:sz w:val="20"/>
                <w:szCs w:val="20"/>
              </w:rPr>
              <w:t>5</w:t>
            </w:r>
            <w:r w:rsidRPr="00740AD6">
              <w:rPr>
                <w:sz w:val="20"/>
                <w:szCs w:val="20"/>
              </w:rPr>
              <w:t>.7</w:t>
            </w:r>
          </w:p>
        </w:tc>
      </w:tr>
    </w:tbl>
    <w:p w14:paraId="66AA2DFB" w14:textId="3BEA0C86" w:rsidR="009B3BAC" w:rsidRDefault="009B3BAC" w:rsidP="009F2BE1">
      <w:pPr>
        <w:rPr>
          <w:lang w:eastAsia="ja-JP"/>
        </w:rPr>
      </w:pPr>
    </w:p>
    <w:p w14:paraId="048FD077" w14:textId="61A57F3D" w:rsidR="00FD5E24" w:rsidRPr="00FD5E24" w:rsidRDefault="00FD5E24" w:rsidP="00FD5E24">
      <w:pPr>
        <w:jc w:val="center"/>
        <w:rPr>
          <w:b/>
          <w:bCs/>
          <w:sz w:val="20"/>
          <w:szCs w:val="20"/>
        </w:rPr>
      </w:pPr>
      <w:bookmarkStart w:id="135" w:name="_Ref52472123"/>
      <w:r w:rsidRPr="00FD5E2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6</w:t>
      </w:r>
      <w:r w:rsidR="00D471BA">
        <w:rPr>
          <w:b/>
          <w:bCs/>
          <w:sz w:val="20"/>
          <w:szCs w:val="20"/>
        </w:rPr>
        <w:fldChar w:fldCharType="end"/>
      </w:r>
      <w:bookmarkEnd w:id="135"/>
      <w:r w:rsidRPr="00FD5E24">
        <w:rPr>
          <w:b/>
          <w:bCs/>
          <w:sz w:val="20"/>
          <w:szCs w:val="20"/>
        </w:rPr>
        <w:t xml:space="preserve"> — Basic Samples conformance classes</w:t>
      </w:r>
    </w:p>
    <w:tbl>
      <w:tblPr>
        <w:tblStyle w:val="TableGrid"/>
        <w:tblW w:w="0" w:type="auto"/>
        <w:tblLook w:val="04A0" w:firstRow="1" w:lastRow="0" w:firstColumn="1" w:lastColumn="0" w:noHBand="0" w:noVBand="1"/>
      </w:tblPr>
      <w:tblGrid>
        <w:gridCol w:w="3229"/>
        <w:gridCol w:w="3359"/>
        <w:gridCol w:w="3153"/>
      </w:tblGrid>
      <w:tr w:rsidR="00FD5E24" w:rsidRPr="00740AD6" w14:paraId="59D35289" w14:textId="77777777" w:rsidTr="00345B12">
        <w:tc>
          <w:tcPr>
            <w:tcW w:w="3229" w:type="dxa"/>
          </w:tcPr>
          <w:p w14:paraId="21DCCF92" w14:textId="77777777" w:rsidR="00FD5E24" w:rsidRPr="00740AD6" w:rsidRDefault="00FD5E24" w:rsidP="00345B12">
            <w:pPr>
              <w:jc w:val="left"/>
              <w:rPr>
                <w:b/>
                <w:bCs/>
                <w:sz w:val="20"/>
                <w:szCs w:val="20"/>
              </w:rPr>
            </w:pPr>
            <w:r w:rsidRPr="00740AD6">
              <w:rPr>
                <w:b/>
                <w:bCs/>
                <w:sz w:val="20"/>
                <w:szCs w:val="20"/>
              </w:rPr>
              <w:t>Conformance class</w:t>
            </w:r>
          </w:p>
        </w:tc>
        <w:tc>
          <w:tcPr>
            <w:tcW w:w="3359" w:type="dxa"/>
          </w:tcPr>
          <w:p w14:paraId="2F13D1C8" w14:textId="77777777" w:rsidR="00FD5E24" w:rsidRPr="00740AD6" w:rsidRDefault="00FD5E24" w:rsidP="00345B12">
            <w:pPr>
              <w:jc w:val="left"/>
              <w:rPr>
                <w:b/>
                <w:bCs/>
                <w:sz w:val="20"/>
                <w:szCs w:val="20"/>
              </w:rPr>
            </w:pPr>
            <w:r w:rsidRPr="00740AD6">
              <w:rPr>
                <w:b/>
                <w:bCs/>
                <w:sz w:val="20"/>
                <w:szCs w:val="20"/>
              </w:rPr>
              <w:t>Identifier</w:t>
            </w:r>
          </w:p>
        </w:tc>
        <w:tc>
          <w:tcPr>
            <w:tcW w:w="3153" w:type="dxa"/>
          </w:tcPr>
          <w:p w14:paraId="2663B2E9" w14:textId="77777777" w:rsidR="00FD5E24" w:rsidRPr="00740AD6" w:rsidRDefault="00FD5E24" w:rsidP="00345B12">
            <w:pPr>
              <w:jc w:val="left"/>
              <w:rPr>
                <w:b/>
                <w:bCs/>
                <w:sz w:val="20"/>
                <w:szCs w:val="20"/>
              </w:rPr>
            </w:pPr>
            <w:r w:rsidRPr="00740AD6">
              <w:rPr>
                <w:b/>
                <w:bCs/>
                <w:sz w:val="20"/>
                <w:szCs w:val="20"/>
              </w:rPr>
              <w:t>Annex A clause</w:t>
            </w:r>
          </w:p>
        </w:tc>
      </w:tr>
      <w:tr w:rsidR="00FD5E24" w:rsidRPr="00740AD6" w14:paraId="0C8B994D" w14:textId="77777777" w:rsidTr="00345B12">
        <w:tc>
          <w:tcPr>
            <w:tcW w:w="3229" w:type="dxa"/>
          </w:tcPr>
          <w:p w14:paraId="1B122CF6" w14:textId="694A51A7" w:rsidR="00FD5E24" w:rsidRPr="00740AD6" w:rsidRDefault="00475740" w:rsidP="00B60127">
            <w:pPr>
              <w:jc w:val="left"/>
              <w:rPr>
                <w:sz w:val="20"/>
                <w:szCs w:val="20"/>
              </w:rPr>
            </w:pPr>
            <w:r w:rsidRPr="00475740">
              <w:rPr>
                <w:sz w:val="20"/>
                <w:szCs w:val="20"/>
              </w:rPr>
              <w:t>Basic Samples package</w:t>
            </w:r>
          </w:p>
        </w:tc>
        <w:tc>
          <w:tcPr>
            <w:tcW w:w="3359" w:type="dxa"/>
          </w:tcPr>
          <w:p w14:paraId="23538F05" w14:textId="57C7BD77" w:rsidR="00FD5E24" w:rsidRPr="00740AD6" w:rsidRDefault="00475740" w:rsidP="00B60127">
            <w:pPr>
              <w:jc w:val="left"/>
              <w:rPr>
                <w:sz w:val="20"/>
                <w:szCs w:val="20"/>
              </w:rPr>
            </w:pPr>
            <w:r w:rsidRPr="00475740">
              <w:rPr>
                <w:sz w:val="20"/>
                <w:szCs w:val="20"/>
              </w:rPr>
              <w:t>/conf/</w:t>
            </w:r>
            <w:proofErr w:type="spellStart"/>
            <w:r w:rsidRPr="00475740">
              <w:rPr>
                <w:sz w:val="20"/>
                <w:szCs w:val="20"/>
              </w:rPr>
              <w:t>sam</w:t>
            </w:r>
            <w:proofErr w:type="spellEnd"/>
            <w:r w:rsidRPr="00475740">
              <w:rPr>
                <w:sz w:val="20"/>
                <w:szCs w:val="20"/>
              </w:rPr>
              <w:t>-basic</w:t>
            </w:r>
          </w:p>
        </w:tc>
        <w:tc>
          <w:tcPr>
            <w:tcW w:w="3153" w:type="dxa"/>
          </w:tcPr>
          <w:p w14:paraId="57A26864" w14:textId="6899DB90" w:rsidR="00FD5E24" w:rsidRPr="00740AD6" w:rsidRDefault="00FD5E24" w:rsidP="00B60127">
            <w:pPr>
              <w:jc w:val="left"/>
              <w:rPr>
                <w:sz w:val="20"/>
                <w:szCs w:val="20"/>
              </w:rPr>
            </w:pPr>
            <w:r w:rsidRPr="00740AD6">
              <w:rPr>
                <w:sz w:val="20"/>
                <w:szCs w:val="20"/>
              </w:rPr>
              <w:t>A.</w:t>
            </w:r>
            <w:r w:rsidR="00475740">
              <w:rPr>
                <w:sz w:val="20"/>
                <w:szCs w:val="20"/>
              </w:rPr>
              <w:t>6</w:t>
            </w:r>
            <w:r w:rsidRPr="00740AD6">
              <w:rPr>
                <w:sz w:val="20"/>
                <w:szCs w:val="20"/>
              </w:rPr>
              <w:t>.1</w:t>
            </w:r>
          </w:p>
        </w:tc>
      </w:tr>
      <w:tr w:rsidR="00FD5E24" w:rsidRPr="00740AD6" w14:paraId="3EFD0DD2" w14:textId="77777777" w:rsidTr="00345B12">
        <w:tc>
          <w:tcPr>
            <w:tcW w:w="3229" w:type="dxa"/>
          </w:tcPr>
          <w:p w14:paraId="6284D1B3" w14:textId="5AD6A429" w:rsidR="00FD5E24" w:rsidRPr="00740AD6" w:rsidRDefault="009A483C" w:rsidP="00B60127">
            <w:pPr>
              <w:jc w:val="left"/>
              <w:rPr>
                <w:sz w:val="20"/>
                <w:szCs w:val="20"/>
              </w:rPr>
            </w:pPr>
            <w:r w:rsidRPr="009A483C">
              <w:rPr>
                <w:sz w:val="20"/>
                <w:szCs w:val="20"/>
              </w:rPr>
              <w:t xml:space="preserve">Basic Samples - </w:t>
            </w:r>
            <w:proofErr w:type="spellStart"/>
            <w:r w:rsidRPr="009A483C">
              <w:rPr>
                <w:sz w:val="20"/>
                <w:szCs w:val="20"/>
              </w:rPr>
              <w:t>MaterialSample</w:t>
            </w:r>
            <w:proofErr w:type="spellEnd"/>
          </w:p>
        </w:tc>
        <w:tc>
          <w:tcPr>
            <w:tcW w:w="3359" w:type="dxa"/>
          </w:tcPr>
          <w:p w14:paraId="1C6D98BF" w14:textId="2854596A" w:rsidR="00FD5E24" w:rsidRPr="00740AD6" w:rsidRDefault="009A483C" w:rsidP="00B60127">
            <w:pPr>
              <w:jc w:val="left"/>
              <w:rPr>
                <w:sz w:val="20"/>
                <w:szCs w:val="20"/>
              </w:rPr>
            </w:pPr>
            <w:r w:rsidRPr="009A483C">
              <w:rPr>
                <w:sz w:val="20"/>
                <w:szCs w:val="20"/>
              </w:rPr>
              <w:t>/conf/</w:t>
            </w:r>
            <w:proofErr w:type="spellStart"/>
            <w:r w:rsidRPr="009A483C">
              <w:rPr>
                <w:sz w:val="20"/>
                <w:szCs w:val="20"/>
              </w:rPr>
              <w:t>sam</w:t>
            </w:r>
            <w:proofErr w:type="spellEnd"/>
            <w:r w:rsidRPr="009A483C">
              <w:rPr>
                <w:sz w:val="20"/>
                <w:szCs w:val="20"/>
              </w:rPr>
              <w:t>-basic/</w:t>
            </w:r>
            <w:proofErr w:type="spellStart"/>
            <w:r w:rsidRPr="009A483C">
              <w:rPr>
                <w:sz w:val="20"/>
                <w:szCs w:val="20"/>
              </w:rPr>
              <w:t>MaterialSample</w:t>
            </w:r>
            <w:proofErr w:type="spellEnd"/>
          </w:p>
        </w:tc>
        <w:tc>
          <w:tcPr>
            <w:tcW w:w="3153" w:type="dxa"/>
          </w:tcPr>
          <w:p w14:paraId="33898D43" w14:textId="0A3E779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.2</w:t>
            </w:r>
          </w:p>
        </w:tc>
      </w:tr>
      <w:tr w:rsidR="00FD5E24" w:rsidRPr="00740AD6" w14:paraId="21AA2C9C" w14:textId="77777777" w:rsidTr="00345B12">
        <w:tc>
          <w:tcPr>
            <w:tcW w:w="3229" w:type="dxa"/>
          </w:tcPr>
          <w:p w14:paraId="0D07F9E6" w14:textId="4DBD0D97"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NamedLocation</w:t>
            </w:r>
            <w:proofErr w:type="spellEnd"/>
          </w:p>
        </w:tc>
        <w:tc>
          <w:tcPr>
            <w:tcW w:w="3359" w:type="dxa"/>
          </w:tcPr>
          <w:p w14:paraId="060AA069" w14:textId="1A5CDAB4"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NamedLocation</w:t>
            </w:r>
            <w:proofErr w:type="spellEnd"/>
          </w:p>
        </w:tc>
        <w:tc>
          <w:tcPr>
            <w:tcW w:w="3153" w:type="dxa"/>
          </w:tcPr>
          <w:p w14:paraId="60B883EE" w14:textId="6E14FD5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.3</w:t>
            </w:r>
          </w:p>
        </w:tc>
      </w:tr>
      <w:tr w:rsidR="00FD5E24" w:rsidRPr="00740AD6" w14:paraId="5072E9CC" w14:textId="77777777" w:rsidTr="00345B12">
        <w:tc>
          <w:tcPr>
            <w:tcW w:w="3229" w:type="dxa"/>
          </w:tcPr>
          <w:p w14:paraId="187E2CC6" w14:textId="73AC9F52"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PhysicalDimension</w:t>
            </w:r>
            <w:proofErr w:type="spellEnd"/>
          </w:p>
        </w:tc>
        <w:tc>
          <w:tcPr>
            <w:tcW w:w="3359" w:type="dxa"/>
          </w:tcPr>
          <w:p w14:paraId="3B886213" w14:textId="773ED8F2"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PhysicalDimension</w:t>
            </w:r>
            <w:proofErr w:type="spellEnd"/>
          </w:p>
        </w:tc>
        <w:tc>
          <w:tcPr>
            <w:tcW w:w="3153" w:type="dxa"/>
          </w:tcPr>
          <w:p w14:paraId="7A274AF1" w14:textId="0AC4440B"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.4</w:t>
            </w:r>
          </w:p>
        </w:tc>
      </w:tr>
      <w:tr w:rsidR="00FD5E24" w:rsidRPr="00740AD6" w14:paraId="743FE38D" w14:textId="77777777" w:rsidTr="00345B12">
        <w:tc>
          <w:tcPr>
            <w:tcW w:w="3229" w:type="dxa"/>
          </w:tcPr>
          <w:p w14:paraId="638026D3" w14:textId="29873311" w:rsidR="00FD5E24" w:rsidRPr="00740AD6" w:rsidRDefault="00B60127" w:rsidP="00B60127">
            <w:pPr>
              <w:jc w:val="left"/>
              <w:rPr>
                <w:sz w:val="20"/>
                <w:szCs w:val="20"/>
              </w:rPr>
            </w:pPr>
            <w:r w:rsidRPr="00B60127">
              <w:rPr>
                <w:sz w:val="20"/>
                <w:szCs w:val="20"/>
              </w:rPr>
              <w:t>Basic Samples - Sample</w:t>
            </w:r>
          </w:p>
        </w:tc>
        <w:tc>
          <w:tcPr>
            <w:tcW w:w="3359" w:type="dxa"/>
          </w:tcPr>
          <w:p w14:paraId="465E6630" w14:textId="4115A68A"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w:t>
            </w:r>
          </w:p>
        </w:tc>
        <w:tc>
          <w:tcPr>
            <w:tcW w:w="3153" w:type="dxa"/>
          </w:tcPr>
          <w:p w14:paraId="2E830ABE" w14:textId="72F753EE"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.5</w:t>
            </w:r>
          </w:p>
        </w:tc>
      </w:tr>
      <w:tr w:rsidR="00FD5E24" w:rsidRPr="00740AD6" w14:paraId="795435C6" w14:textId="77777777" w:rsidTr="00345B12">
        <w:tc>
          <w:tcPr>
            <w:tcW w:w="3229" w:type="dxa"/>
          </w:tcPr>
          <w:p w14:paraId="520991D5" w14:textId="36BABC48"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SampleCollection</w:t>
            </w:r>
            <w:proofErr w:type="spellEnd"/>
          </w:p>
        </w:tc>
        <w:tc>
          <w:tcPr>
            <w:tcW w:w="3359" w:type="dxa"/>
          </w:tcPr>
          <w:p w14:paraId="542C6AB9" w14:textId="76A2C1E3"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SampleCollection</w:t>
            </w:r>
            <w:proofErr w:type="spellEnd"/>
          </w:p>
        </w:tc>
        <w:tc>
          <w:tcPr>
            <w:tcW w:w="3153" w:type="dxa"/>
          </w:tcPr>
          <w:p w14:paraId="47072CF3" w14:textId="2E182786"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.6</w:t>
            </w:r>
          </w:p>
        </w:tc>
      </w:tr>
      <w:tr w:rsidR="00FD5E24" w:rsidRPr="00740AD6" w14:paraId="63F4A044" w14:textId="77777777" w:rsidTr="00345B12">
        <w:tc>
          <w:tcPr>
            <w:tcW w:w="3229" w:type="dxa"/>
          </w:tcPr>
          <w:p w14:paraId="2E9FE26B" w14:textId="7BA52810" w:rsidR="00FD5E24" w:rsidRPr="00740AD6" w:rsidRDefault="00B60127" w:rsidP="00B60127">
            <w:pPr>
              <w:jc w:val="left"/>
              <w:rPr>
                <w:sz w:val="20"/>
                <w:szCs w:val="20"/>
              </w:rPr>
            </w:pPr>
            <w:r w:rsidRPr="00B60127">
              <w:rPr>
                <w:sz w:val="20"/>
                <w:szCs w:val="20"/>
              </w:rPr>
              <w:t>Basic Samples - Sampler</w:t>
            </w:r>
          </w:p>
        </w:tc>
        <w:tc>
          <w:tcPr>
            <w:tcW w:w="3359" w:type="dxa"/>
          </w:tcPr>
          <w:p w14:paraId="46BDF584" w14:textId="5CF525C9"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-basic/Sampler</w:t>
            </w:r>
          </w:p>
        </w:tc>
        <w:tc>
          <w:tcPr>
            <w:tcW w:w="3153" w:type="dxa"/>
          </w:tcPr>
          <w:p w14:paraId="0080B035" w14:textId="12A9EB3A"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.7</w:t>
            </w:r>
          </w:p>
        </w:tc>
      </w:tr>
      <w:tr w:rsidR="00B60127" w:rsidRPr="00740AD6" w14:paraId="08E66002" w14:textId="77777777" w:rsidTr="00345B12">
        <w:tc>
          <w:tcPr>
            <w:tcW w:w="3229" w:type="dxa"/>
          </w:tcPr>
          <w:p w14:paraId="412B9344" w14:textId="2FE5F044" w:rsidR="00B60127" w:rsidRPr="00B60127" w:rsidRDefault="00B60127" w:rsidP="00B60127">
            <w:pPr>
              <w:tabs>
                <w:tab w:val="clear" w:pos="403"/>
                <w:tab w:val="left" w:pos="2180"/>
              </w:tabs>
              <w:jc w:val="left"/>
              <w:rPr>
                <w:sz w:val="20"/>
                <w:szCs w:val="20"/>
              </w:rPr>
            </w:pPr>
            <w:r w:rsidRPr="00B60127">
              <w:rPr>
                <w:sz w:val="20"/>
                <w:szCs w:val="20"/>
              </w:rPr>
              <w:t>Basic Samples - Sampling</w:t>
            </w:r>
          </w:p>
        </w:tc>
        <w:tc>
          <w:tcPr>
            <w:tcW w:w="3359" w:type="dxa"/>
          </w:tcPr>
          <w:p w14:paraId="3FBD67F4" w14:textId="43B787D4"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-basic/Sampling</w:t>
            </w:r>
          </w:p>
        </w:tc>
        <w:tc>
          <w:tcPr>
            <w:tcW w:w="3153" w:type="dxa"/>
          </w:tcPr>
          <w:p w14:paraId="6049C3B8" w14:textId="6B7A4F51"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8</w:t>
            </w:r>
          </w:p>
        </w:tc>
      </w:tr>
      <w:tr w:rsidR="00B60127" w:rsidRPr="00740AD6" w14:paraId="06F725AF" w14:textId="77777777" w:rsidTr="00345B12">
        <w:tc>
          <w:tcPr>
            <w:tcW w:w="3229" w:type="dxa"/>
          </w:tcPr>
          <w:p w14:paraId="6AFCF1FA" w14:textId="7A1CD0F7"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SpatialSample</w:t>
            </w:r>
            <w:proofErr w:type="spellEnd"/>
          </w:p>
        </w:tc>
        <w:tc>
          <w:tcPr>
            <w:tcW w:w="3359" w:type="dxa"/>
          </w:tcPr>
          <w:p w14:paraId="04DBFB8F" w14:textId="72E2BADC" w:rsidR="00B60127" w:rsidRPr="00B60127" w:rsidRDefault="00B60127" w:rsidP="00B60127">
            <w:pPr>
              <w:tabs>
                <w:tab w:val="clear" w:pos="403"/>
                <w:tab w:val="left" w:pos="925"/>
              </w:tabs>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SpatialSample</w:t>
            </w:r>
            <w:proofErr w:type="spellEnd"/>
          </w:p>
        </w:tc>
        <w:tc>
          <w:tcPr>
            <w:tcW w:w="3153" w:type="dxa"/>
          </w:tcPr>
          <w:p w14:paraId="064E5A9E" w14:textId="4ACE9E89"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9</w:t>
            </w:r>
          </w:p>
        </w:tc>
      </w:tr>
      <w:tr w:rsidR="00B60127" w:rsidRPr="00740AD6" w14:paraId="575C10B1" w14:textId="77777777" w:rsidTr="00345B12">
        <w:tc>
          <w:tcPr>
            <w:tcW w:w="3229" w:type="dxa"/>
          </w:tcPr>
          <w:p w14:paraId="086AFB0E" w14:textId="64022AD1"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StatisticalClassification</w:t>
            </w:r>
            <w:proofErr w:type="spellEnd"/>
          </w:p>
        </w:tc>
        <w:tc>
          <w:tcPr>
            <w:tcW w:w="3359" w:type="dxa"/>
          </w:tcPr>
          <w:p w14:paraId="0B2DECA8" w14:textId="7F278ADF"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StatisticalClassification</w:t>
            </w:r>
            <w:proofErr w:type="spellEnd"/>
          </w:p>
        </w:tc>
        <w:tc>
          <w:tcPr>
            <w:tcW w:w="3153" w:type="dxa"/>
          </w:tcPr>
          <w:p w14:paraId="7BDC8EB8" w14:textId="7C6E7150"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10</w:t>
            </w:r>
          </w:p>
        </w:tc>
      </w:tr>
      <w:tr w:rsidR="00B60127" w:rsidRPr="00740AD6" w14:paraId="1434DBFA" w14:textId="77777777" w:rsidTr="00345B12">
        <w:tc>
          <w:tcPr>
            <w:tcW w:w="3229" w:type="dxa"/>
          </w:tcPr>
          <w:p w14:paraId="144566D9" w14:textId="7E7C4CAE"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StatisticalSample</w:t>
            </w:r>
            <w:proofErr w:type="spellEnd"/>
          </w:p>
        </w:tc>
        <w:tc>
          <w:tcPr>
            <w:tcW w:w="3359" w:type="dxa"/>
          </w:tcPr>
          <w:p w14:paraId="45875C30" w14:textId="2B077E15"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StatisticalSample</w:t>
            </w:r>
            <w:proofErr w:type="spellEnd"/>
          </w:p>
        </w:tc>
        <w:tc>
          <w:tcPr>
            <w:tcW w:w="3153" w:type="dxa"/>
          </w:tcPr>
          <w:p w14:paraId="74E8709B" w14:textId="368D753E"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11</w:t>
            </w:r>
          </w:p>
        </w:tc>
      </w:tr>
    </w:tbl>
    <w:p w14:paraId="1CEF42A7" w14:textId="77777777" w:rsidR="00FD5E24" w:rsidRPr="009F2BE1" w:rsidRDefault="00FD5E24" w:rsidP="009F2BE1">
      <w:pPr>
        <w:rPr>
          <w:lang w:eastAsia="ja-JP"/>
        </w:rPr>
      </w:pPr>
    </w:p>
    <w:p w14:paraId="106A5702" w14:textId="0B0EF84A" w:rsidR="00247DE8" w:rsidRDefault="00247DE8" w:rsidP="001A33D0">
      <w:pPr>
        <w:pStyle w:val="Heading1"/>
        <w:numPr>
          <w:ilvl w:val="0"/>
          <w:numId w:val="1"/>
        </w:numPr>
        <w:tabs>
          <w:tab w:val="clear" w:pos="432"/>
        </w:tabs>
        <w:ind w:left="0" w:firstLine="0"/>
      </w:pPr>
      <w:bookmarkStart w:id="136" w:name="_Toc72768849"/>
      <w:commentRangeStart w:id="137"/>
      <w:r>
        <w:t>Document conventions</w:t>
      </w:r>
      <w:commentRangeEnd w:id="137"/>
      <w:r w:rsidR="009940F8">
        <w:rPr>
          <w:rStyle w:val="CommentReference"/>
          <w:rFonts w:eastAsia="Calibri"/>
          <w:b w:val="0"/>
          <w:lang w:eastAsia="en-US"/>
        </w:rPr>
        <w:commentReference w:id="137"/>
      </w:r>
      <w:bookmarkEnd w:id="136"/>
    </w:p>
    <w:p w14:paraId="59BB259F" w14:textId="1AF78D38" w:rsidR="00CE109A" w:rsidRDefault="00247DE8" w:rsidP="00CE109A">
      <w:pPr>
        <w:pStyle w:val="Heading2"/>
      </w:pPr>
      <w:bookmarkStart w:id="138" w:name="_Toc72768850"/>
      <w:r w:rsidRPr="00247DE8">
        <w:t>Abbreviated terms and acronyms</w:t>
      </w:r>
      <w:bookmarkEnd w:id="138"/>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r>
      <w:proofErr w:type="spellStart"/>
      <w:r>
        <w:rPr>
          <w:lang w:eastAsia="ja-JP"/>
        </w:rPr>
        <w:t>INfrastructure</w:t>
      </w:r>
      <w:proofErr w:type="spellEnd"/>
      <w:r>
        <w:rPr>
          <w:lang w:eastAsia="ja-JP"/>
        </w:rPr>
        <w:t xml:space="preserve"> for </w:t>
      </w:r>
      <w:proofErr w:type="spellStart"/>
      <w:r>
        <w:rPr>
          <w:lang w:eastAsia="ja-JP"/>
        </w:rPr>
        <w:t>SPatial</w:t>
      </w:r>
      <w:proofErr w:type="spellEnd"/>
      <w:r>
        <w:rPr>
          <w:lang w:eastAsia="ja-JP"/>
        </w:rPr>
        <w:t xml:space="preserve"> </w:t>
      </w:r>
      <w:proofErr w:type="spellStart"/>
      <w:r>
        <w:rPr>
          <w:lang w:eastAsia="ja-JP"/>
        </w:rPr>
        <w:t>InfoRmation</w:t>
      </w:r>
      <w:proofErr w:type="spellEnd"/>
      <w:r>
        <w:rPr>
          <w:lang w:eastAsia="ja-JP"/>
        </w:rPr>
        <w:t xml:space="preserve"> in Europe</w:t>
      </w:r>
    </w:p>
    <w:p w14:paraId="24AEEA2C" w14:textId="0ED6FB77" w:rsidR="00CE109A" w:rsidRDefault="00CE109A" w:rsidP="00CE109A">
      <w:pPr>
        <w:rPr>
          <w:lang w:eastAsia="ja-JP"/>
        </w:rPr>
      </w:pPr>
      <w:r>
        <w:rPr>
          <w:lang w:eastAsia="ja-JP"/>
        </w:rPr>
        <w:t>O&amp;M</w:t>
      </w:r>
      <w:r>
        <w:rPr>
          <w:lang w:eastAsia="ja-JP"/>
        </w:rPr>
        <w:tab/>
      </w:r>
      <w:r>
        <w:rPr>
          <w:lang w:eastAsia="ja-JP"/>
        </w:rPr>
        <w:tab/>
        <w:t>Observations and Measurements</w:t>
      </w:r>
      <w:r w:rsidR="00020E72">
        <w:rPr>
          <w:lang w:eastAsia="ja-JP"/>
        </w:rPr>
        <w:t xml:space="preserve"> (ISO 19156:2011)</w:t>
      </w:r>
    </w:p>
    <w:p w14:paraId="15E4B3B3" w14:textId="59958D52" w:rsidR="00020E72" w:rsidRDefault="00020E72" w:rsidP="00020E72">
      <w:pPr>
        <w:rPr>
          <w:lang w:eastAsia="ja-JP"/>
        </w:rPr>
      </w:pPr>
      <w:r>
        <w:rPr>
          <w:lang w:eastAsia="ja-JP"/>
        </w:rPr>
        <w:t>OMS</w:t>
      </w:r>
      <w:r>
        <w:rPr>
          <w:lang w:eastAsia="ja-JP"/>
        </w:rPr>
        <w:tab/>
      </w:r>
      <w:r>
        <w:rPr>
          <w:lang w:eastAsia="ja-JP"/>
        </w:rPr>
        <w:tab/>
      </w:r>
      <w:r w:rsidRPr="00020E72">
        <w:rPr>
          <w:lang w:eastAsia="ja-JP"/>
        </w:rPr>
        <w:t xml:space="preserve">Observations, </w:t>
      </w:r>
      <w:del w:id="139" w:author="Katharina Schleidt" w:date="2021-07-05T19:42:00Z">
        <w:r w:rsidRPr="00020E72" w:rsidDel="00116C6C">
          <w:rPr>
            <w:lang w:eastAsia="ja-JP"/>
          </w:rPr>
          <w:delText xml:space="preserve">measurements </w:delText>
        </w:r>
      </w:del>
      <w:ins w:id="140" w:author="Katharina Schleidt" w:date="2021-07-05T19:42:00Z">
        <w:r w:rsidR="00116C6C">
          <w:rPr>
            <w:lang w:eastAsia="ja-JP"/>
          </w:rPr>
          <w:t>M</w:t>
        </w:r>
        <w:r w:rsidR="00116C6C" w:rsidRPr="00020E72">
          <w:rPr>
            <w:lang w:eastAsia="ja-JP"/>
          </w:rPr>
          <w:t xml:space="preserve">easurements </w:t>
        </w:r>
      </w:ins>
      <w:r w:rsidRPr="00020E72">
        <w:rPr>
          <w:lang w:eastAsia="ja-JP"/>
        </w:rPr>
        <w:t xml:space="preserve">and </w:t>
      </w:r>
      <w:del w:id="141" w:author="Katharina Schleidt" w:date="2021-07-05T19:42:00Z">
        <w:r w:rsidRPr="00020E72" w:rsidDel="00116C6C">
          <w:rPr>
            <w:lang w:eastAsia="ja-JP"/>
          </w:rPr>
          <w:delText>samples</w:delText>
        </w:r>
        <w:r w:rsidDel="00116C6C">
          <w:rPr>
            <w:lang w:eastAsia="ja-JP"/>
          </w:rPr>
          <w:delText xml:space="preserve"> </w:delText>
        </w:r>
      </w:del>
      <w:ins w:id="142" w:author="Katharina Schleidt" w:date="2021-07-05T19:42:00Z">
        <w:r w:rsidR="00116C6C">
          <w:rPr>
            <w:lang w:eastAsia="ja-JP"/>
          </w:rPr>
          <w:t>S</w:t>
        </w:r>
        <w:r w:rsidR="00116C6C" w:rsidRPr="00020E72">
          <w:rPr>
            <w:lang w:eastAsia="ja-JP"/>
          </w:rPr>
          <w:t>amples</w:t>
        </w:r>
        <w:r w:rsidR="00116C6C">
          <w:rPr>
            <w:lang w:eastAsia="ja-JP"/>
          </w:rPr>
          <w:t xml:space="preserve"> </w:t>
        </w:r>
      </w:ins>
      <w:r>
        <w:rPr>
          <w:lang w:eastAsia="ja-JP"/>
        </w:rPr>
        <w:t>(this current version of ISO 19156)</w:t>
      </w:r>
    </w:p>
    <w:p w14:paraId="48B60208" w14:textId="77777777" w:rsidR="00CE109A" w:rsidRDefault="00CE109A" w:rsidP="00CE109A">
      <w:pPr>
        <w:rPr>
          <w:lang w:eastAsia="ja-JP"/>
        </w:rPr>
      </w:pPr>
      <w:r>
        <w:rPr>
          <w:lang w:eastAsia="ja-JP"/>
        </w:rPr>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proofErr w:type="spellStart"/>
      <w:r>
        <w:rPr>
          <w:lang w:eastAsia="ja-JP"/>
        </w:rPr>
        <w:lastRenderedPageBreak/>
        <w:t>SensorML</w:t>
      </w:r>
      <w:proofErr w:type="spellEnd"/>
      <w:r>
        <w:rPr>
          <w:lang w:eastAsia="ja-JP"/>
        </w:rPr>
        <w:tab/>
        <w:t>OGC Sensor Model Language</w:t>
      </w:r>
    </w:p>
    <w:p w14:paraId="5132AF02" w14:textId="77777777" w:rsidR="00CE109A" w:rsidRDefault="00CE109A" w:rsidP="00CE109A">
      <w:pPr>
        <w:rPr>
          <w:lang w:eastAsia="ja-JP"/>
        </w:rPr>
      </w:pPr>
      <w:r>
        <w:rPr>
          <w:lang w:eastAsia="ja-JP"/>
        </w:rPr>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OGC SensorThings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 xml:space="preserve">Unified </w:t>
      </w:r>
      <w:proofErr w:type="spellStart"/>
      <w:r>
        <w:rPr>
          <w:lang w:eastAsia="ja-JP"/>
        </w:rPr>
        <w:t>Modeling</w:t>
      </w:r>
      <w:proofErr w:type="spellEnd"/>
      <w:r>
        <w:rPr>
          <w:lang w:eastAsia="ja-JP"/>
        </w:rPr>
        <w:t xml:space="preserve">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Heading2"/>
      </w:pPr>
      <w:bookmarkStart w:id="143" w:name="_Toc72768851"/>
      <w:r>
        <w:t>Schema language</w:t>
      </w:r>
      <w:bookmarkEnd w:id="143"/>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711C4705" w:rsidR="00CE109A" w:rsidRDefault="00CE109A" w:rsidP="00CE109A">
      <w:pPr>
        <w:rPr>
          <w:lang w:eastAsia="ja-JP"/>
        </w:rPr>
      </w:pPr>
      <w:r>
        <w:rPr>
          <w:lang w:eastAsia="ja-JP"/>
        </w:rPr>
        <w:t xml:space="preserve">The UML in Abstract Core and Basic packages is conformant with the profile described in </w:t>
      </w:r>
      <w:r w:rsidR="000F44D4" w:rsidRPr="000F44D4">
        <w:rPr>
          <w:lang w:eastAsia="ja-JP"/>
        </w:rPr>
        <w:t>ISO 19136-1:2020</w:t>
      </w:r>
      <w:r>
        <w:rPr>
          <w:lang w:eastAsia="ja-JP"/>
        </w:rPr>
        <w:t>, Annex E. Use of this restricted idiom supports direct transformation into a GML Application Schema. ISO 19136 introduces some additional stereotypes. In particular «FeatureType» implies that a class is an instance of the «</w:t>
      </w:r>
      <w:proofErr w:type="spellStart"/>
      <w:r>
        <w:rPr>
          <w:lang w:eastAsia="ja-JP"/>
        </w:rPr>
        <w:t>metaclass</w:t>
      </w:r>
      <w:proofErr w:type="spellEnd"/>
      <w:r>
        <w:rPr>
          <w:lang w:eastAsia="ja-JP"/>
        </w:rPr>
        <w:t xml:space="preserve">» </w:t>
      </w:r>
      <w:proofErr w:type="spellStart"/>
      <w:r>
        <w:rPr>
          <w:lang w:eastAsia="ja-JP"/>
        </w:rPr>
        <w:t>GF_FeatureType</w:t>
      </w:r>
      <w:proofErr w:type="spellEnd"/>
      <w:r>
        <w:rPr>
          <w:lang w:eastAsia="ja-JP"/>
        </w:rPr>
        <w:t xml:space="preserve"> (ISO 19109), and therefore represents a feature type.</w:t>
      </w:r>
    </w:p>
    <w:p w14:paraId="392BB221" w14:textId="368B1E1D" w:rsidR="00CE109A" w:rsidRPr="00CE109A" w:rsidRDefault="00CE109A" w:rsidP="00CE109A">
      <w:pPr>
        <w:rPr>
          <w:lang w:eastAsia="ja-JP"/>
        </w:rPr>
      </w:pPr>
      <w:r>
        <w:rPr>
          <w:lang w:eastAsia="ja-JP"/>
        </w:rPr>
        <w:t xml:space="preserve">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w:t>
      </w:r>
      <w:r w:rsidR="00AF32F1">
        <w:rPr>
          <w:lang w:eastAsia="ja-JP"/>
        </w:rPr>
        <w:t>(</w:t>
      </w:r>
      <w:r>
        <w:rPr>
          <w:lang w:eastAsia="ja-JP"/>
        </w:rPr>
        <w:t>property types) are sometimes used as natural language words where this assists in constructing a readable text.</w:t>
      </w:r>
    </w:p>
    <w:p w14:paraId="0FEDFB8E" w14:textId="5C5D7214" w:rsidR="00247DE8" w:rsidRDefault="00247DE8" w:rsidP="00247DE8">
      <w:pPr>
        <w:pStyle w:val="Heading2"/>
      </w:pPr>
      <w:bookmarkStart w:id="144" w:name="_Toc72768852"/>
      <w:r>
        <w:t>Model element names</w:t>
      </w:r>
      <w:bookmarkEnd w:id="144"/>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B82ACF">
        <w:rPr>
          <w:lang w:eastAsia="ja-JP"/>
        </w:rPr>
        <w:t>Annex B.</w:t>
      </w:r>
    </w:p>
    <w:p w14:paraId="60E43F29" w14:textId="5E9EE5CB" w:rsidR="00247DE8" w:rsidRDefault="00247DE8" w:rsidP="00247DE8">
      <w:pPr>
        <w:pStyle w:val="Heading2"/>
      </w:pPr>
      <w:bookmarkStart w:id="145" w:name="_Toc72768853"/>
      <w:r>
        <w:t>Requirements and recommendations</w:t>
      </w:r>
      <w:bookmarkEnd w:id="145"/>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6FD32F1F" w:rsidR="00CE109A" w:rsidRPr="00CE109A" w:rsidRDefault="00CE109A" w:rsidP="00FF42B7">
      <w:pPr>
        <w:tabs>
          <w:tab w:val="clear" w:pos="403"/>
          <w:tab w:val="left" w:pos="400"/>
          <w:tab w:val="left" w:pos="560"/>
        </w:tabs>
        <w:spacing w:before="240"/>
        <w:rPr>
          <w:shd w:val="clear" w:color="auto" w:fill="93C47D"/>
        </w:rPr>
      </w:pPr>
      <w:r w:rsidRPr="00FF42B7">
        <w:t xml:space="preserve">where </w:t>
      </w:r>
      <w:r w:rsidRPr="00FF42B7">
        <w:rPr>
          <w:b/>
        </w:rPr>
        <w:t>/</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r w:rsidRPr="00FF42B7">
        <w:t xml:space="preserve"> identifies the requirement. The use of this layout convention allows the normative provisions of this standard to be easily located by implementers. </w:t>
      </w:r>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lastRenderedPageBreak/>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25495D5B" w:rsidR="00CE109A" w:rsidRPr="00FF42B7" w:rsidRDefault="00CE109A" w:rsidP="00FF42B7">
      <w:r w:rsidRPr="00FF42B7">
        <w:t>The following base</w:t>
      </w:r>
      <w:r w:rsidR="005C46DD" w:rsidRPr="005C46DD">
        <w:t xml:space="preserve"> (/</w:t>
      </w:r>
      <w:proofErr w:type="spellStart"/>
      <w:r w:rsidR="005C46DD" w:rsidRPr="005C46DD">
        <w:t>req</w:t>
      </w:r>
      <w:proofErr w:type="spellEnd"/>
      <w:r w:rsidR="005C46DD" w:rsidRPr="005C46DD">
        <w:t>/{</w:t>
      </w:r>
      <w:proofErr w:type="spellStart"/>
      <w:r w:rsidR="005C46DD" w:rsidRPr="005C46DD">
        <w:t>pkg</w:t>
      </w:r>
      <w:proofErr w:type="spellEnd"/>
      <w:r w:rsidR="005C46DD" w:rsidRPr="005C46DD">
        <w:t>}/)</w:t>
      </w:r>
      <w:r w:rsidRPr="00FF42B7">
        <w:t xml:space="preserve"> </w:t>
      </w:r>
      <w:r w:rsidR="00FF42B7" w:rsidRPr="00FF42B7">
        <w:t>h</w:t>
      </w:r>
      <w:r w:rsidRPr="00FF42B7">
        <w:t>as been used per package:</w:t>
      </w:r>
    </w:p>
    <w:p w14:paraId="3597A391"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obs-cpt</w:t>
      </w:r>
      <w:proofErr w:type="spellEnd"/>
      <w:r w:rsidRPr="00FF42B7">
        <w:t>: Conceptual Observation schema,</w:t>
      </w:r>
    </w:p>
    <w:p w14:paraId="156AC6DF"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-core</w:t>
      </w:r>
      <w:r w:rsidRPr="00FF42B7">
        <w:t>: Abstract Observation Core,</w:t>
      </w:r>
    </w:p>
    <w:p w14:paraId="3C5C20A5"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-basic</w:t>
      </w:r>
      <w:r w:rsidRPr="00FF42B7">
        <w:t>: Basic Observations,</w:t>
      </w:r>
    </w:p>
    <w:p w14:paraId="355D264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sam-cpt</w:t>
      </w:r>
      <w:proofErr w:type="spellEnd"/>
      <w:r w:rsidRPr="00FF42B7">
        <w:t>: Conceptual Sample schema,</w:t>
      </w:r>
    </w:p>
    <w:p w14:paraId="5192E89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-core</w:t>
      </w:r>
      <w:r w:rsidRPr="00FF42B7">
        <w:t>: Abstract Sample core,</w:t>
      </w:r>
    </w:p>
    <w:p w14:paraId="0BF26897"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-basic</w:t>
      </w:r>
      <w:r w:rsidRPr="00FF42B7">
        <w:t>: Basic Samples</w:t>
      </w:r>
    </w:p>
    <w:p w14:paraId="355F7B64" w14:textId="2A47B8CD" w:rsidR="005C46DD" w:rsidRDefault="005C46DD" w:rsidP="00FF42B7">
      <w:r w:rsidRPr="005C46DD">
        <w:t>In the lines below, the base (/</w:t>
      </w:r>
      <w:proofErr w:type="spellStart"/>
      <w:r w:rsidRPr="005C46DD">
        <w:t>req</w:t>
      </w:r>
      <w:proofErr w:type="spellEnd"/>
      <w:r w:rsidRPr="005C46DD">
        <w:t>/{</w:t>
      </w:r>
      <w:proofErr w:type="spellStart"/>
      <w:r w:rsidRPr="005C46DD">
        <w:t>pkg</w:t>
      </w:r>
      <w:proofErr w:type="spellEnd"/>
      <w:r w:rsidRPr="005C46DD">
        <w:t>}/) has been left out for better readability.</w:t>
      </w:r>
    </w:p>
    <w:p w14:paraId="6DA31A02" w14:textId="0A8F453A"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220B53">
      <w:pPr>
        <w:pStyle w:val="ListParagraph"/>
        <w:numPr>
          <w:ilvl w:val="0"/>
          <w:numId w:val="6"/>
        </w:numPr>
      </w:pPr>
      <w:r w:rsidRPr="00FF42B7">
        <w:rPr>
          <w:b/>
          <w:bCs/>
        </w:rPr>
        <w:t>{Class Name}-</w:t>
      </w:r>
      <w:proofErr w:type="spellStart"/>
      <w:r w:rsidRPr="00FF42B7">
        <w:rPr>
          <w:b/>
          <w:bCs/>
        </w:rPr>
        <w:t>sem</w:t>
      </w:r>
      <w:proofErr w:type="spellEnd"/>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220B53">
      <w:pPr>
        <w:pStyle w:val="ListParagraph"/>
        <w:numPr>
          <w:ilvl w:val="0"/>
          <w:numId w:val="6"/>
        </w:numPr>
      </w:pPr>
      <w:r w:rsidRPr="00FF42B7">
        <w:rPr>
          <w:b/>
          <w:bCs/>
        </w:rPr>
        <w:t>{Attribute/Association Name}-</w:t>
      </w:r>
      <w:proofErr w:type="spellStart"/>
      <w:r w:rsidRPr="00FF42B7">
        <w:rPr>
          <w:b/>
          <w:bCs/>
        </w:rPr>
        <w:t>sem</w:t>
      </w:r>
      <w:proofErr w:type="spellEnd"/>
      <w:r w:rsidRPr="00FF42B7">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10D0F88C" w14:textId="77777777" w:rsidR="00CE109A" w:rsidRPr="00FF42B7" w:rsidRDefault="00CE109A" w:rsidP="00220B53">
      <w:pPr>
        <w:pStyle w:val="ListParagraph"/>
        <w:numPr>
          <w:ilvl w:val="0"/>
          <w:numId w:val="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220B53">
      <w:pPr>
        <w:pStyle w:val="ListParagraph"/>
        <w:numPr>
          <w:ilvl w:val="0"/>
          <w:numId w:val="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220B53">
      <w:pPr>
        <w:pStyle w:val="ListParagraph"/>
        <w:numPr>
          <w:ilvl w:val="0"/>
          <w:numId w:val="6"/>
        </w:numPr>
      </w:pPr>
      <w:r w:rsidRPr="00FF42B7">
        <w:rPr>
          <w:b/>
          <w:bCs/>
        </w:rPr>
        <w:t>{Attribute/Association Name}-con</w:t>
      </w:r>
      <w:r w:rsidRPr="00FF42B7">
        <w:t>: Additional constraints. As these sometimes pertain to multiple attributes or associations, this part of the name may become more complex.</w:t>
      </w:r>
    </w:p>
    <w:p w14:paraId="7DD18BB4" w14:textId="67E18708" w:rsidR="005438D7" w:rsidRDefault="005438D7" w:rsidP="00FF42B7">
      <w:r>
        <w:t>Please note that the i</w:t>
      </w:r>
      <w:r w:rsidRPr="005438D7">
        <w:t xml:space="preserve">ndividual requirements are case sensitive, following UML </w:t>
      </w:r>
      <w:r>
        <w:t xml:space="preserve">naming conventions. Requirements pertaining to classes contain the class name in </w:t>
      </w:r>
      <w:proofErr w:type="spellStart"/>
      <w:r>
        <w:t>UpperCamelCase</w:t>
      </w:r>
      <w:proofErr w:type="spellEnd"/>
      <w:r>
        <w:t xml:space="preserve">, requirements pertaining to associations utilize the association role name in </w:t>
      </w:r>
      <w:proofErr w:type="spellStart"/>
      <w:r>
        <w:t>lowerCamelCase</w:t>
      </w:r>
      <w:proofErr w:type="spellEnd"/>
      <w:r>
        <w:t>.</w:t>
      </w:r>
    </w:p>
    <w:p w14:paraId="27100DAC" w14:textId="1AAD1A2A" w:rsidR="00CE109A" w:rsidRPr="00FF42B7" w:rsidRDefault="00CE109A" w:rsidP="00FF42B7">
      <w:r w:rsidRPr="00FF42B7">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6C033C2" w:rsidR="00CE109A" w:rsidRPr="00FF42B7" w:rsidRDefault="00CE109A" w:rsidP="00FF42B7">
            <w:pPr>
              <w:rPr>
                <w:b/>
                <w:bCs/>
              </w:rPr>
            </w:pPr>
            <w:r w:rsidRPr="00FF42B7">
              <w:rPr>
                <w:b/>
                <w:bCs/>
              </w:rPr>
              <w:t>Recommendation /rec/{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w:t>
            </w:r>
            <w:del w:id="146" w:author="Katharina Schleidt" w:date="2021-07-06T14:14:00Z">
              <w:r w:rsidRPr="00FF42B7" w:rsidDel="00FC2372">
                <w:rPr>
                  <w:b/>
                  <w:bCs/>
                </w:rPr>
                <w:delText>q</w:delText>
              </w:r>
            </w:del>
            <w:ins w:id="147" w:author="Katharina Schleidt" w:date="2021-07-06T14:14:00Z">
              <w:r w:rsidR="00FC2372">
                <w:rPr>
                  <w:b/>
                  <w:bCs/>
                </w:rPr>
                <w:t>c</w:t>
              </w:r>
            </w:ins>
            <w:del w:id="148" w:author="Katharina Schleidt" w:date="2021-07-06T14:15:00Z">
              <w:r w:rsidRPr="00FF42B7" w:rsidDel="00FC2372">
                <w:rPr>
                  <w:b/>
                  <w:bCs/>
                </w:rPr>
                <w:delText>N</w:delText>
              </w:r>
            </w:del>
            <w:ins w:id="149" w:author="Katharina Schleidt" w:date="2021-07-06T14:15:00Z">
              <w:r w:rsidR="00FC2372">
                <w:rPr>
                  <w:b/>
                  <w:bCs/>
                </w:rPr>
                <w:t>O</w:t>
              </w:r>
            </w:ins>
            <w:proofErr w:type="spellEnd"/>
            <w:r w:rsidRPr="00FF42B7">
              <w:rPr>
                <w:b/>
                <w:bCs/>
              </w:rPr>
              <w:t>}</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5023FCC" w:rsidR="00CE109A" w:rsidRPr="00CE109A" w:rsidRDefault="00CE109A" w:rsidP="00CE109A">
      <w:r w:rsidRPr="00FF42B7">
        <w:t xml:space="preserve">where </w:t>
      </w:r>
      <w:r w:rsidRPr="00FF42B7">
        <w:rPr>
          <w:b/>
          <w:bCs/>
        </w:rPr>
        <w:t>/rec/{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w:t>
      </w:r>
      <w:del w:id="150" w:author="Katharina Schleidt" w:date="2021-07-06T14:14:00Z">
        <w:r w:rsidRPr="00FF42B7" w:rsidDel="00FC2372">
          <w:rPr>
            <w:b/>
            <w:bCs/>
          </w:rPr>
          <w:delText>q</w:delText>
        </w:r>
      </w:del>
      <w:ins w:id="151" w:author="Katharina Schleidt" w:date="2021-07-06T14:14:00Z">
        <w:r w:rsidR="00FC2372">
          <w:rPr>
            <w:b/>
            <w:bCs/>
          </w:rPr>
          <w:t>c</w:t>
        </w:r>
      </w:ins>
      <w:del w:id="152" w:author="Katharina Schleidt" w:date="2021-07-06T14:14:00Z">
        <w:r w:rsidRPr="00FF42B7" w:rsidDel="00FC2372">
          <w:rPr>
            <w:b/>
            <w:bCs/>
          </w:rPr>
          <w:delText>N</w:delText>
        </w:r>
      </w:del>
      <w:ins w:id="153" w:author="Katharina Schleidt" w:date="2021-07-06T14:14:00Z">
        <w:r w:rsidR="00FC2372">
          <w:rPr>
            <w:b/>
            <w:bCs/>
          </w:rPr>
          <w:t>O</w:t>
        </w:r>
      </w:ins>
      <w:proofErr w:type="spellEnd"/>
      <w:r w:rsidRPr="00FF42B7">
        <w:rPr>
          <w:b/>
          <w:bCs/>
        </w:rPr>
        <w:t>}</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Heading2"/>
      </w:pPr>
      <w:bookmarkStart w:id="154" w:name="_Toc72768854"/>
      <w:r>
        <w:t>Requirements classes</w:t>
      </w:r>
      <w:bookmarkEnd w:id="154"/>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lastRenderedPageBreak/>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w:t>
            </w:r>
            <w:proofErr w:type="spellStart"/>
            <w:r w:rsidRPr="00FF42B7">
              <w:rPr>
                <w:b/>
                <w:bCs/>
              </w:rPr>
              <w:t>req</w:t>
            </w:r>
            <w:proofErr w:type="spellEnd"/>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classZ</w:t>
            </w:r>
            <w:proofErr w:type="spellEnd"/>
            <w:r w:rsidRPr="00FF42B7">
              <w:t>}</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reqN</w:t>
            </w:r>
            <w:proofErr w:type="spellEnd"/>
            <w:r w:rsidRPr="00FF42B7">
              <w:t>}</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w:t>
            </w:r>
            <w:proofErr w:type="spellStart"/>
            <w:r w:rsidRPr="00FF42B7">
              <w:t>pkg</w:t>
            </w:r>
            <w:proofErr w:type="spellEnd"/>
            <w:r w:rsidRPr="00FF42B7">
              <w:t>}/{</w:t>
            </w:r>
            <w:proofErr w:type="spellStart"/>
            <w:r w:rsidRPr="00FF42B7">
              <w:t>classM</w:t>
            </w:r>
            <w:proofErr w:type="spellEnd"/>
            <w:r w:rsidRPr="00FF42B7">
              <w:t>}/{</w:t>
            </w:r>
            <w:proofErr w:type="spellStart"/>
            <w:r w:rsidRPr="00FF42B7">
              <w:t>recO</w:t>
            </w:r>
            <w:proofErr w:type="spellEnd"/>
            <w:r w:rsidRPr="00FF42B7">
              <w:t>}</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reqP</w:t>
            </w:r>
            <w:proofErr w:type="spellEnd"/>
            <w:r w:rsidRPr="00FF42B7">
              <w:t>}</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Heading2"/>
      </w:pPr>
      <w:bookmarkStart w:id="155" w:name="_Toc72768855"/>
      <w:r>
        <w:t>Conformance classes</w:t>
      </w:r>
      <w:bookmarkEnd w:id="155"/>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B82ACF">
        <w:rPr>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lastRenderedPageBreak/>
        <w:t>All tests in a class must be passed. Each conformance class tests conformance to a set of requirements packaged in a requirements class.</w:t>
      </w:r>
    </w:p>
    <w:p w14:paraId="3A171E01" w14:textId="77777777" w:rsidR="00247DE8" w:rsidRDefault="00247DE8" w:rsidP="00247DE8">
      <w:pPr>
        <w:pStyle w:val="Heading2"/>
      </w:pPr>
      <w:bookmarkStart w:id="156" w:name="_Ref52472430"/>
      <w:bookmarkStart w:id="157" w:name="_Toc72768856"/>
      <w:r>
        <w:t>Identifiers</w:t>
      </w:r>
      <w:bookmarkEnd w:id="156"/>
      <w:bookmarkEnd w:id="157"/>
    </w:p>
    <w:p w14:paraId="4DA35143" w14:textId="3102C4F5" w:rsidR="002E57C8" w:rsidRPr="002E57C8" w:rsidRDefault="002E57C8" w:rsidP="002E57C8">
      <w:r w:rsidRPr="002E57C8">
        <w:t>Each requirements class, requirement and recommendation is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3DF6D1B" w:rsidR="002E57C8" w:rsidRPr="002E57C8" w:rsidRDefault="00A94DDF" w:rsidP="002E57C8">
      <w:r w:rsidRPr="005322A0">
        <w:rPr>
          <w:b/>
          <w:bCs/>
        </w:rPr>
        <w:t>http://www.opengis.net/spec/om/3.0</w:t>
      </w:r>
      <w:r w:rsidR="002E57C8" w:rsidRPr="002E57C8">
        <w:rPr>
          <w:b/>
          <w:bCs/>
        </w:rPr>
        <w:t>/req/{pkg}/{classM}</w:t>
      </w:r>
    </w:p>
    <w:p w14:paraId="3E1F91BD" w14:textId="4AC9F4F0" w:rsidR="002E57C8" w:rsidRPr="002E57C8" w:rsidRDefault="002E57C8" w:rsidP="002E57C8">
      <w:r w:rsidRPr="002E57C8">
        <w:t>The URI for each requirement has the form:</w:t>
      </w:r>
    </w:p>
    <w:p w14:paraId="5C26DAEC" w14:textId="36A78FF6" w:rsidR="002E57C8" w:rsidRDefault="00A94DDF" w:rsidP="002E57C8">
      <w:pPr>
        <w:rPr>
          <w:b/>
          <w:bCs/>
        </w:rPr>
      </w:pPr>
      <w:r w:rsidRPr="007A561B">
        <w:rPr>
          <w:b/>
          <w:bCs/>
        </w:rPr>
        <w:t>http://www.opengis.net/spec/om/3.0</w:t>
      </w:r>
      <w:r>
        <w:rPr>
          <w:b/>
          <w:bCs/>
        </w:rPr>
        <w:t>/</w:t>
      </w:r>
      <w:r w:rsidR="002E57C8" w:rsidRPr="002E57C8">
        <w:rPr>
          <w:b/>
          <w:bCs/>
        </w:rPr>
        <w:t>req/{pkg}/{classM}/{reqN}</w:t>
      </w:r>
    </w:p>
    <w:p w14:paraId="3C8EF4B9" w14:textId="065B6BDC" w:rsidR="002E57C8" w:rsidRPr="002E57C8" w:rsidRDefault="002E57C8" w:rsidP="002E57C8">
      <w:r w:rsidRPr="002E57C8">
        <w:t>The URI for each recommendation has the form:</w:t>
      </w:r>
    </w:p>
    <w:p w14:paraId="55EB3CF9" w14:textId="4F15DACC" w:rsidR="002E57C8" w:rsidRPr="002E57C8" w:rsidRDefault="00A94DDF" w:rsidP="002E57C8">
      <w:r w:rsidRPr="007A561B">
        <w:rPr>
          <w:b/>
          <w:bCs/>
        </w:rPr>
        <w:t>http://www.opengis.net/spec/om/3.0</w:t>
      </w:r>
      <w:r>
        <w:rPr>
          <w:b/>
          <w:bCs/>
        </w:rPr>
        <w:t>/</w:t>
      </w:r>
      <w:r w:rsidR="002E57C8" w:rsidRPr="002E57C8">
        <w:rPr>
          <w:b/>
          <w:bCs/>
        </w:rPr>
        <w:t>re</w:t>
      </w:r>
      <w:r w:rsidR="002E57C8">
        <w:rPr>
          <w:b/>
          <w:bCs/>
        </w:rPr>
        <w:t>c</w:t>
      </w:r>
      <w:r w:rsidR="002E57C8" w:rsidRPr="002E57C8">
        <w:rPr>
          <w:b/>
          <w:bCs/>
        </w:rPr>
        <w:t>/{pkg}/{classM}/{</w:t>
      </w:r>
      <w:r w:rsidR="00D3575B" w:rsidRPr="002E57C8">
        <w:rPr>
          <w:b/>
          <w:bCs/>
        </w:rPr>
        <w:t>re</w:t>
      </w:r>
      <w:r w:rsidR="005C46DD">
        <w:rPr>
          <w:b/>
          <w:bCs/>
        </w:rPr>
        <w:t>c</w:t>
      </w:r>
      <w:r w:rsidR="00D3575B">
        <w:rPr>
          <w:b/>
          <w:bCs/>
        </w:rPr>
        <w:t>O</w:t>
      </w:r>
      <w:r w:rsidR="002E57C8" w:rsidRPr="002E57C8">
        <w:rPr>
          <w:b/>
          <w:bCs/>
        </w:rPr>
        <w:t>}</w:t>
      </w:r>
    </w:p>
    <w:p w14:paraId="59A989B7" w14:textId="77777777" w:rsidR="002E57C8" w:rsidRPr="002E57C8" w:rsidRDefault="002E57C8" w:rsidP="002E57C8">
      <w:r w:rsidRPr="002E57C8">
        <w:t>The URI for each conformance class has the form:</w:t>
      </w:r>
    </w:p>
    <w:p w14:paraId="58152698" w14:textId="3E51F90D" w:rsidR="002E57C8" w:rsidRPr="002E57C8" w:rsidRDefault="00A94DDF" w:rsidP="002E57C8">
      <w:r w:rsidRPr="007A561B">
        <w:rPr>
          <w:b/>
          <w:bCs/>
        </w:rPr>
        <w:t>http://www.opengis.net/spec/om/3.0</w:t>
      </w:r>
      <w:r>
        <w:rPr>
          <w:b/>
          <w:bCs/>
        </w:rPr>
        <w:t>/</w:t>
      </w:r>
      <w:r w:rsidR="002E57C8" w:rsidRPr="002E57C8">
        <w:rPr>
          <w:b/>
          <w:bCs/>
        </w:rPr>
        <w:t>conf/{pkg}/{classM}</w:t>
      </w:r>
    </w:p>
    <w:p w14:paraId="00B268D1" w14:textId="3E766B63" w:rsidR="00247DE8" w:rsidRDefault="00247DE8" w:rsidP="001A33D0"/>
    <w:p w14:paraId="6DF5170A" w14:textId="23B0BBFA" w:rsidR="001A33D0" w:rsidRDefault="00247DE8" w:rsidP="001A33D0">
      <w:pPr>
        <w:pStyle w:val="Heading1"/>
        <w:numPr>
          <w:ilvl w:val="0"/>
          <w:numId w:val="1"/>
        </w:numPr>
        <w:tabs>
          <w:tab w:val="clear" w:pos="432"/>
        </w:tabs>
        <w:ind w:left="0" w:firstLine="0"/>
      </w:pPr>
      <w:bookmarkStart w:id="158" w:name="_Toc353798250"/>
      <w:bookmarkStart w:id="159" w:name="_Toc72768857"/>
      <w:r w:rsidRPr="00247DE8">
        <w:t xml:space="preserve">Packaging, </w:t>
      </w:r>
      <w:r>
        <w:t>r</w:t>
      </w:r>
      <w:r w:rsidRPr="00247DE8">
        <w:t xml:space="preserve">equirements and </w:t>
      </w:r>
      <w:r>
        <w:t>d</w:t>
      </w:r>
      <w:r w:rsidRPr="00247DE8">
        <w:t>ependencies</w:t>
      </w:r>
      <w:bookmarkEnd w:id="158"/>
      <w:bookmarkEnd w:id="159"/>
    </w:p>
    <w:p w14:paraId="4E2829B4" w14:textId="36D3559C" w:rsidR="00393BE0" w:rsidRPr="00393BE0" w:rsidRDefault="00393BE0" w:rsidP="00EF48D9">
      <w:pPr>
        <w:pStyle w:val="Heading2"/>
      </w:pPr>
      <w:bookmarkStart w:id="160" w:name="_Toc72768858"/>
      <w:r>
        <w:t>Requirements</w:t>
      </w:r>
      <w:bookmarkEnd w:id="160"/>
    </w:p>
    <w:p w14:paraId="6E81DB35" w14:textId="40C676D3" w:rsidR="001A33D0" w:rsidRDefault="00247DE8" w:rsidP="00EF48D9">
      <w:pPr>
        <w:pStyle w:val="Heading3"/>
      </w:pPr>
      <w:r>
        <w:t>R</w:t>
      </w:r>
      <w:r w:rsidRPr="00247DE8">
        <w:t xml:space="preserve">equirement and </w:t>
      </w:r>
      <w:r>
        <w:t>c</w:t>
      </w:r>
      <w:r w:rsidRPr="00247DE8">
        <w:t xml:space="preserve">onformance </w:t>
      </w:r>
      <w:r>
        <w:t>class s</w:t>
      </w:r>
      <w:r w:rsidRPr="00247DE8">
        <w:t>tructure</w:t>
      </w:r>
    </w:p>
    <w:p w14:paraId="12F12A6C" w14:textId="7E8BA924" w:rsidR="002E57C8" w:rsidRDefault="002E57C8" w:rsidP="002E57C8">
      <w:pPr>
        <w:rPr>
          <w:lang w:eastAsia="ja-JP"/>
        </w:rPr>
      </w:pPr>
      <w:r>
        <w:rPr>
          <w:lang w:eastAsia="ja-JP"/>
        </w:rPr>
        <w:t>As OM</w:t>
      </w:r>
      <w:r w:rsidR="00B63E0B">
        <w:rPr>
          <w:lang w:eastAsia="ja-JP"/>
        </w:rPr>
        <w:t>S</w:t>
      </w:r>
      <w:r>
        <w:rPr>
          <w:lang w:eastAsia="ja-JP"/>
        </w:rPr>
        <w:t xml:space="preserve"> implementations often seamlessly integrate with existing data ecosystems, a very flexible requirements and conformance structure is defined. </w:t>
      </w:r>
      <w:ins w:id="161" w:author="Katharina Schleidt" w:date="2021-07-05T13:58:00Z">
        <w:r w:rsidR="0058722D">
          <w:rPr>
            <w:lang w:eastAsia="ja-JP"/>
          </w:rPr>
          <w:t xml:space="preserve">This </w:t>
        </w:r>
        <w:proofErr w:type="spellStart"/>
        <w:r w:rsidR="0058722D">
          <w:rPr>
            <w:lang w:eastAsia="ja-JP"/>
          </w:rPr>
          <w:t>structure</w:t>
        </w:r>
      </w:ins>
      <w:del w:id="162" w:author="Katharina Schleidt" w:date="2021-07-05T13:58:00Z">
        <w:r w:rsidDel="0058722D">
          <w:rPr>
            <w:lang w:eastAsia="ja-JP"/>
          </w:rPr>
          <w:delText xml:space="preserve">It </w:delText>
        </w:r>
      </w:del>
      <w:r>
        <w:rPr>
          <w:lang w:eastAsia="ja-JP"/>
        </w:rPr>
        <w:t>enables</w:t>
      </w:r>
      <w:proofErr w:type="spellEnd"/>
      <w:r>
        <w:rPr>
          <w:lang w:eastAsia="ja-JP"/>
        </w:rPr>
        <w:t xml:space="preserve"> users to selectively mix and match elements as required for their purposes from the OM</w:t>
      </w:r>
      <w:r w:rsidR="00B63E0B">
        <w:rPr>
          <w:lang w:eastAsia="ja-JP"/>
        </w:rPr>
        <w:t>S</w:t>
      </w:r>
      <w:r>
        <w:rPr>
          <w:lang w:eastAsia="ja-JP"/>
        </w:rPr>
        <w:t xml:space="preserve">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78289F67" w:rsidR="002E57C8" w:rsidRDefault="002E57C8" w:rsidP="002E57C8">
      <w:pPr>
        <w:rPr>
          <w:lang w:eastAsia="ja-JP"/>
        </w:rPr>
      </w:pPr>
      <w:r>
        <w:rPr>
          <w:lang w:eastAsia="ja-JP"/>
        </w:rPr>
        <w:lastRenderedPageBreak/>
        <w:t>For this purpose, a fine grained structure for requirements and recommendations, requirements classes and conformance classes has been defined. As far as possible, patterns from the OGC Modular Specification</w:t>
      </w:r>
      <w:r w:rsidR="00D43E04">
        <w:rPr>
          <w:lang w:eastAsia="ja-JP"/>
        </w:rPr>
        <w:t xml:space="preserve"> </w:t>
      </w:r>
      <w:r w:rsidR="00345B12">
        <w:rPr>
          <w:lang w:eastAsia="ja-JP"/>
        </w:rPr>
        <w:fldChar w:fldCharType="begin"/>
      </w:r>
      <w:r w:rsidR="00345B12">
        <w:rPr>
          <w:lang w:eastAsia="ja-JP"/>
        </w:rPr>
        <w:instrText xml:space="preserve"> REF _Ref52486267 \r \h </w:instrText>
      </w:r>
      <w:r w:rsidR="00345B12">
        <w:rPr>
          <w:lang w:eastAsia="ja-JP"/>
        </w:rPr>
      </w:r>
      <w:r w:rsidR="00345B12">
        <w:rPr>
          <w:lang w:eastAsia="ja-JP"/>
        </w:rPr>
        <w:fldChar w:fldCharType="separate"/>
      </w:r>
      <w:r w:rsidR="00821F18">
        <w:rPr>
          <w:lang w:eastAsia="ja-JP"/>
        </w:rPr>
        <w:t>[24]</w:t>
      </w:r>
      <w:r w:rsidR="00345B12">
        <w:rPr>
          <w:lang w:eastAsia="ja-JP"/>
        </w:rPr>
        <w:fldChar w:fldCharType="end"/>
      </w:r>
      <w:r w:rsidR="00345B12">
        <w:rPr>
          <w:lang w:eastAsia="ja-JP"/>
        </w:rPr>
        <w:t xml:space="preserve"> </w:t>
      </w:r>
      <w:r>
        <w:rPr>
          <w:lang w:eastAsia="ja-JP"/>
        </w:rPr>
        <w:t>have been taken into account. However, pertaining to the alignment between UML Packages and Conformance Classes, a relaxation of the requirement on one-to-one alignment between UML Package and Conformance Class has been proposed as follows:</w:t>
      </w:r>
    </w:p>
    <w:p w14:paraId="62841715" w14:textId="3EE9B8D8" w:rsidR="002E57C8" w:rsidRDefault="002E57C8" w:rsidP="00220B53">
      <w:pPr>
        <w:pStyle w:val="ListParagraph"/>
        <w:numPr>
          <w:ilvl w:val="0"/>
          <w:numId w:val="7"/>
        </w:numPr>
        <w:rPr>
          <w:lang w:eastAsia="ja-JP"/>
        </w:rPr>
      </w:pPr>
      <w:r>
        <w:rPr>
          <w:lang w:eastAsia="ja-JP"/>
        </w:rPr>
        <w:t>For each UML Package, both a Requirements Class as well as a Conformance Class have been defined;</w:t>
      </w:r>
    </w:p>
    <w:p w14:paraId="00766CE8" w14:textId="0A8764AF" w:rsidR="002E57C8" w:rsidRDefault="002E57C8" w:rsidP="00220B53">
      <w:pPr>
        <w:pStyle w:val="ListParagraph"/>
        <w:numPr>
          <w:ilvl w:val="0"/>
          <w:numId w:val="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20B53">
      <w:pPr>
        <w:pStyle w:val="ListParagraph"/>
        <w:numPr>
          <w:ilvl w:val="0"/>
          <w:numId w:val="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64E9D1C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w:t>
      </w:r>
      <w:del w:id="163" w:author="Katharina Schleidt" w:date="2021-07-05T13:59:00Z">
        <w:r w:rsidR="002E57C8" w:rsidDel="0058722D">
          <w:rPr>
            <w:lang w:eastAsia="ja-JP"/>
          </w:rPr>
          <w:delText xml:space="preserve">it becomes increasingly difficult to </w:delText>
        </w:r>
      </w:del>
      <w:r w:rsidR="002E57C8">
        <w:rPr>
          <w:lang w:eastAsia="ja-JP"/>
        </w:rPr>
        <w:t>stipulat</w:t>
      </w:r>
      <w:ins w:id="164" w:author="Katharina Schleidt" w:date="2021-07-05T13:59:00Z">
        <w:r w:rsidR="0058722D">
          <w:rPr>
            <w:lang w:eastAsia="ja-JP"/>
          </w:rPr>
          <w:t>ing</w:t>
        </w:r>
      </w:ins>
      <w:del w:id="165" w:author="Katharina Schleidt" w:date="2021-07-05T13:59:00Z">
        <w:r w:rsidR="002E57C8" w:rsidDel="0058722D">
          <w:rPr>
            <w:lang w:eastAsia="ja-JP"/>
          </w:rPr>
          <w:delText>e</w:delText>
        </w:r>
      </w:del>
      <w:r w:rsidR="002E57C8">
        <w:rPr>
          <w:lang w:eastAsia="ja-JP"/>
        </w:rPr>
        <w:t xml:space="preserve"> that all aspects of an information system conform explicitly to the same underlying standards</w:t>
      </w:r>
      <w:ins w:id="166" w:author="Katharina Schleidt" w:date="2021-07-05T13:59:00Z">
        <w:r w:rsidR="0058722D">
          <w:rPr>
            <w:lang w:eastAsia="ja-JP"/>
          </w:rPr>
          <w:t xml:space="preserve"> becomes increasingly difficult</w:t>
        </w:r>
      </w:ins>
      <w:r w:rsidR="002E57C8">
        <w:rPr>
          <w:lang w:eastAsia="ja-JP"/>
        </w:rPr>
        <w:t xml:space="preserve">. Simultaneously, as distributed data provision becomes increasingly ubiquitous, ever more communities are emerging dedicated to individual aspects of the wider data provision landscape. </w:t>
      </w:r>
    </w:p>
    <w:p w14:paraId="4CFDA74C" w14:textId="393643F9" w:rsidR="002E57C8" w:rsidRDefault="002E57C8" w:rsidP="002E57C8">
      <w:pPr>
        <w:rPr>
          <w:lang w:eastAsia="ja-JP"/>
        </w:rPr>
      </w:pPr>
      <w:r>
        <w:rPr>
          <w:lang w:eastAsia="ja-JP"/>
        </w:rPr>
        <w:t xml:space="preserve">One example of such external definition and hosting pertains to the provision of observable properties. In previous versions of the O&amp;M Model, </w:t>
      </w:r>
      <w:ins w:id="167" w:author="Katharina Schleidt" w:date="2021-07-05T14:00:00Z">
        <w:r w:rsidR="0058722D">
          <w:rPr>
            <w:lang w:eastAsia="ja-JP"/>
          </w:rPr>
          <w:t xml:space="preserve">the observable properties </w:t>
        </w:r>
      </w:ins>
      <w:del w:id="168" w:author="Katharina Schleidt" w:date="2021-07-05T14:00:00Z">
        <w:r w:rsidDel="0058722D">
          <w:rPr>
            <w:lang w:eastAsia="ja-JP"/>
          </w:rPr>
          <w:delText xml:space="preserve">this </w:delText>
        </w:r>
      </w:del>
      <w:r>
        <w:rPr>
          <w:lang w:eastAsia="ja-JP"/>
        </w:rPr>
        <w:t xml:space="preserve">concept was only included as a </w:t>
      </w:r>
      <w:proofErr w:type="spellStart"/>
      <w:r>
        <w:rPr>
          <w:lang w:eastAsia="ja-JP"/>
        </w:rPr>
        <w:t>metaclass</w:t>
      </w:r>
      <w:proofErr w:type="spellEnd"/>
      <w:r>
        <w:rPr>
          <w:lang w:eastAsia="ja-JP"/>
        </w:rPr>
        <w:t>, with the assumption that a reference to an existing code list will be provided. Within the current OM</w:t>
      </w:r>
      <w:r w:rsidR="00B63E0B">
        <w:rPr>
          <w:lang w:eastAsia="ja-JP"/>
        </w:rPr>
        <w:t>S</w:t>
      </w:r>
      <w:r>
        <w:rPr>
          <w:lang w:eastAsia="ja-JP"/>
        </w:rPr>
        <w:t xml:space="preserve"> Model, the observable property has been upgraded to a featureType</w:t>
      </w:r>
      <w:ins w:id="169" w:author="Katharina Schleidt" w:date="2021-07-05T14:00:00Z">
        <w:r w:rsidR="0058722D">
          <w:rPr>
            <w:lang w:eastAsia="ja-JP"/>
          </w:rPr>
          <w:t>. This is because</w:t>
        </w:r>
      </w:ins>
      <w:del w:id="170" w:author="Katharina Schleidt" w:date="2021-07-05T14:00:00Z">
        <w:r w:rsidDel="0058722D">
          <w:rPr>
            <w:lang w:eastAsia="ja-JP"/>
          </w:rPr>
          <w:delText>, as</w:delText>
        </w:r>
      </w:del>
      <w:r>
        <w:rPr>
          <w:lang w:eastAsia="ja-JP"/>
        </w:rPr>
        <w:t xml:space="preserve"> emerging requirements show the need for a more detailed model for this concept. Simultaneously, other communities</w:t>
      </w:r>
      <w:ins w:id="171" w:author="Katharina Schleidt" w:date="2021-07-05T14:00:00Z">
        <w:r w:rsidR="0058722D">
          <w:rPr>
            <w:lang w:eastAsia="ja-JP"/>
          </w:rPr>
          <w:t>,</w:t>
        </w:r>
      </w:ins>
      <w:r>
        <w:rPr>
          <w:lang w:eastAsia="ja-JP"/>
        </w:rPr>
        <w:t xml:space="preserve"> such as the Research Data Alliance (RDA)</w:t>
      </w:r>
      <w:ins w:id="172" w:author="Katharina Schleidt" w:date="2021-07-05T14:01:00Z">
        <w:r w:rsidR="0058722D">
          <w:rPr>
            <w:lang w:eastAsia="ja-JP"/>
          </w:rPr>
          <w:t>,</w:t>
        </w:r>
      </w:ins>
      <w:r>
        <w:rPr>
          <w:lang w:eastAsia="ja-JP"/>
        </w:rPr>
        <w:t xml:space="preserve"> are also working on observable property models. The same rationale can be applied to most concepts from the OM</w:t>
      </w:r>
      <w:r w:rsidR="00B63E0B">
        <w:rPr>
          <w:lang w:eastAsia="ja-JP"/>
        </w:rPr>
        <w:t>S</w:t>
      </w:r>
      <w:r>
        <w:rPr>
          <w:lang w:eastAsia="ja-JP"/>
        </w:rPr>
        <w:t xml:space="preserve"> Model.</w:t>
      </w:r>
    </w:p>
    <w:p w14:paraId="4074E357" w14:textId="23C71245" w:rsidR="002E57C8" w:rsidRDefault="002E57C8" w:rsidP="002E57C8">
      <w:pPr>
        <w:rPr>
          <w:lang w:eastAsia="ja-JP"/>
        </w:rPr>
      </w:pPr>
      <w:r>
        <w:rPr>
          <w:lang w:eastAsia="ja-JP"/>
        </w:rPr>
        <w:t xml:space="preserve">In order to expose this flexibility beyond the package structure described above, a fine grained hierarchical requirements class structure </w:t>
      </w:r>
      <w:del w:id="173" w:author="Katharina Schleidt" w:date="2021-07-05T14:01:00Z">
        <w:r w:rsidDel="0058722D">
          <w:rPr>
            <w:lang w:eastAsia="ja-JP"/>
          </w:rPr>
          <w:delText xml:space="preserve">has been </w:delText>
        </w:r>
      </w:del>
      <w:ins w:id="174" w:author="Katharina Schleidt" w:date="2021-07-05T14:01:00Z">
        <w:r w:rsidR="0058722D">
          <w:rPr>
            <w:lang w:eastAsia="ja-JP"/>
          </w:rPr>
          <w:t xml:space="preserve">was </w:t>
        </w:r>
      </w:ins>
      <w:r>
        <w:rPr>
          <w:lang w:eastAsia="ja-JP"/>
        </w:rPr>
        <w:t>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2DCC5D17" w:rsidR="003A5DDA" w:rsidRDefault="003A5DDA" w:rsidP="003A5DDA">
      <w:pPr>
        <w:pStyle w:val="Heading3"/>
      </w:pPr>
      <w:r>
        <w:t>Requirements class dependency graphs</w:t>
      </w:r>
    </w:p>
    <w:p w14:paraId="4D76084D" w14:textId="005F054D" w:rsidR="003A5DDA" w:rsidRDefault="003A5DDA" w:rsidP="003A5DDA">
      <w:pPr>
        <w:rPr>
          <w:lang w:eastAsia="ja-JP"/>
        </w:rPr>
      </w:pPr>
      <w:r>
        <w:rPr>
          <w:lang w:eastAsia="ja-JP"/>
        </w:rPr>
        <w:t xml:space="preserve">The graphs </w:t>
      </w:r>
      <w:r w:rsidR="002A2967">
        <w:rPr>
          <w:lang w:eastAsia="ja-JP"/>
        </w:rPr>
        <w:t xml:space="preserve">in </w:t>
      </w:r>
      <w:r w:rsidR="00D40B05">
        <w:rPr>
          <w:lang w:eastAsia="ja-JP"/>
        </w:rPr>
        <w:fldChar w:fldCharType="begin"/>
      </w:r>
      <w:r w:rsidR="00D40B05">
        <w:rPr>
          <w:lang w:eastAsia="ja-JP"/>
        </w:rPr>
        <w:instrText xml:space="preserve"> REF _Ref52381673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1</w:t>
      </w:r>
      <w:r w:rsidR="00D40B05">
        <w:rPr>
          <w:lang w:eastAsia="ja-JP"/>
        </w:rPr>
        <w:fldChar w:fldCharType="end"/>
      </w:r>
      <w:r w:rsidR="00D40B05">
        <w:rPr>
          <w:lang w:eastAsia="ja-JP"/>
        </w:rPr>
        <w:t xml:space="preserve"> </w:t>
      </w:r>
      <w:r w:rsidR="002A2967">
        <w:rPr>
          <w:lang w:eastAsia="ja-JP"/>
        </w:rPr>
        <w:t xml:space="preserve">and </w:t>
      </w:r>
      <w:r w:rsidR="00D40B05">
        <w:rPr>
          <w:lang w:eastAsia="ja-JP"/>
        </w:rPr>
        <w:fldChar w:fldCharType="begin"/>
      </w:r>
      <w:r w:rsidR="00D40B05">
        <w:rPr>
          <w:lang w:eastAsia="ja-JP"/>
        </w:rPr>
        <w:instrText xml:space="preserve"> REF _Ref52380630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2</w:t>
      </w:r>
      <w:r w:rsidR="00D40B05">
        <w:rPr>
          <w:lang w:eastAsia="ja-JP"/>
        </w:rPr>
        <w:fldChar w:fldCharType="end"/>
      </w:r>
      <w:r w:rsidR="00D40B05">
        <w:rPr>
          <w:lang w:eastAsia="ja-JP"/>
        </w:rPr>
        <w:t xml:space="preserve"> </w:t>
      </w:r>
      <w:r w:rsidR="002A2967">
        <w:rPr>
          <w:lang w:eastAsia="ja-JP"/>
        </w:rPr>
        <w:t>have been</w:t>
      </w:r>
      <w:r>
        <w:rPr>
          <w:lang w:eastAsia="ja-JP"/>
        </w:rPr>
        <w:t xml:space="preserve"> </w:t>
      </w:r>
      <w:r w:rsidR="002A2967">
        <w:rPr>
          <w:lang w:eastAsia="ja-JP"/>
        </w:rPr>
        <w:t>auto-</w:t>
      </w:r>
      <w:r>
        <w:rPr>
          <w:lang w:eastAsia="ja-JP"/>
        </w:rPr>
        <w:t xml:space="preserve">generated by parsing the </w:t>
      </w:r>
      <w:r w:rsidR="002A2967">
        <w:rPr>
          <w:lang w:eastAsia="ja-JP"/>
        </w:rPr>
        <w:t xml:space="preserve">requirements class </w:t>
      </w:r>
      <w:r>
        <w:rPr>
          <w:lang w:eastAsia="ja-JP"/>
        </w:rPr>
        <w:t xml:space="preserve">tables </w:t>
      </w:r>
      <w:r w:rsidR="002A2967">
        <w:rPr>
          <w:lang w:eastAsia="ja-JP"/>
        </w:rPr>
        <w:t xml:space="preserve">contained </w:t>
      </w:r>
      <w:r>
        <w:rPr>
          <w:lang w:eastAsia="ja-JP"/>
        </w:rPr>
        <w:t>in this document</w:t>
      </w:r>
      <w:r w:rsidR="002A2967">
        <w:rPr>
          <w:lang w:eastAsia="ja-JP"/>
        </w:rPr>
        <w:t>, and are provided here for the reader convenience.</w:t>
      </w:r>
      <w:r>
        <w:rPr>
          <w:lang w:eastAsia="ja-JP"/>
        </w:rPr>
        <w:t xml:space="preserve"> </w:t>
      </w:r>
    </w:p>
    <w:p w14:paraId="141C0550" w14:textId="2BBE7417" w:rsidR="003A5DDA" w:rsidRDefault="003A5DDA" w:rsidP="003A5DDA">
      <w:pPr>
        <w:rPr>
          <w:lang w:eastAsia="ja-JP"/>
        </w:rPr>
      </w:pPr>
      <w:r>
        <w:rPr>
          <w:lang w:eastAsia="ja-JP"/>
        </w:rPr>
        <w:t xml:space="preserve">Double-bordered boxes are </w:t>
      </w:r>
      <w:r w:rsidR="002A2967">
        <w:rPr>
          <w:lang w:eastAsia="ja-JP"/>
        </w:rPr>
        <w:t>r</w:t>
      </w:r>
      <w:r>
        <w:rPr>
          <w:lang w:eastAsia="ja-JP"/>
        </w:rPr>
        <w:t>equirement</w:t>
      </w:r>
      <w:r w:rsidR="002A2967">
        <w:rPr>
          <w:lang w:eastAsia="ja-JP"/>
        </w:rPr>
        <w:t>s</w:t>
      </w:r>
      <w:r>
        <w:rPr>
          <w:lang w:eastAsia="ja-JP"/>
        </w:rPr>
        <w:t xml:space="preserve"> </w:t>
      </w:r>
      <w:r w:rsidR="002A2967">
        <w:rPr>
          <w:lang w:eastAsia="ja-JP"/>
        </w:rPr>
        <w:t>c</w:t>
      </w:r>
      <w:r>
        <w:rPr>
          <w:lang w:eastAsia="ja-JP"/>
        </w:rPr>
        <w:t>lasses, simple boxes are individual requirements or recommendations</w:t>
      </w:r>
      <w:r w:rsidR="002A2967">
        <w:rPr>
          <w:lang w:eastAsia="ja-JP"/>
        </w:rPr>
        <w:t xml:space="preserve">. </w:t>
      </w:r>
      <w:r>
        <w:rPr>
          <w:lang w:eastAsia="ja-JP"/>
        </w:rPr>
        <w:t>Arrows with solid lines show inclusion of requirements, dotted lines are dependencies showing where other requirement classes have been imported.</w:t>
      </w:r>
    </w:p>
    <w:p w14:paraId="494DA951" w14:textId="77777777" w:rsidR="00D40B05" w:rsidRDefault="002A2967" w:rsidP="00D40B05">
      <w:pPr>
        <w:keepNext/>
      </w:pPr>
      <w:r>
        <w:rPr>
          <w:noProof/>
          <w:lang w:val="fr-FR" w:eastAsia="fr-FR"/>
        </w:rPr>
        <w:lastRenderedPageBreak/>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31" cstate="print">
                      <a:extLst>
                        <a:ext uri="{28A0092B-C50C-407E-A947-70E740481C1C}">
                          <a14:useLocalDpi xmlns:a14="http://schemas.microsoft.com/office/drawing/2010/main"/>
                        </a:ext>
                        <a:ext uri="{96DAC541-7B7A-43D3-8B79-37D633B846F1}">
                          <asvg:svgBlip xmlns:asvg="http://schemas.microsoft.com/office/drawing/2016/SVG/main" r:embed="rId32"/>
                        </a:ext>
                      </a:extLst>
                    </a:blip>
                    <a:stretch>
                      <a:fillRect/>
                    </a:stretch>
                  </pic:blipFill>
                  <pic:spPr>
                    <a:xfrm>
                      <a:off x="0" y="0"/>
                      <a:ext cx="6191885" cy="3077845"/>
                    </a:xfrm>
                    <a:prstGeom prst="rect">
                      <a:avLst/>
                    </a:prstGeom>
                  </pic:spPr>
                </pic:pic>
              </a:graphicData>
            </a:graphic>
          </wp:inline>
        </w:drawing>
      </w:r>
    </w:p>
    <w:p w14:paraId="6F59B78E" w14:textId="0A4942CD" w:rsidR="002A2967" w:rsidRPr="00C63000" w:rsidRDefault="00D40B05" w:rsidP="00D40B05">
      <w:pPr>
        <w:jc w:val="center"/>
        <w:rPr>
          <w:b/>
          <w:bCs/>
          <w:sz w:val="20"/>
          <w:szCs w:val="20"/>
        </w:rPr>
      </w:pPr>
      <w:bookmarkStart w:id="175" w:name="_Ref5238167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w:t>
      </w:r>
      <w:r w:rsidR="00D471BA">
        <w:rPr>
          <w:b/>
          <w:bCs/>
          <w:sz w:val="20"/>
          <w:szCs w:val="20"/>
        </w:rPr>
        <w:fldChar w:fldCharType="end"/>
      </w:r>
      <w:bookmarkEnd w:id="175"/>
      <w:r w:rsidRPr="00C63000">
        <w:rPr>
          <w:b/>
          <w:bCs/>
          <w:sz w:val="20"/>
          <w:szCs w:val="20"/>
        </w:rPr>
        <w:t xml:space="preserve"> — Requirements class dependencies of the Observation packages</w:t>
      </w:r>
      <w:r w:rsidR="00C63000" w:rsidRPr="00C63000">
        <w:rPr>
          <w:b/>
          <w:bCs/>
          <w:sz w:val="20"/>
          <w:szCs w:val="20"/>
        </w:rPr>
        <w:t>.</w:t>
      </w:r>
    </w:p>
    <w:p w14:paraId="7C7CC6EC" w14:textId="77777777" w:rsidR="002A2967" w:rsidRPr="002A2967" w:rsidRDefault="002A2967" w:rsidP="002A2967">
      <w:pPr>
        <w:jc w:val="center"/>
        <w:rPr>
          <w:b/>
          <w:bCs/>
        </w:rPr>
      </w:pPr>
    </w:p>
    <w:p w14:paraId="4C32058B" w14:textId="77777777" w:rsidR="002A2967" w:rsidRDefault="002A2967" w:rsidP="002A2967">
      <w:pPr>
        <w:keepNext/>
      </w:pPr>
      <w:r>
        <w:rPr>
          <w:noProof/>
          <w:lang w:val="fr-FR" w:eastAsia="fr-FR"/>
        </w:rPr>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3" cstate="print">
                      <a:extLst>
                        <a:ext uri="{28A0092B-C50C-407E-A947-70E740481C1C}">
                          <a14:useLocalDpi xmlns:a14="http://schemas.microsoft.com/office/drawing/2010/main"/>
                        </a:ext>
                        <a:ext uri="{96DAC541-7B7A-43D3-8B79-37D633B846F1}">
                          <asvg:svgBlip xmlns:asvg="http://schemas.microsoft.com/office/drawing/2016/SVG/main" r:embed="rId34"/>
                        </a:ext>
                      </a:extLst>
                    </a:blip>
                    <a:stretch>
                      <a:fillRect/>
                    </a:stretch>
                  </pic:blipFill>
                  <pic:spPr>
                    <a:xfrm>
                      <a:off x="0" y="0"/>
                      <a:ext cx="6191885" cy="2534285"/>
                    </a:xfrm>
                    <a:prstGeom prst="rect">
                      <a:avLst/>
                    </a:prstGeom>
                  </pic:spPr>
                </pic:pic>
              </a:graphicData>
            </a:graphic>
          </wp:inline>
        </w:drawing>
      </w:r>
    </w:p>
    <w:p w14:paraId="44FF6CC2" w14:textId="12109C15" w:rsidR="002A2967" w:rsidRPr="00C63000" w:rsidRDefault="002A2967" w:rsidP="002A2967">
      <w:pPr>
        <w:jc w:val="center"/>
        <w:rPr>
          <w:b/>
          <w:bCs/>
          <w:sz w:val="20"/>
          <w:szCs w:val="20"/>
        </w:rPr>
      </w:pPr>
      <w:bookmarkStart w:id="176" w:name="_Ref52380630"/>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w:t>
      </w:r>
      <w:r w:rsidR="00D471BA">
        <w:rPr>
          <w:b/>
          <w:bCs/>
          <w:sz w:val="20"/>
          <w:szCs w:val="20"/>
        </w:rPr>
        <w:fldChar w:fldCharType="end"/>
      </w:r>
      <w:bookmarkEnd w:id="176"/>
      <w:r w:rsidRPr="00C63000">
        <w:rPr>
          <w:b/>
          <w:bCs/>
          <w:sz w:val="20"/>
          <w:szCs w:val="20"/>
        </w:rPr>
        <w:t xml:space="preserve"> — Requirement class dependencies of the Sample packages</w:t>
      </w:r>
      <w:r w:rsidR="00C63000" w:rsidRPr="00C63000">
        <w:rPr>
          <w:b/>
          <w:bCs/>
          <w:sz w:val="20"/>
          <w:szCs w:val="20"/>
        </w:rPr>
        <w:t>.</w:t>
      </w:r>
    </w:p>
    <w:p w14:paraId="3157311F" w14:textId="77777777" w:rsidR="002A2967" w:rsidRPr="002A2967" w:rsidRDefault="002A2967" w:rsidP="002A2967">
      <w:pPr>
        <w:jc w:val="center"/>
        <w:rPr>
          <w:b/>
          <w:bCs/>
        </w:rPr>
      </w:pPr>
    </w:p>
    <w:p w14:paraId="6661440E" w14:textId="727B2D90" w:rsidR="00393BE0" w:rsidRDefault="00393BE0" w:rsidP="00920189">
      <w:pPr>
        <w:pStyle w:val="Heading2"/>
      </w:pPr>
      <w:bookmarkStart w:id="177" w:name="_Toc72768859"/>
      <w:r>
        <w:t>UML</w:t>
      </w:r>
      <w:bookmarkEnd w:id="177"/>
    </w:p>
    <w:p w14:paraId="7180BC3F" w14:textId="0AD4F418" w:rsidR="00247DE8" w:rsidRDefault="00393BE0" w:rsidP="00EF48D9">
      <w:pPr>
        <w:pStyle w:val="Heading3"/>
      </w:pPr>
      <w:r>
        <w:t xml:space="preserve">UML </w:t>
      </w:r>
      <w:r w:rsidR="00247DE8">
        <w:t>package structure</w:t>
      </w:r>
    </w:p>
    <w:p w14:paraId="13AC86C3" w14:textId="31F32104" w:rsidR="003A5DDA" w:rsidRDefault="003A5DDA" w:rsidP="003A5DDA">
      <w:pPr>
        <w:rPr>
          <w:lang w:eastAsia="ja-JP"/>
        </w:rPr>
      </w:pPr>
      <w:r>
        <w:rPr>
          <w:lang w:eastAsia="ja-JP"/>
        </w:rPr>
        <w:t>OM</w:t>
      </w:r>
      <w:r w:rsidR="00130432">
        <w:rPr>
          <w:lang w:eastAsia="ja-JP"/>
        </w:rPr>
        <w:t>S</w:t>
      </w:r>
      <w:r>
        <w:rPr>
          <w:lang w:eastAsia="ja-JP"/>
        </w:rPr>
        <w:t xml:space="preserve">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t>
      </w:r>
      <w:r>
        <w:rPr>
          <w:lang w:eastAsia="ja-JP"/>
        </w:rPr>
        <w:lastRenderedPageBreak/>
        <w:t>which requirements and Conformance Classes their implementation complies. Both the Observation and Sample sections of this model have been structured using the following layering of packages:</w:t>
      </w:r>
    </w:p>
    <w:p w14:paraId="5CBA996A" w14:textId="1166D5CE" w:rsidR="003A5DDA" w:rsidRDefault="003A5DDA" w:rsidP="00EF48D9">
      <w:pPr>
        <w:pStyle w:val="ListParagraph"/>
        <w:numPr>
          <w:ilvl w:val="0"/>
          <w:numId w:val="8"/>
        </w:numPr>
        <w:contextualSpacing w:val="0"/>
        <w:jc w:val="both"/>
        <w:rPr>
          <w:lang w:eastAsia="ja-JP"/>
        </w:rPr>
      </w:pPr>
      <w:r w:rsidRPr="003A5DDA">
        <w:rPr>
          <w:b/>
          <w:bCs/>
          <w:lang w:eastAsia="ja-JP"/>
        </w:rPr>
        <w:t>Conceptual</w:t>
      </w:r>
      <w:r>
        <w:rPr>
          <w:lang w:eastAsia="ja-JP"/>
        </w:rPr>
        <w:t xml:space="preserve">: Within the Conceptual Model Packages, only Interfaces </w:t>
      </w:r>
      <w:del w:id="178" w:author="Katharina Schleidt" w:date="2021-07-05T14:01:00Z">
        <w:r w:rsidDel="0058722D">
          <w:rPr>
            <w:lang w:eastAsia="ja-JP"/>
          </w:rPr>
          <w:delText xml:space="preserve">have been </w:delText>
        </w:r>
      </w:del>
      <w:ins w:id="179" w:author="Katharina Schleidt" w:date="2021-07-05T14:01:00Z">
        <w:r w:rsidR="0058722D">
          <w:rPr>
            <w:lang w:eastAsia="ja-JP"/>
          </w:rPr>
          <w:t xml:space="preserve">are </w:t>
        </w:r>
      </w:ins>
      <w:r>
        <w:rPr>
          <w:lang w:eastAsia="ja-JP"/>
        </w:rPr>
        <w:t xml:space="preserve">provided. These models provide a very abstract view </w:t>
      </w:r>
      <w:del w:id="180" w:author="Katharina Schleidt" w:date="2021-07-05T14:01:00Z">
        <w:r w:rsidDel="0058722D">
          <w:rPr>
            <w:lang w:eastAsia="ja-JP"/>
          </w:rPr>
          <w:delText xml:space="preserve">on </w:delText>
        </w:r>
      </w:del>
      <w:ins w:id="181" w:author="Katharina Schleidt" w:date="2021-07-05T14:01:00Z">
        <w:r w:rsidR="0058722D">
          <w:rPr>
            <w:lang w:eastAsia="ja-JP"/>
          </w:rPr>
          <w:t xml:space="preserve">of </w:t>
        </w:r>
      </w:ins>
      <w:r>
        <w:rPr>
          <w:lang w:eastAsia="ja-JP"/>
        </w:rPr>
        <w:t xml:space="preserve">the individual concepts they contain without reference to specific implementations. This approach allows for the inclusion of semantically aligned objects from external sources, that while not having been created under the </w:t>
      </w:r>
      <w:r w:rsidR="00C44FEC" w:rsidRPr="00C44FEC">
        <w:rPr>
          <w:lang w:eastAsia="ja-JP"/>
        </w:rPr>
        <w:t xml:space="preserve">Observations, </w:t>
      </w:r>
      <w:del w:id="182" w:author="Katharina Schleidt" w:date="2021-07-05T14:02:00Z">
        <w:r w:rsidR="00C44FEC" w:rsidRPr="00C44FEC" w:rsidDel="0058722D">
          <w:rPr>
            <w:lang w:eastAsia="ja-JP"/>
          </w:rPr>
          <w:delText xml:space="preserve">measurements </w:delText>
        </w:r>
      </w:del>
      <w:ins w:id="183" w:author="Katharina Schleidt" w:date="2021-07-05T14:02:00Z">
        <w:r w:rsidR="0058722D">
          <w:rPr>
            <w:lang w:eastAsia="ja-JP"/>
          </w:rPr>
          <w:t>M</w:t>
        </w:r>
        <w:r w:rsidR="0058722D" w:rsidRPr="00C44FEC">
          <w:rPr>
            <w:lang w:eastAsia="ja-JP"/>
          </w:rPr>
          <w:t xml:space="preserve">easurements </w:t>
        </w:r>
      </w:ins>
      <w:r w:rsidR="00C44FEC" w:rsidRPr="00C44FEC">
        <w:rPr>
          <w:lang w:eastAsia="ja-JP"/>
        </w:rPr>
        <w:t xml:space="preserve">and </w:t>
      </w:r>
      <w:del w:id="184" w:author="Katharina Schleidt" w:date="2021-07-05T14:02:00Z">
        <w:r w:rsidR="00C44FEC" w:rsidRPr="00C44FEC" w:rsidDel="0058722D">
          <w:rPr>
            <w:lang w:eastAsia="ja-JP"/>
          </w:rPr>
          <w:delText>samples</w:delText>
        </w:r>
        <w:r w:rsidR="00C44FEC" w:rsidDel="0058722D">
          <w:rPr>
            <w:lang w:eastAsia="ja-JP"/>
          </w:rPr>
          <w:delText xml:space="preserve"> </w:delText>
        </w:r>
      </w:del>
      <w:ins w:id="185" w:author="Katharina Schleidt" w:date="2021-07-05T14:02:00Z">
        <w:r w:rsidR="0058722D">
          <w:rPr>
            <w:lang w:eastAsia="ja-JP"/>
          </w:rPr>
          <w:t>S</w:t>
        </w:r>
        <w:r w:rsidR="0058722D" w:rsidRPr="00C44FEC">
          <w:rPr>
            <w:lang w:eastAsia="ja-JP"/>
          </w:rPr>
          <w:t>amples</w:t>
        </w:r>
        <w:r w:rsidR="0058722D">
          <w:rPr>
            <w:lang w:eastAsia="ja-JP"/>
          </w:rPr>
          <w:t xml:space="preserve"> </w:t>
        </w:r>
      </w:ins>
      <w:r>
        <w:rPr>
          <w:lang w:eastAsia="ja-JP"/>
        </w:rPr>
        <w:t>Model</w:t>
      </w:r>
      <w:ins w:id="186" w:author="Katharina Schleidt" w:date="2021-07-05T14:02:00Z">
        <w:r w:rsidR="0058722D">
          <w:rPr>
            <w:lang w:eastAsia="ja-JP"/>
          </w:rPr>
          <w:t>,</w:t>
        </w:r>
      </w:ins>
      <w:r>
        <w:rPr>
          <w:lang w:eastAsia="ja-JP"/>
        </w:rPr>
        <w:t xml:space="preserve"> do provide concepts sharing the same semantic meaning as the concepts from the Conceptual Models;</w:t>
      </w:r>
    </w:p>
    <w:p w14:paraId="7D9C68A5" w14:textId="6E1D4BE2" w:rsidR="003A5DDA" w:rsidRDefault="003A5DDA" w:rsidP="00EF48D9">
      <w:pPr>
        <w:pStyle w:val="ListParagraph"/>
        <w:numPr>
          <w:ilvl w:val="0"/>
          <w:numId w:val="8"/>
        </w:numPr>
        <w:ind w:left="714" w:hanging="357"/>
        <w:contextualSpacing w:val="0"/>
        <w:jc w:val="both"/>
        <w:rPr>
          <w:lang w:eastAsia="ja-JP"/>
        </w:rPr>
      </w:pPr>
      <w:r w:rsidRPr="003A5DDA">
        <w:rPr>
          <w:b/>
          <w:bCs/>
          <w:lang w:eastAsia="ja-JP"/>
        </w:rPr>
        <w:t>Abstract Core</w:t>
      </w:r>
      <w:r>
        <w:rPr>
          <w:lang w:eastAsia="ja-JP"/>
        </w:rPr>
        <w:t xml:space="preserve">: Within the Abstract Core Model Packages, only abstract </w:t>
      </w:r>
      <w:proofErr w:type="spellStart"/>
      <w:r>
        <w:rPr>
          <w:lang w:eastAsia="ja-JP"/>
        </w:rPr>
        <w:t>featureTypes</w:t>
      </w:r>
      <w:proofErr w:type="spellEnd"/>
      <w:r>
        <w:rPr>
          <w:lang w:eastAsia="ja-JP"/>
        </w:rPr>
        <w:t xml:space="preserve"> </w:t>
      </w:r>
      <w:del w:id="187" w:author="Katharina Schleidt" w:date="2021-07-05T14:02:00Z">
        <w:r w:rsidDel="0058722D">
          <w:rPr>
            <w:lang w:eastAsia="ja-JP"/>
          </w:rPr>
          <w:delText xml:space="preserve">have been </w:delText>
        </w:r>
      </w:del>
      <w:ins w:id="188" w:author="Katharina Schleidt" w:date="2021-07-05T14:02:00Z">
        <w:r w:rsidR="0058722D">
          <w:rPr>
            <w:lang w:eastAsia="ja-JP"/>
          </w:rPr>
          <w:t xml:space="preserve">are </w:t>
        </w:r>
      </w:ins>
      <w:r>
        <w:rPr>
          <w:lang w:eastAsia="ja-JP"/>
        </w:rPr>
        <w:t>provided following the semantic structure of the Conceptual model (</w:t>
      </w:r>
      <w:proofErr w:type="spellStart"/>
      <w:r>
        <w:rPr>
          <w:lang w:eastAsia="ja-JP"/>
        </w:rPr>
        <w:t>i.e</w:t>
      </w:r>
      <w:proofErr w:type="spellEnd"/>
      <w:r>
        <w:rPr>
          <w:lang w:eastAsia="ja-JP"/>
        </w:rPr>
        <w:t>: realizing the interfaces provided by the Conceptual</w:t>
      </w:r>
      <w:r w:rsidR="005C46DD">
        <w:rPr>
          <w:lang w:eastAsia="ja-JP"/>
        </w:rPr>
        <w:t xml:space="preserve"> </w:t>
      </w:r>
      <w:r w:rsidR="005C46DD" w:rsidRPr="005C46DD">
        <w:rPr>
          <w:lang w:eastAsia="ja-JP"/>
        </w:rPr>
        <w:t>Model Packages</w:t>
      </w:r>
      <w:r>
        <w:rPr>
          <w:lang w:eastAsia="ja-JP"/>
        </w:rPr>
        <w:t xml:space="preserve">). A consistent approach to metadata provision </w:t>
      </w:r>
      <w:del w:id="189" w:author="Katharina Schleidt" w:date="2021-07-05T14:03:00Z">
        <w:r w:rsidR="00953EFA" w:rsidRPr="00953EFA" w:rsidDel="00BC3B35">
          <w:rPr>
            <w:lang w:eastAsia="ja-JP"/>
          </w:rPr>
          <w:delText xml:space="preserve">has been </w:delText>
        </w:r>
      </w:del>
      <w:ins w:id="190" w:author="Katharina Schleidt" w:date="2021-07-05T14:03:00Z">
        <w:r w:rsidR="00BC3B35">
          <w:rPr>
            <w:lang w:eastAsia="ja-JP"/>
          </w:rPr>
          <w:t xml:space="preserve">is </w:t>
        </w:r>
      </w:ins>
      <w:r w:rsidR="00953EFA" w:rsidRPr="00953EFA">
        <w:rPr>
          <w:lang w:eastAsia="ja-JP"/>
        </w:rPr>
        <w:t>introduced</w:t>
      </w:r>
      <w:r>
        <w:rPr>
          <w:lang w:eastAsia="ja-JP"/>
        </w:rPr>
        <w:t xml:space="preserve">. All associations from the abstract </w:t>
      </w:r>
      <w:proofErr w:type="spellStart"/>
      <w:r>
        <w:rPr>
          <w:lang w:eastAsia="ja-JP"/>
        </w:rPr>
        <w:t>featureTypes</w:t>
      </w:r>
      <w:proofErr w:type="spellEnd"/>
      <w:r>
        <w:rPr>
          <w:lang w:eastAsia="ja-JP"/>
        </w:rPr>
        <w:t xml:space="preserve"> reference the conceptual Interfaces for </w:t>
      </w:r>
      <w:r w:rsidR="00953EFA" w:rsidRPr="00953EFA">
        <w:rPr>
          <w:lang w:eastAsia="ja-JP"/>
        </w:rPr>
        <w:t>greater implementation flexibility</w:t>
      </w:r>
      <w:r>
        <w:rPr>
          <w:lang w:eastAsia="ja-JP"/>
        </w:rPr>
        <w:t>. The Abstract Core Model Packages are foreseen for the creation of domain models providing an Abstract Core ready for Extension;</w:t>
      </w:r>
    </w:p>
    <w:p w14:paraId="3D67819B" w14:textId="516F7E11" w:rsidR="002E57C8" w:rsidRPr="002E57C8" w:rsidRDefault="003A5DDA" w:rsidP="00EF48D9">
      <w:pPr>
        <w:pStyle w:val="ListParagraph"/>
        <w:numPr>
          <w:ilvl w:val="0"/>
          <w:numId w:val="8"/>
        </w:numPr>
        <w:ind w:left="714" w:hanging="357"/>
        <w:contextualSpacing w:val="0"/>
        <w:jc w:val="both"/>
        <w:rPr>
          <w:lang w:eastAsia="ja-JP"/>
        </w:rPr>
      </w:pPr>
      <w:r w:rsidRPr="003A5DDA">
        <w:rPr>
          <w:b/>
          <w:bCs/>
          <w:lang w:eastAsia="ja-JP"/>
        </w:rPr>
        <w:t>Basic</w:t>
      </w:r>
      <w:r>
        <w:rPr>
          <w:lang w:eastAsia="ja-JP"/>
        </w:rPr>
        <w:t xml:space="preserve">: Within the Basic Packages, simple concrete </w:t>
      </w:r>
      <w:proofErr w:type="spellStart"/>
      <w:r>
        <w:rPr>
          <w:lang w:eastAsia="ja-JP"/>
        </w:rPr>
        <w:t>featureTypes</w:t>
      </w:r>
      <w:proofErr w:type="spellEnd"/>
      <w:r>
        <w:rPr>
          <w:lang w:eastAsia="ja-JP"/>
        </w:rPr>
        <w:t xml:space="preserve">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Heading3"/>
      </w:pPr>
      <w:r>
        <w:t>UML package dependencies</w:t>
      </w:r>
    </w:p>
    <w:p w14:paraId="37AB8637" w14:textId="189029A7"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D471BA">
        <w:rPr>
          <w:lang w:eastAsia="ja-JP"/>
        </w:rPr>
        <w:fldChar w:fldCharType="begin"/>
      </w:r>
      <w:r w:rsidR="00D471BA">
        <w:rPr>
          <w:lang w:eastAsia="ja-JP"/>
        </w:rPr>
        <w:instrText xml:space="preserve"> REF _Ref52381566 \h </w:instrText>
      </w:r>
      <w:r w:rsidR="00D471BA">
        <w:rPr>
          <w:lang w:eastAsia="ja-JP"/>
        </w:rPr>
      </w:r>
      <w:r w:rsidR="00D471BA">
        <w:rPr>
          <w:lang w:eastAsia="ja-JP"/>
        </w:rPr>
        <w:fldChar w:fldCharType="separate"/>
      </w:r>
      <w:r w:rsidR="00821F18" w:rsidRPr="00C63000">
        <w:rPr>
          <w:b/>
          <w:bCs/>
          <w:sz w:val="20"/>
          <w:szCs w:val="20"/>
        </w:rPr>
        <w:t xml:space="preserve">Table </w:t>
      </w:r>
      <w:r w:rsidR="00821F18">
        <w:rPr>
          <w:b/>
          <w:bCs/>
          <w:noProof/>
          <w:sz w:val="20"/>
          <w:szCs w:val="20"/>
        </w:rPr>
        <w:t>7</w:t>
      </w:r>
      <w:r w:rsidR="00D471BA">
        <w:rPr>
          <w:lang w:eastAsia="ja-JP"/>
        </w:rPr>
        <w:fldChar w:fldCharType="end"/>
      </w:r>
      <w:r w:rsidR="00D471BA">
        <w:rPr>
          <w:lang w:eastAsia="ja-JP"/>
        </w:rPr>
        <w:t xml:space="preserve"> </w:t>
      </w:r>
      <w:r w:rsidRPr="003A5DDA">
        <w:rPr>
          <w:lang w:eastAsia="ja-JP"/>
        </w:rPr>
        <w:t>lists the dependencies between the UML packages defined in this International Standard and other 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r w:rsidR="00821F18" w:rsidRPr="00C63000">
        <w:rPr>
          <w:b/>
          <w:bCs/>
          <w:sz w:val="20"/>
          <w:szCs w:val="20"/>
        </w:rPr>
        <w:t xml:space="preserve">Figure </w:t>
      </w:r>
      <w:r w:rsidR="00821F18">
        <w:rPr>
          <w:b/>
          <w:bCs/>
          <w:noProof/>
          <w:sz w:val="20"/>
          <w:szCs w:val="20"/>
        </w:rPr>
        <w:t>3</w:t>
      </w:r>
      <w:r w:rsidR="00DD3CBC">
        <w:rPr>
          <w:lang w:eastAsia="ja-JP"/>
        </w:rPr>
        <w:fldChar w:fldCharType="end"/>
      </w:r>
      <w:r w:rsidR="00DD3CBC">
        <w:rPr>
          <w:lang w:eastAsia="ja-JP"/>
        </w:rPr>
        <w:t xml:space="preserve"> show the dependencies of the entire </w:t>
      </w:r>
      <w:del w:id="191" w:author="Katharina Schleidt" w:date="2021-07-05T19:38:00Z">
        <w:r w:rsidR="00174114" w:rsidRPr="00174114" w:rsidDel="00116C6C">
          <w:rPr>
            <w:lang w:eastAsia="ja-JP"/>
          </w:rPr>
          <w:delText>Observations, measurements and samples</w:delText>
        </w:r>
      </w:del>
      <w:ins w:id="192" w:author="Katharina Schleidt" w:date="2021-07-05T19:38:00Z">
        <w:r w:rsidR="00116C6C">
          <w:rPr>
            <w:lang w:eastAsia="ja-JP"/>
          </w:rPr>
          <w:t>OMS</w:t>
        </w:r>
      </w:ins>
      <w:r w:rsidR="00174114">
        <w:rPr>
          <w:lang w:eastAsia="ja-JP"/>
        </w:rPr>
        <w:t xml:space="preserve"> </w:t>
      </w:r>
      <w:r w:rsidR="00DD3CBC">
        <w:rPr>
          <w:lang w:eastAsia="ja-JP"/>
        </w:rPr>
        <w:t>UML model package to the other International Standards</w:t>
      </w:r>
      <w:r w:rsidR="0033464A">
        <w:rPr>
          <w:lang w:eastAsia="ja-JP"/>
        </w:rPr>
        <w:t xml:space="preserve"> in a graphical form</w:t>
      </w:r>
      <w:r w:rsidRPr="003A5DDA">
        <w:rPr>
          <w:lang w:eastAsia="ja-JP"/>
        </w:rPr>
        <w:t>.</w:t>
      </w:r>
    </w:p>
    <w:p w14:paraId="1E7A4FA0" w14:textId="0EA13AF8" w:rsidR="00767B2F" w:rsidRPr="00C63000" w:rsidRDefault="00767B2F" w:rsidP="00767B2F">
      <w:pPr>
        <w:jc w:val="center"/>
        <w:rPr>
          <w:b/>
          <w:bCs/>
          <w:sz w:val="20"/>
          <w:szCs w:val="20"/>
        </w:rPr>
      </w:pPr>
      <w:bookmarkStart w:id="193" w:name="_Ref52381566"/>
      <w:r w:rsidRPr="00C63000">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7</w:t>
      </w:r>
      <w:r w:rsidR="00D471BA">
        <w:rPr>
          <w:b/>
          <w:bCs/>
          <w:sz w:val="20"/>
          <w:szCs w:val="20"/>
        </w:rPr>
        <w:fldChar w:fldCharType="end"/>
      </w:r>
      <w:bookmarkEnd w:id="193"/>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proofErr w:type="spellStart"/>
            <w:r w:rsidRPr="005256EF">
              <w:rPr>
                <w:sz w:val="20"/>
                <w:szCs w:val="20"/>
              </w:rPr>
              <w:t>TM_Instant</w:t>
            </w:r>
            <w:proofErr w:type="spellEnd"/>
            <w:r w:rsidRPr="005256EF">
              <w:rPr>
                <w:sz w:val="20"/>
                <w:szCs w:val="20"/>
              </w:rPr>
              <w:t xml:space="preserve">, </w:t>
            </w:r>
            <w:proofErr w:type="spellStart"/>
            <w:r w:rsidRPr="005256EF">
              <w:rPr>
                <w:sz w:val="20"/>
                <w:szCs w:val="20"/>
              </w:rPr>
              <w:t>TM_Period</w:t>
            </w:r>
            <w:proofErr w:type="spellEnd"/>
            <w:r w:rsidRPr="005256EF">
              <w:rPr>
                <w:sz w:val="20"/>
                <w:szCs w:val="20"/>
              </w:rPr>
              <w:t xml:space="preserve">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lastRenderedPageBreak/>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proofErr w:type="spellStart"/>
            <w:r w:rsidRPr="005256EF">
              <w:rPr>
                <w:sz w:val="20"/>
                <w:szCs w:val="20"/>
              </w:rPr>
              <w:t>NamedValue</w:t>
            </w:r>
            <w:proofErr w:type="spellEnd"/>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val="fr-FR" w:eastAsia="fr-FR"/>
        </w:rPr>
        <w:lastRenderedPageBreak/>
        <w:drawing>
          <wp:inline distT="0" distB="0" distL="0" distR="0" wp14:anchorId="436CFAD5" wp14:editId="5EBBE05D">
            <wp:extent cx="6150825" cy="5004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5">
                      <a:extLst>
                        <a:ext uri="{28A0092B-C50C-407E-A947-70E740481C1C}">
                          <a14:useLocalDpi xmlns:a14="http://schemas.microsoft.com/office/drawing/2010/main" val="0"/>
                        </a:ext>
                      </a:extLst>
                    </a:blip>
                    <a:stretch>
                      <a:fillRect/>
                    </a:stretch>
                  </pic:blipFill>
                  <pic:spPr>
                    <a:xfrm>
                      <a:off x="0" y="0"/>
                      <a:ext cx="6150825" cy="5004435"/>
                    </a:xfrm>
                    <a:prstGeom prst="rect">
                      <a:avLst/>
                    </a:prstGeom>
                  </pic:spPr>
                </pic:pic>
              </a:graphicData>
            </a:graphic>
          </wp:inline>
        </w:drawing>
      </w:r>
    </w:p>
    <w:p w14:paraId="4471E7A7" w14:textId="61E27C8E" w:rsidR="00767B2F" w:rsidRPr="00C63000" w:rsidRDefault="00767B2F" w:rsidP="00767B2F">
      <w:pPr>
        <w:jc w:val="center"/>
        <w:rPr>
          <w:b/>
          <w:bCs/>
          <w:sz w:val="20"/>
          <w:szCs w:val="20"/>
        </w:rPr>
      </w:pPr>
      <w:bookmarkStart w:id="194" w:name="_Ref52381738"/>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w:t>
      </w:r>
      <w:r w:rsidR="00D471BA">
        <w:rPr>
          <w:b/>
          <w:bCs/>
          <w:sz w:val="20"/>
          <w:szCs w:val="20"/>
        </w:rPr>
        <w:fldChar w:fldCharType="end"/>
      </w:r>
      <w:bookmarkEnd w:id="194"/>
      <w:r w:rsidRPr="00C63000">
        <w:rPr>
          <w:b/>
          <w:bCs/>
          <w:sz w:val="20"/>
          <w:szCs w:val="20"/>
        </w:rPr>
        <w:t xml:space="preserve"> - External UML package dependencies</w:t>
      </w:r>
    </w:p>
    <w:p w14:paraId="10B45614" w14:textId="77777777" w:rsidR="00767B2F" w:rsidRDefault="00767B2F" w:rsidP="00767B2F">
      <w:pPr>
        <w:keepNext/>
      </w:pPr>
    </w:p>
    <w:p w14:paraId="53A7E445" w14:textId="68018E3A" w:rsidR="00247DE8" w:rsidRDefault="00914D4D" w:rsidP="00920189">
      <w:pPr>
        <w:pStyle w:val="Heading2"/>
      </w:pPr>
      <w:bookmarkStart w:id="195" w:name="_Toc72768860"/>
      <w:r>
        <w:t>Note o</w:t>
      </w:r>
      <w:r w:rsidR="00AF32F1">
        <w:t>n</w:t>
      </w:r>
      <w:r>
        <w:t xml:space="preserve"> the u</w:t>
      </w:r>
      <w:r w:rsidR="00247DE8">
        <w:t>se of Any</w:t>
      </w:r>
      <w:bookmarkEnd w:id="195"/>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proofErr w:type="spellStart"/>
      <w:r w:rsidR="001B2AFB" w:rsidRPr="001B2AFB">
        <w:rPr>
          <w:b/>
          <w:bCs/>
          <w:lang w:eastAsia="ja-JP"/>
        </w:rPr>
        <w:t>proximateFeatureOfInterest</w:t>
      </w:r>
      <w:proofErr w:type="spellEnd"/>
      <w:r w:rsidR="001B2AFB">
        <w:rPr>
          <w:lang w:eastAsia="ja-JP"/>
        </w:rPr>
        <w:t xml:space="preserve">, </w:t>
      </w:r>
      <w:proofErr w:type="spellStart"/>
      <w:r w:rsidR="001B2AFB" w:rsidRPr="001B2AFB">
        <w:rPr>
          <w:b/>
          <w:bCs/>
          <w:lang w:eastAsia="ja-JP"/>
        </w:rPr>
        <w:t>ultimateFeatureOfInterest</w:t>
      </w:r>
      <w:proofErr w:type="spellEnd"/>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proofErr w:type="spellStart"/>
      <w:r w:rsidR="001B2AFB" w:rsidRPr="001B2AFB">
        <w:rPr>
          <w:b/>
          <w:bCs/>
          <w:lang w:eastAsia="ja-JP"/>
        </w:rPr>
        <w:t>featureOfInterest</w:t>
      </w:r>
      <w:proofErr w:type="spellEnd"/>
      <w:r w:rsidR="001B2AFB">
        <w:rPr>
          <w:lang w:eastAsia="ja-JP"/>
        </w:rPr>
        <w:t xml:space="preserve"> and </w:t>
      </w:r>
      <w:proofErr w:type="spellStart"/>
      <w:r w:rsidR="001B2AFB" w:rsidRPr="001B2AFB">
        <w:rPr>
          <w:b/>
          <w:bCs/>
          <w:lang w:eastAsia="ja-JP"/>
        </w:rPr>
        <w:t>sampledFeature</w:t>
      </w:r>
      <w:proofErr w:type="spellEnd"/>
      <w:r w:rsidR="001B2AFB">
        <w:rPr>
          <w:lang w:eastAsia="ja-JP"/>
        </w:rPr>
        <w:t xml:space="preserve"> MAY be of any type or a reference to an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w:t>
      </w:r>
      <w:proofErr w:type="spellStart"/>
      <w:r>
        <w:rPr>
          <w:lang w:eastAsia="ja-JP"/>
        </w:rPr>
        <w:t>owl:Thing</w:t>
      </w:r>
      <w:proofErr w:type="spellEnd"/>
      <w:r>
        <w:rPr>
          <w:lang w:eastAsia="ja-JP"/>
        </w:rPr>
        <w:t xml:space="preserve">, featureType, </w:t>
      </w:r>
      <w:proofErr w:type="spellStart"/>
      <w:r>
        <w:rPr>
          <w:lang w:eastAsia="ja-JP"/>
        </w:rPr>
        <w:t>dataType</w:t>
      </w:r>
      <w:proofErr w:type="spellEnd"/>
      <w:r>
        <w:rPr>
          <w:lang w:eastAsia="ja-JP"/>
        </w:rPr>
        <w:t xml:space="preserv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220B53">
      <w:pPr>
        <w:pStyle w:val="ListParagraph"/>
        <w:numPr>
          <w:ilvl w:val="0"/>
          <w:numId w:val="9"/>
        </w:numPr>
        <w:rPr>
          <w:lang w:eastAsia="ja-JP"/>
        </w:rPr>
      </w:pPr>
      <w:r>
        <w:rPr>
          <w:lang w:eastAsia="ja-JP"/>
        </w:rPr>
        <w:t>Reference to SWEET Ontology: http://sweetontology.net/realmAtmoBoundaryLayer#planetaryboundarylayer</w:t>
      </w:r>
    </w:p>
    <w:p w14:paraId="0153BDC6" w14:textId="29BBE045" w:rsidR="001B2AFB" w:rsidRDefault="001B2AFB" w:rsidP="00220B53">
      <w:pPr>
        <w:pStyle w:val="ListParagraph"/>
        <w:numPr>
          <w:ilvl w:val="0"/>
          <w:numId w:val="9"/>
        </w:numPr>
        <w:rPr>
          <w:lang w:eastAsia="ja-JP"/>
        </w:rPr>
      </w:pPr>
      <w:r>
        <w:rPr>
          <w:lang w:eastAsia="ja-JP"/>
        </w:rPr>
        <w:t xml:space="preserve">Reference to SensorThings deployment: </w:t>
      </w:r>
      <w:hyperlink r:id="rId36" w:history="1">
        <w:r w:rsidR="00944710" w:rsidRPr="006E508A">
          <w:rPr>
            <w:rStyle w:val="Hyperlink"/>
            <w:lang w:val="en-GB" w:eastAsia="ja-JP"/>
          </w:rPr>
          <w:t>https://lubw-frost.docker01.ilt-dmz.iosb.fraunhofer.de/v1.1/Locations(269)</w:t>
        </w:r>
      </w:hyperlink>
    </w:p>
    <w:p w14:paraId="04A3F7C6" w14:textId="49B9A200" w:rsidR="001B2AFB" w:rsidRDefault="001B2AFB" w:rsidP="00220B53">
      <w:pPr>
        <w:pStyle w:val="ListParagraph"/>
        <w:numPr>
          <w:ilvl w:val="0"/>
          <w:numId w:val="9"/>
        </w:numPr>
        <w:rPr>
          <w:lang w:eastAsia="ja-JP"/>
        </w:rPr>
      </w:pPr>
      <w:r>
        <w:rPr>
          <w:lang w:eastAsia="ja-JP"/>
        </w:rPr>
        <w:lastRenderedPageBreak/>
        <w:t xml:space="preserve">Reference to 19115 </w:t>
      </w:r>
      <w:commentRangeStart w:id="196"/>
      <w:r>
        <w:rPr>
          <w:lang w:eastAsia="ja-JP"/>
        </w:rPr>
        <w:t>Metadata</w:t>
      </w:r>
      <w:commentRangeEnd w:id="196"/>
      <w:r w:rsidR="00621028">
        <w:rPr>
          <w:rStyle w:val="CommentReference"/>
        </w:rPr>
        <w:commentReference w:id="196"/>
      </w:r>
      <w:r>
        <w:rPr>
          <w:lang w:eastAsia="ja-JP"/>
        </w:rPr>
        <w:t xml:space="preserve">: </w:t>
      </w:r>
      <w:r w:rsidR="005F4F8B" w:rsidRPr="005F4F8B">
        <w:t>https://inspire-geoportal.ec.europa.eu/resources/INSPIRE-61494ff5-6fad-11e8-b649-52540023a883_20210415-080302/services/1/PullResults/701-750/43.iso19139.xml</w:t>
      </w:r>
    </w:p>
    <w:p w14:paraId="21652C2B" w14:textId="788B74E5" w:rsidR="001B2AFB" w:rsidRDefault="001B2AFB" w:rsidP="00220B53">
      <w:pPr>
        <w:pStyle w:val="ListParagraph"/>
        <w:numPr>
          <w:ilvl w:val="0"/>
          <w:numId w:val="9"/>
        </w:numPr>
        <w:rPr>
          <w:lang w:eastAsia="ja-JP"/>
        </w:rPr>
      </w:pPr>
      <w:r>
        <w:rPr>
          <w:lang w:eastAsia="ja-JP"/>
        </w:rPr>
        <w:t xml:space="preserve">Reference to an instance of Borehole : </w:t>
      </w:r>
      <w:hyperlink r:id="rId37" w:history="1">
        <w:r w:rsidR="00944710" w:rsidRPr="006E508A">
          <w:rPr>
            <w:rStyle w:val="Hyperlink"/>
            <w:lang w:val="en-GB" w:eastAsia="ja-JP"/>
          </w:rPr>
          <w:t>https://data.geoscience.fr/id/borehole/BSS001REWW</w:t>
        </w:r>
      </w:hyperlink>
    </w:p>
    <w:p w14:paraId="415C264D" w14:textId="191074B9" w:rsidR="001B2AFB" w:rsidRDefault="001B2AFB" w:rsidP="00220B53">
      <w:pPr>
        <w:pStyle w:val="ListParagraph"/>
        <w:numPr>
          <w:ilvl w:val="0"/>
          <w:numId w:val="9"/>
        </w:numPr>
        <w:rPr>
          <w:lang w:eastAsia="ja-JP"/>
        </w:rPr>
      </w:pPr>
      <w:r>
        <w:rPr>
          <w:lang w:eastAsia="ja-JP"/>
        </w:rPr>
        <w:t xml:space="preserve">Reference to an hydro station : </w:t>
      </w:r>
      <w:hyperlink r:id="rId38" w:history="1">
        <w:r w:rsidR="00944710" w:rsidRPr="006E508A">
          <w:rPr>
            <w:rStyle w:val="Hyperlink"/>
            <w:lang w:val="en-GB" w:eastAsia="ja-JP"/>
          </w:rPr>
          <w:t>https://iddata.eaufrance.fr/id/HydroStation/Y251002001</w:t>
        </w:r>
      </w:hyperlink>
    </w:p>
    <w:p w14:paraId="073626C3" w14:textId="275A96AE" w:rsidR="001B2AFB" w:rsidRDefault="001B2AFB" w:rsidP="00220B53">
      <w:pPr>
        <w:pStyle w:val="ListParagraph"/>
        <w:numPr>
          <w:ilvl w:val="0"/>
          <w:numId w:val="9"/>
        </w:numPr>
        <w:rPr>
          <w:lang w:eastAsia="ja-JP"/>
        </w:rPr>
      </w:pPr>
      <w:r>
        <w:rPr>
          <w:lang w:eastAsia="ja-JP"/>
        </w:rPr>
        <w:t xml:space="preserve">Reference to a river segment : </w:t>
      </w:r>
      <w:hyperlink r:id="rId39" w:history="1">
        <w:r w:rsidR="00944710" w:rsidRPr="006E508A">
          <w:rPr>
            <w:rStyle w:val="Hyperlink"/>
            <w:lang w:val="en-GB" w:eastAsia="ja-JP"/>
          </w:rPr>
          <w:t>https://iddata.eaufrance.fr/id/WatercourseLinkSequence/A0080300</w:t>
        </w:r>
      </w:hyperlink>
    </w:p>
    <w:p w14:paraId="4379CD46" w14:textId="0DECF7B6" w:rsidR="001B2AFB" w:rsidRDefault="001B2AFB" w:rsidP="00220B53">
      <w:pPr>
        <w:pStyle w:val="ListParagraph"/>
        <w:numPr>
          <w:ilvl w:val="0"/>
          <w:numId w:val="9"/>
        </w:numPr>
        <w:rPr>
          <w:lang w:eastAsia="ja-JP"/>
        </w:rPr>
      </w:pPr>
      <w:r>
        <w:rPr>
          <w:lang w:eastAsia="ja-JP"/>
        </w:rPr>
        <w:t>An (embedded) Boolean value as Result</w:t>
      </w:r>
    </w:p>
    <w:p w14:paraId="32C4C661" w14:textId="11A92129" w:rsidR="001B2AFB" w:rsidRDefault="001B2AFB" w:rsidP="00220B53">
      <w:pPr>
        <w:pStyle w:val="ListParagraph"/>
        <w:numPr>
          <w:ilvl w:val="0"/>
          <w:numId w:val="9"/>
        </w:numPr>
        <w:rPr>
          <w:lang w:eastAsia="ja-JP"/>
        </w:rPr>
      </w:pPr>
      <w:r>
        <w:rPr>
          <w:lang w:eastAsia="ja-JP"/>
        </w:rPr>
        <w:t xml:space="preserve">An (embedded) SWE </w:t>
      </w:r>
      <w:proofErr w:type="spellStart"/>
      <w:r>
        <w:rPr>
          <w:lang w:eastAsia="ja-JP"/>
        </w:rPr>
        <w:t>DataRecord</w:t>
      </w:r>
      <w:proofErr w:type="spellEnd"/>
    </w:p>
    <w:p w14:paraId="7EC6EF85" w14:textId="595350E6" w:rsidR="00944710" w:rsidRDefault="001B2AFB" w:rsidP="00220B53">
      <w:pPr>
        <w:pStyle w:val="ListParagraph"/>
        <w:numPr>
          <w:ilvl w:val="0"/>
          <w:numId w:val="9"/>
        </w:numPr>
        <w:rPr>
          <w:lang w:eastAsia="ja-JP"/>
        </w:rPr>
      </w:pPr>
      <w:r>
        <w:rPr>
          <w:lang w:eastAsia="ja-JP"/>
        </w:rPr>
        <w:t xml:space="preserve">Elevation Coverage from an external WCS as an observation Result: </w:t>
      </w:r>
      <w:hyperlink r:id="rId40" w:history="1">
        <w:r w:rsidR="00944710" w:rsidRPr="006E508A">
          <w:rPr>
            <w:rStyle w:val="Hyperlink"/>
            <w:lang w:val="en-GB" w:eastAsia="ja-JP"/>
          </w:rPr>
          <w:t>https://inspire.rasdaman.org/rasdaman/ows?service=WCS&amp;version=2.0.1&amp;request=GetCoverage&amp;coverageId=INSPIRE_EL&amp;subset=E(494500,496000)&amp;subset=N(4654300,4655000)&amp;format=image/jpeg</w:t>
        </w:r>
      </w:hyperlink>
    </w:p>
    <w:p w14:paraId="3EFB6DE0" w14:textId="05FD27B3" w:rsidR="00CE109A" w:rsidRDefault="001B2AFB" w:rsidP="00220B53">
      <w:pPr>
        <w:pStyle w:val="ListParagraph"/>
        <w:numPr>
          <w:ilvl w:val="0"/>
          <w:numId w:val="9"/>
        </w:numPr>
        <w:rPr>
          <w:lang w:eastAsia="ja-JP"/>
        </w:rPr>
      </w:pPr>
      <w:r>
        <w:rPr>
          <w:lang w:eastAsia="ja-JP"/>
        </w:rPr>
        <w:t>OM</w:t>
      </w:r>
      <w:r w:rsidR="00130432">
        <w:rPr>
          <w:lang w:eastAsia="ja-JP"/>
        </w:rPr>
        <w:t>S</w:t>
      </w:r>
      <w:r>
        <w:rPr>
          <w:lang w:eastAsia="ja-JP"/>
        </w:rPr>
        <w:t xml:space="preserve"> </w:t>
      </w:r>
      <w:proofErr w:type="spellStart"/>
      <w:r>
        <w:rPr>
          <w:lang w:eastAsia="ja-JP"/>
        </w:rPr>
        <w:t>MaterialSample</w:t>
      </w:r>
      <w:proofErr w:type="spellEnd"/>
      <w:r>
        <w:rPr>
          <w:lang w:eastAsia="ja-JP"/>
        </w:rPr>
        <w:t xml:space="preserve"> -&gt; Reference to a rock sample : </w:t>
      </w:r>
      <w:hyperlink r:id="rId41" w:history="1">
        <w:r w:rsidR="00944710" w:rsidRPr="006E508A">
          <w:rPr>
            <w:rStyle w:val="Hyperlink"/>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Heading1"/>
        <w:numPr>
          <w:ilvl w:val="0"/>
          <w:numId w:val="1"/>
        </w:numPr>
        <w:tabs>
          <w:tab w:val="clear" w:pos="432"/>
        </w:tabs>
        <w:ind w:left="0" w:firstLine="0"/>
      </w:pPr>
      <w:bookmarkStart w:id="197" w:name="_Toc353798251"/>
      <w:bookmarkStart w:id="198" w:name="_Toc72768861"/>
      <w:r w:rsidRPr="00920189">
        <w:t>Fundamental characteristics of observations and samples (informative)</w:t>
      </w:r>
      <w:bookmarkEnd w:id="197"/>
      <w:bookmarkEnd w:id="198"/>
    </w:p>
    <w:p w14:paraId="4359B34D" w14:textId="62C77FAD" w:rsidR="00CE109A" w:rsidRDefault="00B125A5" w:rsidP="00114E5B">
      <w:pPr>
        <w:pStyle w:val="Heading2"/>
      </w:pPr>
      <w:bookmarkStart w:id="199" w:name="_Toc72768862"/>
      <w:r>
        <w:t>Observation schema</w:t>
      </w:r>
      <w:bookmarkEnd w:id="199"/>
    </w:p>
    <w:p w14:paraId="1A79EF02" w14:textId="3C5FA2DA" w:rsidR="00B125A5" w:rsidRDefault="00B125A5" w:rsidP="00114E5B">
      <w:pPr>
        <w:pStyle w:val="Heading3"/>
      </w:pPr>
      <w:r>
        <w:t>Property evaluation</w:t>
      </w:r>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220B53">
      <w:pPr>
        <w:pStyle w:val="ListParagraph"/>
        <w:numPr>
          <w:ilvl w:val="0"/>
          <w:numId w:val="10"/>
        </w:numPr>
        <w:rPr>
          <w:lang w:eastAsia="ja-JP"/>
        </w:rPr>
      </w:pPr>
      <w:r>
        <w:rPr>
          <w:lang w:eastAsia="ja-JP"/>
        </w:rPr>
        <w:t>Value (e.g. name, price, legal boundary) assigned by some authority. These are exact.</w:t>
      </w:r>
    </w:p>
    <w:p w14:paraId="480C83AF" w14:textId="48B69861" w:rsidR="00114E5B" w:rsidRDefault="00114E5B" w:rsidP="00220B53">
      <w:pPr>
        <w:pStyle w:val="ListParagraph"/>
        <w:numPr>
          <w:ilvl w:val="0"/>
          <w:numId w:val="10"/>
        </w:numPr>
        <w:rPr>
          <w:lang w:eastAsia="ja-JP"/>
        </w:rPr>
      </w:pPr>
      <w:r>
        <w:rPr>
          <w:lang w:eastAsia="ja-JP"/>
        </w:rPr>
        <w:t xml:space="preserve">Value (e.g.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Heading3"/>
      </w:pPr>
      <w:r>
        <w:t>Observation</w:t>
      </w:r>
    </w:p>
    <w:p w14:paraId="30685EB7" w14:textId="65CD19B6" w:rsidR="00114E5B" w:rsidRPr="00F24D49" w:rsidRDefault="00114E5B" w:rsidP="00114E5B">
      <w:pPr>
        <w:rPr>
          <w:lang w:eastAsia="ja-JP"/>
        </w:rPr>
      </w:pPr>
      <w:r>
        <w:rPr>
          <w:lang w:eastAsia="ja-JP"/>
        </w:rPr>
        <w:t xml:space="preserve">An observation is an act associated with a discrete time instant or period through which a number, term or other symbol is assigned to a </w:t>
      </w:r>
      <w:r w:rsidR="001B02F3">
        <w:rPr>
          <w:lang w:eastAsia="ja-JP"/>
        </w:rPr>
        <w:t>characteristic</w:t>
      </w:r>
      <w:r w:rsidRPr="00F24D49">
        <w:rPr>
          <w:lang w:eastAsia="ja-JP"/>
        </w:rPr>
        <w:t xml:space="preserve"> </w:t>
      </w:r>
      <w:commentRangeStart w:id="200"/>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commentRangeEnd w:id="200"/>
      <w:r w:rsidR="001B02F3">
        <w:rPr>
          <w:rStyle w:val="CommentReference"/>
        </w:rPr>
        <w:commentReference w:id="200"/>
      </w:r>
      <w:r w:rsidRPr="00F24D49">
        <w:rPr>
          <w:lang w:eastAsia="ja-JP"/>
        </w:rPr>
        <w:t xml:space="preserve">. </w:t>
      </w:r>
      <w:del w:id="201" w:author="Katharina Schleidt" w:date="2021-07-05T14:03:00Z">
        <w:r w:rsidRPr="00F24D49" w:rsidDel="00BC3B35">
          <w:rPr>
            <w:lang w:eastAsia="ja-JP"/>
          </w:rPr>
          <w:delText xml:space="preserve">It </w:delText>
        </w:r>
      </w:del>
      <w:ins w:id="202" w:author="Katharina Schleidt" w:date="2021-07-05T14:03:00Z">
        <w:r w:rsidR="00BC3B35">
          <w:rPr>
            <w:lang w:eastAsia="ja-JP"/>
          </w:rPr>
          <w:t>This ac</w:t>
        </w:r>
      </w:ins>
      <w:ins w:id="203" w:author="Katharina Schleidt" w:date="2021-07-05T14:04:00Z">
        <w:r w:rsidR="00BC3B35">
          <w:rPr>
            <w:lang w:eastAsia="ja-JP"/>
          </w:rPr>
          <w:t>t</w:t>
        </w:r>
      </w:ins>
      <w:ins w:id="204" w:author="Katharina Schleidt" w:date="2021-07-05T14:03:00Z">
        <w:r w:rsidR="00BC3B35" w:rsidRPr="00F24D49">
          <w:rPr>
            <w:lang w:eastAsia="ja-JP"/>
          </w:rPr>
          <w:t xml:space="preserve"> </w:t>
        </w:r>
      </w:ins>
      <w:r w:rsidRPr="00F24D49">
        <w:rPr>
          <w:lang w:eastAsia="ja-JP"/>
        </w:rPr>
        <w:t>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w:t>
      </w:r>
      <w:r w:rsidR="00054C95" w:rsidRPr="00054C95">
        <w:rPr>
          <w:lang w:eastAsia="ja-JP"/>
        </w:rPr>
        <w:t>; an observation is a property-value-provider for a feature-of-interest.</w:t>
      </w:r>
      <w:r w:rsidRPr="00F24D49">
        <w:rPr>
          <w:lang w:eastAsia="ja-JP"/>
        </w:rPr>
        <w:t xml:space="preserve"> Use of a common model allows observation data using different procedures to be combined unambiguously.</w:t>
      </w:r>
    </w:p>
    <w:p w14:paraId="2F06576B" w14:textId="08857528" w:rsidR="00114E5B" w:rsidRDefault="00114E5B" w:rsidP="00114E5B">
      <w:pPr>
        <w:rPr>
          <w:lang w:eastAsia="ja-JP"/>
        </w:rPr>
      </w:pPr>
      <w:r w:rsidRPr="00F24D49">
        <w:rPr>
          <w:lang w:eastAsia="ja-JP"/>
        </w:rPr>
        <w:t xml:space="preserve">In conventional measurement theory (e.g.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_Ref52486369 \r \h </w:instrText>
      </w:r>
      <w:r w:rsidR="00345B12">
        <w:rPr>
          <w:lang w:eastAsia="ja-JP"/>
        </w:rPr>
      </w:r>
      <w:r w:rsidR="00345B12">
        <w:rPr>
          <w:lang w:eastAsia="ja-JP"/>
        </w:rPr>
        <w:fldChar w:fldCharType="separate"/>
      </w:r>
      <w:r w:rsidR="00821F18">
        <w:rPr>
          <w:lang w:eastAsia="ja-JP"/>
        </w:rPr>
        <w:t>[5]</w:t>
      </w:r>
      <w:r w:rsidR="00345B12">
        <w:rPr>
          <w:lang w:eastAsia="ja-JP"/>
        </w:rPr>
        <w:fldChar w:fldCharType="end"/>
      </w:r>
      <w:r w:rsidR="00345B12">
        <w:rPr>
          <w:lang w:eastAsia="ja-JP"/>
        </w:rPr>
        <w:fldChar w:fldCharType="begin"/>
      </w:r>
      <w:r w:rsidR="00345B12">
        <w:rPr>
          <w:lang w:eastAsia="ja-JP"/>
        </w:rPr>
        <w:instrText xml:space="preserve"> REF _Ref52486381 \r \h </w:instrText>
      </w:r>
      <w:r w:rsidR="00345B12">
        <w:rPr>
          <w:lang w:eastAsia="ja-JP"/>
        </w:rPr>
      </w:r>
      <w:r w:rsidR="00345B12">
        <w:rPr>
          <w:lang w:eastAsia="ja-JP"/>
        </w:rPr>
        <w:fldChar w:fldCharType="separate"/>
      </w:r>
      <w:r w:rsidR="00821F18">
        <w:rPr>
          <w:lang w:eastAsia="ja-JP"/>
        </w:rPr>
        <w:t>[10]</w:t>
      </w:r>
      <w:r w:rsidR="00345B12">
        <w:rPr>
          <w:lang w:eastAsia="ja-JP"/>
        </w:rPr>
        <w:fldChar w:fldCharType="end"/>
      </w:r>
      <w:r w:rsidR="00345B12">
        <w:rPr>
          <w:lang w:eastAsia="ja-JP"/>
        </w:rPr>
        <w:fldChar w:fldCharType="begin"/>
      </w:r>
      <w:r w:rsidR="00345B12">
        <w:rPr>
          <w:lang w:eastAsia="ja-JP"/>
        </w:rPr>
        <w:instrText xml:space="preserve"> REF _Ref52486391 \r \h </w:instrText>
      </w:r>
      <w:r w:rsidR="00345B12">
        <w:rPr>
          <w:lang w:eastAsia="ja-JP"/>
        </w:rPr>
      </w:r>
      <w:r w:rsidR="00345B12">
        <w:rPr>
          <w:lang w:eastAsia="ja-JP"/>
        </w:rPr>
        <w:fldChar w:fldCharType="separate"/>
      </w:r>
      <w:r w:rsidR="00821F18">
        <w:rPr>
          <w:lang w:eastAsia="ja-JP"/>
        </w:rPr>
        <w:t>[11]</w:t>
      </w:r>
      <w:r w:rsidR="00345B12">
        <w:rPr>
          <w:lang w:eastAsia="ja-JP"/>
        </w:rPr>
        <w:fldChar w:fldCharType="end"/>
      </w:r>
      <w:r w:rsidR="00345B12">
        <w:rPr>
          <w:lang w:eastAsia="ja-JP"/>
        </w:rPr>
        <w:fldChar w:fldCharType="begin"/>
      </w:r>
      <w:r w:rsidR="00345B12">
        <w:rPr>
          <w:lang w:eastAsia="ja-JP"/>
        </w:rPr>
        <w:instrText xml:space="preserve"> REF _Ref52486403 \r \h </w:instrText>
      </w:r>
      <w:r w:rsidR="00345B12">
        <w:rPr>
          <w:lang w:eastAsia="ja-JP"/>
        </w:rPr>
      </w:r>
      <w:r w:rsidR="00345B12">
        <w:rPr>
          <w:lang w:eastAsia="ja-JP"/>
        </w:rPr>
        <w:fldChar w:fldCharType="separate"/>
      </w:r>
      <w:r w:rsidR="00821F18">
        <w:rPr>
          <w:lang w:eastAsia="ja-JP"/>
        </w:rPr>
        <w:t>[20]</w:t>
      </w:r>
      <w:r w:rsidR="00345B12">
        <w:rPr>
          <w:lang w:eastAsia="ja-JP"/>
        </w:rPr>
        <w:fldChar w:fldCharType="end"/>
      </w:r>
      <w:r w:rsidRPr="00F24D49">
        <w:rPr>
          <w:lang w:eastAsia="ja-JP"/>
        </w:rPr>
        <w:t xml:space="preserve">) the term “measurement” is used. However, a distinction between measurement and category-observation has been adopted in more recent work </w:t>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00345B12">
        <w:rPr>
          <w:lang w:eastAsia="ja-JP"/>
        </w:rPr>
        <w:fldChar w:fldCharType="begin"/>
      </w:r>
      <w:r w:rsidR="00345B12">
        <w:rPr>
          <w:lang w:eastAsia="ja-JP"/>
        </w:rPr>
        <w:instrText xml:space="preserve"> REF _Ref52486436 \r \h </w:instrText>
      </w:r>
      <w:r w:rsidR="00345B12">
        <w:rPr>
          <w:lang w:eastAsia="ja-JP"/>
        </w:rPr>
      </w:r>
      <w:r w:rsidR="00345B12">
        <w:rPr>
          <w:lang w:eastAsia="ja-JP"/>
        </w:rPr>
        <w:fldChar w:fldCharType="separate"/>
      </w:r>
      <w:r w:rsidR="003A68D3">
        <w:rPr>
          <w:lang w:eastAsia="ja-JP"/>
        </w:rPr>
        <w:t>[12]</w:t>
      </w:r>
      <w:r w:rsidR="00345B12">
        <w:rPr>
          <w:lang w:eastAsia="ja-JP"/>
        </w:rPr>
        <w:fldChar w:fldCharType="end"/>
      </w:r>
      <w:r w:rsidR="00345B12">
        <w:rPr>
          <w:lang w:eastAsia="ja-JP"/>
        </w:rPr>
        <w:fldChar w:fldCharType="begin"/>
      </w:r>
      <w:r w:rsidR="00345B12">
        <w:rPr>
          <w:lang w:eastAsia="ja-JP"/>
        </w:rPr>
        <w:instrText xml:space="preserve"> REF _Ref52486449 \r \h </w:instrText>
      </w:r>
      <w:r w:rsidR="00345B12">
        <w:rPr>
          <w:lang w:eastAsia="ja-JP"/>
        </w:rPr>
      </w:r>
      <w:r w:rsidR="00345B12">
        <w:rPr>
          <w:lang w:eastAsia="ja-JP"/>
        </w:rPr>
        <w:fldChar w:fldCharType="separate"/>
      </w:r>
      <w:r w:rsidR="00821F18">
        <w:rPr>
          <w:lang w:eastAsia="ja-JP"/>
        </w:rPr>
        <w:t>[21]</w:t>
      </w:r>
      <w:r w:rsidR="00345B12">
        <w:rPr>
          <w:lang w:eastAsia="ja-JP"/>
        </w:rPr>
        <w:fldChar w:fldCharType="end"/>
      </w:r>
      <w:r w:rsidRPr="00F24D49">
        <w:rPr>
          <w:lang w:eastAsia="ja-JP"/>
        </w:rPr>
        <w:t xml:space="preserve"> so the term “observation” is used here for the general</w:t>
      </w:r>
      <w:r>
        <w:rPr>
          <w:lang w:eastAsia="ja-JP"/>
        </w:rPr>
        <w:t xml:space="preserve">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lastRenderedPageBreak/>
        <w:t>Observation details are important for data discovery and for data quality estimation.</w:t>
      </w:r>
    </w:p>
    <w:p w14:paraId="6879BDD2" w14:textId="5091F689" w:rsidR="00114E5B" w:rsidRPr="00114E5B" w:rsidRDefault="00114E5B" w:rsidP="00114E5B">
      <w:pPr>
        <w:rPr>
          <w:lang w:eastAsia="ja-JP"/>
        </w:rPr>
      </w:pPr>
      <w:r>
        <w:rPr>
          <w:lang w:eastAsia="ja-JP"/>
        </w:rPr>
        <w:t xml:space="preserve">The observation could be considered to carry “property-level” instance metadata, which complements the dataset-level and feature-level metadata </w:t>
      </w:r>
      <w:r w:rsidR="00897BB1">
        <w:rPr>
          <w:lang w:eastAsia="ja-JP"/>
        </w:rPr>
        <w:t>commonly provided via catalogue services</w:t>
      </w:r>
      <w:r>
        <w:rPr>
          <w:lang w:eastAsia="ja-JP"/>
        </w:rPr>
        <w:t xml:space="preserve"> (e.g. ISO 19115 or other community agreed one).</w:t>
      </w:r>
    </w:p>
    <w:p w14:paraId="2485AE31" w14:textId="7E5F1ADA" w:rsidR="00114E5B" w:rsidRDefault="00114E5B" w:rsidP="00114E5B">
      <w:pPr>
        <w:pStyle w:val="Heading3"/>
      </w:pPr>
      <w:r w:rsidRPr="00114E5B">
        <w:t>Properties of an Observation</w:t>
      </w:r>
    </w:p>
    <w:p w14:paraId="4D86CF7F" w14:textId="7E935332" w:rsidR="00114E5B" w:rsidRDefault="00114E5B" w:rsidP="00114E5B">
      <w:pPr>
        <w:rPr>
          <w:lang w:eastAsia="ja-JP"/>
        </w:rPr>
      </w:pPr>
      <w:r>
        <w:rPr>
          <w:lang w:eastAsia="ja-JP"/>
        </w:rPr>
        <w:t xml:space="preserve">An observation results in a value being assigned to a </w:t>
      </w:r>
      <w:r w:rsidR="001B02F3">
        <w:rPr>
          <w:lang w:eastAsia="ja-JP"/>
        </w:rPr>
        <w:t>characteristic</w:t>
      </w:r>
      <w:r>
        <w:rPr>
          <w:lang w:eastAsia="ja-JP"/>
        </w:rPr>
        <w:t xml:space="preserve">. The </w:t>
      </w:r>
      <w:r w:rsidR="001B02F3">
        <w:rPr>
          <w:lang w:eastAsia="ja-JP"/>
        </w:rPr>
        <w:t>characteristic</w:t>
      </w:r>
      <w:r>
        <w:rPr>
          <w:lang w:eastAsia="ja-JP"/>
        </w:rPr>
        <w:t xml:space="preserve"> is a property of a feature, the latter being the feature-of-interest of the observation. The observation uses a specified procedure performed by an observer, which is often an instrument </w:t>
      </w:r>
      <w:r w:rsidRPr="00F24D49">
        <w:rPr>
          <w:lang w:eastAsia="ja-JP"/>
        </w:rPr>
        <w:t xml:space="preserve">or sensor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Pr="00F24D49">
        <w:rPr>
          <w:lang w:eastAsia="ja-JP"/>
        </w:rPr>
        <w:t>, but may be a process chain, human observer, an algorithm, a computation or simulator. The key idea is that the</w:t>
      </w:r>
      <w:r>
        <w:rPr>
          <w:lang w:eastAsia="ja-JP"/>
        </w:rPr>
        <w:t xml:space="preserve"> observation result is an estimate of the value of some property of the feature-of-interest, and the other properties of the observation provide context or metadata to support evaluation, interpretation and use of the result.</w:t>
      </w:r>
    </w:p>
    <w:p w14:paraId="190046D2" w14:textId="77777777" w:rsidR="0055579A" w:rsidRDefault="0055579A" w:rsidP="00EF48D9">
      <w:pPr>
        <w:keepNext/>
      </w:pPr>
      <w:r>
        <w:rPr>
          <w:noProof/>
          <w:lang w:val="fr-FR" w:eastAsia="fr-FR"/>
        </w:rPr>
        <w:drawing>
          <wp:inline distT="0" distB="0" distL="0" distR="0" wp14:anchorId="5188A5BB" wp14:editId="3550CF7F">
            <wp:extent cx="5048065" cy="2763577"/>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52980" cy="2766268"/>
                    </a:xfrm>
                    <a:prstGeom prst="rect">
                      <a:avLst/>
                    </a:prstGeom>
                    <a:noFill/>
                    <a:ln>
                      <a:noFill/>
                    </a:ln>
                  </pic:spPr>
                </pic:pic>
              </a:graphicData>
            </a:graphic>
          </wp:inline>
        </w:drawing>
      </w:r>
    </w:p>
    <w:p w14:paraId="12F75D87" w14:textId="689870E7" w:rsidR="0055579A" w:rsidRDefault="0055579A" w:rsidP="00EF48D9">
      <w:pPr>
        <w:pStyle w:val="Caption"/>
        <w:rPr>
          <w:lang w:eastAsia="ja-JP"/>
        </w:rPr>
      </w:pPr>
      <w:r>
        <w:t xml:space="preserve">Figure </w:t>
      </w:r>
      <w:r>
        <w:fldChar w:fldCharType="begin"/>
      </w:r>
      <w:r>
        <w:instrText xml:space="preserve"> SEQ Figure \* ARABIC </w:instrText>
      </w:r>
      <w:r>
        <w:fldChar w:fldCharType="separate"/>
      </w:r>
      <w:r w:rsidR="0018089C">
        <w:rPr>
          <w:noProof/>
        </w:rPr>
        <w:t>4</w:t>
      </w:r>
      <w:r>
        <w:fldChar w:fldCharType="end"/>
      </w:r>
      <w:r>
        <w:t>: Properties of an Observation</w:t>
      </w:r>
    </w:p>
    <w:p w14:paraId="21961D1A" w14:textId="6D366F95"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w:t>
      </w:r>
      <w:r w:rsidR="0055579A">
        <w:rPr>
          <w:lang w:eastAsia="ja-JP"/>
        </w:rPr>
        <w:t xml:space="preserve">data </w:t>
      </w:r>
      <w:r>
        <w:rPr>
          <w:lang w:eastAsia="ja-JP"/>
        </w:rPr>
        <w:t>model</w:t>
      </w:r>
      <w:r w:rsidR="0055579A">
        <w:rPr>
          <w:lang w:eastAsia="ja-JP"/>
        </w:rPr>
        <w:t xml:space="preserve"> elaborated in this standard</w:t>
      </w:r>
      <w:r>
        <w:rPr>
          <w:lang w:eastAsia="ja-JP"/>
        </w:rPr>
        <w:t xml:space="preserve">. This is further elaborated </w:t>
      </w:r>
      <w:r w:rsidRPr="002D3D97">
        <w:rPr>
          <w:lang w:eastAsia="ja-JP"/>
        </w:rPr>
        <w:t>in Annex D.3.</w:t>
      </w:r>
    </w:p>
    <w:p w14:paraId="446A631C" w14:textId="18B56A35" w:rsidR="00114E5B" w:rsidRDefault="00114E5B" w:rsidP="00114E5B">
      <w:pPr>
        <w:pStyle w:val="Heading3"/>
      </w:pPr>
      <w:r w:rsidRPr="00114E5B">
        <w:t>Observation location</w:t>
      </w:r>
    </w:p>
    <w:p w14:paraId="1ED97FAC" w14:textId="2629BD68" w:rsidR="00755923" w:rsidRDefault="00755923" w:rsidP="00755923">
      <w:pPr>
        <w:rPr>
          <w:lang w:eastAsia="ja-JP"/>
        </w:rPr>
      </w:pPr>
      <w:r>
        <w:rPr>
          <w:lang w:eastAsia="ja-JP"/>
        </w:rPr>
        <w:t xml:space="preserve">The principal location of interest </w:t>
      </w:r>
      <w:r w:rsidR="0055579A">
        <w:rPr>
          <w:lang w:eastAsia="ja-JP"/>
        </w:rPr>
        <w:t xml:space="preserve">of an observation </w:t>
      </w:r>
      <w:r>
        <w:rPr>
          <w:lang w:eastAsia="ja-JP"/>
        </w:rPr>
        <w:t>is usually associated with the ultimate feature-of-interest.</w:t>
      </w:r>
    </w:p>
    <w:p w14:paraId="1903B850" w14:textId="6740B4BB" w:rsidR="00755923" w:rsidRDefault="00755923" w:rsidP="00755923">
      <w:pPr>
        <w:rPr>
          <w:lang w:eastAsia="ja-JP"/>
        </w:rPr>
      </w:pPr>
      <w:r>
        <w:rPr>
          <w:lang w:eastAsia="ja-JP"/>
        </w:rPr>
        <w:t xml:space="preserve">However, the location of the feature-of-interest may not be </w:t>
      </w:r>
      <w:r w:rsidR="0055579A">
        <w:rPr>
          <w:lang w:eastAsia="ja-JP"/>
        </w:rPr>
        <w:t xml:space="preserve">readily </w:t>
      </w:r>
      <w:r>
        <w:rPr>
          <w:lang w:eastAsia="ja-JP"/>
        </w:rPr>
        <w:t>available. For example</w:t>
      </w:r>
      <w:r w:rsidR="0055579A">
        <w:rPr>
          <w:lang w:eastAsia="ja-JP"/>
        </w:rPr>
        <w:t xml:space="preserve">, </w:t>
      </w:r>
      <w:r>
        <w:rPr>
          <w:lang w:eastAsia="ja-JP"/>
        </w:rPr>
        <w:t>in remote sensing applications, a complex processing chain is required to geolocate the scene or swath</w:t>
      </w:r>
      <w:del w:id="205" w:author="Katharina Schleidt" w:date="2021-07-05T14:47:00Z">
        <w:r w:rsidDel="009C3FA8">
          <w:rPr>
            <w:lang w:eastAsia="ja-JP"/>
          </w:rPr>
          <w:delText xml:space="preserve">; </w:delText>
        </w:r>
      </w:del>
      <w:ins w:id="206" w:author="Katharina Schleidt" w:date="2021-07-05T14:47:00Z">
        <w:r w:rsidR="009C3FA8">
          <w:rPr>
            <w:lang w:eastAsia="ja-JP"/>
          </w:rPr>
          <w:t xml:space="preserve">. </w:t>
        </w:r>
      </w:ins>
      <w:del w:id="207" w:author="Katharina Schleidt" w:date="2021-07-05T14:47:00Z">
        <w:r w:rsidDel="009C3FA8">
          <w:rPr>
            <w:lang w:eastAsia="ja-JP"/>
          </w:rPr>
          <w:delText xml:space="preserve">in </w:delText>
        </w:r>
      </w:del>
      <w:ins w:id="208" w:author="Katharina Schleidt" w:date="2021-07-05T14:47:00Z">
        <w:r w:rsidR="009C3FA8">
          <w:rPr>
            <w:lang w:eastAsia="ja-JP"/>
          </w:rPr>
          <w:t xml:space="preserve">In </w:t>
        </w:r>
      </w:ins>
      <w:r>
        <w:rPr>
          <w:lang w:eastAsia="ja-JP"/>
        </w:rPr>
        <w:t>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commentRangeStart w:id="209"/>
      <w:r>
        <w:rPr>
          <w:lang w:eastAsia="ja-JP"/>
        </w:rPr>
        <w:t>.</w:t>
      </w:r>
      <w:ins w:id="210" w:author="Katharina Schleidt" w:date="2021-07-05T14:49:00Z">
        <w:r w:rsidR="009C3FA8">
          <w:rPr>
            <w:lang w:eastAsia="ja-JP"/>
          </w:rPr>
          <w:t xml:space="preserve"> The proximate </w:t>
        </w:r>
      </w:ins>
      <w:ins w:id="211" w:author="Katharina Schleidt" w:date="2021-07-05T14:50:00Z">
        <w:r w:rsidR="009C3FA8">
          <w:rPr>
            <w:lang w:eastAsia="ja-JP"/>
          </w:rPr>
          <w:t>feature-of-interest</w:t>
        </w:r>
      </w:ins>
      <w:ins w:id="212" w:author="Katharina Schleidt" w:date="2021-07-05T15:04:00Z">
        <w:r w:rsidR="00F95F63">
          <w:rPr>
            <w:lang w:eastAsia="ja-JP"/>
          </w:rPr>
          <w:t xml:space="preserve"> is the object upon which the measurement is directly performed, whereas the ultimate feature-of-interest is the object for which this measurement is ultimately seen as representative o</w:t>
        </w:r>
      </w:ins>
      <w:ins w:id="213" w:author="Katharina Schleidt" w:date="2021-07-05T15:05:00Z">
        <w:r w:rsidR="00F95F63">
          <w:rPr>
            <w:lang w:eastAsia="ja-JP"/>
          </w:rPr>
          <w:t>f.</w:t>
        </w:r>
        <w:commentRangeEnd w:id="209"/>
        <w:r w:rsidR="00F95F63">
          <w:rPr>
            <w:rStyle w:val="CommentReference"/>
          </w:rPr>
          <w:commentReference w:id="209"/>
        </w:r>
      </w:ins>
    </w:p>
    <w:p w14:paraId="3EC28BD6" w14:textId="36A16A6D" w:rsidR="00755923" w:rsidRDefault="00755923" w:rsidP="00755923">
      <w:pPr>
        <w:rPr>
          <w:lang w:eastAsia="ja-JP"/>
        </w:rPr>
      </w:pPr>
      <w:r>
        <w:rPr>
          <w:lang w:eastAsia="ja-JP"/>
        </w:rPr>
        <w:t xml:space="preserve">Other locations </w:t>
      </w:r>
      <w:r w:rsidR="0055579A">
        <w:rPr>
          <w:lang w:eastAsia="ja-JP"/>
        </w:rPr>
        <w:t xml:space="preserve">may be relevant </w:t>
      </w:r>
      <w:r>
        <w:rPr>
          <w:lang w:eastAsia="ja-JP"/>
        </w:rPr>
        <w:t xml:space="preserve">in various scenarios. Sub-sampling at locations within the feature-of-interest may occur. The procedure may involve a sensor located remotely from the ultimate feature-of-interest </w:t>
      </w:r>
      <w:del w:id="214" w:author="Katharina Schleidt" w:date="2021-07-05T14:47:00Z">
        <w:r w:rsidDel="009C3FA8">
          <w:rPr>
            <w:lang w:eastAsia="ja-JP"/>
          </w:rPr>
          <w:delText xml:space="preserve">like </w:delText>
        </w:r>
      </w:del>
      <w:ins w:id="215" w:author="Katharina Schleidt" w:date="2021-07-05T14:47:00Z">
        <w:r w:rsidR="009C3FA8">
          <w:rPr>
            <w:lang w:eastAsia="ja-JP"/>
          </w:rPr>
          <w:t xml:space="preserve">such as </w:t>
        </w:r>
      </w:ins>
      <w:r>
        <w:rPr>
          <w:lang w:eastAsia="ja-JP"/>
        </w:rPr>
        <w:t xml:space="preserve">in remote sensing, or where specimens are removed from their sampling location and </w:t>
      </w:r>
      <w:r>
        <w:rPr>
          <w:lang w:eastAsia="ja-JP"/>
        </w:rPr>
        <w:lastRenderedPageBreak/>
        <w:t>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(e.g.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6E9BF4E3"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w:t>
      </w:r>
      <w:r w:rsidRPr="00F24D49">
        <w:rPr>
          <w:lang w:eastAsia="ja-JP"/>
        </w:rPr>
        <w:t>observation (</w:t>
      </w:r>
      <w:r w:rsidR="0051619A">
        <w:rPr>
          <w:lang w:eastAsia="ja-JP"/>
        </w:rPr>
        <w:t xml:space="preserve">Clauses </w:t>
      </w:r>
      <w:r w:rsidR="0051619A">
        <w:rPr>
          <w:lang w:eastAsia="ja-JP"/>
        </w:rPr>
        <w:fldChar w:fldCharType="begin"/>
      </w:r>
      <w:r w:rsidR="0051619A">
        <w:rPr>
          <w:lang w:eastAsia="ja-JP"/>
        </w:rPr>
        <w:instrText xml:space="preserve"> REF _Ref52486584 \r \h </w:instrText>
      </w:r>
      <w:r w:rsidR="0051619A">
        <w:rPr>
          <w:lang w:eastAsia="ja-JP"/>
        </w:rPr>
      </w:r>
      <w:r w:rsidR="0051619A">
        <w:rPr>
          <w:lang w:eastAsia="ja-JP"/>
        </w:rPr>
        <w:fldChar w:fldCharType="separate"/>
      </w:r>
      <w:r w:rsidR="00821F18">
        <w:rPr>
          <w:lang w:eastAsia="ja-JP"/>
        </w:rPr>
        <w:t>8.2.3</w:t>
      </w:r>
      <w:r w:rsidR="0051619A">
        <w:rPr>
          <w:lang w:eastAsia="ja-JP"/>
        </w:rPr>
        <w:fldChar w:fldCharType="end"/>
      </w:r>
      <w:r w:rsidRPr="00F24D49">
        <w:rPr>
          <w:lang w:eastAsia="ja-JP"/>
        </w:rPr>
        <w:t>;</w:t>
      </w:r>
      <w:r w:rsidR="0051619A">
        <w:rPr>
          <w:lang w:eastAsia="ja-JP"/>
        </w:rPr>
        <w:t xml:space="preserve"> </w:t>
      </w:r>
      <w:r w:rsidR="0051619A">
        <w:rPr>
          <w:lang w:eastAsia="ja-JP"/>
        </w:rPr>
        <w:fldChar w:fldCharType="begin"/>
      </w:r>
      <w:r w:rsidR="0051619A">
        <w:rPr>
          <w:lang w:eastAsia="ja-JP"/>
        </w:rPr>
        <w:instrText xml:space="preserve"> REF _Ref52486606 \r \h </w:instrText>
      </w:r>
      <w:r w:rsidR="0051619A">
        <w:rPr>
          <w:lang w:eastAsia="ja-JP"/>
        </w:rPr>
      </w:r>
      <w:r w:rsidR="0051619A">
        <w:rPr>
          <w:lang w:eastAsia="ja-JP"/>
        </w:rPr>
        <w:fldChar w:fldCharType="separate"/>
      </w:r>
      <w:r w:rsidR="00821F18">
        <w:rPr>
          <w:lang w:eastAsia="ja-JP"/>
        </w:rPr>
        <w:t>8.2.4</w:t>
      </w:r>
      <w:r w:rsidR="0051619A">
        <w:rPr>
          <w:lang w:eastAsia="ja-JP"/>
        </w:rPr>
        <w:fldChar w:fldCharType="end"/>
      </w:r>
      <w:r w:rsidRPr="00F24D49">
        <w:rPr>
          <w:lang w:eastAsia="ja-JP"/>
        </w:rPr>
        <w:t xml:space="preserve">). This is </w:t>
      </w:r>
      <w:r w:rsidR="0055579A">
        <w:rPr>
          <w:lang w:eastAsia="ja-JP"/>
        </w:rPr>
        <w:t xml:space="preserve">due to </w:t>
      </w:r>
      <w:r w:rsidRPr="00F24D49">
        <w:rPr>
          <w:lang w:eastAsia="ja-JP"/>
        </w:rPr>
        <w:t>the fact that an observation is a kind of ‘event’ so its temporal characteristics are fundamental</w:t>
      </w:r>
      <w:r>
        <w:rPr>
          <w:lang w:eastAsia="ja-JP"/>
        </w:rPr>
        <w:t>, rather than incidental.</w:t>
      </w:r>
    </w:p>
    <w:p w14:paraId="7A7D8C61" w14:textId="0BFA519A" w:rsidR="00114E5B" w:rsidRDefault="00114E5B" w:rsidP="00114E5B">
      <w:pPr>
        <w:pStyle w:val="Heading3"/>
      </w:pPr>
      <w:r w:rsidRPr="00114E5B">
        <w:t>Result types</w:t>
      </w:r>
    </w:p>
    <w:p w14:paraId="612F57A6" w14:textId="6472C46D" w:rsidR="00755923" w:rsidRDefault="00755923" w:rsidP="00755923">
      <w:pPr>
        <w:rPr>
          <w:lang w:eastAsia="ja-JP"/>
        </w:rPr>
      </w:pPr>
      <w:r>
        <w:rPr>
          <w:lang w:eastAsia="ja-JP"/>
        </w:rPr>
        <w:t xml:space="preserve">Observation results may have many datatypes, including primitive types like category or measure, but also </w:t>
      </w:r>
      <w:ins w:id="216" w:author="Katharina Schleidt" w:date="2021-07-05T15:06:00Z">
        <w:r w:rsidR="00F95F63">
          <w:rPr>
            <w:lang w:eastAsia="ja-JP"/>
          </w:rPr>
          <w:t xml:space="preserve">may have </w:t>
        </w:r>
      </w:ins>
      <w:r>
        <w:rPr>
          <w:lang w:eastAsia="ja-JP"/>
        </w:rPr>
        <w:t xml:space="preserve">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w:t>
      </w:r>
      <w:r w:rsidR="0055579A">
        <w:rPr>
          <w:lang w:eastAsia="ja-JP"/>
        </w:rPr>
        <w:t>reality</w:t>
      </w:r>
      <w:r>
        <w:rPr>
          <w:lang w:eastAsia="ja-JP"/>
        </w:rPr>
        <w:t>, the result will typically be sampled discret</w:t>
      </w:r>
      <w:r w:rsidR="00953EFA">
        <w:rPr>
          <w:lang w:eastAsia="ja-JP"/>
        </w:rPr>
        <w:t>e</w:t>
      </w:r>
      <w:r>
        <w:rPr>
          <w:lang w:eastAsia="ja-JP"/>
        </w:rPr>
        <w:t>ly on the domain, and may be represented as a discrete coverage.</w:t>
      </w:r>
    </w:p>
    <w:p w14:paraId="1D1934A6" w14:textId="1B8C13E5" w:rsidR="00755923" w:rsidRPr="00755923" w:rsidRDefault="00755923" w:rsidP="00755923">
      <w:pPr>
        <w:rPr>
          <w:lang w:eastAsia="ja-JP"/>
        </w:rPr>
      </w:pPr>
      <w:r>
        <w:rPr>
          <w:lang w:eastAsia="ja-JP"/>
        </w:rPr>
        <w:t xml:space="preserve">Building on this, </w:t>
      </w:r>
      <w:r w:rsidR="0055579A">
        <w:rPr>
          <w:lang w:eastAsia="ja-JP"/>
        </w:rPr>
        <w:t>s</w:t>
      </w:r>
      <w:r>
        <w:rPr>
          <w:lang w:eastAsia="ja-JP"/>
        </w:rPr>
        <w:t xml:space="preserve">pecialized observation types </w:t>
      </w:r>
      <w:r w:rsidR="0055579A">
        <w:rPr>
          <w:lang w:eastAsia="ja-JP"/>
        </w:rPr>
        <w:t xml:space="preserve">can be </w:t>
      </w:r>
      <w:r>
        <w:rPr>
          <w:lang w:eastAsia="ja-JP"/>
        </w:rPr>
        <w:t xml:space="preserve">defined by communities </w:t>
      </w:r>
      <w:r w:rsidR="0055579A">
        <w:rPr>
          <w:lang w:eastAsia="ja-JP"/>
        </w:rPr>
        <w:t xml:space="preserve">to </w:t>
      </w:r>
      <w:r>
        <w:rPr>
          <w:lang w:eastAsia="ja-JP"/>
        </w:rPr>
        <w:t>describe the type of result provided</w:t>
      </w:r>
      <w:r w:rsidR="0055579A">
        <w:rPr>
          <w:lang w:eastAsia="ja-JP"/>
        </w:rPr>
        <w:t>, expressed using a terminology common to that community</w:t>
      </w:r>
      <w:r>
        <w:rPr>
          <w:lang w:eastAsia="ja-JP"/>
        </w:rPr>
        <w:t>.</w:t>
      </w:r>
    </w:p>
    <w:p w14:paraId="70BD05F1" w14:textId="3C7B7618" w:rsidR="00114E5B" w:rsidRDefault="00114E5B" w:rsidP="00114E5B">
      <w:pPr>
        <w:pStyle w:val="Heading3"/>
      </w:pPr>
      <w:r w:rsidRPr="00114E5B">
        <w:t>Use of the observation model</w:t>
      </w:r>
    </w:p>
    <w:p w14:paraId="0687DFB5" w14:textId="5FAE783E" w:rsidR="00755923" w:rsidRDefault="00755923" w:rsidP="00755923">
      <w:pPr>
        <w:rPr>
          <w:lang w:eastAsia="ja-JP"/>
        </w:rPr>
      </w:pPr>
      <w:r>
        <w:rPr>
          <w:lang w:eastAsia="ja-JP"/>
        </w:rPr>
        <w:t xml:space="preserve">The </w:t>
      </w:r>
      <w:r w:rsidR="0055579A">
        <w:rPr>
          <w:lang w:eastAsia="ja-JP"/>
        </w:rPr>
        <w:t xml:space="preserve">observation </w:t>
      </w:r>
      <w:r>
        <w:rPr>
          <w:lang w:eastAsia="ja-JP"/>
        </w:rPr>
        <w:t xml:space="preserve">model takes a data-user-centric viewpoint, emphasizing the semantics of the feature-of-interest and its properties. This contrasts with </w:t>
      </w:r>
      <w:r w:rsidR="0055579A">
        <w:rPr>
          <w:lang w:eastAsia="ja-JP"/>
        </w:rPr>
        <w:t>sensor</w:t>
      </w:r>
      <w:r>
        <w:rPr>
          <w:lang w:eastAsia="ja-JP"/>
        </w:rPr>
        <w:t xml:space="preserve">-oriented models, which take a process- and thus </w:t>
      </w:r>
      <w:r w:rsidR="0055579A">
        <w:rPr>
          <w:lang w:eastAsia="ja-JP"/>
        </w:rPr>
        <w:t xml:space="preserve">a </w:t>
      </w:r>
      <w:r>
        <w:rPr>
          <w:lang w:eastAsia="ja-JP"/>
        </w:rPr>
        <w:t>provider-centric viewpoint.</w:t>
      </w:r>
    </w:p>
    <w:p w14:paraId="259DD914" w14:textId="53628BEE" w:rsidR="00755923" w:rsidRDefault="00054C95" w:rsidP="00755923">
      <w:pPr>
        <w:rPr>
          <w:lang w:eastAsia="ja-JP"/>
        </w:rPr>
      </w:pPr>
      <w:r w:rsidRPr="00054C95">
        <w:rPr>
          <w:lang w:eastAsia="ja-JP"/>
        </w:rPr>
        <w:t>The digital representation of an</w:t>
      </w:r>
      <w:r w:rsidRPr="00054C95" w:rsidDel="00054C95">
        <w:rPr>
          <w:lang w:eastAsia="ja-JP"/>
        </w:rPr>
        <w:t xml:space="preserve"> </w:t>
      </w:r>
      <w:r w:rsidR="00755923">
        <w:rPr>
          <w:lang w:eastAsia="ja-JP"/>
        </w:rPr>
        <w:t xml:space="preserve">observation is a property-value-provider for a feature-of-interest. Aside from the result, the details of the observation event are primarily of interest in applications where an evaluation of errors in the estimate of the value of a property is of concern. The </w:t>
      </w:r>
      <w:r w:rsidR="0055579A">
        <w:rPr>
          <w:lang w:eastAsia="ja-JP"/>
        </w:rPr>
        <w:t xml:space="preserve">observation </w:t>
      </w:r>
      <w:r w:rsidR="00755923">
        <w:rPr>
          <w:lang w:eastAsia="ja-JP"/>
        </w:rPr>
        <w:t xml:space="preserve">could be considered to carry “property-level” instance metadata, complementing the dataset-level and feature-level metadata that have been conventionally considered (e.g. ISO </w:t>
      </w:r>
      <w:r w:rsidR="00393BE0" w:rsidRPr="00393BE0">
        <w:rPr>
          <w:lang w:eastAsia="ja-JP"/>
        </w:rPr>
        <w:t>19115-1:2014</w:t>
      </w:r>
      <w:r w:rsidR="00755923">
        <w:rPr>
          <w:lang w:eastAsia="ja-JP"/>
        </w:rPr>
        <w:t>).</w:t>
      </w:r>
    </w:p>
    <w:p w14:paraId="676E5D25" w14:textId="2A80A5FC"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F24D49">
        <w:rPr>
          <w:lang w:eastAsia="ja-JP"/>
        </w:rPr>
        <w:t xml:space="preserve">Annex </w:t>
      </w:r>
      <w:r w:rsidR="00F24D49" w:rsidRPr="00F24D49">
        <w:rPr>
          <w:lang w:eastAsia="ja-JP"/>
        </w:rPr>
        <w:t>D</w:t>
      </w:r>
      <w:r w:rsidRPr="00F24D49">
        <w:rPr>
          <w:lang w:eastAsia="ja-JP"/>
        </w:rPr>
        <w:t>.</w:t>
      </w:r>
    </w:p>
    <w:p w14:paraId="2717C506" w14:textId="13F23D77" w:rsidR="00114E5B" w:rsidRDefault="00114E5B" w:rsidP="00114E5B">
      <w:pPr>
        <w:pStyle w:val="Heading2"/>
      </w:pPr>
      <w:bookmarkStart w:id="217" w:name="_Toc72768863"/>
      <w:r>
        <w:t>Sample schema</w:t>
      </w:r>
      <w:bookmarkEnd w:id="217"/>
    </w:p>
    <w:p w14:paraId="4F2CB873" w14:textId="4164080B" w:rsidR="00114E5B" w:rsidRDefault="00114E5B" w:rsidP="00114E5B">
      <w:pPr>
        <w:pStyle w:val="Heading3"/>
      </w:pPr>
      <w:r w:rsidRPr="00114E5B">
        <w:t>Role of sampl</w:t>
      </w:r>
      <w:r>
        <w:t>e</w:t>
      </w:r>
      <w:r w:rsidRPr="00114E5B">
        <w:t xml:space="preserve"> features</w:t>
      </w:r>
    </w:p>
    <w:p w14:paraId="35956A75" w14:textId="34DDBE31" w:rsidR="00755923" w:rsidRPr="00755923" w:rsidRDefault="00755923" w:rsidP="00755923">
      <w:pPr>
        <w:rPr>
          <w:lang w:eastAsia="ja-JP"/>
        </w:rPr>
      </w:pPr>
      <w:r w:rsidRPr="00755923">
        <w:rPr>
          <w:lang w:eastAsia="ja-JP"/>
        </w:rPr>
        <w:t xml:space="preserve">A </w:t>
      </w:r>
      <w:r w:rsidR="0055579A">
        <w:rPr>
          <w:lang w:eastAsia="ja-JP"/>
        </w:rPr>
        <w:t>s</w:t>
      </w:r>
      <w:r w:rsidR="0055579A" w:rsidRPr="00755923">
        <w:rPr>
          <w:lang w:eastAsia="ja-JP"/>
        </w:rPr>
        <w:t xml:space="preserve">ample </w:t>
      </w:r>
      <w:r w:rsidRPr="00755923">
        <w:rPr>
          <w:lang w:eastAsia="ja-JP"/>
        </w:rPr>
        <w:t xml:space="preserve">may act as a proxy for the ultimate feature-of-interest of an </w:t>
      </w:r>
      <w:r w:rsidR="0055579A">
        <w:rPr>
          <w:lang w:eastAsia="ja-JP"/>
        </w:rPr>
        <w:t>o</w:t>
      </w:r>
      <w:r w:rsidR="0055579A" w:rsidRPr="00755923">
        <w:rPr>
          <w:lang w:eastAsia="ja-JP"/>
        </w:rPr>
        <w:t>bservation</w:t>
      </w:r>
      <w:r w:rsidRPr="00755923">
        <w:rPr>
          <w:lang w:eastAsia="ja-JP"/>
        </w:rPr>
        <w:t xml:space="preserve">, and be associated with this </w:t>
      </w:r>
      <w:r w:rsidR="0055579A">
        <w:rPr>
          <w:lang w:eastAsia="ja-JP"/>
        </w:rPr>
        <w:t>o</w:t>
      </w:r>
      <w:r w:rsidR="0055579A" w:rsidRPr="00755923">
        <w:rPr>
          <w:lang w:eastAsia="ja-JP"/>
        </w:rPr>
        <w:t xml:space="preserve">bservation </w:t>
      </w:r>
      <w:r w:rsidRPr="00755923">
        <w:rPr>
          <w:lang w:eastAsia="ja-JP"/>
        </w:rPr>
        <w:t xml:space="preserve">by the role </w:t>
      </w:r>
      <w:del w:id="218" w:author="Katharina Schleidt" w:date="2021-07-05T13:55:00Z">
        <w:r w:rsidRPr="00755923" w:rsidDel="0058722D">
          <w:rPr>
            <w:lang w:eastAsia="ja-JP"/>
          </w:rPr>
          <w:delText>feature</w:delText>
        </w:r>
        <w:r w:rsidR="00423449" w:rsidDel="0058722D">
          <w:rPr>
            <w:lang w:eastAsia="ja-JP"/>
          </w:rPr>
          <w:delText xml:space="preserve"> </w:delText>
        </w:r>
        <w:r w:rsidR="0055579A" w:rsidDel="0058722D">
          <w:rPr>
            <w:lang w:eastAsia="ja-JP"/>
          </w:rPr>
          <w:delText>o</w:delText>
        </w:r>
        <w:r w:rsidRPr="00755923" w:rsidDel="0058722D">
          <w:rPr>
            <w:lang w:eastAsia="ja-JP"/>
          </w:rPr>
          <w:delText>f</w:delText>
        </w:r>
        <w:r w:rsidR="00423449" w:rsidDel="0058722D">
          <w:rPr>
            <w:lang w:eastAsia="ja-JP"/>
          </w:rPr>
          <w:delText xml:space="preserve"> </w:delText>
        </w:r>
        <w:r w:rsidR="0055579A" w:rsidDel="0058722D">
          <w:rPr>
            <w:lang w:eastAsia="ja-JP"/>
          </w:rPr>
          <w:delText>i</w:delText>
        </w:r>
        <w:r w:rsidRPr="00755923" w:rsidDel="0058722D">
          <w:rPr>
            <w:lang w:eastAsia="ja-JP"/>
          </w:rPr>
          <w:delText>nterest</w:delText>
        </w:r>
      </w:del>
      <w:ins w:id="219" w:author="Katharina Schleidt" w:date="2021-07-05T13:55:00Z">
        <w:r w:rsidR="0058722D">
          <w:rPr>
            <w:lang w:eastAsia="ja-JP"/>
          </w:rPr>
          <w:t>feature-of-interest</w:t>
        </w:r>
      </w:ins>
      <w:r w:rsidRPr="00755923">
        <w:rPr>
          <w:lang w:eastAsia="ja-JP"/>
        </w:rPr>
        <w:t>. In this case the sampled</w:t>
      </w:r>
      <w:r w:rsidR="003E224E">
        <w:rPr>
          <w:lang w:eastAsia="ja-JP"/>
        </w:rPr>
        <w:t>-f</w:t>
      </w:r>
      <w:r w:rsidRPr="00755923">
        <w:rPr>
          <w:lang w:eastAsia="ja-JP"/>
        </w:rPr>
        <w:t xml:space="preserve">eature association of </w:t>
      </w:r>
      <w:r w:rsidR="003E224E">
        <w:rPr>
          <w:lang w:eastAsia="ja-JP"/>
        </w:rPr>
        <w:t>s</w:t>
      </w:r>
      <w:r w:rsidR="003E224E" w:rsidRPr="00755923">
        <w:rPr>
          <w:lang w:eastAsia="ja-JP"/>
        </w:rPr>
        <w:t xml:space="preserve">ample </w:t>
      </w:r>
      <w:r w:rsidRPr="00755923">
        <w:rPr>
          <w:lang w:eastAsia="ja-JP"/>
        </w:rPr>
        <w:t xml:space="preserve">would point upwards in the chain of sampled features leading to ultimate feature-of-interest of the </w:t>
      </w:r>
      <w:r w:rsidR="003E224E">
        <w:rPr>
          <w:lang w:eastAsia="ja-JP"/>
        </w:rPr>
        <w:t>o</w:t>
      </w:r>
      <w:r w:rsidR="003E224E" w:rsidRPr="00755923">
        <w:rPr>
          <w:lang w:eastAsia="ja-JP"/>
        </w:rPr>
        <w:t>bservation</w:t>
      </w:r>
      <w:r w:rsidRPr="00755923">
        <w:rPr>
          <w:lang w:eastAsia="ja-JP"/>
        </w:rPr>
        <w:t xml:space="preserve">. The </w:t>
      </w:r>
      <w:r w:rsidR="003E224E">
        <w:rPr>
          <w:lang w:eastAsia="ja-JP"/>
        </w:rPr>
        <w:t>s</w:t>
      </w:r>
      <w:r w:rsidR="003E224E" w:rsidRPr="00755923">
        <w:rPr>
          <w:lang w:eastAsia="ja-JP"/>
        </w:rPr>
        <w:t xml:space="preserve">ample </w:t>
      </w:r>
      <w:r w:rsidRPr="00755923">
        <w:rPr>
          <w:lang w:eastAsia="ja-JP"/>
        </w:rPr>
        <w:t xml:space="preserve">may </w:t>
      </w:r>
      <w:r w:rsidR="003E224E">
        <w:rPr>
          <w:lang w:eastAsia="ja-JP"/>
        </w:rPr>
        <w:t xml:space="preserve">also be </w:t>
      </w:r>
      <w:r w:rsidRPr="00755923">
        <w:rPr>
          <w:lang w:eastAsia="ja-JP"/>
        </w:rPr>
        <w:t>associate</w:t>
      </w:r>
      <w:r w:rsidR="003E224E">
        <w:rPr>
          <w:lang w:eastAsia="ja-JP"/>
        </w:rPr>
        <w:t>d</w:t>
      </w:r>
      <w:r w:rsidRPr="00755923">
        <w:rPr>
          <w:lang w:eastAsia="ja-JP"/>
        </w:rPr>
        <w:t xml:space="preserve"> with </w:t>
      </w:r>
      <w:r w:rsidR="003E224E">
        <w:rPr>
          <w:lang w:eastAsia="ja-JP"/>
        </w:rPr>
        <w:t xml:space="preserve">observations, </w:t>
      </w:r>
      <w:commentRangeStart w:id="220"/>
      <w:r w:rsidR="003E224E">
        <w:rPr>
          <w:lang w:eastAsia="ja-JP"/>
        </w:rPr>
        <w:t>both those being made directly on the sample as well as observations on other samples</w:t>
      </w:r>
      <w:r w:rsidRPr="00755923">
        <w:rPr>
          <w:lang w:eastAsia="ja-JP"/>
        </w:rPr>
        <w:t>.</w:t>
      </w:r>
      <w:commentRangeEnd w:id="220"/>
      <w:r w:rsidR="003E224E">
        <w:rPr>
          <w:rStyle w:val="CommentReference"/>
        </w:rPr>
        <w:commentReference w:id="220"/>
      </w:r>
    </w:p>
    <w:p w14:paraId="6DDAEB1F" w14:textId="2D48A11B" w:rsidR="00114E5B" w:rsidRDefault="00114E5B" w:rsidP="00114E5B">
      <w:pPr>
        <w:pStyle w:val="Heading3"/>
      </w:pPr>
      <w:bookmarkStart w:id="221" w:name="_Ref52396733"/>
      <w:r w:rsidRPr="00114E5B">
        <w:lastRenderedPageBreak/>
        <w:t>Proximate vs. ultimate feature-of-interest</w:t>
      </w:r>
      <w:bookmarkEnd w:id="221"/>
    </w:p>
    <w:p w14:paraId="56594B6B" w14:textId="6FFB8B3C" w:rsidR="00114E5B" w:rsidRDefault="00114E5B" w:rsidP="00114E5B">
      <w:pPr>
        <w:pStyle w:val="Heading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0CA4DC73" w:rsidR="00755923" w:rsidRDefault="00755923" w:rsidP="00220B53">
      <w:pPr>
        <w:pStyle w:val="ListParagraph"/>
        <w:numPr>
          <w:ilvl w:val="0"/>
          <w:numId w:val="11"/>
        </w:numPr>
        <w:rPr>
          <w:lang w:eastAsia="ja-JP"/>
        </w:rPr>
      </w:pPr>
      <w:del w:id="222" w:author="Katharina Schleidt" w:date="2021-07-05T15:07:00Z">
        <w:r w:rsidDel="00F95F63">
          <w:rPr>
            <w:lang w:eastAsia="ja-JP"/>
          </w:rPr>
          <w:delText xml:space="preserve">the </w:delText>
        </w:r>
      </w:del>
      <w:ins w:id="223" w:author="Katharina Schleidt" w:date="2021-07-05T15:07:00Z">
        <w:r w:rsidR="00F95F63">
          <w:rPr>
            <w:lang w:eastAsia="ja-JP"/>
          </w:rPr>
          <w:t xml:space="preserve">The </w:t>
        </w:r>
      </w:ins>
      <w:r>
        <w:rPr>
          <w:lang w:eastAsia="ja-JP"/>
        </w:rPr>
        <w:t>observation does not obtain values for the whole of a domain feature;</w:t>
      </w:r>
    </w:p>
    <w:p w14:paraId="7CCFDB38" w14:textId="2DA1ED98" w:rsidR="00755923" w:rsidRDefault="00755923" w:rsidP="00220B53">
      <w:pPr>
        <w:pStyle w:val="ListParagraph"/>
        <w:numPr>
          <w:ilvl w:val="0"/>
          <w:numId w:val="11"/>
        </w:numPr>
        <w:rPr>
          <w:lang w:eastAsia="ja-JP"/>
        </w:rPr>
      </w:pPr>
      <w:del w:id="224" w:author="Katharina Schleidt" w:date="2021-07-05T15:07:00Z">
        <w:r w:rsidDel="00F95F63">
          <w:rPr>
            <w:lang w:eastAsia="ja-JP"/>
          </w:rPr>
          <w:delText xml:space="preserve">the </w:delText>
        </w:r>
      </w:del>
      <w:ins w:id="225" w:author="Katharina Schleidt" w:date="2021-07-05T15:07:00Z">
        <w:r w:rsidR="00F95F63">
          <w:rPr>
            <w:lang w:eastAsia="ja-JP"/>
          </w:rPr>
          <w:t xml:space="preserve">The </w:t>
        </w:r>
      </w:ins>
      <w:r>
        <w:rPr>
          <w:lang w:eastAsia="ja-JP"/>
        </w:rPr>
        <w:t>observation is performed on a proxy that is not part of the domain feature;</w:t>
      </w:r>
    </w:p>
    <w:p w14:paraId="4D19F173" w14:textId="053DAFCF" w:rsidR="00755923" w:rsidRDefault="00755923" w:rsidP="00220B53">
      <w:pPr>
        <w:pStyle w:val="ListParagraph"/>
        <w:numPr>
          <w:ilvl w:val="0"/>
          <w:numId w:val="11"/>
        </w:numPr>
        <w:rPr>
          <w:lang w:eastAsia="ja-JP"/>
        </w:rPr>
      </w:pPr>
      <w:del w:id="226" w:author="Katharina Schleidt" w:date="2021-07-05T15:07:00Z">
        <w:r w:rsidDel="00F95F63">
          <w:rPr>
            <w:lang w:eastAsia="ja-JP"/>
          </w:rPr>
          <w:delText xml:space="preserve">the </w:delText>
        </w:r>
      </w:del>
      <w:ins w:id="227" w:author="Katharina Schleidt" w:date="2021-07-05T15:07:00Z">
        <w:r w:rsidR="00F95F63">
          <w:rPr>
            <w:lang w:eastAsia="ja-JP"/>
          </w:rPr>
          <w:t xml:space="preserve">The </w:t>
        </w:r>
      </w:ins>
      <w:r>
        <w:rPr>
          <w:lang w:eastAsia="ja-JP"/>
        </w:rPr>
        <w:t>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Heading4"/>
      </w:pPr>
      <w:bookmarkStart w:id="228" w:name="_Ref52423377"/>
      <w:r w:rsidRPr="00114E5B">
        <w:t>Proximate feature-of-interest embodies a sample design</w:t>
      </w:r>
      <w:bookmarkEnd w:id="228"/>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5F46B9D4" w:rsidR="00755923" w:rsidRDefault="00755923" w:rsidP="00755923">
      <w:pPr>
        <w:rPr>
          <w:lang w:eastAsia="ja-JP"/>
        </w:rPr>
      </w:pPr>
      <w:r>
        <w:rPr>
          <w:lang w:eastAsia="ja-JP"/>
        </w:rPr>
        <w:t>EXAMPLE 2</w:t>
      </w:r>
      <w:r>
        <w:rPr>
          <w:lang w:eastAsia="ja-JP"/>
        </w:rPr>
        <w:tab/>
        <w:t>The magnetic field of the earth is sampled at positions along a flight-line.</w:t>
      </w:r>
      <w:ins w:id="229" w:author="Katharina Schleidt" w:date="2021-10-10T18:29:00Z">
        <w:r w:rsidR="00466170">
          <w:rPr>
            <w:lang w:eastAsia="ja-JP"/>
          </w:rPr>
          <w:t xml:space="preserve"> In contrast to the well in the example above, the flight-line does not represent a real-world object.</w:t>
        </w:r>
      </w:ins>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0AD2DDFB"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ins w:id="230" w:author="Katharina Schleidt" w:date="2021-10-10T18:31:00Z">
        <w:r w:rsidR="00466170">
          <w:rPr>
            <w:lang w:eastAsia="ja-JP"/>
          </w:rPr>
          <w:t xml:space="preserve"> Again, a virtual feature serves as </w:t>
        </w:r>
      </w:ins>
      <w:ins w:id="231" w:author="Katharina Schleidt" w:date="2021-10-10T18:32:00Z">
        <w:r w:rsidR="00466170">
          <w:rPr>
            <w:lang w:eastAsia="ja-JP"/>
          </w:rPr>
          <w:t>proximate feature-of-interest.</w:t>
        </w:r>
      </w:ins>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6D78D83D" w:rsidR="00755923" w:rsidRDefault="00755923" w:rsidP="00755923">
      <w:pPr>
        <w:rPr>
          <w:lang w:eastAsia="ja-JP"/>
        </w:rPr>
      </w:pPr>
      <w:r>
        <w:rPr>
          <w:lang w:eastAsia="ja-JP"/>
        </w:rPr>
        <w:t>In some cases, the observation procedure obtains values for properties that are not characteristic of the type of the ultimate feature</w:t>
      </w:r>
    </w:p>
    <w:p w14:paraId="4555BB20" w14:textId="644BD380"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t>
      </w:r>
      <w:r w:rsidR="003E224E">
        <w:rPr>
          <w:lang w:eastAsia="ja-JP"/>
        </w:rPr>
        <w:t xml:space="preserve">well </w:t>
      </w:r>
      <w:r>
        <w:rPr>
          <w:lang w:eastAsia="ja-JP"/>
        </w:rPr>
        <w:t xml:space="preserve">is measured, the </w:t>
      </w:r>
      <w:r w:rsidR="003E224E">
        <w:rPr>
          <w:lang w:eastAsia="ja-JP"/>
        </w:rPr>
        <w:t xml:space="preserve">feature-of-interest </w:t>
      </w:r>
      <w:r>
        <w:rPr>
          <w:lang w:eastAsia="ja-JP"/>
        </w:rPr>
        <w:t xml:space="preserve">of this </w:t>
      </w:r>
      <w:r w:rsidR="003E224E">
        <w:rPr>
          <w:lang w:eastAsia="ja-JP"/>
        </w:rPr>
        <w:t xml:space="preserve">well </w:t>
      </w:r>
      <w:r>
        <w:rPr>
          <w:lang w:eastAsia="ja-JP"/>
        </w:rPr>
        <w:t xml:space="preserve">is an </w:t>
      </w:r>
      <w:r w:rsidR="003E224E">
        <w:rPr>
          <w:lang w:eastAsia="ja-JP"/>
        </w:rPr>
        <w:t>aquifer</w:t>
      </w:r>
      <w:r>
        <w:rPr>
          <w:lang w:eastAsia="ja-JP"/>
        </w:rPr>
        <w:t xml:space="preserve">. However, the final target of the observation is the </w:t>
      </w:r>
      <w:r w:rsidR="003E224E">
        <w:rPr>
          <w:lang w:eastAsia="ja-JP"/>
        </w:rPr>
        <w:t xml:space="preserve">fluid body </w:t>
      </w:r>
      <w:r>
        <w:rPr>
          <w:lang w:eastAsia="ja-JP"/>
        </w:rPr>
        <w:t xml:space="preserve">contained within the </w:t>
      </w:r>
      <w:r w:rsidR="003E224E">
        <w:rPr>
          <w:lang w:eastAsia="ja-JP"/>
        </w:rPr>
        <w:t xml:space="preserve">aquifer </w:t>
      </w:r>
      <w:r w:rsidR="00B93EE2">
        <w:rPr>
          <w:lang w:eastAsia="ja-JP"/>
        </w:rPr>
        <w:t>(s</w:t>
      </w:r>
      <w:r>
        <w:rPr>
          <w:lang w:eastAsia="ja-JP"/>
        </w:rPr>
        <w:t>ee</w:t>
      </w:r>
      <w:r w:rsidR="00985CD7">
        <w:rPr>
          <w:lang w:eastAsia="ja-JP"/>
        </w:rPr>
        <w:t xml:space="preserve"> </w:t>
      </w:r>
      <w:r w:rsidR="00985CD7">
        <w:rPr>
          <w:lang w:eastAsia="ja-JP"/>
        </w:rPr>
        <w:fldChar w:fldCharType="begin"/>
      </w:r>
      <w:r w:rsidR="00985CD7">
        <w:rPr>
          <w:lang w:eastAsia="ja-JP"/>
        </w:rPr>
        <w:instrText xml:space="preserve"> REF _Ref52387856 \h </w:instrText>
      </w:r>
      <w:r w:rsidR="00985CD7">
        <w:rPr>
          <w:lang w:eastAsia="ja-JP"/>
        </w:rPr>
      </w:r>
      <w:r w:rsidR="00985CD7">
        <w:rPr>
          <w:lang w:eastAsia="ja-JP"/>
        </w:rPr>
        <w:fldChar w:fldCharType="separate"/>
      </w:r>
      <w:r w:rsidR="00821F18" w:rsidRPr="00C63000">
        <w:rPr>
          <w:b/>
          <w:bCs/>
          <w:sz w:val="20"/>
          <w:szCs w:val="20"/>
        </w:rPr>
        <w:t xml:space="preserve">Figure </w:t>
      </w:r>
      <w:r w:rsidR="00821F18">
        <w:rPr>
          <w:b/>
          <w:bCs/>
          <w:noProof/>
          <w:sz w:val="20"/>
          <w:szCs w:val="20"/>
        </w:rPr>
        <w:t>8</w:t>
      </w:r>
      <w:r w:rsidR="00985CD7">
        <w:rPr>
          <w:lang w:eastAsia="ja-JP"/>
        </w:rPr>
        <w:fldChar w:fldCharType="end"/>
      </w:r>
      <w:r w:rsidR="00B93EE2">
        <w:rPr>
          <w:lang w:eastAsia="ja-JP"/>
        </w:rPr>
        <w:t>)</w:t>
      </w:r>
      <w:r w:rsidR="00985CD7">
        <w:rPr>
          <w:lang w:eastAsia="ja-JP"/>
        </w:rPr>
        <w:t>.</w:t>
      </w:r>
    </w:p>
    <w:p w14:paraId="061A1188" w14:textId="228849EB" w:rsidR="00114E5B" w:rsidRDefault="00114E5B" w:rsidP="00114E5B">
      <w:pPr>
        <w:pStyle w:val="Heading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lastRenderedPageBreak/>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(ex : pH).</w:t>
      </w:r>
    </w:p>
    <w:p w14:paraId="2BD8C2D9" w14:textId="4D89AAB6" w:rsidR="00114E5B" w:rsidRDefault="00114E5B" w:rsidP="00114E5B">
      <w:pPr>
        <w:pStyle w:val="Heading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For certain styles of mineralization, the gold concentration of rocks in a region might be estimated through measurement of a related element (e.g. copper), in a specimen of gravel collected from a stream that drains part of the region. The gravel samples the rocks in the catchment of the stream, i.e. in the stream bed and upslope.</w:t>
      </w:r>
    </w:p>
    <w:p w14:paraId="72FA0C6E" w14:textId="1F8C6BB1" w:rsidR="00114E5B" w:rsidRDefault="00114E5B" w:rsidP="00114E5B">
      <w:pPr>
        <w:pStyle w:val="Heading3"/>
      </w:pPr>
      <w:r w:rsidRPr="00114E5B">
        <w:t>Role of Sample</w:t>
      </w:r>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4E02136C" w:rsidR="00EC0238" w:rsidRDefault="00EC0238" w:rsidP="00EC0238">
      <w:pPr>
        <w:rPr>
          <w:lang w:eastAsia="ja-JP"/>
        </w:rPr>
      </w:pPr>
      <w:r>
        <w:rPr>
          <w:lang w:eastAsia="ja-JP"/>
        </w:rPr>
        <w:t>EXAMPLE 1</w:t>
      </w:r>
      <w:r>
        <w:rPr>
          <w:lang w:eastAsia="ja-JP"/>
        </w:rPr>
        <w:tab/>
        <w:t>In various countries/domains, terms like “site</w:t>
      </w:r>
      <w:r w:rsidR="003E224E">
        <w:rPr>
          <w:lang w:eastAsia="ja-JP"/>
        </w:rPr>
        <w:t xml:space="preserve">” and </w:t>
      </w:r>
      <w:r>
        <w:rPr>
          <w:lang w:eastAsia="ja-JP"/>
        </w:rPr>
        <w:t>station” are encountered. These usually correspond to an identifiable locality where a monitoring facility (</w:t>
      </w:r>
      <w:r w:rsidR="003E224E">
        <w:rPr>
          <w:lang w:eastAsia="ja-JP"/>
        </w:rPr>
        <w:t>host</w:t>
      </w:r>
      <w:r>
        <w:rPr>
          <w:lang w:eastAsia="ja-JP"/>
        </w:rPr>
        <w:t xml:space="preserve">, </w:t>
      </w:r>
      <w:r w:rsidR="003E224E">
        <w:rPr>
          <w:lang w:eastAsia="ja-JP"/>
        </w:rPr>
        <w:t>platform</w:t>
      </w:r>
      <w:r>
        <w:rPr>
          <w:lang w:eastAsia="ja-JP"/>
        </w:rPr>
        <w:t>,</w:t>
      </w:r>
      <w:ins w:id="232" w:author="Katharina Schleidt" w:date="2021-07-05T15:08:00Z">
        <w:r w:rsidR="00F95F63">
          <w:rPr>
            <w:lang w:eastAsia="ja-JP"/>
          </w:rPr>
          <w:t xml:space="preserve"> </w:t>
        </w:r>
      </w:ins>
      <w:r>
        <w:rPr>
          <w:lang w:eastAsia="ja-JP"/>
        </w:rPr>
        <w:t>...) has been established, sensors</w:t>
      </w:r>
      <w:ins w:id="233" w:author="Katharina Schleidt" w:date="2021-07-05T15:08:00Z">
        <w:r w:rsidR="00F95F63">
          <w:rPr>
            <w:lang w:eastAsia="ja-JP"/>
          </w:rPr>
          <w:t>,</w:t>
        </w:r>
      </w:ins>
      <w:r>
        <w:rPr>
          <w:lang w:eastAsia="ja-JP"/>
        </w:rPr>
        <w:t xml:space="preserve"> or other measurement devices (</w:t>
      </w:r>
      <w:r w:rsidR="00FA2553">
        <w:rPr>
          <w:lang w:eastAsia="ja-JP"/>
        </w:rPr>
        <w:t>o</w:t>
      </w:r>
      <w:r>
        <w:rPr>
          <w:lang w:eastAsia="ja-JP"/>
        </w:rPr>
        <w:t>bserver</w:t>
      </w:r>
      <w:r w:rsidR="00FA2553">
        <w:rPr>
          <w:lang w:eastAsia="ja-JP"/>
        </w:rPr>
        <w:t>s</w:t>
      </w:r>
      <w:r>
        <w:rPr>
          <w:lang w:eastAsia="ja-JP"/>
        </w:rPr>
        <w:t>) have been deployed</w:t>
      </w:r>
      <w:del w:id="234" w:author="Katharina Schleidt" w:date="2021-07-05T15:08:00Z">
        <w:r w:rsidDel="00F95F63">
          <w:rPr>
            <w:lang w:eastAsia="ja-JP"/>
          </w:rPr>
          <w:delText>,</w:delText>
        </w:r>
      </w:del>
      <w:r>
        <w:rPr>
          <w:lang w:eastAsia="ja-JP"/>
        </w:rPr>
        <w:t xml:space="preserve"> to acquire observations on a given observable property applying a specific procedure. In the context of the observation model, the </w:t>
      </w:r>
      <w:r w:rsidR="00FA2553">
        <w:rPr>
          <w:lang w:eastAsia="ja-JP"/>
        </w:rPr>
        <w:t xml:space="preserve">spatial sample </w:t>
      </w:r>
      <w:r>
        <w:rPr>
          <w:lang w:eastAsia="ja-JP"/>
        </w:rPr>
        <w:t xml:space="preserve">(both proximate and ultimate) connotes the “world in the vicinity of the </w:t>
      </w:r>
      <w:r w:rsidR="00FA2553">
        <w:rPr>
          <w:lang w:eastAsia="ja-JP"/>
        </w:rPr>
        <w:t>observer</w:t>
      </w:r>
      <w:r>
        <w:rPr>
          <w:lang w:eastAsia="ja-JP"/>
        </w:rPr>
        <w:t>/</w:t>
      </w:r>
      <w:r w:rsidR="00FA2553">
        <w:rPr>
          <w:lang w:eastAsia="ja-JP"/>
        </w:rPr>
        <w:t>sampler</w:t>
      </w:r>
      <w:r>
        <w:rPr>
          <w:lang w:eastAsia="ja-JP"/>
        </w:rPr>
        <w:t xml:space="preserve">”, so the observed properties relate to the physical medium at the </w:t>
      </w:r>
      <w:r w:rsidR="00FA2553">
        <w:rPr>
          <w:lang w:eastAsia="ja-JP"/>
        </w:rPr>
        <w:t>observer</w:t>
      </w:r>
      <w:r>
        <w:rPr>
          <w:lang w:eastAsia="ja-JP"/>
        </w:rPr>
        <w:t>/</w:t>
      </w:r>
      <w:r w:rsidR="00FA2553">
        <w:rPr>
          <w:lang w:eastAsia="ja-JP"/>
        </w:rPr>
        <w:t xml:space="preserve">sampler </w:t>
      </w:r>
      <w:r>
        <w:rPr>
          <w:lang w:eastAsia="ja-JP"/>
        </w:rPr>
        <w:t xml:space="preserve">described by the sample, and not to any physical artefact such as a mooring, buoy, benchmark, monument, well, </w:t>
      </w:r>
      <w:del w:id="235" w:author="Katharina Schleidt" w:date="2021-07-05T15:09:00Z">
        <w:r w:rsidDel="00F95F63">
          <w:rPr>
            <w:lang w:eastAsia="ja-JP"/>
          </w:rPr>
          <w:delText>etc,</w:delText>
        </w:r>
      </w:del>
      <w:ins w:id="236" w:author="Katharina Schleidt" w:date="2021-07-05T15:09:00Z">
        <w:r w:rsidR="00F95F63">
          <w:rPr>
            <w:lang w:eastAsia="ja-JP"/>
          </w:rPr>
          <w:t>and so forth</w:t>
        </w:r>
      </w:ins>
      <w:r>
        <w:rPr>
          <w:lang w:eastAsia="ja-JP"/>
        </w:rPr>
        <w:t xml:space="preserve"> that may be described by </w:t>
      </w:r>
      <w:r w:rsidR="00FA2553">
        <w:rPr>
          <w:lang w:eastAsia="ja-JP"/>
        </w:rPr>
        <w:t>Host</w:t>
      </w:r>
      <w:r>
        <w:rPr>
          <w:lang w:eastAsia="ja-JP"/>
        </w:rPr>
        <w:t>.</w:t>
      </w:r>
    </w:p>
    <w:p w14:paraId="6723213A" w14:textId="3F6A9F91" w:rsidR="00EC0238" w:rsidRDefault="00EC0238" w:rsidP="00EC0238">
      <w:pPr>
        <w:rPr>
          <w:lang w:eastAsia="ja-JP"/>
        </w:rPr>
      </w:pPr>
      <w:r>
        <w:rPr>
          <w:lang w:eastAsia="ja-JP"/>
        </w:rPr>
        <w:t xml:space="preserve">EXAMPLE 2 </w:t>
      </w:r>
      <w:r w:rsidR="000416A8">
        <w:rPr>
          <w:lang w:eastAsia="ja-JP"/>
        </w:rPr>
        <w:tab/>
      </w:r>
      <w:r>
        <w:rPr>
          <w:lang w:eastAsia="ja-JP"/>
        </w:rPr>
        <w:t>In some domains, elements are taken from their natural environment (ex-situ) curated and preserved for the purpose of keeping a trace of their existence</w:t>
      </w:r>
      <w:ins w:id="237" w:author="Katharina Schleidt" w:date="2021-07-05T15:09:00Z">
        <w:r w:rsidR="00F95F63">
          <w:rPr>
            <w:lang w:eastAsia="ja-JP"/>
          </w:rPr>
          <w:t>. Examples are</w:t>
        </w:r>
      </w:ins>
      <w:r>
        <w:rPr>
          <w:lang w:eastAsia="ja-JP"/>
        </w:rPr>
        <w:t xml:space="preserve"> </w:t>
      </w:r>
      <w:del w:id="238" w:author="Katharina Schleidt" w:date="2021-07-05T15:09:00Z">
        <w:r w:rsidDel="00F95F63">
          <w:rPr>
            <w:lang w:eastAsia="ja-JP"/>
          </w:rPr>
          <w:delText xml:space="preserve">(ex : </w:delText>
        </w:r>
      </w:del>
      <w:r>
        <w:rPr>
          <w:lang w:eastAsia="ja-JP"/>
        </w:rPr>
        <w:t xml:space="preserve">biodiversity studies, crop seed preservation, </w:t>
      </w:r>
      <w:del w:id="239" w:author="Katharina Schleidt" w:date="2021-07-05T15:09:00Z">
        <w:r w:rsidDel="00F95F63">
          <w:rPr>
            <w:lang w:eastAsia="ja-JP"/>
          </w:rPr>
          <w:delText xml:space="preserve">…). </w:delText>
        </w:r>
      </w:del>
      <w:ins w:id="240" w:author="Katharina Schleidt" w:date="2021-07-05T15:09:00Z">
        <w:r w:rsidR="00F95F63">
          <w:rPr>
            <w:lang w:eastAsia="ja-JP"/>
          </w:rPr>
          <w:t xml:space="preserve">and so forth. </w:t>
        </w:r>
      </w:ins>
      <w:r>
        <w:rPr>
          <w:lang w:eastAsia="ja-JP"/>
        </w:rPr>
        <w:t>In those cases</w:t>
      </w:r>
      <w:r w:rsidR="00FA2553">
        <w:rPr>
          <w:lang w:eastAsia="ja-JP"/>
        </w:rPr>
        <w:t>,</w:t>
      </w:r>
      <w:r>
        <w:rPr>
          <w:lang w:eastAsia="ja-JP"/>
        </w:rPr>
        <w:t xml:space="preserve"> the </w:t>
      </w:r>
      <w:r w:rsidR="00FA2553">
        <w:rPr>
          <w:lang w:eastAsia="ja-JP"/>
        </w:rPr>
        <w:t xml:space="preserve">material samples </w:t>
      </w:r>
      <w:r>
        <w:rPr>
          <w:lang w:eastAsia="ja-JP"/>
        </w:rPr>
        <w:t xml:space="preserve">considered are called </w:t>
      </w:r>
      <w:r w:rsidR="00FA2553">
        <w:rPr>
          <w:lang w:eastAsia="ja-JP"/>
        </w:rPr>
        <w:t>specimen</w:t>
      </w:r>
      <w:r>
        <w:rPr>
          <w:lang w:eastAsia="ja-JP"/>
        </w:rPr>
        <w:t xml:space="preserve">. That’s why the </w:t>
      </w:r>
      <w:r w:rsidR="00FA2553">
        <w:rPr>
          <w:lang w:eastAsia="ja-JP"/>
        </w:rPr>
        <w:t xml:space="preserve">class named </w:t>
      </w:r>
      <w:proofErr w:type="spellStart"/>
      <w:r>
        <w:rPr>
          <w:lang w:eastAsia="ja-JP"/>
        </w:rPr>
        <w:t>SF_Specimen</w:t>
      </w:r>
      <w:proofErr w:type="spellEnd"/>
      <w:r>
        <w:rPr>
          <w:lang w:eastAsia="ja-JP"/>
        </w:rPr>
        <w:t xml:space="preserve"> in the previous version of the standard is renamed into </w:t>
      </w:r>
      <w:proofErr w:type="spellStart"/>
      <w:r>
        <w:rPr>
          <w:lang w:eastAsia="ja-JP"/>
        </w:rPr>
        <w:t>MaterialSample</w:t>
      </w:r>
      <w:proofErr w:type="spellEnd"/>
      <w:r>
        <w:rPr>
          <w:lang w:eastAsia="ja-JP"/>
        </w:rPr>
        <w:t xml:space="preserve"> in this updated version.</w:t>
      </w:r>
    </w:p>
    <w:p w14:paraId="49BE8A02" w14:textId="15FCB0CB" w:rsidR="00EC0238" w:rsidRDefault="00EC0238" w:rsidP="00EC0238">
      <w:pPr>
        <w:rPr>
          <w:lang w:eastAsia="ja-JP"/>
        </w:rPr>
      </w:pPr>
      <w:r>
        <w:rPr>
          <w:lang w:eastAsia="ja-JP"/>
        </w:rPr>
        <w:t xml:space="preserve">EXAMPLE 3 </w:t>
      </w:r>
      <w:r w:rsidR="000416A8">
        <w:rPr>
          <w:lang w:eastAsia="ja-JP"/>
        </w:rPr>
        <w:tab/>
      </w:r>
      <w:r>
        <w:rPr>
          <w:lang w:eastAsia="ja-JP"/>
        </w:rPr>
        <w:t xml:space="preserve">Statistical </w:t>
      </w:r>
      <w:r w:rsidR="00FA2553">
        <w:rPr>
          <w:lang w:eastAsia="ja-JP"/>
        </w:rPr>
        <w:t xml:space="preserve">samples </w:t>
      </w:r>
      <w:r>
        <w:rPr>
          <w:lang w:eastAsia="ja-JP"/>
        </w:rPr>
        <w:t>usually apply to populations or other sets, of which certain subset may be of specific interest.</w:t>
      </w:r>
    </w:p>
    <w:p w14:paraId="2DC143B2" w14:textId="1E399E9B" w:rsidR="00EC0238" w:rsidRDefault="00EC0238" w:rsidP="00EC0238">
      <w:pPr>
        <w:rPr>
          <w:lang w:eastAsia="ja-JP"/>
        </w:rPr>
      </w:pPr>
      <w:r>
        <w:rPr>
          <w:lang w:eastAsia="ja-JP"/>
        </w:rPr>
        <w:t>NOTE</w:t>
      </w:r>
      <w:r>
        <w:rPr>
          <w:lang w:eastAsia="ja-JP"/>
        </w:rPr>
        <w:tab/>
      </w:r>
      <w:r>
        <w:rPr>
          <w:lang w:eastAsia="ja-JP"/>
        </w:rPr>
        <w:tab/>
        <w:t xml:space="preserve">A transient </w:t>
      </w:r>
      <w:r w:rsidR="00FA2553">
        <w:rPr>
          <w:lang w:eastAsia="ja-JP"/>
        </w:rPr>
        <w:t>spatial sample</w:t>
      </w:r>
      <w:r>
        <w:rPr>
          <w:lang w:eastAsia="ja-JP"/>
        </w:rPr>
        <w:t>, such as a ships-track or flight-line, might be identified and described, but is unlikely to be revisited exactly.</w:t>
      </w:r>
    </w:p>
    <w:p w14:paraId="690C2C8E" w14:textId="535A2F86" w:rsidR="00B93EE2" w:rsidRPr="00B93EE2" w:rsidRDefault="00EC0238" w:rsidP="00EC0238">
      <w:pPr>
        <w:rPr>
          <w:lang w:eastAsia="ja-JP"/>
        </w:rPr>
      </w:pPr>
      <w:r>
        <w:rPr>
          <w:lang w:eastAsia="ja-JP"/>
        </w:rPr>
        <w:t xml:space="preserve">A </w:t>
      </w:r>
      <w:r w:rsidR="00FA2553">
        <w:rPr>
          <w:lang w:eastAsia="ja-JP"/>
        </w:rPr>
        <w:t xml:space="preserve">sample </w:t>
      </w:r>
      <w:r>
        <w:rPr>
          <w:lang w:eastAsia="ja-JP"/>
        </w:rPr>
        <w:t>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Heading3"/>
      </w:pPr>
      <w:r w:rsidRPr="00114E5B">
        <w:lastRenderedPageBreak/>
        <w:t xml:space="preserve">Sampling </w:t>
      </w:r>
      <w:r>
        <w:t>p</w:t>
      </w:r>
      <w:r w:rsidRPr="00114E5B">
        <w:t>rocess</w:t>
      </w:r>
    </w:p>
    <w:p w14:paraId="040FFE55" w14:textId="6F1C12C3" w:rsidR="00EC0238" w:rsidRDefault="00EC0238" w:rsidP="00EC0238">
      <w:pPr>
        <w:rPr>
          <w:lang w:eastAsia="ja-JP"/>
        </w:rPr>
      </w:pPr>
      <w:r>
        <w:rPr>
          <w:lang w:eastAsia="ja-JP"/>
        </w:rPr>
        <w:t xml:space="preserve">Understanding the process by which samples </w:t>
      </w:r>
      <w:r w:rsidR="00FA2553">
        <w:rPr>
          <w:lang w:eastAsia="ja-JP"/>
        </w:rPr>
        <w:t xml:space="preserve">are </w:t>
      </w:r>
      <w:r>
        <w:rPr>
          <w:lang w:eastAsia="ja-JP"/>
        </w:rPr>
        <w:t>obtained is often essential to understanding the context of subsequent measurements on this object</w:t>
      </w:r>
      <w:r w:rsidR="00FA2553">
        <w:rPr>
          <w:lang w:eastAsia="ja-JP"/>
        </w:rPr>
        <w:t xml:space="preserve"> (feature-of-interest</w:t>
      </w:r>
      <w:del w:id="241" w:author="Katharina Schleidt" w:date="2021-07-05T15:32:00Z">
        <w:r w:rsidR="00FA2553" w:rsidDel="00266DCF">
          <w:rPr>
            <w:lang w:eastAsia="ja-JP"/>
          </w:rPr>
          <w:delText>)</w:delText>
        </w:r>
        <w:r w:rsidDel="00266DCF">
          <w:rPr>
            <w:lang w:eastAsia="ja-JP"/>
          </w:rPr>
          <w:delText xml:space="preserve">; </w:delText>
        </w:r>
      </w:del>
      <w:ins w:id="242" w:author="Katharina Schleidt" w:date="2021-07-05T15:32:00Z">
        <w:r w:rsidR="00266DCF">
          <w:rPr>
            <w:lang w:eastAsia="ja-JP"/>
          </w:rPr>
          <w:t xml:space="preserve">). </w:t>
        </w:r>
      </w:ins>
      <w:del w:id="243" w:author="Katharina Schleidt" w:date="2021-07-05T15:32:00Z">
        <w:r w:rsidDel="00266DCF">
          <w:rPr>
            <w:lang w:eastAsia="ja-JP"/>
          </w:rPr>
          <w:delText xml:space="preserve">different </w:delText>
        </w:r>
      </w:del>
      <w:ins w:id="244" w:author="Katharina Schleidt" w:date="2021-07-05T15:32:00Z">
        <w:r w:rsidR="00266DCF">
          <w:rPr>
            <w:lang w:eastAsia="ja-JP"/>
          </w:rPr>
          <w:t xml:space="preserve">Different </w:t>
        </w:r>
      </w:ins>
      <w:r>
        <w:rPr>
          <w:lang w:eastAsia="ja-JP"/>
        </w:rPr>
        <w:t>sampling strategies can provide vastly different samples, in turn leading to different result values in observations pertaining to these samples.</w:t>
      </w:r>
    </w:p>
    <w:p w14:paraId="749CC364" w14:textId="68073ADA" w:rsidR="00EC0238" w:rsidRDefault="00EC0238" w:rsidP="00EC0238">
      <w:pPr>
        <w:rPr>
          <w:lang w:eastAsia="ja-JP"/>
        </w:rPr>
      </w:pPr>
      <w:r>
        <w:rPr>
          <w:lang w:eastAsia="ja-JP"/>
        </w:rPr>
        <w:t xml:space="preserve">A </w:t>
      </w:r>
      <w:r w:rsidR="00FA2553">
        <w:rPr>
          <w:lang w:eastAsia="ja-JP"/>
        </w:rPr>
        <w:t xml:space="preserve">sample </w:t>
      </w:r>
      <w:r>
        <w:rPr>
          <w:lang w:eastAsia="ja-JP"/>
        </w:rPr>
        <w:t xml:space="preserve">is created through the act of </w:t>
      </w:r>
      <w:r w:rsidR="00FA2553">
        <w:rPr>
          <w:lang w:eastAsia="ja-JP"/>
        </w:rPr>
        <w:t>sampling</w:t>
      </w:r>
      <w:r>
        <w:rPr>
          <w:lang w:eastAsia="ja-JP"/>
        </w:rPr>
        <w:t xml:space="preserve">, whereby a </w:t>
      </w:r>
      <w:r w:rsidR="00FA2553">
        <w:rPr>
          <w:lang w:eastAsia="ja-JP"/>
        </w:rPr>
        <w:t xml:space="preserve">sampler </w:t>
      </w:r>
      <w:r>
        <w:rPr>
          <w:lang w:eastAsia="ja-JP"/>
        </w:rPr>
        <w:t xml:space="preserve">follows a defined </w:t>
      </w:r>
      <w:r w:rsidR="00FA2553">
        <w:rPr>
          <w:lang w:eastAsia="ja-JP"/>
        </w:rPr>
        <w:t xml:space="preserve">procedure </w:t>
      </w:r>
      <w:r>
        <w:rPr>
          <w:lang w:eastAsia="ja-JP"/>
        </w:rPr>
        <w:t xml:space="preserve">in order to identify and/or extract representative </w:t>
      </w:r>
      <w:r w:rsidR="00FA2553">
        <w:rPr>
          <w:lang w:eastAsia="ja-JP"/>
        </w:rPr>
        <w:t xml:space="preserve">samples </w:t>
      </w:r>
      <w:r>
        <w:rPr>
          <w:lang w:eastAsia="ja-JP"/>
        </w:rPr>
        <w:t xml:space="preserve">from the ultimate feature-of-interest. </w:t>
      </w:r>
    </w:p>
    <w:p w14:paraId="3D00BC3A" w14:textId="75D9671A" w:rsidR="00EC0238" w:rsidRDefault="00EC0238" w:rsidP="00EC0238">
      <w:pPr>
        <w:rPr>
          <w:lang w:eastAsia="ja-JP"/>
        </w:rPr>
      </w:pPr>
      <w:r>
        <w:rPr>
          <w:lang w:eastAsia="ja-JP"/>
        </w:rPr>
        <w:t xml:space="preserve">The nature of the </w:t>
      </w:r>
      <w:r w:rsidR="00FA2553">
        <w:rPr>
          <w:lang w:eastAsia="ja-JP"/>
        </w:rPr>
        <w:t xml:space="preserve">sampler </w:t>
      </w:r>
      <w:r>
        <w:rPr>
          <w:lang w:eastAsia="ja-JP"/>
        </w:rPr>
        <w:t xml:space="preserve">varies by sampling strategy; at one end of the spectrum the </w:t>
      </w:r>
      <w:r w:rsidR="00FA2553">
        <w:rPr>
          <w:lang w:eastAsia="ja-JP"/>
        </w:rPr>
        <w:t xml:space="preserve">sampler </w:t>
      </w:r>
      <w:r>
        <w:rPr>
          <w:lang w:eastAsia="ja-JP"/>
        </w:rPr>
        <w:t xml:space="preserve">can be a sensor or other automated measurement device; at the other end of the spectrum the </w:t>
      </w:r>
      <w:r w:rsidR="00FA2553">
        <w:rPr>
          <w:lang w:eastAsia="ja-JP"/>
        </w:rPr>
        <w:t xml:space="preserve">sampler </w:t>
      </w:r>
      <w:r>
        <w:rPr>
          <w:lang w:eastAsia="ja-JP"/>
        </w:rPr>
        <w:t>can be a human being providing observations or taking part in a biodiversity survey campaign.</w:t>
      </w:r>
    </w:p>
    <w:p w14:paraId="6041E24C" w14:textId="2233D1F7" w:rsidR="00EC0238" w:rsidRDefault="00EC0238" w:rsidP="00EC0238">
      <w:pPr>
        <w:rPr>
          <w:lang w:eastAsia="ja-JP"/>
        </w:rPr>
      </w:pPr>
      <w:del w:id="245" w:author="Katharina Schleidt" w:date="2021-07-05T15:35:00Z">
        <w:r w:rsidDel="00266DCF">
          <w:rPr>
            <w:lang w:eastAsia="ja-JP"/>
          </w:rPr>
          <w:delText xml:space="preserve">In </w:delText>
        </w:r>
      </w:del>
      <w:ins w:id="246" w:author="Katharina Schleidt" w:date="2021-07-05T15:35:00Z">
        <w:r w:rsidR="00266DCF">
          <w:rPr>
            <w:lang w:eastAsia="ja-JP"/>
          </w:rPr>
          <w:t xml:space="preserve">As a </w:t>
        </w:r>
      </w:ins>
      <w:r>
        <w:rPr>
          <w:lang w:eastAsia="ja-JP"/>
        </w:rPr>
        <w:t xml:space="preserve">dependence on the sampling strategy, a sampling procedure appropriate to the </w:t>
      </w:r>
      <w:r w:rsidR="00FA2553">
        <w:rPr>
          <w:lang w:eastAsia="ja-JP"/>
        </w:rPr>
        <w:t xml:space="preserve">sampling act </w:t>
      </w:r>
      <w:r>
        <w:rPr>
          <w:lang w:eastAsia="ja-JP"/>
        </w:rPr>
        <w:t xml:space="preserve">to be performed must be selected and defined. For the provision of </w:t>
      </w:r>
      <w:r w:rsidR="00FA2553">
        <w:rPr>
          <w:lang w:eastAsia="ja-JP"/>
        </w:rPr>
        <w:t>fine-</w:t>
      </w:r>
      <w:r>
        <w:rPr>
          <w:lang w:eastAsia="ja-JP"/>
        </w:rPr>
        <w:t xml:space="preserve">grained information pertaining to the sampling process, multiple sampling procedures can be applied to one </w:t>
      </w:r>
      <w:r w:rsidR="00FA2553">
        <w:rPr>
          <w:lang w:eastAsia="ja-JP"/>
        </w:rPr>
        <w:t>sampling act</w:t>
      </w:r>
      <w:r>
        <w:rPr>
          <w:lang w:eastAsia="ja-JP"/>
        </w:rPr>
        <w:t>.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7EF56ED0" w:rsidR="00EC0238" w:rsidRDefault="00EC0238" w:rsidP="00EC0238">
      <w:pPr>
        <w:rPr>
          <w:lang w:eastAsia="ja-JP"/>
        </w:rPr>
      </w:pPr>
      <w:r>
        <w:rPr>
          <w:lang w:eastAsia="ja-JP"/>
        </w:rPr>
        <w:t xml:space="preserve">A </w:t>
      </w:r>
      <w:r w:rsidR="00FA2553">
        <w:rPr>
          <w:lang w:eastAsia="ja-JP"/>
        </w:rPr>
        <w:t xml:space="preserve">sampling </w:t>
      </w:r>
      <w:r>
        <w:rPr>
          <w:lang w:eastAsia="ja-JP"/>
        </w:rPr>
        <w:t xml:space="preserve">event may involve very different </w:t>
      </w:r>
      <w:r w:rsidR="00FA2553">
        <w:rPr>
          <w:lang w:eastAsia="ja-JP"/>
        </w:rPr>
        <w:t>samples</w:t>
      </w:r>
      <w:r>
        <w:rPr>
          <w:lang w:eastAsia="ja-JP"/>
        </w:rPr>
        <w:t xml:space="preserve">, whereby some of these samples may serve purely to provide contextual information pertaining to the </w:t>
      </w:r>
      <w:r w:rsidR="00FA2553">
        <w:rPr>
          <w:lang w:eastAsia="ja-JP"/>
        </w:rPr>
        <w:t xml:space="preserve">sampling </w:t>
      </w:r>
      <w:r>
        <w:rPr>
          <w:lang w:eastAsia="ja-JP"/>
        </w:rPr>
        <w:t>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Heading3"/>
      </w:pPr>
      <w:r w:rsidRPr="00114E5B">
        <w:t>Classification of samples</w:t>
      </w:r>
    </w:p>
    <w:p w14:paraId="18ECB189" w14:textId="1E6456D7" w:rsidR="00D50C12" w:rsidRDefault="00032197" w:rsidP="00D50C12">
      <w:pPr>
        <w:rPr>
          <w:lang w:eastAsia="ja-JP"/>
        </w:rPr>
      </w:pPr>
      <w:r>
        <w:t xml:space="preserve">A small number of common sampling patterns, similar across domains, provide a basis for processing and portrayal tools, and depend particularly on the geometry of the sample design. </w:t>
      </w:r>
      <w:r w:rsidR="00D50C12">
        <w:rPr>
          <w:lang w:eastAsia="ja-JP"/>
        </w:rPr>
        <w:t xml:space="preserve">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246E0353" w:rsidR="00EC0238" w:rsidRPr="00EC0238" w:rsidRDefault="00D50C12" w:rsidP="00D50C12">
      <w:pPr>
        <w:rPr>
          <w:lang w:eastAsia="ja-JP"/>
        </w:rPr>
      </w:pPr>
      <w:r>
        <w:rPr>
          <w:lang w:eastAsia="ja-JP"/>
        </w:rPr>
        <w:t xml:space="preserve">Additional information on provenance, curation and </w:t>
      </w:r>
      <w:r w:rsidR="00FA2553">
        <w:rPr>
          <w:lang w:eastAsia="ja-JP"/>
        </w:rPr>
        <w:t xml:space="preserve">methods of archiving a sample </w:t>
      </w:r>
      <w:r>
        <w:rPr>
          <w:lang w:eastAsia="ja-JP"/>
        </w:rPr>
        <w:t>has been delegated to external standards that may be referenced via the ‘metadata’ association that can be provided for all types contained within the Sampling model.</w:t>
      </w:r>
    </w:p>
    <w:p w14:paraId="794F61EF" w14:textId="0DFC7864" w:rsidR="00114E5B" w:rsidRDefault="00114E5B" w:rsidP="00114E5B">
      <w:pPr>
        <w:pStyle w:val="Heading2"/>
      </w:pPr>
      <w:bookmarkStart w:id="247" w:name="_Toc72768864"/>
      <w:r w:rsidRPr="00114E5B">
        <w:lastRenderedPageBreak/>
        <w:t xml:space="preserve">Alignment between Observation, Sample </w:t>
      </w:r>
      <w:r>
        <w:t>and</w:t>
      </w:r>
      <w:r w:rsidRPr="00114E5B">
        <w:t xml:space="preserve"> </w:t>
      </w:r>
      <w:r>
        <w:t>d</w:t>
      </w:r>
      <w:r w:rsidRPr="00114E5B">
        <w:t xml:space="preserve">omain </w:t>
      </w:r>
      <w:r>
        <w:t>m</w:t>
      </w:r>
      <w:r w:rsidRPr="00114E5B">
        <w:t>odels</w:t>
      </w:r>
      <w:bookmarkEnd w:id="247"/>
    </w:p>
    <w:p w14:paraId="29A35C7C" w14:textId="29646716" w:rsidR="00114E5B" w:rsidRDefault="00114E5B" w:rsidP="00114E5B">
      <w:pPr>
        <w:pStyle w:val="Heading3"/>
      </w:pPr>
      <w:r w:rsidRPr="00114E5B">
        <w:t xml:space="preserve">Model </w:t>
      </w:r>
      <w:r>
        <w:t>c</w:t>
      </w:r>
      <w:r w:rsidRPr="00114E5B">
        <w:t>onsistency</w:t>
      </w:r>
    </w:p>
    <w:p w14:paraId="787633EE" w14:textId="1FD57AEB" w:rsidR="00300AFD" w:rsidRDefault="00300AFD" w:rsidP="00300AFD">
      <w:pPr>
        <w:rPr>
          <w:lang w:eastAsia="ja-JP"/>
        </w:rPr>
      </w:pPr>
      <w:r w:rsidRPr="00300AFD">
        <w:rPr>
          <w:lang w:eastAsia="ja-JP"/>
        </w:rPr>
        <w:t xml:space="preserve">The type of the feature-of-interest is defined in an application schema </w:t>
      </w:r>
      <w:r w:rsidRPr="00F24D49">
        <w:rPr>
          <w:lang w:eastAsia="ja-JP"/>
        </w:rPr>
        <w:t>(ISO 19109).</w:t>
      </w:r>
      <w:r w:rsidRPr="00300AFD">
        <w:rPr>
          <w:lang w:eastAsia="ja-JP"/>
        </w:rPr>
        <w:t xml:space="preserve"> This may be part of a domain model, or may be from a cross-domain model, such as Sampl</w:t>
      </w:r>
      <w:r>
        <w:rPr>
          <w:lang w:eastAsia="ja-JP"/>
        </w:rPr>
        <w:t>e</w:t>
      </w:r>
      <w:r w:rsidRPr="00300AFD">
        <w:rPr>
          <w:lang w:eastAsia="ja-JP"/>
        </w:rPr>
        <w:t xml:space="preserve"> (</w:t>
      </w:r>
      <w:r w:rsidR="003D4D00">
        <w:rPr>
          <w:lang w:eastAsia="ja-JP"/>
        </w:rPr>
        <w:t xml:space="preserve">Clause </w:t>
      </w:r>
      <w:r w:rsidR="003D4D00">
        <w:rPr>
          <w:lang w:eastAsia="ja-JP"/>
        </w:rPr>
        <w:fldChar w:fldCharType="begin"/>
      </w:r>
      <w:r w:rsidR="003D4D00">
        <w:rPr>
          <w:lang w:eastAsia="ja-JP"/>
        </w:rPr>
        <w:instrText xml:space="preserve"> REF _Ref52485755 \r \h </w:instrText>
      </w:r>
      <w:r w:rsidR="003D4D00">
        <w:rPr>
          <w:lang w:eastAsia="ja-JP"/>
        </w:rPr>
      </w:r>
      <w:r w:rsidR="003D4D00">
        <w:rPr>
          <w:lang w:eastAsia="ja-JP"/>
        </w:rPr>
        <w:fldChar w:fldCharType="separate"/>
      </w:r>
      <w:r w:rsidR="00821F18">
        <w:rPr>
          <w:lang w:eastAsia="ja-JP"/>
        </w:rPr>
        <w:t>11</w:t>
      </w:r>
      <w:r w:rsidR="003D4D00">
        <w:rPr>
          <w:lang w:eastAsia="ja-JP"/>
        </w:rPr>
        <w:fldChar w:fldCharType="end"/>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(e.g.</w:t>
      </w:r>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r w:rsidR="00821F18" w:rsidRPr="00C63000">
        <w:rPr>
          <w:b/>
          <w:bCs/>
          <w:sz w:val="20"/>
          <w:szCs w:val="20"/>
        </w:rPr>
        <w:t xml:space="preserve">Figure </w:t>
      </w:r>
      <w:r w:rsidR="00821F18">
        <w:rPr>
          <w:b/>
          <w:bCs/>
          <w:noProof/>
          <w:sz w:val="20"/>
          <w:szCs w:val="20"/>
        </w:rPr>
        <w:t>5</w:t>
      </w:r>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085D51C1"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r w:rsidR="00821F18" w:rsidRPr="00C63000">
        <w:rPr>
          <w:b/>
          <w:bCs/>
          <w:sz w:val="20"/>
          <w:szCs w:val="20"/>
        </w:rPr>
        <w:t xml:space="preserve">Figure </w:t>
      </w:r>
      <w:r w:rsidR="00821F18">
        <w:rPr>
          <w:b/>
          <w:bCs/>
          <w:noProof/>
          <w:sz w:val="20"/>
          <w:szCs w:val="20"/>
        </w:rPr>
        <w:t>4</w:t>
      </w:r>
      <w:r>
        <w:fldChar w:fldCharType="end"/>
      </w:r>
      <w:r>
        <w:t>). However, when using this direct approach, no further measurement metadata is available, only the numeric mass is provided together with the unit of measurement.</w:t>
      </w:r>
    </w:p>
    <w:p w14:paraId="4380A4DF" w14:textId="61C951D1" w:rsidR="00FA0795" w:rsidRDefault="00FA0795" w:rsidP="00FA0795">
      <w:pPr>
        <w:keepNext/>
        <w:tabs>
          <w:tab w:val="left" w:pos="540"/>
          <w:tab w:val="left" w:pos="700"/>
        </w:tabs>
        <w:jc w:val="center"/>
      </w:pPr>
      <w:r>
        <w:rPr>
          <w:noProof/>
          <w:lang w:val="fr-FR" w:eastAsia="fr-FR"/>
        </w:rPr>
        <w:drawing>
          <wp:inline distT="0" distB="0" distL="0" distR="0" wp14:anchorId="55C3143C" wp14:editId="1EFFD5EC">
            <wp:extent cx="1825842" cy="28081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3">
                      <a:extLst>
                        <a:ext uri="{28A0092B-C50C-407E-A947-70E740481C1C}">
                          <a14:useLocalDpi xmlns:a14="http://schemas.microsoft.com/office/drawing/2010/main" val="0"/>
                        </a:ext>
                      </a:extLst>
                    </a:blip>
                    <a:stretch>
                      <a:fillRect/>
                    </a:stretch>
                  </pic:blipFill>
                  <pic:spPr>
                    <a:xfrm>
                      <a:off x="0" y="0"/>
                      <a:ext cx="1825842" cy="2808100"/>
                    </a:xfrm>
                    <a:prstGeom prst="rect">
                      <a:avLst/>
                    </a:prstGeom>
                  </pic:spPr>
                </pic:pic>
              </a:graphicData>
            </a:graphic>
          </wp:inline>
        </w:drawing>
      </w:r>
    </w:p>
    <w:p w14:paraId="7BA80233" w14:textId="085A0A5B" w:rsidR="00FA0795" w:rsidRPr="00C63000" w:rsidRDefault="00FA0795" w:rsidP="00FA0795">
      <w:pPr>
        <w:jc w:val="center"/>
        <w:rPr>
          <w:b/>
          <w:bCs/>
          <w:sz w:val="20"/>
          <w:szCs w:val="20"/>
        </w:rPr>
      </w:pPr>
      <w:bookmarkStart w:id="248" w:name="_Ref5238633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w:t>
      </w:r>
      <w:r w:rsidR="00D471BA">
        <w:rPr>
          <w:b/>
          <w:bCs/>
          <w:sz w:val="20"/>
          <w:szCs w:val="20"/>
        </w:rPr>
        <w:fldChar w:fldCharType="end"/>
      </w:r>
      <w:bookmarkEnd w:id="248"/>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68D0C022" w:rsidR="00FA0795" w:rsidRDefault="00917C89" w:rsidP="00917C89">
      <w:pPr>
        <w:pStyle w:val="NormalWeb"/>
        <w:jc w:val="both"/>
      </w:pPr>
      <w:r>
        <w:t>Alternatively,</w:t>
      </w:r>
      <w:r w:rsidR="00FA0795">
        <w:t xml:space="preserve"> through utilization of the </w:t>
      </w:r>
      <w:del w:id="249" w:author="Katharina Schleidt" w:date="2021-07-05T19:38:00Z">
        <w:r w:rsidR="00C44FEC" w:rsidDel="00116C6C">
          <w:delText>Observations, measurements and samples</w:delText>
        </w:r>
      </w:del>
      <w:ins w:id="250" w:author="Katharina Schleidt" w:date="2021-07-05T19:38:00Z">
        <w:r w:rsidR="00116C6C">
          <w:t>OMS</w:t>
        </w:r>
      </w:ins>
      <w:r w:rsidR="00C44FEC">
        <w:t xml:space="preserve"> </w:t>
      </w:r>
      <w:r w:rsidR="00FA0795">
        <w:t>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1FBE43A3" w:rsidR="00FA0795" w:rsidRDefault="00FA0795" w:rsidP="00FA0795">
      <w:r>
        <w:t xml:space="preserve">For this purpose, the observation shall have </w:t>
      </w:r>
      <w:proofErr w:type="spellStart"/>
      <w:r>
        <w:t>observedProperty</w:t>
      </w:r>
      <w:proofErr w:type="spellEnd"/>
      <w:r>
        <w:t xml:space="preserve">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r w:rsidR="00821F18" w:rsidRPr="00C63000">
        <w:rPr>
          <w:b/>
          <w:bCs/>
          <w:sz w:val="20"/>
          <w:szCs w:val="20"/>
        </w:rPr>
        <w:t xml:space="preserve">Figure </w:t>
      </w:r>
      <w:r w:rsidR="00821F18">
        <w:rPr>
          <w:b/>
          <w:bCs/>
          <w:noProof/>
          <w:sz w:val="20"/>
          <w:szCs w:val="20"/>
        </w:rPr>
        <w:t>5</w:t>
      </w:r>
      <w:r w:rsidR="001501CE">
        <w:rPr>
          <w:highlight w:val="yellow"/>
        </w:rPr>
        <w:fldChar w:fldCharType="end"/>
      </w:r>
      <w:r>
        <w:t>.</w:t>
      </w:r>
    </w:p>
    <w:p w14:paraId="3FDD7CA6" w14:textId="6512FAF1" w:rsidR="001501CE" w:rsidRDefault="001501CE" w:rsidP="001501CE">
      <w:pPr>
        <w:keepNext/>
      </w:pPr>
      <w:r>
        <w:rPr>
          <w:noProof/>
          <w:lang w:val="fr-FR" w:eastAsia="fr-FR"/>
        </w:rPr>
        <w:lastRenderedPageBreak/>
        <w:drawing>
          <wp:inline distT="0" distB="0" distL="0" distR="0" wp14:anchorId="578AA731" wp14:editId="2431D348">
            <wp:extent cx="6175886" cy="30374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4">
                      <a:extLst>
                        <a:ext uri="{28A0092B-C50C-407E-A947-70E740481C1C}">
                          <a14:useLocalDpi xmlns:a14="http://schemas.microsoft.com/office/drawing/2010/main" val="0"/>
                        </a:ext>
                      </a:extLst>
                    </a:blip>
                    <a:stretch>
                      <a:fillRect/>
                    </a:stretch>
                  </pic:blipFill>
                  <pic:spPr>
                    <a:xfrm>
                      <a:off x="0" y="0"/>
                      <a:ext cx="6175886" cy="3037459"/>
                    </a:xfrm>
                    <a:prstGeom prst="rect">
                      <a:avLst/>
                    </a:prstGeom>
                  </pic:spPr>
                </pic:pic>
              </a:graphicData>
            </a:graphic>
          </wp:inline>
        </w:drawing>
      </w:r>
    </w:p>
    <w:p w14:paraId="30F4AE5F" w14:textId="710EC88F" w:rsidR="00FA0795" w:rsidRPr="00C63000" w:rsidRDefault="001501CE" w:rsidP="001501CE">
      <w:pPr>
        <w:jc w:val="center"/>
        <w:rPr>
          <w:b/>
          <w:bCs/>
          <w:sz w:val="20"/>
          <w:szCs w:val="20"/>
        </w:rPr>
      </w:pPr>
      <w:bookmarkStart w:id="251" w:name="_Ref5238698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w:t>
      </w:r>
      <w:r w:rsidR="00D471BA">
        <w:rPr>
          <w:b/>
          <w:bCs/>
          <w:sz w:val="20"/>
          <w:szCs w:val="20"/>
        </w:rPr>
        <w:fldChar w:fldCharType="end"/>
      </w:r>
      <w:bookmarkEnd w:id="251"/>
      <w:r w:rsidRPr="00C63000">
        <w:rPr>
          <w:b/>
          <w:bCs/>
          <w:sz w:val="20"/>
          <w:szCs w:val="20"/>
        </w:rPr>
        <w:t xml:space="preserve"> — (Example) An observation with consistent properties: the observed property (mass) is a </w:t>
      </w:r>
      <w:r w:rsidR="001B02F3">
        <w:rPr>
          <w:b/>
          <w:bCs/>
          <w:sz w:val="20"/>
          <w:szCs w:val="20"/>
        </w:rPr>
        <w:t>characteristic</w:t>
      </w:r>
      <w:r w:rsidRPr="00C63000">
        <w:rPr>
          <w:b/>
          <w:bCs/>
          <w:sz w:val="20"/>
          <w:szCs w:val="20"/>
        </w:rPr>
        <w:t xml:space="preserve"> associated with the type of the feature-of-interest (Pallet) and the procedure and result type are also suitable.</w:t>
      </w:r>
    </w:p>
    <w:p w14:paraId="7688F3C2" w14:textId="39AC1866" w:rsidR="00C0258F" w:rsidRDefault="00C0258F" w:rsidP="00181B85">
      <w:r>
        <w:t>The figure below shows a complete representation of a mass observation. In addition to the basic information provided with the observation in the preceding diagram, information on the specific measurement device used is provided together with information on where this device was deployed as the observation was performed.</w:t>
      </w:r>
    </w:p>
    <w:p w14:paraId="42653CCB" w14:textId="77777777" w:rsidR="00A214B2" w:rsidRDefault="00C0258F" w:rsidP="00917C89">
      <w:pPr>
        <w:keepNext/>
      </w:pPr>
      <w:r>
        <w:rPr>
          <w:noProof/>
          <w:lang w:val="fr-FR" w:eastAsia="fr-FR"/>
        </w:rPr>
        <w:drawing>
          <wp:inline distT="0" distB="0" distL="0" distR="0" wp14:anchorId="7B23A960" wp14:editId="148519F6">
            <wp:extent cx="6180558" cy="38608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180558" cy="3860800"/>
                    </a:xfrm>
                    <a:prstGeom prst="rect">
                      <a:avLst/>
                    </a:prstGeom>
                    <a:noFill/>
                    <a:ln>
                      <a:noFill/>
                    </a:ln>
                  </pic:spPr>
                </pic:pic>
              </a:graphicData>
            </a:graphic>
          </wp:inline>
        </w:drawing>
      </w:r>
    </w:p>
    <w:p w14:paraId="0E0F82B0" w14:textId="23CD3B90" w:rsidR="00C0258F" w:rsidRPr="00917C89" w:rsidRDefault="00A214B2" w:rsidP="00917C89">
      <w:pPr>
        <w:jc w:val="center"/>
        <w:rPr>
          <w:b/>
          <w:bCs/>
          <w:sz w:val="20"/>
          <w:szCs w:val="20"/>
        </w:rPr>
      </w:pPr>
      <w:commentRangeStart w:id="252"/>
      <w:r w:rsidRPr="00917C89">
        <w:rPr>
          <w:b/>
          <w:bCs/>
          <w:sz w:val="20"/>
          <w:szCs w:val="20"/>
        </w:rPr>
        <w:t xml:space="preserve">Figure </w:t>
      </w:r>
      <w:r w:rsidRPr="00917C89">
        <w:rPr>
          <w:b/>
          <w:bCs/>
          <w:sz w:val="20"/>
          <w:szCs w:val="20"/>
        </w:rPr>
        <w:fldChar w:fldCharType="begin"/>
      </w:r>
      <w:r w:rsidRPr="00917C89">
        <w:rPr>
          <w:b/>
          <w:bCs/>
          <w:sz w:val="20"/>
          <w:szCs w:val="20"/>
        </w:rPr>
        <w:instrText xml:space="preserve"> SEQ Figure \* ARABIC </w:instrText>
      </w:r>
      <w:r w:rsidRPr="00917C89">
        <w:rPr>
          <w:b/>
          <w:bCs/>
          <w:sz w:val="20"/>
          <w:szCs w:val="20"/>
        </w:rPr>
        <w:fldChar w:fldCharType="separate"/>
      </w:r>
      <w:r w:rsidR="0018089C">
        <w:rPr>
          <w:b/>
          <w:bCs/>
          <w:noProof/>
          <w:sz w:val="20"/>
          <w:szCs w:val="20"/>
        </w:rPr>
        <w:t>7</w:t>
      </w:r>
      <w:r w:rsidRPr="00917C89">
        <w:rPr>
          <w:b/>
          <w:bCs/>
          <w:sz w:val="20"/>
          <w:szCs w:val="20"/>
        </w:rPr>
        <w:fldChar w:fldCharType="end"/>
      </w:r>
      <w:r w:rsidRPr="00917C89">
        <w:rPr>
          <w:b/>
          <w:bCs/>
          <w:sz w:val="20"/>
          <w:szCs w:val="20"/>
        </w:rPr>
        <w:t xml:space="preserve"> — (Example) An observation with complete properties: for additional context, the Observer, Host and Deployment have been added</w:t>
      </w:r>
      <w:commentRangeEnd w:id="252"/>
      <w:r>
        <w:rPr>
          <w:rStyle w:val="CommentReference"/>
        </w:rPr>
        <w:commentReference w:id="252"/>
      </w:r>
    </w:p>
    <w:p w14:paraId="1CCCAECC" w14:textId="41731211" w:rsidR="00181B85" w:rsidRDefault="00181B85" w:rsidP="00181B85">
      <w:r>
        <w:lastRenderedPageBreak/>
        <w:t>An attribute from within the conceptual model can be instantiated as an Observation in the concrete realization. The attributes that have been defined for the domain feature within the interface, in the example “mass” and “</w:t>
      </w:r>
      <w:proofErr w:type="spellStart"/>
      <w:r>
        <w:t>uom</w:t>
      </w:r>
      <w:proofErr w:type="spellEnd"/>
      <w:r>
        <w:t>”, can be realized through the association of an observation carrying this information. Formally, these two representations both realize the defined interface.</w:t>
      </w:r>
    </w:p>
    <w:p w14:paraId="59D27033" w14:textId="124B2D6B" w:rsidR="001501CE" w:rsidRPr="00917C89" w:rsidRDefault="00181B85" w:rsidP="00917C89">
      <w:pPr>
        <w:pStyle w:val="NormalWeb"/>
        <w:jc w:val="both"/>
        <w:rPr>
          <w:lang w:val="fr-FR"/>
        </w:rPr>
      </w:pPr>
      <w:del w:id="253" w:author="Katharina Schleidt" w:date="2021-07-05T19:33:00Z">
        <w:r w:rsidDel="00116C6C">
          <w:delText>It is a modelling choice to decide, b</w:delText>
        </w:r>
      </w:del>
      <w:ins w:id="254" w:author="Katharina Schleidt" w:date="2021-07-05T19:33:00Z">
        <w:r w:rsidR="00116C6C">
          <w:t>B</w:t>
        </w:r>
      </w:ins>
      <w:r>
        <w:t xml:space="preserve">ased on the use case, </w:t>
      </w:r>
      <w:ins w:id="255" w:author="Katharina Schleidt" w:date="2021-07-05T19:33:00Z">
        <w:r w:rsidR="00116C6C">
          <w:t xml:space="preserve">when modelling one must decide </w:t>
        </w:r>
      </w:ins>
      <w:r>
        <w:t xml:space="preserve">whether solely providing information of type ‘Measure’ with </w:t>
      </w:r>
      <w:proofErr w:type="spellStart"/>
      <w:r>
        <w:t>uom</w:t>
      </w:r>
      <w:proofErr w:type="spellEnd"/>
      <w:r>
        <w:t xml:space="preserve"> is sufficient for the domain considered</w:t>
      </w:r>
      <w:r w:rsidR="006F11B2">
        <w:t>.</w:t>
      </w:r>
      <w:r w:rsidR="006F11B2" w:rsidRPr="006F11B2">
        <w:t xml:space="preserve"> </w:t>
      </w:r>
      <w:r w:rsidR="006F11B2">
        <w:t>In some cases,</w:t>
      </w:r>
      <w:r>
        <w:t xml:space="preserve"> the full </w:t>
      </w:r>
      <w:del w:id="256" w:author="Katharina Schleidt" w:date="2021-07-05T19:34:00Z">
        <w:r w:rsidR="00C44FEC" w:rsidDel="00116C6C">
          <w:delText>Observations, measurements and samples</w:delText>
        </w:r>
      </w:del>
      <w:ins w:id="257" w:author="Katharina Schleidt" w:date="2021-07-05T19:34:00Z">
        <w:r w:rsidR="00116C6C">
          <w:t>OMS</w:t>
        </w:r>
      </w:ins>
      <w:r w:rsidR="00C44FEC">
        <w:t xml:space="preserve"> </w:t>
      </w:r>
      <w:r>
        <w:t xml:space="preserve">model is required to actually discover, exchange and reuse data properly. For </w:t>
      </w:r>
      <w:r w:rsidR="00917C89">
        <w:t>example,</w:t>
      </w:r>
      <w:r>
        <w:t xml:space="preserve"> a single attribute ‘lake surface’ will be sufficient for most mapping agency needs whereas a more thorough </w:t>
      </w:r>
      <w:r w:rsidR="006F11B2">
        <w:t xml:space="preserve">observation </w:t>
      </w:r>
      <w:r>
        <w:t>description of how that surface was measured and when (e.</w:t>
      </w:r>
      <w:r w:rsidR="006F11B2">
        <w:t>g.</w:t>
      </w:r>
      <w:r>
        <w:t>: dam empty/full, rainfall observation…) is important for water management needs.</w:t>
      </w:r>
    </w:p>
    <w:p w14:paraId="63FD6A0F" w14:textId="5438FC08" w:rsidR="00114E5B" w:rsidRDefault="00114E5B" w:rsidP="00114E5B">
      <w:pPr>
        <w:pStyle w:val="Heading3"/>
      </w:pPr>
      <w:r w:rsidRPr="00114E5B">
        <w:t xml:space="preserve">Relationship between Sample and </w:t>
      </w:r>
      <w:r>
        <w:t>d</w:t>
      </w:r>
      <w:r w:rsidRPr="00114E5B">
        <w:t xml:space="preserve">omain </w:t>
      </w:r>
      <w:r>
        <w:t>f</w:t>
      </w:r>
      <w:r w:rsidRPr="00114E5B">
        <w:t>eatures</w:t>
      </w:r>
    </w:p>
    <w:p w14:paraId="2250B560" w14:textId="3E98737A" w:rsidR="00E22F4E" w:rsidRDefault="00E22F4E" w:rsidP="00E22F4E">
      <w:pPr>
        <w:rPr>
          <w:lang w:eastAsia="ja-JP"/>
        </w:rPr>
      </w:pPr>
      <w:r>
        <w:rPr>
          <w:lang w:eastAsia="ja-JP"/>
        </w:rPr>
        <w:t xml:space="preserve">A </w:t>
      </w:r>
      <w:r w:rsidR="006F11B2">
        <w:rPr>
          <w:lang w:eastAsia="ja-JP"/>
        </w:rPr>
        <w:t xml:space="preserve">sample </w:t>
      </w:r>
      <w:r>
        <w:rPr>
          <w:lang w:eastAsia="ja-JP"/>
        </w:rPr>
        <w:t xml:space="preserve">feature is established in order to make observations concerning some domain feature. The association </w:t>
      </w:r>
      <w:r w:rsidR="006F11B2">
        <w:rPr>
          <w:lang w:eastAsia="ja-JP"/>
        </w:rPr>
        <w:t>“</w:t>
      </w:r>
      <w:proofErr w:type="spellStart"/>
      <w:r>
        <w:rPr>
          <w:lang w:eastAsia="ja-JP"/>
        </w:rPr>
        <w:t>sampledFeature</w:t>
      </w:r>
      <w:proofErr w:type="spellEnd"/>
      <w:r w:rsidR="006F11B2">
        <w:rPr>
          <w:lang w:eastAsia="ja-JP"/>
        </w:rPr>
        <w:t>”</w:t>
      </w:r>
      <w:r>
        <w:rPr>
          <w:lang w:eastAsia="ja-JP"/>
        </w:rPr>
        <w:t xml:space="preserve"> link</w:t>
      </w:r>
      <w:r w:rsidR="006F11B2">
        <w:rPr>
          <w:lang w:eastAsia="ja-JP"/>
        </w:rPr>
        <w:t>s</w:t>
      </w:r>
      <w:r>
        <w:rPr>
          <w:lang w:eastAsia="ja-JP"/>
        </w:rPr>
        <w:t xml:space="preserve"> the </w:t>
      </w:r>
      <w:r w:rsidR="006F11B2">
        <w:rPr>
          <w:lang w:eastAsia="ja-JP"/>
        </w:rPr>
        <w:t xml:space="preserve">sample </w:t>
      </w:r>
      <w:r w:rsidR="00032197">
        <w:rPr>
          <w:lang w:eastAsia="ja-JP"/>
        </w:rPr>
        <w:t>feature</w:t>
      </w:r>
      <w:r>
        <w:rPr>
          <w:lang w:eastAsia="ja-JP"/>
        </w:rPr>
        <w:t xml:space="preserve"> to the feature which the sampling feature was designed to sample. The target of this association is usually a real-world feature from an application domain (</w:t>
      </w:r>
      <w:r w:rsidR="00703C45">
        <w:rPr>
          <w:lang w:eastAsia="ja-JP"/>
        </w:rPr>
        <w:t>s</w:t>
      </w:r>
      <w:r w:rsidR="00703C45" w:rsidRPr="002E3C88">
        <w:rPr>
          <w:lang w:eastAsia="ja-JP"/>
        </w:rPr>
        <w:t>ee</w:t>
      </w:r>
      <w:r w:rsidRPr="002E3C88">
        <w:rPr>
          <w:lang w:eastAsia="ja-JP"/>
        </w:rPr>
        <w:t xml:space="preserve"> </w:t>
      </w:r>
      <w:r w:rsidR="00350089" w:rsidRPr="002E3C88">
        <w:rPr>
          <w:lang w:eastAsia="ja-JP"/>
        </w:rPr>
        <w:fldChar w:fldCharType="begin"/>
      </w:r>
      <w:r w:rsidR="00350089" w:rsidRPr="002E3C88">
        <w:rPr>
          <w:lang w:eastAsia="ja-JP"/>
        </w:rPr>
        <w:instrText xml:space="preserve"> REF _Ref52387554 \h </w:instrText>
      </w:r>
      <w:r w:rsidR="002E3C88">
        <w:rPr>
          <w:lang w:eastAsia="ja-JP"/>
        </w:rPr>
        <w:instrText xml:space="preserve"> \* MERGEFORMAT </w:instrText>
      </w:r>
      <w:r w:rsidR="00350089" w:rsidRPr="002E3C88">
        <w:rPr>
          <w:lang w:eastAsia="ja-JP"/>
        </w:rPr>
      </w:r>
      <w:r w:rsidR="00350089" w:rsidRPr="002E3C88">
        <w:rPr>
          <w:lang w:eastAsia="ja-JP"/>
        </w:rPr>
        <w:fldChar w:fldCharType="separate"/>
      </w:r>
      <w:r w:rsidR="00821F18" w:rsidRPr="00821F18">
        <w:rPr>
          <w:b/>
          <w:bCs/>
        </w:rPr>
        <w:t>Figure 6</w:t>
      </w:r>
      <w:r w:rsidR="00350089" w:rsidRPr="002E3C88">
        <w:rPr>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val="fr-FR" w:eastAsia="fr-FR"/>
        </w:rPr>
        <w:drawing>
          <wp:inline distT="0" distB="0" distL="0" distR="0" wp14:anchorId="744CC999" wp14:editId="388FB056">
            <wp:extent cx="6191885" cy="3548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6191885" cy="3548855"/>
                    </a:xfrm>
                    <a:prstGeom prst="rect">
                      <a:avLst/>
                    </a:prstGeom>
                  </pic:spPr>
                </pic:pic>
              </a:graphicData>
            </a:graphic>
          </wp:inline>
        </w:drawing>
      </w:r>
    </w:p>
    <w:p w14:paraId="6C4498C6" w14:textId="38F6A82F" w:rsidR="00E22F4E" w:rsidRPr="00C63000" w:rsidRDefault="00E22F4E" w:rsidP="00E22F4E">
      <w:pPr>
        <w:jc w:val="center"/>
        <w:rPr>
          <w:b/>
          <w:bCs/>
          <w:sz w:val="20"/>
          <w:szCs w:val="20"/>
        </w:rPr>
      </w:pPr>
      <w:bookmarkStart w:id="258" w:name="_Ref5238755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w:t>
      </w:r>
      <w:r w:rsidR="00D471BA">
        <w:rPr>
          <w:b/>
          <w:bCs/>
          <w:sz w:val="20"/>
          <w:szCs w:val="20"/>
        </w:rPr>
        <w:fldChar w:fldCharType="end"/>
      </w:r>
      <w:bookmarkEnd w:id="258"/>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 xml:space="preserve">Any Domain object can be a </w:t>
      </w:r>
      <w:proofErr w:type="spellStart"/>
      <w:r>
        <w:t>featureOfInterest</w:t>
      </w:r>
      <w:proofErr w:type="spellEnd"/>
      <w:r>
        <w:t xml:space="preserve"> of an Observation.</w:t>
      </w:r>
    </w:p>
    <w:p w14:paraId="177EF51F" w14:textId="3EB6653E" w:rsidR="00DE5536" w:rsidRDefault="00DE5536" w:rsidP="000C11E2">
      <w:r>
        <w:t xml:space="preserve">The more refined example described in </w:t>
      </w:r>
      <w:r w:rsidR="00350089">
        <w:fldChar w:fldCharType="begin"/>
      </w:r>
      <w:r w:rsidR="00350089">
        <w:instrText xml:space="preserve"> REF _Ref52387705 \h </w:instrText>
      </w:r>
      <w:r w:rsidR="00C44FEC">
        <w:instrText xml:space="preserve"> \* MERGEFORMAT </w:instrText>
      </w:r>
      <w:r w:rsidR="00350089">
        <w:fldChar w:fldCharType="separate"/>
      </w:r>
      <w:r w:rsidR="00821F18" w:rsidRPr="00C63000">
        <w:rPr>
          <w:b/>
          <w:bCs/>
          <w:sz w:val="20"/>
          <w:szCs w:val="20"/>
        </w:rPr>
        <w:t xml:space="preserve">Figure </w:t>
      </w:r>
      <w:r w:rsidR="00821F18">
        <w:rPr>
          <w:b/>
          <w:bCs/>
          <w:noProof/>
          <w:sz w:val="20"/>
          <w:szCs w:val="20"/>
        </w:rPr>
        <w:t>7</w:t>
      </w:r>
      <w:r w:rsidR="00350089">
        <w:fldChar w:fldCharType="end"/>
      </w:r>
      <w:r>
        <w:t xml:space="preserve"> further explains how both Sample and Observation from the </w:t>
      </w:r>
      <w:del w:id="259" w:author="Katharina Schleidt" w:date="2021-07-05T19:35:00Z">
        <w:r w:rsidR="00C44FEC" w:rsidRPr="00C44FEC" w:rsidDel="00116C6C">
          <w:delText>Observations, measurements and samples</w:delText>
        </w:r>
      </w:del>
      <w:ins w:id="260" w:author="Katharina Schleidt" w:date="2021-07-05T19:35:00Z">
        <w:r w:rsidR="00116C6C">
          <w:t>OMS</w:t>
        </w:r>
      </w:ins>
      <w:r w:rsidR="00C44FEC">
        <w:t xml:space="preserve"> </w:t>
      </w:r>
      <w:r>
        <w:t>model can interact with a domain model.</w:t>
      </w:r>
    </w:p>
    <w:p w14:paraId="7C8E6EDD" w14:textId="10B7EF83" w:rsidR="00DE5536" w:rsidRDefault="00DE5536" w:rsidP="00DE5536">
      <w:r>
        <w:lastRenderedPageBreak/>
        <w:t xml:space="preserve">In this example, Well, Aquifer and </w:t>
      </w:r>
      <w:proofErr w:type="spellStart"/>
      <w:r>
        <w:t>FluidBody</w:t>
      </w:r>
      <w:proofErr w:type="spellEnd"/>
      <w:r>
        <w:t xml:space="preserve"> are </w:t>
      </w:r>
      <w:r w:rsidR="00953EFA">
        <w:t xml:space="preserve">modelled </w:t>
      </w:r>
      <w:r>
        <w:t xml:space="preserve">outside the </w:t>
      </w:r>
      <w:del w:id="261" w:author="Katharina Schleidt" w:date="2021-07-05T19:38:00Z">
        <w:r w:rsidR="004262EC" w:rsidRPr="004262EC" w:rsidDel="00116C6C">
          <w:delText>Observations, measurements and samples</w:delText>
        </w:r>
      </w:del>
      <w:ins w:id="262" w:author="Katharina Schleidt" w:date="2021-07-05T19:38:00Z">
        <w:r w:rsidR="00116C6C">
          <w:t>OMS</w:t>
        </w:r>
      </w:ins>
      <w:r w:rsidR="004262EC">
        <w:t xml:space="preserve"> </w:t>
      </w:r>
      <w:r>
        <w:t>model but</w:t>
      </w:r>
      <w:ins w:id="263" w:author="Katharina Schleidt" w:date="2021-07-05T19:44:00Z">
        <w:r w:rsidR="0082047C">
          <w:t>:</w:t>
        </w:r>
      </w:ins>
      <w:r>
        <w:t xml:space="preserve"> </w:t>
      </w:r>
    </w:p>
    <w:p w14:paraId="7F4014DC" w14:textId="392D1712" w:rsidR="00DE5536" w:rsidRDefault="00DE5536" w:rsidP="00220B53">
      <w:pPr>
        <w:pStyle w:val="ListParagraph"/>
        <w:numPr>
          <w:ilvl w:val="0"/>
          <w:numId w:val="12"/>
        </w:numPr>
      </w:pPr>
      <w:r>
        <w:t>The Well also conforms to the Sample requirements</w:t>
      </w:r>
      <w:ins w:id="264" w:author="Katharina Schleidt" w:date="2021-07-05T19:44:00Z">
        <w:r w:rsidR="0082047C">
          <w:t>;</w:t>
        </w:r>
      </w:ins>
    </w:p>
    <w:p w14:paraId="586D306F" w14:textId="2967445D" w:rsidR="00DE5536" w:rsidRDefault="00DE5536" w:rsidP="00220B53">
      <w:pPr>
        <w:pStyle w:val="ListParagraph"/>
        <w:numPr>
          <w:ilvl w:val="0"/>
          <w:numId w:val="12"/>
        </w:numPr>
      </w:pPr>
      <w:r>
        <w:t xml:space="preserve">Instances from the domain model are the proximate and ultimate features of interest of the </w:t>
      </w:r>
      <w:proofErr w:type="spellStart"/>
      <w:r>
        <w:t>WaterSalinity</w:t>
      </w:r>
      <w:proofErr w:type="spellEnd"/>
      <w:r>
        <w:t xml:space="preserve"> Observation.</w:t>
      </w:r>
    </w:p>
    <w:p w14:paraId="73338F70" w14:textId="28D1F2E7" w:rsidR="00E22F4E" w:rsidRDefault="00DE5536" w:rsidP="00DE5536">
      <w:r>
        <w:t xml:space="preserve">The Well that samples the Aquifer acts as a proxy to the Aquifer in the observation act. </w:t>
      </w:r>
      <w:ins w:id="265" w:author="Katharina Schleidt" w:date="2021-07-05T19:44:00Z">
        <w:r w:rsidR="0082047C">
          <w:t>The Well</w:t>
        </w:r>
      </w:ins>
      <w:del w:id="266" w:author="Katharina Schleidt" w:date="2021-07-05T19:44:00Z">
        <w:r w:rsidDel="0082047C">
          <w:delText>It</w:delText>
        </w:r>
      </w:del>
      <w:r>
        <w:t xml:space="preserve"> is thus considered as the </w:t>
      </w:r>
      <w:proofErr w:type="spellStart"/>
      <w:r>
        <w:t>proximateFeatureOfInterest</w:t>
      </w:r>
      <w:proofErr w:type="spellEnd"/>
      <w:r>
        <w:t xml:space="preserve"> of the Observation. The </w:t>
      </w:r>
      <w:proofErr w:type="spellStart"/>
      <w:r>
        <w:t>sampledFeature</w:t>
      </w:r>
      <w:proofErr w:type="spellEnd"/>
      <w:r>
        <w:t xml:space="preserve"> (the Aquifer) </w:t>
      </w:r>
      <w:ins w:id="267" w:author="Katharina Schleidt" w:date="2021-07-05T19:46:00Z">
        <w:r w:rsidR="0082047C">
          <w:t xml:space="preserve">of the </w:t>
        </w:r>
        <w:proofErr w:type="spellStart"/>
        <w:r w:rsidR="0082047C">
          <w:t xml:space="preserve">Well </w:t>
        </w:r>
      </w:ins>
      <w:r>
        <w:t>being</w:t>
      </w:r>
      <w:proofErr w:type="spellEnd"/>
      <w:r>
        <w:t xml:space="preserve"> the </w:t>
      </w:r>
      <w:proofErr w:type="spellStart"/>
      <w:r>
        <w:t>ultimateFeatureOfInterest</w:t>
      </w:r>
      <w:proofErr w:type="spellEnd"/>
      <w:r>
        <w:t>.</w:t>
      </w:r>
    </w:p>
    <w:p w14:paraId="2CBBF934" w14:textId="77777777" w:rsidR="00350089" w:rsidRDefault="00350089" w:rsidP="00350089">
      <w:pPr>
        <w:keepNext/>
      </w:pPr>
      <w:r>
        <w:rPr>
          <w:noProof/>
          <w:lang w:val="fr-FR" w:eastAsia="fr-FR"/>
        </w:rPr>
        <w:drawing>
          <wp:inline distT="0" distB="0" distL="0" distR="0" wp14:anchorId="5EF8EE41" wp14:editId="64D9B5E1">
            <wp:extent cx="6176280" cy="432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7">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740F4771" w14:textId="2820729B" w:rsidR="00350089" w:rsidRPr="00C63000" w:rsidRDefault="00350089" w:rsidP="00350089">
      <w:pPr>
        <w:jc w:val="center"/>
        <w:rPr>
          <w:b/>
          <w:bCs/>
          <w:sz w:val="20"/>
          <w:szCs w:val="20"/>
        </w:rPr>
      </w:pPr>
      <w:bookmarkStart w:id="268" w:name="_Ref52387705"/>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9</w:t>
      </w:r>
      <w:r w:rsidR="00D471BA">
        <w:rPr>
          <w:b/>
          <w:bCs/>
          <w:sz w:val="20"/>
          <w:szCs w:val="20"/>
        </w:rPr>
        <w:fldChar w:fldCharType="end"/>
      </w:r>
      <w:bookmarkEnd w:id="268"/>
      <w:r w:rsidRPr="00C63000">
        <w:rPr>
          <w:b/>
          <w:bCs/>
          <w:sz w:val="20"/>
          <w:szCs w:val="20"/>
        </w:rPr>
        <w:t xml:space="preserve"> — (Example) Sampling Cascade example including domain features.</w:t>
      </w:r>
    </w:p>
    <w:p w14:paraId="550E9FEE" w14:textId="0FF7306D" w:rsidR="00350089" w:rsidRDefault="00FC5146" w:rsidP="00350089">
      <w:r w:rsidRPr="00FC5146">
        <w:t xml:space="preserve">Depending on the use case, one might want to push the modelling choice a step further and instantiate a </w:t>
      </w:r>
      <w:proofErr w:type="spellStart"/>
      <w:r w:rsidRPr="00FC5146">
        <w:t>FluidBody</w:t>
      </w:r>
      <w:proofErr w:type="spellEnd"/>
      <w:r w:rsidRPr="00FC5146">
        <w:t xml:space="preserve"> in the system according to the semantic of the domain model (Well, Aquifer, </w:t>
      </w:r>
      <w:proofErr w:type="spellStart"/>
      <w:r w:rsidRPr="00FC5146">
        <w:t>FluidBody</w:t>
      </w:r>
      <w:proofErr w:type="spellEnd"/>
      <w:r w:rsidRPr="00FC5146">
        <w:t xml:space="preserve">).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r w:rsidR="00821F18" w:rsidRPr="00C63000">
        <w:rPr>
          <w:b/>
          <w:bCs/>
          <w:sz w:val="20"/>
          <w:szCs w:val="20"/>
        </w:rPr>
        <w:t xml:space="preserve">Figure </w:t>
      </w:r>
      <w:r w:rsidR="00821F18">
        <w:rPr>
          <w:b/>
          <w:bCs/>
          <w:noProof/>
          <w:sz w:val="20"/>
          <w:szCs w:val="20"/>
        </w:rPr>
        <w:t>8</w:t>
      </w:r>
      <w:r w:rsidR="001F19D9">
        <w:rPr>
          <w:highlight w:val="yellow"/>
        </w:rPr>
        <w:fldChar w:fldCharType="end"/>
      </w:r>
      <w:r w:rsidRPr="00FC5146">
        <w:t xml:space="preserve">. Then depending on the viewpoint considered, either the instance of the Aquifer and/or the instance of the </w:t>
      </w:r>
      <w:proofErr w:type="spellStart"/>
      <w:r w:rsidRPr="00FC5146">
        <w:t>FluidBody</w:t>
      </w:r>
      <w:proofErr w:type="spellEnd"/>
      <w:r w:rsidRPr="00FC5146">
        <w:t xml:space="preserve"> can be considered as the </w:t>
      </w:r>
      <w:proofErr w:type="spellStart"/>
      <w:r w:rsidRPr="00FC5146">
        <w:t>ultimateFeatureOfInterest</w:t>
      </w:r>
      <w:proofErr w:type="spellEnd"/>
      <w:r w:rsidRPr="00FC5146">
        <w:t xml:space="preserve"> of the Observation. The Well remains the </w:t>
      </w:r>
      <w:proofErr w:type="spellStart"/>
      <w:r w:rsidRPr="00FC5146">
        <w:t>proximateFeatureOfInterest</w:t>
      </w:r>
      <w:proofErr w:type="spellEnd"/>
      <w:r w:rsidRPr="00FC5146">
        <w:t>.</w:t>
      </w:r>
    </w:p>
    <w:p w14:paraId="4CE2A36F" w14:textId="77777777" w:rsidR="00624A6C" w:rsidRDefault="00624A6C" w:rsidP="00624A6C">
      <w:pPr>
        <w:keepNext/>
      </w:pPr>
      <w:r>
        <w:rPr>
          <w:noProof/>
          <w:lang w:val="fr-FR" w:eastAsia="fr-FR"/>
        </w:rPr>
        <w:lastRenderedPageBreak/>
        <w:drawing>
          <wp:inline distT="0" distB="0" distL="0" distR="0" wp14:anchorId="111FB903" wp14:editId="67EF5AFC">
            <wp:extent cx="6176280" cy="4321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8">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3FCBAB74" w14:textId="628B393C" w:rsidR="00624A6C" w:rsidRPr="00C63000" w:rsidRDefault="00624A6C" w:rsidP="00CF28F7">
      <w:pPr>
        <w:jc w:val="center"/>
        <w:rPr>
          <w:b/>
          <w:bCs/>
          <w:sz w:val="20"/>
          <w:szCs w:val="20"/>
        </w:rPr>
      </w:pPr>
      <w:bookmarkStart w:id="269" w:name="_Ref52387856"/>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10</w:t>
      </w:r>
      <w:r w:rsidR="00D471BA">
        <w:rPr>
          <w:b/>
          <w:bCs/>
          <w:sz w:val="20"/>
          <w:szCs w:val="20"/>
        </w:rPr>
        <w:fldChar w:fldCharType="end"/>
      </w:r>
      <w:bookmarkEnd w:id="269"/>
      <w:r w:rsidRPr="00C63000">
        <w:rPr>
          <w:b/>
          <w:bCs/>
          <w:sz w:val="20"/>
          <w:szCs w:val="20"/>
        </w:rPr>
        <w:t xml:space="preserve"> — (Example) Complex Sampling Cascade example referencing external domain feature.</w:t>
      </w:r>
    </w:p>
    <w:p w14:paraId="48E63918" w14:textId="63406A49" w:rsidR="001A33D0" w:rsidRDefault="00920189" w:rsidP="00920189">
      <w:pPr>
        <w:pStyle w:val="Heading1"/>
      </w:pPr>
      <w:bookmarkStart w:id="270" w:name="_Toc72768865"/>
      <w:r w:rsidRPr="00920189">
        <w:t>Conceptual Observation schema</w:t>
      </w:r>
      <w:bookmarkEnd w:id="270"/>
    </w:p>
    <w:p w14:paraId="393A6024" w14:textId="3277BA06" w:rsidR="00CE109A" w:rsidRDefault="00AC59F3" w:rsidP="00AC59F3">
      <w:pPr>
        <w:pStyle w:val="Heading2"/>
      </w:pPr>
      <w:bookmarkStart w:id="271" w:name="_Toc72768866"/>
      <w:r>
        <w:t>General</w:t>
      </w:r>
      <w:bookmarkEnd w:id="271"/>
    </w:p>
    <w:p w14:paraId="3628450F" w14:textId="355E81B9" w:rsidR="00AC59F3" w:rsidRDefault="00AC59F3" w:rsidP="00AC59F3">
      <w:pPr>
        <w:pStyle w:val="Heading3"/>
      </w:pPr>
      <w:r w:rsidRPr="00AC59F3">
        <w:t>Conceptual Observation model</w:t>
      </w:r>
    </w:p>
    <w:p w14:paraId="05A35560" w14:textId="3C30DBD8" w:rsidR="00AC59F3" w:rsidRDefault="00AC59F3" w:rsidP="00AC59F3">
      <w:pPr>
        <w:rPr>
          <w:lang w:eastAsia="ja-JP"/>
        </w:rPr>
      </w:pPr>
      <w:r w:rsidRPr="00AC59F3">
        <w:rPr>
          <w:lang w:eastAsia="ja-JP"/>
        </w:rPr>
        <w:t xml:space="preserve">The Conceptual Observation schema </w:t>
      </w:r>
      <w:ins w:id="272" w:author="Katharina Schleidt" w:date="2021-07-05T19:47:00Z">
        <w:r w:rsidR="0082047C">
          <w:rPr>
            <w:lang w:eastAsia="ja-JP"/>
          </w:rPr>
          <w:t xml:space="preserve">is </w:t>
        </w:r>
      </w:ins>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r w:rsidR="00821F18" w:rsidRPr="00C63000">
        <w:rPr>
          <w:b/>
          <w:bCs/>
          <w:sz w:val="20"/>
          <w:szCs w:val="20"/>
        </w:rPr>
        <w:t xml:space="preserve">Figure </w:t>
      </w:r>
      <w:r w:rsidR="00821F18">
        <w:rPr>
          <w:b/>
          <w:bCs/>
          <w:noProof/>
          <w:sz w:val="20"/>
          <w:szCs w:val="20"/>
        </w:rPr>
        <w:t>9</w:t>
      </w:r>
      <w:r>
        <w:rPr>
          <w:lang w:eastAsia="ja-JP"/>
        </w:rPr>
        <w:fldChar w:fldCharType="end"/>
      </w:r>
      <w:r w:rsidRPr="00AC59F3">
        <w:rPr>
          <w:lang w:eastAsia="ja-JP"/>
        </w:rPr>
        <w:t xml:space="preserve">. </w:t>
      </w:r>
      <w:del w:id="273" w:author="Katharina Schleidt" w:date="2021-07-05T19:47:00Z">
        <w:r w:rsidRPr="00AC59F3" w:rsidDel="0082047C">
          <w:rPr>
            <w:lang w:eastAsia="ja-JP"/>
          </w:rPr>
          <w:delText xml:space="preserve">It </w:delText>
        </w:r>
      </w:del>
      <w:ins w:id="274" w:author="Katharina Schleidt" w:date="2021-07-05T19:47:00Z">
        <w:r w:rsidR="0082047C">
          <w:rPr>
            <w:lang w:eastAsia="ja-JP"/>
          </w:rPr>
          <w:t>The schema</w:t>
        </w:r>
        <w:r w:rsidR="0082047C" w:rsidRPr="00AC59F3">
          <w:rPr>
            <w:lang w:eastAsia="ja-JP"/>
          </w:rPr>
          <w:t xml:space="preserve"> </w:t>
        </w:r>
      </w:ins>
      <w:r w:rsidRPr="00AC59F3">
        <w:rPr>
          <w:lang w:eastAsia="ja-JP"/>
        </w:rPr>
        <w:t>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sidR="00821F18">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val="fr-FR" w:eastAsia="fr-FR"/>
        </w:rPr>
        <w:lastRenderedPageBreak/>
        <w:drawing>
          <wp:inline distT="0" distB="0" distL="0" distR="0" wp14:anchorId="0A740A88" wp14:editId="4A4B4460">
            <wp:extent cx="6191885" cy="27583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9">
                      <a:extLst>
                        <a:ext uri="{28A0092B-C50C-407E-A947-70E740481C1C}">
                          <a14:useLocalDpi xmlns:a14="http://schemas.microsoft.com/office/drawing/2010/main" val="0"/>
                        </a:ext>
                      </a:extLst>
                    </a:blip>
                    <a:stretch>
                      <a:fillRect/>
                    </a:stretch>
                  </pic:blipFill>
                  <pic:spPr>
                    <a:xfrm>
                      <a:off x="0" y="0"/>
                      <a:ext cx="6191885" cy="2758353"/>
                    </a:xfrm>
                    <a:prstGeom prst="rect">
                      <a:avLst/>
                    </a:prstGeom>
                  </pic:spPr>
                </pic:pic>
              </a:graphicData>
            </a:graphic>
          </wp:inline>
        </w:drawing>
      </w:r>
    </w:p>
    <w:p w14:paraId="36C6F7D9" w14:textId="01E6B40B" w:rsidR="00AC59F3" w:rsidRPr="00C63000" w:rsidRDefault="00AC59F3" w:rsidP="00AC59F3">
      <w:pPr>
        <w:jc w:val="center"/>
        <w:rPr>
          <w:b/>
          <w:bCs/>
          <w:sz w:val="20"/>
          <w:szCs w:val="20"/>
        </w:rPr>
      </w:pPr>
      <w:bookmarkStart w:id="275" w:name="_Ref5238863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11</w:t>
      </w:r>
      <w:r w:rsidR="00D471BA">
        <w:rPr>
          <w:b/>
          <w:bCs/>
          <w:sz w:val="20"/>
          <w:szCs w:val="20"/>
        </w:rPr>
        <w:fldChar w:fldCharType="end"/>
      </w:r>
      <w:bookmarkEnd w:id="275"/>
      <w:r w:rsidRPr="00C63000">
        <w:rPr>
          <w:b/>
          <w:bCs/>
          <w:sz w:val="20"/>
          <w:szCs w:val="20"/>
        </w:rPr>
        <w:t xml:space="preserve"> — Conceptual Observation schema overview.</w:t>
      </w:r>
    </w:p>
    <w:p w14:paraId="70959B70" w14:textId="77777777" w:rsidR="00AC59F3" w:rsidRPr="00AC59F3" w:rsidRDefault="00AC59F3" w:rsidP="00AC59F3">
      <w:pPr>
        <w:jc w:val="left"/>
      </w:pPr>
    </w:p>
    <w:p w14:paraId="5E81AAA6" w14:textId="7137A9B7" w:rsidR="00AC59F3" w:rsidRDefault="00AC59F3" w:rsidP="00AC59F3">
      <w:pPr>
        <w:pStyle w:val="Heading3"/>
      </w:pPr>
      <w:bookmarkStart w:id="276" w:name="_Ref52388743"/>
      <w:r w:rsidRPr="00AC59F3">
        <w:t>Conceptual Observation schema package Requirements Class</w:t>
      </w:r>
      <w:bookmarkEnd w:id="276"/>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lastRenderedPageBreak/>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bl>
    <w:p w14:paraId="7F76B2CF" w14:textId="35FA18DE" w:rsidR="00AC59F3" w:rsidRDefault="00AC59F3" w:rsidP="00AC59F3">
      <w:pPr>
        <w:rPr>
          <w:lang w:eastAsia="ja-JP"/>
        </w:rPr>
      </w:pPr>
    </w:p>
    <w:p w14:paraId="0F70EFCC" w14:textId="77777777" w:rsidR="00EE6350" w:rsidRDefault="00EE6350" w:rsidP="00EE6350">
      <w:pPr>
        <w:keepNext/>
      </w:pPr>
      <w:r>
        <w:rPr>
          <w:noProof/>
          <w:lang w:val="fr-FR" w:eastAsia="fr-FR"/>
        </w:rPr>
        <w:lastRenderedPageBreak/>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50" cstate="print">
                      <a:extLst>
                        <a:ext uri="{28A0092B-C50C-407E-A947-70E740481C1C}">
                          <a14:useLocalDpi xmlns:a14="http://schemas.microsoft.com/office/drawing/2010/main"/>
                        </a:ext>
                        <a:ext uri="{96DAC541-7B7A-43D3-8B79-37D633B846F1}">
                          <asvg:svgBlip xmlns:asvg="http://schemas.microsoft.com/office/drawing/2016/SVG/main" r:embed="rId51"/>
                        </a:ext>
                      </a:extLst>
                    </a:blip>
                    <a:stretch>
                      <a:fillRect/>
                    </a:stretch>
                  </pic:blipFill>
                  <pic:spPr>
                    <a:xfrm>
                      <a:off x="0" y="0"/>
                      <a:ext cx="6191885" cy="8381365"/>
                    </a:xfrm>
                    <a:prstGeom prst="rect">
                      <a:avLst/>
                    </a:prstGeom>
                  </pic:spPr>
                </pic:pic>
              </a:graphicData>
            </a:graphic>
          </wp:inline>
        </w:drawing>
      </w:r>
    </w:p>
    <w:p w14:paraId="5698C494" w14:textId="18E9E77E" w:rsidR="00EE6350" w:rsidRPr="00C63000" w:rsidRDefault="00EE6350" w:rsidP="00EE6350">
      <w:pPr>
        <w:jc w:val="center"/>
        <w:rPr>
          <w:b/>
          <w:bCs/>
          <w:sz w:val="20"/>
          <w:szCs w:val="20"/>
        </w:rPr>
      </w:pPr>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12</w:t>
      </w:r>
      <w:r w:rsidR="00D471BA">
        <w:rPr>
          <w:b/>
          <w:bCs/>
          <w:sz w:val="20"/>
          <w:szCs w:val="20"/>
        </w:rPr>
        <w:fldChar w:fldCharType="end"/>
      </w:r>
      <w:r w:rsidRPr="00C63000">
        <w:rPr>
          <w:b/>
          <w:bCs/>
          <w:sz w:val="20"/>
          <w:szCs w:val="20"/>
        </w:rPr>
        <w:t xml:space="preserve"> — </w:t>
      </w:r>
      <w:r w:rsidR="00C63000">
        <w:rPr>
          <w:b/>
          <w:bCs/>
          <w:sz w:val="20"/>
          <w:szCs w:val="20"/>
        </w:rPr>
        <w:t>(</w:t>
      </w:r>
      <w:r w:rsidR="00B76059">
        <w:rPr>
          <w:b/>
          <w:bCs/>
          <w:sz w:val="20"/>
          <w:szCs w:val="20"/>
        </w:rPr>
        <w:t>I</w:t>
      </w:r>
      <w:r w:rsidR="00C63000">
        <w:rPr>
          <w:b/>
          <w:bCs/>
          <w:sz w:val="20"/>
          <w:szCs w:val="20"/>
        </w:rPr>
        <w:t xml:space="preserve">nformative) </w:t>
      </w:r>
      <w:r w:rsidRPr="00C63000">
        <w:rPr>
          <w:b/>
          <w:bCs/>
          <w:sz w:val="20"/>
          <w:szCs w:val="20"/>
        </w:rPr>
        <w:t xml:space="preserve">Included direct and indirect requirements </w:t>
      </w:r>
      <w:r w:rsidR="007B7029">
        <w:rPr>
          <w:b/>
          <w:bCs/>
          <w:sz w:val="20"/>
          <w:szCs w:val="20"/>
        </w:rPr>
        <w:t xml:space="preserve">and recommendations </w:t>
      </w:r>
      <w:r w:rsidRPr="00C63000">
        <w:rPr>
          <w:b/>
          <w:bCs/>
          <w:sz w:val="20"/>
          <w:szCs w:val="20"/>
        </w:rPr>
        <w:t>of the Conceptual Observation schema package requirements class.</w:t>
      </w:r>
    </w:p>
    <w:p w14:paraId="1D9FCEE3" w14:textId="77777777" w:rsidR="00EE6350" w:rsidRPr="00EE6350" w:rsidRDefault="00EE6350" w:rsidP="00EE6350">
      <w:pPr>
        <w:jc w:val="left"/>
      </w:pPr>
    </w:p>
    <w:p w14:paraId="173B6244" w14:textId="3E01EBC6" w:rsidR="00AC59F3" w:rsidRDefault="00AC59F3" w:rsidP="00AC59F3">
      <w:pPr>
        <w:pStyle w:val="Heading3"/>
      </w:pPr>
      <w:r w:rsidRPr="00AC59F3">
        <w:t xml:space="preserve">Association </w:t>
      </w:r>
      <w:proofErr w:type="spellStart"/>
      <w:r w:rsidRPr="00AC59F3">
        <w:t>relatedObservation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commentRangeStart w:id="277"/>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w:t>
            </w:r>
            <w:commentRangeEnd w:id="277"/>
            <w:r w:rsidR="001C49AC">
              <w:rPr>
                <w:rStyle w:val="CommentReference"/>
              </w:rPr>
              <w:commentReference w:id="277"/>
            </w:r>
            <w:r w:rsidRPr="00815246">
              <w:rPr>
                <w:sz w:val="20"/>
                <w:szCs w:val="20"/>
              </w:rPr>
              <w:t>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proofErr w:type="spellStart"/>
            <w:r w:rsidRPr="00815246">
              <w:rPr>
                <w:b/>
                <w:bCs/>
                <w:sz w:val="20"/>
                <w:szCs w:val="20"/>
              </w:rPr>
              <w:t>relatedObservation</w:t>
            </w:r>
            <w:proofErr w:type="spellEnd"/>
            <w:r w:rsidRPr="00815246">
              <w:rPr>
                <w:sz w:val="20"/>
                <w:szCs w:val="20"/>
              </w:rPr>
              <w:t xml:space="preserve"> SHALL be used. The </w:t>
            </w:r>
            <w:proofErr w:type="spellStart"/>
            <w:r w:rsidRPr="00815246">
              <w:rPr>
                <w:b/>
                <w:bCs/>
                <w:sz w:val="20"/>
                <w:szCs w:val="20"/>
              </w:rPr>
              <w:t>context:GenericName</w:t>
            </w:r>
            <w:proofErr w:type="spellEnd"/>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Heading2"/>
      </w:pPr>
      <w:bookmarkStart w:id="278" w:name="_Toc72768867"/>
      <w:r w:rsidRPr="00F64967">
        <w:t>Observation</w:t>
      </w:r>
      <w:bookmarkEnd w:id="278"/>
    </w:p>
    <w:p w14:paraId="111DE131" w14:textId="48725C89" w:rsidR="00F64967" w:rsidRDefault="00F64967" w:rsidP="00F64967">
      <w:pPr>
        <w:pStyle w:val="Heading3"/>
      </w:pPr>
      <w:r w:rsidRPr="00F64967">
        <w:t>Observation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6F017A">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6F017A">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6F017A">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6F017A">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6F017A">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 xml:space="preserve">ISO 19103:2015 Geographic information – Conceptual schema language, </w:t>
            </w:r>
            <w:proofErr w:type="spellStart"/>
            <w:r w:rsidRPr="00815246">
              <w:rPr>
                <w:sz w:val="20"/>
                <w:szCs w:val="20"/>
              </w:rPr>
              <w:t>CoreTypes</w:t>
            </w:r>
            <w:proofErr w:type="spellEnd"/>
            <w:r w:rsidRPr="00815246">
              <w:rPr>
                <w:sz w:val="20"/>
                <w:szCs w:val="20"/>
              </w:rPr>
              <w:t xml:space="preserve"> conformance class</w:t>
            </w:r>
          </w:p>
        </w:tc>
      </w:tr>
      <w:tr w:rsidR="00F64967" w14:paraId="701B06F0" w14:textId="77777777" w:rsidTr="006F017A">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6F017A">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r>
      <w:tr w:rsidR="00F64967" w14:paraId="754E7A0A" w14:textId="77777777" w:rsidTr="006F017A">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r>
      <w:tr w:rsidR="00F64967" w14:paraId="6054734B" w14:textId="77777777" w:rsidTr="006F017A">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r>
      <w:tr w:rsidR="00F64967" w14:paraId="2FF77B82" w14:textId="77777777" w:rsidTr="006F017A">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r>
      <w:tr w:rsidR="00F64967" w14:paraId="7B0AA4E1" w14:textId="77777777" w:rsidTr="006F017A">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r>
      <w:tr w:rsidR="00F64967" w14:paraId="785EF548" w14:textId="77777777" w:rsidTr="006F017A">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lastRenderedPageBreak/>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r>
      <w:tr w:rsidR="00F64967" w14:paraId="3FC34794" w14:textId="77777777" w:rsidTr="006F017A">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r>
      <w:tr w:rsidR="00F64967" w14:paraId="640FD408" w14:textId="77777777" w:rsidTr="006F017A">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r>
      <w:tr w:rsidR="00F64967" w14:paraId="3A2D3F12" w14:textId="77777777" w:rsidTr="006F017A">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tc>
      </w:tr>
      <w:tr w:rsidR="00F64967" w14:paraId="06A5401F" w14:textId="77777777" w:rsidTr="006F017A">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r>
      <w:tr w:rsidR="00F64967" w14:paraId="4C07CB91" w14:textId="77777777" w:rsidTr="006F017A">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r>
      <w:tr w:rsidR="00F64967" w14:paraId="4A5C64F4" w14:textId="77777777" w:rsidTr="006F017A">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r>
      <w:tr w:rsidR="00F64967" w14:paraId="098AB0D0" w14:textId="77777777" w:rsidTr="006F017A">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0B71F61A"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r w:rsidRPr="00815246">
              <w:rPr>
                <w:sz w:val="20"/>
                <w:szCs w:val="20"/>
              </w:rPr>
              <w:t>-sem</w:t>
            </w:r>
            <w:proofErr w:type="spellEnd"/>
          </w:p>
        </w:tc>
      </w:tr>
      <w:tr w:rsidR="00F64967" w14:paraId="2F3A3DC4" w14:textId="77777777" w:rsidTr="006F017A">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4F4D5DA0"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proofErr w:type="spellEnd"/>
            <w:r w:rsidRPr="00815246">
              <w:rPr>
                <w:sz w:val="20"/>
                <w:szCs w:val="20"/>
              </w:rPr>
              <w:t>-card</w:t>
            </w:r>
          </w:p>
        </w:tc>
      </w:tr>
      <w:tr w:rsidR="00F64967" w14:paraId="4332D9B3" w14:textId="77777777" w:rsidTr="006F017A">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r>
      <w:tr w:rsidR="00F64967" w14:paraId="26A44D13" w14:textId="77777777" w:rsidTr="006F017A">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r>
      <w:tr w:rsidR="00F64967" w14:paraId="002C3473" w14:textId="77777777" w:rsidTr="006F017A">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r>
      <w:tr w:rsidR="00F64967" w14:paraId="3A4A284A" w14:textId="77777777" w:rsidTr="006F017A">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r>
      <w:tr w:rsidR="00F64967" w14:paraId="3FDB3EFE" w14:textId="77777777" w:rsidTr="006F017A">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75090A36" w:rsidR="00F64967" w:rsidRPr="00815246" w:rsidRDefault="000F7AC0" w:rsidP="007B7029">
            <w:pPr>
              <w:widowControl w:val="0"/>
              <w:spacing w:line="240" w:lineRule="auto"/>
              <w:rPr>
                <w:sz w:val="20"/>
                <w:szCs w:val="20"/>
              </w:rPr>
            </w:pPr>
            <w:ins w:id="279" w:author="Katharina Schleidt" w:date="2021-10-11T15:04:00Z">
              <w:r w:rsidRPr="000F7AC0">
                <w:rPr>
                  <w:sz w:val="20"/>
                  <w:szCs w:val="20"/>
                </w:rPr>
                <w:t>/rec/</w:t>
              </w:r>
              <w:proofErr w:type="spellStart"/>
              <w:r w:rsidRPr="000F7AC0">
                <w:rPr>
                  <w:sz w:val="20"/>
                  <w:szCs w:val="20"/>
                </w:rPr>
                <w:t>obs-cpt</w:t>
              </w:r>
              <w:proofErr w:type="spellEnd"/>
              <w:r w:rsidRPr="000F7AC0">
                <w:rPr>
                  <w:sz w:val="20"/>
                  <w:szCs w:val="20"/>
                </w:rPr>
                <w:t>/Observation/</w:t>
              </w:r>
              <w:proofErr w:type="spellStart"/>
              <w:r w:rsidRPr="000F7AC0">
                <w:rPr>
                  <w:sz w:val="20"/>
                  <w:szCs w:val="20"/>
                </w:rPr>
                <w:t>observingProcedure</w:t>
              </w:r>
              <w:proofErr w:type="spellEnd"/>
              <w:r w:rsidRPr="000F7AC0">
                <w:rPr>
                  <w:sz w:val="20"/>
                  <w:szCs w:val="20"/>
                </w:rPr>
                <w:t>-con</w:t>
              </w:r>
            </w:ins>
            <w:del w:id="280" w:author="Katharina Schleidt" w:date="2021-10-11T15:04:00Z">
              <w:r w:rsidR="00F64967" w:rsidRPr="00815246" w:rsidDel="000F7AC0">
                <w:rPr>
                  <w:sz w:val="20"/>
                  <w:szCs w:val="20"/>
                </w:rPr>
                <w:delText>/rec/obs-cpt/Observation/procedure-con</w:delText>
              </w:r>
            </w:del>
          </w:p>
        </w:tc>
      </w:tr>
      <w:tr w:rsidR="00F64967" w14:paraId="14C3DAF7" w14:textId="77777777" w:rsidTr="006F017A">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/Observation/result-con</w:t>
            </w:r>
          </w:p>
        </w:tc>
      </w:tr>
      <w:tr w:rsidR="00F64967" w14:paraId="41755B16" w14:textId="77777777" w:rsidTr="006F017A">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r>
      <w:tr w:rsidR="00F64967" w14:paraId="448E4106" w14:textId="77777777" w:rsidTr="006F017A">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6654D2B4" w14:textId="4217B145" w:rsidR="00F64967" w:rsidRDefault="00F64967" w:rsidP="00F64967">
      <w:pPr>
        <w:rPr>
          <w:lang w:eastAsia="ja-JP"/>
        </w:rPr>
      </w:pPr>
    </w:p>
    <w:p w14:paraId="0E369D5C" w14:textId="77777777" w:rsidR="000B17DE" w:rsidRDefault="000B17DE" w:rsidP="000B17DE">
      <w:pPr>
        <w:keepNext/>
      </w:pPr>
      <w:r>
        <w:rPr>
          <w:noProof/>
          <w:lang w:val="fr-FR" w:eastAsia="fr-FR"/>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52">
                      <a:extLst>
                        <a:ext uri="{28A0092B-C50C-407E-A947-70E740481C1C}">
                          <a14:useLocalDpi xmlns:a14="http://schemas.microsoft.com/office/drawing/2010/main"/>
                        </a:ext>
                        <a:ext uri="{96DAC541-7B7A-43D3-8B79-37D633B846F1}">
                          <asvg:svgBlip xmlns:asvg="http://schemas.microsoft.com/office/drawing/2016/SVG/main" r:embed="rId53"/>
                        </a:ext>
                      </a:extLst>
                    </a:blip>
                    <a:stretch>
                      <a:fillRect/>
                    </a:stretch>
                  </pic:blipFill>
                  <pic:spPr>
                    <a:xfrm>
                      <a:off x="0" y="0"/>
                      <a:ext cx="4819783" cy="7820424"/>
                    </a:xfrm>
                    <a:prstGeom prst="rect">
                      <a:avLst/>
                    </a:prstGeom>
                  </pic:spPr>
                </pic:pic>
              </a:graphicData>
            </a:graphic>
          </wp:inline>
        </w:drawing>
      </w:r>
    </w:p>
    <w:p w14:paraId="21F875AA" w14:textId="7EBA8EAC" w:rsidR="000B17DE" w:rsidRDefault="000B17DE" w:rsidP="000B17DE">
      <w:pPr>
        <w:jc w:val="center"/>
        <w:rPr>
          <w:b/>
          <w:bCs/>
          <w:sz w:val="20"/>
          <w:szCs w:val="20"/>
        </w:rPr>
      </w:pPr>
      <w:r w:rsidRPr="000B17D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13</w:t>
      </w:r>
      <w:r w:rsidR="00D471BA">
        <w:rPr>
          <w:b/>
          <w:bCs/>
          <w:sz w:val="20"/>
          <w:szCs w:val="20"/>
        </w:rPr>
        <w:fldChar w:fldCharType="end"/>
      </w:r>
      <w:r w:rsidRPr="000B17DE">
        <w:rPr>
          <w:b/>
          <w:bCs/>
          <w:sz w:val="20"/>
          <w:szCs w:val="20"/>
        </w:rPr>
        <w:t>— (</w:t>
      </w:r>
      <w:r w:rsidR="00EE3585">
        <w:rPr>
          <w:b/>
          <w:bCs/>
          <w:sz w:val="20"/>
          <w:szCs w:val="20"/>
        </w:rPr>
        <w:t>I</w:t>
      </w:r>
      <w:r w:rsidRPr="000B17DE">
        <w:rPr>
          <w:b/>
          <w:bCs/>
          <w:sz w:val="20"/>
          <w:szCs w:val="20"/>
        </w:rPr>
        <w:t xml:space="preserve">nformative) Included requirements </w:t>
      </w:r>
      <w:r w:rsidR="007B7029">
        <w:rPr>
          <w:b/>
          <w:bCs/>
          <w:sz w:val="20"/>
          <w:szCs w:val="20"/>
        </w:rPr>
        <w:t xml:space="preserve">and recommendations </w:t>
      </w:r>
      <w:r w:rsidRPr="000B17DE">
        <w:rPr>
          <w:b/>
          <w:bCs/>
          <w:sz w:val="20"/>
          <w:szCs w:val="20"/>
        </w:rPr>
        <w:t>of the Conceptual Observation</w:t>
      </w:r>
      <w:r w:rsidR="009C4033">
        <w:rPr>
          <w:b/>
          <w:bCs/>
          <w:sz w:val="20"/>
          <w:szCs w:val="20"/>
        </w:rPr>
        <w:t xml:space="preserve"> schema</w:t>
      </w:r>
      <w:r w:rsidRPr="000B17DE">
        <w:rPr>
          <w:b/>
          <w:bCs/>
          <w:sz w:val="20"/>
          <w:szCs w:val="20"/>
        </w:rPr>
        <w:t xml:space="preserve"> — Observation requirements class.</w:t>
      </w:r>
    </w:p>
    <w:p w14:paraId="1E12DAFE" w14:textId="5467F90C" w:rsidR="00D904CA" w:rsidRDefault="00D904CA" w:rsidP="00D904CA">
      <w:pPr>
        <w:jc w:val="left"/>
        <w:rPr>
          <w:sz w:val="20"/>
          <w:szCs w:val="20"/>
        </w:rPr>
      </w:pPr>
    </w:p>
    <w:p w14:paraId="33CA12BC" w14:textId="384F87A0" w:rsidR="00D904CA" w:rsidRDefault="00D904CA" w:rsidP="00D904CA">
      <w:pPr>
        <w:pStyle w:val="Heading3"/>
      </w:pPr>
      <w:r w:rsidRPr="00D904CA">
        <w:lastRenderedPageBreak/>
        <w:t>Interface Observation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c>
          <w:tcPr>
            <w:tcW w:w="5103" w:type="dxa"/>
            <w:shd w:val="clear" w:color="auto" w:fill="auto"/>
            <w:tcMar>
              <w:top w:w="100" w:type="dxa"/>
              <w:left w:w="100" w:type="dxa"/>
              <w:bottom w:w="100" w:type="dxa"/>
              <w:right w:w="100" w:type="dxa"/>
            </w:tcMar>
          </w:tcPr>
          <w:p w14:paraId="68B991BA" w14:textId="2A415848"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proofErr w:type="spellStart"/>
            <w:r w:rsidRPr="00815246">
              <w:rPr>
                <w:b/>
                <w:sz w:val="20"/>
                <w:szCs w:val="20"/>
              </w:rPr>
              <w:t>ObservableProperty</w:t>
            </w:r>
            <w:proofErr w:type="spellEnd"/>
            <w:r w:rsidRPr="00815246">
              <w:rPr>
                <w:b/>
                <w:sz w:val="20"/>
                <w:szCs w:val="20"/>
              </w:rPr>
              <w:t xml:space="preserve"> </w:t>
            </w:r>
            <w:r w:rsidRPr="00815246">
              <w:rPr>
                <w:sz w:val="20"/>
                <w:szCs w:val="20"/>
              </w:rPr>
              <w:t>of an object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by using a </w:t>
            </w:r>
            <w:r w:rsidRPr="00815246">
              <w:rPr>
                <w:b/>
                <w:sz w:val="20"/>
                <w:szCs w:val="20"/>
              </w:rPr>
              <w:t>Procedure</w:t>
            </w:r>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134D64CA"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commentRangeStart w:id="281"/>
      <w:commentRangeStart w:id="282"/>
      <w:r w:rsidR="006B6B2B">
        <w:rPr>
          <w:lang w:eastAsia="ja-JP"/>
        </w:rPr>
        <w:t>Clause 7</w:t>
      </w:r>
      <w:commentRangeEnd w:id="281"/>
      <w:r w:rsidR="006B6B2B">
        <w:rPr>
          <w:rStyle w:val="CommentReference"/>
        </w:rPr>
        <w:commentReference w:id="281"/>
      </w:r>
      <w:commentRangeEnd w:id="282"/>
      <w:r w:rsidR="00BE79BC">
        <w:rPr>
          <w:rStyle w:val="CommentReference"/>
        </w:rPr>
        <w:commentReference w:id="282"/>
      </w:r>
      <w:r>
        <w:rPr>
          <w:lang w:eastAsia="ja-JP"/>
        </w:rPr>
        <w:t>.</w:t>
      </w:r>
    </w:p>
    <w:p w14:paraId="6BE5B04B" w14:textId="1DA2E47E" w:rsidR="00452AE7" w:rsidRDefault="00452AE7" w:rsidP="00452AE7">
      <w:pPr>
        <w:pStyle w:val="Heading3"/>
      </w:pPr>
      <w:bookmarkStart w:id="283" w:name="_Ref52486584"/>
      <w:r w:rsidRPr="00452AE7">
        <w:t xml:space="preserve">Attribute </w:t>
      </w:r>
      <w:proofErr w:type="spellStart"/>
      <w:r w:rsidRPr="00452AE7">
        <w:t>phenomenonTime</w:t>
      </w:r>
      <w:bookmarkEnd w:id="283"/>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c>
          <w:tcPr>
            <w:tcW w:w="5103" w:type="dxa"/>
            <w:shd w:val="clear" w:color="auto" w:fill="auto"/>
            <w:tcMar>
              <w:top w:w="100" w:type="dxa"/>
              <w:left w:w="100" w:type="dxa"/>
              <w:bottom w:w="100" w:type="dxa"/>
              <w:right w:w="100" w:type="dxa"/>
            </w:tcMar>
          </w:tcPr>
          <w:p w14:paraId="16338A20" w14:textId="5F079150" w:rsidR="00452AE7" w:rsidRPr="00815246" w:rsidRDefault="00452AE7" w:rsidP="007B7029">
            <w:pPr>
              <w:widowControl w:val="0"/>
              <w:spacing w:line="240" w:lineRule="auto"/>
              <w:rPr>
                <w:b/>
                <w:sz w:val="20"/>
                <w:szCs w:val="20"/>
              </w:rPr>
            </w:pPr>
            <w:r w:rsidRPr="00815246">
              <w:rPr>
                <w:sz w:val="20"/>
                <w:szCs w:val="20"/>
              </w:rPr>
              <w:t xml:space="preserve">The time that the </w:t>
            </w:r>
            <w:ins w:id="284" w:author="Ilkka Rinne" w:date="2021-07-27T16:08:00Z">
              <w:r w:rsidR="00626BFF">
                <w:rPr>
                  <w:b/>
                  <w:sz w:val="20"/>
                  <w:szCs w:val="20"/>
                </w:rPr>
                <w:t>r</w:t>
              </w:r>
            </w:ins>
            <w:del w:id="285"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applies to the</w:t>
            </w:r>
            <w:r w:rsidR="00FC5ACC">
              <w:rPr>
                <w:sz w:val="20"/>
                <w:szCs w:val="20"/>
              </w:rPr>
              <w:t xml:space="preserve"> </w:t>
            </w:r>
            <w:r w:rsidR="00FC5ACC" w:rsidRPr="00FC5ACC">
              <w:rPr>
                <w:sz w:val="20"/>
                <w:szCs w:val="20"/>
              </w:rPr>
              <w:t>characteristic of</w:t>
            </w:r>
            <w:r w:rsidR="00FC5ACC">
              <w:rPr>
                <w:sz w:val="20"/>
                <w:szCs w:val="20"/>
              </w:rPr>
              <w:t xml:space="preserve"> the</w:t>
            </w:r>
            <w:r w:rsidRPr="00815246">
              <w:rPr>
                <w:sz w:val="20"/>
                <w:szCs w:val="20"/>
              </w:rPr>
              <w:t xml:space="preserve"> </w:t>
            </w:r>
            <w:proofErr w:type="spellStart"/>
            <w:r w:rsidRPr="00815246">
              <w:rPr>
                <w:b/>
                <w:sz w:val="20"/>
                <w:szCs w:val="20"/>
              </w:rPr>
              <w:t>FeatureOfInterest</w:t>
            </w:r>
            <w:proofErr w:type="spellEnd"/>
            <w:r w:rsidR="00FC5ACC" w:rsidRPr="00917C89">
              <w:rPr>
                <w:bCs/>
                <w:sz w:val="20"/>
                <w:szCs w:val="20"/>
              </w:rPr>
              <w:t xml:space="preserve"> being observed</w:t>
            </w:r>
            <w:r w:rsidRPr="00917C89">
              <w:rPr>
                <w:bCs/>
                <w:sz w:val="20"/>
                <w:szCs w:val="20"/>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phenomenonTime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phenomenonTime:TM_Object</w:t>
            </w:r>
            <w:proofErr w:type="spellEnd"/>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 xml:space="preserve">The </w:t>
      </w:r>
      <w:proofErr w:type="spellStart"/>
      <w:r>
        <w:rPr>
          <w:lang w:eastAsia="ja-JP"/>
        </w:rPr>
        <w:t>phenomenonTime</w:t>
      </w:r>
      <w:proofErr w:type="spellEnd"/>
      <w:r>
        <w:rPr>
          <w:lang w:eastAsia="ja-JP"/>
        </w:rPr>
        <w:t xml:space="preserv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 xml:space="preserve">If the result is the average of multiple samples taken at different times, then the </w:t>
      </w:r>
      <w:proofErr w:type="spellStart"/>
      <w:r>
        <w:rPr>
          <w:lang w:eastAsia="ja-JP"/>
        </w:rPr>
        <w:t>phenomenonTime</w:t>
      </w:r>
      <w:proofErr w:type="spellEnd"/>
      <w:r>
        <w:rPr>
          <w:lang w:eastAsia="ja-JP"/>
        </w:rPr>
        <w:t xml:space="preserv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phenomenonTime</w:t>
            </w:r>
            <w:proofErr w:type="spellEnd"/>
            <w:r w:rsidRPr="00815246">
              <w:rPr>
                <w:b/>
                <w:sz w:val="20"/>
                <w:szCs w:val="20"/>
              </w:rPr>
              <w:t>.</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proofErr w:type="spellStart"/>
            <w:r w:rsidRPr="00815246">
              <w:rPr>
                <w:b/>
                <w:sz w:val="20"/>
                <w:szCs w:val="20"/>
              </w:rPr>
              <w:t>phenomenonTime</w:t>
            </w:r>
            <w:proofErr w:type="spellEnd"/>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Heading3"/>
      </w:pPr>
      <w:bookmarkStart w:id="286" w:name="_Ref52486606"/>
      <w:r w:rsidRPr="00DA7447">
        <w:t xml:space="preserve">Attribute </w:t>
      </w:r>
      <w:proofErr w:type="spellStart"/>
      <w:r w:rsidRPr="00DA7447">
        <w:t>resultTime</w:t>
      </w:r>
      <w:bookmarkEnd w:id="286"/>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resultTime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resultTime:TM_Object</w:t>
            </w:r>
            <w:proofErr w:type="spellEnd"/>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lastRenderedPageBreak/>
        <w:t>EXAMPLE 1</w:t>
      </w:r>
      <w:r>
        <w:rPr>
          <w:lang w:eastAsia="ja-JP"/>
        </w:rPr>
        <w:tab/>
        <w:t xml:space="preserve">The </w:t>
      </w:r>
      <w:proofErr w:type="spellStart"/>
      <w:r>
        <w:rPr>
          <w:lang w:eastAsia="ja-JP"/>
        </w:rPr>
        <w:t>resultTime</w:t>
      </w:r>
      <w:proofErr w:type="spellEnd"/>
      <w:r>
        <w:rPr>
          <w:lang w:eastAsia="ja-JP"/>
        </w:rPr>
        <w:t xml:space="preserve"> typically corresponds to when the Procedure associated with the Observation was completed. For some observations this is identical to the </w:t>
      </w:r>
      <w:proofErr w:type="spellStart"/>
      <w:r>
        <w:rPr>
          <w:lang w:eastAsia="ja-JP"/>
        </w:rPr>
        <w:t>phenomenonTime</w:t>
      </w:r>
      <w:proofErr w:type="spellEnd"/>
      <w:r>
        <w:rPr>
          <w:lang w:eastAsia="ja-JP"/>
        </w:rPr>
        <w:t>.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 xml:space="preserve">Where a measurement is made on a specimen in a laboratory, the </w:t>
      </w:r>
      <w:proofErr w:type="spellStart"/>
      <w:r>
        <w:rPr>
          <w:lang w:eastAsia="ja-JP"/>
        </w:rPr>
        <w:t>phenomenonTime</w:t>
      </w:r>
      <w:proofErr w:type="spellEnd"/>
      <w:r>
        <w:rPr>
          <w:lang w:eastAsia="ja-JP"/>
        </w:rPr>
        <w:t xml:space="preserve"> is the time the specimen was retrieved from its host, while the </w:t>
      </w:r>
      <w:proofErr w:type="spellStart"/>
      <w:r>
        <w:rPr>
          <w:lang w:eastAsia="ja-JP"/>
        </w:rPr>
        <w:t>resultTime</w:t>
      </w:r>
      <w:proofErr w:type="spellEnd"/>
      <w:r>
        <w:rPr>
          <w:lang w:eastAsia="ja-JP"/>
        </w:rPr>
        <w:t xml:space="preserv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 xml:space="preserve">The </w:t>
      </w:r>
      <w:proofErr w:type="spellStart"/>
      <w:r>
        <w:rPr>
          <w:lang w:eastAsia="ja-JP"/>
        </w:rPr>
        <w:t>resultTime</w:t>
      </w:r>
      <w:proofErr w:type="spellEnd"/>
      <w:r>
        <w:rPr>
          <w:lang w:eastAsia="ja-JP"/>
        </w:rPr>
        <w:t xml:space="preserv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 xml:space="preserve">Where sensor observation results are post-processed, the </w:t>
      </w:r>
      <w:proofErr w:type="spellStart"/>
      <w:r>
        <w:rPr>
          <w:lang w:eastAsia="ja-JP"/>
        </w:rPr>
        <w:t>resultTime</w:t>
      </w:r>
      <w:proofErr w:type="spellEnd"/>
      <w:r>
        <w:rPr>
          <w:lang w:eastAsia="ja-JP"/>
        </w:rPr>
        <w:t xml:space="preserve"> is the post-processing time, while the </w:t>
      </w:r>
      <w:proofErr w:type="spellStart"/>
      <w:r>
        <w:rPr>
          <w:lang w:eastAsia="ja-JP"/>
        </w:rPr>
        <w:t>phenomenonTime</w:t>
      </w:r>
      <w:proofErr w:type="spellEnd"/>
      <w:r>
        <w:rPr>
          <w:lang w:eastAsia="ja-JP"/>
        </w:rPr>
        <w:t xml:space="preserv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 xml:space="preserve">Simulations may be used to estimate the values for phenomena in the future or past. The </w:t>
      </w:r>
      <w:proofErr w:type="spellStart"/>
      <w:r>
        <w:rPr>
          <w:lang w:eastAsia="ja-JP"/>
        </w:rPr>
        <w:t>phenomenonTime</w:t>
      </w:r>
      <w:proofErr w:type="spellEnd"/>
      <w:r>
        <w:rPr>
          <w:lang w:eastAsia="ja-JP"/>
        </w:rPr>
        <w:t xml:space="preserve"> is the time that the result applies to, while the </w:t>
      </w:r>
      <w:proofErr w:type="spellStart"/>
      <w:r>
        <w:rPr>
          <w:lang w:eastAsia="ja-JP"/>
        </w:rPr>
        <w:t>resultTime</w:t>
      </w:r>
      <w:proofErr w:type="spellEnd"/>
      <w:r>
        <w:rPr>
          <w:lang w:eastAsia="ja-JP"/>
        </w:rPr>
        <w:t xml:space="preserv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resultTime</w:t>
            </w:r>
            <w:proofErr w:type="spellEnd"/>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Heading3"/>
      </w:pPr>
      <w:r w:rsidRPr="00632253">
        <w:t xml:space="preserve">Attribute </w:t>
      </w:r>
      <w:proofErr w:type="spellStart"/>
      <w:r w:rsidRPr="00632253">
        <w:t>validTime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c>
          <w:tcPr>
            <w:tcW w:w="5103" w:type="dxa"/>
            <w:shd w:val="clear" w:color="auto" w:fill="auto"/>
            <w:tcMar>
              <w:top w:w="100" w:type="dxa"/>
              <w:left w:w="100" w:type="dxa"/>
              <w:bottom w:w="100" w:type="dxa"/>
              <w:right w:w="100" w:type="dxa"/>
            </w:tcMar>
          </w:tcPr>
          <w:p w14:paraId="60D9886F" w14:textId="11C851CB" w:rsidR="00632253" w:rsidRPr="00815246" w:rsidRDefault="00632253" w:rsidP="007B7029">
            <w:pPr>
              <w:widowControl w:val="0"/>
              <w:spacing w:line="240" w:lineRule="auto"/>
              <w:rPr>
                <w:sz w:val="20"/>
                <w:szCs w:val="20"/>
              </w:rPr>
            </w:pPr>
            <w:r w:rsidRPr="00815246">
              <w:rPr>
                <w:sz w:val="20"/>
                <w:szCs w:val="20"/>
              </w:rPr>
              <w:t xml:space="preserve">The </w:t>
            </w:r>
            <w:r w:rsidR="001A325F" w:rsidRPr="001A325F">
              <w:rPr>
                <w:sz w:val="20"/>
                <w:szCs w:val="20"/>
              </w:rPr>
              <w:t xml:space="preserve">time interval during which the </w:t>
            </w:r>
            <w:r w:rsidR="001A325F" w:rsidRPr="00917C89">
              <w:rPr>
                <w:b/>
                <w:bCs/>
                <w:sz w:val="20"/>
                <w:szCs w:val="20"/>
              </w:rPr>
              <w:t>result</w:t>
            </w:r>
            <w:r w:rsidR="001A325F" w:rsidRPr="001A325F">
              <w:rPr>
                <w:sz w:val="20"/>
                <w:szCs w:val="20"/>
              </w:rPr>
              <w:t xml:space="preserve"> is assumed to be applicable for use.</w:t>
            </w:r>
          </w:p>
          <w:p w14:paraId="1453FE04" w14:textId="7A4C7457" w:rsidR="00632253" w:rsidRPr="00815246" w:rsidRDefault="00632253" w:rsidP="007B7029">
            <w:pPr>
              <w:spacing w:before="240"/>
              <w:rPr>
                <w:sz w:val="20"/>
                <w:szCs w:val="20"/>
              </w:rPr>
            </w:pPr>
            <w:r w:rsidRPr="00815246">
              <w:rPr>
                <w:sz w:val="20"/>
                <w:szCs w:val="20"/>
              </w:rPr>
              <w:t xml:space="preserve">If </w:t>
            </w:r>
            <w:proofErr w:type="spellStart"/>
            <w:r w:rsidRPr="00815246">
              <w:rPr>
                <w:b/>
                <w:sz w:val="20"/>
                <w:szCs w:val="20"/>
              </w:rPr>
              <w:t>validTime</w:t>
            </w:r>
            <w:proofErr w:type="spellEnd"/>
            <w:r w:rsidRPr="00815246">
              <w:rPr>
                <w:b/>
                <w:sz w:val="20"/>
                <w:szCs w:val="20"/>
              </w:rPr>
              <w:t xml:space="preserve">(s) </w:t>
            </w:r>
            <w:r w:rsidRPr="00815246">
              <w:rPr>
                <w:sz w:val="20"/>
                <w:szCs w:val="20"/>
              </w:rPr>
              <w:t xml:space="preserve">are described they SHALL be provided by the attribute </w:t>
            </w:r>
            <w:proofErr w:type="spellStart"/>
            <w:r w:rsidRPr="00815246">
              <w:rPr>
                <w:b/>
                <w:sz w:val="20"/>
                <w:szCs w:val="20"/>
              </w:rPr>
              <w:t>validTime:TM_</w:t>
            </w:r>
            <w:r w:rsidR="00F93C37">
              <w:rPr>
                <w:b/>
                <w:sz w:val="20"/>
                <w:szCs w:val="20"/>
              </w:rPr>
              <w:t>Period</w:t>
            </w:r>
            <w:proofErr w:type="spellEnd"/>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Heading3"/>
      </w:pPr>
      <w:r w:rsidRPr="00462F81">
        <w:t xml:space="preserve">Association </w:t>
      </w:r>
      <w:proofErr w:type="spellStart"/>
      <w:r w:rsidRPr="00462F81">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proofErr w:type="spellStart"/>
            <w:r w:rsidRPr="00815246">
              <w:rPr>
                <w:b/>
                <w:sz w:val="20"/>
                <w:szCs w:val="20"/>
              </w:rPr>
              <w:t>featureOfInterest</w:t>
            </w:r>
            <w:proofErr w:type="spellEnd"/>
            <w:r w:rsidRPr="00815246">
              <w:rPr>
                <w:b/>
                <w:sz w:val="20"/>
                <w:szCs w:val="20"/>
              </w:rPr>
              <w: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proofErr w:type="spellStart"/>
            <w:r w:rsidRPr="00815246">
              <w:rPr>
                <w:b/>
                <w:sz w:val="20"/>
                <w:szCs w:val="20"/>
              </w:rPr>
              <w:t>featureOfInterest</w:t>
            </w:r>
            <w:proofErr w:type="spellEnd"/>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w:t>
      </w:r>
      <w:proofErr w:type="spellStart"/>
      <w:r>
        <w:rPr>
          <w:lang w:eastAsia="ja-JP"/>
        </w:rPr>
        <w:t>featureOfInterest</w:t>
      </w:r>
      <w:proofErr w:type="spellEnd"/>
      <w:r>
        <w:rPr>
          <w:lang w:eastAsia="ja-JP"/>
        </w:rPr>
        <w:t xml:space="preserve"> can be of Any type </w:t>
      </w:r>
    </w:p>
    <w:p w14:paraId="02E885B3" w14:textId="4CD029B8" w:rsidR="00462F81" w:rsidRDefault="00462F81" w:rsidP="00462F81">
      <w:pPr>
        <w:rPr>
          <w:lang w:eastAsia="ja-JP"/>
        </w:rPr>
      </w:pPr>
      <w:r>
        <w:rPr>
          <w:lang w:eastAsia="ja-JP"/>
        </w:rPr>
        <w:t>EXAMPLE 1</w:t>
      </w:r>
      <w:r>
        <w:rPr>
          <w:lang w:eastAsia="ja-JP"/>
        </w:rPr>
        <w:tab/>
        <w:t xml:space="preserve">An instance of a feature modelled in a specific domain model (Borehole according to OGC </w:t>
      </w:r>
      <w:proofErr w:type="spellStart"/>
      <w:r>
        <w:rPr>
          <w:lang w:eastAsia="ja-JP"/>
        </w:rPr>
        <w:t>GeoSciML</w:t>
      </w:r>
      <w:proofErr w:type="spellEnd"/>
      <w:r>
        <w:rPr>
          <w:lang w:eastAsia="ja-JP"/>
        </w:rPr>
        <w:t>)</w:t>
      </w:r>
      <w:ins w:id="287" w:author="Katharina Schleidt" w:date="2021-07-05T19:48:00Z">
        <w:r w:rsidR="0082047C">
          <w:rPr>
            <w:lang w:eastAsia="ja-JP"/>
          </w:rPr>
          <w:t>.</w:t>
        </w:r>
      </w:ins>
    </w:p>
    <w:p w14:paraId="2D5DC2E6" w14:textId="79047FC2" w:rsidR="00462F81" w:rsidRDefault="00462F81" w:rsidP="00462F81">
      <w:pPr>
        <w:rPr>
          <w:lang w:eastAsia="ja-JP"/>
        </w:rPr>
      </w:pPr>
      <w:r>
        <w:rPr>
          <w:lang w:eastAsia="ja-JP"/>
        </w:rPr>
        <w:t>EXAMPLE 2</w:t>
      </w:r>
      <w:r>
        <w:rPr>
          <w:lang w:eastAsia="ja-JP"/>
        </w:rPr>
        <w:tab/>
        <w:t>The bubble of air around the intake of an air quality monitoring station</w:t>
      </w:r>
      <w:ins w:id="288" w:author="Katharina Schleidt" w:date="2021-07-05T19:48:00Z">
        <w:r w:rsidR="0082047C">
          <w:rPr>
            <w:lang w:eastAsia="ja-JP"/>
          </w:rPr>
          <w:t>.</w:t>
        </w:r>
      </w:ins>
    </w:p>
    <w:p w14:paraId="010AC51B" w14:textId="77777777" w:rsidR="00462F81" w:rsidRDefault="00462F81" w:rsidP="00462F81">
      <w:pPr>
        <w:rPr>
          <w:lang w:eastAsia="ja-JP"/>
        </w:rPr>
      </w:pPr>
      <w:r>
        <w:rPr>
          <w:lang w:eastAsia="ja-JP"/>
        </w:rPr>
        <w:lastRenderedPageBreak/>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t xml:space="preserve">NOTE 2 This object is the real-world object whose properties are under observation, or is an object created with the intention to sample the real-world object, as described in the Sampling part of section 7. An observation instance serves as a </w:t>
      </w:r>
      <w:proofErr w:type="spellStart"/>
      <w:r>
        <w:rPr>
          <w:lang w:eastAsia="ja-JP"/>
        </w:rPr>
        <w:t>propertyValueProvider</w:t>
      </w:r>
      <w:proofErr w:type="spellEnd"/>
      <w:r>
        <w:rPr>
          <w:lang w:eastAsia="ja-JP"/>
        </w:rPr>
        <w:t xml:space="preserve">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Heading3"/>
      </w:pPr>
      <w:r w:rsidRPr="00B00BFD">
        <w:t xml:space="preserve">Association </w:t>
      </w:r>
      <w:proofErr w:type="spellStart"/>
      <w:r w:rsidRPr="00B00BFD">
        <w:t>observedProperty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proofErr w:type="spellStart"/>
            <w:r w:rsidRPr="00815246">
              <w:rPr>
                <w:b/>
                <w:sz w:val="20"/>
                <w:szCs w:val="20"/>
              </w:rPr>
              <w:t>ObservableProperty</w:t>
            </w:r>
            <w:proofErr w:type="spellEnd"/>
            <w:r w:rsidRPr="00815246">
              <w:rPr>
                <w:sz w:val="20"/>
                <w:szCs w:val="20"/>
              </w:rPr>
              <w:t xml:space="preserve"> is provided, the association with the role </w:t>
            </w:r>
            <w:proofErr w:type="spellStart"/>
            <w:r w:rsidRPr="00815246">
              <w:rPr>
                <w:b/>
                <w:sz w:val="20"/>
                <w:szCs w:val="20"/>
              </w:rPr>
              <w:t>observedProperty</w:t>
            </w:r>
            <w:proofErr w:type="spellEnd"/>
            <w:r w:rsidRPr="00815246">
              <w:rPr>
                <w:b/>
                <w:sz w:val="20"/>
                <w:szCs w:val="20"/>
              </w:rPr>
              <w:t xml:space="preserve">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observedProperty</w:t>
            </w:r>
            <w:proofErr w:type="spellEnd"/>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Heading3"/>
      </w:pPr>
      <w:r w:rsidRPr="00001DFA">
        <w:t>Association result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c>
          <w:tcPr>
            <w:tcW w:w="5386" w:type="dxa"/>
            <w:shd w:val="clear" w:color="auto" w:fill="auto"/>
            <w:tcMar>
              <w:top w:w="100" w:type="dxa"/>
              <w:left w:w="100" w:type="dxa"/>
              <w:bottom w:w="100" w:type="dxa"/>
              <w:right w:w="100" w:type="dxa"/>
            </w:tcMar>
          </w:tcPr>
          <w:p w14:paraId="1A6E76CF" w14:textId="405E980F" w:rsidR="00001DFA" w:rsidRPr="00815246" w:rsidRDefault="00001DFA" w:rsidP="007B7029">
            <w:pPr>
              <w:widowControl w:val="0"/>
              <w:spacing w:line="240" w:lineRule="auto"/>
              <w:rPr>
                <w:sz w:val="20"/>
                <w:szCs w:val="20"/>
              </w:rPr>
            </w:pPr>
            <w:r w:rsidRPr="00815246">
              <w:rPr>
                <w:sz w:val="20"/>
                <w:szCs w:val="20"/>
              </w:rPr>
              <w:t xml:space="preserve">The </w:t>
            </w:r>
            <w:ins w:id="289" w:author="Ilkka Rinne" w:date="2021-07-27T16:08:00Z">
              <w:r w:rsidR="00626BFF">
                <w:rPr>
                  <w:b/>
                  <w:sz w:val="20"/>
                  <w:szCs w:val="20"/>
                </w:rPr>
                <w:t>r</w:t>
              </w:r>
            </w:ins>
            <w:del w:id="290"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 xml:space="preserve">result </w:t>
            </w:r>
            <w:r w:rsidRPr="00815246">
              <w:rPr>
                <w:sz w:val="20"/>
                <w:szCs w:val="20"/>
              </w:rPr>
              <w:t>.</w:t>
            </w:r>
          </w:p>
        </w:tc>
      </w:tr>
    </w:tbl>
    <w:p w14:paraId="2583BDD5" w14:textId="342FC71A" w:rsidR="00EA625A" w:rsidRDefault="00EA625A" w:rsidP="00CC426C">
      <w:pPr>
        <w:rPr>
          <w:lang w:eastAsia="ja-JP"/>
        </w:rPr>
      </w:pPr>
    </w:p>
    <w:p w14:paraId="27F603D8" w14:textId="016FC1D7" w:rsidR="00217BBC" w:rsidRDefault="00217BBC" w:rsidP="00217BBC">
      <w:pPr>
        <w:pStyle w:val="Heading3"/>
      </w:pPr>
      <w:r w:rsidRPr="00217BBC">
        <w:t xml:space="preserve">Association </w:t>
      </w:r>
      <w:proofErr w:type="spellStart"/>
      <w:r w:rsidR="00BA3170" w:rsidRPr="00BA3170">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52159E76"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EADA087" w14:textId="3689D4C1" w:rsidR="008130AF" w:rsidRPr="00815246" w:rsidRDefault="008130AF"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proofErr w:type="spellStart"/>
            <w:r w:rsidRPr="00815246">
              <w:rPr>
                <w:b/>
                <w:sz w:val="20"/>
                <w:szCs w:val="20"/>
              </w:rPr>
              <w:t>ObservableProperty</w:t>
            </w:r>
            <w:proofErr w:type="spellEnd"/>
            <w:r w:rsidRPr="00815246">
              <w:rPr>
                <w:sz w:val="20"/>
                <w:szCs w:val="20"/>
              </w:rPr>
              <w:t xml:space="preserve"> provided by the </w:t>
            </w:r>
            <w:ins w:id="291" w:author="Ilkka Rinne" w:date="2021-07-27T16:16:00Z">
              <w:r w:rsidR="00813150">
                <w:rPr>
                  <w:b/>
                  <w:sz w:val="20"/>
                  <w:szCs w:val="20"/>
                </w:rPr>
                <w:t>r</w:t>
              </w:r>
            </w:ins>
            <w:del w:id="292" w:author="Ilkka Rinne" w:date="2021-07-27T16:16:00Z">
              <w:r w:rsidRPr="00815246" w:rsidDel="00813150">
                <w:rPr>
                  <w:b/>
                  <w:sz w:val="20"/>
                  <w:szCs w:val="20"/>
                </w:rPr>
                <w:delText>R</w:delText>
              </w:r>
            </w:del>
            <w:r w:rsidRPr="00815246">
              <w:rPr>
                <w:b/>
                <w:sz w:val="20"/>
                <w:szCs w:val="20"/>
              </w:rPr>
              <w:t>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14FA56F6" w14:textId="2C013C1D" w:rsidR="00B254B9" w:rsidRDefault="00B254B9" w:rsidP="00B254B9">
      <w:pPr>
        <w:rPr>
          <w:lang w:eastAsia="ja-JP"/>
        </w:rPr>
      </w:pPr>
      <w:r>
        <w:rPr>
          <w:lang w:eastAsia="ja-JP"/>
        </w:rPr>
        <w:t>A description of the observation procedure provides or implies an indication of the reliability or quality of the observation result.</w:t>
      </w:r>
    </w:p>
    <w:p w14:paraId="466BE6EC" w14:textId="4B1233D7" w:rsidR="0025166B" w:rsidRDefault="003855C8" w:rsidP="003855C8">
      <w:pPr>
        <w:pStyle w:val="Heading3"/>
      </w:pPr>
      <w:r w:rsidRPr="003855C8">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Heading3"/>
      </w:pPr>
      <w:r w:rsidRPr="003855C8">
        <w:t>Association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Heading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515D06FA" w:rsidR="00BB0E5D" w:rsidRDefault="00BB0E5D" w:rsidP="00BB0E5D">
      <w:pPr>
        <w:pStyle w:val="Heading3"/>
      </w:pPr>
      <w:r w:rsidRPr="00BB0E5D">
        <w:t xml:space="preserve">Constraint </w:t>
      </w:r>
      <w:proofErr w:type="spellStart"/>
      <w:r w:rsidRPr="00BB0E5D">
        <w:t>ObservableProperty</w:t>
      </w:r>
      <w:proofErr w:type="spellEnd"/>
      <w:r w:rsidRPr="00BB0E5D">
        <w:t xml:space="preserve"> </w:t>
      </w:r>
      <w:r w:rsidR="001B02F3">
        <w:t>characteristic</w:t>
      </w:r>
      <w:r w:rsidRPr="00BB0E5D">
        <w:t xml:space="preserve"> associated with </w:t>
      </w:r>
      <w:proofErr w:type="spellStart"/>
      <w:r w:rsidRPr="00BB0E5D">
        <w:t>featureOfInterest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BB0E5D">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235ED45" w14:textId="79A8E544" w:rsidR="00BB0E5D" w:rsidRPr="00815246" w:rsidRDefault="00BB0E5D"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referenced by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SHOULD </w:t>
            </w:r>
            <w:r w:rsidRPr="00815246">
              <w:rPr>
                <w:color w:val="434343"/>
                <w:sz w:val="20"/>
                <w:szCs w:val="20"/>
              </w:rPr>
              <w:t>correspond to a characteristic</w:t>
            </w:r>
            <w:r w:rsidRPr="00815246">
              <w:rPr>
                <w:sz w:val="20"/>
                <w:szCs w:val="20"/>
              </w:rPr>
              <w:t xml:space="preserve"> associated with the </w:t>
            </w:r>
            <w:proofErr w:type="spellStart"/>
            <w:r w:rsidRPr="00815246">
              <w:rPr>
                <w:b/>
                <w:sz w:val="20"/>
                <w:szCs w:val="20"/>
              </w:rPr>
              <w:t>featureOfInterest</w:t>
            </w:r>
            <w:proofErr w:type="spellEnd"/>
          </w:p>
        </w:tc>
      </w:tr>
    </w:tbl>
    <w:p w14:paraId="52B1CF2A" w14:textId="551C3C17" w:rsidR="00BB0E5D" w:rsidRDefault="00BB0E5D" w:rsidP="00BB0E5D">
      <w:pPr>
        <w:rPr>
          <w:lang w:eastAsia="ja-JP"/>
        </w:rPr>
      </w:pPr>
    </w:p>
    <w:p w14:paraId="373A26CE" w14:textId="37822FC3" w:rsidR="00BB0E5D" w:rsidRDefault="00BB0E5D" w:rsidP="00BB0E5D">
      <w:pPr>
        <w:pStyle w:val="Heading3"/>
      </w:pPr>
      <w:r w:rsidRPr="00BB0E5D">
        <w:lastRenderedPageBreak/>
        <w:t xml:space="preserve">Constraint suitable </w:t>
      </w:r>
      <w:proofErr w:type="spellStart"/>
      <w:r w:rsidRPr="00BB0E5D">
        <w:t>ObservableProperty</w:t>
      </w:r>
      <w:proofErr w:type="spellEnd"/>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21A02F7C"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proofErr w:type="spellEnd"/>
            <w:r w:rsidRPr="00815246">
              <w:rPr>
                <w:sz w:val="20"/>
                <w:szCs w:val="20"/>
              </w:rPr>
              <w:t>-con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proofErr w:type="spellStart"/>
            <w:r w:rsidRPr="00815246">
              <w:rPr>
                <w:b/>
                <w:sz w:val="20"/>
                <w:szCs w:val="20"/>
              </w:rPr>
              <w:t>ObservableProperty</w:t>
            </w:r>
            <w:proofErr w:type="spellEnd"/>
            <w:r w:rsidRPr="00815246">
              <w:rPr>
                <w:b/>
                <w:sz w:val="20"/>
                <w:szCs w:val="20"/>
              </w:rPr>
              <w:t xml:space="preserve"> </w:t>
            </w:r>
          </w:p>
        </w:tc>
      </w:tr>
    </w:tbl>
    <w:p w14:paraId="186F0B02" w14:textId="2DA382C8" w:rsidR="00BB0E5D" w:rsidRDefault="00BB0E5D" w:rsidP="00BB0E5D">
      <w:pPr>
        <w:rPr>
          <w:lang w:eastAsia="ja-JP"/>
        </w:rPr>
      </w:pPr>
    </w:p>
    <w:p w14:paraId="74DD072C" w14:textId="5E536A90" w:rsidR="00933112" w:rsidRDefault="00933112" w:rsidP="00933112">
      <w:pPr>
        <w:pStyle w:val="Heading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proofErr w:type="spellStart"/>
            <w:r w:rsidRPr="00815246">
              <w:rPr>
                <w:b/>
                <w:sz w:val="20"/>
                <w:szCs w:val="20"/>
              </w:rPr>
              <w:t>ObservableProperty</w:t>
            </w:r>
            <w:proofErr w:type="spellEnd"/>
          </w:p>
        </w:tc>
      </w:tr>
    </w:tbl>
    <w:p w14:paraId="412C0D39" w14:textId="65FB1BB1" w:rsidR="00933112" w:rsidRDefault="00933112" w:rsidP="00933112">
      <w:pPr>
        <w:rPr>
          <w:lang w:eastAsia="ja-JP"/>
        </w:rPr>
      </w:pPr>
    </w:p>
    <w:p w14:paraId="6D623B0D" w14:textId="6258A74C" w:rsidR="000C435F" w:rsidRDefault="000C435F" w:rsidP="000C435F">
      <w:pPr>
        <w:pStyle w:val="Heading2"/>
      </w:pPr>
      <w:bookmarkStart w:id="293" w:name="_Toc72768868"/>
      <w:proofErr w:type="spellStart"/>
      <w:r w:rsidRPr="000C435F">
        <w:t>ObservableProperty</w:t>
      </w:r>
      <w:bookmarkEnd w:id="293"/>
      <w:proofErr w:type="spellEnd"/>
    </w:p>
    <w:p w14:paraId="7E170345" w14:textId="4D52FCA1" w:rsidR="000C435F" w:rsidRDefault="000C435F" w:rsidP="000C435F">
      <w:pPr>
        <w:pStyle w:val="Heading3"/>
      </w:pPr>
      <w:proofErr w:type="spellStart"/>
      <w:r w:rsidRPr="000C435F">
        <w:t>ObservableProperty</w:t>
      </w:r>
      <w:proofErr w:type="spellEnd"/>
      <w:r w:rsidRPr="000C435F">
        <w:t xml:space="preserve">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 xml:space="preserve">Conceptual Observation - </w:t>
            </w:r>
            <w:proofErr w:type="spellStart"/>
            <w:r w:rsidRPr="00815246">
              <w:rPr>
                <w:sz w:val="20"/>
                <w:szCs w:val="20"/>
              </w:rPr>
              <w:t>ObservableProperty</w:t>
            </w:r>
            <w:proofErr w:type="spellEnd"/>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w:t>
            </w:r>
            <w:proofErr w:type="spellStart"/>
            <w:r w:rsidRPr="00815246">
              <w:rPr>
                <w:sz w:val="20"/>
                <w:szCs w:val="20"/>
              </w:rPr>
              <w:t>ObservableProperty-sem</w:t>
            </w:r>
            <w:proofErr w:type="spellEnd"/>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/observer-</w:t>
            </w:r>
            <w:proofErr w:type="spellStart"/>
            <w:r w:rsidRPr="00815246">
              <w:rPr>
                <w:sz w:val="20"/>
                <w:szCs w:val="20"/>
              </w:rPr>
              <w:t>sem</w:t>
            </w:r>
            <w:proofErr w:type="spellEnd"/>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03B2850F" w14:textId="2DCCCE74" w:rsidR="000C435F" w:rsidRDefault="000C435F" w:rsidP="000C435F">
      <w:pPr>
        <w:rPr>
          <w:lang w:eastAsia="ja-JP"/>
        </w:rPr>
      </w:pPr>
    </w:p>
    <w:p w14:paraId="030B78A1" w14:textId="77777777" w:rsidR="007B7029" w:rsidRDefault="007B7029" w:rsidP="007B7029">
      <w:pPr>
        <w:keepNext/>
      </w:pPr>
      <w:r>
        <w:rPr>
          <w:noProof/>
          <w:lang w:val="fr-FR" w:eastAsia="fr-FR"/>
        </w:rPr>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54">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0" y="0"/>
                      <a:ext cx="6191885" cy="1150620"/>
                    </a:xfrm>
                    <a:prstGeom prst="rect">
                      <a:avLst/>
                    </a:prstGeom>
                  </pic:spPr>
                </pic:pic>
              </a:graphicData>
            </a:graphic>
          </wp:inline>
        </w:drawing>
      </w:r>
    </w:p>
    <w:p w14:paraId="2518F74F" w14:textId="2B2586F7" w:rsidR="000C435F" w:rsidRDefault="007B7029" w:rsidP="007B7029">
      <w:pPr>
        <w:jc w:val="center"/>
        <w:rPr>
          <w:b/>
          <w:bCs/>
          <w:sz w:val="20"/>
          <w:szCs w:val="20"/>
        </w:rPr>
      </w:pPr>
      <w:r w:rsidRPr="007B70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14</w:t>
      </w:r>
      <w:r w:rsidR="00D471BA">
        <w:rPr>
          <w:b/>
          <w:bCs/>
          <w:sz w:val="20"/>
          <w:szCs w:val="20"/>
        </w:rPr>
        <w:fldChar w:fldCharType="end"/>
      </w:r>
      <w:r w:rsidRPr="007B7029">
        <w:rPr>
          <w:b/>
          <w:bCs/>
          <w:sz w:val="20"/>
          <w:szCs w:val="20"/>
        </w:rPr>
        <w:t>— (Informative) Included requirements and recommendations of the Conceptual Observation</w:t>
      </w:r>
      <w:r w:rsidR="009C4033">
        <w:rPr>
          <w:b/>
          <w:bCs/>
          <w:sz w:val="20"/>
          <w:szCs w:val="20"/>
        </w:rPr>
        <w:t xml:space="preserve"> schema</w:t>
      </w:r>
      <w:r w:rsidRPr="007B7029">
        <w:rPr>
          <w:b/>
          <w:bCs/>
          <w:sz w:val="20"/>
          <w:szCs w:val="20"/>
        </w:rPr>
        <w:t xml:space="preserve"> — </w:t>
      </w:r>
      <w:proofErr w:type="spellStart"/>
      <w:r w:rsidRPr="007B7029">
        <w:rPr>
          <w:b/>
          <w:bCs/>
          <w:sz w:val="20"/>
          <w:szCs w:val="20"/>
        </w:rPr>
        <w:t>Obser</w:t>
      </w:r>
      <w:r>
        <w:rPr>
          <w:b/>
          <w:bCs/>
          <w:sz w:val="20"/>
          <w:szCs w:val="20"/>
        </w:rPr>
        <w:t>vable</w:t>
      </w:r>
      <w:r w:rsidRPr="007B7029">
        <w:rPr>
          <w:b/>
          <w:bCs/>
          <w:sz w:val="20"/>
          <w:szCs w:val="20"/>
        </w:rPr>
        <w:t>Property</w:t>
      </w:r>
      <w:proofErr w:type="spellEnd"/>
      <w:r w:rsidRPr="007B7029">
        <w:rPr>
          <w:b/>
          <w:bCs/>
          <w:sz w:val="20"/>
          <w:szCs w:val="20"/>
        </w:rPr>
        <w:t xml:space="preserve"> requirements class.</w:t>
      </w:r>
    </w:p>
    <w:p w14:paraId="3FF9AFDD" w14:textId="38FC7949" w:rsidR="00815246" w:rsidRDefault="00DE7F9E" w:rsidP="00DE7F9E">
      <w:pPr>
        <w:pStyle w:val="Heading3"/>
      </w:pPr>
      <w:r w:rsidRPr="00DE7F9E">
        <w:lastRenderedPageBreak/>
        <w:t xml:space="preserve">Interface </w:t>
      </w:r>
      <w:proofErr w:type="spellStart"/>
      <w:r w:rsidRPr="00DE7F9E">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w:t>
            </w:r>
            <w:proofErr w:type="spellStart"/>
            <w:r w:rsidRPr="00DE7F9E">
              <w:rPr>
                <w:sz w:val="20"/>
                <w:szCs w:val="20"/>
              </w:rPr>
              <w:t>req</w:t>
            </w:r>
            <w:proofErr w:type="spellEnd"/>
            <w:r w:rsidRPr="00DE7F9E">
              <w:rPr>
                <w:sz w:val="20"/>
                <w:szCs w:val="20"/>
              </w:rPr>
              <w:t>/</w:t>
            </w:r>
            <w:proofErr w:type="spellStart"/>
            <w:r w:rsidRPr="00DE7F9E">
              <w:rPr>
                <w:sz w:val="20"/>
                <w:szCs w:val="20"/>
              </w:rPr>
              <w:t>obs-cpt</w:t>
            </w:r>
            <w:proofErr w:type="spellEnd"/>
            <w:r w:rsidRPr="00DE7F9E">
              <w:rPr>
                <w:sz w:val="20"/>
                <w:szCs w:val="20"/>
              </w:rPr>
              <w:t>/</w:t>
            </w:r>
            <w:proofErr w:type="spellStart"/>
            <w:r w:rsidRPr="00DE7F9E">
              <w:rPr>
                <w:sz w:val="20"/>
                <w:szCs w:val="20"/>
              </w:rPr>
              <w:t>ObservableProperty</w:t>
            </w:r>
            <w:proofErr w:type="spellEnd"/>
            <w:r w:rsidRPr="00DE7F9E">
              <w:rPr>
                <w:sz w:val="20"/>
                <w:szCs w:val="20"/>
              </w:rPr>
              <w:t>/</w:t>
            </w:r>
            <w:proofErr w:type="spellStart"/>
            <w:r w:rsidRPr="00DE7F9E">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1410A85C" w14:textId="177FC925" w:rsidR="00DE7F9E" w:rsidRPr="00DE7F9E" w:rsidRDefault="00F3713B" w:rsidP="001A5B74">
            <w:pPr>
              <w:rPr>
                <w:sz w:val="20"/>
                <w:szCs w:val="20"/>
              </w:rPr>
            </w:pPr>
            <w:r>
              <w:rPr>
                <w:sz w:val="20"/>
                <w:szCs w:val="20"/>
              </w:rPr>
              <w:t>A</w:t>
            </w:r>
            <w:r w:rsidR="00DE7F9E" w:rsidRPr="00DE7F9E">
              <w:rPr>
                <w:sz w:val="20"/>
                <w:szCs w:val="20"/>
              </w:rPr>
              <w:t xml:space="preserve">n observable quality (property, characteristic) of the </w:t>
            </w:r>
            <w:del w:id="294" w:author="Katharina Schleidt" w:date="2021-07-05T13:55:00Z">
              <w:r w:rsidR="00DE7F9E" w:rsidRPr="00DE7F9E" w:rsidDel="0058722D">
                <w:rPr>
                  <w:b/>
                  <w:sz w:val="20"/>
                  <w:szCs w:val="20"/>
                </w:rPr>
                <w:delText>feature of interest</w:delText>
              </w:r>
            </w:del>
            <w:ins w:id="295" w:author="Katharina Schleidt" w:date="2021-07-05T13:55:00Z">
              <w:r w:rsidR="0058722D">
                <w:rPr>
                  <w:b/>
                  <w:sz w:val="20"/>
                  <w:szCs w:val="20"/>
                </w:rPr>
                <w:t>feature-of-interest</w:t>
              </w:r>
            </w:ins>
            <w:r w:rsidR="00DE7F9E" w:rsidRPr="00DE7F9E">
              <w:rPr>
                <w:sz w:val="20"/>
                <w:szCs w:val="20"/>
              </w:rPr>
              <w:t xml:space="preserve"> that </w:t>
            </w:r>
            <w:r w:rsidR="003E5E45">
              <w:rPr>
                <w:sz w:val="20"/>
                <w:szCs w:val="20"/>
              </w:rPr>
              <w:t>can</w:t>
            </w:r>
            <w:r w:rsidR="003E5E45" w:rsidRPr="00DE7F9E">
              <w:rPr>
                <w:sz w:val="20"/>
                <w:szCs w:val="20"/>
              </w:rPr>
              <w:t xml:space="preserve"> </w:t>
            </w:r>
            <w:r w:rsidR="00DE7F9E" w:rsidRPr="00DE7F9E">
              <w:rPr>
                <w:sz w:val="20"/>
                <w:szCs w:val="20"/>
              </w:rPr>
              <w:t>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19D39518" w:rsidR="00AA5AF1" w:rsidRDefault="00AA5AF1" w:rsidP="00AA5AF1">
      <w:pPr>
        <w:ind w:left="1440"/>
        <w:rPr>
          <w:lang w:eastAsia="ja-JP"/>
        </w:rPr>
      </w:pPr>
      <w:r>
        <w:rPr>
          <w:lang w:eastAsia="ja-JP"/>
        </w:rPr>
        <w:t xml:space="preserve">On a groundwater well </w:t>
      </w:r>
      <w:del w:id="296" w:author="Katharina Schleidt" w:date="2021-07-05T19:49:00Z">
        <w:r w:rsidDel="0082047C">
          <w:rPr>
            <w:lang w:eastAsia="ja-JP"/>
          </w:rPr>
          <w:delText xml:space="preserve">we </w:delText>
        </w:r>
      </w:del>
      <w:ins w:id="297" w:author="Katharina Schleidt" w:date="2021-07-05T19:49:00Z">
        <w:r w:rsidR="0082047C">
          <w:rPr>
            <w:lang w:eastAsia="ja-JP"/>
          </w:rPr>
          <w:t>we:</w:t>
        </w:r>
      </w:ins>
    </w:p>
    <w:p w14:paraId="0180F949" w14:textId="1E48923A" w:rsidR="00AA5AF1" w:rsidRDefault="00AA5AF1" w:rsidP="00220B53">
      <w:pPr>
        <w:pStyle w:val="ListParagraph"/>
        <w:numPr>
          <w:ilvl w:val="0"/>
          <w:numId w:val="13"/>
        </w:numPr>
        <w:rPr>
          <w:lang w:eastAsia="ja-JP"/>
        </w:rPr>
      </w:pPr>
      <w:del w:id="298" w:author="Katharina Schleidt" w:date="2021-07-05T19:49:00Z">
        <w:r w:rsidDel="0082047C">
          <w:rPr>
            <w:lang w:eastAsia="ja-JP"/>
          </w:rPr>
          <w:delText xml:space="preserve">monitor </w:delText>
        </w:r>
      </w:del>
      <w:ins w:id="299" w:author="Katharina Schleidt" w:date="2021-07-05T19:49:00Z">
        <w:r w:rsidR="0082047C">
          <w:rPr>
            <w:lang w:eastAsia="ja-JP"/>
          </w:rPr>
          <w:t xml:space="preserve">Monitor </w:t>
        </w:r>
      </w:ins>
      <w:r>
        <w:rPr>
          <w:lang w:eastAsia="ja-JP"/>
        </w:rPr>
        <w:t xml:space="preserve">Groundwater Level (1 observable property) </w:t>
      </w:r>
    </w:p>
    <w:p w14:paraId="4BE82603" w14:textId="2F1F6F46" w:rsidR="00AA5AF1" w:rsidRDefault="00AA5AF1" w:rsidP="00220B53">
      <w:pPr>
        <w:pStyle w:val="ListParagraph"/>
        <w:numPr>
          <w:ilvl w:val="0"/>
          <w:numId w:val="13"/>
        </w:numPr>
        <w:rPr>
          <w:lang w:eastAsia="ja-JP"/>
        </w:rPr>
      </w:pPr>
      <w:del w:id="300" w:author="Katharina Schleidt" w:date="2021-07-05T19:49:00Z">
        <w:r w:rsidDel="0082047C">
          <w:rPr>
            <w:lang w:eastAsia="ja-JP"/>
          </w:rPr>
          <w:delText xml:space="preserve">with </w:delText>
        </w:r>
      </w:del>
      <w:ins w:id="301" w:author="Katharina Schleidt" w:date="2021-07-05T19:49:00Z">
        <w:r w:rsidR="0082047C">
          <w:rPr>
            <w:lang w:eastAsia="ja-JP"/>
          </w:rPr>
          <w:t xml:space="preserve">With </w:t>
        </w:r>
      </w:ins>
      <w:r>
        <w:rPr>
          <w:lang w:eastAsia="ja-JP"/>
        </w:rPr>
        <w:t>an automated probe (that remains in the ground all year, constituting 1 procedure).</w:t>
      </w:r>
    </w:p>
    <w:p w14:paraId="240731D7" w14:textId="36DCBA45" w:rsidR="00AA5AF1" w:rsidRDefault="00AA5AF1" w:rsidP="00AA5AF1">
      <w:pPr>
        <w:ind w:left="1440"/>
        <w:rPr>
          <w:lang w:eastAsia="ja-JP"/>
        </w:rPr>
      </w:pPr>
      <w:r>
        <w:rPr>
          <w:lang w:eastAsia="ja-JP"/>
        </w:rPr>
        <w:t>Then we have physical campaigns where we revisit the groundwater well and</w:t>
      </w:r>
      <w:ins w:id="302" w:author="Katharina Schleidt" w:date="2021-07-05T19:49:00Z">
        <w:r w:rsidR="0082047C">
          <w:rPr>
            <w:lang w:eastAsia="ja-JP"/>
          </w:rPr>
          <w:t>:</w:t>
        </w:r>
      </w:ins>
      <w:r>
        <w:rPr>
          <w:lang w:eastAsia="ja-JP"/>
        </w:rPr>
        <w:t xml:space="preserve"> </w:t>
      </w:r>
    </w:p>
    <w:p w14:paraId="430FDA13" w14:textId="0FE9848A" w:rsidR="00AA5AF1" w:rsidRDefault="00AA5AF1" w:rsidP="00220B53">
      <w:pPr>
        <w:pStyle w:val="ListParagraph"/>
        <w:numPr>
          <w:ilvl w:val="0"/>
          <w:numId w:val="13"/>
        </w:numPr>
        <w:rPr>
          <w:lang w:eastAsia="ja-JP"/>
        </w:rPr>
      </w:pPr>
      <w:del w:id="303" w:author="Katharina Schleidt" w:date="2021-07-05T19:49:00Z">
        <w:r w:rsidDel="0082047C">
          <w:rPr>
            <w:lang w:eastAsia="ja-JP"/>
          </w:rPr>
          <w:delText xml:space="preserve">measure </w:delText>
        </w:r>
      </w:del>
      <w:ins w:id="304" w:author="Katharina Schleidt" w:date="2021-07-05T19:49:00Z">
        <w:r w:rsidR="0082047C">
          <w:rPr>
            <w:lang w:eastAsia="ja-JP"/>
          </w:rPr>
          <w:t xml:space="preserve">Measure </w:t>
        </w:r>
      </w:ins>
      <w:r>
        <w:rPr>
          <w:lang w:eastAsia="ja-JP"/>
        </w:rPr>
        <w:t>the Groundwater Level (still the same observable property as above)</w:t>
      </w:r>
      <w:ins w:id="305" w:author="Katharina Schleidt" w:date="2021-07-05T19:49:00Z">
        <w:r w:rsidR="0082047C">
          <w:rPr>
            <w:lang w:eastAsia="ja-JP"/>
          </w:rPr>
          <w:br/>
          <w:t>but</w:t>
        </w:r>
      </w:ins>
    </w:p>
    <w:p w14:paraId="522DE3FE" w14:textId="2D17B00F" w:rsidR="00AA5AF1" w:rsidRDefault="00AA5AF1" w:rsidP="00220B53">
      <w:pPr>
        <w:pStyle w:val="ListParagraph"/>
        <w:numPr>
          <w:ilvl w:val="0"/>
          <w:numId w:val="13"/>
        </w:numPr>
        <w:rPr>
          <w:lang w:eastAsia="ja-JP"/>
        </w:rPr>
      </w:pPr>
      <w:del w:id="306" w:author="Katharina Schleidt" w:date="2021-07-05T19:49:00Z">
        <w:r w:rsidDel="0082047C">
          <w:rPr>
            <w:lang w:eastAsia="ja-JP"/>
          </w:rPr>
          <w:delText>but w</w:delText>
        </w:r>
      </w:del>
      <w:ins w:id="307" w:author="Katharina Schleidt" w:date="2021-07-05T19:49:00Z">
        <w:r w:rsidR="0082047C">
          <w:rPr>
            <w:lang w:eastAsia="ja-JP"/>
          </w:rPr>
          <w:t>W</w:t>
        </w:r>
      </w:ins>
      <w:r>
        <w:rPr>
          <w:lang w:eastAsia="ja-JP"/>
        </w:rPr>
        <w:t>ith a manual probe, this is a different procedure.</w:t>
      </w:r>
    </w:p>
    <w:p w14:paraId="4849BB05" w14:textId="56131745" w:rsidR="00AA5AF1" w:rsidRDefault="00AA5AF1" w:rsidP="00F461D6">
      <w:pPr>
        <w:tabs>
          <w:tab w:val="left" w:pos="7672"/>
        </w:tabs>
        <w:ind w:left="1440"/>
        <w:rPr>
          <w:lang w:eastAsia="ja-JP"/>
        </w:rPr>
      </w:pPr>
      <w:r>
        <w:rPr>
          <w:lang w:eastAsia="ja-JP"/>
        </w:rPr>
        <w:t xml:space="preserve">This allows </w:t>
      </w:r>
      <w:del w:id="308" w:author="Katharina Schleidt" w:date="2021-07-05T19:50:00Z">
        <w:r w:rsidDel="0082047C">
          <w:rPr>
            <w:lang w:eastAsia="ja-JP"/>
          </w:rPr>
          <w:delText xml:space="preserve">to </w:delText>
        </w:r>
      </w:del>
      <w:ins w:id="309" w:author="Katharina Schleidt" w:date="2021-07-05T19:50:00Z">
        <w:r w:rsidR="0082047C">
          <w:rPr>
            <w:lang w:eastAsia="ja-JP"/>
          </w:rPr>
          <w:t xml:space="preserve">for </w:t>
        </w:r>
      </w:ins>
      <w:r>
        <w:rPr>
          <w:lang w:eastAsia="ja-JP"/>
        </w:rPr>
        <w:t>check</w:t>
      </w:r>
      <w:ins w:id="310" w:author="Katharina Schleidt" w:date="2021-07-05T19:50:00Z">
        <w:r w:rsidR="0082047C">
          <w:rPr>
            <w:lang w:eastAsia="ja-JP"/>
          </w:rPr>
          <w:t>ing</w:t>
        </w:r>
      </w:ins>
      <w:r>
        <w:rPr>
          <w:lang w:eastAsia="ja-JP"/>
        </w:rPr>
        <w:t xml:space="preserve"> whether the probe needs recalibration.</w:t>
      </w:r>
      <w:r w:rsidR="00F461D6">
        <w:rPr>
          <w:lang w:eastAsia="ja-JP"/>
        </w:rPr>
        <w:tab/>
      </w:r>
    </w:p>
    <w:p w14:paraId="048E4082" w14:textId="68AE3129" w:rsidR="00F461D6" w:rsidRDefault="00F461D6" w:rsidP="00F461D6">
      <w:pPr>
        <w:pStyle w:val="Heading3"/>
      </w:pPr>
      <w:r w:rsidRPr="00F461D6">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w:t>
            </w:r>
            <w:proofErr w:type="spellStart"/>
            <w:r w:rsidRPr="00F461D6">
              <w:rPr>
                <w:sz w:val="20"/>
                <w:szCs w:val="20"/>
              </w:rPr>
              <w:t>req</w:t>
            </w:r>
            <w:proofErr w:type="spellEnd"/>
            <w:r w:rsidRPr="00F461D6">
              <w:rPr>
                <w:sz w:val="20"/>
                <w:szCs w:val="20"/>
              </w:rPr>
              <w:t>/</w:t>
            </w:r>
            <w:proofErr w:type="spellStart"/>
            <w:r w:rsidRPr="00F461D6">
              <w:rPr>
                <w:sz w:val="20"/>
                <w:szCs w:val="20"/>
              </w:rPr>
              <w:t>obs-cpt</w:t>
            </w:r>
            <w:proofErr w:type="spellEnd"/>
            <w:r w:rsidRPr="00F461D6">
              <w:rPr>
                <w:sz w:val="20"/>
                <w:szCs w:val="20"/>
              </w:rPr>
              <w:t>/</w:t>
            </w:r>
            <w:proofErr w:type="spellStart"/>
            <w:r w:rsidRPr="00F461D6">
              <w:rPr>
                <w:sz w:val="20"/>
                <w:szCs w:val="20"/>
              </w:rPr>
              <w:t>ObservableProperty</w:t>
            </w:r>
            <w:proofErr w:type="spellEnd"/>
            <w:r w:rsidRPr="00F461D6">
              <w:rPr>
                <w:sz w:val="20"/>
                <w:szCs w:val="20"/>
              </w:rPr>
              <w:t>/observer-</w:t>
            </w:r>
            <w:proofErr w:type="spellStart"/>
            <w:r w:rsidRPr="00F461D6">
              <w:rPr>
                <w:sz w:val="20"/>
                <w:szCs w:val="20"/>
              </w:rPr>
              <w:t>sem</w:t>
            </w:r>
            <w:proofErr w:type="spellEnd"/>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proofErr w:type="spellStart"/>
            <w:r w:rsidRPr="00F461D6">
              <w:rPr>
                <w:b/>
                <w:sz w:val="20"/>
                <w:szCs w:val="20"/>
              </w:rPr>
              <w:t>ObservableProperty</w:t>
            </w:r>
            <w:proofErr w:type="spellEnd"/>
            <w:r w:rsidRPr="00F461D6">
              <w:rPr>
                <w:sz w:val="20"/>
                <w:szCs w:val="20"/>
              </w:rPr>
              <w:t>.</w:t>
            </w:r>
          </w:p>
          <w:p w14:paraId="12187E45" w14:textId="77777777" w:rsidR="00F461D6" w:rsidRPr="00F461D6" w:rsidRDefault="00F461D6" w:rsidP="001A5B74">
            <w:pPr>
              <w:rPr>
                <w:sz w:val="20"/>
                <w:szCs w:val="20"/>
              </w:rPr>
            </w:pPr>
            <w:r w:rsidRPr="00F461D6">
              <w:rPr>
                <w:sz w:val="20"/>
                <w:szCs w:val="20"/>
              </w:rPr>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Heading2"/>
      </w:pPr>
      <w:bookmarkStart w:id="311" w:name="_Toc72768869"/>
      <w:r w:rsidRPr="00A02312">
        <w:t>Procedure</w:t>
      </w:r>
      <w:bookmarkEnd w:id="311"/>
    </w:p>
    <w:p w14:paraId="52220D8F" w14:textId="2740A812" w:rsidR="00A02312" w:rsidRDefault="00A02312" w:rsidP="00A02312">
      <w:pPr>
        <w:pStyle w:val="Heading3"/>
      </w:pPr>
      <w:r w:rsidRPr="00A02312">
        <w:t>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/Procedure/Procedure-</w:t>
            </w:r>
            <w:proofErr w:type="spellStart"/>
            <w:r>
              <w:rPr>
                <w:sz w:val="20"/>
                <w:szCs w:val="20"/>
              </w:rPr>
              <w:t>sem</w:t>
            </w:r>
            <w:proofErr w:type="spellEnd"/>
          </w:p>
        </w:tc>
      </w:tr>
    </w:tbl>
    <w:p w14:paraId="767C902E" w14:textId="12BBDEBA" w:rsidR="00A02312" w:rsidRDefault="00A02312" w:rsidP="00A02312">
      <w:pPr>
        <w:rPr>
          <w:lang w:eastAsia="ja-JP"/>
        </w:rPr>
      </w:pPr>
    </w:p>
    <w:p w14:paraId="105619A6" w14:textId="77777777" w:rsidR="007C375E" w:rsidRDefault="007C375E" w:rsidP="007C375E">
      <w:pPr>
        <w:keepNext/>
      </w:pPr>
      <w:r>
        <w:rPr>
          <w:noProof/>
          <w:lang w:val="fr-FR" w:eastAsia="fr-FR"/>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6">
                      <a:extLst>
                        <a:ext uri="{28A0092B-C50C-407E-A947-70E740481C1C}">
                          <a14:useLocalDpi xmlns:a14="http://schemas.microsoft.com/office/drawing/2010/main"/>
                        </a:ext>
                        <a:ext uri="{96DAC541-7B7A-43D3-8B79-37D633B846F1}">
                          <asvg:svgBlip xmlns:asvg="http://schemas.microsoft.com/office/drawing/2016/SVG/main" r:embed="rId57"/>
                        </a:ext>
                      </a:extLst>
                    </a:blip>
                    <a:stretch>
                      <a:fillRect/>
                    </a:stretch>
                  </pic:blipFill>
                  <pic:spPr>
                    <a:xfrm>
                      <a:off x="0" y="0"/>
                      <a:ext cx="6191885" cy="827405"/>
                    </a:xfrm>
                    <a:prstGeom prst="rect">
                      <a:avLst/>
                    </a:prstGeom>
                  </pic:spPr>
                </pic:pic>
              </a:graphicData>
            </a:graphic>
          </wp:inline>
        </w:drawing>
      </w:r>
    </w:p>
    <w:p w14:paraId="4C5C4256" w14:textId="0582389C" w:rsidR="00D11914" w:rsidRDefault="007C375E" w:rsidP="007C375E">
      <w:pPr>
        <w:jc w:val="center"/>
        <w:rPr>
          <w:b/>
          <w:bCs/>
          <w:sz w:val="20"/>
          <w:szCs w:val="20"/>
        </w:rPr>
      </w:pPr>
      <w:r w:rsidRPr="007C375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15</w:t>
      </w:r>
      <w:r w:rsidR="00D471BA">
        <w:rPr>
          <w:b/>
          <w:bCs/>
          <w:sz w:val="20"/>
          <w:szCs w:val="20"/>
        </w:rPr>
        <w:fldChar w:fldCharType="end"/>
      </w:r>
      <w:r w:rsidRPr="007C375E">
        <w:rPr>
          <w:b/>
          <w:bCs/>
          <w:sz w:val="20"/>
          <w:szCs w:val="20"/>
        </w:rPr>
        <w:t>— (Informative) Included requirements and recommendations of the Conceptual Observation</w:t>
      </w:r>
      <w:r w:rsidR="009C4033">
        <w:rPr>
          <w:b/>
          <w:bCs/>
          <w:sz w:val="20"/>
          <w:szCs w:val="20"/>
        </w:rPr>
        <w:t xml:space="preserve"> schema</w:t>
      </w:r>
      <w:r w:rsidRPr="007C375E">
        <w:rPr>
          <w:b/>
          <w:bCs/>
          <w:sz w:val="20"/>
          <w:szCs w:val="20"/>
        </w:rPr>
        <w:t xml:space="preserve"> — Procedure requirements class.</w:t>
      </w:r>
    </w:p>
    <w:p w14:paraId="2B8EA353" w14:textId="2203EA7E" w:rsidR="007C375E" w:rsidRDefault="001B7F53" w:rsidP="001B7F53">
      <w:pPr>
        <w:pStyle w:val="Heading3"/>
      </w:pPr>
      <w:r w:rsidRPr="001B7F53">
        <w:t>Interface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/Procedure/Procedure-</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564CEB4" w:rsidR="00FA1EFE" w:rsidRDefault="00FA1EFE" w:rsidP="00FA1EFE">
      <w:pPr>
        <w:rPr>
          <w:lang w:eastAsia="ja-JP"/>
        </w:rPr>
      </w:pPr>
      <w:r>
        <w:rPr>
          <w:lang w:eastAsia="ja-JP"/>
        </w:rPr>
        <w:t xml:space="preserve">The term process that was used in ISO 19156:2011 </w:t>
      </w:r>
      <w:del w:id="312" w:author="Katharina Schleidt" w:date="2021-07-05T19:50:00Z">
        <w:r w:rsidDel="0082047C">
          <w:rPr>
            <w:lang w:eastAsia="ja-JP"/>
          </w:rPr>
          <w:delText xml:space="preserve">has been </w:delText>
        </w:r>
      </w:del>
      <w:ins w:id="313" w:author="Katharina Schleidt" w:date="2021-07-05T19:50:00Z">
        <w:r w:rsidR="0082047C">
          <w:rPr>
            <w:lang w:eastAsia="ja-JP"/>
          </w:rPr>
          <w:t xml:space="preserve">was </w:t>
        </w:r>
      </w:ins>
      <w:r>
        <w:rPr>
          <w:lang w:eastAsia="ja-JP"/>
        </w:rPr>
        <w:t>purposely dropped in this version to avoid unnecessary confusion between the terms procedure and process.</w:t>
      </w:r>
    </w:p>
    <w:p w14:paraId="0BC608C0" w14:textId="75E0F838" w:rsidR="00344888" w:rsidRDefault="00344888" w:rsidP="00344888">
      <w:pPr>
        <w:pStyle w:val="Heading2"/>
      </w:pPr>
      <w:bookmarkStart w:id="314" w:name="_Toc72768870"/>
      <w:proofErr w:type="spellStart"/>
      <w:r w:rsidRPr="00344888">
        <w:t>ObservingProcedure</w:t>
      </w:r>
      <w:bookmarkEnd w:id="314"/>
      <w:proofErr w:type="spellEnd"/>
    </w:p>
    <w:p w14:paraId="529F628C" w14:textId="50017E7E" w:rsidR="00344888" w:rsidRDefault="00344888" w:rsidP="00344888">
      <w:pPr>
        <w:pStyle w:val="Heading3"/>
      </w:pPr>
      <w:proofErr w:type="spellStart"/>
      <w:r w:rsidRPr="00344888">
        <w:t>ObservingProcedure</w:t>
      </w:r>
      <w:proofErr w:type="spellEnd"/>
      <w:r w:rsidRPr="0034488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 xml:space="preserve">Conceptual Observation - </w:t>
            </w:r>
            <w:proofErr w:type="spellStart"/>
            <w:r>
              <w:rPr>
                <w:sz w:val="20"/>
                <w:szCs w:val="20"/>
              </w:rPr>
              <w:t>ObservingProcedure</w:t>
            </w:r>
            <w:proofErr w:type="spellEnd"/>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w:t>
            </w:r>
            <w:proofErr w:type="spellStart"/>
            <w:r>
              <w:rPr>
                <w:sz w:val="20"/>
                <w:szCs w:val="20"/>
              </w:rPr>
              <w:t>ObservingProcedure-sem</w:t>
            </w:r>
            <w:proofErr w:type="spellEnd"/>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/observer-</w:t>
            </w:r>
            <w:proofErr w:type="spellStart"/>
            <w:r>
              <w:rPr>
                <w:sz w:val="20"/>
                <w:szCs w:val="20"/>
              </w:rPr>
              <w:t>sem</w:t>
            </w:r>
            <w:proofErr w:type="spellEnd"/>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645E88E1" w14:textId="6E0AA882" w:rsidR="00344888" w:rsidRDefault="00344888" w:rsidP="00344888">
      <w:pPr>
        <w:rPr>
          <w:lang w:eastAsia="ja-JP"/>
        </w:rPr>
      </w:pPr>
    </w:p>
    <w:p w14:paraId="6613A107" w14:textId="77777777" w:rsidR="0039549A" w:rsidRDefault="0039549A" w:rsidP="0039549A">
      <w:pPr>
        <w:keepNext/>
      </w:pPr>
      <w:r>
        <w:rPr>
          <w:noProof/>
          <w:lang w:val="fr-FR" w:eastAsia="fr-FR"/>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8" cstate="print">
                      <a:extLst>
                        <a:ext uri="{28A0092B-C50C-407E-A947-70E740481C1C}">
                          <a14:useLocalDpi xmlns:a14="http://schemas.microsoft.com/office/drawing/2010/main"/>
                        </a:ext>
                        <a:ext uri="{96DAC541-7B7A-43D3-8B79-37D633B846F1}">
                          <asvg:svgBlip xmlns:asvg="http://schemas.microsoft.com/office/drawing/2016/SVG/main" r:embed="rId59"/>
                        </a:ext>
                      </a:extLst>
                    </a:blip>
                    <a:stretch>
                      <a:fillRect/>
                    </a:stretch>
                  </pic:blipFill>
                  <pic:spPr>
                    <a:xfrm>
                      <a:off x="0" y="0"/>
                      <a:ext cx="6191885" cy="1303655"/>
                    </a:xfrm>
                    <a:prstGeom prst="rect">
                      <a:avLst/>
                    </a:prstGeom>
                  </pic:spPr>
                </pic:pic>
              </a:graphicData>
            </a:graphic>
          </wp:inline>
        </w:drawing>
      </w:r>
    </w:p>
    <w:p w14:paraId="29EF653C" w14:textId="2493A4FD" w:rsidR="00344888" w:rsidRDefault="0039549A" w:rsidP="0039549A">
      <w:pPr>
        <w:jc w:val="center"/>
        <w:rPr>
          <w:b/>
          <w:bCs/>
          <w:sz w:val="20"/>
          <w:szCs w:val="20"/>
        </w:rPr>
      </w:pPr>
      <w:r w:rsidRPr="0039549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16</w:t>
      </w:r>
      <w:r w:rsidR="00D471BA">
        <w:rPr>
          <w:b/>
          <w:bCs/>
          <w:sz w:val="20"/>
          <w:szCs w:val="20"/>
        </w:rPr>
        <w:fldChar w:fldCharType="end"/>
      </w:r>
      <w:r w:rsidRPr="0039549A">
        <w:rPr>
          <w:b/>
          <w:bCs/>
          <w:sz w:val="20"/>
          <w:szCs w:val="20"/>
        </w:rPr>
        <w:t>— (Informative) Included requirements and recommendations of the Conceptual Observation</w:t>
      </w:r>
      <w:r w:rsidR="009C4033">
        <w:rPr>
          <w:b/>
          <w:bCs/>
          <w:sz w:val="20"/>
          <w:szCs w:val="20"/>
        </w:rPr>
        <w:t xml:space="preserve"> schema</w:t>
      </w:r>
      <w:r w:rsidRPr="0039549A">
        <w:rPr>
          <w:b/>
          <w:bCs/>
          <w:sz w:val="20"/>
          <w:szCs w:val="20"/>
        </w:rPr>
        <w:t xml:space="preserve"> — </w:t>
      </w:r>
      <w:proofErr w:type="spellStart"/>
      <w:r w:rsidRPr="0039549A">
        <w:rPr>
          <w:b/>
          <w:bCs/>
          <w:sz w:val="20"/>
          <w:szCs w:val="20"/>
        </w:rPr>
        <w:t>ObservingProcedure</w:t>
      </w:r>
      <w:proofErr w:type="spellEnd"/>
      <w:r w:rsidRPr="0039549A">
        <w:rPr>
          <w:b/>
          <w:bCs/>
          <w:sz w:val="20"/>
          <w:szCs w:val="20"/>
        </w:rPr>
        <w:t xml:space="preserve"> requirements class.</w:t>
      </w:r>
    </w:p>
    <w:p w14:paraId="7F14DF9F" w14:textId="736DECF6" w:rsidR="0039549A" w:rsidRDefault="004408E7" w:rsidP="004408E7">
      <w:pPr>
        <w:pStyle w:val="Heading3"/>
      </w:pPr>
      <w:r w:rsidRPr="004408E7">
        <w:t xml:space="preserve">Interface </w:t>
      </w:r>
      <w:proofErr w:type="spellStart"/>
      <w:r w:rsidRPr="004408E7">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w:t>
            </w:r>
            <w:proofErr w:type="spellStart"/>
            <w:r w:rsidRPr="00F3713B">
              <w:rPr>
                <w:sz w:val="20"/>
                <w:szCs w:val="20"/>
              </w:rPr>
              <w:t>ObservingProcedure-sem</w:t>
            </w:r>
            <w:proofErr w:type="spellEnd"/>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t>T</w:t>
            </w:r>
            <w:r w:rsidR="004408E7" w:rsidRPr="00F3713B">
              <w:rPr>
                <w:sz w:val="20"/>
                <w:szCs w:val="20"/>
              </w:rPr>
              <w:t xml:space="preserve">he description of steps performed in order to determine the value of an </w:t>
            </w:r>
            <w:proofErr w:type="spellStart"/>
            <w:r w:rsidR="004408E7" w:rsidRPr="00F3713B">
              <w:rPr>
                <w:b/>
                <w:sz w:val="20"/>
                <w:szCs w:val="20"/>
              </w:rPr>
              <w:t>observableProperty</w:t>
            </w:r>
            <w:proofErr w:type="spellEnd"/>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220B53">
      <w:pPr>
        <w:pStyle w:val="ListParagraph"/>
        <w:numPr>
          <w:ilvl w:val="0"/>
          <w:numId w:val="12"/>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220B53">
      <w:pPr>
        <w:pStyle w:val="ListParagraph"/>
        <w:numPr>
          <w:ilvl w:val="0"/>
          <w:numId w:val="12"/>
        </w:numPr>
        <w:rPr>
          <w:lang w:eastAsia="ja-JP"/>
        </w:rPr>
      </w:pPr>
      <w:r>
        <w:rPr>
          <w:lang w:eastAsia="ja-JP"/>
        </w:rPr>
        <w:t>The recipe that the observer (cook) follows to generate the observation.</w:t>
      </w:r>
    </w:p>
    <w:p w14:paraId="27875789" w14:textId="0AA0F5CF" w:rsidR="00031EDF" w:rsidRDefault="00031EDF" w:rsidP="00220B53">
      <w:pPr>
        <w:pStyle w:val="ListParagraph"/>
        <w:numPr>
          <w:ilvl w:val="0"/>
          <w:numId w:val="12"/>
        </w:numPr>
        <w:rPr>
          <w:lang w:eastAsia="ja-JP"/>
        </w:rPr>
      </w:pPr>
      <w:r>
        <w:rPr>
          <w:lang w:eastAsia="ja-JP"/>
        </w:rPr>
        <w:t>The procedure is often referred to as the method.</w:t>
      </w:r>
    </w:p>
    <w:p w14:paraId="0E35F5F1" w14:textId="34A97B88" w:rsidR="00031EDF" w:rsidRDefault="00031EDF" w:rsidP="00220B53">
      <w:pPr>
        <w:pStyle w:val="ListParagraph"/>
        <w:numPr>
          <w:ilvl w:val="0"/>
          <w:numId w:val="12"/>
        </w:numPr>
        <w:rPr>
          <w:lang w:eastAsia="ja-JP"/>
        </w:rPr>
      </w:pPr>
      <w:r>
        <w:rPr>
          <w:lang w:eastAsia="ja-JP"/>
        </w:rPr>
        <w:t>Different observers can follow the same (reusable) procedure for the creation of different observations.</w:t>
      </w:r>
    </w:p>
    <w:p w14:paraId="4728E9DB" w14:textId="15D9713D" w:rsidR="00031EDF" w:rsidRDefault="00031EDF" w:rsidP="00220B53">
      <w:pPr>
        <w:pStyle w:val="ListParagraph"/>
        <w:numPr>
          <w:ilvl w:val="0"/>
          <w:numId w:val="12"/>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3FB0FC12" w:rsidR="00031EDF" w:rsidRDefault="00031EDF" w:rsidP="00220B53">
      <w:pPr>
        <w:pStyle w:val="ListParagraph"/>
        <w:numPr>
          <w:ilvl w:val="0"/>
          <w:numId w:val="12"/>
        </w:numPr>
        <w:rPr>
          <w:lang w:eastAsia="ja-JP"/>
        </w:rPr>
      </w:pPr>
      <w:del w:id="315" w:author="Katharina Schleidt" w:date="2021-07-05T19:51:00Z">
        <w:r w:rsidDel="0082047C">
          <w:rPr>
            <w:lang w:eastAsia="ja-JP"/>
          </w:rPr>
          <w:delText xml:space="preserve">the </w:delText>
        </w:r>
      </w:del>
      <w:ins w:id="316" w:author="Katharina Schleidt" w:date="2021-07-05T19:51:00Z">
        <w:r w:rsidR="0082047C">
          <w:rPr>
            <w:lang w:eastAsia="ja-JP"/>
          </w:rPr>
          <w:t xml:space="preserve">The </w:t>
        </w:r>
      </w:ins>
      <w:r>
        <w:rPr>
          <w:lang w:eastAsia="ja-JP"/>
        </w:rPr>
        <w:t>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t>NOTE</w:t>
      </w:r>
      <w:r>
        <w:rPr>
          <w:lang w:eastAsia="ja-JP"/>
        </w:rPr>
        <w:tab/>
      </w:r>
      <w:r>
        <w:rPr>
          <w:lang w:eastAsia="ja-JP"/>
        </w:rPr>
        <w:tab/>
        <w:t>T</w:t>
      </w:r>
      <w:r w:rsidR="00031EDF">
        <w:rPr>
          <w:lang w:eastAsia="ja-JP"/>
        </w:rPr>
        <w:t>he term process that was used in ISO 19156:2011 has been purposely dropped in this version to avoid unnecessary confusion between the terms procedure and process.</w:t>
      </w:r>
    </w:p>
    <w:p w14:paraId="4D2A5AB9" w14:textId="4ECE4DA7" w:rsidR="00031EDF" w:rsidRDefault="00031EDF" w:rsidP="00031EDF">
      <w:pPr>
        <w:rPr>
          <w:lang w:eastAsia="ja-JP"/>
        </w:rPr>
      </w:pPr>
      <w:r>
        <w:rPr>
          <w:lang w:eastAsia="ja-JP"/>
        </w:rPr>
        <w:t>EXAMPLE</w:t>
      </w:r>
      <w:r w:rsidR="00B76E6D">
        <w:rPr>
          <w:lang w:eastAsia="ja-JP"/>
        </w:rPr>
        <w:tab/>
      </w:r>
      <w:r>
        <w:rPr>
          <w:lang w:eastAsia="ja-JP"/>
        </w:rPr>
        <w:t xml:space="preserve">An instance of Procedure is a description of the process utilized by an observer, this could be a chemical analysis method, a protocol for measuring an object, but could also be a checklist utilized by a human observer during a biodiversity campaign. </w:t>
      </w:r>
      <w:ins w:id="317" w:author="Katharina Schleidt" w:date="2021-07-05T19:51:00Z">
        <w:r w:rsidR="0082047C">
          <w:rPr>
            <w:lang w:eastAsia="ja-JP"/>
          </w:rPr>
          <w:t>Procedure</w:t>
        </w:r>
      </w:ins>
      <w:del w:id="318" w:author="Katharina Schleidt" w:date="2021-07-05T19:51:00Z">
        <w:r w:rsidDel="0082047C">
          <w:rPr>
            <w:lang w:eastAsia="ja-JP"/>
          </w:rPr>
          <w:delText>It</w:delText>
        </w:r>
      </w:del>
      <w:r>
        <w:rPr>
          <w:lang w:eastAsia="ja-JP"/>
        </w:rPr>
        <w:t xml:space="preserve"> could further describe the algorithms behind simulators or models used to generate a result from other inputs.</w:t>
      </w:r>
    </w:p>
    <w:p w14:paraId="76761778" w14:textId="6A00CDAB" w:rsidR="00C347D6" w:rsidRDefault="00C347D6" w:rsidP="00C347D6">
      <w:pPr>
        <w:pStyle w:val="Heading3"/>
      </w:pPr>
      <w:r w:rsidRPr="00C347D6">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/observer-</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proofErr w:type="spellStart"/>
            <w:r w:rsidRPr="00F3713B">
              <w:rPr>
                <w:b/>
                <w:sz w:val="20"/>
                <w:szCs w:val="20"/>
              </w:rPr>
              <w:t>ObservingProcedure</w:t>
            </w:r>
            <w:proofErr w:type="spellEnd"/>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Heading2"/>
      </w:pPr>
      <w:bookmarkStart w:id="319" w:name="_Toc72768871"/>
      <w:r w:rsidRPr="00721E6C">
        <w:t>Observer</w:t>
      </w:r>
      <w:bookmarkEnd w:id="319"/>
    </w:p>
    <w:p w14:paraId="5CC85E30" w14:textId="256D98F7" w:rsidR="00721E6C" w:rsidRDefault="00721E6C" w:rsidP="00721E6C">
      <w:pPr>
        <w:pStyle w:val="Heading3"/>
      </w:pPr>
      <w:r w:rsidRPr="00721E6C">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/Observer/Observer-</w:t>
            </w:r>
            <w:proofErr w:type="spellStart"/>
            <w:r>
              <w:rPr>
                <w:sz w:val="20"/>
                <w:szCs w:val="20"/>
              </w:rPr>
              <w:t>sem</w:t>
            </w:r>
            <w:proofErr w:type="spellEnd"/>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observableProperty-sem</w:t>
            </w:r>
            <w:proofErr w:type="spellEnd"/>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observingProcedure-sem</w:t>
            </w:r>
            <w:proofErr w:type="spellEnd"/>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/Observer/deployment-</w:t>
            </w:r>
            <w:proofErr w:type="spellStart"/>
            <w:r>
              <w:rPr>
                <w:sz w:val="20"/>
                <w:szCs w:val="20"/>
              </w:rPr>
              <w:t>sem</w:t>
            </w:r>
            <w:proofErr w:type="spellEnd"/>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78920408" w14:textId="3968065A" w:rsidR="00721E6C" w:rsidRDefault="00721E6C" w:rsidP="00721E6C">
      <w:pPr>
        <w:rPr>
          <w:lang w:eastAsia="ja-JP"/>
        </w:rPr>
      </w:pPr>
    </w:p>
    <w:p w14:paraId="776C66B4" w14:textId="77777777" w:rsidR="003D2AB6" w:rsidRDefault="003D2AB6" w:rsidP="003D2AB6">
      <w:pPr>
        <w:keepNext/>
      </w:pPr>
      <w:r>
        <w:rPr>
          <w:noProof/>
          <w:lang w:val="fr-FR" w:eastAsia="fr-FR"/>
        </w:rPr>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60">
                      <a:extLst>
                        <a:ext uri="{28A0092B-C50C-407E-A947-70E740481C1C}">
                          <a14:useLocalDpi xmlns:a14="http://schemas.microsoft.com/office/drawing/2010/main"/>
                        </a:ext>
                        <a:ext uri="{96DAC541-7B7A-43D3-8B79-37D633B846F1}">
                          <asvg:svgBlip xmlns:asvg="http://schemas.microsoft.com/office/drawing/2016/SVG/main" r:embed="rId61"/>
                        </a:ext>
                      </a:extLst>
                    </a:blip>
                    <a:stretch>
                      <a:fillRect/>
                    </a:stretch>
                  </pic:blipFill>
                  <pic:spPr>
                    <a:xfrm>
                      <a:off x="0" y="0"/>
                      <a:ext cx="4872685" cy="1913894"/>
                    </a:xfrm>
                    <a:prstGeom prst="rect">
                      <a:avLst/>
                    </a:prstGeom>
                  </pic:spPr>
                </pic:pic>
              </a:graphicData>
            </a:graphic>
          </wp:inline>
        </w:drawing>
      </w:r>
    </w:p>
    <w:p w14:paraId="66C87360" w14:textId="6E849795" w:rsidR="004D5F28" w:rsidRDefault="003D2AB6" w:rsidP="003D2AB6">
      <w:pPr>
        <w:jc w:val="center"/>
        <w:rPr>
          <w:b/>
          <w:bCs/>
          <w:sz w:val="20"/>
          <w:szCs w:val="20"/>
        </w:rPr>
      </w:pPr>
      <w:r w:rsidRPr="003D2AB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17</w:t>
      </w:r>
      <w:r w:rsidR="00D471BA">
        <w:rPr>
          <w:b/>
          <w:bCs/>
          <w:sz w:val="20"/>
          <w:szCs w:val="20"/>
        </w:rPr>
        <w:fldChar w:fldCharType="end"/>
      </w:r>
      <w:r w:rsidRPr="003D2AB6">
        <w:rPr>
          <w:b/>
          <w:bCs/>
          <w:sz w:val="20"/>
          <w:szCs w:val="20"/>
        </w:rPr>
        <w:t>— (Informative) Included requirements and recommendations of the Conceptual Observation — Observer requirements class.</w:t>
      </w:r>
    </w:p>
    <w:p w14:paraId="129D3E9B" w14:textId="6B07AA94" w:rsidR="003D2AB6" w:rsidRDefault="00250A5E" w:rsidP="00250A5E">
      <w:pPr>
        <w:pStyle w:val="Heading3"/>
      </w:pPr>
      <w:r w:rsidRPr="00250A5E">
        <w:lastRenderedPageBreak/>
        <w:t>Interface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250A5E">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/Observer/Observer-</w:t>
            </w:r>
            <w:proofErr w:type="spellStart"/>
            <w:r w:rsidRPr="00F3713B">
              <w:rPr>
                <w:sz w:val="20"/>
                <w:szCs w:val="20"/>
              </w:rPr>
              <w:t>sem</w:t>
            </w:r>
            <w:proofErr w:type="spellEnd"/>
          </w:p>
        </w:tc>
        <w:tc>
          <w:tcPr>
            <w:tcW w:w="5796" w:type="dxa"/>
            <w:shd w:val="clear" w:color="auto" w:fill="auto"/>
            <w:tcMar>
              <w:top w:w="100" w:type="dxa"/>
              <w:left w:w="100" w:type="dxa"/>
              <w:bottom w:w="100" w:type="dxa"/>
              <w:right w:w="100" w:type="dxa"/>
            </w:tcMar>
          </w:tcPr>
          <w:p w14:paraId="4B9CBBF6" w14:textId="570952B2"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w:t>
            </w:r>
            <w:r w:rsidR="003E5E45">
              <w:rPr>
                <w:sz w:val="20"/>
                <w:szCs w:val="20"/>
              </w:rPr>
              <w:t>can</w:t>
            </w:r>
            <w:r w:rsidR="003E5E45" w:rsidRPr="00F3713B">
              <w:rPr>
                <w:sz w:val="20"/>
                <w:szCs w:val="20"/>
              </w:rPr>
              <w:t xml:space="preserve"> </w:t>
            </w:r>
            <w:r w:rsidR="00250A5E" w:rsidRPr="00F3713B">
              <w:rPr>
                <w:sz w:val="20"/>
                <w:szCs w:val="20"/>
              </w:rPr>
              <w:t xml:space="preserve">generate </w:t>
            </w:r>
            <w:r w:rsidR="00250A5E" w:rsidRPr="00F3713B">
              <w:rPr>
                <w:b/>
                <w:sz w:val="20"/>
                <w:szCs w:val="20"/>
              </w:rPr>
              <w:t>Observations</w:t>
            </w:r>
            <w:r w:rsidR="00250A5E" w:rsidRPr="00F3713B">
              <w:rPr>
                <w:sz w:val="20"/>
                <w:szCs w:val="20"/>
              </w:rPr>
              <w:t xml:space="preserve"> pertaining to an </w:t>
            </w:r>
            <w:proofErr w:type="spellStart"/>
            <w:r w:rsidR="00250A5E" w:rsidRPr="00F3713B">
              <w:rPr>
                <w:b/>
                <w:sz w:val="20"/>
                <w:szCs w:val="20"/>
              </w:rPr>
              <w:t>observableProperty</w:t>
            </w:r>
            <w:proofErr w:type="spellEnd"/>
            <w:r w:rsidR="00250A5E" w:rsidRPr="00F3713B">
              <w:rPr>
                <w:sz w:val="20"/>
                <w:szCs w:val="20"/>
              </w:rPr>
              <w:t xml:space="preserve"> by implementing a </w:t>
            </w:r>
            <w:r w:rsidR="00250A5E" w:rsidRPr="00F3713B">
              <w:rPr>
                <w:b/>
                <w:sz w:val="20"/>
                <w:szCs w:val="20"/>
              </w:rPr>
              <w:t>Procedure</w:t>
            </w:r>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220B53">
      <w:pPr>
        <w:pStyle w:val="ListParagraph"/>
        <w:numPr>
          <w:ilvl w:val="0"/>
          <w:numId w:val="12"/>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220B53">
      <w:pPr>
        <w:pStyle w:val="ListParagraph"/>
        <w:numPr>
          <w:ilvl w:val="0"/>
          <w:numId w:val="12"/>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220B53">
      <w:pPr>
        <w:pStyle w:val="ListParagraph"/>
        <w:numPr>
          <w:ilvl w:val="0"/>
          <w:numId w:val="12"/>
        </w:numPr>
        <w:rPr>
          <w:lang w:eastAsia="ja-JP"/>
        </w:rPr>
      </w:pPr>
      <w:r>
        <w:rPr>
          <w:lang w:eastAsia="ja-JP"/>
        </w:rPr>
        <w:t xml:space="preserve">An Observer is closely linked with an </w:t>
      </w:r>
      <w:proofErr w:type="spellStart"/>
      <w:r>
        <w:rPr>
          <w:lang w:eastAsia="ja-JP"/>
        </w:rPr>
        <w:t>observableProperty</w:t>
      </w:r>
      <w:proofErr w:type="spellEnd"/>
      <w:r>
        <w:rPr>
          <w:lang w:eastAsia="ja-JP"/>
        </w:rPr>
        <w:t xml:space="preserve"> that it generates results for.</w:t>
      </w:r>
    </w:p>
    <w:p w14:paraId="1AC09AF0" w14:textId="39668DFB" w:rsidR="00A85929" w:rsidRDefault="00A85929" w:rsidP="00220B53">
      <w:pPr>
        <w:pStyle w:val="ListParagraph"/>
        <w:numPr>
          <w:ilvl w:val="0"/>
          <w:numId w:val="12"/>
        </w:numPr>
        <w:rPr>
          <w:lang w:eastAsia="ja-JP"/>
        </w:rPr>
      </w:pPr>
      <w:r>
        <w:rPr>
          <w:lang w:eastAsia="ja-JP"/>
        </w:rPr>
        <w:t>An Observer can be hosted by one or more Host.</w:t>
      </w:r>
    </w:p>
    <w:p w14:paraId="6A04AFC5" w14:textId="54F6F57E" w:rsidR="00A85929" w:rsidRDefault="00A85929" w:rsidP="00220B53">
      <w:pPr>
        <w:pStyle w:val="ListParagraph"/>
        <w:numPr>
          <w:ilvl w:val="0"/>
          <w:numId w:val="12"/>
        </w:numPr>
        <w:rPr>
          <w:lang w:eastAsia="ja-JP"/>
        </w:rPr>
      </w:pPr>
      <w:r>
        <w:rPr>
          <w:lang w:eastAsia="ja-JP"/>
        </w:rPr>
        <w:t>The Observer is an instance of a sensor, instrument, implementation of an algorithm</w:t>
      </w:r>
      <w:ins w:id="320" w:author="Katharina Schleidt" w:date="2021-07-05T19:51:00Z">
        <w:r w:rsidR="0082047C">
          <w:rPr>
            <w:lang w:eastAsia="ja-JP"/>
          </w:rPr>
          <w:t>,</w:t>
        </w:r>
      </w:ins>
      <w:r>
        <w:rPr>
          <w:lang w:eastAsia="ja-JP"/>
        </w:rPr>
        <w:t xml:space="preserve"> or a being such as a person.</w:t>
      </w:r>
    </w:p>
    <w:p w14:paraId="08168A79" w14:textId="73C1ECD5" w:rsidR="00A85929" w:rsidRDefault="00A85929" w:rsidP="00A85929">
      <w:pPr>
        <w:rPr>
          <w:lang w:eastAsia="ja-JP"/>
        </w:rPr>
      </w:pPr>
      <w:r>
        <w:rPr>
          <w:lang w:eastAsia="ja-JP"/>
        </w:rPr>
        <w:t xml:space="preserve">An Observer responds to a stimulus, e.g., a change in the environment, or input data composed from the </w:t>
      </w:r>
      <w:ins w:id="321" w:author="Ilkka Rinne" w:date="2021-07-27T16:09:00Z">
        <w:r w:rsidR="00626BFF">
          <w:rPr>
            <w:lang w:eastAsia="ja-JP"/>
          </w:rPr>
          <w:t>r</w:t>
        </w:r>
      </w:ins>
      <w:del w:id="322" w:author="Ilkka Rinne" w:date="2021-07-27T16:09:00Z">
        <w:r w:rsidDel="00626BFF">
          <w:rPr>
            <w:lang w:eastAsia="ja-JP"/>
          </w:rPr>
          <w:delText>R</w:delText>
        </w:r>
      </w:del>
      <w:r>
        <w:rPr>
          <w:lang w:eastAsia="ja-JP"/>
        </w:rPr>
        <w:t xml:space="preserve">esults of prior Observations, and generates a </w:t>
      </w:r>
      <w:ins w:id="323" w:author="Ilkka Rinne" w:date="2021-07-27T16:09:00Z">
        <w:r w:rsidR="00626BFF">
          <w:rPr>
            <w:lang w:eastAsia="ja-JP"/>
          </w:rPr>
          <w:t>r</w:t>
        </w:r>
      </w:ins>
      <w:del w:id="324" w:author="Ilkka Rinne" w:date="2021-07-27T16:09:00Z">
        <w:r w:rsidDel="00626BFF">
          <w:rPr>
            <w:lang w:eastAsia="ja-JP"/>
          </w:rPr>
          <w:delText>R</w:delText>
        </w:r>
      </w:del>
      <w:r>
        <w:rPr>
          <w:lang w:eastAsia="ja-JP"/>
        </w:rPr>
        <w:t xml:space="preserve">esult. </w:t>
      </w:r>
    </w:p>
    <w:p w14:paraId="2F236160" w14:textId="6A43DFD2" w:rsidR="00A85929" w:rsidRDefault="00A85929" w:rsidP="00A85929">
      <w:pPr>
        <w:rPr>
          <w:lang w:eastAsia="ja-JP"/>
        </w:rPr>
      </w:pPr>
      <w:r>
        <w:rPr>
          <w:lang w:eastAsia="ja-JP"/>
        </w:rPr>
        <w:t>EXAMPLE</w:t>
      </w:r>
      <w:r>
        <w:rPr>
          <w:lang w:eastAsia="ja-JP"/>
        </w:rPr>
        <w:tab/>
        <w:t xml:space="preserve">Accelerometers, gyroscopes, barometers, magnetometers, and so forth are </w:t>
      </w:r>
      <w:r w:rsidR="00B31D2B">
        <w:rPr>
          <w:lang w:eastAsia="ja-JP"/>
        </w:rPr>
        <w:t xml:space="preserve">Observers </w:t>
      </w:r>
      <w:r>
        <w:rPr>
          <w:lang w:eastAsia="ja-JP"/>
        </w:rPr>
        <w:t xml:space="preserve">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Heading3"/>
      </w:pPr>
      <w:r w:rsidRPr="00437D7C">
        <w:t xml:space="preserve">Association </w:t>
      </w:r>
      <w:proofErr w:type="spellStart"/>
      <w:r w:rsidRPr="00437D7C">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proofErr w:type="spellStart"/>
            <w:r w:rsidRPr="00F3713B">
              <w:rPr>
                <w:b/>
                <w:sz w:val="20"/>
                <w:szCs w:val="20"/>
              </w:rPr>
              <w:t>ObservableProperty</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ObservableProperty</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observableProperty</w:t>
            </w:r>
            <w:proofErr w:type="spellEnd"/>
            <w:r w:rsidRPr="00F3713B">
              <w:rPr>
                <w:b/>
                <w:sz w:val="20"/>
                <w:szCs w:val="20"/>
              </w:rPr>
              <w:t xml:space="preserve">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Heading3"/>
      </w:pPr>
      <w:r w:rsidRPr="005E1AE5">
        <w:t xml:space="preserve">Association </w:t>
      </w:r>
      <w:proofErr w:type="spellStart"/>
      <w:r w:rsidRPr="005E1AE5">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observingProcedure-sem</w:t>
            </w:r>
            <w:proofErr w:type="spellEnd"/>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proofErr w:type="spellStart"/>
            <w:r w:rsidRPr="00F3713B">
              <w:rPr>
                <w:b/>
                <w:sz w:val="20"/>
                <w:szCs w:val="20"/>
              </w:rPr>
              <w:t>ObservingProcedure</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ObservingProcedure</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observingProcedure</w:t>
            </w:r>
            <w:proofErr w:type="spellEnd"/>
            <w:r w:rsidRPr="00F3713B">
              <w:rPr>
                <w:b/>
                <w:sz w:val="20"/>
                <w:szCs w:val="20"/>
              </w:rPr>
              <w:t xml:space="preserv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Heading3"/>
      </w:pPr>
      <w:r w:rsidRPr="00B90971">
        <w:t>Association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/Observer/deployment-</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lastRenderedPageBreak/>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Heading2"/>
      </w:pPr>
      <w:bookmarkStart w:id="325" w:name="_Toc72768872"/>
      <w:r w:rsidRPr="009C397F">
        <w:t>Host</w:t>
      </w:r>
      <w:bookmarkEnd w:id="325"/>
    </w:p>
    <w:p w14:paraId="1B8D6C9F" w14:textId="606955E1" w:rsidR="009C397F" w:rsidRDefault="009C397F" w:rsidP="009C397F">
      <w:pPr>
        <w:pStyle w:val="Heading3"/>
      </w:pPr>
      <w:r w:rsidRPr="009C397F">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44108E27" w14:textId="79E1C53F" w:rsidR="009C397F" w:rsidRDefault="009C397F" w:rsidP="009C397F">
      <w:pPr>
        <w:rPr>
          <w:lang w:eastAsia="ja-JP"/>
        </w:rPr>
      </w:pPr>
    </w:p>
    <w:p w14:paraId="5F513F27" w14:textId="77777777" w:rsidR="004B75DB" w:rsidRDefault="004B75DB" w:rsidP="004B75DB">
      <w:pPr>
        <w:keepNext/>
      </w:pPr>
      <w:r>
        <w:rPr>
          <w:noProof/>
          <w:lang w:val="fr-FR" w:eastAsia="fr-FR"/>
        </w:rPr>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62">
                      <a:extLst>
                        <a:ext uri="{28A0092B-C50C-407E-A947-70E740481C1C}">
                          <a14:useLocalDpi xmlns:a14="http://schemas.microsoft.com/office/drawing/2010/main"/>
                        </a:ext>
                        <a:ext uri="{96DAC541-7B7A-43D3-8B79-37D633B846F1}">
                          <asvg:svgBlip xmlns:asvg="http://schemas.microsoft.com/office/drawing/2016/SVG/main" r:embed="rId63"/>
                        </a:ext>
                      </a:extLst>
                    </a:blip>
                    <a:stretch>
                      <a:fillRect/>
                    </a:stretch>
                  </pic:blipFill>
                  <pic:spPr>
                    <a:xfrm>
                      <a:off x="0" y="0"/>
                      <a:ext cx="4232146" cy="1493035"/>
                    </a:xfrm>
                    <a:prstGeom prst="rect">
                      <a:avLst/>
                    </a:prstGeom>
                  </pic:spPr>
                </pic:pic>
              </a:graphicData>
            </a:graphic>
          </wp:inline>
        </w:drawing>
      </w:r>
    </w:p>
    <w:p w14:paraId="6558F041" w14:textId="30F0C012" w:rsidR="009C397F" w:rsidRDefault="004B75DB" w:rsidP="004B75DB">
      <w:pPr>
        <w:jc w:val="center"/>
        <w:rPr>
          <w:b/>
          <w:bCs/>
          <w:sz w:val="20"/>
          <w:szCs w:val="20"/>
        </w:rPr>
      </w:pPr>
      <w:r w:rsidRPr="004B75D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18</w:t>
      </w:r>
      <w:r w:rsidR="00D471BA">
        <w:rPr>
          <w:b/>
          <w:bCs/>
          <w:sz w:val="20"/>
          <w:szCs w:val="20"/>
        </w:rPr>
        <w:fldChar w:fldCharType="end"/>
      </w:r>
      <w:r w:rsidRPr="004B75DB">
        <w:rPr>
          <w:b/>
          <w:bCs/>
          <w:sz w:val="20"/>
          <w:szCs w:val="20"/>
        </w:rPr>
        <w:t>— (Informative) Included requirements and recommendations of the Conceptual Observation — Host requirements class.</w:t>
      </w:r>
    </w:p>
    <w:p w14:paraId="618216DB" w14:textId="604F99D6" w:rsidR="004B75DB" w:rsidRDefault="00A674C0" w:rsidP="00A674C0">
      <w:pPr>
        <w:pStyle w:val="Heading3"/>
      </w:pPr>
      <w:r w:rsidRPr="00A674C0">
        <w:t>Interface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lastRenderedPageBreak/>
        <w:t>NOTES</w:t>
      </w:r>
      <w:r w:rsidR="00AC2754">
        <w:rPr>
          <w:lang w:eastAsia="ja-JP"/>
        </w:rPr>
        <w:t>:</w:t>
      </w:r>
    </w:p>
    <w:p w14:paraId="4A553B0E" w14:textId="3AD3D9CB" w:rsidR="005B517D" w:rsidRDefault="005B517D" w:rsidP="00220B53">
      <w:pPr>
        <w:pStyle w:val="ListParagraph"/>
        <w:numPr>
          <w:ilvl w:val="0"/>
          <w:numId w:val="14"/>
        </w:numPr>
        <w:rPr>
          <w:lang w:eastAsia="ja-JP"/>
        </w:rPr>
      </w:pPr>
      <w:r>
        <w:rPr>
          <w:lang w:eastAsia="ja-JP"/>
        </w:rPr>
        <w:t>In many use cases, the Host is the environmental monitoring facility</w:t>
      </w:r>
      <w:ins w:id="326" w:author="Katharina Schleidt" w:date="2021-07-05T19:52:00Z">
        <w:r w:rsidR="00D80ABB">
          <w:rPr>
            <w:lang w:eastAsia="ja-JP"/>
          </w:rPr>
          <w:t>.</w:t>
        </w:r>
      </w:ins>
      <w:r>
        <w:rPr>
          <w:lang w:eastAsia="ja-JP"/>
        </w:rPr>
        <w:t xml:space="preserve"> </w:t>
      </w:r>
    </w:p>
    <w:p w14:paraId="42C76140" w14:textId="05446E8D" w:rsidR="005B517D" w:rsidRDefault="005B517D" w:rsidP="00220B53">
      <w:pPr>
        <w:pStyle w:val="ListParagraph"/>
        <w:numPr>
          <w:ilvl w:val="0"/>
          <w:numId w:val="14"/>
        </w:numPr>
        <w:rPr>
          <w:lang w:eastAsia="ja-JP"/>
        </w:rPr>
      </w:pPr>
      <w:r>
        <w:rPr>
          <w:lang w:eastAsia="ja-JP"/>
        </w:rPr>
        <w:t>The Host can be a platform that hosts a set of sensors</w:t>
      </w:r>
      <w:ins w:id="327" w:author="Katharina Schleidt" w:date="2021-07-05T19:52:00Z">
        <w:r w:rsidR="00D80ABB">
          <w:rPr>
            <w:lang w:eastAsia="ja-JP"/>
          </w:rPr>
          <w:t>.</w:t>
        </w:r>
      </w:ins>
    </w:p>
    <w:p w14:paraId="153552C4" w14:textId="5221654E" w:rsidR="00A674C0" w:rsidRDefault="005B517D" w:rsidP="00220B53">
      <w:pPr>
        <w:pStyle w:val="ListParagraph"/>
        <w:numPr>
          <w:ilvl w:val="0"/>
          <w:numId w:val="14"/>
        </w:numPr>
        <w:rPr>
          <w:lang w:eastAsia="ja-JP"/>
        </w:rPr>
      </w:pPr>
      <w:r>
        <w:rPr>
          <w:lang w:eastAsia="ja-JP"/>
        </w:rPr>
        <w:t>An alternative usage could pertain to a biodiversity survey campaign</w:t>
      </w:r>
      <w:del w:id="328" w:author="Katharina Schleidt" w:date="2021-07-05T19:52:00Z">
        <w:r w:rsidDel="00D80ABB">
          <w:rPr>
            <w:lang w:eastAsia="ja-JP"/>
          </w:rPr>
          <w:delText xml:space="preserve">; </w:delText>
        </w:r>
      </w:del>
      <w:ins w:id="329" w:author="Katharina Schleidt" w:date="2021-07-05T19:52:00Z">
        <w:r w:rsidR="00D80ABB">
          <w:rPr>
            <w:lang w:eastAsia="ja-JP"/>
          </w:rPr>
          <w:t xml:space="preserve">. </w:t>
        </w:r>
      </w:ins>
      <w:del w:id="330" w:author="Katharina Schleidt" w:date="2021-07-05T19:52:00Z">
        <w:r w:rsidDel="00D80ABB">
          <w:rPr>
            <w:lang w:eastAsia="ja-JP"/>
          </w:rPr>
          <w:delText xml:space="preserve">in </w:delText>
        </w:r>
      </w:del>
      <w:ins w:id="331" w:author="Katharina Schleidt" w:date="2021-07-05T19:52:00Z">
        <w:r w:rsidR="00D80ABB">
          <w:rPr>
            <w:lang w:eastAsia="ja-JP"/>
          </w:rPr>
          <w:t xml:space="preserve">In </w:t>
        </w:r>
      </w:ins>
      <w:r>
        <w:rPr>
          <w:lang w:eastAsia="ja-JP"/>
        </w:rPr>
        <w:t>this scenario, the team performing the survey would be modelled as observers whereas the entire survey campaign can be represented as a Host.</w:t>
      </w:r>
    </w:p>
    <w:p w14:paraId="3F537672" w14:textId="0D2A3733" w:rsidR="005B517D" w:rsidRDefault="00AC2754" w:rsidP="00AC2754">
      <w:pPr>
        <w:pStyle w:val="Heading3"/>
      </w:pPr>
      <w:r w:rsidRPr="00AC2754">
        <w:t>Association deployment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Heading3"/>
      </w:pPr>
      <w:r w:rsidRPr="00383A92">
        <w:t xml:space="preserve">Association </w:t>
      </w:r>
      <w:proofErr w:type="spellStart"/>
      <w:r w:rsidRPr="00383A92">
        <w:t>relatedHost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proofErr w:type="spellStart"/>
            <w:r>
              <w:rPr>
                <w:b/>
                <w:sz w:val="20"/>
                <w:szCs w:val="20"/>
              </w:rPr>
              <w:t>relatedHost</w:t>
            </w:r>
            <w:proofErr w:type="spellEnd"/>
            <w:r>
              <w:rPr>
                <w:b/>
                <w:sz w:val="20"/>
                <w:szCs w:val="20"/>
              </w:rPr>
              <w:t xml:space="preserve"> </w:t>
            </w:r>
            <w:r>
              <w:rPr>
                <w:sz w:val="20"/>
                <w:szCs w:val="20"/>
              </w:rPr>
              <w:t xml:space="preserve">SHALL be used. </w:t>
            </w:r>
            <w:r>
              <w:t xml:space="preserve">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Heading2"/>
      </w:pPr>
      <w:bookmarkStart w:id="332" w:name="_Toc72768873"/>
      <w:r w:rsidRPr="008534CB">
        <w:t>Deployment</w:t>
      </w:r>
      <w:bookmarkEnd w:id="332"/>
    </w:p>
    <w:p w14:paraId="4EACAA5E" w14:textId="227FFF27" w:rsidR="008534CB" w:rsidRDefault="00F144BE" w:rsidP="00F144BE">
      <w:pPr>
        <w:pStyle w:val="Heading3"/>
      </w:pPr>
      <w:r w:rsidRPr="00F144BE">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r>
    </w:tbl>
    <w:p w14:paraId="236C3FF4" w14:textId="515A8210" w:rsidR="00F144BE" w:rsidRDefault="00F144BE" w:rsidP="00F144BE">
      <w:pPr>
        <w:rPr>
          <w:lang w:eastAsia="ja-JP"/>
        </w:rPr>
      </w:pPr>
    </w:p>
    <w:p w14:paraId="6E172625" w14:textId="77777777" w:rsidR="009D5154" w:rsidRDefault="009D5154" w:rsidP="009D5154">
      <w:pPr>
        <w:keepNext/>
      </w:pPr>
      <w:r>
        <w:rPr>
          <w:noProof/>
          <w:lang w:val="fr-FR" w:eastAsia="fr-FR"/>
        </w:rPr>
        <w:lastRenderedPageBreak/>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64">
                      <a:extLst>
                        <a:ext uri="{28A0092B-C50C-407E-A947-70E740481C1C}">
                          <a14:useLocalDpi xmlns:a14="http://schemas.microsoft.com/office/drawing/2010/main"/>
                        </a:ext>
                        <a:ext uri="{96DAC541-7B7A-43D3-8B79-37D633B846F1}">
                          <asvg:svgBlip xmlns:asvg="http://schemas.microsoft.com/office/drawing/2016/SVG/main" r:embed="rId65"/>
                        </a:ext>
                      </a:extLst>
                    </a:blip>
                    <a:stretch>
                      <a:fillRect/>
                    </a:stretch>
                  </pic:blipFill>
                  <pic:spPr>
                    <a:xfrm>
                      <a:off x="0" y="0"/>
                      <a:ext cx="5566718" cy="1311898"/>
                    </a:xfrm>
                    <a:prstGeom prst="rect">
                      <a:avLst/>
                    </a:prstGeom>
                  </pic:spPr>
                </pic:pic>
              </a:graphicData>
            </a:graphic>
          </wp:inline>
        </w:drawing>
      </w:r>
    </w:p>
    <w:p w14:paraId="183C8771" w14:textId="5DCBD748" w:rsidR="00F144BE" w:rsidRDefault="009D5154" w:rsidP="009D5154">
      <w:pPr>
        <w:jc w:val="center"/>
        <w:rPr>
          <w:b/>
          <w:bCs/>
          <w:sz w:val="20"/>
          <w:szCs w:val="20"/>
        </w:rPr>
      </w:pPr>
      <w:r w:rsidRPr="009D515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19</w:t>
      </w:r>
      <w:r w:rsidR="00D471BA">
        <w:rPr>
          <w:b/>
          <w:bCs/>
          <w:sz w:val="20"/>
          <w:szCs w:val="20"/>
        </w:rPr>
        <w:fldChar w:fldCharType="end"/>
      </w:r>
      <w:r w:rsidRPr="009D5154">
        <w:rPr>
          <w:b/>
          <w:bCs/>
          <w:sz w:val="20"/>
          <w:szCs w:val="20"/>
        </w:rPr>
        <w:t>— (Informative) Included requirements and recommendations of the Conceptual Observation — Deployment requirements class.</w:t>
      </w:r>
    </w:p>
    <w:p w14:paraId="12F9DF9F" w14:textId="407436C6" w:rsidR="009D5154" w:rsidRDefault="004277A3" w:rsidP="004277A3">
      <w:pPr>
        <w:pStyle w:val="Heading3"/>
      </w:pPr>
      <w:r w:rsidRPr="004277A3">
        <w:t>Interface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6F0AAA5E" w:rsidR="00FF2BB6" w:rsidRDefault="00FF2BB6" w:rsidP="00FF2BB6">
      <w:pPr>
        <w:rPr>
          <w:lang w:eastAsia="ja-JP"/>
        </w:rPr>
      </w:pPr>
      <w:r>
        <w:rPr>
          <w:lang w:eastAsia="ja-JP"/>
        </w:rPr>
        <w:t>NOTE</w:t>
      </w:r>
      <w:r w:rsidR="00AA2C68">
        <w:rPr>
          <w:lang w:eastAsia="ja-JP"/>
        </w:rPr>
        <w:tab/>
      </w:r>
      <w:r w:rsidR="00736AE9">
        <w:rPr>
          <w:lang w:eastAsia="ja-JP"/>
        </w:rPr>
        <w:t>Examples of d</w:t>
      </w:r>
      <w:r>
        <w:rPr>
          <w:lang w:eastAsia="ja-JP"/>
        </w:rPr>
        <w:t xml:space="preserve">eployment </w:t>
      </w:r>
      <w:r w:rsidR="00736AE9">
        <w:rPr>
          <w:lang w:eastAsia="ja-JP"/>
        </w:rPr>
        <w:t>are</w:t>
      </w:r>
    </w:p>
    <w:p w14:paraId="236F04CD" w14:textId="1D86537D" w:rsidR="00FF2BB6" w:rsidRDefault="00FF2BB6" w:rsidP="00220B53">
      <w:pPr>
        <w:pStyle w:val="ListParagraph"/>
        <w:numPr>
          <w:ilvl w:val="0"/>
          <w:numId w:val="14"/>
        </w:numPr>
        <w:rPr>
          <w:lang w:eastAsia="ja-JP"/>
        </w:rPr>
      </w:pPr>
      <w:del w:id="333" w:author="Katharina Schleidt" w:date="2021-07-05T19:53:00Z">
        <w:r w:rsidDel="00D80ABB">
          <w:rPr>
            <w:lang w:eastAsia="ja-JP"/>
          </w:rPr>
          <w:delText xml:space="preserve">information </w:delText>
        </w:r>
      </w:del>
      <w:ins w:id="334" w:author="Katharina Schleidt" w:date="2021-07-05T19:53:00Z">
        <w:r w:rsidR="00D80ABB">
          <w:rPr>
            <w:lang w:eastAsia="ja-JP"/>
          </w:rPr>
          <w:t xml:space="preserve">Information </w:t>
        </w:r>
      </w:ins>
      <w:r>
        <w:rPr>
          <w:lang w:eastAsia="ja-JP"/>
        </w:rPr>
        <w:t>regarding a sensor being attached to a pole</w:t>
      </w:r>
      <w:ins w:id="335" w:author="Katharina Schleidt" w:date="2021-07-05T19:53:00Z">
        <w:r w:rsidR="00D80ABB">
          <w:rPr>
            <w:lang w:eastAsia="ja-JP"/>
          </w:rPr>
          <w:t>.</w:t>
        </w:r>
      </w:ins>
      <w:r>
        <w:rPr>
          <w:lang w:eastAsia="ja-JP"/>
        </w:rPr>
        <w:t xml:space="preserve"> </w:t>
      </w:r>
    </w:p>
    <w:p w14:paraId="7517F826" w14:textId="02533ECA" w:rsidR="00FF2BB6" w:rsidRDefault="00FF2BB6" w:rsidP="00220B53">
      <w:pPr>
        <w:pStyle w:val="ListParagraph"/>
        <w:numPr>
          <w:ilvl w:val="0"/>
          <w:numId w:val="14"/>
        </w:numPr>
        <w:rPr>
          <w:lang w:eastAsia="ja-JP"/>
        </w:rPr>
      </w:pPr>
      <w:del w:id="336" w:author="Katharina Schleidt" w:date="2021-07-05T19:53:00Z">
        <w:r w:rsidDel="00D80ABB">
          <w:rPr>
            <w:lang w:eastAsia="ja-JP"/>
          </w:rPr>
          <w:delText xml:space="preserve">the </w:delText>
        </w:r>
      </w:del>
      <w:ins w:id="337" w:author="Katharina Schleidt" w:date="2021-07-05T19:53:00Z">
        <w:r w:rsidR="00D80ABB">
          <w:rPr>
            <w:lang w:eastAsia="ja-JP"/>
          </w:rPr>
          <w:t xml:space="preserve">The </w:t>
        </w:r>
      </w:ins>
      <w:r>
        <w:rPr>
          <w:lang w:eastAsia="ja-JP"/>
        </w:rPr>
        <w:t>monitoring facilities pertaining to an environmental monitoring network</w:t>
      </w:r>
      <w:ins w:id="338" w:author="Katharina Schleidt" w:date="2021-07-05T19:53:00Z">
        <w:r w:rsidR="00D80ABB">
          <w:rPr>
            <w:lang w:eastAsia="ja-JP"/>
          </w:rPr>
          <w:t>.</w:t>
        </w:r>
      </w:ins>
    </w:p>
    <w:p w14:paraId="3397B52E" w14:textId="0AB081B5" w:rsidR="00FF2BB6" w:rsidRDefault="00C94F90" w:rsidP="00220B53">
      <w:pPr>
        <w:pStyle w:val="ListParagraph"/>
        <w:numPr>
          <w:ilvl w:val="0"/>
          <w:numId w:val="14"/>
        </w:numPr>
        <w:rPr>
          <w:lang w:eastAsia="ja-JP"/>
        </w:rPr>
      </w:pPr>
      <w:del w:id="339" w:author="Katharina Schleidt" w:date="2021-07-05T19:53:00Z">
        <w:r w:rsidRPr="00C94F90" w:rsidDel="00D80ABB">
          <w:rPr>
            <w:lang w:eastAsia="ja-JP"/>
          </w:rPr>
          <w:delText xml:space="preserve">the </w:delText>
        </w:r>
      </w:del>
      <w:ins w:id="340" w:author="Katharina Schleidt" w:date="2021-07-05T19:53:00Z">
        <w:r w:rsidR="00D80ABB">
          <w:rPr>
            <w:lang w:eastAsia="ja-JP"/>
          </w:rPr>
          <w:t>T</w:t>
        </w:r>
        <w:r w:rsidR="00D80ABB" w:rsidRPr="00C94F90">
          <w:rPr>
            <w:lang w:eastAsia="ja-JP"/>
          </w:rPr>
          <w:t xml:space="preserve">he </w:t>
        </w:r>
      </w:ins>
      <w:r w:rsidRPr="00C94F90">
        <w:rPr>
          <w:lang w:eastAsia="ja-JP"/>
        </w:rPr>
        <w:t>description of a ship cruise linking a research vessel with a marine network</w:t>
      </w:r>
      <w:ins w:id="341" w:author="Katharina Schleidt" w:date="2021-07-05T19:53:00Z">
        <w:r w:rsidR="00D80ABB">
          <w:rPr>
            <w:lang w:eastAsia="ja-JP"/>
          </w:rPr>
          <w:t>.</w:t>
        </w:r>
      </w:ins>
    </w:p>
    <w:p w14:paraId="2D7BB3F7" w14:textId="51CCB8E4" w:rsidR="00FF2BB6" w:rsidRDefault="00B32DB8" w:rsidP="00220B53">
      <w:pPr>
        <w:pStyle w:val="ListParagraph"/>
        <w:numPr>
          <w:ilvl w:val="0"/>
          <w:numId w:val="14"/>
        </w:numPr>
        <w:rPr>
          <w:lang w:eastAsia="ja-JP"/>
        </w:rPr>
      </w:pPr>
      <w:del w:id="342" w:author="Katharina Schleidt" w:date="2021-07-05T19:53:00Z">
        <w:r w:rsidDel="00D80ABB">
          <w:rPr>
            <w:lang w:eastAsia="ja-JP"/>
          </w:rPr>
          <w:delText xml:space="preserve">the </w:delText>
        </w:r>
      </w:del>
      <w:ins w:id="343" w:author="Katharina Schleidt" w:date="2021-07-05T19:53:00Z">
        <w:r w:rsidR="00D80ABB">
          <w:rPr>
            <w:lang w:eastAsia="ja-JP"/>
          </w:rPr>
          <w:t xml:space="preserve">The </w:t>
        </w:r>
      </w:ins>
      <w:r>
        <w:rPr>
          <w:lang w:eastAsia="ja-JP"/>
        </w:rPr>
        <w:t>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Heading3"/>
      </w:pPr>
      <w:r w:rsidRPr="00530A1C">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Heading3"/>
      </w:pPr>
      <w:r w:rsidRPr="002B7CCD">
        <w:t>Association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Heading1"/>
      </w:pPr>
      <w:bookmarkStart w:id="344" w:name="_Toc72768874"/>
      <w:r w:rsidRPr="00920189">
        <w:lastRenderedPageBreak/>
        <w:t>Abstract Observation Core</w:t>
      </w:r>
      <w:bookmarkEnd w:id="344"/>
    </w:p>
    <w:p w14:paraId="4C3BA03E" w14:textId="556C1697" w:rsidR="00CE109A" w:rsidRDefault="002C1F08" w:rsidP="002C1F08">
      <w:pPr>
        <w:pStyle w:val="Heading2"/>
      </w:pPr>
      <w:bookmarkStart w:id="345" w:name="_Toc72768875"/>
      <w:r w:rsidRPr="002C1F08">
        <w:t>General</w:t>
      </w:r>
      <w:bookmarkEnd w:id="345"/>
    </w:p>
    <w:p w14:paraId="2EAB8668" w14:textId="0AF5BCF1" w:rsidR="002C1F08" w:rsidRDefault="002C1F08" w:rsidP="002C1F08">
      <w:pPr>
        <w:pStyle w:val="Heading3"/>
      </w:pPr>
      <w:r w:rsidRPr="002C1F08">
        <w:t>Abstract Observation Core Package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bl>
    <w:p w14:paraId="105E219A" w14:textId="617081F5" w:rsidR="002C1F08" w:rsidRDefault="002C1F08" w:rsidP="002C1F08">
      <w:pPr>
        <w:rPr>
          <w:lang w:eastAsia="ja-JP"/>
        </w:rPr>
      </w:pPr>
    </w:p>
    <w:p w14:paraId="0E05C55D" w14:textId="77777777" w:rsidR="00CA4686" w:rsidRDefault="00CA4686" w:rsidP="00CA4686">
      <w:pPr>
        <w:keepNext/>
      </w:pPr>
      <w:r>
        <w:rPr>
          <w:noProof/>
          <w:lang w:val="fr-FR" w:eastAsia="fr-FR"/>
        </w:rPr>
        <w:lastRenderedPageBreak/>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6" cstate="print">
                      <a:extLst>
                        <a:ext uri="{28A0092B-C50C-407E-A947-70E740481C1C}">
                          <a14:useLocalDpi xmlns:a14="http://schemas.microsoft.com/office/drawing/2010/main"/>
                        </a:ext>
                        <a:ext uri="{96DAC541-7B7A-43D3-8B79-37D633B846F1}">
                          <asvg:svgBlip xmlns:asvg="http://schemas.microsoft.com/office/drawing/2016/SVG/main" r:embed="rId67"/>
                        </a:ext>
                      </a:extLst>
                    </a:blip>
                    <a:stretch>
                      <a:fillRect/>
                    </a:stretch>
                  </pic:blipFill>
                  <pic:spPr>
                    <a:xfrm>
                      <a:off x="0" y="0"/>
                      <a:ext cx="6191885" cy="5716270"/>
                    </a:xfrm>
                    <a:prstGeom prst="rect">
                      <a:avLst/>
                    </a:prstGeom>
                  </pic:spPr>
                </pic:pic>
              </a:graphicData>
            </a:graphic>
          </wp:inline>
        </w:drawing>
      </w:r>
    </w:p>
    <w:p w14:paraId="34368AD8" w14:textId="71082682" w:rsidR="00002F8F" w:rsidRDefault="00CA4686" w:rsidP="00CA4686">
      <w:pPr>
        <w:jc w:val="center"/>
        <w:rPr>
          <w:b/>
          <w:bCs/>
          <w:sz w:val="20"/>
          <w:szCs w:val="20"/>
        </w:rPr>
      </w:pPr>
      <w:r w:rsidRPr="00CA468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20</w:t>
      </w:r>
      <w:r w:rsidR="00D471BA">
        <w:rPr>
          <w:b/>
          <w:bCs/>
          <w:sz w:val="20"/>
          <w:szCs w:val="20"/>
        </w:rPr>
        <w:fldChar w:fldCharType="end"/>
      </w:r>
      <w:r w:rsidRPr="00CA4686">
        <w:rPr>
          <w:b/>
          <w:bCs/>
          <w:sz w:val="20"/>
          <w:szCs w:val="20"/>
        </w:rPr>
        <w:t>— (Informative) Included direct and indirect requirements and recommendations of the Abstract Observation core package requirements class.</w:t>
      </w:r>
    </w:p>
    <w:p w14:paraId="1FECCE4C" w14:textId="78ED8773" w:rsidR="00CA4686" w:rsidRDefault="00AE5D3D" w:rsidP="00AE5D3D">
      <w:pPr>
        <w:pStyle w:val="Heading3"/>
      </w:pPr>
      <w:r w:rsidRPr="00AE5D3D">
        <w:t>Association metadata</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w:t>
            </w:r>
            <w:proofErr w:type="spellStart"/>
            <w:r w:rsidRPr="004A0FB4">
              <w:rPr>
                <w:sz w:val="20"/>
                <w:szCs w:val="20"/>
              </w:rPr>
              <w:t>req</w:t>
            </w:r>
            <w:proofErr w:type="spellEnd"/>
            <w:r w:rsidRPr="004A0FB4">
              <w:rPr>
                <w:sz w:val="20"/>
                <w:szCs w:val="20"/>
              </w:rPr>
              <w:t>/</w:t>
            </w:r>
            <w:proofErr w:type="spellStart"/>
            <w:r w:rsidRPr="004A0FB4">
              <w:rPr>
                <w:sz w:val="20"/>
                <w:szCs w:val="20"/>
              </w:rPr>
              <w:t>obs</w:t>
            </w:r>
            <w:proofErr w:type="spellEnd"/>
            <w:r w:rsidRPr="004A0FB4">
              <w:rPr>
                <w:sz w:val="20"/>
                <w:szCs w:val="20"/>
              </w:rPr>
              <w:t>-core/gen/metadata-</w:t>
            </w:r>
            <w:proofErr w:type="spellStart"/>
            <w:r w:rsidRPr="004A0FB4">
              <w:rPr>
                <w:sz w:val="20"/>
                <w:szCs w:val="20"/>
              </w:rPr>
              <w:t>sem</w:t>
            </w:r>
            <w:proofErr w:type="spellEnd"/>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24B62AD0"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r w:rsidR="00953EFA">
        <w:rPr>
          <w:lang w:eastAsia="ja-JP"/>
        </w:rPr>
        <w:t xml:space="preserve">modelled </w:t>
      </w:r>
      <w:r w:rsidRPr="00AE3296">
        <w:rPr>
          <w:lang w:eastAsia="ja-JP"/>
        </w:rPr>
        <w:t>in the OM</w:t>
      </w:r>
      <w:r w:rsidR="00130432">
        <w:rPr>
          <w:lang w:eastAsia="ja-JP"/>
        </w:rPr>
        <w:t>S</w:t>
      </w:r>
      <w:r w:rsidRPr="00AE3296">
        <w:rPr>
          <w:lang w:eastAsia="ja-JP"/>
        </w:rPr>
        <w:t xml:space="preserve"> model</w:t>
      </w:r>
      <w:r w:rsidR="00F40BE9">
        <w:rPr>
          <w:lang w:eastAsia="ja-JP"/>
        </w:rPr>
        <w:t>.</w:t>
      </w:r>
    </w:p>
    <w:p w14:paraId="2CCAECA9" w14:textId="4F4E04AD" w:rsidR="00F102C2" w:rsidRDefault="00F102C2" w:rsidP="00F102C2">
      <w:pPr>
        <w:pStyle w:val="Heading2"/>
      </w:pPr>
      <w:bookmarkStart w:id="346" w:name="_Toc72768876"/>
      <w:proofErr w:type="spellStart"/>
      <w:r w:rsidRPr="00F102C2">
        <w:lastRenderedPageBreak/>
        <w:t>AbstractObservationCharacteristics</w:t>
      </w:r>
      <w:bookmarkEnd w:id="346"/>
      <w:proofErr w:type="spellEnd"/>
    </w:p>
    <w:p w14:paraId="7F16398F" w14:textId="588DB625" w:rsidR="00F102C2" w:rsidRDefault="009E4931" w:rsidP="009E4931">
      <w:pPr>
        <w:pStyle w:val="Heading3"/>
      </w:pPr>
      <w:proofErr w:type="spellStart"/>
      <w:r w:rsidRPr="009E4931">
        <w:t>AbstractObservationCharacteristics</w:t>
      </w:r>
      <w:proofErr w:type="spellEnd"/>
      <w:r w:rsidRPr="009E493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9E4931">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917C89">
            <w:pPr>
              <w:widowControl w:val="0"/>
              <w:spacing w:line="240" w:lineRule="auto"/>
              <w:jc w:val="left"/>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p>
        </w:tc>
      </w:tr>
      <w:tr w:rsidR="009E4931" w:rsidRPr="009E4931" w14:paraId="2D794E92" w14:textId="77777777" w:rsidTr="009E4931">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9E4931">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 xml:space="preserve">Abstract Observation core - </w:t>
            </w:r>
            <w:proofErr w:type="spellStart"/>
            <w:r w:rsidRPr="009E4931">
              <w:rPr>
                <w:sz w:val="20"/>
                <w:szCs w:val="20"/>
              </w:rPr>
              <w:t>AbstractObservationCharacteristics</w:t>
            </w:r>
            <w:proofErr w:type="spellEnd"/>
          </w:p>
        </w:tc>
      </w:tr>
      <w:tr w:rsidR="009E4931" w:rsidRPr="009E4931" w14:paraId="198E6BE8" w14:textId="77777777" w:rsidTr="009E4931">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9E4931">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 xml:space="preserve">ISO 19103:2015 Geographic information – Conceptual schema language, </w:t>
            </w:r>
            <w:proofErr w:type="spellStart"/>
            <w:r w:rsidRPr="009E4931">
              <w:rPr>
                <w:sz w:val="20"/>
                <w:szCs w:val="20"/>
              </w:rPr>
              <w:t>CoreTypes</w:t>
            </w:r>
            <w:proofErr w:type="spellEnd"/>
            <w:r w:rsidRPr="009E4931">
              <w:rPr>
                <w:sz w:val="20"/>
                <w:szCs w:val="20"/>
              </w:rPr>
              <w:t xml:space="preserve"> conformance class</w:t>
            </w:r>
          </w:p>
        </w:tc>
      </w:tr>
      <w:tr w:rsidR="009E4931" w:rsidRPr="009E4931" w14:paraId="6EC92923" w14:textId="77777777" w:rsidTr="009E4931">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9E4931">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9E4931">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/type-</w:t>
            </w:r>
            <w:proofErr w:type="spellStart"/>
            <w:r w:rsidRPr="009E4931">
              <w:rPr>
                <w:sz w:val="20"/>
                <w:szCs w:val="20"/>
              </w:rPr>
              <w:t>sem</w:t>
            </w:r>
            <w:proofErr w:type="spellEnd"/>
          </w:p>
        </w:tc>
      </w:tr>
      <w:tr w:rsidR="009E4931" w:rsidRPr="009E4931" w14:paraId="481985B0" w14:textId="77777777" w:rsidTr="009E4931">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/parameter-</w:t>
            </w:r>
            <w:proofErr w:type="spellStart"/>
            <w:r w:rsidRPr="009E4931">
              <w:rPr>
                <w:sz w:val="20"/>
                <w:szCs w:val="20"/>
              </w:rPr>
              <w:t>sem</w:t>
            </w:r>
            <w:proofErr w:type="spellEnd"/>
          </w:p>
        </w:tc>
      </w:tr>
      <w:tr w:rsidR="00410BFB" w:rsidRPr="009E4931" w14:paraId="6427818B" w14:textId="77777777" w:rsidTr="009E4931">
        <w:tc>
          <w:tcPr>
            <w:tcW w:w="2400" w:type="dxa"/>
            <w:shd w:val="clear" w:color="auto" w:fill="auto"/>
            <w:tcMar>
              <w:top w:w="100" w:type="dxa"/>
              <w:left w:w="100" w:type="dxa"/>
              <w:bottom w:w="100" w:type="dxa"/>
              <w:right w:w="100" w:type="dxa"/>
            </w:tcMar>
          </w:tcPr>
          <w:p w14:paraId="7E05710C" w14:textId="01717283"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31CEC34F" w14:textId="4C1259ED" w:rsidR="00410BFB" w:rsidRPr="009E4931" w:rsidRDefault="00410BFB" w:rsidP="00410BFB">
            <w:pPr>
              <w:widowControl w:val="0"/>
              <w:spacing w:line="240" w:lineRule="auto"/>
              <w:rPr>
                <w:sz w:val="20"/>
                <w:szCs w:val="20"/>
              </w:rPr>
            </w:pPr>
            <w:r w:rsidRPr="00A35665">
              <w:t>/rec/obs-core/AbstractObservationCharacteristics/parameter-procedure</w:t>
            </w:r>
          </w:p>
        </w:tc>
      </w:tr>
      <w:tr w:rsidR="00410BFB" w:rsidRPr="009E4931" w14:paraId="53BBA113" w14:textId="77777777" w:rsidTr="009E4931">
        <w:tc>
          <w:tcPr>
            <w:tcW w:w="2400" w:type="dxa"/>
            <w:shd w:val="clear" w:color="auto" w:fill="auto"/>
            <w:tcMar>
              <w:top w:w="100" w:type="dxa"/>
              <w:left w:w="100" w:type="dxa"/>
              <w:bottom w:w="100" w:type="dxa"/>
              <w:right w:w="100" w:type="dxa"/>
            </w:tcMar>
          </w:tcPr>
          <w:p w14:paraId="5AA19526" w14:textId="7842C8F4"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03E3C2FA" w14:textId="7710C1D8" w:rsidR="00410BFB" w:rsidRPr="009E4931" w:rsidRDefault="00410BFB" w:rsidP="00410BFB">
            <w:pPr>
              <w:widowControl w:val="0"/>
              <w:spacing w:line="240" w:lineRule="auto"/>
              <w:rPr>
                <w:sz w:val="20"/>
                <w:szCs w:val="20"/>
              </w:rPr>
            </w:pPr>
            <w:r w:rsidRPr="00A35665">
              <w:t>/rec/obs-core/AbstractObservationCharacteristics/parameter-redundant</w:t>
            </w:r>
          </w:p>
        </w:tc>
      </w:tr>
      <w:tr w:rsidR="009E4931" w:rsidRPr="009E4931" w14:paraId="0375D92F" w14:textId="77777777" w:rsidTr="009E4931">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9E4931">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phenomenonTime-sem</w:t>
            </w:r>
            <w:proofErr w:type="spellEnd"/>
          </w:p>
        </w:tc>
      </w:tr>
      <w:tr w:rsidR="009E4931" w:rsidRPr="009E4931" w14:paraId="3DC56C50" w14:textId="77777777" w:rsidTr="009E4931">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resultTime-sem</w:t>
            </w:r>
            <w:proofErr w:type="spellEnd"/>
          </w:p>
        </w:tc>
      </w:tr>
      <w:tr w:rsidR="009E4931" w:rsidRPr="009E4931" w14:paraId="654355AD" w14:textId="77777777" w:rsidTr="009E4931">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validTime-sem</w:t>
            </w:r>
            <w:proofErr w:type="spellEnd"/>
          </w:p>
        </w:tc>
      </w:tr>
      <w:tr w:rsidR="009E4931" w:rsidRPr="009E4931" w14:paraId="0EC2031B" w14:textId="77777777" w:rsidTr="009E4931">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featureOfInterest-sem</w:t>
            </w:r>
            <w:proofErr w:type="spellEnd"/>
          </w:p>
        </w:tc>
      </w:tr>
      <w:tr w:rsidR="009E4931" w:rsidRPr="009E4931" w14:paraId="5B51554B" w14:textId="77777777" w:rsidTr="009E4931">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pFoI-sem</w:t>
            </w:r>
            <w:proofErr w:type="spellEnd"/>
          </w:p>
        </w:tc>
      </w:tr>
      <w:tr w:rsidR="009E4931" w:rsidRPr="009E4931" w14:paraId="6BCF3BA7" w14:textId="77777777" w:rsidTr="009E4931">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lastRenderedPageBreak/>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uFoI-sem</w:t>
            </w:r>
            <w:proofErr w:type="spellEnd"/>
          </w:p>
        </w:tc>
      </w:tr>
      <w:tr w:rsidR="009E4931" w:rsidRPr="009E4931" w14:paraId="6D0D546A" w14:textId="77777777" w:rsidTr="009E4931">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observedProperty-sem</w:t>
            </w:r>
            <w:proofErr w:type="spellEnd"/>
          </w:p>
        </w:tc>
      </w:tr>
      <w:tr w:rsidR="009E4931" w:rsidRPr="009E4931" w14:paraId="15CC4CD9" w14:textId="77777777" w:rsidTr="009E4931">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/Observation/result-</w:t>
            </w:r>
            <w:proofErr w:type="spellStart"/>
            <w:r w:rsidRPr="009E4931">
              <w:rPr>
                <w:sz w:val="20"/>
                <w:szCs w:val="20"/>
              </w:rPr>
              <w:t>sem</w:t>
            </w:r>
            <w:proofErr w:type="spellEnd"/>
          </w:p>
        </w:tc>
      </w:tr>
      <w:tr w:rsidR="009E4931" w:rsidRPr="009E4931" w14:paraId="5CB7EEF7" w14:textId="77777777" w:rsidTr="009E4931">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/Observation/procedure-</w:t>
            </w:r>
            <w:proofErr w:type="spellStart"/>
            <w:r w:rsidRPr="009E4931">
              <w:rPr>
                <w:sz w:val="20"/>
                <w:szCs w:val="20"/>
              </w:rPr>
              <w:t>sem</w:t>
            </w:r>
            <w:proofErr w:type="spellEnd"/>
          </w:p>
        </w:tc>
      </w:tr>
      <w:tr w:rsidR="009E4931" w:rsidRPr="009E4931" w14:paraId="72EAA8C8" w14:textId="77777777" w:rsidTr="009E4931">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/Observation/observer-</w:t>
            </w:r>
            <w:proofErr w:type="spellStart"/>
            <w:r w:rsidRPr="009E4931">
              <w:rPr>
                <w:sz w:val="20"/>
                <w:szCs w:val="20"/>
              </w:rPr>
              <w:t>sem</w:t>
            </w:r>
            <w:proofErr w:type="spellEnd"/>
          </w:p>
        </w:tc>
      </w:tr>
      <w:tr w:rsidR="009E4931" w:rsidRPr="009E4931" w14:paraId="0BA295C4" w14:textId="77777777" w:rsidTr="009E4931">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/Observation/host-</w:t>
            </w:r>
            <w:proofErr w:type="spellStart"/>
            <w:r w:rsidRPr="009E4931">
              <w:rPr>
                <w:sz w:val="20"/>
                <w:szCs w:val="20"/>
              </w:rPr>
              <w:t>sem</w:t>
            </w:r>
            <w:proofErr w:type="spellEnd"/>
          </w:p>
        </w:tc>
      </w:tr>
      <w:tr w:rsidR="009E4931" w:rsidRPr="009E4931" w14:paraId="620E0B03" w14:textId="77777777" w:rsidTr="009E4931">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/gen/</w:t>
            </w:r>
            <w:proofErr w:type="spellStart"/>
            <w:r w:rsidRPr="009E4931">
              <w:rPr>
                <w:sz w:val="20"/>
                <w:szCs w:val="20"/>
              </w:rPr>
              <w:t>relatedObservation-sem</w:t>
            </w:r>
            <w:proofErr w:type="spellEnd"/>
          </w:p>
        </w:tc>
      </w:tr>
      <w:tr w:rsidR="009E4931" w:rsidRPr="009E4931" w14:paraId="24D9C13E" w14:textId="77777777" w:rsidTr="009E4931">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-core/gen/metadata-</w:t>
            </w:r>
            <w:proofErr w:type="spellStart"/>
            <w:r w:rsidRPr="009E4931">
              <w:rPr>
                <w:sz w:val="20"/>
                <w:szCs w:val="20"/>
              </w:rPr>
              <w:t>sem</w:t>
            </w:r>
            <w:proofErr w:type="spellEnd"/>
          </w:p>
        </w:tc>
      </w:tr>
      <w:tr w:rsidR="009E4931" w:rsidRPr="009E4931" w14:paraId="1941AD41" w14:textId="77777777" w:rsidTr="009E4931">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w:t>
            </w:r>
            <w:proofErr w:type="spellEnd"/>
          </w:p>
        </w:tc>
      </w:tr>
      <w:tr w:rsidR="009E4931" w:rsidRPr="009E4931" w14:paraId="4FEA39C2" w14:textId="77777777" w:rsidTr="009E4931">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NamedValue</w:t>
            </w:r>
            <w:proofErr w:type="spellEnd"/>
          </w:p>
        </w:tc>
      </w:tr>
    </w:tbl>
    <w:p w14:paraId="4F91847B" w14:textId="37328E14" w:rsidR="009E4931" w:rsidRDefault="009E4931" w:rsidP="009E4931">
      <w:pPr>
        <w:rPr>
          <w:lang w:eastAsia="ja-JP"/>
        </w:rPr>
      </w:pPr>
    </w:p>
    <w:p w14:paraId="7FD77DC4" w14:textId="77777777" w:rsidR="00B22FAE" w:rsidRDefault="00B22FAE" w:rsidP="00B22FAE">
      <w:pPr>
        <w:keepNext/>
      </w:pPr>
      <w:r>
        <w:rPr>
          <w:noProof/>
          <w:lang w:val="fr-FR" w:eastAsia="fr-FR"/>
        </w:rPr>
        <w:lastRenderedPageBreak/>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68" cstate="print">
                      <a:extLst>
                        <a:ext uri="{28A0092B-C50C-407E-A947-70E740481C1C}">
                          <a14:useLocalDpi xmlns:a14="http://schemas.microsoft.com/office/drawing/2010/main"/>
                        </a:ext>
                        <a:ext uri="{96DAC541-7B7A-43D3-8B79-37D633B846F1}">
                          <asvg:svgBlip xmlns:asvg="http://schemas.microsoft.com/office/drawing/2016/SVG/main" r:embed="rId69"/>
                        </a:ext>
                      </a:extLst>
                    </a:blip>
                    <a:stretch>
                      <a:fillRect/>
                    </a:stretch>
                  </pic:blipFill>
                  <pic:spPr>
                    <a:xfrm>
                      <a:off x="0" y="0"/>
                      <a:ext cx="6191885" cy="4358640"/>
                    </a:xfrm>
                    <a:prstGeom prst="rect">
                      <a:avLst/>
                    </a:prstGeom>
                  </pic:spPr>
                </pic:pic>
              </a:graphicData>
            </a:graphic>
          </wp:inline>
        </w:drawing>
      </w:r>
    </w:p>
    <w:p w14:paraId="2981624B" w14:textId="5F1D4E8B" w:rsidR="00992922" w:rsidRDefault="00B22FAE" w:rsidP="00B22FAE">
      <w:pPr>
        <w:jc w:val="center"/>
        <w:rPr>
          <w:b/>
          <w:bCs/>
          <w:sz w:val="20"/>
          <w:szCs w:val="20"/>
        </w:rPr>
      </w:pPr>
      <w:r w:rsidRPr="00B22F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21</w:t>
      </w:r>
      <w:r w:rsidR="00D471BA">
        <w:rPr>
          <w:b/>
          <w:bCs/>
          <w:sz w:val="20"/>
          <w:szCs w:val="20"/>
        </w:rPr>
        <w:fldChar w:fldCharType="end"/>
      </w:r>
      <w:r w:rsidRPr="00B22FAE">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22FAE">
        <w:rPr>
          <w:b/>
          <w:bCs/>
          <w:sz w:val="20"/>
          <w:szCs w:val="20"/>
        </w:rPr>
        <w:t>AbstractObservationCharacteristics</w:t>
      </w:r>
      <w:proofErr w:type="spellEnd"/>
      <w:r w:rsidRPr="00B22FAE">
        <w:rPr>
          <w:b/>
          <w:bCs/>
          <w:sz w:val="20"/>
          <w:szCs w:val="20"/>
        </w:rPr>
        <w:t xml:space="preserve"> requirements class.</w:t>
      </w:r>
    </w:p>
    <w:p w14:paraId="25298519" w14:textId="77777777" w:rsidR="00431328" w:rsidRDefault="00431328" w:rsidP="00431328">
      <w:pPr>
        <w:keepNext/>
      </w:pPr>
      <w:r>
        <w:rPr>
          <w:noProof/>
          <w:lang w:val="fr-FR" w:eastAsia="fr-FR"/>
        </w:rPr>
        <w:lastRenderedPageBreak/>
        <w:drawing>
          <wp:inline distT="0" distB="0" distL="0" distR="0" wp14:anchorId="17EF22F7" wp14:editId="0A4FA6C3">
            <wp:extent cx="6191809" cy="44989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0">
                      <a:extLst>
                        <a:ext uri="{28A0092B-C50C-407E-A947-70E740481C1C}">
                          <a14:useLocalDpi xmlns:a14="http://schemas.microsoft.com/office/drawing/2010/main" val="0"/>
                        </a:ext>
                      </a:extLst>
                    </a:blip>
                    <a:stretch>
                      <a:fillRect/>
                    </a:stretch>
                  </pic:blipFill>
                  <pic:spPr>
                    <a:xfrm>
                      <a:off x="0" y="0"/>
                      <a:ext cx="6191809" cy="4498975"/>
                    </a:xfrm>
                    <a:prstGeom prst="rect">
                      <a:avLst/>
                    </a:prstGeom>
                  </pic:spPr>
                </pic:pic>
              </a:graphicData>
            </a:graphic>
          </wp:inline>
        </w:drawing>
      </w:r>
    </w:p>
    <w:p w14:paraId="77FB6E54" w14:textId="2900EFE1" w:rsidR="00431328" w:rsidRPr="00431328" w:rsidRDefault="00431328" w:rsidP="00431328">
      <w:pPr>
        <w:jc w:val="center"/>
        <w:rPr>
          <w:b/>
          <w:bCs/>
          <w:sz w:val="20"/>
          <w:szCs w:val="20"/>
        </w:rPr>
      </w:pPr>
      <w:r w:rsidRPr="0043132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22</w:t>
      </w:r>
      <w:r w:rsidR="00D471BA">
        <w:rPr>
          <w:b/>
          <w:bCs/>
          <w:sz w:val="20"/>
          <w:szCs w:val="20"/>
        </w:rPr>
        <w:fldChar w:fldCharType="end"/>
      </w:r>
      <w:r w:rsidRPr="00431328">
        <w:rPr>
          <w:b/>
          <w:bCs/>
          <w:sz w:val="20"/>
          <w:szCs w:val="20"/>
        </w:rPr>
        <w:t xml:space="preserve"> — Context diagram for </w:t>
      </w:r>
      <w:r w:rsidR="003F5653">
        <w:rPr>
          <w:b/>
          <w:bCs/>
          <w:sz w:val="20"/>
          <w:szCs w:val="20"/>
        </w:rPr>
        <w:t xml:space="preserve">Abstract Observation core — </w:t>
      </w:r>
      <w:proofErr w:type="spellStart"/>
      <w:r w:rsidRPr="00431328">
        <w:rPr>
          <w:b/>
          <w:bCs/>
          <w:sz w:val="20"/>
          <w:szCs w:val="20"/>
        </w:rPr>
        <w:t>AbstractObservationCharacteristics</w:t>
      </w:r>
      <w:proofErr w:type="spellEnd"/>
      <w:r w:rsidRPr="00431328">
        <w:rPr>
          <w:b/>
          <w:bCs/>
          <w:sz w:val="20"/>
          <w:szCs w:val="20"/>
        </w:rPr>
        <w:t xml:space="preserve"> and </w:t>
      </w:r>
      <w:proofErr w:type="spellStart"/>
      <w:r w:rsidRPr="00431328">
        <w:rPr>
          <w:b/>
          <w:bCs/>
          <w:sz w:val="20"/>
          <w:szCs w:val="20"/>
        </w:rPr>
        <w:t>AbstractObservation</w:t>
      </w:r>
      <w:proofErr w:type="spellEnd"/>
      <w:r w:rsidRPr="00431328">
        <w:rPr>
          <w:b/>
          <w:bCs/>
          <w:sz w:val="20"/>
          <w:szCs w:val="20"/>
        </w:rPr>
        <w:t>.</w:t>
      </w:r>
    </w:p>
    <w:p w14:paraId="25D6A7E7" w14:textId="1DF5B19A" w:rsidR="00B22FAE" w:rsidRDefault="00AD7511" w:rsidP="00AD7511">
      <w:pPr>
        <w:pStyle w:val="Heading3"/>
      </w:pPr>
      <w:r w:rsidRPr="00AD7511">
        <w:t xml:space="preserve">Feature type </w:t>
      </w:r>
      <w:proofErr w:type="spellStart"/>
      <w:r w:rsidRPr="00AD7511">
        <w:t>AbstractObservationCharacteristics</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54C0B526" w:rsidR="007649EA" w:rsidRDefault="007649EA" w:rsidP="007649EA">
      <w:pPr>
        <w:pStyle w:val="Heading3"/>
      </w:pPr>
      <w:r w:rsidRPr="007649EA">
        <w:t xml:space="preserve">Attribute </w:t>
      </w:r>
      <w:proofErr w:type="spellStart"/>
      <w:r w:rsidRPr="007649EA">
        <w:t>observationType</w:t>
      </w:r>
      <w:proofErr w:type="spellEnd"/>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/type-</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proofErr w:type="spellStart"/>
            <w:r w:rsidRPr="00562CBB">
              <w:rPr>
                <w:b/>
                <w:sz w:val="20"/>
                <w:szCs w:val="20"/>
              </w:rPr>
              <w:t>AbstractObservationCharacteristics</w:t>
            </w:r>
            <w:proofErr w:type="spellEnd"/>
            <w:r w:rsidRPr="00562CBB">
              <w:rPr>
                <w:sz w:val="20"/>
                <w:szCs w:val="20"/>
              </w:rPr>
              <w:t>.</w:t>
            </w:r>
          </w:p>
          <w:p w14:paraId="1B4E3B19" w14:textId="77777777"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proofErr w:type="spellStart"/>
            <w:r w:rsidRPr="00562CBB">
              <w:rPr>
                <w:b/>
                <w:sz w:val="20"/>
                <w:szCs w:val="20"/>
              </w:rPr>
              <w:t>observationType:AbstractObservationTypeCodeListValue</w:t>
            </w:r>
            <w:proofErr w:type="spellEnd"/>
            <w:r w:rsidRPr="00562CBB">
              <w:rPr>
                <w:b/>
                <w:sz w:val="20"/>
                <w:szCs w:val="20"/>
              </w:rPr>
              <w:t xml:space="preserv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2D91968D" w:rsidR="002B04B4" w:rsidRDefault="002B04B4" w:rsidP="002B04B4">
      <w:pPr>
        <w:rPr>
          <w:lang w:eastAsia="ja-JP"/>
        </w:rPr>
      </w:pPr>
      <w:r>
        <w:rPr>
          <w:lang w:eastAsia="ja-JP"/>
        </w:rPr>
        <w:lastRenderedPageBreak/>
        <w:t>NOTE</w:t>
      </w:r>
      <w:r>
        <w:rPr>
          <w:lang w:eastAsia="ja-JP"/>
        </w:rPr>
        <w:tab/>
      </w:r>
      <w:r>
        <w:rPr>
          <w:lang w:eastAsia="ja-JP"/>
        </w:rPr>
        <w:tab/>
        <w:t xml:space="preserve">Multiple types may be applied to one Observation, </w:t>
      </w:r>
      <w:del w:id="347" w:author="Katharina Schleidt" w:date="2021-07-05T19:53:00Z">
        <w:r w:rsidDel="00B32239">
          <w:rPr>
            <w:lang w:eastAsia="ja-JP"/>
          </w:rPr>
          <w:delText>e.g.</w:delText>
        </w:r>
      </w:del>
      <w:ins w:id="348" w:author="Katharina Schleidt" w:date="2021-07-05T19:53:00Z">
        <w:r w:rsidR="00B32239">
          <w:rPr>
            <w:lang w:eastAsia="ja-JP"/>
          </w:rPr>
          <w:t>such as</w:t>
        </w:r>
      </w:ins>
      <w:r>
        <w:rPr>
          <w:lang w:eastAsia="ja-JP"/>
        </w:rPr>
        <w:t xml:space="preserve"> in the case where the Observation is being </w:t>
      </w:r>
      <w:r w:rsidR="00121A78" w:rsidRPr="00121A78">
        <w:rPr>
          <w:lang w:eastAsia="ja-JP"/>
        </w:rPr>
        <w:t>typed both by the Domain (feature-of-interest geometry) as well as Range (result type)</w:t>
      </w:r>
      <w:del w:id="349" w:author="Katharina Schleidt" w:date="2021-07-05T19:54:00Z">
        <w:r w:rsidR="00121A78" w:rsidRPr="00121A78" w:rsidDel="00B32239">
          <w:rPr>
            <w:lang w:eastAsia="ja-JP"/>
          </w:rPr>
          <w:delText>.</w:delText>
        </w:r>
      </w:del>
      <w:r>
        <w:rPr>
          <w:lang w:eastAsia="ja-JP"/>
        </w:rPr>
        <w:t>.</w:t>
      </w:r>
    </w:p>
    <w:p w14:paraId="0868606E" w14:textId="075C8546" w:rsidR="002E624A" w:rsidRDefault="002E624A" w:rsidP="003A3ECC">
      <w:pPr>
        <w:pStyle w:val="Heading3"/>
      </w:pPr>
      <w:r w:rsidRPr="002E624A">
        <w:t>Attribute parameter</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/parameter-</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proofErr w:type="spellStart"/>
            <w:r w:rsidRPr="00562CBB">
              <w:rPr>
                <w:b/>
                <w:sz w:val="20"/>
                <w:szCs w:val="20"/>
              </w:rPr>
              <w:t>AbstractObservationCharacteristics</w:t>
            </w:r>
            <w:proofErr w:type="spellEnd"/>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proofErr w:type="spellStart"/>
            <w:r w:rsidRPr="00562CBB">
              <w:rPr>
                <w:b/>
                <w:sz w:val="20"/>
                <w:szCs w:val="20"/>
              </w:rPr>
              <w:t>parameter:NamedValue</w:t>
            </w:r>
            <w:proofErr w:type="spellEnd"/>
            <w:r w:rsidRPr="00562CBB">
              <w:rPr>
                <w:b/>
                <w:sz w:val="20"/>
                <w:szCs w:val="20"/>
              </w:rPr>
              <w:t xml:space="preserve"> </w:t>
            </w:r>
            <w:r w:rsidRPr="00562CBB">
              <w:rPr>
                <w:sz w:val="20"/>
                <w:szCs w:val="20"/>
              </w:rPr>
              <w:t>SHALL be used.</w:t>
            </w:r>
          </w:p>
        </w:tc>
      </w:tr>
    </w:tbl>
    <w:p w14:paraId="0371819C" w14:textId="47F2D2E3" w:rsidR="003A3ECC" w:rsidRDefault="003A3ECC"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21361DF5" w14:textId="77777777" w:rsidTr="00B01162">
        <w:trPr>
          <w:trHeight w:val="1215"/>
        </w:trPr>
        <w:tc>
          <w:tcPr>
            <w:tcW w:w="4668" w:type="dxa"/>
            <w:shd w:val="clear" w:color="auto" w:fill="auto"/>
            <w:tcMar>
              <w:top w:w="100" w:type="dxa"/>
              <w:left w:w="100" w:type="dxa"/>
              <w:bottom w:w="100" w:type="dxa"/>
              <w:right w:w="100" w:type="dxa"/>
            </w:tcMar>
          </w:tcPr>
          <w:p w14:paraId="08468BE0" w14:textId="47BF11B2"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-procedure</w:t>
            </w:r>
          </w:p>
        </w:tc>
        <w:tc>
          <w:tcPr>
            <w:tcW w:w="5103" w:type="dxa"/>
            <w:shd w:val="clear" w:color="auto" w:fill="auto"/>
            <w:tcMar>
              <w:top w:w="100" w:type="dxa"/>
              <w:left w:w="100" w:type="dxa"/>
              <w:bottom w:w="100" w:type="dxa"/>
              <w:right w:w="100" w:type="dxa"/>
            </w:tcMar>
          </w:tcPr>
          <w:p w14:paraId="1570BE02" w14:textId="217EAF38" w:rsidR="00410BFB" w:rsidRPr="004652C7" w:rsidRDefault="00410BFB" w:rsidP="00B01162">
            <w:pPr>
              <w:rPr>
                <w:sz w:val="20"/>
                <w:szCs w:val="20"/>
              </w:rPr>
            </w:pPr>
            <w:r>
              <w:rPr>
                <w:lang w:eastAsia="ja-JP"/>
              </w:rPr>
              <w:t xml:space="preserve">Parameter SHOULD NOT be used instead of the procedure to describe the steps performed in order to determine the value of the </w:t>
            </w:r>
            <w:proofErr w:type="spellStart"/>
            <w:r>
              <w:rPr>
                <w:lang w:eastAsia="ja-JP"/>
              </w:rPr>
              <w:t>ObservableProperty</w:t>
            </w:r>
            <w:proofErr w:type="spellEnd"/>
            <w:r>
              <w:rPr>
                <w:lang w:eastAsia="ja-JP"/>
              </w:rPr>
              <w:t>.</w:t>
            </w:r>
          </w:p>
        </w:tc>
      </w:tr>
    </w:tbl>
    <w:p w14:paraId="49913C89" w14:textId="1D666719" w:rsidR="00410BFB" w:rsidRDefault="00410BFB"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3819D283" w14:textId="77777777" w:rsidTr="00B01162">
        <w:trPr>
          <w:trHeight w:val="1215"/>
        </w:trPr>
        <w:tc>
          <w:tcPr>
            <w:tcW w:w="4668" w:type="dxa"/>
            <w:shd w:val="clear" w:color="auto" w:fill="auto"/>
            <w:tcMar>
              <w:top w:w="100" w:type="dxa"/>
              <w:left w:w="100" w:type="dxa"/>
              <w:bottom w:w="100" w:type="dxa"/>
              <w:right w:w="100" w:type="dxa"/>
            </w:tcMar>
          </w:tcPr>
          <w:p w14:paraId="73FEA7E7" w14:textId="0816BDC6"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-redundant</w:t>
            </w:r>
          </w:p>
        </w:tc>
        <w:tc>
          <w:tcPr>
            <w:tcW w:w="5103" w:type="dxa"/>
            <w:shd w:val="clear" w:color="auto" w:fill="auto"/>
            <w:tcMar>
              <w:top w:w="100" w:type="dxa"/>
              <w:left w:w="100" w:type="dxa"/>
              <w:bottom w:w="100" w:type="dxa"/>
              <w:right w:w="100" w:type="dxa"/>
            </w:tcMar>
          </w:tcPr>
          <w:p w14:paraId="0B7C3C16" w14:textId="47C0FE20" w:rsidR="00410BFB" w:rsidRPr="004652C7" w:rsidRDefault="00410BFB" w:rsidP="00B01162">
            <w:pPr>
              <w:rPr>
                <w:sz w:val="20"/>
                <w:szCs w:val="20"/>
              </w:rPr>
            </w:pPr>
            <w:r>
              <w:rPr>
                <w:lang w:eastAsia="ja-JP"/>
              </w:rPr>
              <w:t>Parameter SHOULD NOT be utilized to provide information already contained in the model by existing attributes or associations.</w:t>
            </w:r>
          </w:p>
        </w:tc>
      </w:tr>
    </w:tbl>
    <w:p w14:paraId="7C8DDE01" w14:textId="77777777" w:rsidR="00410BFB" w:rsidRDefault="00410BFB" w:rsidP="003A3ECC">
      <w:pPr>
        <w:rPr>
          <w:lang w:eastAsia="ja-JP"/>
        </w:rPr>
      </w:pPr>
    </w:p>
    <w:p w14:paraId="3280DA7F" w14:textId="1FBBC64A" w:rsidR="00A41CB8" w:rsidRDefault="00A41CB8" w:rsidP="00A41CB8">
      <w:pPr>
        <w:rPr>
          <w:lang w:eastAsia="ja-JP"/>
        </w:rPr>
      </w:pPr>
      <w:r>
        <w:rPr>
          <w:lang w:eastAsia="ja-JP"/>
        </w:rPr>
        <w:t>NOTE</w:t>
      </w:r>
      <w:r>
        <w:rPr>
          <w:lang w:eastAsia="ja-JP"/>
        </w:rPr>
        <w:tab/>
      </w:r>
      <w:r>
        <w:rPr>
          <w:lang w:eastAsia="ja-JP"/>
        </w:rPr>
        <w:tab/>
        <w:t xml:space="preserve">This might be an environmental parameter, an instrument setting or input, or an event-specific sampling parameter that is not tightly bound to either the feature-of-interest or to the observation procedure. </w:t>
      </w:r>
      <w:commentRangeStart w:id="350"/>
      <w:commentRangeStart w:id="351"/>
      <w:commentRangeStart w:id="352"/>
      <w:del w:id="353" w:author="Katharina Schleidt" w:date="2021-10-11T17:03:00Z">
        <w:r w:rsidDel="00C6389F">
          <w:rPr>
            <w:lang w:eastAsia="ja-JP"/>
          </w:rPr>
          <w:delText>To avoid ambiguity, there shall be no more than one parameter with the same name.</w:delText>
        </w:r>
      </w:del>
      <w:commentRangeEnd w:id="350"/>
      <w:r w:rsidR="00FD1995">
        <w:rPr>
          <w:rStyle w:val="CommentReference"/>
        </w:rPr>
        <w:commentReference w:id="350"/>
      </w:r>
      <w:commentRangeEnd w:id="351"/>
      <w:r w:rsidR="00B32239">
        <w:rPr>
          <w:rStyle w:val="CommentReference"/>
        </w:rPr>
        <w:commentReference w:id="351"/>
      </w:r>
      <w:commentRangeEnd w:id="352"/>
      <w:r w:rsidR="00C6389F">
        <w:rPr>
          <w:rStyle w:val="CommentReference"/>
        </w:rPr>
        <w:commentReference w:id="352"/>
      </w:r>
    </w:p>
    <w:p w14:paraId="144B0B49" w14:textId="77777777" w:rsidR="00A41CB8" w:rsidRDefault="00A41CB8" w:rsidP="00A41CB8">
      <w:pPr>
        <w:rPr>
          <w:lang w:eastAsia="ja-JP"/>
        </w:rPr>
      </w:pP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t xml:space="preserve">The </w:t>
      </w:r>
      <w:proofErr w:type="spellStart"/>
      <w:r>
        <w:rPr>
          <w:lang w:eastAsia="ja-JP"/>
        </w:rPr>
        <w:t>AbstractObservingProcedure</w:t>
      </w:r>
      <w:proofErr w:type="spellEnd"/>
      <w:r>
        <w:rPr>
          <w:lang w:eastAsia="ja-JP"/>
        </w:rPr>
        <w:t xml:space="preserv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w:t>
      </w:r>
      <w:proofErr w:type="spellStart"/>
      <w:r>
        <w:rPr>
          <w:lang w:eastAsia="ja-JP"/>
        </w:rPr>
        <w:t>samplingDepth</w:t>
      </w:r>
      <w:proofErr w:type="spellEnd"/>
      <w:r>
        <w:rPr>
          <w:lang w:eastAsia="ja-JP"/>
        </w:rPr>
        <w:t>” parameter to the observation. The sampling depth is of secondary interest compared to the temporal variation of water quality at the site.</w:t>
      </w:r>
    </w:p>
    <w:p w14:paraId="31D46925" w14:textId="37DD0450" w:rsidR="00B83FE3" w:rsidRDefault="00B83FE3" w:rsidP="00B83FE3">
      <w:pPr>
        <w:pStyle w:val="Heading3"/>
      </w:pPr>
      <w:r w:rsidRPr="00B83FE3">
        <w:lastRenderedPageBreak/>
        <w:t xml:space="preserve">Attribute </w:t>
      </w:r>
      <w:proofErr w:type="spellStart"/>
      <w:r w:rsidRPr="00B83FE3">
        <w:t>resultQuality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/req/obs-core/AbstractObservationCharacteristics/resultQuality-sem</w:t>
            </w:r>
          </w:p>
        </w:tc>
        <w:tc>
          <w:tcPr>
            <w:tcW w:w="5103" w:type="dxa"/>
            <w:shd w:val="clear" w:color="auto" w:fill="auto"/>
            <w:tcMar>
              <w:top w:w="100" w:type="dxa"/>
              <w:left w:w="100" w:type="dxa"/>
              <w:bottom w:w="100" w:type="dxa"/>
              <w:right w:w="100" w:type="dxa"/>
            </w:tcMar>
          </w:tcPr>
          <w:p w14:paraId="7A36AEC1" w14:textId="71A78DA7" w:rsidR="00AF49AE" w:rsidRPr="00562CBB" w:rsidRDefault="00AF49AE" w:rsidP="001A5B74">
            <w:pPr>
              <w:widowControl w:val="0"/>
              <w:spacing w:line="240" w:lineRule="auto"/>
              <w:rPr>
                <w:sz w:val="20"/>
                <w:szCs w:val="20"/>
              </w:rPr>
            </w:pPr>
            <w:r w:rsidRPr="00562CBB">
              <w:rPr>
                <w:sz w:val="20"/>
                <w:szCs w:val="20"/>
              </w:rPr>
              <w:t xml:space="preserve">Information pertaining to the data quality of the </w:t>
            </w:r>
            <w:ins w:id="354" w:author="Ilkka Rinne" w:date="2021-07-27T16:10:00Z">
              <w:r w:rsidR="00626BFF">
                <w:rPr>
                  <w:b/>
                  <w:sz w:val="20"/>
                  <w:szCs w:val="20"/>
                </w:rPr>
                <w:t>r</w:t>
              </w:r>
            </w:ins>
            <w:del w:id="355" w:author="Ilkka Rinne" w:date="2021-07-27T16:10:00Z">
              <w:r w:rsidRPr="00562CBB" w:rsidDel="00626BFF">
                <w:rPr>
                  <w:b/>
                  <w:sz w:val="20"/>
                  <w:szCs w:val="20"/>
                </w:rPr>
                <w:delText>R</w:delText>
              </w:r>
            </w:del>
            <w:r w:rsidRPr="00562CBB">
              <w:rPr>
                <w:b/>
                <w:sz w:val="20"/>
                <w:szCs w:val="20"/>
              </w:rPr>
              <w:t>esult</w:t>
            </w:r>
            <w:del w:id="356" w:author="Ilkka Rinne" w:date="2021-07-27T16:10:00Z">
              <w:r w:rsidRPr="00562CBB" w:rsidDel="00626BFF">
                <w:rPr>
                  <w:b/>
                  <w:sz w:val="20"/>
                  <w:szCs w:val="20"/>
                </w:rPr>
                <w:delText xml:space="preserve"> </w:delText>
              </w:r>
              <w:r w:rsidRPr="00562CBB" w:rsidDel="00626BFF">
                <w:rPr>
                  <w:sz w:val="20"/>
                  <w:szCs w:val="20"/>
                </w:rPr>
                <w:delText>(</w:delText>
              </w:r>
              <w:r w:rsidRPr="00562CBB" w:rsidDel="00626BFF">
                <w:rPr>
                  <w:b/>
                  <w:sz w:val="20"/>
                  <w:szCs w:val="20"/>
                </w:rPr>
                <w:delText>ref</w:delText>
              </w:r>
              <w:r w:rsidRPr="00562CBB" w:rsidDel="00626BFF">
                <w:rPr>
                  <w:sz w:val="20"/>
                  <w:szCs w:val="20"/>
                </w:rPr>
                <w:delText>)</w:delText>
              </w:r>
            </w:del>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property </w:t>
            </w:r>
            <w:proofErr w:type="spellStart"/>
            <w:r w:rsidRPr="00562CBB">
              <w:rPr>
                <w:b/>
                <w:sz w:val="20"/>
                <w:szCs w:val="20"/>
              </w:rPr>
              <w:t>resultQuality:Any</w:t>
            </w:r>
            <w:proofErr w:type="spellEnd"/>
            <w:r w:rsidRPr="00562CBB">
              <w:rPr>
                <w:b/>
                <w:sz w:val="20"/>
                <w:szCs w:val="20"/>
              </w:rPr>
              <w:t xml:space="preserve"> </w:t>
            </w:r>
            <w:r w:rsidRPr="00562CBB">
              <w:rPr>
                <w:sz w:val="20"/>
                <w:szCs w:val="20"/>
              </w:rPr>
              <w:t>SHALL be used.</w:t>
            </w:r>
          </w:p>
        </w:tc>
      </w:tr>
    </w:tbl>
    <w:p w14:paraId="34FB48A8" w14:textId="3AAE60D4" w:rsidR="00B83FE3" w:rsidRDefault="00B83FE3" w:rsidP="00B83FE3">
      <w:pPr>
        <w:rPr>
          <w:lang w:eastAsia="ja-JP"/>
        </w:rPr>
      </w:pPr>
    </w:p>
    <w:p w14:paraId="4EC5732A" w14:textId="1FB63258"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 Multiple measures may be provided.</w:t>
      </w:r>
    </w:p>
    <w:p w14:paraId="2BB60AE6" w14:textId="3C4821C0" w:rsidR="00A84654" w:rsidRDefault="00A84654" w:rsidP="00A84654">
      <w:pPr>
        <w:pStyle w:val="Heading3"/>
      </w:pPr>
      <w:r w:rsidRPr="00A84654">
        <w:t xml:space="preserve">Association </w:t>
      </w:r>
      <w:proofErr w:type="spellStart"/>
      <w:r w:rsidRPr="00A84654">
        <w:t>proximateFeatureOfInterest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w:t>
            </w:r>
            <w:proofErr w:type="spellStart"/>
            <w:r w:rsidRPr="00562CBB">
              <w:rPr>
                <w:sz w:val="20"/>
                <w:szCs w:val="20"/>
              </w:rPr>
              <w:t>pFoI-sem</w:t>
            </w:r>
            <w:proofErr w:type="spellEnd"/>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proofErr w:type="spellStart"/>
            <w:r w:rsidRPr="00562CBB">
              <w:rPr>
                <w:b/>
                <w:sz w:val="20"/>
                <w:szCs w:val="20"/>
              </w:rPr>
              <w:t>proximateFeatureOfInterest</w:t>
            </w:r>
            <w:proofErr w:type="spellEnd"/>
            <w:r w:rsidRPr="00562CBB">
              <w:rPr>
                <w:b/>
                <w:sz w:val="20"/>
                <w:szCs w:val="20"/>
              </w:rPr>
              <w:t xml:space="preserve">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proofErr w:type="spellStart"/>
            <w:r w:rsidRPr="00562CBB">
              <w:rPr>
                <w:b/>
                <w:sz w:val="20"/>
                <w:szCs w:val="20"/>
              </w:rPr>
              <w:t>featureOfInterest</w:t>
            </w:r>
            <w:proofErr w:type="spellEnd"/>
            <w:r w:rsidRPr="00562CBB">
              <w:rPr>
                <w:b/>
                <w:sz w:val="20"/>
                <w:szCs w:val="20"/>
              </w:rPr>
              <w:t xml:space="preserve"> </w:t>
            </w:r>
            <w:r w:rsidRPr="00562CBB">
              <w:rPr>
                <w:sz w:val="20"/>
                <w:szCs w:val="20"/>
              </w:rPr>
              <w:t>role.</w:t>
            </w:r>
          </w:p>
        </w:tc>
      </w:tr>
    </w:tbl>
    <w:p w14:paraId="36439E3D" w14:textId="398C369C" w:rsidR="00A84654" w:rsidRDefault="00A84654" w:rsidP="00A84654">
      <w:pPr>
        <w:rPr>
          <w:lang w:eastAsia="ja-JP"/>
        </w:rPr>
      </w:pPr>
    </w:p>
    <w:p w14:paraId="5317C9AD" w14:textId="14CB63F4"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 xml:space="preserve">The measurement process may be performed on an intermediary entity referred to as </w:t>
      </w:r>
      <w:proofErr w:type="spellStart"/>
      <w:r w:rsidRPr="00CA1C0E">
        <w:rPr>
          <w:lang w:eastAsia="ja-JP"/>
        </w:rPr>
        <w:t>proximateFeatureOfInterest</w:t>
      </w:r>
      <w:proofErr w:type="spellEnd"/>
      <w:r w:rsidRPr="00CA1C0E">
        <w:rPr>
          <w:lang w:eastAsia="ja-JP"/>
        </w:rPr>
        <w:t xml:space="preserve"> that acts as a proxy to the ultimate </w:t>
      </w:r>
      <w:del w:id="357" w:author="Katharina Schleidt" w:date="2021-07-05T13:55:00Z">
        <w:r w:rsidRPr="00CA1C0E" w:rsidDel="0058722D">
          <w:rPr>
            <w:lang w:eastAsia="ja-JP"/>
          </w:rPr>
          <w:delText>feature of interest</w:delText>
        </w:r>
      </w:del>
      <w:ins w:id="358" w:author="Katharina Schleidt" w:date="2021-07-05T13:55:00Z">
        <w:r w:rsidR="0058722D">
          <w:rPr>
            <w:lang w:eastAsia="ja-JP"/>
          </w:rPr>
          <w:t>feature-of-interest</w:t>
        </w:r>
      </w:ins>
      <w:r w:rsidRPr="00CA1C0E">
        <w:rPr>
          <w:lang w:eastAsia="ja-JP"/>
        </w:rPr>
        <w:t xml:space="preserve"> that is being observed (measured, estimated or calculated).</w:t>
      </w:r>
    </w:p>
    <w:p w14:paraId="1FFBB8E5" w14:textId="611C6029" w:rsidR="0067019B" w:rsidRDefault="00B46A74" w:rsidP="00B46A74">
      <w:pPr>
        <w:pStyle w:val="Heading3"/>
      </w:pPr>
      <w:r w:rsidRPr="00B46A74">
        <w:t xml:space="preserve">Association </w:t>
      </w:r>
      <w:proofErr w:type="spellStart"/>
      <w:r w:rsidRPr="00B46A74">
        <w:t>ultimateFeatureOfInterest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w:t>
            </w:r>
            <w:proofErr w:type="spellStart"/>
            <w:r w:rsidRPr="004652C7">
              <w:rPr>
                <w:sz w:val="20"/>
                <w:szCs w:val="20"/>
              </w:rPr>
              <w:t>req</w:t>
            </w:r>
            <w:proofErr w:type="spellEnd"/>
            <w:r w:rsidRPr="004652C7">
              <w:rPr>
                <w:sz w:val="20"/>
                <w:szCs w:val="20"/>
              </w:rPr>
              <w:t>/</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uFoI-sem</w:t>
            </w:r>
            <w:proofErr w:type="spellEnd"/>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proofErr w:type="spellStart"/>
            <w:r w:rsidRPr="004652C7">
              <w:rPr>
                <w:b/>
                <w:sz w:val="20"/>
                <w:szCs w:val="20"/>
              </w:rPr>
              <w:t>ultimateFeatureOfInterest</w:t>
            </w:r>
            <w:proofErr w:type="spellEnd"/>
            <w:r w:rsidRPr="004652C7">
              <w:rPr>
                <w:b/>
                <w:sz w:val="20"/>
                <w:szCs w:val="20"/>
              </w:rPr>
              <w:t xml:space="preserve">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t xml:space="preserve">This association is a specialization of the </w:t>
            </w:r>
            <w:proofErr w:type="spellStart"/>
            <w:r w:rsidRPr="004652C7">
              <w:rPr>
                <w:b/>
                <w:sz w:val="20"/>
                <w:szCs w:val="20"/>
              </w:rPr>
              <w:t>featureOfInterest</w:t>
            </w:r>
            <w:proofErr w:type="spellEnd"/>
            <w:r w:rsidRPr="004652C7">
              <w:rPr>
                <w:b/>
                <w:sz w:val="20"/>
                <w:szCs w:val="20"/>
              </w:rPr>
              <w:t xml:space="preserve"> </w:t>
            </w:r>
            <w:r w:rsidRPr="004652C7">
              <w:rPr>
                <w:sz w:val="20"/>
                <w:szCs w:val="20"/>
              </w:rPr>
              <w:t>role.</w:t>
            </w:r>
          </w:p>
        </w:tc>
      </w:tr>
    </w:tbl>
    <w:p w14:paraId="18A1DF30" w14:textId="0CF7AAE2" w:rsidR="00B46A74" w:rsidRDefault="00B46A74" w:rsidP="00B46A74">
      <w:pPr>
        <w:rPr>
          <w:lang w:eastAsia="ja-JP"/>
        </w:rPr>
      </w:pPr>
    </w:p>
    <w:p w14:paraId="127C8D9D" w14:textId="6679E829" w:rsidR="00FA3567" w:rsidRDefault="00FA3567" w:rsidP="00FA3567">
      <w:pPr>
        <w:rPr>
          <w:lang w:eastAsia="ja-JP"/>
        </w:rPr>
      </w:pPr>
      <w:r>
        <w:rPr>
          <w:lang w:eastAsia="ja-JP"/>
        </w:rPr>
        <w:t>NOTE</w:t>
      </w:r>
      <w:r>
        <w:rPr>
          <w:lang w:eastAsia="ja-JP"/>
        </w:rPr>
        <w:tab/>
      </w:r>
      <w:r>
        <w:rPr>
          <w:lang w:eastAsia="ja-JP"/>
        </w:rPr>
        <w:tab/>
        <w:t xml:space="preserve">The measurement process may be performed on an intermediary entity that acts as a proxy to the ultimate </w:t>
      </w:r>
      <w:del w:id="359" w:author="Katharina Schleidt" w:date="2021-07-05T13:55:00Z">
        <w:r w:rsidDel="0058722D">
          <w:rPr>
            <w:lang w:eastAsia="ja-JP"/>
          </w:rPr>
          <w:delText>feature of interest</w:delText>
        </w:r>
      </w:del>
      <w:ins w:id="360" w:author="Katharina Schleidt" w:date="2021-07-05T13:55:00Z">
        <w:r w:rsidR="0058722D">
          <w:rPr>
            <w:lang w:eastAsia="ja-JP"/>
          </w:rPr>
          <w:t>feature-of-interest</w:t>
        </w:r>
      </w:ins>
      <w:r>
        <w:rPr>
          <w:lang w:eastAsia="ja-JP"/>
        </w:rPr>
        <w:t xml:space="preserve"> that is being observed (measured, estimated or calculated).</w:t>
      </w:r>
    </w:p>
    <w:p w14:paraId="1463609E" w14:textId="5DF61B4C" w:rsidR="00FA3567" w:rsidRDefault="00FA3567" w:rsidP="00FA3567">
      <w:pPr>
        <w:rPr>
          <w:lang w:eastAsia="ja-JP"/>
        </w:rPr>
      </w:pPr>
      <w:r>
        <w:rPr>
          <w:lang w:eastAsia="ja-JP"/>
        </w:rPr>
        <w:t xml:space="preserve">If in the real world both </w:t>
      </w:r>
      <w:proofErr w:type="spellStart"/>
      <w:r>
        <w:rPr>
          <w:lang w:eastAsia="ja-JP"/>
        </w:rPr>
        <w:t>ultimateFeatureOfInterest</w:t>
      </w:r>
      <w:proofErr w:type="spellEnd"/>
      <w:r>
        <w:rPr>
          <w:lang w:eastAsia="ja-JP"/>
        </w:rPr>
        <w:t xml:space="preserve"> and </w:t>
      </w:r>
      <w:proofErr w:type="spellStart"/>
      <w:r>
        <w:rPr>
          <w:lang w:eastAsia="ja-JP"/>
        </w:rPr>
        <w:t>proximateFeatureOfInterest</w:t>
      </w:r>
      <w:proofErr w:type="spellEnd"/>
      <w:r>
        <w:rPr>
          <w:lang w:eastAsia="ja-JP"/>
        </w:rPr>
        <w:t xml:space="preserve">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lastRenderedPageBreak/>
              <w:t>Recommendation</w:t>
            </w:r>
            <w:r w:rsidRPr="004652C7">
              <w:rPr>
                <w:sz w:val="20"/>
                <w:szCs w:val="20"/>
              </w:rPr>
              <w:br/>
              <w:t>/rec/</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w:t>
            </w:r>
            <w:proofErr w:type="spellEnd"/>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proofErr w:type="spellStart"/>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proofErr w:type="spellEnd"/>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2A3F5588" w:rsidR="00A515A7" w:rsidRDefault="00A515A7" w:rsidP="00A515A7">
      <w:pPr>
        <w:rPr>
          <w:lang w:eastAsia="ja-JP"/>
        </w:rPr>
      </w:pPr>
      <w:r>
        <w:rPr>
          <w:lang w:eastAsia="ja-JP"/>
        </w:rPr>
        <w:t>NOTE</w:t>
      </w:r>
      <w:r>
        <w:rPr>
          <w:lang w:eastAsia="ja-JP"/>
        </w:rPr>
        <w:tab/>
      </w:r>
      <w:r>
        <w:rPr>
          <w:lang w:eastAsia="ja-JP"/>
        </w:rPr>
        <w:tab/>
        <w:t xml:space="preserve">There will often be a specifiable relationship between the proximate and ultimate </w:t>
      </w:r>
      <w:del w:id="361" w:author="Katharina Schleidt" w:date="2021-07-05T13:55:00Z">
        <w:r w:rsidDel="0058722D">
          <w:rPr>
            <w:lang w:eastAsia="ja-JP"/>
          </w:rPr>
          <w:delText>feature of interest</w:delText>
        </w:r>
      </w:del>
      <w:ins w:id="362" w:author="Katharina Schleidt" w:date="2021-07-05T13:55:00Z">
        <w:r w:rsidR="0058722D">
          <w:rPr>
            <w:lang w:eastAsia="ja-JP"/>
          </w:rPr>
          <w:t>feature-of-interest</w:t>
        </w:r>
      </w:ins>
      <w:r>
        <w:rPr>
          <w:lang w:eastAsia="ja-JP"/>
        </w:rPr>
        <w: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821F18">
        <w:rPr>
          <w:lang w:eastAsia="ja-JP"/>
        </w:rPr>
        <w:t>7.2.2</w:t>
      </w:r>
      <w:r w:rsidR="00C518EB">
        <w:rPr>
          <w:lang w:eastAsia="ja-JP"/>
        </w:rPr>
        <w:fldChar w:fldCharType="end"/>
      </w:r>
      <w:r w:rsidR="00C518EB">
        <w:rPr>
          <w:lang w:eastAsia="ja-JP"/>
        </w:rPr>
        <w:t xml:space="preserve"> for examples.</w:t>
      </w:r>
    </w:p>
    <w:p w14:paraId="3F3D13F2" w14:textId="6E093E55" w:rsidR="00A515A7" w:rsidRDefault="00A515A7" w:rsidP="00A515A7">
      <w:pPr>
        <w:rPr>
          <w:lang w:eastAsia="ja-JP"/>
        </w:rPr>
      </w:pPr>
      <w:r>
        <w:rPr>
          <w:lang w:eastAsia="ja-JP"/>
        </w:rPr>
        <w:t xml:space="preserve">EXAMPLE </w:t>
      </w:r>
      <w:r>
        <w:rPr>
          <w:lang w:eastAsia="ja-JP"/>
        </w:rPr>
        <w:tab/>
      </w:r>
      <w:del w:id="363" w:author="Katharina Schleidt" w:date="2021-07-05T19:58:00Z">
        <w:r w:rsidDel="00B32239">
          <w:rPr>
            <w:lang w:eastAsia="ja-JP"/>
          </w:rPr>
          <w:delText xml:space="preserve">a </w:delText>
        </w:r>
      </w:del>
      <w:ins w:id="364" w:author="Katharina Schleidt" w:date="2021-07-05T19:58:00Z">
        <w:r w:rsidR="00B32239">
          <w:rPr>
            <w:lang w:eastAsia="ja-JP"/>
          </w:rPr>
          <w:t xml:space="preserve">A </w:t>
        </w:r>
      </w:ins>
      <w:r>
        <w:rPr>
          <w:lang w:eastAsia="ja-JP"/>
        </w:rPr>
        <w:t>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 xml:space="preserve">EXAMPLE 1: To determine the concentrations of chemical compounds in a river, a sample is taken in a predefined location in the river. This sample is taken to a laboratory where the required chemical analysis is done. In this case, the river is the </w:t>
      </w:r>
      <w:proofErr w:type="spellStart"/>
      <w:r>
        <w:rPr>
          <w:lang w:eastAsia="ja-JP"/>
        </w:rPr>
        <w:t>ultimateFeatureOfInterest</w:t>
      </w:r>
      <w:proofErr w:type="spellEnd"/>
      <w:r>
        <w:rPr>
          <w:lang w:eastAsia="ja-JP"/>
        </w:rPr>
        <w:t xml:space="preserve">, while the sample is the </w:t>
      </w:r>
      <w:proofErr w:type="spellStart"/>
      <w:r>
        <w:rPr>
          <w:lang w:eastAsia="ja-JP"/>
        </w:rPr>
        <w:t>proximateFeatureOfInterest</w:t>
      </w:r>
      <w:proofErr w:type="spellEnd"/>
      <w:r>
        <w:rPr>
          <w:lang w:eastAsia="ja-JP"/>
        </w:rPr>
        <w:t xml:space="preserve"> .</w:t>
      </w:r>
    </w:p>
    <w:p w14:paraId="30E2B671" w14:textId="77777777" w:rsidR="00A515A7" w:rsidRDefault="00A515A7" w:rsidP="00A515A7">
      <w:pPr>
        <w:rPr>
          <w:lang w:eastAsia="ja-JP"/>
        </w:rPr>
      </w:pPr>
      <w:r>
        <w:rPr>
          <w:lang w:eastAsia="ja-JP"/>
        </w:rPr>
        <w:t xml:space="preserve">EXAMPLE 2: Pertaining to document and observations on the consistency thereof, for the Observation “This </w:t>
      </w:r>
      <w:commentRangeStart w:id="365"/>
      <w:r>
        <w:rPr>
          <w:lang w:eastAsia="ja-JP"/>
        </w:rPr>
        <w:t>clause</w:t>
      </w:r>
      <w:commentRangeEnd w:id="365"/>
      <w:r w:rsidR="005F790E">
        <w:rPr>
          <w:rStyle w:val="CommentReference"/>
        </w:rPr>
        <w:commentReference w:id="365"/>
      </w:r>
      <w:r>
        <w:rPr>
          <w:lang w:eastAsia="ja-JP"/>
        </w:rPr>
        <w:t xml:space="preserve"> is inconsistent”, the </w:t>
      </w:r>
      <w:proofErr w:type="spellStart"/>
      <w:r>
        <w:rPr>
          <w:lang w:eastAsia="ja-JP"/>
        </w:rPr>
        <w:t>ultimateFeatureOfInterest</w:t>
      </w:r>
      <w:proofErr w:type="spellEnd"/>
      <w:r>
        <w:rPr>
          <w:lang w:eastAsia="ja-JP"/>
        </w:rPr>
        <w:t xml:space="preserve"> is the entire document, while the </w:t>
      </w:r>
      <w:proofErr w:type="spellStart"/>
      <w:r>
        <w:rPr>
          <w:lang w:eastAsia="ja-JP"/>
        </w:rPr>
        <w:t>proximateFeatureOfInterest</w:t>
      </w:r>
      <w:proofErr w:type="spellEnd"/>
      <w:r>
        <w:rPr>
          <w:lang w:eastAsia="ja-JP"/>
        </w:rPr>
        <w:t xml:space="preserve"> is the specific clause being addressed.</w:t>
      </w:r>
    </w:p>
    <w:p w14:paraId="7BECBA71" w14:textId="78694468" w:rsidR="00A515A7" w:rsidRDefault="00A515A7" w:rsidP="00A515A7">
      <w:pPr>
        <w:rPr>
          <w:lang w:eastAsia="ja-JP"/>
        </w:rPr>
      </w:pPr>
      <w:r>
        <w:rPr>
          <w:lang w:eastAsia="ja-JP"/>
        </w:rPr>
        <w:t xml:space="preserve">EXAMPLE 3: the determination of the species of the butterfly, in this case the butterfly is the </w:t>
      </w:r>
      <w:proofErr w:type="spellStart"/>
      <w:r>
        <w:rPr>
          <w:lang w:eastAsia="ja-JP"/>
        </w:rPr>
        <w:t>ultimateFeatureOfInterest</w:t>
      </w:r>
      <w:proofErr w:type="spellEnd"/>
      <w:r>
        <w:rPr>
          <w:lang w:eastAsia="ja-JP"/>
        </w:rPr>
        <w:t xml:space="preserve">, no </w:t>
      </w:r>
      <w:proofErr w:type="spellStart"/>
      <w:r>
        <w:rPr>
          <w:lang w:eastAsia="ja-JP"/>
        </w:rPr>
        <w:t>proximateFeatureOfInterest</w:t>
      </w:r>
      <w:proofErr w:type="spellEnd"/>
      <w:r>
        <w:rPr>
          <w:lang w:eastAsia="ja-JP"/>
        </w:rPr>
        <w:t xml:space="preserve"> need be provided.</w:t>
      </w:r>
    </w:p>
    <w:p w14:paraId="79723680" w14:textId="5D1AEEC9" w:rsidR="00916406" w:rsidRDefault="001E1837" w:rsidP="001E1837">
      <w:pPr>
        <w:pStyle w:val="Heading2"/>
      </w:pPr>
      <w:bookmarkStart w:id="366" w:name="_Toc72768877"/>
      <w:proofErr w:type="spellStart"/>
      <w:r w:rsidRPr="001E1837">
        <w:t>AbstractObservation</w:t>
      </w:r>
      <w:bookmarkEnd w:id="366"/>
      <w:proofErr w:type="spellEnd"/>
    </w:p>
    <w:p w14:paraId="6D478A5B" w14:textId="7E675168" w:rsidR="001E1837" w:rsidRDefault="00067877" w:rsidP="00067877">
      <w:pPr>
        <w:pStyle w:val="Heading3"/>
      </w:pPr>
      <w:proofErr w:type="spellStart"/>
      <w:r w:rsidRPr="00067877">
        <w:t>AbstractObservation</w:t>
      </w:r>
      <w:proofErr w:type="spellEnd"/>
      <w:r w:rsidRPr="0006787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14:paraId="6A5146FE" w14:textId="77777777" w:rsidTr="00067877">
        <w:tc>
          <w:tcPr>
            <w:tcW w:w="2258" w:type="dxa"/>
            <w:shd w:val="clear" w:color="auto" w:fill="auto"/>
            <w:tcMar>
              <w:top w:w="100" w:type="dxa"/>
              <w:left w:w="100" w:type="dxa"/>
              <w:bottom w:w="100" w:type="dxa"/>
              <w:right w:w="100" w:type="dxa"/>
            </w:tcMar>
          </w:tcPr>
          <w:p w14:paraId="6CF7332A" w14:textId="77777777" w:rsidR="00067877" w:rsidRDefault="0006787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67877" w14:paraId="09637992" w14:textId="77777777" w:rsidTr="00067877">
        <w:tc>
          <w:tcPr>
            <w:tcW w:w="2258" w:type="dxa"/>
            <w:shd w:val="clear" w:color="auto" w:fill="auto"/>
            <w:tcMar>
              <w:top w:w="100" w:type="dxa"/>
              <w:left w:w="100" w:type="dxa"/>
              <w:bottom w:w="100" w:type="dxa"/>
              <w:right w:w="100" w:type="dxa"/>
            </w:tcMar>
          </w:tcPr>
          <w:p w14:paraId="4B1D5E55" w14:textId="77777777" w:rsidR="00067877" w:rsidRDefault="0006787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Default="00067877" w:rsidP="001A5B74">
            <w:pPr>
              <w:widowControl w:val="0"/>
              <w:spacing w:line="240" w:lineRule="auto"/>
              <w:rPr>
                <w:sz w:val="20"/>
                <w:szCs w:val="20"/>
              </w:rPr>
            </w:pPr>
            <w:r>
              <w:rPr>
                <w:sz w:val="20"/>
                <w:szCs w:val="20"/>
              </w:rPr>
              <w:t>Logical model</w:t>
            </w:r>
          </w:p>
        </w:tc>
      </w:tr>
      <w:tr w:rsidR="00067877" w14:paraId="2E198517" w14:textId="77777777" w:rsidTr="00067877">
        <w:tc>
          <w:tcPr>
            <w:tcW w:w="2258" w:type="dxa"/>
            <w:shd w:val="clear" w:color="auto" w:fill="auto"/>
            <w:tcMar>
              <w:top w:w="100" w:type="dxa"/>
              <w:left w:w="100" w:type="dxa"/>
              <w:bottom w:w="100" w:type="dxa"/>
              <w:right w:w="100" w:type="dxa"/>
            </w:tcMar>
          </w:tcPr>
          <w:p w14:paraId="483B9CFF" w14:textId="77777777" w:rsidR="00067877" w:rsidRDefault="0006787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Default="00067877"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AbstractObservation</w:t>
            </w:r>
            <w:proofErr w:type="spellEnd"/>
          </w:p>
        </w:tc>
      </w:tr>
      <w:tr w:rsidR="00067877" w14:paraId="790B27E1" w14:textId="77777777" w:rsidTr="00067877">
        <w:tc>
          <w:tcPr>
            <w:tcW w:w="2258" w:type="dxa"/>
            <w:shd w:val="clear" w:color="auto" w:fill="auto"/>
            <w:tcMar>
              <w:top w:w="100" w:type="dxa"/>
              <w:left w:w="100" w:type="dxa"/>
              <w:bottom w:w="100" w:type="dxa"/>
              <w:right w:w="100" w:type="dxa"/>
            </w:tcMar>
          </w:tcPr>
          <w:p w14:paraId="24137FE6"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Default="00067877" w:rsidP="001A5B74">
            <w:pPr>
              <w:widowControl w:val="0"/>
              <w:spacing w:line="240" w:lineRule="auto"/>
              <w:rPr>
                <w:sz w:val="20"/>
                <w:szCs w:val="20"/>
              </w:rPr>
            </w:pPr>
            <w:r>
              <w:rPr>
                <w:sz w:val="20"/>
                <w:szCs w:val="20"/>
              </w:rPr>
              <w:t>ISO 19103:2015 Geographic information – Conceptual schema language, UML2 conformance class</w:t>
            </w:r>
          </w:p>
        </w:tc>
      </w:tr>
      <w:tr w:rsidR="00067877" w14:paraId="20C3E3C0" w14:textId="77777777" w:rsidTr="00067877">
        <w:tc>
          <w:tcPr>
            <w:tcW w:w="2258" w:type="dxa"/>
            <w:shd w:val="clear" w:color="auto" w:fill="auto"/>
            <w:tcMar>
              <w:top w:w="100" w:type="dxa"/>
              <w:left w:w="100" w:type="dxa"/>
              <w:bottom w:w="100" w:type="dxa"/>
              <w:right w:w="100" w:type="dxa"/>
            </w:tcMar>
          </w:tcPr>
          <w:p w14:paraId="3C05DE4C"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82DD151" w14:textId="77777777" w:rsidR="00067877" w:rsidRDefault="0006787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067877" w14:paraId="3022AD4A" w14:textId="77777777" w:rsidTr="00067877">
        <w:tc>
          <w:tcPr>
            <w:tcW w:w="2258" w:type="dxa"/>
            <w:shd w:val="clear" w:color="auto" w:fill="auto"/>
            <w:tcMar>
              <w:top w:w="100" w:type="dxa"/>
              <w:left w:w="100" w:type="dxa"/>
              <w:bottom w:w="100" w:type="dxa"/>
              <w:right w:w="100" w:type="dxa"/>
            </w:tcMar>
          </w:tcPr>
          <w:p w14:paraId="1604EFA1"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Default="0006787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067877" w14:paraId="1E92DB73" w14:textId="77777777" w:rsidTr="00067877">
        <w:tc>
          <w:tcPr>
            <w:tcW w:w="2258" w:type="dxa"/>
            <w:shd w:val="clear" w:color="auto" w:fill="auto"/>
            <w:tcMar>
              <w:top w:w="100" w:type="dxa"/>
              <w:left w:w="100" w:type="dxa"/>
              <w:bottom w:w="100" w:type="dxa"/>
              <w:right w:w="100" w:type="dxa"/>
            </w:tcMar>
          </w:tcPr>
          <w:p w14:paraId="3D5EBB1C" w14:textId="77777777" w:rsidR="00067877" w:rsidRDefault="0006787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63D0918"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21125" w14:paraId="4B98DF7F" w14:textId="77777777" w:rsidTr="00067877">
        <w:trPr>
          <w:ins w:id="367" w:author="Katharina Schleidt" w:date="2021-10-11T15:15:00Z"/>
        </w:trPr>
        <w:tc>
          <w:tcPr>
            <w:tcW w:w="2258" w:type="dxa"/>
            <w:shd w:val="clear" w:color="auto" w:fill="auto"/>
            <w:tcMar>
              <w:top w:w="100" w:type="dxa"/>
              <w:left w:w="100" w:type="dxa"/>
              <w:bottom w:w="100" w:type="dxa"/>
              <w:right w:w="100" w:type="dxa"/>
            </w:tcMar>
          </w:tcPr>
          <w:p w14:paraId="3BD46403" w14:textId="31739B79" w:rsidR="00021125" w:rsidRDefault="00021125" w:rsidP="001A5B74">
            <w:pPr>
              <w:widowControl w:val="0"/>
              <w:spacing w:line="240" w:lineRule="auto"/>
              <w:rPr>
                <w:ins w:id="368" w:author="Katharina Schleidt" w:date="2021-10-11T15:15:00Z"/>
                <w:sz w:val="20"/>
                <w:szCs w:val="20"/>
              </w:rPr>
            </w:pPr>
            <w:ins w:id="369" w:author="Katharina Schleidt" w:date="2021-10-11T15:16:00Z">
              <w:r>
                <w:rPr>
                  <w:sz w:val="20"/>
                  <w:szCs w:val="20"/>
                </w:rPr>
                <w:t>Requirement</w:t>
              </w:r>
            </w:ins>
          </w:p>
        </w:tc>
        <w:tc>
          <w:tcPr>
            <w:tcW w:w="7513" w:type="dxa"/>
            <w:shd w:val="clear" w:color="auto" w:fill="auto"/>
            <w:tcMar>
              <w:top w:w="100" w:type="dxa"/>
              <w:left w:w="100" w:type="dxa"/>
              <w:bottom w:w="100" w:type="dxa"/>
              <w:right w:w="100" w:type="dxa"/>
            </w:tcMar>
          </w:tcPr>
          <w:p w14:paraId="5E0D9EFB" w14:textId="48952AFA" w:rsidR="00021125" w:rsidRDefault="00021125" w:rsidP="001A5B74">
            <w:pPr>
              <w:widowControl w:val="0"/>
              <w:spacing w:line="240" w:lineRule="auto"/>
              <w:rPr>
                <w:ins w:id="370" w:author="Katharina Schleidt" w:date="2021-10-11T15:15:00Z"/>
                <w:sz w:val="20"/>
                <w:szCs w:val="20"/>
              </w:rPr>
            </w:pPr>
            <w:ins w:id="371" w:author="Katharina Schleidt" w:date="2021-10-11T15:16:00Z">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ins>
            <w:proofErr w:type="spellEnd"/>
          </w:p>
        </w:tc>
      </w:tr>
      <w:tr w:rsidR="00067877" w14:paraId="15A66E4E" w14:textId="77777777" w:rsidTr="00067877">
        <w:tc>
          <w:tcPr>
            <w:tcW w:w="2258" w:type="dxa"/>
            <w:shd w:val="clear" w:color="auto" w:fill="auto"/>
            <w:tcMar>
              <w:top w:w="100" w:type="dxa"/>
              <w:left w:w="100" w:type="dxa"/>
              <w:bottom w:w="100" w:type="dxa"/>
              <w:right w:w="100" w:type="dxa"/>
            </w:tcMar>
          </w:tcPr>
          <w:p w14:paraId="02F99CD4" w14:textId="77777777" w:rsidR="00067877" w:rsidRDefault="00067877"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D022085"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r>
      <w:tr w:rsidR="00067877" w14:paraId="49A73171" w14:textId="77777777" w:rsidTr="00067877">
        <w:tc>
          <w:tcPr>
            <w:tcW w:w="2258" w:type="dxa"/>
            <w:shd w:val="clear" w:color="auto" w:fill="auto"/>
            <w:tcMar>
              <w:top w:w="100" w:type="dxa"/>
              <w:left w:w="100" w:type="dxa"/>
              <w:bottom w:w="100" w:type="dxa"/>
              <w:right w:w="100" w:type="dxa"/>
            </w:tcMar>
          </w:tcPr>
          <w:p w14:paraId="2CE2649A"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r>
      <w:tr w:rsidR="00067877" w14:paraId="39C37D18" w14:textId="77777777" w:rsidTr="00067877">
        <w:tc>
          <w:tcPr>
            <w:tcW w:w="2258" w:type="dxa"/>
            <w:shd w:val="clear" w:color="auto" w:fill="auto"/>
            <w:tcMar>
              <w:top w:w="100" w:type="dxa"/>
              <w:left w:w="100" w:type="dxa"/>
              <w:bottom w:w="100" w:type="dxa"/>
              <w:right w:w="100" w:type="dxa"/>
            </w:tcMar>
          </w:tcPr>
          <w:p w14:paraId="2E2099D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phenomenonTime</w:t>
            </w:r>
            <w:proofErr w:type="spellEnd"/>
            <w:r>
              <w:rPr>
                <w:sz w:val="20"/>
                <w:szCs w:val="20"/>
              </w:rPr>
              <w:t>-card</w:t>
            </w:r>
          </w:p>
        </w:tc>
      </w:tr>
      <w:tr w:rsidR="00067877" w14:paraId="41BE0320" w14:textId="77777777" w:rsidTr="00067877">
        <w:tc>
          <w:tcPr>
            <w:tcW w:w="2258" w:type="dxa"/>
            <w:shd w:val="clear" w:color="auto" w:fill="auto"/>
            <w:tcMar>
              <w:top w:w="100" w:type="dxa"/>
              <w:left w:w="100" w:type="dxa"/>
              <w:bottom w:w="100" w:type="dxa"/>
              <w:right w:w="100" w:type="dxa"/>
            </w:tcMar>
          </w:tcPr>
          <w:p w14:paraId="1BA2E3C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resultTime</w:t>
            </w:r>
            <w:proofErr w:type="spellEnd"/>
            <w:r>
              <w:rPr>
                <w:sz w:val="20"/>
                <w:szCs w:val="20"/>
              </w:rPr>
              <w:t>-card</w:t>
            </w:r>
          </w:p>
        </w:tc>
      </w:tr>
      <w:tr w:rsidR="00067877" w14:paraId="3280FC1A" w14:textId="77777777" w:rsidTr="00067877">
        <w:tc>
          <w:tcPr>
            <w:tcW w:w="2258" w:type="dxa"/>
            <w:shd w:val="clear" w:color="auto" w:fill="auto"/>
            <w:tcMar>
              <w:top w:w="100" w:type="dxa"/>
              <w:left w:w="100" w:type="dxa"/>
              <w:bottom w:w="100" w:type="dxa"/>
              <w:right w:w="100" w:type="dxa"/>
            </w:tcMar>
          </w:tcPr>
          <w:p w14:paraId="318AB3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1CA209" w14:textId="7391B971" w:rsidR="00067877" w:rsidRDefault="00067877" w:rsidP="001A5B74">
            <w:pPr>
              <w:widowControl w:val="0"/>
              <w:spacing w:line="240" w:lineRule="auto"/>
              <w:rPr>
                <w:sz w:val="20"/>
                <w:szCs w:val="20"/>
              </w:rPr>
            </w:pPr>
            <w:del w:id="372" w:author="Katharina Schleidt" w:date="2021-10-11T15:10:00Z">
              <w:r w:rsidDel="000F7AC0">
                <w:rPr>
                  <w:sz w:val="20"/>
                  <w:szCs w:val="20"/>
                </w:rPr>
                <w:delText>/req/obs-core/AbstractObservation/FoI-con</w:delText>
              </w:r>
            </w:del>
            <w:ins w:id="373" w:author="Katharina Schleidt" w:date="2021-10-11T15:10:00Z">
              <w:r w:rsidR="000F7AC0">
                <w:rPr>
                  <w:sz w:val="20"/>
                  <w:szCs w:val="20"/>
                </w:rPr>
                <w:t>/</w:t>
              </w:r>
              <w:proofErr w:type="spellStart"/>
              <w:r w:rsidR="000F7AC0">
                <w:rPr>
                  <w:sz w:val="20"/>
                  <w:szCs w:val="20"/>
                </w:rPr>
                <w:t>req</w:t>
              </w:r>
              <w:proofErr w:type="spellEnd"/>
              <w:r w:rsidR="000F7AC0">
                <w:rPr>
                  <w:sz w:val="20"/>
                  <w:szCs w:val="20"/>
                </w:rPr>
                <w:t>/</w:t>
              </w:r>
              <w:proofErr w:type="spellStart"/>
              <w:r w:rsidR="000F7AC0">
                <w:rPr>
                  <w:sz w:val="20"/>
                  <w:szCs w:val="20"/>
                </w:rPr>
                <w:t>obs</w:t>
              </w:r>
              <w:proofErr w:type="spellEnd"/>
              <w:r w:rsidR="000F7AC0">
                <w:rPr>
                  <w:sz w:val="20"/>
                  <w:szCs w:val="20"/>
                </w:rPr>
                <w:t>-core/</w:t>
              </w:r>
              <w:proofErr w:type="spellStart"/>
              <w:r w:rsidR="000F7AC0">
                <w:rPr>
                  <w:sz w:val="20"/>
                  <w:szCs w:val="20"/>
                </w:rPr>
                <w:t>AbstractObservation</w:t>
              </w:r>
              <w:proofErr w:type="spellEnd"/>
              <w:r w:rsidR="000F7AC0">
                <w:rPr>
                  <w:sz w:val="20"/>
                  <w:szCs w:val="20"/>
                </w:rPr>
                <w:t>/</w:t>
              </w:r>
              <w:proofErr w:type="spellStart"/>
              <w:r w:rsidR="000F7AC0">
                <w:rPr>
                  <w:sz w:val="20"/>
                  <w:szCs w:val="20"/>
                </w:rPr>
                <w:t>featureOfInterest</w:t>
              </w:r>
              <w:proofErr w:type="spellEnd"/>
              <w:r w:rsidR="000F7AC0">
                <w:rPr>
                  <w:sz w:val="20"/>
                  <w:szCs w:val="20"/>
                </w:rPr>
                <w:t>-con</w:t>
              </w:r>
            </w:ins>
          </w:p>
        </w:tc>
      </w:tr>
      <w:tr w:rsidR="00067877" w14:paraId="56593F1E" w14:textId="77777777" w:rsidTr="00067877">
        <w:tc>
          <w:tcPr>
            <w:tcW w:w="2258" w:type="dxa"/>
            <w:shd w:val="clear" w:color="auto" w:fill="auto"/>
            <w:tcMar>
              <w:top w:w="100" w:type="dxa"/>
              <w:left w:w="100" w:type="dxa"/>
              <w:bottom w:w="100" w:type="dxa"/>
              <w:right w:w="100" w:type="dxa"/>
            </w:tcMar>
          </w:tcPr>
          <w:p w14:paraId="19543A3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-card</w:t>
            </w:r>
          </w:p>
        </w:tc>
      </w:tr>
      <w:tr w:rsidR="00067877" w14:paraId="7139ACEA" w14:textId="77777777" w:rsidTr="00067877">
        <w:tc>
          <w:tcPr>
            <w:tcW w:w="2258" w:type="dxa"/>
            <w:shd w:val="clear" w:color="auto" w:fill="auto"/>
            <w:tcMar>
              <w:top w:w="100" w:type="dxa"/>
              <w:left w:w="100" w:type="dxa"/>
              <w:bottom w:w="100" w:type="dxa"/>
              <w:right w:w="100" w:type="dxa"/>
            </w:tcMar>
          </w:tcPr>
          <w:p w14:paraId="38D74DCC"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6D0542A" w14:textId="731DE7C0"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ins w:id="374" w:author="Katharina Schleidt" w:date="2021-10-11T15:19:00Z">
              <w:r w:rsidR="00021125" w:rsidRPr="00021125">
                <w:rPr>
                  <w:sz w:val="20"/>
                  <w:szCs w:val="20"/>
                </w:rPr>
                <w:t>observingProcedure</w:t>
              </w:r>
              <w:proofErr w:type="spellEnd"/>
              <w:r w:rsidR="00021125" w:rsidRPr="00021125" w:rsidDel="00021125">
                <w:rPr>
                  <w:sz w:val="20"/>
                  <w:szCs w:val="20"/>
                </w:rPr>
                <w:t xml:space="preserve"> </w:t>
              </w:r>
            </w:ins>
            <w:del w:id="375" w:author="Katharina Schleidt" w:date="2021-10-11T15:19:00Z">
              <w:r w:rsidDel="00021125">
                <w:rPr>
                  <w:sz w:val="20"/>
                  <w:szCs w:val="20"/>
                </w:rPr>
                <w:delText>procedure</w:delText>
              </w:r>
            </w:del>
            <w:r>
              <w:rPr>
                <w:sz w:val="20"/>
                <w:szCs w:val="20"/>
              </w:rPr>
              <w:t>-card</w:t>
            </w:r>
          </w:p>
        </w:tc>
      </w:tr>
      <w:tr w:rsidR="00067877" w14:paraId="4C3AEB4D" w14:textId="77777777" w:rsidTr="00067877">
        <w:tc>
          <w:tcPr>
            <w:tcW w:w="2258" w:type="dxa"/>
            <w:shd w:val="clear" w:color="auto" w:fill="auto"/>
            <w:tcMar>
              <w:top w:w="100" w:type="dxa"/>
              <w:left w:w="100" w:type="dxa"/>
              <w:bottom w:w="100" w:type="dxa"/>
              <w:right w:w="100" w:type="dxa"/>
            </w:tcMar>
          </w:tcPr>
          <w:p w14:paraId="4CAB8F28"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/Observation/result-card</w:t>
            </w:r>
          </w:p>
        </w:tc>
      </w:tr>
      <w:tr w:rsidR="00067877" w14:paraId="6598FAEE" w14:textId="77777777" w:rsidTr="00067877">
        <w:tc>
          <w:tcPr>
            <w:tcW w:w="2258" w:type="dxa"/>
            <w:shd w:val="clear" w:color="auto" w:fill="auto"/>
            <w:tcMar>
              <w:top w:w="100" w:type="dxa"/>
              <w:left w:w="100" w:type="dxa"/>
              <w:bottom w:w="100" w:type="dxa"/>
              <w:right w:w="100" w:type="dxa"/>
            </w:tcMar>
          </w:tcPr>
          <w:p w14:paraId="0B61BCD2" w14:textId="77777777" w:rsidR="00067877" w:rsidRDefault="00067877" w:rsidP="001A5B74">
            <w:pPr>
              <w:widowControl w:val="0"/>
              <w:spacing w:line="240" w:lineRule="auto"/>
              <w:rPr>
                <w:sz w:val="20"/>
                <w:szCs w:val="20"/>
              </w:rPr>
            </w:pPr>
            <w:r>
              <w:rPr>
                <w:sz w:val="20"/>
                <w:szCs w:val="20"/>
              </w:rPr>
              <w:t>Recommendation</w:t>
            </w:r>
          </w:p>
        </w:tc>
        <w:tc>
          <w:tcPr>
            <w:tcW w:w="7513" w:type="dxa"/>
            <w:tcMar>
              <w:top w:w="100" w:type="dxa"/>
              <w:left w:w="100" w:type="dxa"/>
              <w:bottom w:w="100" w:type="dxa"/>
              <w:right w:w="100" w:type="dxa"/>
            </w:tcMar>
          </w:tcPr>
          <w:p w14:paraId="3F958195"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-con</w:t>
            </w:r>
          </w:p>
        </w:tc>
      </w:tr>
      <w:tr w:rsidR="00067877" w14:paraId="4B59270D" w14:textId="77777777" w:rsidTr="00067877">
        <w:tc>
          <w:tcPr>
            <w:tcW w:w="2258" w:type="dxa"/>
            <w:shd w:val="clear" w:color="auto" w:fill="auto"/>
            <w:tcMar>
              <w:top w:w="100" w:type="dxa"/>
              <w:left w:w="100" w:type="dxa"/>
              <w:bottom w:w="100" w:type="dxa"/>
              <w:right w:w="100" w:type="dxa"/>
            </w:tcMar>
          </w:tcPr>
          <w:p w14:paraId="38DF7971"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observerhost</w:t>
            </w:r>
            <w:proofErr w:type="spellEnd"/>
            <w:r>
              <w:rPr>
                <w:sz w:val="20"/>
                <w:szCs w:val="20"/>
              </w:rPr>
              <w:t>-con</w:t>
            </w:r>
          </w:p>
        </w:tc>
      </w:tr>
      <w:tr w:rsidR="00067877" w14:paraId="3CBACD31" w14:textId="77777777" w:rsidTr="00067877">
        <w:tc>
          <w:tcPr>
            <w:tcW w:w="2258" w:type="dxa"/>
            <w:shd w:val="clear" w:color="auto" w:fill="auto"/>
            <w:tcMar>
              <w:top w:w="100" w:type="dxa"/>
              <w:left w:w="100" w:type="dxa"/>
              <w:bottom w:w="100" w:type="dxa"/>
              <w:right w:w="100" w:type="dxa"/>
            </w:tcMar>
          </w:tcPr>
          <w:p w14:paraId="363C025A"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37330E5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/Observation/procedure-con</w:t>
            </w:r>
          </w:p>
        </w:tc>
      </w:tr>
      <w:tr w:rsidR="00067877" w14:paraId="2A1387D9" w14:textId="77777777" w:rsidTr="00067877">
        <w:tc>
          <w:tcPr>
            <w:tcW w:w="2258" w:type="dxa"/>
            <w:shd w:val="clear" w:color="auto" w:fill="auto"/>
            <w:tcMar>
              <w:top w:w="100" w:type="dxa"/>
              <w:left w:w="100" w:type="dxa"/>
              <w:bottom w:w="100" w:type="dxa"/>
              <w:right w:w="100" w:type="dxa"/>
            </w:tcMar>
          </w:tcPr>
          <w:p w14:paraId="655EAE9C"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/Observation/result-con</w:t>
            </w:r>
          </w:p>
        </w:tc>
      </w:tr>
      <w:tr w:rsidR="000F7AC0" w14:paraId="784C2B43" w14:textId="77777777" w:rsidTr="00067877">
        <w:trPr>
          <w:ins w:id="376" w:author="Katharina Schleidt" w:date="2021-10-11T15:14:00Z"/>
        </w:trPr>
        <w:tc>
          <w:tcPr>
            <w:tcW w:w="2258" w:type="dxa"/>
            <w:shd w:val="clear" w:color="auto" w:fill="auto"/>
            <w:tcMar>
              <w:top w:w="100" w:type="dxa"/>
              <w:left w:w="100" w:type="dxa"/>
              <w:bottom w:w="100" w:type="dxa"/>
              <w:right w:w="100" w:type="dxa"/>
            </w:tcMar>
          </w:tcPr>
          <w:p w14:paraId="586E3992" w14:textId="57D37EA4" w:rsidR="000F7AC0" w:rsidRDefault="000F7AC0" w:rsidP="001A5B74">
            <w:pPr>
              <w:widowControl w:val="0"/>
              <w:spacing w:line="240" w:lineRule="auto"/>
              <w:rPr>
                <w:ins w:id="377" w:author="Katharina Schleidt" w:date="2021-10-11T15:14:00Z"/>
                <w:sz w:val="20"/>
                <w:szCs w:val="20"/>
              </w:rPr>
            </w:pPr>
            <w:ins w:id="378" w:author="Katharina Schleidt" w:date="2021-10-11T15:14:00Z">
              <w:r>
                <w:rPr>
                  <w:sz w:val="20"/>
                  <w:szCs w:val="20"/>
                </w:rPr>
                <w:t>Recommendation</w:t>
              </w:r>
            </w:ins>
          </w:p>
        </w:tc>
        <w:tc>
          <w:tcPr>
            <w:tcW w:w="7513" w:type="dxa"/>
            <w:shd w:val="clear" w:color="auto" w:fill="auto"/>
            <w:tcMar>
              <w:top w:w="100" w:type="dxa"/>
              <w:left w:w="100" w:type="dxa"/>
              <w:bottom w:w="100" w:type="dxa"/>
              <w:right w:w="100" w:type="dxa"/>
            </w:tcMar>
          </w:tcPr>
          <w:p w14:paraId="17A38C5B" w14:textId="1D24AFFD" w:rsidR="000F7AC0" w:rsidRDefault="000F7AC0" w:rsidP="001A5B74">
            <w:pPr>
              <w:widowControl w:val="0"/>
              <w:spacing w:line="240" w:lineRule="auto"/>
              <w:rPr>
                <w:ins w:id="379" w:author="Katharina Schleidt" w:date="2021-10-11T15:14:00Z"/>
                <w:sz w:val="20"/>
                <w:szCs w:val="20"/>
              </w:rPr>
            </w:pPr>
            <w:ins w:id="380" w:author="Katharina Schleidt" w:date="2021-10-11T15:14:00Z">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ins>
          </w:p>
        </w:tc>
      </w:tr>
      <w:tr w:rsidR="00067877" w14:paraId="34810CA8" w14:textId="77777777" w:rsidTr="00067877">
        <w:tc>
          <w:tcPr>
            <w:tcW w:w="2258" w:type="dxa"/>
            <w:shd w:val="clear" w:color="auto" w:fill="auto"/>
            <w:tcMar>
              <w:top w:w="100" w:type="dxa"/>
              <w:left w:w="100" w:type="dxa"/>
              <w:bottom w:w="100" w:type="dxa"/>
              <w:right w:w="100" w:type="dxa"/>
            </w:tcMar>
          </w:tcPr>
          <w:p w14:paraId="4A4F4B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F17F0E3"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r>
    </w:tbl>
    <w:p w14:paraId="5CAB035B" w14:textId="33FACE91" w:rsidR="00067877" w:rsidRDefault="00067877" w:rsidP="00067877">
      <w:pPr>
        <w:rPr>
          <w:lang w:eastAsia="ja-JP"/>
        </w:rPr>
      </w:pPr>
    </w:p>
    <w:p w14:paraId="72B50ED6" w14:textId="77777777" w:rsidR="004762FB" w:rsidRDefault="004762FB" w:rsidP="004762FB">
      <w:pPr>
        <w:keepNext/>
      </w:pPr>
      <w:r>
        <w:rPr>
          <w:noProof/>
          <w:lang w:val="fr-FR" w:eastAsia="fr-FR"/>
        </w:rPr>
        <w:lastRenderedPageBreak/>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71" cstate="print">
                      <a:extLst>
                        <a:ext uri="{28A0092B-C50C-407E-A947-70E740481C1C}">
                          <a14:useLocalDpi xmlns:a14="http://schemas.microsoft.com/office/drawing/2010/main"/>
                        </a:ext>
                        <a:ext uri="{96DAC541-7B7A-43D3-8B79-37D633B846F1}">
                          <asvg:svgBlip xmlns:asvg="http://schemas.microsoft.com/office/drawing/2016/SVG/main" r:embed="rId72"/>
                        </a:ext>
                      </a:extLst>
                    </a:blip>
                    <a:stretch>
                      <a:fillRect/>
                    </a:stretch>
                  </pic:blipFill>
                  <pic:spPr>
                    <a:xfrm>
                      <a:off x="0" y="0"/>
                      <a:ext cx="6191885" cy="4213860"/>
                    </a:xfrm>
                    <a:prstGeom prst="rect">
                      <a:avLst/>
                    </a:prstGeom>
                  </pic:spPr>
                </pic:pic>
              </a:graphicData>
            </a:graphic>
          </wp:inline>
        </w:drawing>
      </w:r>
    </w:p>
    <w:p w14:paraId="37D358D5" w14:textId="30142786" w:rsidR="00067877" w:rsidRDefault="004762FB" w:rsidP="004762FB">
      <w:pPr>
        <w:jc w:val="center"/>
        <w:rPr>
          <w:b/>
          <w:bCs/>
          <w:sz w:val="20"/>
          <w:szCs w:val="20"/>
        </w:rPr>
      </w:pPr>
      <w:r w:rsidRPr="004762F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23</w:t>
      </w:r>
      <w:r w:rsidR="00D471BA">
        <w:rPr>
          <w:b/>
          <w:bCs/>
          <w:sz w:val="20"/>
          <w:szCs w:val="20"/>
        </w:rPr>
        <w:fldChar w:fldCharType="end"/>
      </w:r>
      <w:r w:rsidRPr="004762FB">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4762FB">
        <w:rPr>
          <w:b/>
          <w:bCs/>
          <w:sz w:val="20"/>
          <w:szCs w:val="20"/>
        </w:rPr>
        <w:t>AbstractObservation</w:t>
      </w:r>
      <w:proofErr w:type="spellEnd"/>
      <w:r w:rsidRPr="004762FB">
        <w:rPr>
          <w:b/>
          <w:bCs/>
          <w:sz w:val="20"/>
          <w:szCs w:val="20"/>
        </w:rPr>
        <w:t xml:space="preserve"> requirements class.</w:t>
      </w:r>
    </w:p>
    <w:p w14:paraId="470E9733" w14:textId="7F718B33" w:rsidR="004762FB" w:rsidRDefault="00FC480B" w:rsidP="00FC480B">
      <w:pPr>
        <w:pStyle w:val="Heading3"/>
      </w:pPr>
      <w:r w:rsidRPr="00FC480B">
        <w:t xml:space="preserve">Constraint </w:t>
      </w:r>
      <w:proofErr w:type="spellStart"/>
      <w:r w:rsidRPr="00FC480B">
        <w:t>resultTime</w:t>
      </w:r>
      <w:proofErr w:type="spellEnd"/>
      <w:r w:rsidRPr="00FC480B">
        <w:t xml:space="preserve"> instant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51668D">
        <w:tc>
          <w:tcPr>
            <w:tcW w:w="4526" w:type="dxa"/>
            <w:shd w:val="clear" w:color="auto" w:fill="auto"/>
            <w:tcMar>
              <w:top w:w="100" w:type="dxa"/>
              <w:left w:w="100" w:type="dxa"/>
              <w:bottom w:w="100" w:type="dxa"/>
              <w:right w:w="100" w:type="dxa"/>
            </w:tcMar>
          </w:tcPr>
          <w:p w14:paraId="37CC6F31" w14:textId="77777777" w:rsidR="0051668D" w:rsidRDefault="0051668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c>
          <w:tcPr>
            <w:tcW w:w="5796" w:type="dxa"/>
            <w:shd w:val="clear" w:color="auto" w:fill="auto"/>
            <w:tcMar>
              <w:top w:w="100" w:type="dxa"/>
              <w:left w:w="100" w:type="dxa"/>
              <w:bottom w:w="100" w:type="dxa"/>
              <w:right w:w="100" w:type="dxa"/>
            </w:tcMar>
          </w:tcPr>
          <w:p w14:paraId="38D289D0" w14:textId="77777777" w:rsidR="0051668D" w:rsidRDefault="0051668D"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resultTime</w:t>
            </w:r>
            <w:proofErr w:type="spellEnd"/>
            <w:r>
              <w:rPr>
                <w:b/>
                <w:sz w:val="20"/>
                <w:szCs w:val="20"/>
              </w:rPr>
              <w:t xml:space="preserve"> </w:t>
            </w:r>
            <w:r>
              <w:rPr>
                <w:sz w:val="20"/>
                <w:szCs w:val="20"/>
              </w:rPr>
              <w:t xml:space="preserve">attribute SHALL be of type </w:t>
            </w:r>
            <w:proofErr w:type="spellStart"/>
            <w:r>
              <w:rPr>
                <w:b/>
                <w:sz w:val="20"/>
                <w:szCs w:val="20"/>
              </w:rPr>
              <w:t>TM_Instant</w:t>
            </w:r>
            <w:proofErr w:type="spellEnd"/>
            <w:r>
              <w:rPr>
                <w:sz w:val="20"/>
                <w:szCs w:val="20"/>
              </w:rPr>
              <w:t>.</w:t>
            </w:r>
          </w:p>
        </w:tc>
      </w:tr>
    </w:tbl>
    <w:p w14:paraId="41F61C17" w14:textId="73178330" w:rsidR="00FC480B" w:rsidRDefault="00FC480B" w:rsidP="00FC480B">
      <w:pPr>
        <w:rPr>
          <w:lang w:eastAsia="ja-JP"/>
        </w:rPr>
      </w:pPr>
    </w:p>
    <w:p w14:paraId="6810C198" w14:textId="74079365" w:rsidR="0051668D" w:rsidRDefault="008E2AAF" w:rsidP="008E2AAF">
      <w:pPr>
        <w:pStyle w:val="Heading3"/>
      </w:pPr>
      <w:r w:rsidRPr="008E2AAF">
        <w:t xml:space="preserve">Constraint </w:t>
      </w:r>
      <w:proofErr w:type="spellStart"/>
      <w:r w:rsidRPr="008E2AAF">
        <w:t>validTime</w:t>
      </w:r>
      <w:proofErr w:type="spellEnd"/>
      <w:r w:rsidRPr="008E2AAF">
        <w:t xml:space="preserve"> period</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validTime</w:t>
            </w:r>
            <w:proofErr w:type="spellEnd"/>
            <w:r>
              <w:rPr>
                <w:b/>
                <w:sz w:val="20"/>
                <w:szCs w:val="20"/>
              </w:rPr>
              <w:t xml:space="preserve"> </w:t>
            </w:r>
            <w:r>
              <w:rPr>
                <w:sz w:val="20"/>
                <w:szCs w:val="20"/>
              </w:rPr>
              <w:t xml:space="preserve">attribute SHALL be of type </w:t>
            </w:r>
            <w:proofErr w:type="spellStart"/>
            <w:r>
              <w:rPr>
                <w:b/>
                <w:sz w:val="20"/>
                <w:szCs w:val="20"/>
              </w:rPr>
              <w:t>TM_Period</w:t>
            </w:r>
            <w:proofErr w:type="spellEnd"/>
            <w:r>
              <w:rPr>
                <w:sz w:val="20"/>
                <w:szCs w:val="20"/>
              </w:rPr>
              <w:t>.</w:t>
            </w:r>
          </w:p>
        </w:tc>
      </w:tr>
    </w:tbl>
    <w:p w14:paraId="61AE7FED" w14:textId="718E2A2F" w:rsidR="008E2AAF" w:rsidRDefault="008E2AAF" w:rsidP="008E2AAF">
      <w:pPr>
        <w:rPr>
          <w:lang w:eastAsia="ja-JP"/>
        </w:rPr>
      </w:pPr>
    </w:p>
    <w:p w14:paraId="75F54016" w14:textId="49515EF7" w:rsidR="008E2AAF" w:rsidRDefault="008E2AAF" w:rsidP="008E2AAF">
      <w:pPr>
        <w:pStyle w:val="Heading3"/>
      </w:pPr>
      <w:r w:rsidRPr="008E2AAF">
        <w:t>Constraint parameter unique name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w:t>
            </w:r>
            <w:proofErr w:type="spellStart"/>
            <w:r>
              <w:rPr>
                <w:b/>
                <w:sz w:val="20"/>
                <w:szCs w:val="20"/>
              </w:rPr>
              <w:t>NamedValue</w:t>
            </w:r>
            <w:proofErr w:type="spellEnd"/>
            <w:r>
              <w:rPr>
                <w:b/>
                <w:sz w:val="20"/>
                <w:szCs w:val="20"/>
              </w:rPr>
              <w:t xml:space="preserv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Heading3"/>
      </w:pPr>
      <w:r w:rsidRPr="00447B29">
        <w:lastRenderedPageBreak/>
        <w:t xml:space="preserve">Constraint proximate or ultimate </w:t>
      </w:r>
      <w:proofErr w:type="spellStart"/>
      <w:r w:rsidRPr="00447B29">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4169B82F" w:rsidR="00447B29" w:rsidRDefault="00447B29" w:rsidP="001A5B74">
            <w:pPr>
              <w:widowControl w:val="0"/>
              <w:spacing w:line="240" w:lineRule="auto"/>
              <w:rPr>
                <w:sz w:val="20"/>
                <w:szCs w:val="20"/>
              </w:rPr>
            </w:pPr>
            <w:r>
              <w:rPr>
                <w:b/>
                <w:sz w:val="20"/>
                <w:szCs w:val="20"/>
              </w:rPr>
              <w:t>Requirement</w:t>
            </w:r>
            <w:r>
              <w:rPr>
                <w:sz w:val="20"/>
                <w:szCs w:val="20"/>
              </w:rPr>
              <w:br/>
            </w:r>
            <w:del w:id="381" w:author="Katharina Schleidt" w:date="2021-10-11T15:10:00Z">
              <w:r w:rsidDel="000F7AC0">
                <w:rPr>
                  <w:sz w:val="20"/>
                  <w:szCs w:val="20"/>
                </w:rPr>
                <w:delText>/req/obs-core/AbstractObservation/FoI-con</w:delText>
              </w:r>
            </w:del>
            <w:ins w:id="382" w:author="Katharina Schleidt" w:date="2021-10-11T15:10:00Z">
              <w:r w:rsidR="000F7AC0">
                <w:rPr>
                  <w:sz w:val="20"/>
                  <w:szCs w:val="20"/>
                </w:rPr>
                <w:t>/</w:t>
              </w:r>
              <w:proofErr w:type="spellStart"/>
              <w:r w:rsidR="000F7AC0">
                <w:rPr>
                  <w:sz w:val="20"/>
                  <w:szCs w:val="20"/>
                </w:rPr>
                <w:t>req</w:t>
              </w:r>
              <w:proofErr w:type="spellEnd"/>
              <w:r w:rsidR="000F7AC0">
                <w:rPr>
                  <w:sz w:val="20"/>
                  <w:szCs w:val="20"/>
                </w:rPr>
                <w:t>/</w:t>
              </w:r>
              <w:proofErr w:type="spellStart"/>
              <w:r w:rsidR="000F7AC0">
                <w:rPr>
                  <w:sz w:val="20"/>
                  <w:szCs w:val="20"/>
                </w:rPr>
                <w:t>obs</w:t>
              </w:r>
              <w:proofErr w:type="spellEnd"/>
              <w:r w:rsidR="000F7AC0">
                <w:rPr>
                  <w:sz w:val="20"/>
                  <w:szCs w:val="20"/>
                </w:rPr>
                <w:t>-core/</w:t>
              </w:r>
              <w:proofErr w:type="spellStart"/>
              <w:r w:rsidR="000F7AC0">
                <w:rPr>
                  <w:sz w:val="20"/>
                  <w:szCs w:val="20"/>
                </w:rPr>
                <w:t>AbstractObservation</w:t>
              </w:r>
              <w:proofErr w:type="spellEnd"/>
              <w:r w:rsidR="000F7AC0">
                <w:rPr>
                  <w:sz w:val="20"/>
                  <w:szCs w:val="20"/>
                </w:rPr>
                <w:t>/</w:t>
              </w:r>
              <w:proofErr w:type="spellStart"/>
              <w:r w:rsidR="000F7AC0">
                <w:rPr>
                  <w:sz w:val="20"/>
                  <w:szCs w:val="20"/>
                </w:rPr>
                <w:t>featureOfInterest</w:t>
              </w:r>
              <w:proofErr w:type="spellEnd"/>
              <w:r w:rsidR="000F7AC0">
                <w:rPr>
                  <w:sz w:val="20"/>
                  <w:szCs w:val="20"/>
                </w:rPr>
                <w:t>-con</w:t>
              </w:r>
            </w:ins>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proofErr w:type="spellStart"/>
            <w:r>
              <w:rPr>
                <w:b/>
                <w:sz w:val="20"/>
                <w:szCs w:val="20"/>
              </w:rPr>
              <w:t>proximateFeatureOfInterest</w:t>
            </w:r>
            <w:proofErr w:type="spellEnd"/>
            <w:r>
              <w:rPr>
                <w:b/>
                <w:sz w:val="20"/>
                <w:szCs w:val="20"/>
              </w:rPr>
              <w:t xml:space="preserve"> </w:t>
            </w:r>
            <w:r>
              <w:rPr>
                <w:sz w:val="20"/>
                <w:szCs w:val="20"/>
              </w:rPr>
              <w:t xml:space="preserve">or </w:t>
            </w:r>
            <w:proofErr w:type="spellStart"/>
            <w:r>
              <w:rPr>
                <w:b/>
                <w:sz w:val="20"/>
                <w:szCs w:val="20"/>
              </w:rPr>
              <w:t>ultimateFeatureOfInterest</w:t>
            </w:r>
            <w:proofErr w:type="spellEnd"/>
            <w:r>
              <w:rPr>
                <w:b/>
                <w:sz w:val="20"/>
                <w:szCs w:val="20"/>
              </w:rPr>
              <w:t xml:space="preserve"> </w:t>
            </w:r>
            <w:r>
              <w:rPr>
                <w:sz w:val="20"/>
                <w:szCs w:val="20"/>
              </w:rPr>
              <w:t>SHALL be given.</w:t>
            </w:r>
          </w:p>
        </w:tc>
      </w:tr>
    </w:tbl>
    <w:p w14:paraId="7B603749" w14:textId="499EED00" w:rsidR="00447B29" w:rsidRDefault="00447B29" w:rsidP="00447B29">
      <w:pPr>
        <w:rPr>
          <w:lang w:eastAsia="ja-JP"/>
        </w:rPr>
      </w:pPr>
    </w:p>
    <w:p w14:paraId="70F6F0AA" w14:textId="218912DF" w:rsidR="00A86F83" w:rsidRDefault="00A86F83" w:rsidP="00A86F83">
      <w:pPr>
        <w:pStyle w:val="Heading2"/>
      </w:pPr>
      <w:bookmarkStart w:id="383" w:name="_Toc72768878"/>
      <w:proofErr w:type="spellStart"/>
      <w:r w:rsidRPr="00A86F83">
        <w:t>AbstractObservableProperty</w:t>
      </w:r>
      <w:bookmarkEnd w:id="383"/>
      <w:proofErr w:type="spellEnd"/>
    </w:p>
    <w:p w14:paraId="22A5AA83" w14:textId="5B21F028" w:rsidR="00A86F83" w:rsidRDefault="00E30262" w:rsidP="00E30262">
      <w:pPr>
        <w:pStyle w:val="Heading3"/>
      </w:pPr>
      <w:proofErr w:type="spellStart"/>
      <w:r w:rsidRPr="00E30262">
        <w:t>AbstractObservableProperty</w:t>
      </w:r>
      <w:proofErr w:type="spellEnd"/>
      <w:r w:rsidRPr="00E3026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AbstractObservableProperty</w:t>
            </w:r>
            <w:proofErr w:type="spellEnd"/>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00723F2" w14:textId="380188FF" w:rsidR="00E30262" w:rsidRDefault="00E30262" w:rsidP="00E30262">
      <w:pPr>
        <w:rPr>
          <w:lang w:eastAsia="ja-JP"/>
        </w:rPr>
      </w:pPr>
    </w:p>
    <w:p w14:paraId="1EE07F3D" w14:textId="77777777" w:rsidR="009D3677" w:rsidRDefault="009D3677" w:rsidP="009D3677">
      <w:pPr>
        <w:keepNext/>
      </w:pPr>
      <w:r>
        <w:rPr>
          <w:noProof/>
          <w:lang w:val="fr-FR" w:eastAsia="fr-FR"/>
        </w:rPr>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73" cstate="print">
                      <a:extLst>
                        <a:ext uri="{28A0092B-C50C-407E-A947-70E740481C1C}">
                          <a14:useLocalDpi xmlns:a14="http://schemas.microsoft.com/office/drawing/2010/main"/>
                        </a:ext>
                        <a:ext uri="{96DAC541-7B7A-43D3-8B79-37D633B846F1}">
                          <asvg:svgBlip xmlns:asvg="http://schemas.microsoft.com/office/drawing/2016/SVG/main" r:embed="rId74"/>
                        </a:ext>
                      </a:extLst>
                    </a:blip>
                    <a:stretch>
                      <a:fillRect/>
                    </a:stretch>
                  </pic:blipFill>
                  <pic:spPr>
                    <a:xfrm>
                      <a:off x="0" y="0"/>
                      <a:ext cx="6191885" cy="832485"/>
                    </a:xfrm>
                    <a:prstGeom prst="rect">
                      <a:avLst/>
                    </a:prstGeom>
                  </pic:spPr>
                </pic:pic>
              </a:graphicData>
            </a:graphic>
          </wp:inline>
        </w:drawing>
      </w:r>
    </w:p>
    <w:p w14:paraId="2DF16FA3" w14:textId="1CC842C7" w:rsidR="00381F0F" w:rsidRDefault="009D3677" w:rsidP="009D3677">
      <w:pPr>
        <w:jc w:val="center"/>
        <w:rPr>
          <w:b/>
          <w:bCs/>
          <w:sz w:val="20"/>
          <w:szCs w:val="20"/>
        </w:rPr>
      </w:pPr>
      <w:r w:rsidRPr="009D367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24</w:t>
      </w:r>
      <w:r w:rsidR="00D471BA">
        <w:rPr>
          <w:b/>
          <w:bCs/>
          <w:sz w:val="20"/>
          <w:szCs w:val="20"/>
        </w:rPr>
        <w:fldChar w:fldCharType="end"/>
      </w:r>
      <w:r w:rsidRPr="009D367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9D3677">
        <w:rPr>
          <w:b/>
          <w:bCs/>
          <w:sz w:val="20"/>
          <w:szCs w:val="20"/>
        </w:rPr>
        <w:t>AbstractObservableProperty</w:t>
      </w:r>
      <w:proofErr w:type="spellEnd"/>
      <w:r w:rsidRPr="009D3677">
        <w:rPr>
          <w:b/>
          <w:bCs/>
          <w:sz w:val="20"/>
          <w:szCs w:val="20"/>
        </w:rPr>
        <w:t xml:space="preserve"> requirements class.</w:t>
      </w:r>
    </w:p>
    <w:p w14:paraId="4B226B5B" w14:textId="77777777" w:rsidR="00E01BFE" w:rsidRDefault="00E01BFE" w:rsidP="00E01BFE">
      <w:pPr>
        <w:keepNext/>
      </w:pPr>
      <w:r>
        <w:rPr>
          <w:noProof/>
          <w:lang w:val="fr-FR" w:eastAsia="fr-FR"/>
        </w:rPr>
        <w:lastRenderedPageBreak/>
        <w:drawing>
          <wp:inline distT="0" distB="0" distL="0" distR="0" wp14:anchorId="01F7C1D8" wp14:editId="7319BF98">
            <wp:extent cx="6191885" cy="312690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5">
                      <a:extLst>
                        <a:ext uri="{28A0092B-C50C-407E-A947-70E740481C1C}">
                          <a14:useLocalDpi xmlns:a14="http://schemas.microsoft.com/office/drawing/2010/main" val="0"/>
                        </a:ext>
                      </a:extLst>
                    </a:blip>
                    <a:stretch>
                      <a:fillRect/>
                    </a:stretch>
                  </pic:blipFill>
                  <pic:spPr>
                    <a:xfrm>
                      <a:off x="0" y="0"/>
                      <a:ext cx="6191885" cy="3126901"/>
                    </a:xfrm>
                    <a:prstGeom prst="rect">
                      <a:avLst/>
                    </a:prstGeom>
                  </pic:spPr>
                </pic:pic>
              </a:graphicData>
            </a:graphic>
          </wp:inline>
        </w:drawing>
      </w:r>
    </w:p>
    <w:p w14:paraId="78692152" w14:textId="5CA9E9D2" w:rsidR="009D3677" w:rsidRDefault="00E01BFE" w:rsidP="00E01BFE">
      <w:pPr>
        <w:jc w:val="center"/>
        <w:rPr>
          <w:b/>
          <w:bCs/>
          <w:sz w:val="20"/>
          <w:szCs w:val="20"/>
        </w:rPr>
      </w:pPr>
      <w:r w:rsidRPr="00E01BF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25</w:t>
      </w:r>
      <w:r w:rsidR="00D471BA">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E01BFE">
        <w:rPr>
          <w:b/>
          <w:bCs/>
          <w:sz w:val="20"/>
          <w:szCs w:val="20"/>
        </w:rPr>
        <w:t>AbstractObservableProperty</w:t>
      </w:r>
      <w:proofErr w:type="spellEnd"/>
      <w:r>
        <w:rPr>
          <w:b/>
          <w:bCs/>
          <w:sz w:val="20"/>
          <w:szCs w:val="20"/>
        </w:rPr>
        <w:t>.</w:t>
      </w:r>
    </w:p>
    <w:p w14:paraId="54113012" w14:textId="3BEA7128" w:rsidR="00E01BFE" w:rsidRDefault="008123FB" w:rsidP="008123FB">
      <w:pPr>
        <w:pStyle w:val="Heading2"/>
      </w:pPr>
      <w:bookmarkStart w:id="384" w:name="_Toc72768879"/>
      <w:proofErr w:type="spellStart"/>
      <w:r w:rsidRPr="008123FB">
        <w:t>AbstractObservingProcedure</w:t>
      </w:r>
      <w:bookmarkEnd w:id="384"/>
      <w:proofErr w:type="spellEnd"/>
    </w:p>
    <w:p w14:paraId="2C03DEDA" w14:textId="5557FC01" w:rsidR="008123FB" w:rsidRDefault="00F62F5A" w:rsidP="00F62F5A">
      <w:pPr>
        <w:pStyle w:val="Heading3"/>
      </w:pPr>
      <w:proofErr w:type="spellStart"/>
      <w:r w:rsidRPr="00F62F5A">
        <w:t>AbstractObservingProcedure</w:t>
      </w:r>
      <w:proofErr w:type="spellEnd"/>
      <w:r w:rsidRPr="00F62F5A">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AbstractObservingProcedure</w:t>
            </w:r>
            <w:proofErr w:type="spellEnd"/>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2B6BA049" w14:textId="4BCFFCCD" w:rsidR="00F62F5A" w:rsidRDefault="00F62F5A" w:rsidP="00F62F5A">
      <w:pPr>
        <w:rPr>
          <w:lang w:eastAsia="ja-JP"/>
        </w:rPr>
      </w:pPr>
    </w:p>
    <w:p w14:paraId="73D9AF83" w14:textId="77777777" w:rsidR="00B52A66" w:rsidRDefault="00B52A66" w:rsidP="00B52A66">
      <w:pPr>
        <w:keepNext/>
      </w:pPr>
      <w:r>
        <w:rPr>
          <w:noProof/>
          <w:lang w:val="fr-FR" w:eastAsia="fr-FR"/>
        </w:rPr>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6" cstate="print">
                      <a:extLst>
                        <a:ext uri="{28A0092B-C50C-407E-A947-70E740481C1C}">
                          <a14:useLocalDpi xmlns:a14="http://schemas.microsoft.com/office/drawing/2010/main"/>
                        </a:ext>
                        <a:ext uri="{96DAC541-7B7A-43D3-8B79-37D633B846F1}">
                          <asvg:svgBlip xmlns:asvg="http://schemas.microsoft.com/office/drawing/2016/SVG/main" r:embed="rId77"/>
                        </a:ext>
                      </a:extLst>
                    </a:blip>
                    <a:stretch>
                      <a:fillRect/>
                    </a:stretch>
                  </pic:blipFill>
                  <pic:spPr>
                    <a:xfrm>
                      <a:off x="0" y="0"/>
                      <a:ext cx="6191885" cy="934085"/>
                    </a:xfrm>
                    <a:prstGeom prst="rect">
                      <a:avLst/>
                    </a:prstGeom>
                  </pic:spPr>
                </pic:pic>
              </a:graphicData>
            </a:graphic>
          </wp:inline>
        </w:drawing>
      </w:r>
    </w:p>
    <w:p w14:paraId="05221027" w14:textId="3BAE7C0A" w:rsidR="00DE1F09" w:rsidRDefault="00B52A66" w:rsidP="00B52A66">
      <w:pPr>
        <w:jc w:val="center"/>
        <w:rPr>
          <w:b/>
          <w:bCs/>
          <w:sz w:val="20"/>
          <w:szCs w:val="20"/>
        </w:rPr>
      </w:pPr>
      <w:r w:rsidRPr="00B52A6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26</w:t>
      </w:r>
      <w:r w:rsidR="00D471BA">
        <w:rPr>
          <w:b/>
          <w:bCs/>
          <w:sz w:val="20"/>
          <w:szCs w:val="20"/>
        </w:rPr>
        <w:fldChar w:fldCharType="end"/>
      </w:r>
      <w:r w:rsidRPr="00B52A66">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52A66">
        <w:rPr>
          <w:b/>
          <w:bCs/>
          <w:sz w:val="20"/>
          <w:szCs w:val="20"/>
        </w:rPr>
        <w:t>AbstractObservingProcedure</w:t>
      </w:r>
      <w:proofErr w:type="spellEnd"/>
      <w:r w:rsidRPr="00B52A66">
        <w:rPr>
          <w:b/>
          <w:bCs/>
          <w:sz w:val="20"/>
          <w:szCs w:val="20"/>
        </w:rPr>
        <w:t xml:space="preserve"> requirements class.</w:t>
      </w:r>
    </w:p>
    <w:p w14:paraId="671A8BF5" w14:textId="77777777" w:rsidR="00A45C2E" w:rsidRDefault="00A45C2E" w:rsidP="00A45C2E">
      <w:pPr>
        <w:keepNext/>
      </w:pPr>
      <w:r>
        <w:rPr>
          <w:noProof/>
          <w:lang w:val="fr-FR" w:eastAsia="fr-FR"/>
        </w:rPr>
        <w:lastRenderedPageBreak/>
        <w:drawing>
          <wp:inline distT="0" distB="0" distL="0" distR="0" wp14:anchorId="7706998F" wp14:editId="277BD305">
            <wp:extent cx="6191885" cy="3317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8">
                      <a:extLst>
                        <a:ext uri="{28A0092B-C50C-407E-A947-70E740481C1C}">
                          <a14:useLocalDpi xmlns:a14="http://schemas.microsoft.com/office/drawing/2010/main" val="0"/>
                        </a:ext>
                      </a:extLst>
                    </a:blip>
                    <a:stretch>
                      <a:fillRect/>
                    </a:stretch>
                  </pic:blipFill>
                  <pic:spPr>
                    <a:xfrm>
                      <a:off x="0" y="0"/>
                      <a:ext cx="6191885" cy="3317915"/>
                    </a:xfrm>
                    <a:prstGeom prst="rect">
                      <a:avLst/>
                    </a:prstGeom>
                  </pic:spPr>
                </pic:pic>
              </a:graphicData>
            </a:graphic>
          </wp:inline>
        </w:drawing>
      </w:r>
    </w:p>
    <w:p w14:paraId="66953C03" w14:textId="0F4031F4" w:rsidR="0086004D" w:rsidRDefault="00A45C2E" w:rsidP="00A45C2E">
      <w:pPr>
        <w:jc w:val="center"/>
        <w:rPr>
          <w:b/>
          <w:bCs/>
          <w:sz w:val="20"/>
          <w:szCs w:val="20"/>
        </w:rPr>
      </w:pPr>
      <w:r w:rsidRPr="00A45C2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27</w:t>
      </w:r>
      <w:r w:rsidR="00D471BA">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A45C2E">
        <w:rPr>
          <w:b/>
          <w:bCs/>
          <w:sz w:val="20"/>
          <w:szCs w:val="20"/>
        </w:rPr>
        <w:t>AbstractObservingProcedure</w:t>
      </w:r>
      <w:proofErr w:type="spellEnd"/>
      <w:r w:rsidRPr="00A45C2E">
        <w:rPr>
          <w:b/>
          <w:bCs/>
          <w:sz w:val="20"/>
          <w:szCs w:val="20"/>
        </w:rPr>
        <w:t>.</w:t>
      </w:r>
    </w:p>
    <w:p w14:paraId="404ECB20" w14:textId="78F11355" w:rsidR="00A45C2E" w:rsidRDefault="00B95291" w:rsidP="00B95291">
      <w:pPr>
        <w:pStyle w:val="Heading2"/>
      </w:pPr>
      <w:bookmarkStart w:id="385" w:name="_Toc72768880"/>
      <w:proofErr w:type="spellStart"/>
      <w:r w:rsidRPr="00B95291">
        <w:t>AbstractObserver</w:t>
      </w:r>
      <w:bookmarkEnd w:id="385"/>
      <w:proofErr w:type="spellEnd"/>
    </w:p>
    <w:p w14:paraId="537FAAC0" w14:textId="1C8268E7" w:rsidR="00B95291" w:rsidRDefault="00B95291" w:rsidP="00B95291">
      <w:pPr>
        <w:pStyle w:val="Heading3"/>
      </w:pPr>
      <w:proofErr w:type="spellStart"/>
      <w:r w:rsidRPr="00B95291">
        <w:t>AbstractObserver</w:t>
      </w:r>
      <w:proofErr w:type="spellEnd"/>
      <w:r w:rsidRPr="00B9529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AbstractObserver</w:t>
            </w:r>
            <w:proofErr w:type="spellEnd"/>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1FF169F" w14:textId="36FF2F59" w:rsidR="00B95291" w:rsidRDefault="00B95291" w:rsidP="00B95291">
      <w:pPr>
        <w:rPr>
          <w:lang w:eastAsia="ja-JP"/>
        </w:rPr>
      </w:pPr>
    </w:p>
    <w:p w14:paraId="0B996D18" w14:textId="77777777" w:rsidR="00631F81" w:rsidRDefault="00631F81" w:rsidP="00631F81">
      <w:pPr>
        <w:keepNext/>
      </w:pPr>
      <w:r>
        <w:rPr>
          <w:noProof/>
          <w:lang w:val="fr-FR" w:eastAsia="fr-FR"/>
        </w:rPr>
        <w:lastRenderedPageBreak/>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79">
                      <a:extLst>
                        <a:ext uri="{28A0092B-C50C-407E-A947-70E740481C1C}">
                          <a14:useLocalDpi xmlns:a14="http://schemas.microsoft.com/office/drawing/2010/main"/>
                        </a:ext>
                        <a:ext uri="{96DAC541-7B7A-43D3-8B79-37D633B846F1}">
                          <asvg:svgBlip xmlns:asvg="http://schemas.microsoft.com/office/drawing/2016/SVG/main" r:embed="rId80"/>
                        </a:ext>
                      </a:extLst>
                    </a:blip>
                    <a:stretch>
                      <a:fillRect/>
                    </a:stretch>
                  </pic:blipFill>
                  <pic:spPr>
                    <a:xfrm>
                      <a:off x="0" y="0"/>
                      <a:ext cx="6191885" cy="1550670"/>
                    </a:xfrm>
                    <a:prstGeom prst="rect">
                      <a:avLst/>
                    </a:prstGeom>
                  </pic:spPr>
                </pic:pic>
              </a:graphicData>
            </a:graphic>
          </wp:inline>
        </w:drawing>
      </w:r>
    </w:p>
    <w:p w14:paraId="76C83F6C" w14:textId="62FDE267" w:rsidR="00CE2290" w:rsidRDefault="00631F81" w:rsidP="00631F81">
      <w:pPr>
        <w:jc w:val="center"/>
        <w:rPr>
          <w:b/>
          <w:bCs/>
          <w:sz w:val="20"/>
          <w:szCs w:val="20"/>
        </w:rPr>
      </w:pPr>
      <w:r w:rsidRPr="00631F8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28</w:t>
      </w:r>
      <w:r w:rsidR="00D471BA">
        <w:rPr>
          <w:b/>
          <w:bCs/>
          <w:sz w:val="20"/>
          <w:szCs w:val="20"/>
        </w:rPr>
        <w:fldChar w:fldCharType="end"/>
      </w:r>
      <w:r w:rsidRPr="00631F81">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31F81">
        <w:rPr>
          <w:b/>
          <w:bCs/>
          <w:sz w:val="20"/>
          <w:szCs w:val="20"/>
        </w:rPr>
        <w:t>AbstractObserver</w:t>
      </w:r>
      <w:proofErr w:type="spellEnd"/>
      <w:r w:rsidRPr="00631F81">
        <w:rPr>
          <w:b/>
          <w:bCs/>
          <w:sz w:val="20"/>
          <w:szCs w:val="20"/>
        </w:rPr>
        <w:t xml:space="preserve"> requirements class.</w:t>
      </w:r>
    </w:p>
    <w:p w14:paraId="68D5BD9E" w14:textId="77777777" w:rsidR="00B42F45" w:rsidRDefault="00B42F45" w:rsidP="00B42F45">
      <w:pPr>
        <w:keepNext/>
      </w:pPr>
      <w:r>
        <w:rPr>
          <w:noProof/>
          <w:lang w:val="fr-FR" w:eastAsia="fr-FR"/>
        </w:rPr>
        <w:drawing>
          <wp:inline distT="0" distB="0" distL="0" distR="0" wp14:anchorId="7E23EEE5" wp14:editId="0864F058">
            <wp:extent cx="6191885" cy="2973857"/>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1">
                      <a:extLst>
                        <a:ext uri="{28A0092B-C50C-407E-A947-70E740481C1C}">
                          <a14:useLocalDpi xmlns:a14="http://schemas.microsoft.com/office/drawing/2010/main" val="0"/>
                        </a:ext>
                      </a:extLst>
                    </a:blip>
                    <a:stretch>
                      <a:fillRect/>
                    </a:stretch>
                  </pic:blipFill>
                  <pic:spPr>
                    <a:xfrm>
                      <a:off x="0" y="0"/>
                      <a:ext cx="6191885" cy="2973857"/>
                    </a:xfrm>
                    <a:prstGeom prst="rect">
                      <a:avLst/>
                    </a:prstGeom>
                  </pic:spPr>
                </pic:pic>
              </a:graphicData>
            </a:graphic>
          </wp:inline>
        </w:drawing>
      </w:r>
    </w:p>
    <w:p w14:paraId="3DDDAE84" w14:textId="3214E47B" w:rsidR="00631F81" w:rsidRDefault="00B42F45" w:rsidP="00B42F45">
      <w:pPr>
        <w:jc w:val="center"/>
        <w:rPr>
          <w:b/>
          <w:bCs/>
          <w:sz w:val="20"/>
          <w:szCs w:val="20"/>
        </w:rPr>
      </w:pPr>
      <w:r w:rsidRPr="00B42F4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29</w:t>
      </w:r>
      <w:r w:rsidR="00D471BA">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B42F45">
        <w:rPr>
          <w:b/>
          <w:bCs/>
          <w:sz w:val="20"/>
          <w:szCs w:val="20"/>
        </w:rPr>
        <w:t>AbstractObserver</w:t>
      </w:r>
      <w:proofErr w:type="spellEnd"/>
      <w:r w:rsidRPr="00B42F45">
        <w:rPr>
          <w:b/>
          <w:bCs/>
          <w:sz w:val="20"/>
          <w:szCs w:val="20"/>
        </w:rPr>
        <w:t xml:space="preserve">, </w:t>
      </w:r>
      <w:proofErr w:type="spellStart"/>
      <w:r w:rsidRPr="00B42F45">
        <w:rPr>
          <w:b/>
          <w:bCs/>
          <w:sz w:val="20"/>
          <w:szCs w:val="20"/>
        </w:rPr>
        <w:t>AbstractHost</w:t>
      </w:r>
      <w:proofErr w:type="spellEnd"/>
      <w:r w:rsidRPr="00B42F45">
        <w:rPr>
          <w:b/>
          <w:bCs/>
          <w:sz w:val="20"/>
          <w:szCs w:val="20"/>
        </w:rPr>
        <w:t xml:space="preserve"> and </w:t>
      </w:r>
      <w:proofErr w:type="spellStart"/>
      <w:r w:rsidRPr="00B42F45">
        <w:rPr>
          <w:b/>
          <w:bCs/>
          <w:sz w:val="20"/>
          <w:szCs w:val="20"/>
        </w:rPr>
        <w:t>AbstractDeployment</w:t>
      </w:r>
      <w:proofErr w:type="spellEnd"/>
      <w:r w:rsidRPr="00B42F45">
        <w:rPr>
          <w:b/>
          <w:bCs/>
          <w:sz w:val="20"/>
          <w:szCs w:val="20"/>
        </w:rPr>
        <w:t>.</w:t>
      </w:r>
    </w:p>
    <w:p w14:paraId="3796D9A4" w14:textId="4E644931" w:rsidR="00B42F45" w:rsidRDefault="006050F3" w:rsidP="006050F3">
      <w:pPr>
        <w:pStyle w:val="Heading2"/>
      </w:pPr>
      <w:bookmarkStart w:id="386" w:name="_Toc72768881"/>
      <w:proofErr w:type="spellStart"/>
      <w:r w:rsidRPr="006050F3">
        <w:t>AbstractHost</w:t>
      </w:r>
      <w:bookmarkEnd w:id="386"/>
      <w:proofErr w:type="spellEnd"/>
    </w:p>
    <w:p w14:paraId="7858CE2A" w14:textId="1A426AAF" w:rsidR="006050F3" w:rsidRDefault="00AB2043" w:rsidP="00AB2043">
      <w:pPr>
        <w:pStyle w:val="Heading3"/>
      </w:pPr>
      <w:proofErr w:type="spellStart"/>
      <w:r w:rsidRPr="00AB2043">
        <w:t>AbstractHost</w:t>
      </w:r>
      <w:proofErr w:type="spellEnd"/>
      <w:r w:rsidRPr="00AB204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 xml:space="preserve">Abstract Observation core - </w:t>
            </w:r>
            <w:proofErr w:type="spellStart"/>
            <w:r>
              <w:rPr>
                <w:sz w:val="20"/>
                <w:szCs w:val="20"/>
              </w:rPr>
              <w:t>AbstractHost</w:t>
            </w:r>
            <w:proofErr w:type="spellEnd"/>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1037114" w14:textId="1553F259" w:rsidR="00AB2043" w:rsidRDefault="00AB2043" w:rsidP="00AB2043">
      <w:pPr>
        <w:rPr>
          <w:lang w:eastAsia="ja-JP"/>
        </w:rPr>
      </w:pPr>
    </w:p>
    <w:p w14:paraId="5F52F38B" w14:textId="77777777" w:rsidR="0064114F" w:rsidRDefault="0064114F" w:rsidP="0064114F">
      <w:pPr>
        <w:keepNext/>
      </w:pPr>
      <w:r>
        <w:rPr>
          <w:noProof/>
          <w:lang w:val="fr-FR" w:eastAsia="fr-FR"/>
        </w:rPr>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82">
                      <a:extLst>
                        <a:ext uri="{28A0092B-C50C-407E-A947-70E740481C1C}">
                          <a14:useLocalDpi xmlns:a14="http://schemas.microsoft.com/office/drawing/2010/main"/>
                        </a:ext>
                        <a:ext uri="{96DAC541-7B7A-43D3-8B79-37D633B846F1}">
                          <asvg:svgBlip xmlns:asvg="http://schemas.microsoft.com/office/drawing/2016/SVG/main" r:embed="rId83"/>
                        </a:ext>
                      </a:extLst>
                    </a:blip>
                    <a:stretch>
                      <a:fillRect/>
                    </a:stretch>
                  </pic:blipFill>
                  <pic:spPr>
                    <a:xfrm>
                      <a:off x="0" y="0"/>
                      <a:ext cx="6191885" cy="1353820"/>
                    </a:xfrm>
                    <a:prstGeom prst="rect">
                      <a:avLst/>
                    </a:prstGeom>
                  </pic:spPr>
                </pic:pic>
              </a:graphicData>
            </a:graphic>
          </wp:inline>
        </w:drawing>
      </w:r>
    </w:p>
    <w:p w14:paraId="508502CB" w14:textId="626BE5F5" w:rsidR="00FE3432" w:rsidRDefault="0064114F" w:rsidP="0064114F">
      <w:pPr>
        <w:jc w:val="center"/>
        <w:rPr>
          <w:b/>
          <w:bCs/>
          <w:sz w:val="20"/>
          <w:szCs w:val="20"/>
        </w:rPr>
      </w:pPr>
      <w:r w:rsidRPr="0064114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30</w:t>
      </w:r>
      <w:r w:rsidR="00D471BA">
        <w:rPr>
          <w:b/>
          <w:bCs/>
          <w:sz w:val="20"/>
          <w:szCs w:val="20"/>
        </w:rPr>
        <w:fldChar w:fldCharType="end"/>
      </w:r>
      <w:r w:rsidRPr="0064114F">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4114F">
        <w:rPr>
          <w:b/>
          <w:bCs/>
          <w:sz w:val="20"/>
          <w:szCs w:val="20"/>
        </w:rPr>
        <w:t>AbstractHost</w:t>
      </w:r>
      <w:proofErr w:type="spellEnd"/>
      <w:r w:rsidRPr="0064114F">
        <w:rPr>
          <w:b/>
          <w:bCs/>
          <w:sz w:val="20"/>
          <w:szCs w:val="20"/>
        </w:rPr>
        <w:t xml:space="preserve"> requirements class.</w:t>
      </w:r>
    </w:p>
    <w:p w14:paraId="7943CEE7" w14:textId="77777777" w:rsidR="00424D23" w:rsidRDefault="00424D23" w:rsidP="00424D23">
      <w:pPr>
        <w:keepNext/>
      </w:pPr>
      <w:r>
        <w:rPr>
          <w:noProof/>
          <w:lang w:val="fr-FR" w:eastAsia="fr-FR"/>
        </w:rPr>
        <w:drawing>
          <wp:inline distT="0" distB="0" distL="0" distR="0" wp14:anchorId="39F085B2" wp14:editId="2B312EA0">
            <wp:extent cx="6191885" cy="32675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4">
                      <a:extLst>
                        <a:ext uri="{28A0092B-C50C-407E-A947-70E740481C1C}">
                          <a14:useLocalDpi xmlns:a14="http://schemas.microsoft.com/office/drawing/2010/main" val="0"/>
                        </a:ext>
                      </a:extLst>
                    </a:blip>
                    <a:stretch>
                      <a:fillRect/>
                    </a:stretch>
                  </pic:blipFill>
                  <pic:spPr>
                    <a:xfrm>
                      <a:off x="0" y="0"/>
                      <a:ext cx="6191885" cy="3267506"/>
                    </a:xfrm>
                    <a:prstGeom prst="rect">
                      <a:avLst/>
                    </a:prstGeom>
                  </pic:spPr>
                </pic:pic>
              </a:graphicData>
            </a:graphic>
          </wp:inline>
        </w:drawing>
      </w:r>
    </w:p>
    <w:p w14:paraId="2ACC59A8" w14:textId="2F1CAF04" w:rsidR="0064114F" w:rsidRDefault="00424D23" w:rsidP="00424D23">
      <w:pPr>
        <w:jc w:val="center"/>
        <w:rPr>
          <w:b/>
          <w:bCs/>
          <w:sz w:val="20"/>
          <w:szCs w:val="20"/>
        </w:rPr>
      </w:pPr>
      <w:r w:rsidRPr="00424D2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31</w:t>
      </w:r>
      <w:r w:rsidR="00D471BA">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424D23">
        <w:rPr>
          <w:b/>
          <w:bCs/>
          <w:sz w:val="20"/>
          <w:szCs w:val="20"/>
        </w:rPr>
        <w:t>AbstractHost</w:t>
      </w:r>
      <w:proofErr w:type="spellEnd"/>
      <w:r w:rsidRPr="00424D23">
        <w:rPr>
          <w:b/>
          <w:bCs/>
          <w:sz w:val="20"/>
          <w:szCs w:val="20"/>
        </w:rPr>
        <w:t>.</w:t>
      </w:r>
    </w:p>
    <w:p w14:paraId="07500C68" w14:textId="79A822D4" w:rsidR="00424D23" w:rsidRDefault="00E12BD6" w:rsidP="00E12BD6">
      <w:pPr>
        <w:pStyle w:val="Heading2"/>
      </w:pPr>
      <w:bookmarkStart w:id="387" w:name="_Toc72768882"/>
      <w:proofErr w:type="spellStart"/>
      <w:r w:rsidRPr="00E12BD6">
        <w:t>AbstractDeployment</w:t>
      </w:r>
      <w:bookmarkEnd w:id="387"/>
      <w:proofErr w:type="spellEnd"/>
    </w:p>
    <w:p w14:paraId="424D218A" w14:textId="600FA30F" w:rsidR="00E12BD6" w:rsidRDefault="00E12BD6" w:rsidP="00E12BD6">
      <w:pPr>
        <w:pStyle w:val="Heading3"/>
      </w:pPr>
      <w:proofErr w:type="spellStart"/>
      <w:r w:rsidRPr="00E12BD6">
        <w:t>AbstractDeployment</w:t>
      </w:r>
      <w:proofErr w:type="spellEnd"/>
      <w:r w:rsidRPr="00E12BD6">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 xml:space="preserve">Abstract Observation core - </w:t>
            </w:r>
            <w:proofErr w:type="spellStart"/>
            <w:r>
              <w:rPr>
                <w:sz w:val="20"/>
                <w:szCs w:val="20"/>
              </w:rPr>
              <w:t>AbstractDeployment</w:t>
            </w:r>
            <w:proofErr w:type="spellEnd"/>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2EF4F50" w14:textId="206F1916" w:rsidR="00E12BD6" w:rsidRDefault="00E12BD6" w:rsidP="00E12BD6">
      <w:pPr>
        <w:rPr>
          <w:lang w:eastAsia="ja-JP"/>
        </w:rPr>
      </w:pPr>
    </w:p>
    <w:p w14:paraId="066F92A7" w14:textId="77777777" w:rsidR="00AE29E2" w:rsidRDefault="00AE29E2" w:rsidP="00AE29E2">
      <w:pPr>
        <w:keepNext/>
      </w:pPr>
      <w:r>
        <w:rPr>
          <w:noProof/>
          <w:lang w:val="fr-FR" w:eastAsia="fr-FR"/>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85" cstate="print">
                      <a:extLst>
                        <a:ext uri="{28A0092B-C50C-407E-A947-70E740481C1C}">
                          <a14:useLocalDpi xmlns:a14="http://schemas.microsoft.com/office/drawing/2010/main"/>
                        </a:ext>
                        <a:ext uri="{96DAC541-7B7A-43D3-8B79-37D633B846F1}">
                          <asvg:svgBlip xmlns:asvg="http://schemas.microsoft.com/office/drawing/2016/SVG/main" r:embed="rId86"/>
                        </a:ext>
                      </a:extLst>
                    </a:blip>
                    <a:stretch>
                      <a:fillRect/>
                    </a:stretch>
                  </pic:blipFill>
                  <pic:spPr>
                    <a:xfrm>
                      <a:off x="0" y="0"/>
                      <a:ext cx="6191885" cy="1447800"/>
                    </a:xfrm>
                    <a:prstGeom prst="rect">
                      <a:avLst/>
                    </a:prstGeom>
                  </pic:spPr>
                </pic:pic>
              </a:graphicData>
            </a:graphic>
          </wp:inline>
        </w:drawing>
      </w:r>
    </w:p>
    <w:p w14:paraId="61222CF8" w14:textId="175C78EE" w:rsidR="00E12BD6" w:rsidRDefault="00AE29E2" w:rsidP="00AE29E2">
      <w:pPr>
        <w:jc w:val="center"/>
        <w:rPr>
          <w:b/>
          <w:bCs/>
          <w:sz w:val="20"/>
          <w:szCs w:val="20"/>
        </w:rPr>
      </w:pPr>
      <w:r w:rsidRPr="00AE29E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32</w:t>
      </w:r>
      <w:r w:rsidR="00D471BA">
        <w:rPr>
          <w:b/>
          <w:bCs/>
          <w:sz w:val="20"/>
          <w:szCs w:val="20"/>
        </w:rPr>
        <w:fldChar w:fldCharType="end"/>
      </w:r>
      <w:r w:rsidRPr="00AE29E2">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AE29E2">
        <w:rPr>
          <w:b/>
          <w:bCs/>
          <w:sz w:val="20"/>
          <w:szCs w:val="20"/>
        </w:rPr>
        <w:t>AbstractDeployment</w:t>
      </w:r>
      <w:proofErr w:type="spellEnd"/>
      <w:r w:rsidRPr="00AE29E2">
        <w:rPr>
          <w:b/>
          <w:bCs/>
          <w:sz w:val="20"/>
          <w:szCs w:val="20"/>
        </w:rPr>
        <w:t xml:space="preserve"> requirements class.</w:t>
      </w:r>
    </w:p>
    <w:p w14:paraId="060F4BA2" w14:textId="1702ED81" w:rsidR="00AE29E2" w:rsidRDefault="00287F52" w:rsidP="00287F52">
      <w:pPr>
        <w:pStyle w:val="Heading3"/>
      </w:pPr>
      <w:r w:rsidRPr="00287F52">
        <w:t xml:space="preserve">Attribute </w:t>
      </w:r>
      <w:proofErr w:type="spellStart"/>
      <w:r w:rsidRPr="00287F52">
        <w:t>deploymentReason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proofErr w:type="spellStart"/>
            <w:r>
              <w:rPr>
                <w:b/>
                <w:i/>
                <w:sz w:val="20"/>
                <w:szCs w:val="20"/>
              </w:rPr>
              <w:t>deploymentReason:CharacterString</w:t>
            </w:r>
            <w:proofErr w:type="spellEnd"/>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220B53">
      <w:pPr>
        <w:pStyle w:val="ListParagraph"/>
        <w:numPr>
          <w:ilvl w:val="0"/>
          <w:numId w:val="15"/>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deploymentReason</w:t>
      </w:r>
      <w:proofErr w:type="spellEnd"/>
      <w:r>
        <w:rPr>
          <w:lang w:eastAsia="ja-JP"/>
        </w:rPr>
        <w:t xml:space="preserve"> describes the fact that this individual was involved in this campaign for the reason of identifying alien species.</w:t>
      </w:r>
    </w:p>
    <w:p w14:paraId="31E8AB8C" w14:textId="1B5B0518" w:rsidR="00FA791F" w:rsidRDefault="00FA791F" w:rsidP="00220B53">
      <w:pPr>
        <w:pStyle w:val="ListParagraph"/>
        <w:numPr>
          <w:ilvl w:val="0"/>
          <w:numId w:val="15"/>
        </w:numPr>
        <w:rPr>
          <w:lang w:eastAsia="ja-JP"/>
        </w:rPr>
      </w:pPr>
      <w:r>
        <w:rPr>
          <w:lang w:eastAsia="ja-JP"/>
        </w:rPr>
        <w:t>A sensor is mounted on a building to monitor seismic activities</w:t>
      </w:r>
      <w:ins w:id="388" w:author="Katharina Schleidt" w:date="2021-07-05T19:59:00Z">
        <w:r w:rsidR="00B32239">
          <w:rPr>
            <w:lang w:eastAsia="ja-JP"/>
          </w:rPr>
          <w:t>.</w:t>
        </w:r>
      </w:ins>
    </w:p>
    <w:p w14:paraId="71C4E811" w14:textId="6D7AFE23" w:rsidR="00FA791F" w:rsidRDefault="00FA791F" w:rsidP="00220B53">
      <w:pPr>
        <w:pStyle w:val="ListParagraph"/>
        <w:numPr>
          <w:ilvl w:val="0"/>
          <w:numId w:val="15"/>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Heading3"/>
      </w:pPr>
      <w:r w:rsidRPr="000B4F03">
        <w:lastRenderedPageBreak/>
        <w:t xml:space="preserve">Attribute </w:t>
      </w:r>
      <w:proofErr w:type="spellStart"/>
      <w:r w:rsidRPr="000B4F03">
        <w:t>deploymentTime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proofErr w:type="spellStart"/>
            <w:r>
              <w:rPr>
                <w:b/>
                <w:i/>
                <w:sz w:val="20"/>
                <w:szCs w:val="20"/>
              </w:rPr>
              <w:t>deploymentTime:TM_Period</w:t>
            </w:r>
            <w:proofErr w:type="spellEnd"/>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220B53">
      <w:pPr>
        <w:pStyle w:val="ListParagraph"/>
        <w:numPr>
          <w:ilvl w:val="0"/>
          <w:numId w:val="16"/>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deploymentTime</w:t>
      </w:r>
      <w:proofErr w:type="spellEnd"/>
      <w:r>
        <w:rPr>
          <w:lang w:eastAsia="ja-JP"/>
        </w:rPr>
        <w:t xml:space="preserve"> provides the time period(s) during which this person carried out this activity in the framework of the campaign.</w:t>
      </w:r>
    </w:p>
    <w:p w14:paraId="46D19F96" w14:textId="440911C2" w:rsidR="00841E7A" w:rsidRDefault="00813584" w:rsidP="00220B53">
      <w:pPr>
        <w:pStyle w:val="ListParagraph"/>
        <w:numPr>
          <w:ilvl w:val="0"/>
          <w:numId w:val="16"/>
        </w:numPr>
        <w:rPr>
          <w:lang w:eastAsia="ja-JP"/>
        </w:rPr>
      </w:pPr>
      <w:r>
        <w:rPr>
          <w:lang w:eastAsia="ja-JP"/>
        </w:rPr>
        <w:t xml:space="preserve">A sensor is mounted on a building to monitor seismic activities. The </w:t>
      </w:r>
      <w:proofErr w:type="spellStart"/>
      <w:r>
        <w:rPr>
          <w:lang w:eastAsia="ja-JP"/>
        </w:rPr>
        <w:t>deploymentTime</w:t>
      </w:r>
      <w:proofErr w:type="spellEnd"/>
      <w:r>
        <w:rPr>
          <w:lang w:eastAsia="ja-JP"/>
        </w:rPr>
        <w:t xml:space="preserve"> provides the time period(s) during which this sensor is mounted or active.</w:t>
      </w:r>
    </w:p>
    <w:p w14:paraId="2AFB0922" w14:textId="4B489572" w:rsidR="00813584" w:rsidRDefault="00F448D2" w:rsidP="00F448D2">
      <w:pPr>
        <w:pStyle w:val="Heading2"/>
      </w:pPr>
      <w:bookmarkStart w:id="389" w:name="_Toc72768883"/>
      <w:proofErr w:type="spellStart"/>
      <w:r w:rsidRPr="00F448D2">
        <w:t>NamedValue</w:t>
      </w:r>
      <w:bookmarkEnd w:id="389"/>
      <w:proofErr w:type="spellEnd"/>
    </w:p>
    <w:p w14:paraId="3A9A125A" w14:textId="2070C456" w:rsidR="00F448D2" w:rsidRDefault="00F448D2" w:rsidP="00F448D2">
      <w:pPr>
        <w:pStyle w:val="Heading3"/>
      </w:pPr>
      <w:proofErr w:type="spellStart"/>
      <w:r w:rsidRPr="00F448D2">
        <w:t>NamedValue</w:t>
      </w:r>
      <w:proofErr w:type="spellEnd"/>
      <w:r w:rsidRPr="00F448D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 xml:space="preserve">Abstract Observation core - </w:t>
            </w:r>
            <w:proofErr w:type="spellStart"/>
            <w:r>
              <w:rPr>
                <w:sz w:val="20"/>
                <w:szCs w:val="20"/>
              </w:rPr>
              <w:t>NamedValue</w:t>
            </w:r>
            <w:proofErr w:type="spellEnd"/>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r>
    </w:tbl>
    <w:p w14:paraId="2128CD0B" w14:textId="3D9D95A1" w:rsidR="00F448D2" w:rsidRDefault="00F448D2" w:rsidP="00F448D2">
      <w:pPr>
        <w:rPr>
          <w:lang w:eastAsia="ja-JP"/>
        </w:rPr>
      </w:pPr>
    </w:p>
    <w:p w14:paraId="5610D5C3" w14:textId="77777777" w:rsidR="00757E07" w:rsidRDefault="00757E07" w:rsidP="00757E07">
      <w:pPr>
        <w:keepNext/>
      </w:pPr>
      <w:r>
        <w:rPr>
          <w:noProof/>
          <w:lang w:val="fr-FR" w:eastAsia="fr-FR"/>
        </w:rPr>
        <w:lastRenderedPageBreak/>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7">
                      <a:extLst>
                        <a:ext uri="{28A0092B-C50C-407E-A947-70E740481C1C}">
                          <a14:useLocalDpi xmlns:a14="http://schemas.microsoft.com/office/drawing/2010/main"/>
                        </a:ext>
                        <a:ext uri="{96DAC541-7B7A-43D3-8B79-37D633B846F1}">
                          <asvg:svgBlip xmlns:asvg="http://schemas.microsoft.com/office/drawing/2016/SVG/main" r:embed="rId88"/>
                        </a:ext>
                      </a:extLst>
                    </a:blip>
                    <a:stretch>
                      <a:fillRect/>
                    </a:stretch>
                  </pic:blipFill>
                  <pic:spPr>
                    <a:xfrm>
                      <a:off x="0" y="0"/>
                      <a:ext cx="4809384" cy="1075219"/>
                    </a:xfrm>
                    <a:prstGeom prst="rect">
                      <a:avLst/>
                    </a:prstGeom>
                  </pic:spPr>
                </pic:pic>
              </a:graphicData>
            </a:graphic>
          </wp:inline>
        </w:drawing>
      </w:r>
    </w:p>
    <w:p w14:paraId="618204FF" w14:textId="4FDD8C88" w:rsidR="00F448D2" w:rsidRDefault="00757E07" w:rsidP="00757E07">
      <w:pPr>
        <w:jc w:val="center"/>
        <w:rPr>
          <w:b/>
          <w:bCs/>
          <w:sz w:val="20"/>
          <w:szCs w:val="20"/>
        </w:rPr>
      </w:pPr>
      <w:r w:rsidRPr="00757E0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33</w:t>
      </w:r>
      <w:r w:rsidR="00D471BA">
        <w:rPr>
          <w:b/>
          <w:bCs/>
          <w:sz w:val="20"/>
          <w:szCs w:val="20"/>
        </w:rPr>
        <w:fldChar w:fldCharType="end"/>
      </w:r>
      <w:r w:rsidRPr="00757E0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757E07">
        <w:rPr>
          <w:b/>
          <w:bCs/>
          <w:sz w:val="20"/>
          <w:szCs w:val="20"/>
        </w:rPr>
        <w:t>NamedValue</w:t>
      </w:r>
      <w:proofErr w:type="spellEnd"/>
      <w:r w:rsidRPr="00757E07">
        <w:rPr>
          <w:b/>
          <w:bCs/>
          <w:sz w:val="20"/>
          <w:szCs w:val="20"/>
        </w:rPr>
        <w:t xml:space="preserve"> requirements class.</w:t>
      </w:r>
    </w:p>
    <w:p w14:paraId="30420F73" w14:textId="7593ED38" w:rsidR="00757E07" w:rsidRDefault="000A32FE" w:rsidP="000A32FE">
      <w:pPr>
        <w:pStyle w:val="Heading3"/>
      </w:pPr>
      <w:r w:rsidRPr="000A32FE">
        <w:t xml:space="preserve">Data type </w:t>
      </w:r>
      <w:proofErr w:type="spellStart"/>
      <w:r w:rsidRPr="000A32FE">
        <w:t>NamedValue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proofErr w:type="spellStart"/>
            <w:r>
              <w:rPr>
                <w:b/>
                <w:sz w:val="20"/>
                <w:szCs w:val="20"/>
              </w:rPr>
              <w:t>NamedValue</w:t>
            </w:r>
            <w:proofErr w:type="spellEnd"/>
            <w:r>
              <w:rPr>
                <w:b/>
                <w:sz w:val="20"/>
                <w:szCs w:val="20"/>
              </w:rPr>
              <w:t xml:space="preserv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Heading3"/>
      </w:pPr>
      <w:r w:rsidRPr="004B3D3C">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proofErr w:type="spellStart"/>
            <w:r>
              <w:rPr>
                <w:b/>
                <w:sz w:val="20"/>
                <w:szCs w:val="20"/>
              </w:rPr>
              <w:t>name:GenericName</w:t>
            </w:r>
            <w:proofErr w:type="spellEnd"/>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 xml:space="preserve">When used as the value of an </w:t>
      </w:r>
      <w:proofErr w:type="spellStart"/>
      <w:r w:rsidRPr="00086042">
        <w:rPr>
          <w:lang w:eastAsia="ja-JP"/>
        </w:rPr>
        <w:t>Observation:parameter</w:t>
      </w:r>
      <w:proofErr w:type="spellEnd"/>
      <w:r w:rsidRPr="00086042">
        <w:rPr>
          <w:lang w:eastAsia="ja-JP"/>
        </w:rPr>
        <w:t>, the name might take values like ‘</w:t>
      </w:r>
      <w:proofErr w:type="spellStart"/>
      <w:r w:rsidRPr="00086042">
        <w:rPr>
          <w:lang w:eastAsia="ja-JP"/>
        </w:rPr>
        <w:t>procedureOperator</w:t>
      </w:r>
      <w:proofErr w:type="spellEnd"/>
      <w:r w:rsidRPr="00086042">
        <w:rPr>
          <w:lang w:eastAsia="ja-JP"/>
        </w:rPr>
        <w:t>’, ‘</w:t>
      </w:r>
      <w:proofErr w:type="spellStart"/>
      <w:r w:rsidRPr="00086042">
        <w:rPr>
          <w:lang w:eastAsia="ja-JP"/>
        </w:rPr>
        <w:t>detectionLimit</w:t>
      </w:r>
      <w:proofErr w:type="spellEnd"/>
      <w:r w:rsidRPr="00086042">
        <w:rPr>
          <w:lang w:eastAsia="ja-JP"/>
        </w:rPr>
        <w:t>’, ‘</w:t>
      </w:r>
      <w:proofErr w:type="spellStart"/>
      <w:r w:rsidRPr="00086042">
        <w:rPr>
          <w:lang w:eastAsia="ja-JP"/>
        </w:rPr>
        <w:t>amplifierGain</w:t>
      </w:r>
      <w:proofErr w:type="spellEnd"/>
      <w:r w:rsidRPr="00086042">
        <w:rPr>
          <w:lang w:eastAsia="ja-JP"/>
        </w:rPr>
        <w:t>’, ‘</w:t>
      </w:r>
      <w:proofErr w:type="spellStart"/>
      <w:r w:rsidRPr="00086042">
        <w:rPr>
          <w:lang w:eastAsia="ja-JP"/>
        </w:rPr>
        <w:t>samplingDepth</w:t>
      </w:r>
      <w:proofErr w:type="spellEnd"/>
      <w:r w:rsidRPr="00086042">
        <w:rPr>
          <w:lang w:eastAsia="ja-JP"/>
        </w:rPr>
        <w:t>’, '</w:t>
      </w:r>
      <w:proofErr w:type="spellStart"/>
      <w:r w:rsidRPr="00086042">
        <w:rPr>
          <w:lang w:eastAsia="ja-JP"/>
        </w:rPr>
        <w:t>analysisIteration</w:t>
      </w:r>
      <w:proofErr w:type="spellEnd"/>
      <w:r w:rsidRPr="00086042">
        <w:rPr>
          <w:lang w:eastAsia="ja-JP"/>
        </w:rPr>
        <w:t>', ...</w:t>
      </w:r>
    </w:p>
    <w:p w14:paraId="1F931195" w14:textId="4F01B69B" w:rsidR="007A1B4F" w:rsidRDefault="007A1B4F" w:rsidP="007A1B4F">
      <w:pPr>
        <w:pStyle w:val="Heading3"/>
      </w:pPr>
      <w:r w:rsidRPr="007A1B4F">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proofErr w:type="spellStart"/>
            <w:r>
              <w:rPr>
                <w:b/>
                <w:sz w:val="20"/>
                <w:szCs w:val="20"/>
              </w:rPr>
              <w:t>value:Any</w:t>
            </w:r>
            <w:proofErr w:type="spellEnd"/>
            <w:r>
              <w:rPr>
                <w:sz w:val="20"/>
                <w:szCs w:val="20"/>
              </w:rPr>
              <w:t xml:space="preserve"> SHALL provide the value.</w:t>
            </w:r>
          </w:p>
        </w:tc>
      </w:tr>
    </w:tbl>
    <w:p w14:paraId="0FC7318D" w14:textId="4FA98004" w:rsidR="007A1B4F" w:rsidRDefault="007A1B4F" w:rsidP="007A1B4F">
      <w:pPr>
        <w:rPr>
          <w:lang w:eastAsia="ja-JP"/>
        </w:rPr>
      </w:pPr>
    </w:p>
    <w:p w14:paraId="34A10C18" w14:textId="2DF3052C" w:rsidR="007A1B4F" w:rsidRDefault="007A1B4F" w:rsidP="007A1B4F">
      <w:r>
        <w:rPr>
          <w:lang w:eastAsia="ja-JP"/>
        </w:rPr>
        <w:t>NOTE</w:t>
      </w:r>
      <w:r>
        <w:rPr>
          <w:lang w:eastAsia="ja-JP"/>
        </w:rPr>
        <w:tab/>
      </w:r>
      <w:r>
        <w:rPr>
          <w:lang w:eastAsia="ja-JP"/>
        </w:rPr>
        <w:tab/>
      </w:r>
      <w:r w:rsidRPr="007A1B4F">
        <w:t xml:space="preserve">The type “Any” should be substituted by a suitable concrete type, such as </w:t>
      </w:r>
      <w:proofErr w:type="spellStart"/>
      <w:r w:rsidRPr="007A1B4F">
        <w:t>CI_ResponsibleParty</w:t>
      </w:r>
      <w:proofErr w:type="spellEnd"/>
      <w:r w:rsidRPr="007A1B4F">
        <w:t xml:space="preserve"> or Measure.</w:t>
      </w:r>
    </w:p>
    <w:p w14:paraId="5F1A3137" w14:textId="432A89FB" w:rsidR="006E3F0F" w:rsidRPr="007A1B4F" w:rsidRDefault="006E3F0F" w:rsidP="007A1B4F">
      <w:pPr>
        <w:rPr>
          <w:lang w:eastAsia="ja-JP"/>
        </w:rPr>
      </w:pPr>
      <w:proofErr w:type="spellStart"/>
      <w:r>
        <w:t>Codelists</w:t>
      </w:r>
      <w:proofErr w:type="spellEnd"/>
    </w:p>
    <w:p w14:paraId="686CC320" w14:textId="267F4EEE" w:rsidR="00920189" w:rsidRDefault="00920189" w:rsidP="00920189">
      <w:pPr>
        <w:pStyle w:val="Heading1"/>
      </w:pPr>
      <w:bookmarkStart w:id="390" w:name="_Toc72768884"/>
      <w:r w:rsidRPr="00920189">
        <w:t>Basic Observations</w:t>
      </w:r>
      <w:bookmarkEnd w:id="390"/>
    </w:p>
    <w:p w14:paraId="7D03C338" w14:textId="4F7FA4C7" w:rsidR="00CE109A" w:rsidRDefault="00037B3B" w:rsidP="00037B3B">
      <w:pPr>
        <w:pStyle w:val="Heading2"/>
      </w:pPr>
      <w:bookmarkStart w:id="391" w:name="_Toc72768885"/>
      <w:r w:rsidRPr="00037B3B">
        <w:t>General</w:t>
      </w:r>
      <w:bookmarkEnd w:id="391"/>
    </w:p>
    <w:p w14:paraId="6EE152DD" w14:textId="01CA8422" w:rsidR="00037B3B" w:rsidRDefault="00037B3B" w:rsidP="00037B3B">
      <w:pPr>
        <w:pStyle w:val="Heading3"/>
      </w:pPr>
      <w:r w:rsidRPr="00037B3B">
        <w:t>Basic Observations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960F54">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
        </w:tc>
      </w:tr>
      <w:tr w:rsidR="00960F54" w14:paraId="31A19BD8" w14:textId="77777777" w:rsidTr="00960F54">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960F54">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960F54">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960F54">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960F54" w14:paraId="5C6782C2" w14:textId="77777777" w:rsidTr="00960F54">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960F54" w14:paraId="264CE615" w14:textId="77777777" w:rsidTr="00960F54">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960F54" w14:paraId="5F1E4C12" w14:textId="77777777" w:rsidTr="00960F54">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960F54" w14:paraId="1317846E" w14:textId="77777777" w:rsidTr="00960F54">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960F54" w14:paraId="7637067F" w14:textId="77777777" w:rsidTr="00960F54">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960F54" w14:paraId="05AE2693" w14:textId="77777777" w:rsidTr="00960F54">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960F54" w14:paraId="42925370" w14:textId="77777777" w:rsidTr="00960F54">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960F54" w14:paraId="7DB37C3C" w14:textId="77777777" w:rsidTr="00960F54">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960F54" w14:paraId="1E69E4FF" w14:textId="77777777" w:rsidTr="00960F54">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bl>
    <w:p w14:paraId="513BCA51" w14:textId="411389FD" w:rsidR="00037B3B" w:rsidRDefault="00037B3B" w:rsidP="00037B3B">
      <w:pPr>
        <w:rPr>
          <w:lang w:eastAsia="ja-JP"/>
        </w:rPr>
      </w:pPr>
    </w:p>
    <w:p w14:paraId="71F832B4" w14:textId="77777777" w:rsidR="006A5540" w:rsidRDefault="006A5540" w:rsidP="006A5540">
      <w:pPr>
        <w:keepNext/>
      </w:pPr>
      <w:r>
        <w:rPr>
          <w:noProof/>
          <w:lang w:val="fr-FR" w:eastAsia="fr-FR"/>
        </w:rPr>
        <w:lastRenderedPageBreak/>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89" cstate="print">
                      <a:extLst>
                        <a:ext uri="{28A0092B-C50C-407E-A947-70E740481C1C}">
                          <a14:useLocalDpi xmlns:a14="http://schemas.microsoft.com/office/drawing/2010/main"/>
                        </a:ext>
                        <a:ext uri="{96DAC541-7B7A-43D3-8B79-37D633B846F1}">
                          <asvg:svgBlip xmlns:asvg="http://schemas.microsoft.com/office/drawing/2016/SVG/main" r:embed="rId90"/>
                        </a:ext>
                      </a:extLst>
                    </a:blip>
                    <a:stretch>
                      <a:fillRect/>
                    </a:stretch>
                  </pic:blipFill>
                  <pic:spPr>
                    <a:xfrm>
                      <a:off x="0" y="0"/>
                      <a:ext cx="6191885" cy="4520565"/>
                    </a:xfrm>
                    <a:prstGeom prst="rect">
                      <a:avLst/>
                    </a:prstGeom>
                  </pic:spPr>
                </pic:pic>
              </a:graphicData>
            </a:graphic>
          </wp:inline>
        </w:drawing>
      </w:r>
    </w:p>
    <w:p w14:paraId="25A17DD0" w14:textId="0947445E" w:rsidR="00960F54" w:rsidRDefault="006A5540" w:rsidP="006A5540">
      <w:pPr>
        <w:jc w:val="center"/>
        <w:rPr>
          <w:b/>
          <w:bCs/>
          <w:sz w:val="20"/>
          <w:szCs w:val="20"/>
        </w:rPr>
      </w:pPr>
      <w:r w:rsidRPr="006A554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34</w:t>
      </w:r>
      <w:r w:rsidR="00D471BA">
        <w:rPr>
          <w:b/>
          <w:bCs/>
          <w:sz w:val="20"/>
          <w:szCs w:val="20"/>
        </w:rPr>
        <w:fldChar w:fldCharType="end"/>
      </w:r>
      <w:r w:rsidRPr="006A5540">
        <w:rPr>
          <w:b/>
          <w:bCs/>
          <w:sz w:val="20"/>
          <w:szCs w:val="20"/>
        </w:rPr>
        <w:t>— (Informative) Included direct and indirect requirements and recommendations of the Basic Observations package requirements class.</w:t>
      </w:r>
    </w:p>
    <w:p w14:paraId="6018DA84" w14:textId="326DF9B8" w:rsidR="006A5540" w:rsidRDefault="00C73E4B" w:rsidP="00C73E4B">
      <w:pPr>
        <w:pStyle w:val="Heading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t xml:space="preserve">If a link to a descriptive resource is provided, the attribute </w:t>
            </w:r>
            <w:proofErr w:type="spellStart"/>
            <w:r>
              <w:rPr>
                <w:b/>
                <w:sz w:val="20"/>
                <w:szCs w:val="20"/>
              </w:rPr>
              <w:t>link:URI</w:t>
            </w:r>
            <w:proofErr w:type="spellEnd"/>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Heading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proofErr w:type="spellStart"/>
            <w:r>
              <w:rPr>
                <w:b/>
                <w:sz w:val="20"/>
                <w:szCs w:val="20"/>
              </w:rPr>
              <w:t>location:Geometry</w:t>
            </w:r>
            <w:proofErr w:type="spellEnd"/>
            <w:r>
              <w:rPr>
                <w:b/>
                <w:sz w:val="20"/>
                <w:szCs w:val="20"/>
              </w:rPr>
              <w:t xml:space="preserve">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Heading2"/>
      </w:pPr>
      <w:bookmarkStart w:id="392" w:name="_Toc72768886"/>
      <w:r w:rsidRPr="0089033E">
        <w:lastRenderedPageBreak/>
        <w:t>Observation</w:t>
      </w:r>
      <w:bookmarkEnd w:id="392"/>
    </w:p>
    <w:p w14:paraId="46E94980" w14:textId="2B974522" w:rsidR="0089033E" w:rsidRDefault="0089033E" w:rsidP="0089033E">
      <w:pPr>
        <w:pStyle w:val="Heading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89033E">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89033E" w14:paraId="50ACEC0D" w14:textId="77777777" w:rsidTr="0089033E">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89033E">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89033E">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89033E">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bl>
    <w:p w14:paraId="6543FC38" w14:textId="4DADABA5" w:rsidR="0089033E" w:rsidRDefault="0089033E" w:rsidP="0089033E">
      <w:pPr>
        <w:rPr>
          <w:lang w:eastAsia="ja-JP"/>
        </w:rPr>
      </w:pPr>
    </w:p>
    <w:p w14:paraId="28AC47AF" w14:textId="77777777" w:rsidR="002F5245" w:rsidRDefault="002F5245" w:rsidP="002F5245">
      <w:pPr>
        <w:keepNext/>
      </w:pPr>
      <w:r>
        <w:rPr>
          <w:noProof/>
          <w:lang w:val="fr-FR" w:eastAsia="fr-FR"/>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91" cstate="print">
                      <a:extLst>
                        <a:ext uri="{28A0092B-C50C-407E-A947-70E740481C1C}">
                          <a14:useLocalDpi xmlns:a14="http://schemas.microsoft.com/office/drawing/2010/main"/>
                        </a:ext>
                        <a:ext uri="{96DAC541-7B7A-43D3-8B79-37D633B846F1}">
                          <asvg:svgBlip xmlns:asvg="http://schemas.microsoft.com/office/drawing/2016/SVG/main" r:embed="rId92"/>
                        </a:ext>
                      </a:extLst>
                    </a:blip>
                    <a:stretch>
                      <a:fillRect/>
                    </a:stretch>
                  </pic:blipFill>
                  <pic:spPr>
                    <a:xfrm>
                      <a:off x="0" y="0"/>
                      <a:ext cx="6191885" cy="3675380"/>
                    </a:xfrm>
                    <a:prstGeom prst="rect">
                      <a:avLst/>
                    </a:prstGeom>
                  </pic:spPr>
                </pic:pic>
              </a:graphicData>
            </a:graphic>
          </wp:inline>
        </w:drawing>
      </w:r>
    </w:p>
    <w:p w14:paraId="1A9EA898" w14:textId="38D73F28" w:rsidR="0089033E" w:rsidRDefault="002F5245" w:rsidP="0082560B">
      <w:pPr>
        <w:jc w:val="center"/>
        <w:rPr>
          <w:b/>
          <w:bCs/>
          <w:sz w:val="20"/>
          <w:szCs w:val="20"/>
        </w:rPr>
      </w:pPr>
      <w:r w:rsidRPr="0082560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35</w:t>
      </w:r>
      <w:r w:rsidR="00D471BA">
        <w:rPr>
          <w:b/>
          <w:bCs/>
          <w:sz w:val="20"/>
          <w:szCs w:val="20"/>
        </w:rPr>
        <w:fldChar w:fldCharType="end"/>
      </w:r>
      <w:r w:rsidRPr="0082560B">
        <w:rPr>
          <w:b/>
          <w:bCs/>
          <w:sz w:val="20"/>
          <w:szCs w:val="20"/>
        </w:rPr>
        <w:t>— (Informative) Included direct and indirect requirements and recommendations of the Basic Observations — Observation requirements class.</w:t>
      </w:r>
    </w:p>
    <w:p w14:paraId="51C75302" w14:textId="77777777" w:rsidR="002749EF" w:rsidRDefault="002749EF" w:rsidP="002749EF">
      <w:pPr>
        <w:keepNext/>
      </w:pPr>
      <w:r>
        <w:rPr>
          <w:noProof/>
          <w:lang w:val="fr-FR" w:eastAsia="fr-FR"/>
        </w:rPr>
        <w:lastRenderedPageBreak/>
        <w:drawing>
          <wp:inline distT="0" distB="0" distL="0" distR="0" wp14:anchorId="269DCF85" wp14:editId="2DAB17E7">
            <wp:extent cx="6174355" cy="4504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3">
                      <a:extLst>
                        <a:ext uri="{28A0092B-C50C-407E-A947-70E740481C1C}">
                          <a14:useLocalDpi xmlns:a14="http://schemas.microsoft.com/office/drawing/2010/main" val="0"/>
                        </a:ext>
                      </a:extLst>
                    </a:blip>
                    <a:stretch>
                      <a:fillRect/>
                    </a:stretch>
                  </pic:blipFill>
                  <pic:spPr>
                    <a:xfrm>
                      <a:off x="0" y="0"/>
                      <a:ext cx="6174355" cy="4504690"/>
                    </a:xfrm>
                    <a:prstGeom prst="rect">
                      <a:avLst/>
                    </a:prstGeom>
                  </pic:spPr>
                </pic:pic>
              </a:graphicData>
            </a:graphic>
          </wp:inline>
        </w:drawing>
      </w:r>
    </w:p>
    <w:p w14:paraId="46886E3A" w14:textId="550A8E9C" w:rsidR="0082560B" w:rsidRDefault="002749EF" w:rsidP="002749EF">
      <w:pPr>
        <w:jc w:val="center"/>
        <w:rPr>
          <w:b/>
          <w:bCs/>
        </w:rPr>
      </w:pPr>
      <w:r w:rsidRPr="002749EF">
        <w:rPr>
          <w:b/>
          <w:bCs/>
        </w:rPr>
        <w:t xml:space="preserve">Figure </w:t>
      </w:r>
      <w:r w:rsidR="00D471BA">
        <w:rPr>
          <w:b/>
          <w:bCs/>
        </w:rPr>
        <w:fldChar w:fldCharType="begin"/>
      </w:r>
      <w:r w:rsidR="00D471BA">
        <w:rPr>
          <w:b/>
          <w:bCs/>
        </w:rPr>
        <w:instrText xml:space="preserve"> SEQ Figure \* ARABIC </w:instrText>
      </w:r>
      <w:r w:rsidR="00D471BA">
        <w:rPr>
          <w:b/>
          <w:bCs/>
        </w:rPr>
        <w:fldChar w:fldCharType="separate"/>
      </w:r>
      <w:r w:rsidR="0018089C">
        <w:rPr>
          <w:b/>
          <w:bCs/>
          <w:noProof/>
        </w:rPr>
        <w:t>36</w:t>
      </w:r>
      <w:r w:rsidR="00D471BA">
        <w:rPr>
          <w:b/>
          <w:bCs/>
        </w:rPr>
        <w:fldChar w:fldCharType="end"/>
      </w:r>
      <w:r w:rsidRPr="002749EF">
        <w:rPr>
          <w:b/>
          <w:bCs/>
        </w:rPr>
        <w:t xml:space="preserve"> — Context diagram for Basic Observations — Observation.</w:t>
      </w:r>
    </w:p>
    <w:p w14:paraId="71D60A92" w14:textId="22646A8B" w:rsidR="002749EF" w:rsidRDefault="002B39BE" w:rsidP="002B39BE">
      <w:pPr>
        <w:pStyle w:val="Heading2"/>
      </w:pPr>
      <w:bookmarkStart w:id="393" w:name="_Toc72768887"/>
      <w:proofErr w:type="spellStart"/>
      <w:r w:rsidRPr="002B39BE">
        <w:t>ObservationCharacteristics</w:t>
      </w:r>
      <w:bookmarkEnd w:id="393"/>
      <w:proofErr w:type="spellEnd"/>
    </w:p>
    <w:p w14:paraId="01582E2B" w14:textId="15B8FC03" w:rsidR="002B39BE" w:rsidRDefault="002B39BE" w:rsidP="002B39BE">
      <w:pPr>
        <w:pStyle w:val="Heading3"/>
      </w:pPr>
      <w:proofErr w:type="spellStart"/>
      <w:r w:rsidRPr="002B39BE">
        <w:t>ObservationCharacteristics</w:t>
      </w:r>
      <w:proofErr w:type="spellEnd"/>
      <w:r w:rsidRPr="002B39BE">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2B39BE">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2B39BE" w14:paraId="3249A913" w14:textId="77777777" w:rsidTr="002B39BE">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2B39BE">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 xml:space="preserve">Basic Observations - </w:t>
            </w:r>
            <w:proofErr w:type="spellStart"/>
            <w:r>
              <w:rPr>
                <w:sz w:val="20"/>
                <w:szCs w:val="20"/>
              </w:rPr>
              <w:t>ObservationCharacteristics</w:t>
            </w:r>
            <w:proofErr w:type="spellEnd"/>
          </w:p>
        </w:tc>
      </w:tr>
      <w:tr w:rsidR="002B39BE" w14:paraId="37994C40" w14:textId="77777777" w:rsidTr="002B39BE">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2B39BE">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bl>
    <w:p w14:paraId="74A8B2CA" w14:textId="747A3840" w:rsidR="002B39BE" w:rsidRDefault="002B39BE" w:rsidP="002B39BE">
      <w:pPr>
        <w:rPr>
          <w:lang w:eastAsia="ja-JP"/>
        </w:rPr>
      </w:pPr>
    </w:p>
    <w:p w14:paraId="3A75C369" w14:textId="77777777" w:rsidR="007245C5" w:rsidRDefault="007245C5" w:rsidP="007245C5">
      <w:pPr>
        <w:keepNext/>
      </w:pPr>
      <w:r>
        <w:rPr>
          <w:noProof/>
          <w:lang w:val="fr-FR" w:eastAsia="fr-FR"/>
        </w:rPr>
        <w:lastRenderedPageBreak/>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94" cstate="print">
                      <a:extLst>
                        <a:ext uri="{28A0092B-C50C-407E-A947-70E740481C1C}">
                          <a14:useLocalDpi xmlns:a14="http://schemas.microsoft.com/office/drawing/2010/main"/>
                        </a:ext>
                        <a:ext uri="{96DAC541-7B7A-43D3-8B79-37D633B846F1}">
                          <asvg:svgBlip xmlns:asvg="http://schemas.microsoft.com/office/drawing/2016/SVG/main" r:embed="rId95"/>
                        </a:ext>
                      </a:extLst>
                    </a:blip>
                    <a:stretch>
                      <a:fillRect/>
                    </a:stretch>
                  </pic:blipFill>
                  <pic:spPr>
                    <a:xfrm>
                      <a:off x="0" y="0"/>
                      <a:ext cx="6191885" cy="3474085"/>
                    </a:xfrm>
                    <a:prstGeom prst="rect">
                      <a:avLst/>
                    </a:prstGeom>
                  </pic:spPr>
                </pic:pic>
              </a:graphicData>
            </a:graphic>
          </wp:inline>
        </w:drawing>
      </w:r>
    </w:p>
    <w:p w14:paraId="0FCCF4A0" w14:textId="1F9AD7A8" w:rsidR="002B39BE" w:rsidRDefault="007245C5" w:rsidP="007245C5">
      <w:pPr>
        <w:jc w:val="center"/>
        <w:rPr>
          <w:b/>
          <w:bCs/>
          <w:sz w:val="20"/>
          <w:szCs w:val="20"/>
        </w:rPr>
      </w:pPr>
      <w:r w:rsidRPr="007245C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37</w:t>
      </w:r>
      <w:r w:rsidR="00D471BA">
        <w:rPr>
          <w:b/>
          <w:bCs/>
          <w:sz w:val="20"/>
          <w:szCs w:val="20"/>
        </w:rPr>
        <w:fldChar w:fldCharType="end"/>
      </w:r>
      <w:r w:rsidRPr="007245C5">
        <w:rPr>
          <w:b/>
          <w:bCs/>
          <w:sz w:val="20"/>
          <w:szCs w:val="20"/>
        </w:rPr>
        <w:t xml:space="preserve"> — (Informative) Included direct and indirect requirements and recommendations of the Basic Observations — </w:t>
      </w:r>
      <w:proofErr w:type="spellStart"/>
      <w:r w:rsidRPr="007245C5">
        <w:rPr>
          <w:b/>
          <w:bCs/>
          <w:sz w:val="20"/>
          <w:szCs w:val="20"/>
        </w:rPr>
        <w:t>ObservationCharacteristics</w:t>
      </w:r>
      <w:proofErr w:type="spellEnd"/>
      <w:r w:rsidRPr="007245C5">
        <w:rPr>
          <w:b/>
          <w:bCs/>
          <w:sz w:val="20"/>
          <w:szCs w:val="20"/>
        </w:rPr>
        <w:t xml:space="preserve"> requirements class.</w:t>
      </w:r>
    </w:p>
    <w:p w14:paraId="4DCC8C44" w14:textId="11C4E180" w:rsidR="007245C5" w:rsidRDefault="003C293C" w:rsidP="003C293C">
      <w:pPr>
        <w:pStyle w:val="Heading2"/>
      </w:pPr>
      <w:bookmarkStart w:id="394" w:name="_Toc72768888"/>
      <w:proofErr w:type="spellStart"/>
      <w:r w:rsidRPr="003C293C">
        <w:t>ObservationCollection</w:t>
      </w:r>
      <w:bookmarkEnd w:id="394"/>
      <w:proofErr w:type="spellEnd"/>
    </w:p>
    <w:p w14:paraId="490BAD10" w14:textId="4ED78E1F" w:rsidR="003C293C" w:rsidRDefault="003C293C" w:rsidP="003C293C">
      <w:pPr>
        <w:pStyle w:val="Heading3"/>
      </w:pPr>
      <w:proofErr w:type="spellStart"/>
      <w:r w:rsidRPr="003C293C">
        <w:t>ObservationCollection</w:t>
      </w:r>
      <w:proofErr w:type="spellEnd"/>
      <w:r w:rsidRPr="003C293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C293C" w14:paraId="7273E809" w14:textId="77777777" w:rsidTr="003C293C">
        <w:tc>
          <w:tcPr>
            <w:tcW w:w="2258" w:type="dxa"/>
            <w:shd w:val="clear" w:color="auto" w:fill="auto"/>
            <w:tcMar>
              <w:top w:w="100" w:type="dxa"/>
              <w:left w:w="100" w:type="dxa"/>
              <w:bottom w:w="100" w:type="dxa"/>
              <w:right w:w="100" w:type="dxa"/>
            </w:tcMar>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597FA8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3C293C" w14:paraId="26FAB0A9" w14:textId="77777777" w:rsidTr="003C293C">
        <w:tc>
          <w:tcPr>
            <w:tcW w:w="2258" w:type="dxa"/>
            <w:shd w:val="clear" w:color="auto" w:fill="auto"/>
            <w:tcMar>
              <w:top w:w="100" w:type="dxa"/>
              <w:left w:w="100" w:type="dxa"/>
              <w:bottom w:w="100" w:type="dxa"/>
              <w:right w:w="100" w:type="dxa"/>
            </w:tcMar>
          </w:tcPr>
          <w:p w14:paraId="63999050" w14:textId="77777777" w:rsidR="003C293C" w:rsidRDefault="003C29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3C293C">
        <w:tc>
          <w:tcPr>
            <w:tcW w:w="2258" w:type="dxa"/>
            <w:shd w:val="clear" w:color="auto" w:fill="auto"/>
            <w:tcMar>
              <w:top w:w="100" w:type="dxa"/>
              <w:left w:w="100" w:type="dxa"/>
              <w:bottom w:w="100" w:type="dxa"/>
              <w:right w:w="100" w:type="dxa"/>
            </w:tcMar>
          </w:tcPr>
          <w:p w14:paraId="7A58004F" w14:textId="77777777" w:rsidR="003C293C" w:rsidRDefault="003C29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D10CA64" w14:textId="77777777" w:rsidR="003C293C" w:rsidRDefault="003C293C" w:rsidP="001A5B74">
            <w:pPr>
              <w:widowControl w:val="0"/>
              <w:spacing w:line="240" w:lineRule="auto"/>
              <w:rPr>
                <w:sz w:val="20"/>
                <w:szCs w:val="20"/>
              </w:rPr>
            </w:pPr>
            <w:r>
              <w:rPr>
                <w:sz w:val="20"/>
                <w:szCs w:val="20"/>
              </w:rPr>
              <w:t xml:space="preserve">Basic Observations - </w:t>
            </w:r>
            <w:proofErr w:type="spellStart"/>
            <w:r>
              <w:rPr>
                <w:sz w:val="20"/>
                <w:szCs w:val="20"/>
              </w:rPr>
              <w:t>ObservationCollection</w:t>
            </w:r>
            <w:proofErr w:type="spellEnd"/>
          </w:p>
        </w:tc>
      </w:tr>
      <w:tr w:rsidR="003C293C" w14:paraId="46FE33AB" w14:textId="77777777" w:rsidTr="003C293C">
        <w:tc>
          <w:tcPr>
            <w:tcW w:w="2258" w:type="dxa"/>
            <w:shd w:val="clear" w:color="auto" w:fill="auto"/>
            <w:tcMar>
              <w:top w:w="100" w:type="dxa"/>
              <w:left w:w="100" w:type="dxa"/>
              <w:bottom w:w="100" w:type="dxa"/>
              <w:right w:w="100" w:type="dxa"/>
            </w:tcMar>
          </w:tcPr>
          <w:p w14:paraId="001FBF82" w14:textId="77777777" w:rsidR="003C293C" w:rsidRDefault="003C29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3C293C">
        <w:trPr>
          <w:trHeight w:val="255"/>
        </w:trPr>
        <w:tc>
          <w:tcPr>
            <w:tcW w:w="2258" w:type="dxa"/>
            <w:shd w:val="clear" w:color="auto" w:fill="auto"/>
            <w:tcMar>
              <w:top w:w="100" w:type="dxa"/>
              <w:left w:w="100" w:type="dxa"/>
              <w:bottom w:w="100" w:type="dxa"/>
              <w:right w:w="100" w:type="dxa"/>
            </w:tcMar>
          </w:tcPr>
          <w:p w14:paraId="2110F5D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2B5422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r>
      <w:tr w:rsidR="003C293C" w14:paraId="38E3D298" w14:textId="77777777" w:rsidTr="003C293C">
        <w:tc>
          <w:tcPr>
            <w:tcW w:w="2258" w:type="dxa"/>
            <w:shd w:val="clear" w:color="auto" w:fill="auto"/>
            <w:tcMar>
              <w:top w:w="100" w:type="dxa"/>
              <w:left w:w="100" w:type="dxa"/>
              <w:bottom w:w="100" w:type="dxa"/>
              <w:right w:w="100" w:type="dxa"/>
            </w:tcMar>
          </w:tcPr>
          <w:p w14:paraId="2EE61266"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5C8EEC"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r>
      <w:tr w:rsidR="003C293C" w14:paraId="1C5D150F" w14:textId="77777777" w:rsidTr="003C293C">
        <w:tc>
          <w:tcPr>
            <w:tcW w:w="2258" w:type="dxa"/>
            <w:shd w:val="clear" w:color="auto" w:fill="auto"/>
            <w:tcMar>
              <w:top w:w="100" w:type="dxa"/>
              <w:left w:w="100" w:type="dxa"/>
              <w:bottom w:w="100" w:type="dxa"/>
              <w:right w:w="100" w:type="dxa"/>
            </w:tcMar>
          </w:tcPr>
          <w:p w14:paraId="1712E96A"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9132F7" w14:textId="77777777" w:rsidR="003C293C" w:rsidRDefault="003C293C" w:rsidP="001A5B74">
            <w:pPr>
              <w:widowControl w:val="0"/>
              <w:spacing w:line="240" w:lineRule="auto"/>
              <w:rPr>
                <w:sz w:val="20"/>
                <w:szCs w:val="20"/>
              </w:rPr>
            </w:pPr>
            <w:r>
              <w:rPr>
                <w:sz w:val="20"/>
                <w:szCs w:val="20"/>
              </w:rPr>
              <w:t>/req/obs-basic/ObservationCollection/collectionType-homogenous-con</w:t>
            </w:r>
          </w:p>
        </w:tc>
      </w:tr>
      <w:tr w:rsidR="003C293C" w14:paraId="78E6D5F2" w14:textId="77777777" w:rsidTr="003C293C">
        <w:trPr>
          <w:trHeight w:val="420"/>
        </w:trPr>
        <w:tc>
          <w:tcPr>
            <w:tcW w:w="2258" w:type="dxa"/>
            <w:shd w:val="clear" w:color="auto" w:fill="auto"/>
            <w:tcMar>
              <w:top w:w="100" w:type="dxa"/>
              <w:left w:w="100" w:type="dxa"/>
              <w:bottom w:w="100" w:type="dxa"/>
              <w:right w:w="100" w:type="dxa"/>
            </w:tcMar>
          </w:tcPr>
          <w:p w14:paraId="39FDA66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E6BCD3" w14:textId="77777777" w:rsidR="003C293C" w:rsidRDefault="003C293C" w:rsidP="001A5B74">
            <w:pPr>
              <w:widowControl w:val="0"/>
              <w:spacing w:line="240" w:lineRule="auto"/>
              <w:rPr>
                <w:sz w:val="20"/>
                <w:szCs w:val="20"/>
              </w:rPr>
            </w:pPr>
            <w:r>
              <w:rPr>
                <w:sz w:val="20"/>
                <w:szCs w:val="20"/>
              </w:rPr>
              <w:t>/req/obs-basic/ObservationCollection/collectionType-summarizing-con</w:t>
            </w:r>
          </w:p>
        </w:tc>
      </w:tr>
      <w:tr w:rsidR="003C293C" w14:paraId="5883612D" w14:textId="77777777" w:rsidTr="003C293C">
        <w:trPr>
          <w:trHeight w:val="420"/>
        </w:trPr>
        <w:tc>
          <w:tcPr>
            <w:tcW w:w="2258" w:type="dxa"/>
            <w:shd w:val="clear" w:color="auto" w:fill="auto"/>
            <w:tcMar>
              <w:top w:w="100" w:type="dxa"/>
              <w:left w:w="100" w:type="dxa"/>
              <w:bottom w:w="100" w:type="dxa"/>
              <w:right w:w="100" w:type="dxa"/>
            </w:tcMar>
          </w:tcPr>
          <w:p w14:paraId="4AAAA950"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02E3A68"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r>
      <w:tr w:rsidR="003C293C" w14:paraId="03FC53E9" w14:textId="77777777" w:rsidTr="003C293C">
        <w:trPr>
          <w:trHeight w:val="420"/>
        </w:trPr>
        <w:tc>
          <w:tcPr>
            <w:tcW w:w="2258" w:type="dxa"/>
            <w:shd w:val="clear" w:color="auto" w:fill="auto"/>
            <w:tcMar>
              <w:top w:w="100" w:type="dxa"/>
              <w:left w:w="100" w:type="dxa"/>
              <w:bottom w:w="100" w:type="dxa"/>
              <w:right w:w="100" w:type="dxa"/>
            </w:tcMar>
          </w:tcPr>
          <w:p w14:paraId="4333DA6F" w14:textId="77777777" w:rsidR="003C293C" w:rsidRDefault="003C293C"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74F9B0F"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r>
      <w:tr w:rsidR="003C293C" w14:paraId="077DDDE6" w14:textId="77777777" w:rsidTr="003C293C">
        <w:trPr>
          <w:trHeight w:val="420"/>
        </w:trPr>
        <w:tc>
          <w:tcPr>
            <w:tcW w:w="2258" w:type="dxa"/>
            <w:shd w:val="clear" w:color="auto" w:fill="auto"/>
            <w:tcMar>
              <w:top w:w="100" w:type="dxa"/>
              <w:left w:w="100" w:type="dxa"/>
              <w:bottom w:w="100" w:type="dxa"/>
              <w:right w:w="100" w:type="dxa"/>
            </w:tcMar>
          </w:tcPr>
          <w:p w14:paraId="022BD3BC"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668EB7"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r>
      <w:tr w:rsidR="003C293C" w14:paraId="430C29E5" w14:textId="77777777" w:rsidTr="003C293C">
        <w:trPr>
          <w:trHeight w:val="420"/>
        </w:trPr>
        <w:tc>
          <w:tcPr>
            <w:tcW w:w="2258" w:type="dxa"/>
            <w:shd w:val="clear" w:color="auto" w:fill="auto"/>
            <w:tcMar>
              <w:top w:w="100" w:type="dxa"/>
              <w:left w:w="100" w:type="dxa"/>
              <w:bottom w:w="100" w:type="dxa"/>
              <w:right w:w="100" w:type="dxa"/>
            </w:tcMar>
          </w:tcPr>
          <w:p w14:paraId="02B67BC1"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DB63B42" w14:textId="5D58E882" w:rsidR="003C293C" w:rsidRDefault="003C293C" w:rsidP="001A5B74">
            <w:pPr>
              <w:widowControl w:val="0"/>
              <w:spacing w:line="240" w:lineRule="auto"/>
              <w:rPr>
                <w:sz w:val="20"/>
                <w:szCs w:val="20"/>
              </w:rPr>
            </w:pPr>
            <w:r>
              <w:rPr>
                <w:sz w:val="20"/>
                <w:szCs w:val="20"/>
              </w:rPr>
              <w:t>/req/obs-basic/</w:t>
            </w:r>
            <w:r w:rsidR="00FF4349">
              <w:rPr>
                <w:sz w:val="20"/>
                <w:szCs w:val="20"/>
              </w:rPr>
              <w:t>ObservationCollection</w:t>
            </w:r>
            <w:r>
              <w:rPr>
                <w:sz w:val="20"/>
                <w:szCs w:val="20"/>
              </w:rPr>
              <w:t>/CollectionTypeByMemberCharacteristicsSemantics-sem</w:t>
            </w:r>
          </w:p>
        </w:tc>
      </w:tr>
      <w:tr w:rsidR="003C293C" w14:paraId="22812836" w14:textId="77777777" w:rsidTr="003C293C">
        <w:trPr>
          <w:trHeight w:val="420"/>
        </w:trPr>
        <w:tc>
          <w:tcPr>
            <w:tcW w:w="2258" w:type="dxa"/>
            <w:shd w:val="clear" w:color="auto" w:fill="auto"/>
            <w:tcMar>
              <w:top w:w="100" w:type="dxa"/>
              <w:left w:w="100" w:type="dxa"/>
              <w:bottom w:w="100" w:type="dxa"/>
              <w:right w:w="100" w:type="dxa"/>
            </w:tcMar>
          </w:tcPr>
          <w:p w14:paraId="44B01BA5"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3216089"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3E742A88" w14:textId="1B69D68A" w:rsidR="003C293C" w:rsidRDefault="003C293C" w:rsidP="003C293C">
      <w:pPr>
        <w:rPr>
          <w:lang w:eastAsia="ja-JP"/>
        </w:rPr>
      </w:pPr>
    </w:p>
    <w:p w14:paraId="738E76C9" w14:textId="77777777" w:rsidR="006F529E" w:rsidRDefault="006F529E" w:rsidP="006F529E">
      <w:pPr>
        <w:keepNext/>
      </w:pPr>
      <w:r>
        <w:rPr>
          <w:noProof/>
          <w:lang w:val="fr-FR" w:eastAsia="fr-FR"/>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6">
                      <a:extLst>
                        <a:ext uri="{28A0092B-C50C-407E-A947-70E740481C1C}">
                          <a14:useLocalDpi xmlns:a14="http://schemas.microsoft.com/office/drawing/2010/main"/>
                        </a:ext>
                        <a:ext uri="{96DAC541-7B7A-43D3-8B79-37D633B846F1}">
                          <asvg:svgBlip xmlns:asvg="http://schemas.microsoft.com/office/drawing/2016/SVG/main" r:embed="rId97"/>
                        </a:ext>
                      </a:extLst>
                    </a:blip>
                    <a:stretch>
                      <a:fillRect/>
                    </a:stretch>
                  </pic:blipFill>
                  <pic:spPr>
                    <a:xfrm>
                      <a:off x="0" y="0"/>
                      <a:ext cx="6191885" cy="2839720"/>
                    </a:xfrm>
                    <a:prstGeom prst="rect">
                      <a:avLst/>
                    </a:prstGeom>
                  </pic:spPr>
                </pic:pic>
              </a:graphicData>
            </a:graphic>
          </wp:inline>
        </w:drawing>
      </w:r>
    </w:p>
    <w:p w14:paraId="46582BBF" w14:textId="74B1E350" w:rsidR="003C293C" w:rsidRDefault="006F529E" w:rsidP="006F529E">
      <w:pPr>
        <w:jc w:val="center"/>
        <w:rPr>
          <w:b/>
          <w:bCs/>
          <w:sz w:val="20"/>
          <w:szCs w:val="20"/>
        </w:rPr>
      </w:pPr>
      <w:r w:rsidRPr="006F529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38</w:t>
      </w:r>
      <w:r w:rsidR="00D471BA">
        <w:rPr>
          <w:b/>
          <w:bCs/>
          <w:sz w:val="20"/>
          <w:szCs w:val="20"/>
        </w:rPr>
        <w:fldChar w:fldCharType="end"/>
      </w:r>
      <w:r w:rsidRPr="006F529E">
        <w:rPr>
          <w:b/>
          <w:bCs/>
          <w:sz w:val="20"/>
          <w:szCs w:val="20"/>
        </w:rPr>
        <w:t xml:space="preserve"> — (Informative) Included direct and indirect requirements and recommendations of the Basic Observations — </w:t>
      </w:r>
      <w:proofErr w:type="spellStart"/>
      <w:r w:rsidRPr="006F529E">
        <w:rPr>
          <w:b/>
          <w:bCs/>
          <w:sz w:val="20"/>
          <w:szCs w:val="20"/>
        </w:rPr>
        <w:t>ObservationCollection</w:t>
      </w:r>
      <w:proofErr w:type="spellEnd"/>
      <w:r w:rsidRPr="006F529E">
        <w:rPr>
          <w:b/>
          <w:bCs/>
          <w:sz w:val="20"/>
          <w:szCs w:val="20"/>
        </w:rPr>
        <w:t xml:space="preserve"> requirements class.</w:t>
      </w:r>
    </w:p>
    <w:p w14:paraId="0A87E955" w14:textId="2967BDA1" w:rsidR="006F529E" w:rsidRDefault="008D48B0" w:rsidP="008D48B0">
      <w:pPr>
        <w:pStyle w:val="Heading3"/>
      </w:pPr>
      <w:r w:rsidRPr="008D48B0">
        <w:t xml:space="preserve">Feature type </w:t>
      </w:r>
      <w:proofErr w:type="spellStart"/>
      <w:r w:rsidRPr="008D48B0">
        <w:t>ObservationCollection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w:t>
            </w:r>
            <w:commentRangeStart w:id="395"/>
            <w:r>
              <w:rPr>
                <w:sz w:val="20"/>
                <w:szCs w:val="20"/>
              </w:rPr>
              <w:t>similar</w:t>
            </w:r>
            <w:commentRangeEnd w:id="395"/>
            <w:r w:rsidR="00B40528">
              <w:rPr>
                <w:rStyle w:val="CommentReference"/>
              </w:rPr>
              <w:commentReference w:id="395"/>
            </w:r>
            <w:r>
              <w:rPr>
                <w:sz w:val="20"/>
                <w:szCs w:val="20"/>
              </w:rPr>
              <w:t xml:space="preserve">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Heading3"/>
      </w:pPr>
      <w:bookmarkStart w:id="396" w:name="_Ref72766580"/>
      <w:r w:rsidRPr="003C74B7">
        <w:t xml:space="preserve">Attribute </w:t>
      </w:r>
      <w:proofErr w:type="spellStart"/>
      <w:r w:rsidRPr="003C74B7">
        <w:t>collectionType</w:t>
      </w:r>
      <w:bookmarkEnd w:id="396"/>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74B7" w14:paraId="141CEF6A" w14:textId="77777777" w:rsidTr="003C74B7">
        <w:tc>
          <w:tcPr>
            <w:tcW w:w="4526" w:type="dxa"/>
            <w:shd w:val="clear" w:color="auto" w:fill="auto"/>
            <w:tcMar>
              <w:top w:w="100" w:type="dxa"/>
              <w:left w:w="100" w:type="dxa"/>
              <w:bottom w:w="100" w:type="dxa"/>
              <w:right w:w="100" w:type="dxa"/>
            </w:tcMar>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c>
          <w:tcPr>
            <w:tcW w:w="5245" w:type="dxa"/>
            <w:shd w:val="clear" w:color="auto" w:fill="auto"/>
            <w:tcMar>
              <w:top w:w="100" w:type="dxa"/>
              <w:left w:w="100" w:type="dxa"/>
              <w:bottom w:w="100" w:type="dxa"/>
              <w:right w:w="100" w:type="dxa"/>
            </w:tcMar>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proofErr w:type="spellStart"/>
            <w:r>
              <w:rPr>
                <w:b/>
                <w:sz w:val="20"/>
                <w:szCs w:val="20"/>
              </w:rPr>
              <w:t>ObservationCollection</w:t>
            </w:r>
            <w:proofErr w:type="spellEnd"/>
            <w:r>
              <w:rPr>
                <w:b/>
                <w:sz w:val="20"/>
                <w:szCs w:val="20"/>
              </w:rPr>
              <w:t xml:space="preserve">. </w:t>
            </w:r>
          </w:p>
          <w:p w14:paraId="55FE33FA" w14:textId="77777777" w:rsidR="003C74B7" w:rsidRDefault="003C74B7" w:rsidP="001A5B74">
            <w:pPr>
              <w:widowControl w:val="0"/>
              <w:spacing w:line="240" w:lineRule="auto"/>
              <w:rPr>
                <w:sz w:val="20"/>
                <w:szCs w:val="20"/>
              </w:rPr>
            </w:pPr>
            <w:r>
              <w:rPr>
                <w:sz w:val="20"/>
                <w:szCs w:val="20"/>
              </w:rPr>
              <w:t xml:space="preserve">If information on the collection type is provided, the attribute </w:t>
            </w:r>
            <w:proofErr w:type="spellStart"/>
            <w:r>
              <w:rPr>
                <w:b/>
                <w:sz w:val="20"/>
                <w:szCs w:val="20"/>
              </w:rPr>
              <w:t>collectionType:AbstractObservationCollectionTypeCo</w:t>
            </w:r>
            <w:r>
              <w:rPr>
                <w:b/>
                <w:sz w:val="20"/>
                <w:szCs w:val="20"/>
              </w:rPr>
              <w:lastRenderedPageBreak/>
              <w:t>deListValue</w:t>
            </w:r>
            <w:proofErr w:type="spellEnd"/>
            <w:r>
              <w:rPr>
                <w:sz w:val="20"/>
                <w:szCs w:val="20"/>
              </w:rPr>
              <w:t xml:space="preserve"> shall be used.</w:t>
            </w:r>
          </w:p>
        </w:tc>
      </w:tr>
      <w:tr w:rsidR="00730D8D" w14:paraId="3777888E" w14:textId="77777777" w:rsidTr="00730D8D">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B4D6FA" w14:textId="4A013E83" w:rsidR="00730D8D" w:rsidRPr="00730D8D" w:rsidRDefault="00730D8D" w:rsidP="001A5B74">
            <w:pPr>
              <w:widowControl w:val="0"/>
              <w:spacing w:line="240" w:lineRule="auto"/>
              <w:rPr>
                <w:b/>
                <w:sz w:val="20"/>
                <w:szCs w:val="20"/>
              </w:rPr>
            </w:pPr>
            <w:r>
              <w:rPr>
                <w:b/>
                <w:sz w:val="20"/>
                <w:szCs w:val="20"/>
              </w:rPr>
              <w:lastRenderedPageBreak/>
              <w:t>Requirement</w:t>
            </w:r>
            <w:r>
              <w:rPr>
                <w:b/>
                <w:sz w:val="20"/>
                <w:szCs w:val="20"/>
              </w:rPr>
              <w:br/>
            </w:r>
            <w:r w:rsidRPr="00730D8D">
              <w:rPr>
                <w:bCs/>
                <w:sz w:val="20"/>
                <w:szCs w:val="20"/>
              </w:rPr>
              <w:t>/req/obs-basic/ObservationCollection/collectionType-homogenous-con</w:t>
            </w:r>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7F09E" w14:textId="325079F3" w:rsidR="00730D8D" w:rsidRDefault="00730D8D" w:rsidP="001A5B74">
            <w:pPr>
              <w:widowControl w:val="0"/>
              <w:spacing w:line="240" w:lineRule="auto"/>
              <w:rPr>
                <w:sz w:val="20"/>
                <w:szCs w:val="20"/>
              </w:rPr>
            </w:pPr>
            <w:r>
              <w:rPr>
                <w:sz w:val="20"/>
                <w:szCs w:val="20"/>
              </w:rPr>
              <w:t xml:space="preserve">If </w:t>
            </w:r>
            <w:proofErr w:type="spellStart"/>
            <w:r w:rsidRPr="00730D8D">
              <w:rPr>
                <w:sz w:val="20"/>
                <w:szCs w:val="20"/>
              </w:rPr>
              <w:t>collectionType</w:t>
            </w:r>
            <w:proofErr w:type="spellEnd"/>
            <w:r w:rsidRPr="00730D8D">
              <w:rPr>
                <w:sz w:val="20"/>
                <w:szCs w:val="20"/>
              </w:rPr>
              <w:t xml:space="preserve"> </w:t>
            </w:r>
            <w:r>
              <w:rPr>
                <w:sz w:val="20"/>
                <w:szCs w:val="20"/>
              </w:rPr>
              <w:t xml:space="preserve">is specified </w:t>
            </w:r>
            <w:r w:rsidR="00953EFA">
              <w:rPr>
                <w:sz w:val="20"/>
                <w:szCs w:val="20"/>
              </w:rPr>
              <w:t xml:space="preserve">as </w:t>
            </w:r>
            <w:proofErr w:type="spellStart"/>
            <w:r w:rsidRPr="00730D8D">
              <w:rPr>
                <w:sz w:val="20"/>
                <w:szCs w:val="20"/>
              </w:rPr>
              <w:t>homogenousObservationCollection</w:t>
            </w:r>
            <w:proofErr w:type="spellEnd"/>
            <w:r>
              <w:rPr>
                <w:sz w:val="20"/>
                <w:szCs w:val="20"/>
              </w:rPr>
              <w:t xml:space="preserve"> from the </w:t>
            </w:r>
            <w:proofErr w:type="spellStart"/>
            <w:r w:rsidRPr="00730D8D">
              <w:rPr>
                <w:sz w:val="20"/>
                <w:szCs w:val="20"/>
              </w:rPr>
              <w:t>CollectionTypeByMemberCharacteristicsSemantics</w:t>
            </w:r>
            <w:proofErr w:type="spellEnd"/>
            <w:r w:rsidRPr="00730D8D">
              <w:rPr>
                <w:sz w:val="20"/>
                <w:szCs w:val="20"/>
              </w:rPr>
              <w:t xml:space="preserve"> </w:t>
            </w:r>
            <w:proofErr w:type="spellStart"/>
            <w:r w:rsidRPr="00730D8D">
              <w:rPr>
                <w:sz w:val="20"/>
                <w:szCs w:val="20"/>
              </w:rPr>
              <w:t>Codelist</w:t>
            </w:r>
            <w:proofErr w:type="spellEnd"/>
            <w:r>
              <w:rPr>
                <w:sz w:val="20"/>
                <w:szCs w:val="20"/>
              </w:rPr>
              <w:t xml:space="preserve">, the following constraints apply to the associated </w:t>
            </w:r>
            <w:proofErr w:type="spellStart"/>
            <w:r w:rsidRPr="00730D8D">
              <w:rPr>
                <w:sz w:val="20"/>
                <w:szCs w:val="20"/>
              </w:rPr>
              <w:t>ObservationCharacteristics</w:t>
            </w:r>
            <w:proofErr w:type="spellEnd"/>
            <w:r w:rsidRPr="00730D8D">
              <w:rPr>
                <w:sz w:val="20"/>
                <w:szCs w:val="20"/>
              </w:rPr>
              <w:t xml:space="preserve"> </w:t>
            </w:r>
            <w:r>
              <w:rPr>
                <w:sz w:val="20"/>
                <w:szCs w:val="20"/>
              </w:rPr>
              <w:t xml:space="preserve">and all </w:t>
            </w:r>
            <w:r w:rsidRPr="00730D8D">
              <w:rPr>
                <w:sz w:val="20"/>
                <w:szCs w:val="20"/>
              </w:rPr>
              <w:t xml:space="preserve">Observation </w:t>
            </w:r>
            <w:r>
              <w:rPr>
                <w:sz w:val="20"/>
                <w:szCs w:val="20"/>
              </w:rPr>
              <w:t xml:space="preserve">instances referenced via the </w:t>
            </w:r>
            <w:r w:rsidRPr="00730D8D">
              <w:rPr>
                <w:sz w:val="20"/>
                <w:szCs w:val="20"/>
              </w:rPr>
              <w:t xml:space="preserve">member </w:t>
            </w:r>
            <w:r>
              <w:rPr>
                <w:sz w:val="20"/>
                <w:szCs w:val="20"/>
              </w:rPr>
              <w:t xml:space="preserve">association. </w:t>
            </w:r>
          </w:p>
          <w:p w14:paraId="5AC68EED" w14:textId="77777777" w:rsidR="00730D8D" w:rsidRDefault="00730D8D" w:rsidP="001A5B74">
            <w:pPr>
              <w:widowControl w:val="0"/>
              <w:spacing w:line="240" w:lineRule="auto"/>
              <w:rPr>
                <w:sz w:val="20"/>
                <w:szCs w:val="20"/>
              </w:rPr>
            </w:pPr>
            <w:r>
              <w:rPr>
                <w:sz w:val="20"/>
                <w:szCs w:val="20"/>
              </w:rPr>
              <w:t xml:space="preserve">If a property value is provided within the </w:t>
            </w:r>
            <w:proofErr w:type="spellStart"/>
            <w:r>
              <w:rPr>
                <w:sz w:val="20"/>
                <w:szCs w:val="20"/>
              </w:rPr>
              <w:t>ObservationCharacteristics</w:t>
            </w:r>
            <w:proofErr w:type="spellEnd"/>
            <w:r>
              <w:rPr>
                <w:sz w:val="20"/>
                <w:szCs w:val="20"/>
              </w:rPr>
              <w:t xml:space="preserve">, this value applies to all contained observations (note: the observations need not contain this attribute as supplied via the </w:t>
            </w:r>
            <w:proofErr w:type="spellStart"/>
            <w:r>
              <w:rPr>
                <w:sz w:val="20"/>
                <w:szCs w:val="20"/>
              </w:rPr>
              <w:t>ObservationCharacteristics</w:t>
            </w:r>
            <w:proofErr w:type="spellEnd"/>
            <w:r>
              <w:rPr>
                <w:sz w:val="20"/>
                <w:szCs w:val="20"/>
              </w:rPr>
              <w:t>):</w:t>
            </w:r>
          </w:p>
          <w:p w14:paraId="0E65F66A"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not provided - values may be provided by the observations but is not provided at this level</w:t>
            </w:r>
          </w:p>
          <w:p w14:paraId="78AAEB97"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501CEAB4"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 this value applies to all observations within the collection</w:t>
            </w:r>
          </w:p>
          <w:p w14:paraId="0064D622"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set/range - this value set/range applies to all observations within the collection</w:t>
            </w:r>
          </w:p>
        </w:tc>
      </w:tr>
    </w:tbl>
    <w:p w14:paraId="3A74A044" w14:textId="78EE9A23" w:rsidR="003C74B7" w:rsidRDefault="003C74B7" w:rsidP="003C74B7">
      <w:pPr>
        <w:rPr>
          <w:lang w:eastAsia="ja-JP"/>
        </w:rPr>
      </w:pPr>
    </w:p>
    <w:p w14:paraId="14888998" w14:textId="77777777" w:rsidR="00730D8D" w:rsidRDefault="00730D8D" w:rsidP="00730D8D">
      <w:pPr>
        <w:rPr>
          <w:lang w:eastAsia="ja-JP"/>
        </w:rPr>
      </w:pPr>
      <w:r>
        <w:rPr>
          <w:lang w:eastAsia="ja-JP"/>
        </w:rPr>
        <w:t>EXAMPLE 1</w:t>
      </w:r>
      <w:r>
        <w:rPr>
          <w:lang w:eastAsia="ja-JP"/>
        </w:rPr>
        <w:tab/>
        <w:t>If the collection has the value “A” for property “foo” then all Observations in the collection have value “A” for that property.</w:t>
      </w:r>
    </w:p>
    <w:p w14:paraId="749C2DD8" w14:textId="12AF3D7E" w:rsidR="00730D8D" w:rsidRDefault="00730D8D" w:rsidP="00730D8D">
      <w:pPr>
        <w:rPr>
          <w:lang w:eastAsia="ja-JP"/>
        </w:rPr>
      </w:pPr>
      <w:r>
        <w:rPr>
          <w:lang w:eastAsia="ja-JP"/>
        </w:rPr>
        <w:t>EXAMPLE 2</w:t>
      </w:r>
      <w:r>
        <w:rPr>
          <w:lang w:eastAsia="ja-JP"/>
        </w:rPr>
        <w:tab/>
        <w:t xml:space="preserve">If the collection states the </w:t>
      </w:r>
      <w:proofErr w:type="spellStart"/>
      <w:r>
        <w:rPr>
          <w:lang w:eastAsia="ja-JP"/>
        </w:rPr>
        <w:t>ObservableProperty</w:t>
      </w:r>
      <w:proofErr w:type="spellEnd"/>
      <w:r>
        <w:rPr>
          <w:lang w:eastAsia="ja-JP"/>
        </w:rPr>
        <w:t xml:space="preserve"> X, then all observations contained shall refer to that </w:t>
      </w:r>
      <w:proofErr w:type="spellStart"/>
      <w:r>
        <w:rPr>
          <w:lang w:eastAsia="ja-JP"/>
        </w:rPr>
        <w:t>ObservableProperty</w:t>
      </w:r>
      <w:proofErr w:type="spellEnd"/>
      <w:r>
        <w:rPr>
          <w:lang w:eastAsia="ja-JP"/>
        </w:rPr>
        <w: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14:paraId="6E26C771" w14:textId="77777777" w:rsidTr="00134DF7">
        <w:tc>
          <w:tcPr>
            <w:tcW w:w="4526" w:type="dxa"/>
            <w:shd w:val="clear" w:color="auto" w:fill="auto"/>
            <w:tcMar>
              <w:top w:w="100" w:type="dxa"/>
              <w:left w:w="100" w:type="dxa"/>
              <w:bottom w:w="100" w:type="dxa"/>
              <w:right w:w="100" w:type="dxa"/>
            </w:tcMar>
          </w:tcPr>
          <w:p w14:paraId="60F2A6C7" w14:textId="77777777" w:rsidR="00134DF7" w:rsidRDefault="00134DF7" w:rsidP="001A5B74">
            <w:pPr>
              <w:widowControl w:val="0"/>
              <w:spacing w:line="240" w:lineRule="auto"/>
              <w:rPr>
                <w:sz w:val="20"/>
                <w:szCs w:val="20"/>
              </w:rPr>
            </w:pPr>
            <w:r>
              <w:rPr>
                <w:b/>
                <w:sz w:val="20"/>
                <w:szCs w:val="20"/>
              </w:rPr>
              <w:t>Requirement</w:t>
            </w:r>
          </w:p>
          <w:p w14:paraId="57F51568" w14:textId="77777777" w:rsidR="00134DF7" w:rsidRDefault="00134DF7" w:rsidP="001A5B74">
            <w:pPr>
              <w:widowControl w:val="0"/>
              <w:spacing w:line="240" w:lineRule="auto"/>
              <w:rPr>
                <w:sz w:val="20"/>
                <w:szCs w:val="20"/>
              </w:rPr>
            </w:pPr>
            <w:r>
              <w:rPr>
                <w:sz w:val="20"/>
                <w:szCs w:val="20"/>
              </w:rPr>
              <w:t>/req/obs-basic/ObservationCollection/collectionType-summarizing-con</w:t>
            </w:r>
          </w:p>
        </w:tc>
        <w:tc>
          <w:tcPr>
            <w:tcW w:w="5245" w:type="dxa"/>
            <w:shd w:val="clear" w:color="auto" w:fill="auto"/>
            <w:tcMar>
              <w:top w:w="100" w:type="dxa"/>
              <w:left w:w="100" w:type="dxa"/>
              <w:bottom w:w="100" w:type="dxa"/>
              <w:right w:w="100" w:type="dxa"/>
            </w:tcMar>
          </w:tcPr>
          <w:p w14:paraId="70430CF2" w14:textId="77777777" w:rsidR="00134DF7" w:rsidRDefault="00134DF7" w:rsidP="001A5B74">
            <w:pPr>
              <w:widowControl w:val="0"/>
              <w:spacing w:line="240" w:lineRule="auto"/>
              <w:rPr>
                <w:sz w:val="20"/>
                <w:szCs w:val="20"/>
              </w:rPr>
            </w:pPr>
            <w:r>
              <w:rPr>
                <w:sz w:val="20"/>
                <w:szCs w:val="20"/>
              </w:rPr>
              <w:t xml:space="preserve">If </w:t>
            </w:r>
            <w:proofErr w:type="spellStart"/>
            <w:r>
              <w:rPr>
                <w:b/>
                <w:sz w:val="20"/>
                <w:szCs w:val="20"/>
              </w:rPr>
              <w:t>collectionType</w:t>
            </w:r>
            <w:proofErr w:type="spellEnd"/>
            <w:r>
              <w:rPr>
                <w:b/>
                <w:sz w:val="20"/>
                <w:szCs w:val="20"/>
              </w:rPr>
              <w:t xml:space="preserve"> </w:t>
            </w:r>
            <w:r>
              <w:rPr>
                <w:sz w:val="20"/>
                <w:szCs w:val="20"/>
              </w:rPr>
              <w:t xml:space="preserve">is specified as </w:t>
            </w:r>
            <w:proofErr w:type="spellStart"/>
            <w:r>
              <w:rPr>
                <w:b/>
                <w:sz w:val="20"/>
                <w:szCs w:val="20"/>
              </w:rPr>
              <w:t>summarizingObservationCollection</w:t>
            </w:r>
            <w:proofErr w:type="spellEnd"/>
            <w:r>
              <w:rPr>
                <w:b/>
                <w:sz w:val="20"/>
                <w:szCs w:val="20"/>
              </w:rPr>
              <w:t xml:space="preserve"> </w:t>
            </w:r>
            <w:r>
              <w:rPr>
                <w:sz w:val="20"/>
                <w:szCs w:val="20"/>
              </w:rPr>
              <w:t xml:space="preserve">from the </w:t>
            </w:r>
            <w:proofErr w:type="spellStart"/>
            <w:r>
              <w:rPr>
                <w:b/>
                <w:sz w:val="20"/>
                <w:szCs w:val="20"/>
              </w:rPr>
              <w:t>CollectionTypeByMemberCharacteristicsSemantics</w:t>
            </w:r>
            <w:proofErr w:type="spellEnd"/>
            <w:r>
              <w:rPr>
                <w:b/>
                <w:sz w:val="20"/>
                <w:szCs w:val="20"/>
              </w:rPr>
              <w:t xml:space="preserve"> </w:t>
            </w:r>
            <w:proofErr w:type="spellStart"/>
            <w:r>
              <w:rPr>
                <w:b/>
                <w:sz w:val="20"/>
                <w:szCs w:val="20"/>
              </w:rPr>
              <w:t>Codelist</w:t>
            </w:r>
            <w:proofErr w:type="spellEnd"/>
            <w:r>
              <w:rPr>
                <w:sz w:val="20"/>
                <w:szCs w:val="20"/>
              </w:rPr>
              <w:t xml:space="preserve">, the following constraints apply to the associated </w:t>
            </w:r>
            <w:proofErr w:type="spellStart"/>
            <w:r>
              <w:rPr>
                <w:b/>
                <w:sz w:val="20"/>
                <w:szCs w:val="20"/>
              </w:rPr>
              <w:t>ObservationCharacteristics</w:t>
            </w:r>
            <w:proofErr w:type="spellEnd"/>
            <w:r>
              <w:rPr>
                <w:b/>
                <w:sz w:val="20"/>
                <w:szCs w:val="20"/>
              </w:rPr>
              <w:t xml:space="preserve"> </w:t>
            </w:r>
            <w:r>
              <w:rPr>
                <w:sz w:val="20"/>
                <w:szCs w:val="20"/>
              </w:rPr>
              <w:t xml:space="preserve">and all </w:t>
            </w:r>
            <w:r>
              <w:rPr>
                <w:b/>
                <w:sz w:val="20"/>
                <w:szCs w:val="20"/>
              </w:rPr>
              <w:t xml:space="preserve">Observation </w:t>
            </w:r>
            <w:r>
              <w:rPr>
                <w:sz w:val="20"/>
                <w:szCs w:val="20"/>
              </w:rPr>
              <w:t xml:space="preserve">instances referenced via the </w:t>
            </w:r>
            <w:r>
              <w:rPr>
                <w:b/>
                <w:sz w:val="20"/>
                <w:szCs w:val="20"/>
              </w:rPr>
              <w:t xml:space="preserve">member </w:t>
            </w:r>
            <w:r>
              <w:rPr>
                <w:sz w:val="20"/>
                <w:szCs w:val="20"/>
              </w:rPr>
              <w:t xml:space="preserve">association. </w:t>
            </w:r>
          </w:p>
          <w:p w14:paraId="57549BC5" w14:textId="77777777" w:rsidR="00134DF7" w:rsidRDefault="00134DF7" w:rsidP="001A5B74">
            <w:pPr>
              <w:widowControl w:val="0"/>
              <w:spacing w:line="240" w:lineRule="auto"/>
              <w:rPr>
                <w:sz w:val="20"/>
                <w:szCs w:val="20"/>
              </w:rPr>
            </w:pPr>
            <w:r>
              <w:rPr>
                <w:sz w:val="20"/>
                <w:szCs w:val="20"/>
              </w:rPr>
              <w:t xml:space="preserve">If multiple values for a property are available in the contained observations, ALL values for this attribute (or the range of values contained in all Observations) are provided in the </w:t>
            </w:r>
            <w:proofErr w:type="spellStart"/>
            <w:r>
              <w:rPr>
                <w:sz w:val="20"/>
                <w:szCs w:val="20"/>
              </w:rPr>
              <w:t>ObservationCharacteristics</w:t>
            </w:r>
            <w:proofErr w:type="spellEnd"/>
            <w:r>
              <w:rPr>
                <w:sz w:val="20"/>
                <w:szCs w:val="20"/>
              </w:rPr>
              <w:t xml:space="preserve">. A property may also be empty in the </w:t>
            </w:r>
            <w:proofErr w:type="spellStart"/>
            <w:r>
              <w:rPr>
                <w:sz w:val="20"/>
                <w:szCs w:val="20"/>
              </w:rPr>
              <w:t>ObservationCharacteristics</w:t>
            </w:r>
            <w:proofErr w:type="spellEnd"/>
            <w:r>
              <w:rPr>
                <w:sz w:val="20"/>
                <w:szCs w:val="20"/>
              </w:rPr>
              <w:t xml:space="preserve"> - in this case any value can be provided for this attribute within the contained Observations:</w:t>
            </w:r>
          </w:p>
          <w:p w14:paraId="63E8B825" w14:textId="77777777" w:rsidR="00134DF7" w:rsidRDefault="00134DF7" w:rsidP="00220B53">
            <w:pPr>
              <w:widowControl w:val="0"/>
              <w:numPr>
                <w:ilvl w:val="0"/>
                <w:numId w:val="17"/>
              </w:numPr>
              <w:tabs>
                <w:tab w:val="clear" w:pos="403"/>
              </w:tabs>
              <w:spacing w:line="240" w:lineRule="auto"/>
            </w:pPr>
            <w:r>
              <w:rPr>
                <w:sz w:val="20"/>
                <w:szCs w:val="20"/>
              </w:rPr>
              <w:t>property not provided - values may be provided by the observations but a summary is not provided at this level</w:t>
            </w:r>
          </w:p>
          <w:p w14:paraId="71ED4CA3" w14:textId="77777777" w:rsidR="00134DF7" w:rsidRDefault="00134DF7" w:rsidP="00220B53">
            <w:pPr>
              <w:widowControl w:val="0"/>
              <w:numPr>
                <w:ilvl w:val="0"/>
                <w:numId w:val="17"/>
              </w:numPr>
              <w:tabs>
                <w:tab w:val="clear" w:pos="403"/>
              </w:tabs>
              <w:spacing w:line="240" w:lineRule="auto"/>
              <w:rPr>
                <w:sz w:val="20"/>
                <w:szCs w:val="20"/>
              </w:rPr>
            </w:pPr>
            <w:r>
              <w:rPr>
                <w:sz w:val="20"/>
                <w:szCs w:val="20"/>
              </w:rPr>
              <w:t xml:space="preserve">property provided but with no content - no </w:t>
            </w:r>
            <w:r>
              <w:rPr>
                <w:sz w:val="20"/>
                <w:szCs w:val="20"/>
              </w:rPr>
              <w:lastRenderedPageBreak/>
              <w:t>observation within the collection provides this property</w:t>
            </w:r>
          </w:p>
          <w:p w14:paraId="37A20A51" w14:textId="77777777" w:rsidR="00134DF7" w:rsidRDefault="00134DF7" w:rsidP="00220B53">
            <w:pPr>
              <w:widowControl w:val="0"/>
              <w:numPr>
                <w:ilvl w:val="0"/>
                <w:numId w:val="17"/>
              </w:numPr>
              <w:tabs>
                <w:tab w:val="clear" w:pos="403"/>
              </w:tabs>
              <w:spacing w:line="240" w:lineRule="auto"/>
            </w:pPr>
            <w:r>
              <w:rPr>
                <w:sz w:val="20"/>
                <w:szCs w:val="20"/>
              </w:rPr>
              <w:t>property = value - this value applies to all observations within the collection</w:t>
            </w:r>
          </w:p>
          <w:p w14:paraId="5E729E10" w14:textId="77777777" w:rsidR="00134DF7" w:rsidRDefault="00134DF7" w:rsidP="00220B53">
            <w:pPr>
              <w:widowControl w:val="0"/>
              <w:numPr>
                <w:ilvl w:val="0"/>
                <w:numId w:val="17"/>
              </w:numPr>
              <w:tabs>
                <w:tab w:val="clear" w:pos="403"/>
              </w:tabs>
              <w:spacing w:line="240" w:lineRule="auto"/>
            </w:pPr>
            <w:r>
              <w:rPr>
                <w:sz w:val="20"/>
                <w:szCs w:val="20"/>
              </w:rPr>
              <w:t>property = value set/range - all observations provide a value within this set/range</w:t>
            </w:r>
          </w:p>
        </w:tc>
      </w:tr>
    </w:tbl>
    <w:p w14:paraId="402C06BC" w14:textId="77777777" w:rsidR="00134DF7" w:rsidRDefault="00134DF7" w:rsidP="00134DF7">
      <w:pPr>
        <w:rPr>
          <w:lang w:eastAsia="ja-JP"/>
        </w:rPr>
      </w:pPr>
    </w:p>
    <w:p w14:paraId="7FD87EE8" w14:textId="3E079D30" w:rsidR="00134DF7" w:rsidRDefault="00134DF7" w:rsidP="00134DF7">
      <w:pPr>
        <w:rPr>
          <w:lang w:eastAsia="ja-JP"/>
        </w:rPr>
      </w:pPr>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p>
    <w:p w14:paraId="2F898D2F" w14:textId="77777777" w:rsidR="00134DF7" w:rsidRDefault="00134DF7" w:rsidP="00134DF7">
      <w:pPr>
        <w:rPr>
          <w:lang w:eastAsia="ja-JP"/>
        </w:rPr>
      </w:pPr>
      <w:r>
        <w:rPr>
          <w:lang w:eastAsia="ja-JP"/>
        </w:rPr>
        <w:t xml:space="preserve">EXAMPLE 1 </w:t>
      </w:r>
    </w:p>
    <w:p w14:paraId="4AFA0423" w14:textId="77777777" w:rsidR="00134DF7" w:rsidRDefault="00134DF7" w:rsidP="00134DF7">
      <w:pPr>
        <w:rPr>
          <w:lang w:eastAsia="ja-JP"/>
        </w:rPr>
      </w:pPr>
      <w:r>
        <w:rPr>
          <w:lang w:eastAsia="ja-JP"/>
        </w:rPr>
        <w:t xml:space="preserve">If the summarizing collection supplies: </w:t>
      </w:r>
      <w:proofErr w:type="spellStart"/>
      <w:r>
        <w:rPr>
          <w:lang w:eastAsia="ja-JP"/>
        </w:rPr>
        <w:t>phenomenonTime</w:t>
      </w:r>
      <w:proofErr w:type="spellEnd"/>
      <w:r>
        <w:rPr>
          <w:lang w:eastAsia="ja-JP"/>
        </w:rPr>
        <w:t xml:space="preserve">=2020-01-01T00:00:00Z/2020-02-01T00:00:00Z, </w:t>
      </w:r>
      <w:proofErr w:type="spellStart"/>
      <w:r>
        <w:rPr>
          <w:lang w:eastAsia="ja-JP"/>
        </w:rPr>
        <w:t>validTime</w:t>
      </w:r>
      <w:proofErr w:type="spellEnd"/>
      <w:r>
        <w:rPr>
          <w:lang w:eastAsia="ja-JP"/>
        </w:rPr>
        <w:t>=[empty/NIL/null] and no other properties, this would mean that:</w:t>
      </w:r>
    </w:p>
    <w:p w14:paraId="747D982A" w14:textId="0B2B7ADF" w:rsidR="00134DF7" w:rsidRDefault="00134DF7" w:rsidP="00220B53">
      <w:pPr>
        <w:pStyle w:val="ListParagraph"/>
        <w:numPr>
          <w:ilvl w:val="0"/>
          <w:numId w:val="18"/>
        </w:numPr>
        <w:rPr>
          <w:lang w:eastAsia="ja-JP"/>
        </w:rPr>
      </w:pPr>
      <w:r>
        <w:rPr>
          <w:lang w:eastAsia="ja-JP"/>
        </w:rPr>
        <w:t xml:space="preserve">Observations in the collection can have any value for the </w:t>
      </w:r>
      <w:proofErr w:type="spellStart"/>
      <w:r>
        <w:rPr>
          <w:lang w:eastAsia="ja-JP"/>
        </w:rPr>
        <w:t>resultTime</w:t>
      </w:r>
      <w:proofErr w:type="spellEnd"/>
      <w:r>
        <w:rPr>
          <w:lang w:eastAsia="ja-JP"/>
        </w:rPr>
        <w:t xml:space="preserve"> property, since it is absent from the collection. </w:t>
      </w:r>
    </w:p>
    <w:p w14:paraId="11438137" w14:textId="78535F91" w:rsidR="00134DF7" w:rsidRDefault="00134DF7" w:rsidP="00220B53">
      <w:pPr>
        <w:pStyle w:val="ListParagraph"/>
        <w:numPr>
          <w:ilvl w:val="0"/>
          <w:numId w:val="18"/>
        </w:numPr>
        <w:rPr>
          <w:lang w:eastAsia="ja-JP"/>
        </w:rPr>
      </w:pPr>
      <w:r>
        <w:rPr>
          <w:lang w:eastAsia="ja-JP"/>
        </w:rPr>
        <w:t xml:space="preserve">None of the Observations in the collection provide a value for </w:t>
      </w:r>
      <w:proofErr w:type="spellStart"/>
      <w:r>
        <w:rPr>
          <w:lang w:eastAsia="ja-JP"/>
        </w:rPr>
        <w:t>validTime</w:t>
      </w:r>
      <w:proofErr w:type="spellEnd"/>
      <w:r w:rsidR="00CA068B">
        <w:rPr>
          <w:lang w:eastAsia="ja-JP"/>
        </w:rPr>
        <w:br/>
        <w:t>Note: [empty/NIL/null] is a placeholder for the encoding specific representation of the absence of information.</w:t>
      </w:r>
    </w:p>
    <w:p w14:paraId="65C0DB7E" w14:textId="7CEA9A13" w:rsidR="00134DF7" w:rsidRDefault="00134DF7" w:rsidP="00220B53">
      <w:pPr>
        <w:pStyle w:val="ListParagraph"/>
        <w:numPr>
          <w:ilvl w:val="0"/>
          <w:numId w:val="18"/>
        </w:numPr>
        <w:rPr>
          <w:lang w:eastAsia="ja-JP"/>
        </w:rPr>
      </w:pPr>
      <w:r>
        <w:rPr>
          <w:lang w:eastAsia="ja-JP"/>
        </w:rPr>
        <w:t xml:space="preserve">Observations can have any value for the </w:t>
      </w:r>
      <w:proofErr w:type="spellStart"/>
      <w:r>
        <w:rPr>
          <w:lang w:eastAsia="ja-JP"/>
        </w:rPr>
        <w:t>phenomenonTime</w:t>
      </w:r>
      <w:proofErr w:type="spellEnd"/>
      <w:r>
        <w:rPr>
          <w:lang w:eastAsia="ja-JP"/>
        </w:rPr>
        <w:t xml:space="preserve"> property that falls completely in the given time range. Valid examples would be:</w:t>
      </w:r>
    </w:p>
    <w:p w14:paraId="32B159AD" w14:textId="7835793F" w:rsidR="00134DF7" w:rsidRDefault="00134DF7" w:rsidP="00220B53">
      <w:pPr>
        <w:pStyle w:val="ListParagraph"/>
        <w:numPr>
          <w:ilvl w:val="1"/>
          <w:numId w:val="18"/>
        </w:numPr>
        <w:rPr>
          <w:lang w:eastAsia="ja-JP"/>
        </w:rPr>
      </w:pPr>
      <w:r>
        <w:rPr>
          <w:lang w:eastAsia="ja-JP"/>
        </w:rPr>
        <w:t>2020-01-05T00:00:00+05:00</w:t>
      </w:r>
    </w:p>
    <w:p w14:paraId="58CA00B6" w14:textId="664C2058" w:rsidR="00134DF7" w:rsidRDefault="00134DF7" w:rsidP="00220B53">
      <w:pPr>
        <w:pStyle w:val="ListParagraph"/>
        <w:numPr>
          <w:ilvl w:val="1"/>
          <w:numId w:val="18"/>
        </w:numPr>
        <w:rPr>
          <w:lang w:eastAsia="ja-JP"/>
        </w:rPr>
      </w:pPr>
      <w:r>
        <w:rPr>
          <w:lang w:eastAsia="ja-JP"/>
        </w:rPr>
        <w:t>2020-01-05T10:00:00Z/2020-01-05T11:00:00Z</w:t>
      </w:r>
    </w:p>
    <w:p w14:paraId="588A2F2A" w14:textId="3A642D72" w:rsidR="00134DF7" w:rsidRDefault="00134DF7" w:rsidP="00220B53">
      <w:pPr>
        <w:pStyle w:val="ListParagraph"/>
        <w:numPr>
          <w:ilvl w:val="1"/>
          <w:numId w:val="18"/>
        </w:numPr>
        <w:rPr>
          <w:lang w:eastAsia="ja-JP"/>
        </w:rPr>
      </w:pPr>
      <w:r>
        <w:rPr>
          <w:lang w:eastAsia="ja-JP"/>
        </w:rPr>
        <w:t>2020-01-01T00:00:00Z/2020-02-01T00:00:00Z</w:t>
      </w:r>
    </w:p>
    <w:p w14:paraId="5179EAC3" w14:textId="77777777" w:rsidR="00E652EB" w:rsidRDefault="00134DF7" w:rsidP="00134DF7">
      <w:pPr>
        <w:rPr>
          <w:lang w:eastAsia="ja-JP"/>
        </w:rPr>
      </w:pPr>
      <w:r>
        <w:rPr>
          <w:lang w:eastAsia="ja-JP"/>
        </w:rPr>
        <w:t>EXAMPLE 2</w:t>
      </w:r>
    </w:p>
    <w:p w14:paraId="4840516C" w14:textId="26D4EC4C" w:rsidR="00134DF7" w:rsidRDefault="00134DF7" w:rsidP="00134DF7">
      <w:pPr>
        <w:rPr>
          <w:lang w:eastAsia="ja-JP"/>
        </w:rPr>
      </w:pPr>
      <w:r>
        <w:rPr>
          <w:lang w:eastAsia="ja-JP"/>
        </w:rPr>
        <w:t>If the summarizing collection supplies: result=1, this would mean that all the Observations in the collection have a value of 1 for the result property.</w:t>
      </w:r>
    </w:p>
    <w:p w14:paraId="49A73C99" w14:textId="77777777" w:rsidR="00E652EB" w:rsidRDefault="00E652EB" w:rsidP="00134DF7">
      <w:pPr>
        <w:rPr>
          <w:lang w:eastAsia="ja-JP"/>
        </w:rPr>
      </w:pPr>
    </w:p>
    <w:p w14:paraId="62878CFB" w14:textId="4D301BCC" w:rsidR="00E652EB" w:rsidRDefault="00134DF7" w:rsidP="00134DF7">
      <w:pPr>
        <w:rPr>
          <w:lang w:eastAsia="ja-JP"/>
        </w:rPr>
      </w:pPr>
      <w:r>
        <w:rPr>
          <w:lang w:eastAsia="ja-JP"/>
        </w:rPr>
        <w:t>EXAMPLE 3</w:t>
      </w:r>
    </w:p>
    <w:p w14:paraId="66807D0A" w14:textId="2627DE4A" w:rsidR="00134DF7" w:rsidRDefault="00134DF7" w:rsidP="00134DF7">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6A49DC8B" w14:textId="227716A9" w:rsidR="00134DF7" w:rsidRDefault="00134DF7" w:rsidP="00220B53">
      <w:pPr>
        <w:pStyle w:val="ListParagraph"/>
        <w:numPr>
          <w:ilvl w:val="0"/>
          <w:numId w:val="19"/>
        </w:numPr>
        <w:rPr>
          <w:lang w:eastAsia="ja-JP"/>
        </w:rPr>
      </w:pPr>
      <w:r>
        <w:rPr>
          <w:lang w:eastAsia="ja-JP"/>
        </w:rPr>
        <w:t>1</w:t>
      </w:r>
    </w:p>
    <w:p w14:paraId="2E9EC0A0" w14:textId="03279F19" w:rsidR="00134DF7" w:rsidRDefault="00134DF7" w:rsidP="00220B53">
      <w:pPr>
        <w:pStyle w:val="ListParagraph"/>
        <w:numPr>
          <w:ilvl w:val="0"/>
          <w:numId w:val="19"/>
        </w:numPr>
        <w:rPr>
          <w:lang w:eastAsia="ja-JP"/>
        </w:rPr>
      </w:pPr>
      <w:r>
        <w:rPr>
          <w:lang w:eastAsia="ja-JP"/>
        </w:rPr>
        <w:t>9</w:t>
      </w:r>
    </w:p>
    <w:p w14:paraId="1B5084D5" w14:textId="3EB42789" w:rsidR="00134DF7" w:rsidRDefault="00134DF7" w:rsidP="00220B53">
      <w:pPr>
        <w:pStyle w:val="ListParagraph"/>
        <w:numPr>
          <w:ilvl w:val="0"/>
          <w:numId w:val="19"/>
        </w:numPr>
        <w:rPr>
          <w:lang w:eastAsia="ja-JP"/>
        </w:rPr>
      </w:pPr>
      <w:r>
        <w:rPr>
          <w:lang w:eastAsia="ja-JP"/>
        </w:rPr>
        <w:t>2, 5 (a set with the two values)</w:t>
      </w:r>
    </w:p>
    <w:p w14:paraId="7B049686" w14:textId="3E753F07" w:rsidR="00134DF7" w:rsidRDefault="00134DF7" w:rsidP="00220B53">
      <w:pPr>
        <w:pStyle w:val="ListParagraph"/>
        <w:numPr>
          <w:ilvl w:val="0"/>
          <w:numId w:val="19"/>
        </w:numPr>
        <w:rPr>
          <w:lang w:eastAsia="ja-JP"/>
        </w:rPr>
      </w:pPr>
      <w:r>
        <w:rPr>
          <w:lang w:eastAsia="ja-JP"/>
        </w:rPr>
        <w:t>[8.1 - 9.2] (a range of 8.1 to 9.2)</w:t>
      </w:r>
    </w:p>
    <w:p w14:paraId="7A0F86E4" w14:textId="18FA707E" w:rsidR="00134DF7" w:rsidRDefault="00134DF7" w:rsidP="00220B53">
      <w:pPr>
        <w:pStyle w:val="ListParagraph"/>
        <w:numPr>
          <w:ilvl w:val="0"/>
          <w:numId w:val="19"/>
        </w:numPr>
        <w:rPr>
          <w:lang w:eastAsia="ja-JP"/>
        </w:rPr>
      </w:pPr>
      <w:r>
        <w:rPr>
          <w:lang w:eastAsia="ja-JP"/>
        </w:rPr>
        <w:t>1, 2, 5, [8 - 11] (the exact set of values from the collection)</w:t>
      </w:r>
    </w:p>
    <w:p w14:paraId="55015643" w14:textId="77777777" w:rsidR="00E652EB" w:rsidRDefault="00E652EB" w:rsidP="00134DF7">
      <w:pPr>
        <w:rPr>
          <w:lang w:eastAsia="ja-JP"/>
        </w:rPr>
      </w:pPr>
    </w:p>
    <w:p w14:paraId="2ECBAF8E" w14:textId="2FCC8B1B" w:rsidR="00E652EB" w:rsidRDefault="00134DF7" w:rsidP="00134DF7">
      <w:pPr>
        <w:rPr>
          <w:lang w:eastAsia="ja-JP"/>
        </w:rPr>
      </w:pPr>
      <w:r>
        <w:rPr>
          <w:lang w:eastAsia="ja-JP"/>
        </w:rPr>
        <w:t>EXAMPLE 4</w:t>
      </w:r>
    </w:p>
    <w:p w14:paraId="40B6CE8A" w14:textId="39B9FA7F" w:rsidR="00134DF7" w:rsidRDefault="00134DF7" w:rsidP="00134DF7">
      <w:pPr>
        <w:rPr>
          <w:lang w:eastAsia="ja-JP"/>
        </w:rPr>
      </w:pPr>
      <w:r>
        <w:rPr>
          <w:lang w:eastAsia="ja-JP"/>
        </w:rPr>
        <w:t>If the summarizing collection supplies:</w:t>
      </w:r>
    </w:p>
    <w:p w14:paraId="401E6BC2" w14:textId="015453EA" w:rsidR="00134DF7" w:rsidRDefault="00134DF7" w:rsidP="00220B53">
      <w:pPr>
        <w:pStyle w:val="ListParagraph"/>
        <w:numPr>
          <w:ilvl w:val="0"/>
          <w:numId w:val="20"/>
        </w:numPr>
        <w:rPr>
          <w:lang w:eastAsia="ja-JP"/>
        </w:rPr>
      </w:pPr>
      <w:r>
        <w:rPr>
          <w:lang w:eastAsia="ja-JP"/>
        </w:rPr>
        <w:lastRenderedPageBreak/>
        <w:t>ultimateFeatureOfInterest=https://example.org/collections/42/items/42,</w:t>
      </w:r>
    </w:p>
    <w:p w14:paraId="6A18D355" w14:textId="4A55F982" w:rsidR="00134DF7" w:rsidRDefault="00134DF7" w:rsidP="00220B53">
      <w:pPr>
        <w:pStyle w:val="ListParagraph"/>
        <w:numPr>
          <w:ilvl w:val="0"/>
          <w:numId w:val="20"/>
        </w:numPr>
        <w:rPr>
          <w:lang w:eastAsia="ja-JP"/>
        </w:rPr>
      </w:pPr>
      <w:r>
        <w:rPr>
          <w:lang w:eastAsia="ja-JP"/>
        </w:rPr>
        <w:t>deployment=[empty/NIL/null] (i.e. property provided but with no content),</w:t>
      </w:r>
    </w:p>
    <w:p w14:paraId="55704642" w14:textId="5E2B021C" w:rsidR="00134DF7" w:rsidRDefault="00134DF7" w:rsidP="00220B53">
      <w:pPr>
        <w:pStyle w:val="ListParagraph"/>
        <w:numPr>
          <w:ilvl w:val="0"/>
          <w:numId w:val="20"/>
        </w:numPr>
        <w:rPr>
          <w:lang w:eastAsia="ja-JP"/>
        </w:rPr>
      </w:pPr>
      <w:r>
        <w:rPr>
          <w:lang w:eastAsia="ja-JP"/>
        </w:rPr>
        <w:t>observer=[https://example.org/v1.1/Sensors/41, https://example.org/v1.1/Sensors/43]</w:t>
      </w:r>
    </w:p>
    <w:p w14:paraId="4F443EC6" w14:textId="77777777" w:rsidR="00134DF7" w:rsidRDefault="00134DF7" w:rsidP="00134DF7">
      <w:pPr>
        <w:rPr>
          <w:lang w:eastAsia="ja-JP"/>
        </w:rPr>
      </w:pPr>
      <w:r>
        <w:rPr>
          <w:lang w:eastAsia="ja-JP"/>
        </w:rPr>
        <w:t>then this means:</w:t>
      </w:r>
    </w:p>
    <w:p w14:paraId="082901E2" w14:textId="345528EB" w:rsidR="00134DF7" w:rsidRDefault="00134DF7" w:rsidP="00220B53">
      <w:pPr>
        <w:pStyle w:val="ListParagraph"/>
        <w:numPr>
          <w:ilvl w:val="0"/>
          <w:numId w:val="21"/>
        </w:numPr>
        <w:rPr>
          <w:lang w:eastAsia="ja-JP"/>
        </w:rPr>
      </w:pPr>
      <w:del w:id="397" w:author="Katharina Schleidt" w:date="2021-07-05T20:01:00Z">
        <w:r w:rsidDel="00B32239">
          <w:rPr>
            <w:lang w:eastAsia="ja-JP"/>
          </w:rPr>
          <w:delText xml:space="preserve">the </w:delText>
        </w:r>
      </w:del>
      <w:ins w:id="398" w:author="Katharina Schleidt" w:date="2021-07-05T20:01:00Z">
        <w:r w:rsidR="00B32239">
          <w:rPr>
            <w:lang w:eastAsia="ja-JP"/>
          </w:rPr>
          <w:t xml:space="preserve">The </w:t>
        </w:r>
      </w:ins>
      <w:r>
        <w:rPr>
          <w:lang w:eastAsia="ja-JP"/>
        </w:rPr>
        <w:t xml:space="preserve">Observations in the collection all have the same </w:t>
      </w:r>
      <w:proofErr w:type="spellStart"/>
      <w:r>
        <w:rPr>
          <w:lang w:eastAsia="ja-JP"/>
        </w:rPr>
        <w:t>ultimateFeatureOfInterest</w:t>
      </w:r>
      <w:proofErr w:type="spellEnd"/>
      <w:r>
        <w:rPr>
          <w:lang w:eastAsia="ja-JP"/>
        </w:rPr>
        <w:t xml:space="preserve"> (a reference to https://example.org/collections/42/items/42</w:t>
      </w:r>
      <w:del w:id="399" w:author="Katharina Schleidt" w:date="2021-07-05T20:01:00Z">
        <w:r w:rsidDel="00B32239">
          <w:rPr>
            <w:lang w:eastAsia="ja-JP"/>
          </w:rPr>
          <w:delText>),</w:delText>
        </w:r>
      </w:del>
      <w:ins w:id="400" w:author="Katharina Schleidt" w:date="2021-07-05T20:01:00Z">
        <w:r w:rsidR="00B32239">
          <w:rPr>
            <w:lang w:eastAsia="ja-JP"/>
          </w:rPr>
          <w:t>).</w:t>
        </w:r>
      </w:ins>
    </w:p>
    <w:p w14:paraId="2839E750" w14:textId="510F7655" w:rsidR="00134DF7" w:rsidRDefault="00134DF7" w:rsidP="00220B53">
      <w:pPr>
        <w:pStyle w:val="ListParagraph"/>
        <w:numPr>
          <w:ilvl w:val="0"/>
          <w:numId w:val="21"/>
        </w:numPr>
        <w:rPr>
          <w:lang w:eastAsia="ja-JP"/>
        </w:rPr>
      </w:pPr>
      <w:del w:id="401" w:author="Katharina Schleidt" w:date="2021-07-05T20:01:00Z">
        <w:r w:rsidDel="00B32239">
          <w:rPr>
            <w:lang w:eastAsia="ja-JP"/>
          </w:rPr>
          <w:delText xml:space="preserve">none </w:delText>
        </w:r>
      </w:del>
      <w:ins w:id="402" w:author="Katharina Schleidt" w:date="2021-07-05T20:01:00Z">
        <w:r w:rsidR="00B32239">
          <w:rPr>
            <w:lang w:eastAsia="ja-JP"/>
          </w:rPr>
          <w:t xml:space="preserve">None </w:t>
        </w:r>
      </w:ins>
      <w:r>
        <w:rPr>
          <w:lang w:eastAsia="ja-JP"/>
        </w:rPr>
        <w:t>of the Observations in the collection have a (reference to a) deployment</w:t>
      </w:r>
      <w:del w:id="403" w:author="Katharina Schleidt" w:date="2021-07-05T20:01:00Z">
        <w:r w:rsidDel="00B32239">
          <w:rPr>
            <w:lang w:eastAsia="ja-JP"/>
          </w:rPr>
          <w:delText>,</w:delText>
        </w:r>
      </w:del>
      <w:ins w:id="404" w:author="Katharina Schleidt" w:date="2021-07-05T20:01:00Z">
        <w:r w:rsidR="00B32239">
          <w:rPr>
            <w:lang w:eastAsia="ja-JP"/>
          </w:rPr>
          <w:t>.</w:t>
        </w:r>
      </w:ins>
    </w:p>
    <w:p w14:paraId="506BA1FB" w14:textId="1FF171A8" w:rsidR="00134DF7" w:rsidRDefault="00134DF7" w:rsidP="00220B53">
      <w:pPr>
        <w:pStyle w:val="ListParagraph"/>
        <w:numPr>
          <w:ilvl w:val="0"/>
          <w:numId w:val="21"/>
        </w:numPr>
        <w:rPr>
          <w:lang w:eastAsia="ja-JP"/>
        </w:rPr>
      </w:pPr>
      <w:del w:id="405" w:author="Katharina Schleidt" w:date="2021-07-05T20:01:00Z">
        <w:r w:rsidDel="00B32239">
          <w:rPr>
            <w:lang w:eastAsia="ja-JP"/>
          </w:rPr>
          <w:delText xml:space="preserve">all </w:delText>
        </w:r>
      </w:del>
      <w:ins w:id="406" w:author="Katharina Schleidt" w:date="2021-07-05T20:01:00Z">
        <w:r w:rsidR="00B32239">
          <w:rPr>
            <w:lang w:eastAsia="ja-JP"/>
          </w:rPr>
          <w:t xml:space="preserve">All </w:t>
        </w:r>
      </w:ins>
      <w:r>
        <w:rPr>
          <w:lang w:eastAsia="ja-JP"/>
        </w:rPr>
        <w:t>Observations in the collection have either one, or both, of the referenced Observers.</w:t>
      </w:r>
    </w:p>
    <w:p w14:paraId="67D6BD93" w14:textId="39021CB4" w:rsidR="00E651B7" w:rsidRDefault="00134DF7" w:rsidP="00220B53">
      <w:pPr>
        <w:pStyle w:val="ListParagraph"/>
        <w:numPr>
          <w:ilvl w:val="0"/>
          <w:numId w:val="21"/>
        </w:numPr>
        <w:rPr>
          <w:lang w:eastAsia="ja-JP"/>
        </w:rPr>
      </w:pPr>
      <w:r>
        <w:rPr>
          <w:lang w:eastAsia="ja-JP"/>
        </w:rPr>
        <w:t xml:space="preserve">Since the </w:t>
      </w:r>
      <w:proofErr w:type="spellStart"/>
      <w:r>
        <w:rPr>
          <w:lang w:eastAsia="ja-JP"/>
        </w:rPr>
        <w:t>proximateFeatureOfInterest</w:t>
      </w:r>
      <w:proofErr w:type="spellEnd"/>
      <w:r>
        <w:rPr>
          <w:lang w:eastAsia="ja-JP"/>
        </w:rPr>
        <w:t xml:space="preserve"> is not specified in the collection, the Observations in the collection can have any value for this field.</w:t>
      </w:r>
    </w:p>
    <w:p w14:paraId="2113F976" w14:textId="2E2AC978" w:rsidR="00FD36EC" w:rsidRDefault="00FD36EC" w:rsidP="00FD36EC">
      <w:pPr>
        <w:rPr>
          <w:lang w:eastAsia="ja-JP"/>
        </w:rPr>
      </w:pPr>
    </w:p>
    <w:p w14:paraId="3A7FBEC9" w14:textId="6B16446A" w:rsidR="00FD36EC" w:rsidRDefault="00FD36EC" w:rsidP="00FD36EC">
      <w:pPr>
        <w:pStyle w:val="Heading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t xml:space="preserve">An </w:t>
            </w:r>
            <w:r>
              <w:rPr>
                <w:b/>
                <w:sz w:val="20"/>
                <w:szCs w:val="20"/>
              </w:rPr>
              <w:t xml:space="preserve">Observation </w:t>
            </w:r>
            <w:r>
              <w:rPr>
                <w:sz w:val="20"/>
                <w:szCs w:val="20"/>
              </w:rPr>
              <w:t xml:space="preserve">that is part of this </w:t>
            </w:r>
            <w:proofErr w:type="spellStart"/>
            <w:r>
              <w:rPr>
                <w:b/>
                <w:sz w:val="20"/>
                <w:szCs w:val="20"/>
              </w:rPr>
              <w:t>ObservationCollection</w:t>
            </w:r>
            <w:proofErr w:type="spellEnd"/>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Heading3"/>
      </w:pPr>
      <w:r w:rsidRPr="006857A8">
        <w:t xml:space="preserve">Association </w:t>
      </w:r>
      <w:proofErr w:type="spellStart"/>
      <w:r w:rsidRPr="006857A8">
        <w:t>memberCharacteristics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proofErr w:type="spellStart"/>
            <w:r>
              <w:rPr>
                <w:b/>
                <w:sz w:val="20"/>
                <w:szCs w:val="20"/>
              </w:rPr>
              <w:t>ObservationCharacteristics</w:t>
            </w:r>
            <w:proofErr w:type="spellEnd"/>
            <w:r>
              <w:rPr>
                <w:b/>
                <w:sz w:val="20"/>
                <w:szCs w:val="20"/>
              </w:rPr>
              <w:t xml:space="preserve"> </w:t>
            </w:r>
            <w:r>
              <w:rPr>
                <w:sz w:val="20"/>
                <w:szCs w:val="20"/>
              </w:rPr>
              <w:t xml:space="preserve">of </w:t>
            </w:r>
            <w:r>
              <w:rPr>
                <w:b/>
                <w:sz w:val="20"/>
                <w:szCs w:val="20"/>
              </w:rPr>
              <w:t xml:space="preserve">Observations </w:t>
            </w:r>
            <w:r>
              <w:rPr>
                <w:sz w:val="20"/>
                <w:szCs w:val="20"/>
              </w:rPr>
              <w:t xml:space="preserve">contained within the </w:t>
            </w:r>
            <w:proofErr w:type="spellStart"/>
            <w:r>
              <w:rPr>
                <w:b/>
                <w:sz w:val="20"/>
                <w:szCs w:val="20"/>
              </w:rPr>
              <w:t>ObservationCollection</w:t>
            </w:r>
            <w:proofErr w:type="spellEnd"/>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proofErr w:type="spellStart"/>
            <w:r>
              <w:rPr>
                <w:b/>
                <w:sz w:val="20"/>
                <w:szCs w:val="20"/>
              </w:rPr>
              <w:t>ObservationCharacteristics</w:t>
            </w:r>
            <w:proofErr w:type="spellEnd"/>
            <w:r>
              <w:rPr>
                <w:b/>
                <w:sz w:val="20"/>
                <w:szCs w:val="20"/>
              </w:rPr>
              <w:t xml:space="preserve"> </w:t>
            </w:r>
            <w:r>
              <w:rPr>
                <w:sz w:val="20"/>
                <w:szCs w:val="20"/>
              </w:rPr>
              <w:t xml:space="preserve">pertaining to the collection members is provided, the association with the role </w:t>
            </w:r>
            <w:proofErr w:type="spellStart"/>
            <w:r>
              <w:rPr>
                <w:b/>
                <w:sz w:val="20"/>
                <w:szCs w:val="20"/>
              </w:rPr>
              <w:t>memberCharacteristics</w:t>
            </w:r>
            <w:proofErr w:type="spellEnd"/>
            <w:r>
              <w:rPr>
                <w:b/>
                <w:sz w:val="20"/>
                <w:szCs w:val="20"/>
              </w:rPr>
              <w:t xml:space="preserve">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Heading3"/>
      </w:pPr>
      <w:r w:rsidRPr="00835D52">
        <w:t xml:space="preserve">Association </w:t>
      </w:r>
      <w:proofErr w:type="spellStart"/>
      <w:r w:rsidRPr="00835D52">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t xml:space="preserve">A </w:t>
            </w:r>
            <w:proofErr w:type="spellStart"/>
            <w:r>
              <w:rPr>
                <w:b/>
                <w:sz w:val="20"/>
                <w:szCs w:val="20"/>
              </w:rPr>
              <w:t>ObservationCollection</w:t>
            </w:r>
            <w:proofErr w:type="spellEnd"/>
            <w:r>
              <w:rPr>
                <w:sz w:val="20"/>
                <w:szCs w:val="20"/>
              </w:rPr>
              <w:t xml:space="preserve"> the </w:t>
            </w:r>
            <w:proofErr w:type="spellStart"/>
            <w:r>
              <w:rPr>
                <w:b/>
                <w:sz w:val="20"/>
                <w:szCs w:val="20"/>
              </w:rPr>
              <w:t>ObservationCollection</w:t>
            </w:r>
            <w:proofErr w:type="spellEnd"/>
            <w:r>
              <w:rPr>
                <w:b/>
                <w:sz w:val="20"/>
                <w:szCs w:val="20"/>
              </w:rPr>
              <w:t xml:space="preserve"> </w:t>
            </w:r>
            <w:r>
              <w:rPr>
                <w:sz w:val="20"/>
                <w:szCs w:val="20"/>
              </w:rPr>
              <w:t>is 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proofErr w:type="spellStart"/>
            <w:r>
              <w:rPr>
                <w:b/>
                <w:sz w:val="20"/>
                <w:szCs w:val="20"/>
              </w:rPr>
              <w:t>ObservationCollection</w:t>
            </w:r>
            <w:proofErr w:type="spellEnd"/>
            <w:r>
              <w:rPr>
                <w:b/>
                <w:sz w:val="20"/>
                <w:szCs w:val="20"/>
              </w:rPr>
              <w:t xml:space="preserve"> </w:t>
            </w:r>
            <w:r>
              <w:rPr>
                <w:sz w:val="20"/>
                <w:szCs w:val="20"/>
              </w:rPr>
              <w:t xml:space="preserve">is provided, the association with role </w:t>
            </w:r>
            <w:proofErr w:type="spellStart"/>
            <w:r>
              <w:rPr>
                <w:b/>
                <w:sz w:val="20"/>
                <w:szCs w:val="20"/>
              </w:rPr>
              <w:t>relatedCollection</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Heading2"/>
      </w:pPr>
      <w:bookmarkStart w:id="407" w:name="_Toc72768889"/>
      <w:proofErr w:type="spellStart"/>
      <w:r w:rsidRPr="00301203">
        <w:lastRenderedPageBreak/>
        <w:t>ObservingCapability</w:t>
      </w:r>
      <w:bookmarkEnd w:id="407"/>
      <w:proofErr w:type="spellEnd"/>
    </w:p>
    <w:p w14:paraId="0C8C3DD6" w14:textId="0D8A4645" w:rsidR="00301203" w:rsidRDefault="00301203" w:rsidP="00301203">
      <w:pPr>
        <w:pStyle w:val="Heading3"/>
      </w:pPr>
      <w:proofErr w:type="spellStart"/>
      <w:r w:rsidRPr="00301203">
        <w:t>ObservingCapability</w:t>
      </w:r>
      <w:proofErr w:type="spellEnd"/>
      <w:r w:rsidRPr="0030120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 xml:space="preserve">Basic Observations - </w:t>
            </w:r>
            <w:proofErr w:type="spellStart"/>
            <w:r>
              <w:rPr>
                <w:sz w:val="20"/>
                <w:szCs w:val="20"/>
              </w:rPr>
              <w:t>ObservingCapability</w:t>
            </w:r>
            <w:proofErr w:type="spellEnd"/>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r>
    </w:tbl>
    <w:p w14:paraId="0CB68D4D" w14:textId="64BB80B0" w:rsidR="00301203" w:rsidRDefault="00301203" w:rsidP="00301203">
      <w:pPr>
        <w:rPr>
          <w:lang w:eastAsia="ja-JP"/>
        </w:rPr>
      </w:pPr>
    </w:p>
    <w:p w14:paraId="40993B83" w14:textId="77777777" w:rsidR="00027B73" w:rsidRDefault="00027B73" w:rsidP="00027B73">
      <w:pPr>
        <w:keepNext/>
      </w:pPr>
      <w:r>
        <w:rPr>
          <w:noProof/>
          <w:lang w:val="fr-FR" w:eastAsia="fr-FR"/>
        </w:rPr>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98" cstate="print">
                      <a:extLst>
                        <a:ext uri="{28A0092B-C50C-407E-A947-70E740481C1C}">
                          <a14:useLocalDpi xmlns:a14="http://schemas.microsoft.com/office/drawing/2010/main"/>
                        </a:ext>
                        <a:ext uri="{96DAC541-7B7A-43D3-8B79-37D633B846F1}">
                          <asvg:svgBlip xmlns:asvg="http://schemas.microsoft.com/office/drawing/2016/SVG/main" r:embed="rId99"/>
                        </a:ext>
                      </a:extLst>
                    </a:blip>
                    <a:stretch>
                      <a:fillRect/>
                    </a:stretch>
                  </pic:blipFill>
                  <pic:spPr>
                    <a:xfrm>
                      <a:off x="0" y="0"/>
                      <a:ext cx="6191885" cy="2834640"/>
                    </a:xfrm>
                    <a:prstGeom prst="rect">
                      <a:avLst/>
                    </a:prstGeom>
                  </pic:spPr>
                </pic:pic>
              </a:graphicData>
            </a:graphic>
          </wp:inline>
        </w:drawing>
      </w:r>
    </w:p>
    <w:p w14:paraId="0844C000" w14:textId="551CACB1" w:rsidR="009A295C" w:rsidRDefault="00027B73" w:rsidP="00027B73">
      <w:pPr>
        <w:jc w:val="center"/>
        <w:rPr>
          <w:b/>
          <w:bCs/>
          <w:sz w:val="20"/>
          <w:szCs w:val="20"/>
        </w:rPr>
      </w:pPr>
      <w:r w:rsidRPr="00027B7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39</w:t>
      </w:r>
      <w:r w:rsidR="00D471BA">
        <w:rPr>
          <w:b/>
          <w:bCs/>
          <w:sz w:val="20"/>
          <w:szCs w:val="20"/>
        </w:rPr>
        <w:fldChar w:fldCharType="end"/>
      </w:r>
      <w:r w:rsidR="00FE7E61">
        <w:rPr>
          <w:b/>
          <w:bCs/>
          <w:sz w:val="20"/>
          <w:szCs w:val="20"/>
        </w:rPr>
        <w:t xml:space="preserve"> </w:t>
      </w:r>
      <w:r w:rsidRPr="00027B73">
        <w:rPr>
          <w:b/>
          <w:bCs/>
          <w:sz w:val="20"/>
          <w:szCs w:val="20"/>
        </w:rPr>
        <w:t xml:space="preserve">— (Informative) Included direct and indirect requirements and recommendations of the Basic Observations — </w:t>
      </w:r>
      <w:proofErr w:type="spellStart"/>
      <w:r w:rsidRPr="00027B73">
        <w:rPr>
          <w:b/>
          <w:bCs/>
          <w:sz w:val="20"/>
          <w:szCs w:val="20"/>
        </w:rPr>
        <w:t>ObservingCapability</w:t>
      </w:r>
      <w:proofErr w:type="spellEnd"/>
      <w:r w:rsidRPr="00027B73">
        <w:rPr>
          <w:b/>
          <w:bCs/>
          <w:sz w:val="20"/>
          <w:szCs w:val="20"/>
        </w:rPr>
        <w:t xml:space="preserve"> requirements class.</w:t>
      </w:r>
    </w:p>
    <w:p w14:paraId="616B1225" w14:textId="77777777" w:rsidR="00DB07B5" w:rsidRDefault="00DB07B5" w:rsidP="00DB07B5">
      <w:pPr>
        <w:keepNext/>
      </w:pPr>
      <w:r>
        <w:rPr>
          <w:noProof/>
          <w:lang w:val="fr-FR" w:eastAsia="fr-FR"/>
        </w:rPr>
        <w:lastRenderedPageBreak/>
        <w:drawing>
          <wp:inline distT="0" distB="0" distL="0" distR="0" wp14:anchorId="10BCD40B" wp14:editId="2E08D8DF">
            <wp:extent cx="6191885" cy="353655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00">
                      <a:extLst>
                        <a:ext uri="{28A0092B-C50C-407E-A947-70E740481C1C}">
                          <a14:useLocalDpi xmlns:a14="http://schemas.microsoft.com/office/drawing/2010/main" val="0"/>
                        </a:ext>
                      </a:extLst>
                    </a:blip>
                    <a:stretch>
                      <a:fillRect/>
                    </a:stretch>
                  </pic:blipFill>
                  <pic:spPr>
                    <a:xfrm>
                      <a:off x="0" y="0"/>
                      <a:ext cx="6191885" cy="3536552"/>
                    </a:xfrm>
                    <a:prstGeom prst="rect">
                      <a:avLst/>
                    </a:prstGeom>
                  </pic:spPr>
                </pic:pic>
              </a:graphicData>
            </a:graphic>
          </wp:inline>
        </w:drawing>
      </w:r>
    </w:p>
    <w:p w14:paraId="77A1183E" w14:textId="0101C656" w:rsidR="00027B73" w:rsidRDefault="00DB07B5" w:rsidP="00DB07B5">
      <w:pPr>
        <w:jc w:val="center"/>
        <w:rPr>
          <w:b/>
          <w:bCs/>
          <w:sz w:val="20"/>
          <w:szCs w:val="20"/>
        </w:rPr>
      </w:pPr>
      <w:r w:rsidRPr="00DB07B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40</w:t>
      </w:r>
      <w:r w:rsidR="00D471BA">
        <w:rPr>
          <w:b/>
          <w:bCs/>
          <w:sz w:val="20"/>
          <w:szCs w:val="20"/>
        </w:rPr>
        <w:fldChar w:fldCharType="end"/>
      </w:r>
      <w:r w:rsidRPr="00DB07B5">
        <w:rPr>
          <w:b/>
          <w:bCs/>
          <w:sz w:val="20"/>
          <w:szCs w:val="20"/>
        </w:rPr>
        <w:t xml:space="preserve"> — Context diagram for Basic Observations — </w:t>
      </w:r>
      <w:proofErr w:type="spellStart"/>
      <w:r w:rsidRPr="00DB07B5">
        <w:rPr>
          <w:b/>
          <w:bCs/>
          <w:sz w:val="20"/>
          <w:szCs w:val="20"/>
        </w:rPr>
        <w:t>ObservingCapability</w:t>
      </w:r>
      <w:proofErr w:type="spellEnd"/>
      <w:r w:rsidRPr="00DB07B5">
        <w:rPr>
          <w:b/>
          <w:bCs/>
          <w:sz w:val="20"/>
          <w:szCs w:val="20"/>
        </w:rPr>
        <w:t xml:space="preserve"> and </w:t>
      </w:r>
      <w:proofErr w:type="spellStart"/>
      <w:r w:rsidRPr="00DB07B5">
        <w:rPr>
          <w:b/>
          <w:bCs/>
          <w:sz w:val="20"/>
          <w:szCs w:val="20"/>
        </w:rPr>
        <w:t>ObservationCollection</w:t>
      </w:r>
      <w:proofErr w:type="spellEnd"/>
      <w:r w:rsidRPr="00DB07B5">
        <w:rPr>
          <w:b/>
          <w:bCs/>
          <w:sz w:val="20"/>
          <w:szCs w:val="20"/>
        </w:rPr>
        <w:t>.</w:t>
      </w:r>
    </w:p>
    <w:p w14:paraId="475AC231" w14:textId="16BD709C" w:rsidR="00DB07B5" w:rsidRDefault="00EA07A9" w:rsidP="00EA07A9">
      <w:pPr>
        <w:pStyle w:val="Heading3"/>
      </w:pPr>
      <w:r w:rsidRPr="00EA07A9">
        <w:t xml:space="preserve">Feature type </w:t>
      </w:r>
      <w:proofErr w:type="spellStart"/>
      <w:r w:rsidRPr="00EA07A9">
        <w:t>ObservingCapability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example in a national groundwater quantity monitoring network, depending on the equipment and the underlying observational strategies: </w:t>
      </w:r>
    </w:p>
    <w:p w14:paraId="67F47801" w14:textId="77777777" w:rsidR="00B32239" w:rsidRDefault="009F640C" w:rsidP="00220B53">
      <w:pPr>
        <w:pStyle w:val="ListParagraph"/>
        <w:numPr>
          <w:ilvl w:val="0"/>
          <w:numId w:val="21"/>
        </w:numPr>
        <w:rPr>
          <w:ins w:id="408" w:author="Katharina Schleidt" w:date="2021-07-05T20:03:00Z"/>
          <w:lang w:eastAsia="ja-JP"/>
        </w:rPr>
      </w:pPr>
      <w:del w:id="409" w:author="Katharina Schleidt" w:date="2021-07-05T20:02:00Z">
        <w:r w:rsidDel="00B32239">
          <w:rPr>
            <w:lang w:eastAsia="ja-JP"/>
          </w:rPr>
          <w:delText xml:space="preserve">some </w:delText>
        </w:r>
      </w:del>
      <w:ins w:id="410" w:author="Katharina Schleidt" w:date="2021-07-05T20:02:00Z">
        <w:r w:rsidR="00B32239">
          <w:rPr>
            <w:lang w:eastAsia="ja-JP"/>
          </w:rPr>
          <w:t xml:space="preserve">Some </w:t>
        </w:r>
      </w:ins>
      <w:r>
        <w:rPr>
          <w:lang w:eastAsia="ja-JP"/>
        </w:rPr>
        <w:t xml:space="preserve">monitoring may have just one </w:t>
      </w:r>
      <w:proofErr w:type="spellStart"/>
      <w:r>
        <w:rPr>
          <w:lang w:eastAsia="ja-JP"/>
        </w:rPr>
        <w:t>ObservingCapability</w:t>
      </w:r>
      <w:proofErr w:type="spellEnd"/>
      <w:del w:id="411" w:author="Katharina Schleidt" w:date="2021-07-05T20:03:00Z">
        <w:r w:rsidDel="00B32239">
          <w:rPr>
            <w:lang w:eastAsia="ja-JP"/>
          </w:rPr>
          <w:delText xml:space="preserve">: </w:delText>
        </w:r>
      </w:del>
      <w:ins w:id="412" w:author="Katharina Schleidt" w:date="2021-07-05T20:03:00Z">
        <w:r w:rsidR="00B32239">
          <w:rPr>
            <w:lang w:eastAsia="ja-JP"/>
          </w:rPr>
          <w:t>:</w:t>
        </w:r>
      </w:ins>
    </w:p>
    <w:p w14:paraId="6B17985D" w14:textId="04271308" w:rsidR="005671B8" w:rsidRDefault="005671B8" w:rsidP="00B32239">
      <w:pPr>
        <w:pStyle w:val="ListParagraph"/>
        <w:numPr>
          <w:ilvl w:val="1"/>
          <w:numId w:val="21"/>
        </w:numPr>
        <w:rPr>
          <w:ins w:id="413" w:author="Katharina Schleidt" w:date="2021-07-05T20:06:00Z"/>
          <w:lang w:eastAsia="ja-JP"/>
        </w:rPr>
      </w:pPr>
      <w:proofErr w:type="spellStart"/>
      <w:ins w:id="414" w:author="Katharina Schleidt" w:date="2021-07-05T20:06:00Z">
        <w:r>
          <w:rPr>
            <w:lang w:eastAsia="ja-JP"/>
          </w:rPr>
          <w:t>ObservingCapability</w:t>
        </w:r>
      </w:ins>
      <w:proofErr w:type="spellEnd"/>
      <w:ins w:id="415" w:author="Katharina Schleidt" w:date="2021-07-05T20:07:00Z">
        <w:r>
          <w:rPr>
            <w:lang w:eastAsia="ja-JP"/>
          </w:rPr>
          <w:t>:</w:t>
        </w:r>
      </w:ins>
    </w:p>
    <w:p w14:paraId="1FB10621" w14:textId="77777777" w:rsidR="005671B8" w:rsidRDefault="009F640C" w:rsidP="005671B8">
      <w:pPr>
        <w:pStyle w:val="ListParagraph"/>
        <w:numPr>
          <w:ilvl w:val="2"/>
          <w:numId w:val="21"/>
        </w:numPr>
        <w:rPr>
          <w:ins w:id="416" w:author="Katharina Schleidt" w:date="2021-07-05T20:06:00Z"/>
          <w:lang w:eastAsia="ja-JP"/>
        </w:rPr>
      </w:pPr>
      <w:proofErr w:type="spellStart"/>
      <w:r>
        <w:rPr>
          <w:lang w:eastAsia="ja-JP"/>
        </w:rPr>
        <w:t>ultimateFeatureOfInterest</w:t>
      </w:r>
      <w:proofErr w:type="spellEnd"/>
      <w:r>
        <w:rPr>
          <w:lang w:eastAsia="ja-JP"/>
        </w:rPr>
        <w:t>:</w:t>
      </w:r>
      <w:ins w:id="417" w:author="Katharina Schleidt" w:date="2021-07-05T20:03:00Z">
        <w:r w:rsidR="00B32239">
          <w:rPr>
            <w:lang w:eastAsia="ja-JP"/>
          </w:rPr>
          <w:t xml:space="preserve"> </w:t>
        </w:r>
      </w:ins>
      <w:r>
        <w:rPr>
          <w:lang w:eastAsia="ja-JP"/>
        </w:rPr>
        <w:t xml:space="preserve">’Hydrogeological Unit 121AS’, </w:t>
      </w:r>
    </w:p>
    <w:p w14:paraId="38BBCADA" w14:textId="77777777" w:rsidR="005671B8" w:rsidRDefault="009F640C" w:rsidP="005671B8">
      <w:pPr>
        <w:pStyle w:val="ListParagraph"/>
        <w:numPr>
          <w:ilvl w:val="2"/>
          <w:numId w:val="21"/>
        </w:numPr>
        <w:rPr>
          <w:ins w:id="418" w:author="Katharina Schleidt" w:date="2021-07-05T20:06:00Z"/>
          <w:lang w:eastAsia="ja-JP"/>
        </w:rPr>
      </w:pPr>
      <w:proofErr w:type="spellStart"/>
      <w:r>
        <w:rPr>
          <w:lang w:eastAsia="ja-JP"/>
        </w:rPr>
        <w:t>proximateFeatureOfInterest</w:t>
      </w:r>
      <w:proofErr w:type="spellEnd"/>
      <w:r>
        <w:rPr>
          <w:lang w:eastAsia="ja-JP"/>
        </w:rPr>
        <w:t>:’</w:t>
      </w:r>
      <w:proofErr w:type="spellStart"/>
      <w:r>
        <w:rPr>
          <w:lang w:eastAsia="ja-JP"/>
        </w:rPr>
        <w:t>xyz</w:t>
      </w:r>
      <w:proofErr w:type="spellEnd"/>
      <w:r>
        <w:rPr>
          <w:lang w:eastAsia="ja-JP"/>
        </w:rPr>
        <w:t xml:space="preserve">’, </w:t>
      </w:r>
    </w:p>
    <w:p w14:paraId="1DDF0656" w14:textId="77777777" w:rsidR="005671B8" w:rsidRDefault="009F640C" w:rsidP="005671B8">
      <w:pPr>
        <w:pStyle w:val="ListParagraph"/>
        <w:numPr>
          <w:ilvl w:val="2"/>
          <w:numId w:val="21"/>
        </w:numPr>
        <w:rPr>
          <w:ins w:id="419" w:author="Katharina Schleidt" w:date="2021-07-05T20:06:00Z"/>
          <w:lang w:eastAsia="ja-JP"/>
        </w:rPr>
      </w:pPr>
      <w:r>
        <w:rPr>
          <w:lang w:eastAsia="ja-JP"/>
        </w:rPr>
        <w:t xml:space="preserve">procedure: ‘Groundwater depth measurement by electronic probe’, </w:t>
      </w:r>
    </w:p>
    <w:p w14:paraId="6B94C700" w14:textId="6594F099" w:rsidR="009F640C" w:rsidRDefault="009F640C">
      <w:pPr>
        <w:pStyle w:val="ListParagraph"/>
        <w:numPr>
          <w:ilvl w:val="2"/>
          <w:numId w:val="21"/>
        </w:numPr>
        <w:rPr>
          <w:lang w:eastAsia="ja-JP"/>
        </w:rPr>
        <w:pPrChange w:id="420" w:author="Katharina Schleidt" w:date="2021-07-05T20:06:00Z">
          <w:pPr>
            <w:pStyle w:val="ListParagraph"/>
            <w:numPr>
              <w:numId w:val="21"/>
            </w:numPr>
            <w:ind w:left="760" w:hanging="400"/>
          </w:pPr>
        </w:pPrChange>
      </w:pP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5A33459" w14:textId="099B41FB" w:rsidR="009F640C" w:rsidRDefault="009F640C" w:rsidP="00220B53">
      <w:pPr>
        <w:pStyle w:val="ListParagraph"/>
        <w:numPr>
          <w:ilvl w:val="0"/>
          <w:numId w:val="21"/>
        </w:numPr>
        <w:rPr>
          <w:lang w:eastAsia="ja-JP"/>
        </w:rPr>
      </w:pPr>
      <w:del w:id="421" w:author="Katharina Schleidt" w:date="2021-07-05T20:02:00Z">
        <w:r w:rsidDel="00B32239">
          <w:rPr>
            <w:lang w:eastAsia="ja-JP"/>
          </w:rPr>
          <w:delText xml:space="preserve">some </w:delText>
        </w:r>
      </w:del>
      <w:ins w:id="422" w:author="Katharina Schleidt" w:date="2021-07-05T20:02:00Z">
        <w:r w:rsidR="00B32239">
          <w:rPr>
            <w:lang w:eastAsia="ja-JP"/>
          </w:rPr>
          <w:t xml:space="preserve">Some </w:t>
        </w:r>
      </w:ins>
      <w:r>
        <w:rPr>
          <w:lang w:eastAsia="ja-JP"/>
        </w:rPr>
        <w:t xml:space="preserve">other, may have several such as </w:t>
      </w:r>
    </w:p>
    <w:p w14:paraId="20E89D4E" w14:textId="22D8B123" w:rsidR="005671B8" w:rsidRDefault="005671B8" w:rsidP="005671B8">
      <w:pPr>
        <w:pStyle w:val="ListParagraph"/>
        <w:numPr>
          <w:ilvl w:val="1"/>
          <w:numId w:val="21"/>
        </w:numPr>
        <w:rPr>
          <w:ins w:id="423" w:author="Katharina Schleidt" w:date="2021-07-05T20:06:00Z"/>
          <w:lang w:eastAsia="ja-JP"/>
        </w:rPr>
      </w:pPr>
      <w:proofErr w:type="spellStart"/>
      <w:ins w:id="424" w:author="Katharina Schleidt" w:date="2021-07-05T20:06:00Z">
        <w:r>
          <w:rPr>
            <w:lang w:eastAsia="ja-JP"/>
          </w:rPr>
          <w:t>ObservingCapability</w:t>
        </w:r>
        <w:proofErr w:type="spellEnd"/>
        <w:r>
          <w:rPr>
            <w:lang w:eastAsia="ja-JP"/>
          </w:rPr>
          <w:t xml:space="preserve"> 1:</w:t>
        </w:r>
      </w:ins>
    </w:p>
    <w:p w14:paraId="46EF5024" w14:textId="77777777" w:rsidR="005671B8" w:rsidRDefault="009F640C" w:rsidP="005671B8">
      <w:pPr>
        <w:pStyle w:val="ListParagraph"/>
        <w:numPr>
          <w:ilvl w:val="2"/>
          <w:numId w:val="21"/>
        </w:numPr>
        <w:rPr>
          <w:ins w:id="425"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3ACEA9F7" w14:textId="77777777" w:rsidR="005671B8" w:rsidRDefault="009F640C" w:rsidP="005671B8">
      <w:pPr>
        <w:pStyle w:val="ListParagraph"/>
        <w:numPr>
          <w:ilvl w:val="2"/>
          <w:numId w:val="21"/>
        </w:numPr>
        <w:rPr>
          <w:ins w:id="426" w:author="Katharina Schleidt" w:date="2021-07-05T20:07:00Z"/>
          <w:lang w:eastAsia="ja-JP"/>
        </w:rPr>
      </w:pP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w:t>
      </w:r>
    </w:p>
    <w:p w14:paraId="6ACB4A05" w14:textId="77777777" w:rsidR="005671B8" w:rsidRDefault="009F640C" w:rsidP="005671B8">
      <w:pPr>
        <w:pStyle w:val="ListParagraph"/>
        <w:numPr>
          <w:ilvl w:val="2"/>
          <w:numId w:val="21"/>
        </w:numPr>
        <w:rPr>
          <w:ins w:id="427" w:author="Katharina Schleidt" w:date="2021-07-05T20:07:00Z"/>
          <w:lang w:eastAsia="ja-JP"/>
        </w:rPr>
      </w:pPr>
      <w:r>
        <w:rPr>
          <w:lang w:eastAsia="ja-JP"/>
        </w:rPr>
        <w:t xml:space="preserve">procedure: ‘Groundwater depth measurement by electronic probe’, </w:t>
      </w:r>
    </w:p>
    <w:p w14:paraId="211C2329" w14:textId="7970787D" w:rsidR="009F640C" w:rsidRDefault="009F640C">
      <w:pPr>
        <w:pStyle w:val="ListParagraph"/>
        <w:numPr>
          <w:ilvl w:val="2"/>
          <w:numId w:val="21"/>
        </w:numPr>
        <w:rPr>
          <w:lang w:eastAsia="ja-JP"/>
        </w:rPr>
        <w:pPrChange w:id="428"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3E61FB0" w14:textId="27E00534" w:rsidR="005671B8" w:rsidRDefault="005671B8" w:rsidP="00220B53">
      <w:pPr>
        <w:pStyle w:val="ListParagraph"/>
        <w:numPr>
          <w:ilvl w:val="1"/>
          <w:numId w:val="21"/>
        </w:numPr>
        <w:rPr>
          <w:ins w:id="429" w:author="Katharina Schleidt" w:date="2021-07-05T20:07:00Z"/>
          <w:lang w:eastAsia="ja-JP"/>
        </w:rPr>
      </w:pPr>
      <w:proofErr w:type="spellStart"/>
      <w:ins w:id="430" w:author="Katharina Schleidt" w:date="2021-07-05T20:07:00Z">
        <w:r>
          <w:rPr>
            <w:lang w:eastAsia="ja-JP"/>
          </w:rPr>
          <w:lastRenderedPageBreak/>
          <w:t>ObservingCapability</w:t>
        </w:r>
        <w:proofErr w:type="spellEnd"/>
        <w:r>
          <w:rPr>
            <w:lang w:eastAsia="ja-JP"/>
          </w:rPr>
          <w:t xml:space="preserve"> 2:</w:t>
        </w:r>
      </w:ins>
    </w:p>
    <w:p w14:paraId="64E836FE" w14:textId="77777777" w:rsidR="005671B8" w:rsidRDefault="009F640C" w:rsidP="005671B8">
      <w:pPr>
        <w:pStyle w:val="ListParagraph"/>
        <w:numPr>
          <w:ilvl w:val="2"/>
          <w:numId w:val="21"/>
        </w:numPr>
        <w:rPr>
          <w:ins w:id="431"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53281F57" w14:textId="77777777" w:rsidR="005671B8" w:rsidRDefault="009F640C" w:rsidP="005671B8">
      <w:pPr>
        <w:pStyle w:val="ListParagraph"/>
        <w:numPr>
          <w:ilvl w:val="2"/>
          <w:numId w:val="21"/>
        </w:numPr>
        <w:rPr>
          <w:ins w:id="432" w:author="Katharina Schleidt" w:date="2021-07-05T20:07:00Z"/>
          <w:lang w:eastAsia="ja-JP"/>
        </w:rPr>
      </w:pP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w:t>
      </w:r>
    </w:p>
    <w:p w14:paraId="1D296FC9" w14:textId="77777777" w:rsidR="005671B8" w:rsidRDefault="009F640C" w:rsidP="005671B8">
      <w:pPr>
        <w:pStyle w:val="ListParagraph"/>
        <w:numPr>
          <w:ilvl w:val="2"/>
          <w:numId w:val="21"/>
        </w:numPr>
        <w:rPr>
          <w:ins w:id="433" w:author="Katharina Schleidt" w:date="2021-07-05T20:07:00Z"/>
          <w:lang w:eastAsia="ja-JP"/>
        </w:rPr>
      </w:pPr>
      <w:r>
        <w:rPr>
          <w:lang w:eastAsia="ja-JP"/>
        </w:rPr>
        <w:t xml:space="preserve">procedure: ‘Digital recording </w:t>
      </w:r>
      <w:proofErr w:type="spellStart"/>
      <w:r>
        <w:rPr>
          <w:lang w:eastAsia="ja-JP"/>
        </w:rPr>
        <w:t>teletransmitted</w:t>
      </w:r>
      <w:proofErr w:type="spellEnd"/>
      <w:r>
        <w:rPr>
          <w:lang w:eastAsia="ja-JP"/>
        </w:rPr>
        <w:t xml:space="preserve">’, </w:t>
      </w:r>
    </w:p>
    <w:p w14:paraId="4F7D93CA" w14:textId="4B5BD5E4" w:rsidR="009F640C" w:rsidRDefault="009F640C">
      <w:pPr>
        <w:pStyle w:val="ListParagraph"/>
        <w:numPr>
          <w:ilvl w:val="2"/>
          <w:numId w:val="21"/>
        </w:numPr>
        <w:rPr>
          <w:lang w:eastAsia="ja-JP"/>
        </w:rPr>
        <w:pPrChange w:id="434"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‘Water Temperature’</w:t>
      </w:r>
    </w:p>
    <w:p w14:paraId="291509B3" w14:textId="26CBBB8B" w:rsidR="005671B8" w:rsidRDefault="005671B8" w:rsidP="00220B53">
      <w:pPr>
        <w:pStyle w:val="ListParagraph"/>
        <w:numPr>
          <w:ilvl w:val="1"/>
          <w:numId w:val="21"/>
        </w:numPr>
        <w:rPr>
          <w:ins w:id="435" w:author="Katharina Schleidt" w:date="2021-07-05T20:07:00Z"/>
          <w:lang w:eastAsia="ja-JP"/>
        </w:rPr>
      </w:pPr>
      <w:proofErr w:type="spellStart"/>
      <w:ins w:id="436" w:author="Katharina Schleidt" w:date="2021-07-05T20:07:00Z">
        <w:r>
          <w:rPr>
            <w:lang w:eastAsia="ja-JP"/>
          </w:rPr>
          <w:t>ObservingCapability</w:t>
        </w:r>
        <w:proofErr w:type="spellEnd"/>
        <w:r>
          <w:rPr>
            <w:lang w:eastAsia="ja-JP"/>
          </w:rPr>
          <w:t xml:space="preserve"> 3:</w:t>
        </w:r>
      </w:ins>
    </w:p>
    <w:p w14:paraId="18AF8132" w14:textId="77777777" w:rsidR="005671B8" w:rsidRDefault="009F640C" w:rsidP="005671B8">
      <w:pPr>
        <w:pStyle w:val="ListParagraph"/>
        <w:numPr>
          <w:ilvl w:val="2"/>
          <w:numId w:val="21"/>
        </w:numPr>
        <w:rPr>
          <w:ins w:id="437"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276446BD" w14:textId="77777777" w:rsidR="005671B8" w:rsidRDefault="009F640C" w:rsidP="005671B8">
      <w:pPr>
        <w:pStyle w:val="ListParagraph"/>
        <w:numPr>
          <w:ilvl w:val="2"/>
          <w:numId w:val="21"/>
        </w:numPr>
        <w:rPr>
          <w:ins w:id="438" w:author="Katharina Schleidt" w:date="2021-07-05T20:07:00Z"/>
          <w:lang w:eastAsia="ja-JP"/>
        </w:rPr>
      </w:pP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w:t>
      </w:r>
    </w:p>
    <w:p w14:paraId="585F75F6" w14:textId="77777777" w:rsidR="005671B8" w:rsidRDefault="009F640C" w:rsidP="005671B8">
      <w:pPr>
        <w:pStyle w:val="ListParagraph"/>
        <w:numPr>
          <w:ilvl w:val="2"/>
          <w:numId w:val="21"/>
        </w:numPr>
        <w:rPr>
          <w:ins w:id="439" w:author="Katharina Schleidt" w:date="2021-07-05T20:07:00Z"/>
          <w:lang w:eastAsia="ja-JP"/>
        </w:rPr>
      </w:pPr>
      <w:r>
        <w:rPr>
          <w:lang w:eastAsia="ja-JP"/>
        </w:rPr>
        <w:t xml:space="preserve">procedure: ‘Digital recording </w:t>
      </w:r>
      <w:proofErr w:type="spellStart"/>
      <w:r>
        <w:rPr>
          <w:lang w:eastAsia="ja-JP"/>
        </w:rPr>
        <w:t>teletransmitted</w:t>
      </w:r>
      <w:proofErr w:type="spellEnd"/>
      <w:r>
        <w:rPr>
          <w:lang w:eastAsia="ja-JP"/>
        </w:rPr>
        <w:t xml:space="preserve">’, </w:t>
      </w:r>
    </w:p>
    <w:p w14:paraId="1F9B998E" w14:textId="08845938" w:rsidR="009F640C" w:rsidRDefault="009F640C">
      <w:pPr>
        <w:pStyle w:val="ListParagraph"/>
        <w:numPr>
          <w:ilvl w:val="2"/>
          <w:numId w:val="21"/>
        </w:numPr>
        <w:rPr>
          <w:lang w:eastAsia="ja-JP"/>
        </w:rPr>
        <w:pPrChange w:id="440"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Heading2"/>
      </w:pPr>
      <w:bookmarkStart w:id="441" w:name="_Toc72768890"/>
      <w:proofErr w:type="spellStart"/>
      <w:r w:rsidRPr="00272D78">
        <w:t>ObservableProperty</w:t>
      </w:r>
      <w:bookmarkEnd w:id="441"/>
      <w:proofErr w:type="spellEnd"/>
    </w:p>
    <w:p w14:paraId="0AEF9CD4" w14:textId="3A249FAA" w:rsidR="00272D78" w:rsidRDefault="00272D78" w:rsidP="00272D78">
      <w:pPr>
        <w:pStyle w:val="Heading3"/>
      </w:pPr>
      <w:proofErr w:type="spellStart"/>
      <w:r w:rsidRPr="00272D78">
        <w:t>ObservableProperty</w:t>
      </w:r>
      <w:proofErr w:type="spellEnd"/>
      <w:r w:rsidRPr="00272D7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 xml:space="preserve">Basic Observations - </w:t>
            </w:r>
            <w:proofErr w:type="spellStart"/>
            <w:r>
              <w:rPr>
                <w:sz w:val="20"/>
                <w:szCs w:val="20"/>
              </w:rPr>
              <w:t>ObservableProperty</w:t>
            </w:r>
            <w:proofErr w:type="spellEnd"/>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2A0E19AC" w14:textId="7DA0E80E" w:rsidR="00272D78" w:rsidRDefault="00272D78" w:rsidP="00272D78">
      <w:pPr>
        <w:rPr>
          <w:lang w:eastAsia="ja-JP"/>
        </w:rPr>
      </w:pPr>
    </w:p>
    <w:p w14:paraId="229AEC37" w14:textId="77777777" w:rsidR="00FE7E61" w:rsidRDefault="00FE7E61" w:rsidP="00FE7E61">
      <w:pPr>
        <w:keepNext/>
      </w:pPr>
      <w:r>
        <w:rPr>
          <w:noProof/>
          <w:lang w:val="fr-FR" w:eastAsia="fr-FR"/>
        </w:rPr>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101" cstate="print">
                      <a:extLst>
                        <a:ext uri="{28A0092B-C50C-407E-A947-70E740481C1C}">
                          <a14:useLocalDpi xmlns:a14="http://schemas.microsoft.com/office/drawing/2010/main"/>
                        </a:ext>
                        <a:ext uri="{96DAC541-7B7A-43D3-8B79-37D633B846F1}">
                          <asvg:svgBlip xmlns:asvg="http://schemas.microsoft.com/office/drawing/2016/SVG/main" r:embed="rId102"/>
                        </a:ext>
                      </a:extLst>
                    </a:blip>
                    <a:stretch>
                      <a:fillRect/>
                    </a:stretch>
                  </pic:blipFill>
                  <pic:spPr>
                    <a:xfrm>
                      <a:off x="0" y="0"/>
                      <a:ext cx="6191885" cy="794385"/>
                    </a:xfrm>
                    <a:prstGeom prst="rect">
                      <a:avLst/>
                    </a:prstGeom>
                  </pic:spPr>
                </pic:pic>
              </a:graphicData>
            </a:graphic>
          </wp:inline>
        </w:drawing>
      </w:r>
    </w:p>
    <w:p w14:paraId="20F35ED1" w14:textId="259C7A1E" w:rsidR="00FE7E61" w:rsidRDefault="00FE7E61" w:rsidP="00FE7E61">
      <w:pPr>
        <w:jc w:val="center"/>
        <w:rPr>
          <w:b/>
          <w:bCs/>
          <w:sz w:val="20"/>
          <w:szCs w:val="20"/>
        </w:rPr>
      </w:pPr>
      <w:r w:rsidRPr="00FE7E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41</w:t>
      </w:r>
      <w:r w:rsidR="00D471BA">
        <w:rPr>
          <w:b/>
          <w:bCs/>
          <w:sz w:val="20"/>
          <w:szCs w:val="20"/>
        </w:rPr>
        <w:fldChar w:fldCharType="end"/>
      </w:r>
      <w:r w:rsidR="0056682B">
        <w:rPr>
          <w:b/>
          <w:bCs/>
          <w:sz w:val="20"/>
          <w:szCs w:val="20"/>
        </w:rPr>
        <w:t xml:space="preserve"> </w:t>
      </w:r>
      <w:r w:rsidRPr="00FE7E61">
        <w:rPr>
          <w:b/>
          <w:bCs/>
          <w:sz w:val="20"/>
          <w:szCs w:val="20"/>
        </w:rPr>
        <w:t xml:space="preserve">— (Informative) Included direct and indirect requirements and recommendations of the Basic Observations — </w:t>
      </w:r>
      <w:proofErr w:type="spellStart"/>
      <w:r w:rsidRPr="00FE7E61">
        <w:rPr>
          <w:b/>
          <w:bCs/>
          <w:sz w:val="20"/>
          <w:szCs w:val="20"/>
        </w:rPr>
        <w:t>ObservableProperty</w:t>
      </w:r>
      <w:proofErr w:type="spellEnd"/>
      <w:r w:rsidRPr="00FE7E61">
        <w:rPr>
          <w:b/>
          <w:bCs/>
          <w:sz w:val="20"/>
          <w:szCs w:val="20"/>
        </w:rPr>
        <w:t xml:space="preserve"> requirements class.</w:t>
      </w:r>
    </w:p>
    <w:p w14:paraId="05EF692D" w14:textId="77777777" w:rsidR="00472422" w:rsidRDefault="00472422" w:rsidP="00472422">
      <w:pPr>
        <w:keepNext/>
      </w:pPr>
      <w:r>
        <w:rPr>
          <w:noProof/>
          <w:lang w:val="fr-FR" w:eastAsia="fr-FR"/>
        </w:rPr>
        <w:lastRenderedPageBreak/>
        <w:drawing>
          <wp:inline distT="0" distB="0" distL="0" distR="0" wp14:anchorId="0C535984" wp14:editId="1241B2B1">
            <wp:extent cx="6191103"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03">
                      <a:extLst>
                        <a:ext uri="{28A0092B-C50C-407E-A947-70E740481C1C}">
                          <a14:useLocalDpi xmlns:a14="http://schemas.microsoft.com/office/drawing/2010/main" val="0"/>
                        </a:ext>
                      </a:extLst>
                    </a:blip>
                    <a:stretch>
                      <a:fillRect/>
                    </a:stretch>
                  </pic:blipFill>
                  <pic:spPr>
                    <a:xfrm>
                      <a:off x="0" y="0"/>
                      <a:ext cx="6191103" cy="3706923"/>
                    </a:xfrm>
                    <a:prstGeom prst="rect">
                      <a:avLst/>
                    </a:prstGeom>
                  </pic:spPr>
                </pic:pic>
              </a:graphicData>
            </a:graphic>
          </wp:inline>
        </w:drawing>
      </w:r>
    </w:p>
    <w:p w14:paraId="77AEC6F7" w14:textId="3F6FA800" w:rsidR="00FE7E61" w:rsidRDefault="00472422" w:rsidP="00472422">
      <w:pPr>
        <w:jc w:val="center"/>
        <w:rPr>
          <w:b/>
          <w:bCs/>
          <w:sz w:val="20"/>
          <w:szCs w:val="20"/>
        </w:rPr>
      </w:pPr>
      <w:r w:rsidRPr="0047242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42</w:t>
      </w:r>
      <w:r w:rsidR="00D471BA">
        <w:rPr>
          <w:b/>
          <w:bCs/>
          <w:sz w:val="20"/>
          <w:szCs w:val="20"/>
        </w:rPr>
        <w:fldChar w:fldCharType="end"/>
      </w:r>
      <w:r w:rsidRPr="00472422">
        <w:rPr>
          <w:b/>
          <w:bCs/>
          <w:sz w:val="20"/>
          <w:szCs w:val="20"/>
        </w:rPr>
        <w:t xml:space="preserve"> — Context diagram for the Basic Observations — </w:t>
      </w:r>
      <w:proofErr w:type="spellStart"/>
      <w:r w:rsidRPr="00472422">
        <w:rPr>
          <w:b/>
          <w:bCs/>
          <w:sz w:val="20"/>
          <w:szCs w:val="20"/>
        </w:rPr>
        <w:t>ObservableProperty</w:t>
      </w:r>
      <w:proofErr w:type="spellEnd"/>
      <w:r w:rsidRPr="00472422">
        <w:rPr>
          <w:b/>
          <w:bCs/>
          <w:sz w:val="20"/>
          <w:szCs w:val="20"/>
        </w:rPr>
        <w:t>.</w:t>
      </w:r>
    </w:p>
    <w:p w14:paraId="18F29E90" w14:textId="768D5CDA" w:rsidR="00472422" w:rsidRDefault="00A10F3F" w:rsidP="00A10F3F">
      <w:pPr>
        <w:pStyle w:val="Heading2"/>
      </w:pPr>
      <w:bookmarkStart w:id="442" w:name="_Toc72768891"/>
      <w:proofErr w:type="spellStart"/>
      <w:r w:rsidRPr="00A10F3F">
        <w:t>ObservingProcedure</w:t>
      </w:r>
      <w:bookmarkEnd w:id="442"/>
      <w:proofErr w:type="spellEnd"/>
    </w:p>
    <w:p w14:paraId="28300BC9" w14:textId="55DFADE6" w:rsidR="00A10F3F" w:rsidRDefault="00A10F3F" w:rsidP="00A10F3F">
      <w:pPr>
        <w:pStyle w:val="Heading3"/>
      </w:pPr>
      <w:proofErr w:type="spellStart"/>
      <w:r w:rsidRPr="00A10F3F">
        <w:t>ObservingProcedure</w:t>
      </w:r>
      <w:proofErr w:type="spellEnd"/>
      <w:r w:rsidRPr="00A10F3F">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 xml:space="preserve">Basic Observations - </w:t>
            </w:r>
            <w:proofErr w:type="spellStart"/>
            <w:r>
              <w:rPr>
                <w:sz w:val="20"/>
                <w:szCs w:val="20"/>
              </w:rPr>
              <w:t>ObservingProcedure</w:t>
            </w:r>
            <w:proofErr w:type="spellEnd"/>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11F2288" w14:textId="58E07283" w:rsidR="00A10F3F" w:rsidRDefault="00A10F3F" w:rsidP="00A10F3F">
      <w:pPr>
        <w:rPr>
          <w:lang w:eastAsia="ja-JP"/>
        </w:rPr>
      </w:pPr>
    </w:p>
    <w:p w14:paraId="1B0F302E" w14:textId="77777777" w:rsidR="0056682B" w:rsidRDefault="0056682B" w:rsidP="0056682B">
      <w:pPr>
        <w:keepNext/>
      </w:pPr>
      <w:r>
        <w:rPr>
          <w:noProof/>
          <w:lang w:val="fr-FR" w:eastAsia="fr-FR"/>
        </w:rPr>
        <w:lastRenderedPageBreak/>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104" cstate="print">
                      <a:extLst>
                        <a:ext uri="{28A0092B-C50C-407E-A947-70E740481C1C}">
                          <a14:useLocalDpi xmlns:a14="http://schemas.microsoft.com/office/drawing/2010/main"/>
                        </a:ext>
                        <a:ext uri="{96DAC541-7B7A-43D3-8B79-37D633B846F1}">
                          <asvg:svgBlip xmlns:asvg="http://schemas.microsoft.com/office/drawing/2016/SVG/main" r:embed="rId105"/>
                        </a:ext>
                      </a:extLst>
                    </a:blip>
                    <a:stretch>
                      <a:fillRect/>
                    </a:stretch>
                  </pic:blipFill>
                  <pic:spPr>
                    <a:xfrm>
                      <a:off x="0" y="0"/>
                      <a:ext cx="6191885" cy="861060"/>
                    </a:xfrm>
                    <a:prstGeom prst="rect">
                      <a:avLst/>
                    </a:prstGeom>
                  </pic:spPr>
                </pic:pic>
              </a:graphicData>
            </a:graphic>
          </wp:inline>
        </w:drawing>
      </w:r>
    </w:p>
    <w:p w14:paraId="3596032D" w14:textId="183F4A42" w:rsidR="00A10F3F" w:rsidRDefault="0056682B" w:rsidP="0056682B">
      <w:pPr>
        <w:jc w:val="center"/>
        <w:rPr>
          <w:b/>
          <w:bCs/>
          <w:sz w:val="20"/>
          <w:szCs w:val="20"/>
        </w:rPr>
      </w:pPr>
      <w:r w:rsidRPr="0056682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43</w:t>
      </w:r>
      <w:r w:rsidR="00D471BA">
        <w:rPr>
          <w:b/>
          <w:bCs/>
          <w:sz w:val="20"/>
          <w:szCs w:val="20"/>
        </w:rPr>
        <w:fldChar w:fldCharType="end"/>
      </w:r>
      <w:r w:rsidRPr="0056682B">
        <w:rPr>
          <w:b/>
          <w:bCs/>
          <w:sz w:val="20"/>
          <w:szCs w:val="20"/>
        </w:rPr>
        <w:t xml:space="preserve"> — (Informative) Included direct and indirect requirements and recommendations of the Basic Observations — </w:t>
      </w:r>
      <w:proofErr w:type="spellStart"/>
      <w:r w:rsidRPr="0056682B">
        <w:rPr>
          <w:b/>
          <w:bCs/>
          <w:sz w:val="20"/>
          <w:szCs w:val="20"/>
        </w:rPr>
        <w:t>ObservingProcedure</w:t>
      </w:r>
      <w:proofErr w:type="spellEnd"/>
      <w:r w:rsidRPr="0056682B">
        <w:rPr>
          <w:b/>
          <w:bCs/>
          <w:sz w:val="20"/>
          <w:szCs w:val="20"/>
        </w:rPr>
        <w:t xml:space="preserve"> requirements class.</w:t>
      </w:r>
    </w:p>
    <w:p w14:paraId="34839FB0" w14:textId="77777777" w:rsidR="00793258" w:rsidRDefault="00793258" w:rsidP="00793258">
      <w:pPr>
        <w:keepNext/>
      </w:pPr>
      <w:r>
        <w:rPr>
          <w:noProof/>
          <w:lang w:val="fr-FR" w:eastAsia="fr-FR"/>
        </w:rPr>
        <w:drawing>
          <wp:inline distT="0" distB="0" distL="0" distR="0" wp14:anchorId="041A1EC6" wp14:editId="69054505">
            <wp:extent cx="6191885" cy="3894767"/>
            <wp:effectExtent l="0" t="0" r="571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6">
                      <a:extLst>
                        <a:ext uri="{28A0092B-C50C-407E-A947-70E740481C1C}">
                          <a14:useLocalDpi xmlns:a14="http://schemas.microsoft.com/office/drawing/2010/main" val="0"/>
                        </a:ext>
                      </a:extLst>
                    </a:blip>
                    <a:stretch>
                      <a:fillRect/>
                    </a:stretch>
                  </pic:blipFill>
                  <pic:spPr>
                    <a:xfrm>
                      <a:off x="0" y="0"/>
                      <a:ext cx="6191885" cy="3894767"/>
                    </a:xfrm>
                    <a:prstGeom prst="rect">
                      <a:avLst/>
                    </a:prstGeom>
                  </pic:spPr>
                </pic:pic>
              </a:graphicData>
            </a:graphic>
          </wp:inline>
        </w:drawing>
      </w:r>
    </w:p>
    <w:p w14:paraId="62A6E34F" w14:textId="475B7956" w:rsidR="0056682B" w:rsidRDefault="00793258" w:rsidP="00793258">
      <w:pPr>
        <w:jc w:val="center"/>
        <w:rPr>
          <w:b/>
          <w:bCs/>
          <w:sz w:val="20"/>
          <w:szCs w:val="20"/>
        </w:rPr>
      </w:pPr>
      <w:r w:rsidRPr="007932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44</w:t>
      </w:r>
      <w:r w:rsidR="00D471BA">
        <w:rPr>
          <w:b/>
          <w:bCs/>
          <w:sz w:val="20"/>
          <w:szCs w:val="20"/>
        </w:rPr>
        <w:fldChar w:fldCharType="end"/>
      </w:r>
      <w:r w:rsidRPr="00793258">
        <w:rPr>
          <w:b/>
          <w:bCs/>
          <w:sz w:val="20"/>
          <w:szCs w:val="20"/>
        </w:rPr>
        <w:t xml:space="preserve"> — Context diagram for Basic Observations — </w:t>
      </w:r>
      <w:proofErr w:type="spellStart"/>
      <w:r w:rsidRPr="00793258">
        <w:rPr>
          <w:b/>
          <w:bCs/>
          <w:sz w:val="20"/>
          <w:szCs w:val="20"/>
        </w:rPr>
        <w:t>ObservingProcedure</w:t>
      </w:r>
      <w:proofErr w:type="spellEnd"/>
      <w:r w:rsidRPr="00793258">
        <w:rPr>
          <w:b/>
          <w:bCs/>
          <w:sz w:val="20"/>
          <w:szCs w:val="20"/>
        </w:rPr>
        <w:t>.</w:t>
      </w:r>
    </w:p>
    <w:p w14:paraId="27655608" w14:textId="2A73FA72" w:rsidR="009E19B6" w:rsidRDefault="00397804" w:rsidP="00397804">
      <w:pPr>
        <w:pStyle w:val="Heading2"/>
      </w:pPr>
      <w:bookmarkStart w:id="443" w:name="_Toc72768892"/>
      <w:r w:rsidRPr="00397804">
        <w:t>Observer</w:t>
      </w:r>
      <w:bookmarkEnd w:id="443"/>
    </w:p>
    <w:p w14:paraId="3E5BA4EE" w14:textId="297D0439" w:rsidR="00397804" w:rsidRDefault="00397804" w:rsidP="00397804">
      <w:pPr>
        <w:pStyle w:val="Heading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lastRenderedPageBreak/>
              <w:t>CoreExtendedTypes</w:t>
            </w:r>
            <w:proofErr w:type="spellEnd"/>
            <w:r>
              <w:rPr>
                <w:sz w:val="20"/>
                <w:szCs w:val="20"/>
              </w:rPr>
              <w:t xml:space="preserve">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3C17C3A4" w14:textId="65EB0EB0" w:rsidR="00397804" w:rsidRDefault="00397804" w:rsidP="00397804">
      <w:pPr>
        <w:rPr>
          <w:lang w:eastAsia="ja-JP"/>
        </w:rPr>
      </w:pPr>
    </w:p>
    <w:p w14:paraId="57674EC5" w14:textId="77777777" w:rsidR="00A23375" w:rsidRDefault="00A23375" w:rsidP="00A23375">
      <w:pPr>
        <w:keepNext/>
      </w:pPr>
      <w:r>
        <w:rPr>
          <w:noProof/>
          <w:lang w:val="fr-FR" w:eastAsia="fr-FR"/>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7" cstate="print">
                      <a:extLst>
                        <a:ext uri="{28A0092B-C50C-407E-A947-70E740481C1C}">
                          <a14:useLocalDpi xmlns:a14="http://schemas.microsoft.com/office/drawing/2010/main"/>
                        </a:ext>
                        <a:ext uri="{96DAC541-7B7A-43D3-8B79-37D633B846F1}">
                          <asvg:svgBlip xmlns:asvg="http://schemas.microsoft.com/office/drawing/2016/SVG/main" r:embed="rId108"/>
                        </a:ext>
                      </a:extLst>
                    </a:blip>
                    <a:stretch>
                      <a:fillRect/>
                    </a:stretch>
                  </pic:blipFill>
                  <pic:spPr>
                    <a:xfrm>
                      <a:off x="0" y="0"/>
                      <a:ext cx="6191885" cy="1497965"/>
                    </a:xfrm>
                    <a:prstGeom prst="rect">
                      <a:avLst/>
                    </a:prstGeom>
                  </pic:spPr>
                </pic:pic>
              </a:graphicData>
            </a:graphic>
          </wp:inline>
        </w:drawing>
      </w:r>
    </w:p>
    <w:p w14:paraId="059F6596" w14:textId="3277592A" w:rsidR="008A3988" w:rsidRDefault="00A23375" w:rsidP="00A23375">
      <w:pPr>
        <w:jc w:val="center"/>
        <w:rPr>
          <w:b/>
          <w:bCs/>
          <w:sz w:val="20"/>
          <w:szCs w:val="20"/>
        </w:rPr>
      </w:pPr>
      <w:r w:rsidRPr="00A2337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45</w:t>
      </w:r>
      <w:r w:rsidR="00D471BA">
        <w:rPr>
          <w:b/>
          <w:bCs/>
          <w:sz w:val="20"/>
          <w:szCs w:val="20"/>
        </w:rPr>
        <w:fldChar w:fldCharType="end"/>
      </w:r>
      <w:r w:rsidRPr="00A23375">
        <w:rPr>
          <w:b/>
          <w:bCs/>
          <w:sz w:val="20"/>
          <w:szCs w:val="20"/>
        </w:rPr>
        <w:t xml:space="preserve"> — (Informative) Included direct and indirect requirements and recommendations of the Basic Observations — Observer requirements class.</w:t>
      </w:r>
    </w:p>
    <w:p w14:paraId="47A869D2" w14:textId="77777777" w:rsidR="003565D4" w:rsidRDefault="003565D4" w:rsidP="003565D4">
      <w:pPr>
        <w:keepNext/>
      </w:pPr>
      <w:r>
        <w:rPr>
          <w:noProof/>
          <w:lang w:val="fr-FR" w:eastAsia="fr-FR"/>
        </w:rPr>
        <w:lastRenderedPageBreak/>
        <w:drawing>
          <wp:inline distT="0" distB="0" distL="0" distR="0" wp14:anchorId="534DF01C" wp14:editId="4DCFE226">
            <wp:extent cx="6181440" cy="400113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09">
                      <a:extLst>
                        <a:ext uri="{28A0092B-C50C-407E-A947-70E740481C1C}">
                          <a14:useLocalDpi xmlns:a14="http://schemas.microsoft.com/office/drawing/2010/main" val="0"/>
                        </a:ext>
                      </a:extLst>
                    </a:blip>
                    <a:stretch>
                      <a:fillRect/>
                    </a:stretch>
                  </pic:blipFill>
                  <pic:spPr>
                    <a:xfrm>
                      <a:off x="0" y="0"/>
                      <a:ext cx="6181440" cy="4001135"/>
                    </a:xfrm>
                    <a:prstGeom prst="rect">
                      <a:avLst/>
                    </a:prstGeom>
                  </pic:spPr>
                </pic:pic>
              </a:graphicData>
            </a:graphic>
          </wp:inline>
        </w:drawing>
      </w:r>
    </w:p>
    <w:p w14:paraId="645C4E54" w14:textId="2BE36AE7" w:rsidR="00A23375" w:rsidRDefault="003565D4" w:rsidP="003565D4">
      <w:pPr>
        <w:jc w:val="center"/>
        <w:rPr>
          <w:b/>
          <w:bCs/>
          <w:sz w:val="20"/>
          <w:szCs w:val="20"/>
        </w:rPr>
      </w:pPr>
      <w:r w:rsidRPr="003565D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46</w:t>
      </w:r>
      <w:r w:rsidR="00D471BA">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Heading2"/>
      </w:pPr>
      <w:bookmarkStart w:id="444" w:name="_Toc72768893"/>
      <w:r w:rsidRPr="008E22C4">
        <w:t>Host</w:t>
      </w:r>
      <w:bookmarkEnd w:id="444"/>
    </w:p>
    <w:p w14:paraId="4A437AE0" w14:textId="20B7ECBF" w:rsidR="008E22C4" w:rsidRDefault="008E22C4" w:rsidP="008E22C4">
      <w:pPr>
        <w:pStyle w:val="Heading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4B022C62" w14:textId="4B6DE287" w:rsidR="008E22C4" w:rsidRDefault="008E22C4" w:rsidP="008E22C4">
      <w:pPr>
        <w:rPr>
          <w:lang w:eastAsia="ja-JP"/>
        </w:rPr>
      </w:pPr>
    </w:p>
    <w:p w14:paraId="6AEAC58C" w14:textId="77777777" w:rsidR="00594FA6" w:rsidRDefault="00594FA6" w:rsidP="00594FA6">
      <w:pPr>
        <w:keepNext/>
      </w:pPr>
      <w:r>
        <w:rPr>
          <w:noProof/>
          <w:lang w:val="fr-FR" w:eastAsia="fr-FR"/>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10" cstate="print">
                      <a:extLst>
                        <a:ext uri="{28A0092B-C50C-407E-A947-70E740481C1C}">
                          <a14:useLocalDpi xmlns:a14="http://schemas.microsoft.com/office/drawing/2010/main"/>
                        </a:ext>
                        <a:ext uri="{96DAC541-7B7A-43D3-8B79-37D633B846F1}">
                          <asvg:svgBlip xmlns:asvg="http://schemas.microsoft.com/office/drawing/2016/SVG/main" r:embed="rId111"/>
                        </a:ext>
                      </a:extLst>
                    </a:blip>
                    <a:stretch>
                      <a:fillRect/>
                    </a:stretch>
                  </pic:blipFill>
                  <pic:spPr>
                    <a:xfrm>
                      <a:off x="0" y="0"/>
                      <a:ext cx="6191885" cy="1517650"/>
                    </a:xfrm>
                    <a:prstGeom prst="rect">
                      <a:avLst/>
                    </a:prstGeom>
                  </pic:spPr>
                </pic:pic>
              </a:graphicData>
            </a:graphic>
          </wp:inline>
        </w:drawing>
      </w:r>
    </w:p>
    <w:p w14:paraId="519824C4" w14:textId="759107D5" w:rsidR="008E22C4" w:rsidRDefault="00594FA6" w:rsidP="00594FA6">
      <w:pPr>
        <w:jc w:val="center"/>
        <w:rPr>
          <w:b/>
          <w:bCs/>
          <w:sz w:val="20"/>
          <w:szCs w:val="20"/>
        </w:rPr>
      </w:pPr>
      <w:r w:rsidRPr="00594FA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47</w:t>
      </w:r>
      <w:r w:rsidR="00D471BA">
        <w:rPr>
          <w:b/>
          <w:bCs/>
          <w:sz w:val="20"/>
          <w:szCs w:val="20"/>
        </w:rPr>
        <w:fldChar w:fldCharType="end"/>
      </w:r>
      <w:r w:rsidRPr="00594FA6">
        <w:rPr>
          <w:b/>
          <w:bCs/>
          <w:sz w:val="20"/>
          <w:szCs w:val="20"/>
        </w:rPr>
        <w:t xml:space="preserve"> — (Informative) Included direct and indirect requirements and recommendations of the Basic Observations — Host requirements class.</w:t>
      </w:r>
    </w:p>
    <w:p w14:paraId="0351F2AD" w14:textId="7AC8C31E" w:rsidR="00594FA6" w:rsidRDefault="00C06E23" w:rsidP="00C06E23">
      <w:pPr>
        <w:pStyle w:val="Heading2"/>
      </w:pPr>
      <w:bookmarkStart w:id="445" w:name="_Toc72768894"/>
      <w:r w:rsidRPr="00C06E23">
        <w:t>Deployment</w:t>
      </w:r>
      <w:bookmarkEnd w:id="445"/>
    </w:p>
    <w:p w14:paraId="02F25235" w14:textId="0FFD815E" w:rsidR="00C06E23" w:rsidRDefault="00C06E23" w:rsidP="00C06E23">
      <w:pPr>
        <w:pStyle w:val="Heading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B58BA7C" w14:textId="54F26E1F" w:rsidR="00C06E23" w:rsidRDefault="00C06E23" w:rsidP="00C06E23">
      <w:pPr>
        <w:rPr>
          <w:lang w:eastAsia="ja-JP"/>
        </w:rPr>
      </w:pPr>
    </w:p>
    <w:p w14:paraId="2396169F" w14:textId="77777777" w:rsidR="007D3C2A" w:rsidRDefault="007D3C2A" w:rsidP="007D3C2A">
      <w:pPr>
        <w:keepNext/>
      </w:pPr>
      <w:r>
        <w:rPr>
          <w:noProof/>
          <w:lang w:val="fr-FR" w:eastAsia="fr-FR"/>
        </w:rPr>
        <w:lastRenderedPageBreak/>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12" cstate="print">
                      <a:extLst>
                        <a:ext uri="{28A0092B-C50C-407E-A947-70E740481C1C}">
                          <a14:useLocalDpi xmlns:a14="http://schemas.microsoft.com/office/drawing/2010/main"/>
                        </a:ext>
                        <a:ext uri="{96DAC541-7B7A-43D3-8B79-37D633B846F1}">
                          <asvg:svgBlip xmlns:asvg="http://schemas.microsoft.com/office/drawing/2016/SVG/main" r:embed="rId113"/>
                        </a:ext>
                      </a:extLst>
                    </a:blip>
                    <a:stretch>
                      <a:fillRect/>
                    </a:stretch>
                  </pic:blipFill>
                  <pic:spPr>
                    <a:xfrm>
                      <a:off x="0" y="0"/>
                      <a:ext cx="6191885" cy="1167765"/>
                    </a:xfrm>
                    <a:prstGeom prst="rect">
                      <a:avLst/>
                    </a:prstGeom>
                  </pic:spPr>
                </pic:pic>
              </a:graphicData>
            </a:graphic>
          </wp:inline>
        </w:drawing>
      </w:r>
    </w:p>
    <w:p w14:paraId="73778CB4" w14:textId="1B43AF2B" w:rsidR="00C06E23" w:rsidRDefault="007D3C2A" w:rsidP="007D3C2A">
      <w:pPr>
        <w:jc w:val="center"/>
        <w:rPr>
          <w:b/>
          <w:bCs/>
          <w:sz w:val="20"/>
          <w:szCs w:val="20"/>
        </w:rPr>
      </w:pPr>
      <w:r w:rsidRPr="007D3C2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48</w:t>
      </w:r>
      <w:r w:rsidR="00D471BA">
        <w:rPr>
          <w:b/>
          <w:bCs/>
          <w:sz w:val="20"/>
          <w:szCs w:val="20"/>
        </w:rPr>
        <w:fldChar w:fldCharType="end"/>
      </w:r>
      <w:r w:rsidRPr="007D3C2A">
        <w:rPr>
          <w:b/>
          <w:bCs/>
          <w:sz w:val="20"/>
          <w:szCs w:val="20"/>
        </w:rPr>
        <w:t xml:space="preserve"> — (Informative) Included direct and indirect requirements and recommendations of the Basic Observations — Deployment requirements class.</w:t>
      </w:r>
    </w:p>
    <w:p w14:paraId="0028D552" w14:textId="68B47F71" w:rsidR="007D3C2A" w:rsidRDefault="000778C3" w:rsidP="000778C3">
      <w:pPr>
        <w:pStyle w:val="Heading2"/>
      </w:pPr>
      <w:bookmarkStart w:id="446" w:name="_Toc72768895"/>
      <w:proofErr w:type="spellStart"/>
      <w:r w:rsidRPr="000778C3">
        <w:t>GenericDomainFeature</w:t>
      </w:r>
      <w:bookmarkEnd w:id="446"/>
      <w:proofErr w:type="spellEnd"/>
    </w:p>
    <w:p w14:paraId="6F8A12A1" w14:textId="12BCC293" w:rsidR="000778C3" w:rsidRDefault="000778C3" w:rsidP="000778C3">
      <w:pPr>
        <w:pStyle w:val="Heading3"/>
      </w:pPr>
      <w:proofErr w:type="spellStart"/>
      <w:r w:rsidRPr="000778C3">
        <w:t>GenericDomainFeature</w:t>
      </w:r>
      <w:proofErr w:type="spellEnd"/>
      <w:r w:rsidRPr="000778C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 xml:space="preserve">Basic Observations - </w:t>
            </w:r>
            <w:proofErr w:type="spellStart"/>
            <w:r>
              <w:rPr>
                <w:sz w:val="20"/>
                <w:szCs w:val="20"/>
              </w:rPr>
              <w:t>GenericDomainFeature</w:t>
            </w:r>
            <w:proofErr w:type="spellEnd"/>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6E813912" w14:textId="26D22997" w:rsidR="000778C3" w:rsidRDefault="000778C3" w:rsidP="000778C3">
      <w:pPr>
        <w:rPr>
          <w:lang w:eastAsia="ja-JP"/>
        </w:rPr>
      </w:pPr>
    </w:p>
    <w:p w14:paraId="7CAD4E7E" w14:textId="77777777" w:rsidR="00EF1691" w:rsidRDefault="00EF1691" w:rsidP="00EF1691">
      <w:pPr>
        <w:keepNext/>
      </w:pPr>
      <w:r>
        <w:rPr>
          <w:noProof/>
          <w:lang w:val="fr-FR" w:eastAsia="fr-FR"/>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14">
                      <a:extLst>
                        <a:ext uri="{28A0092B-C50C-407E-A947-70E740481C1C}">
                          <a14:useLocalDpi xmlns:a14="http://schemas.microsoft.com/office/drawing/2010/main"/>
                        </a:ext>
                        <a:ext uri="{96DAC541-7B7A-43D3-8B79-37D633B846F1}">
                          <asvg:svgBlip xmlns:asvg="http://schemas.microsoft.com/office/drawing/2016/SVG/main" r:embed="rId115"/>
                        </a:ext>
                      </a:extLst>
                    </a:blip>
                    <a:stretch>
                      <a:fillRect/>
                    </a:stretch>
                  </pic:blipFill>
                  <pic:spPr>
                    <a:xfrm>
                      <a:off x="0" y="0"/>
                      <a:ext cx="5389372" cy="948984"/>
                    </a:xfrm>
                    <a:prstGeom prst="rect">
                      <a:avLst/>
                    </a:prstGeom>
                  </pic:spPr>
                </pic:pic>
              </a:graphicData>
            </a:graphic>
          </wp:inline>
        </w:drawing>
      </w:r>
    </w:p>
    <w:p w14:paraId="67925294" w14:textId="1DA44D9A" w:rsidR="0041703C" w:rsidRDefault="00EF1691" w:rsidP="00EF1691">
      <w:pPr>
        <w:jc w:val="center"/>
        <w:rPr>
          <w:b/>
          <w:bCs/>
          <w:sz w:val="20"/>
          <w:szCs w:val="20"/>
        </w:rPr>
      </w:pPr>
      <w:r w:rsidRPr="00EF169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49</w:t>
      </w:r>
      <w:r w:rsidR="00D471BA">
        <w:rPr>
          <w:b/>
          <w:bCs/>
          <w:sz w:val="20"/>
          <w:szCs w:val="20"/>
        </w:rPr>
        <w:fldChar w:fldCharType="end"/>
      </w:r>
      <w:r w:rsidRPr="00EF1691">
        <w:rPr>
          <w:b/>
          <w:bCs/>
          <w:sz w:val="20"/>
          <w:szCs w:val="20"/>
        </w:rPr>
        <w:t xml:space="preserve"> — (Informative) Included direct and indirect requirements and recommendations of the Basic Observations — </w:t>
      </w:r>
      <w:proofErr w:type="spellStart"/>
      <w:r w:rsidRPr="00EF1691">
        <w:rPr>
          <w:b/>
          <w:bCs/>
          <w:sz w:val="20"/>
          <w:szCs w:val="20"/>
        </w:rPr>
        <w:t>GenericDomainFeature</w:t>
      </w:r>
      <w:proofErr w:type="spellEnd"/>
      <w:r w:rsidRPr="00EF1691">
        <w:rPr>
          <w:b/>
          <w:bCs/>
          <w:sz w:val="20"/>
          <w:szCs w:val="20"/>
        </w:rPr>
        <w:t xml:space="preserve"> requirements class.</w:t>
      </w:r>
    </w:p>
    <w:p w14:paraId="378BB45D" w14:textId="77777777" w:rsidR="00F23B84" w:rsidRDefault="00F23B84" w:rsidP="00F23B84">
      <w:pPr>
        <w:keepNext/>
      </w:pPr>
      <w:r>
        <w:rPr>
          <w:noProof/>
          <w:lang w:val="fr-FR" w:eastAsia="fr-FR"/>
        </w:rPr>
        <w:lastRenderedPageBreak/>
        <w:drawing>
          <wp:inline distT="0" distB="0" distL="0" distR="0" wp14:anchorId="770F17C4" wp14:editId="63124E25">
            <wp:extent cx="6191885" cy="3162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6">
                      <a:extLst>
                        <a:ext uri="{28A0092B-C50C-407E-A947-70E740481C1C}">
                          <a14:useLocalDpi xmlns:a14="http://schemas.microsoft.com/office/drawing/2010/main" val="0"/>
                        </a:ext>
                      </a:extLst>
                    </a:blip>
                    <a:stretch>
                      <a:fillRect/>
                    </a:stretch>
                  </pic:blipFill>
                  <pic:spPr>
                    <a:xfrm>
                      <a:off x="0" y="0"/>
                      <a:ext cx="6191885" cy="3162909"/>
                    </a:xfrm>
                    <a:prstGeom prst="rect">
                      <a:avLst/>
                    </a:prstGeom>
                  </pic:spPr>
                </pic:pic>
              </a:graphicData>
            </a:graphic>
          </wp:inline>
        </w:drawing>
      </w:r>
    </w:p>
    <w:p w14:paraId="0A0C6B90" w14:textId="7F4B898A" w:rsidR="00F23B84" w:rsidRPr="00F23B84" w:rsidRDefault="00F23B84" w:rsidP="00F23B84">
      <w:pPr>
        <w:jc w:val="center"/>
        <w:rPr>
          <w:b/>
          <w:bCs/>
          <w:sz w:val="20"/>
          <w:szCs w:val="20"/>
        </w:rPr>
      </w:pPr>
      <w:r w:rsidRPr="00F23B8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50</w:t>
      </w:r>
      <w:r w:rsidR="00D471BA">
        <w:rPr>
          <w:b/>
          <w:bCs/>
          <w:sz w:val="20"/>
          <w:szCs w:val="20"/>
        </w:rPr>
        <w:fldChar w:fldCharType="end"/>
      </w:r>
      <w:r w:rsidRPr="00F23B84">
        <w:rPr>
          <w:b/>
          <w:bCs/>
          <w:sz w:val="20"/>
          <w:szCs w:val="20"/>
        </w:rPr>
        <w:t xml:space="preserve"> — Context diagram for </w:t>
      </w:r>
      <w:r w:rsidR="004A7FCE">
        <w:rPr>
          <w:b/>
          <w:bCs/>
          <w:sz w:val="20"/>
          <w:szCs w:val="20"/>
        </w:rPr>
        <w:t xml:space="preserve">Basic Observations — </w:t>
      </w:r>
      <w:proofErr w:type="spellStart"/>
      <w:r w:rsidRPr="00F23B84">
        <w:rPr>
          <w:b/>
          <w:bCs/>
          <w:sz w:val="20"/>
          <w:szCs w:val="20"/>
        </w:rPr>
        <w:t>GenericDomainFeature</w:t>
      </w:r>
      <w:proofErr w:type="spellEnd"/>
      <w:r w:rsidRPr="00F23B84">
        <w:rPr>
          <w:b/>
          <w:bCs/>
          <w:sz w:val="20"/>
          <w:szCs w:val="20"/>
        </w:rPr>
        <w:t>.</w:t>
      </w:r>
    </w:p>
    <w:p w14:paraId="326D61C4" w14:textId="50EAF7CD" w:rsidR="00EF1691" w:rsidRDefault="00D528AC" w:rsidP="00D528AC">
      <w:pPr>
        <w:pStyle w:val="Heading3"/>
      </w:pPr>
      <w:r w:rsidRPr="00D528AC">
        <w:t xml:space="preserve">Feature type </w:t>
      </w:r>
      <w:proofErr w:type="spellStart"/>
      <w:r w:rsidRPr="00D528AC">
        <w:t>GenericDomainFeature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featureType to be utilized as </w:t>
            </w:r>
            <w:proofErr w:type="spellStart"/>
            <w:r>
              <w:rPr>
                <w:b/>
                <w:sz w:val="20"/>
                <w:szCs w:val="20"/>
              </w:rPr>
              <w:t>featureOfInterest</w:t>
            </w:r>
            <w:proofErr w:type="spellEnd"/>
            <w:r>
              <w:rPr>
                <w:b/>
                <w:sz w:val="20"/>
                <w:szCs w:val="20"/>
              </w:rPr>
              <w:t xml:space="preserve">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0451423" w:rsidR="00752CFD" w:rsidRDefault="00752CFD" w:rsidP="00752CFD">
      <w:pPr>
        <w:pStyle w:val="Heading2"/>
      </w:pPr>
      <w:bookmarkStart w:id="447" w:name="_Toc72768896"/>
      <w:proofErr w:type="spellStart"/>
      <w:r w:rsidRPr="00752CFD">
        <w:t>Codelists</w:t>
      </w:r>
      <w:bookmarkEnd w:id="447"/>
      <w:proofErr w:type="spellEnd"/>
    </w:p>
    <w:p w14:paraId="3672D539" w14:textId="5E3945B7" w:rsidR="00FF4349" w:rsidRDefault="00FF4349" w:rsidP="00FF4349">
      <w:pPr>
        <w:pStyle w:val="Heading3"/>
      </w:pPr>
      <w:proofErr w:type="spellStart"/>
      <w:r w:rsidRPr="00FF4349">
        <w:t>AbstractObservationCollectionTypeCodeListValue</w:t>
      </w:r>
      <w:proofErr w:type="spellEnd"/>
    </w:p>
    <w:p w14:paraId="2868B663" w14:textId="792D0EFD" w:rsidR="00FF4349" w:rsidRDefault="00FF4349" w:rsidP="00FF4349">
      <w:pPr>
        <w:rPr>
          <w:lang w:eastAsia="ja-JP"/>
        </w:rPr>
      </w:pPr>
      <w:r w:rsidRPr="00F41D3D">
        <w:rPr>
          <w:lang w:eastAsia="ja-JP"/>
        </w:rPr>
        <w:t xml:space="preserve">The code list </w:t>
      </w:r>
      <w:proofErr w:type="spellStart"/>
      <w:r w:rsidRPr="00FF4349">
        <w:rPr>
          <w:lang w:eastAsia="ja-JP"/>
        </w:rPr>
        <w:t>AbstractObservationCollectionTypeCodeListValue</w:t>
      </w:r>
      <w:proofErr w:type="spellEnd"/>
      <w:r>
        <w:rPr>
          <w:lang w:eastAsia="ja-JP"/>
        </w:rPr>
        <w:t xml:space="preserve"> can be specialized as required to firm up semantics of collection types, as done in the derived </w:t>
      </w:r>
      <w:proofErr w:type="spellStart"/>
      <w:r>
        <w:rPr>
          <w:lang w:eastAsia="ja-JP"/>
        </w:rPr>
        <w:t>codelist</w:t>
      </w:r>
      <w:proofErr w:type="spellEnd"/>
      <w:r>
        <w:rPr>
          <w:lang w:eastAsia="ja-JP"/>
        </w:rPr>
        <w:t xml:space="preserve"> </w:t>
      </w:r>
      <w:proofErr w:type="spellStart"/>
      <w:r w:rsidRPr="00F41D3D">
        <w:rPr>
          <w:lang w:eastAsia="ja-JP"/>
        </w:rPr>
        <w:t>CollectionTypeByMemberCharacteristicsSemantics</w:t>
      </w:r>
      <w:proofErr w:type="spellEnd"/>
      <w:r>
        <w:rPr>
          <w:lang w:eastAsia="ja-JP"/>
        </w:rPr>
        <w:t xml:space="preserve"> below.</w:t>
      </w:r>
    </w:p>
    <w:p w14:paraId="6E6ACD90" w14:textId="668379E8" w:rsidR="00FF4349" w:rsidRDefault="00FF4349" w:rsidP="00FF4349">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FF4349" w14:paraId="1679EECF" w14:textId="77777777" w:rsidTr="00C35DAC">
        <w:tc>
          <w:tcPr>
            <w:tcW w:w="4526" w:type="dxa"/>
            <w:shd w:val="clear" w:color="auto" w:fill="auto"/>
            <w:tcMar>
              <w:top w:w="100" w:type="dxa"/>
              <w:left w:w="100" w:type="dxa"/>
              <w:bottom w:w="100" w:type="dxa"/>
              <w:right w:w="100" w:type="dxa"/>
            </w:tcMar>
          </w:tcPr>
          <w:p w14:paraId="125CEFB2" w14:textId="51C6E229" w:rsidR="00FF4349" w:rsidRDefault="00FF4349" w:rsidP="00C35DAC">
            <w:pPr>
              <w:widowControl w:val="0"/>
              <w:spacing w:line="240" w:lineRule="auto"/>
              <w:rPr>
                <w:sz w:val="20"/>
                <w:szCs w:val="20"/>
              </w:rPr>
            </w:pPr>
            <w:r>
              <w:rPr>
                <w:b/>
                <w:sz w:val="20"/>
                <w:szCs w:val="20"/>
              </w:rPr>
              <w:t>Requirement</w:t>
            </w:r>
            <w:r>
              <w:rPr>
                <w:sz w:val="20"/>
                <w:szCs w:val="20"/>
              </w:rPr>
              <w:br/>
              <w:t>/req/obs-basic/ObservationCollection/</w:t>
            </w:r>
            <w:r w:rsidRPr="00FF4349">
              <w:rPr>
                <w:sz w:val="20"/>
                <w:szCs w:val="20"/>
              </w:rPr>
              <w:t>AbstractObservationCollectionTypeCodeListValue</w:t>
            </w:r>
            <w:r>
              <w:rPr>
                <w:sz w:val="20"/>
                <w:szCs w:val="20"/>
              </w:rPr>
              <w:t>-sem</w:t>
            </w:r>
          </w:p>
        </w:tc>
        <w:tc>
          <w:tcPr>
            <w:tcW w:w="5796" w:type="dxa"/>
            <w:shd w:val="clear" w:color="auto" w:fill="auto"/>
            <w:tcMar>
              <w:top w:w="100" w:type="dxa"/>
              <w:left w:w="100" w:type="dxa"/>
              <w:bottom w:w="100" w:type="dxa"/>
              <w:right w:w="100" w:type="dxa"/>
            </w:tcMar>
          </w:tcPr>
          <w:p w14:paraId="05FB585F" w14:textId="118DB07F" w:rsidR="00FF4349" w:rsidRPr="00182C3E" w:rsidRDefault="00FF4349" w:rsidP="00917C89">
            <w:pPr>
              <w:widowControl w:val="0"/>
              <w:tabs>
                <w:tab w:val="clear" w:pos="403"/>
              </w:tabs>
              <w:spacing w:after="0" w:line="240" w:lineRule="auto"/>
              <w:ind w:left="360"/>
              <w:rPr>
                <w:sz w:val="20"/>
                <w:szCs w:val="20"/>
              </w:rPr>
            </w:pPr>
            <w:r>
              <w:rPr>
                <w:sz w:val="20"/>
                <w:szCs w:val="20"/>
              </w:rPr>
              <w:t xml:space="preserve">A </w:t>
            </w:r>
            <w:proofErr w:type="spellStart"/>
            <w:r>
              <w:rPr>
                <w:sz w:val="20"/>
                <w:szCs w:val="20"/>
              </w:rPr>
              <w:t>codelist</w:t>
            </w:r>
            <w:proofErr w:type="spellEnd"/>
            <w:r>
              <w:rPr>
                <w:sz w:val="20"/>
                <w:szCs w:val="20"/>
              </w:rPr>
              <w:t xml:space="preserve"> detailing the semantics of collection types</w:t>
            </w:r>
            <w:r w:rsidR="007E3A01">
              <w:rPr>
                <w:sz w:val="20"/>
                <w:szCs w:val="20"/>
              </w:rPr>
              <w:t>. A concrete realization must be created for the application.</w:t>
            </w:r>
          </w:p>
        </w:tc>
      </w:tr>
    </w:tbl>
    <w:p w14:paraId="2522786E" w14:textId="77777777" w:rsidR="00FF4349" w:rsidRPr="00ED1BF8" w:rsidRDefault="00FF4349" w:rsidP="00917C89"/>
    <w:p w14:paraId="3B70BBB1" w14:textId="2ADE66C7" w:rsidR="00752CFD" w:rsidRDefault="00752CFD" w:rsidP="00752CFD">
      <w:pPr>
        <w:pStyle w:val="Heading3"/>
      </w:pPr>
      <w:proofErr w:type="spellStart"/>
      <w:r w:rsidRPr="00752CFD">
        <w:lastRenderedPageBreak/>
        <w:t>CollectionTypeByMemberCharacteristicsSemantics</w:t>
      </w:r>
      <w:proofErr w:type="spellEnd"/>
    </w:p>
    <w:p w14:paraId="3119A6BA" w14:textId="5397359A" w:rsidR="00752CFD" w:rsidRDefault="00F41D3D" w:rsidP="00752CFD">
      <w:pPr>
        <w:rPr>
          <w:lang w:eastAsia="ja-JP"/>
        </w:rPr>
      </w:pPr>
      <w:r w:rsidRPr="00F41D3D">
        <w:rPr>
          <w:lang w:eastAsia="ja-JP"/>
        </w:rPr>
        <w:t xml:space="preserve">The code list </w:t>
      </w:r>
      <w:proofErr w:type="spellStart"/>
      <w:r w:rsidRPr="00F41D3D">
        <w:rPr>
          <w:lang w:eastAsia="ja-JP"/>
        </w:rPr>
        <w:t>CollectionTypeByMemberCharacteristicsSemantics</w:t>
      </w:r>
      <w:proofErr w:type="spellEnd"/>
      <w:r w:rsidR="00752CFD" w:rsidRPr="00752CFD">
        <w:rPr>
          <w:lang w:eastAsia="ja-JP"/>
        </w:rPr>
        <w:t xml:space="preserve"> has the following values </w:t>
      </w:r>
      <w:r w:rsidR="00472D05">
        <w:rPr>
          <w:lang w:eastAsia="ja-JP"/>
        </w:rPr>
        <w:t>defined in this International Standard</w:t>
      </w:r>
      <w:r w:rsidR="00752CFD" w:rsidRPr="00752CFD">
        <w:rPr>
          <w:lang w:eastAsia="ja-JP"/>
        </w:rPr>
        <w:t>: "</w:t>
      </w:r>
      <w:proofErr w:type="spellStart"/>
      <w:r w:rsidR="00752CFD" w:rsidRPr="00752CFD">
        <w:rPr>
          <w:lang w:eastAsia="ja-JP"/>
        </w:rPr>
        <w:t>homogenousObservationCollection</w:t>
      </w:r>
      <w:proofErr w:type="spellEnd"/>
      <w:r w:rsidR="00752CFD" w:rsidRPr="00752CFD">
        <w:rPr>
          <w:lang w:eastAsia="ja-JP"/>
        </w:rPr>
        <w:t>" and "</w:t>
      </w:r>
      <w:proofErr w:type="spellStart"/>
      <w:r w:rsidR="00752CFD" w:rsidRPr="00752CFD">
        <w:rPr>
          <w:lang w:eastAsia="ja-JP"/>
        </w:rPr>
        <w:t>summarizingObservationCollection</w:t>
      </w:r>
      <w:proofErr w:type="spellEnd"/>
      <w:r w:rsidR="00752CFD" w:rsidRPr="00752CFD">
        <w:rPr>
          <w:lang w:eastAsia="ja-JP"/>
        </w:rPr>
        <w:t>"</w:t>
      </w:r>
      <w:r w:rsidR="00752CFD">
        <w:rPr>
          <w:lang w:eastAsia="ja-JP"/>
        </w:rPr>
        <w: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82C3E" w14:paraId="06548D51" w14:textId="77777777" w:rsidTr="00182C3E">
        <w:tc>
          <w:tcPr>
            <w:tcW w:w="4526" w:type="dxa"/>
            <w:shd w:val="clear" w:color="auto" w:fill="auto"/>
            <w:tcMar>
              <w:top w:w="100" w:type="dxa"/>
              <w:left w:w="100" w:type="dxa"/>
              <w:bottom w:w="100" w:type="dxa"/>
              <w:right w:w="100" w:type="dxa"/>
            </w:tcMar>
          </w:tcPr>
          <w:p w14:paraId="79C37882" w14:textId="18AE5540" w:rsidR="00182C3E" w:rsidRDefault="00182C3E" w:rsidP="001A5B74">
            <w:pPr>
              <w:widowControl w:val="0"/>
              <w:spacing w:line="240" w:lineRule="auto"/>
              <w:rPr>
                <w:sz w:val="20"/>
                <w:szCs w:val="20"/>
              </w:rPr>
            </w:pPr>
            <w:r>
              <w:rPr>
                <w:b/>
                <w:sz w:val="20"/>
                <w:szCs w:val="20"/>
              </w:rPr>
              <w:t>Requirement</w:t>
            </w:r>
            <w:r>
              <w:rPr>
                <w:sz w:val="20"/>
                <w:szCs w:val="20"/>
              </w:rPr>
              <w:br/>
              <w:t>/req/obs-basic/</w:t>
            </w:r>
            <w:r w:rsidR="00FF4349">
              <w:rPr>
                <w:sz w:val="20"/>
                <w:szCs w:val="20"/>
              </w:rPr>
              <w:t>ObservationCollection</w:t>
            </w:r>
            <w:r>
              <w:rPr>
                <w:sz w:val="20"/>
                <w:szCs w:val="20"/>
              </w:rPr>
              <w:t>/CollectionTypeByMemberCharacteristicsSemantics-sem</w:t>
            </w:r>
          </w:p>
        </w:tc>
        <w:tc>
          <w:tcPr>
            <w:tcW w:w="5796"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34181952" w:rsidR="00182C3E" w:rsidRDefault="00182C3E" w:rsidP="00220B53">
            <w:pPr>
              <w:widowControl w:val="0"/>
              <w:numPr>
                <w:ilvl w:val="0"/>
                <w:numId w:val="22"/>
              </w:numPr>
              <w:tabs>
                <w:tab w:val="clear" w:pos="403"/>
              </w:tabs>
              <w:spacing w:after="0" w:line="240" w:lineRule="auto"/>
              <w:rPr>
                <w:sz w:val="20"/>
                <w:szCs w:val="20"/>
              </w:rPr>
            </w:pPr>
            <w:r>
              <w:rPr>
                <w:sz w:val="20"/>
                <w:szCs w:val="20"/>
              </w:rPr>
              <w:t>homogenous: all observations contained are of a similar nature</w:t>
            </w:r>
          </w:p>
          <w:p w14:paraId="0874DD25" w14:textId="6340E0AF" w:rsidR="00182C3E" w:rsidRPr="00182C3E" w:rsidRDefault="00182C3E" w:rsidP="00220B53">
            <w:pPr>
              <w:widowControl w:val="0"/>
              <w:numPr>
                <w:ilvl w:val="0"/>
                <w:numId w:val="22"/>
              </w:numPr>
              <w:tabs>
                <w:tab w:val="clear" w:pos="403"/>
              </w:tabs>
              <w:spacing w:after="0" w:line="240" w:lineRule="auto"/>
              <w:rPr>
                <w:sz w:val="20"/>
                <w:szCs w:val="20"/>
              </w:rPr>
            </w:pPr>
            <w:r>
              <w:rPr>
                <w:sz w:val="20"/>
                <w:szCs w:val="20"/>
              </w:rPr>
              <w:t>summarizing: a wider grab-bag type of collection</w:t>
            </w:r>
          </w:p>
        </w:tc>
      </w:tr>
    </w:tbl>
    <w:p w14:paraId="21362C80" w14:textId="77777777" w:rsidR="00472D05" w:rsidRPr="00752CFD" w:rsidRDefault="00472D05" w:rsidP="00752CFD">
      <w:pPr>
        <w:rPr>
          <w:lang w:eastAsia="ja-JP"/>
        </w:rPr>
      </w:pPr>
    </w:p>
    <w:p w14:paraId="45D091C1" w14:textId="1465357B" w:rsidR="00920189" w:rsidRDefault="00920189" w:rsidP="00920189">
      <w:pPr>
        <w:pStyle w:val="Heading1"/>
      </w:pPr>
      <w:bookmarkStart w:id="448" w:name="_Ref52485755"/>
      <w:bookmarkStart w:id="449" w:name="_Toc72768897"/>
      <w:r w:rsidRPr="00920189">
        <w:t>Conceptual Sample schema</w:t>
      </w:r>
      <w:bookmarkEnd w:id="448"/>
      <w:bookmarkEnd w:id="449"/>
    </w:p>
    <w:p w14:paraId="09C16629" w14:textId="60CA37B2" w:rsidR="00CE109A" w:rsidRDefault="00786563" w:rsidP="00786563">
      <w:pPr>
        <w:pStyle w:val="Heading2"/>
      </w:pPr>
      <w:bookmarkStart w:id="450" w:name="_Toc72768898"/>
      <w:r w:rsidRPr="00786563">
        <w:t>General</w:t>
      </w:r>
      <w:bookmarkEnd w:id="450"/>
    </w:p>
    <w:p w14:paraId="48C78074" w14:textId="0B31AF85" w:rsidR="007957F3" w:rsidRPr="007957F3" w:rsidRDefault="007957F3" w:rsidP="007957F3">
      <w:pPr>
        <w:pStyle w:val="Heading3"/>
      </w:pPr>
      <w:r>
        <w:t>Conceptual Sample schema model</w:t>
      </w:r>
    </w:p>
    <w:p w14:paraId="523D1D91" w14:textId="6F6A1E29" w:rsidR="007957F3" w:rsidRPr="007957F3" w:rsidRDefault="007957F3" w:rsidP="007957F3">
      <w:pPr>
        <w:rPr>
          <w:lang w:eastAsia="ja-JP"/>
        </w:rPr>
      </w:pPr>
      <w:r w:rsidRPr="00AC59F3">
        <w:rPr>
          <w:lang w:eastAsia="ja-JP"/>
        </w:rPr>
        <w:t xml:space="preserve">The Conceptual </w:t>
      </w:r>
      <w:r>
        <w:rPr>
          <w:lang w:eastAsia="ja-JP"/>
        </w:rPr>
        <w:t>Sample</w:t>
      </w:r>
      <w:r w:rsidRPr="00AC59F3">
        <w:rPr>
          <w:lang w:eastAsia="ja-JP"/>
        </w:rPr>
        <w:t xml:space="preserve"> schema </w:t>
      </w:r>
      <w:r>
        <w:rPr>
          <w:lang w:eastAsia="ja-JP"/>
        </w:rPr>
        <w:t xml:space="preserve">described as a class diagram in </w:t>
      </w:r>
      <w:r>
        <w:rPr>
          <w:lang w:eastAsia="ja-JP"/>
        </w:rPr>
        <w:fldChar w:fldCharType="begin"/>
      </w:r>
      <w:r>
        <w:rPr>
          <w:lang w:eastAsia="ja-JP"/>
        </w:rPr>
        <w:instrText xml:space="preserve"> REF _Ref52745913 \h </w:instrText>
      </w:r>
      <w:r>
        <w:rPr>
          <w:lang w:eastAsia="ja-JP"/>
        </w:rPr>
      </w:r>
      <w:r>
        <w:rPr>
          <w:lang w:eastAsia="ja-JP"/>
        </w:rPr>
        <w:fldChar w:fldCharType="separate"/>
      </w:r>
      <w:r w:rsidR="00821F18" w:rsidRPr="00DD55AE">
        <w:rPr>
          <w:b/>
          <w:bCs/>
          <w:sz w:val="20"/>
          <w:szCs w:val="20"/>
        </w:rPr>
        <w:t xml:space="preserve">Figure </w:t>
      </w:r>
      <w:r w:rsidR="00821F18">
        <w:rPr>
          <w:b/>
          <w:bCs/>
          <w:noProof/>
          <w:sz w:val="20"/>
          <w:szCs w:val="20"/>
        </w:rPr>
        <w:t>49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_Ref52745963 \r \h </w:instrText>
      </w:r>
      <w:r>
        <w:rPr>
          <w:lang w:eastAsia="ja-JP"/>
        </w:rPr>
      </w:r>
      <w:r>
        <w:rPr>
          <w:lang w:eastAsia="ja-JP"/>
        </w:rPr>
        <w:fldChar w:fldCharType="separate"/>
      </w:r>
      <w:r w:rsidR="00821F18">
        <w:rPr>
          <w:lang w:eastAsia="ja-JP"/>
        </w:rPr>
        <w:t>11.1.2</w:t>
      </w:r>
      <w:r>
        <w:rPr>
          <w:lang w:eastAsia="ja-JP"/>
        </w:rPr>
        <w:fldChar w:fldCharType="end"/>
      </w:r>
      <w:r>
        <w:rPr>
          <w:lang w:eastAsia="ja-JP"/>
        </w:rPr>
        <w:t>.</w:t>
      </w:r>
    </w:p>
    <w:p w14:paraId="382C5ED0" w14:textId="77777777" w:rsidR="00DD55AE" w:rsidRDefault="00DD55AE" w:rsidP="00DD55AE">
      <w:pPr>
        <w:keepNext/>
      </w:pPr>
      <w:r>
        <w:rPr>
          <w:noProof/>
          <w:lang w:val="fr-FR" w:eastAsia="fr-FR"/>
        </w:rPr>
        <w:drawing>
          <wp:inline distT="0" distB="0" distL="0" distR="0" wp14:anchorId="2B77868F" wp14:editId="48215C82">
            <wp:extent cx="6191885" cy="46894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7">
                      <a:extLst>
                        <a:ext uri="{28A0092B-C50C-407E-A947-70E740481C1C}">
                          <a14:useLocalDpi xmlns:a14="http://schemas.microsoft.com/office/drawing/2010/main" val="0"/>
                        </a:ext>
                      </a:extLst>
                    </a:blip>
                    <a:stretch>
                      <a:fillRect/>
                    </a:stretch>
                  </pic:blipFill>
                  <pic:spPr>
                    <a:xfrm>
                      <a:off x="0" y="0"/>
                      <a:ext cx="6191885" cy="4689475"/>
                    </a:xfrm>
                    <a:prstGeom prst="rect">
                      <a:avLst/>
                    </a:prstGeom>
                  </pic:spPr>
                </pic:pic>
              </a:graphicData>
            </a:graphic>
          </wp:inline>
        </w:drawing>
      </w:r>
    </w:p>
    <w:p w14:paraId="452494D0" w14:textId="487BF5CD" w:rsidR="00DD55AE" w:rsidRPr="00DD55AE" w:rsidRDefault="00DD55AE" w:rsidP="00DD55AE">
      <w:pPr>
        <w:jc w:val="center"/>
        <w:rPr>
          <w:b/>
          <w:bCs/>
          <w:sz w:val="20"/>
          <w:szCs w:val="20"/>
        </w:rPr>
      </w:pPr>
      <w:bookmarkStart w:id="451" w:name="_Ref52745913"/>
      <w:commentRangeStart w:id="452"/>
      <w:r w:rsidRPr="00DD55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51</w:t>
      </w:r>
      <w:r w:rsidR="00D471BA">
        <w:rPr>
          <w:b/>
          <w:bCs/>
          <w:sz w:val="20"/>
          <w:szCs w:val="20"/>
        </w:rPr>
        <w:fldChar w:fldCharType="end"/>
      </w:r>
      <w:bookmarkEnd w:id="451"/>
      <w:r w:rsidRPr="00DD55AE">
        <w:rPr>
          <w:b/>
          <w:bCs/>
          <w:sz w:val="20"/>
          <w:szCs w:val="20"/>
        </w:rPr>
        <w:t xml:space="preserve"> – Conceptual Sample schema overview.</w:t>
      </w:r>
      <w:commentRangeEnd w:id="452"/>
      <w:r w:rsidR="00920952">
        <w:rPr>
          <w:rStyle w:val="CommentReference"/>
        </w:rPr>
        <w:commentReference w:id="452"/>
      </w:r>
    </w:p>
    <w:p w14:paraId="1A3FA59E" w14:textId="6DA66AF3" w:rsidR="00786563" w:rsidRDefault="00786563" w:rsidP="00786563">
      <w:pPr>
        <w:pStyle w:val="Heading3"/>
      </w:pPr>
      <w:bookmarkStart w:id="453" w:name="_Ref52745963"/>
      <w:r w:rsidRPr="00786563">
        <w:lastRenderedPageBreak/>
        <w:t>Conceptual Sample Schema Package Requirements Class</w:t>
      </w:r>
      <w:bookmarkEnd w:id="453"/>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ISO 19103:2015 Geographic information – Conceptual schema language, UML2 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bl>
    <w:p w14:paraId="2461D4E1" w14:textId="368502DF" w:rsidR="00786563" w:rsidRDefault="00786563" w:rsidP="00786563">
      <w:pPr>
        <w:rPr>
          <w:lang w:eastAsia="ja-JP"/>
        </w:rPr>
      </w:pPr>
    </w:p>
    <w:p w14:paraId="0451CFBC" w14:textId="77777777" w:rsidR="00A62918" w:rsidRDefault="00A62918" w:rsidP="00A62918">
      <w:pPr>
        <w:keepNext/>
      </w:pPr>
      <w:r>
        <w:rPr>
          <w:noProof/>
          <w:lang w:val="fr-FR" w:eastAsia="fr-FR"/>
        </w:rPr>
        <w:lastRenderedPageBreak/>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18" cstate="print">
                      <a:extLst>
                        <a:ext uri="{28A0092B-C50C-407E-A947-70E740481C1C}">
                          <a14:useLocalDpi xmlns:a14="http://schemas.microsoft.com/office/drawing/2010/main"/>
                        </a:ext>
                        <a:ext uri="{96DAC541-7B7A-43D3-8B79-37D633B846F1}">
                          <asvg:svgBlip xmlns:asvg="http://schemas.microsoft.com/office/drawing/2016/SVG/main" r:embed="rId119"/>
                        </a:ext>
                      </a:extLst>
                    </a:blip>
                    <a:stretch>
                      <a:fillRect/>
                    </a:stretch>
                  </pic:blipFill>
                  <pic:spPr>
                    <a:xfrm>
                      <a:off x="0" y="0"/>
                      <a:ext cx="6191885" cy="6003290"/>
                    </a:xfrm>
                    <a:prstGeom prst="rect">
                      <a:avLst/>
                    </a:prstGeom>
                  </pic:spPr>
                </pic:pic>
              </a:graphicData>
            </a:graphic>
          </wp:inline>
        </w:drawing>
      </w:r>
    </w:p>
    <w:p w14:paraId="27CBEB39" w14:textId="0D3B4D9F" w:rsidR="00786563" w:rsidRDefault="00A62918" w:rsidP="00A62918">
      <w:pPr>
        <w:jc w:val="center"/>
        <w:rPr>
          <w:b/>
          <w:bCs/>
          <w:sz w:val="20"/>
          <w:szCs w:val="20"/>
        </w:rPr>
      </w:pPr>
      <w:r w:rsidRPr="00A6291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52</w:t>
      </w:r>
      <w:r w:rsidR="00D471BA">
        <w:rPr>
          <w:b/>
          <w:bCs/>
          <w:sz w:val="20"/>
          <w:szCs w:val="20"/>
        </w:rPr>
        <w:fldChar w:fldCharType="end"/>
      </w:r>
      <w:r w:rsidRPr="00A62918">
        <w:rPr>
          <w:b/>
          <w:bCs/>
          <w:sz w:val="20"/>
          <w:szCs w:val="20"/>
        </w:rPr>
        <w:t xml:space="preserve"> — (Informative) Included direct and indirect requirements and recommendations of the Conceptual Sample schema package requirements class.</w:t>
      </w:r>
    </w:p>
    <w:p w14:paraId="3D086F35" w14:textId="57441BA4" w:rsidR="00A62918" w:rsidRDefault="00CF52E2" w:rsidP="00CF52E2">
      <w:pPr>
        <w:pStyle w:val="Heading2"/>
      </w:pPr>
      <w:bookmarkStart w:id="454" w:name="_Toc72768899"/>
      <w:r w:rsidRPr="00CF52E2">
        <w:t>Sample</w:t>
      </w:r>
      <w:bookmarkEnd w:id="454"/>
    </w:p>
    <w:p w14:paraId="6AE55584" w14:textId="32F0A02B" w:rsidR="00CF52E2" w:rsidRDefault="00CF52E2" w:rsidP="00CF52E2">
      <w:pPr>
        <w:pStyle w:val="Heading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CF52E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F52E2" w14:paraId="01F64973" w14:textId="77777777" w:rsidTr="00CF52E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CF52E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CF52E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CF52E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CF52E2" w14:paraId="34828F18" w14:textId="77777777" w:rsidTr="00CF52E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r>
      <w:tr w:rsidR="00CF52E2" w14:paraId="5D5AF7EA" w14:textId="77777777" w:rsidTr="00CF52E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r>
      <w:tr w:rsidR="00CF52E2" w14:paraId="310D2A0C" w14:textId="77777777" w:rsidTr="00CF52E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r>
      <w:tr w:rsidR="00CF52E2" w14:paraId="5BE002C6" w14:textId="77777777" w:rsidTr="00CF52E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r>
      <w:tr w:rsidR="00CF52E2" w14:paraId="7BB134CB" w14:textId="77777777" w:rsidTr="00CF52E2">
        <w:tc>
          <w:tcPr>
            <w:tcW w:w="2400" w:type="dxa"/>
            <w:shd w:val="clear" w:color="auto" w:fill="auto"/>
            <w:tcMar>
              <w:top w:w="100" w:type="dxa"/>
              <w:left w:w="100" w:type="dxa"/>
              <w:bottom w:w="100" w:type="dxa"/>
              <w:right w:w="100" w:type="dxa"/>
            </w:tcMar>
          </w:tcPr>
          <w:p w14:paraId="3BD73C2C"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2C407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w:t>
            </w:r>
            <w:proofErr w:type="spellEnd"/>
            <w:r>
              <w:rPr>
                <w:sz w:val="20"/>
                <w:szCs w:val="20"/>
              </w:rPr>
              <w:t>-card</w:t>
            </w:r>
          </w:p>
        </w:tc>
      </w:tr>
      <w:tr w:rsidR="00CF52E2" w14:paraId="20301EE0" w14:textId="77777777" w:rsidTr="00CF52E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r>
      <w:tr w:rsidR="00CF52E2" w14:paraId="234A0106" w14:textId="77777777" w:rsidTr="00CF52E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543D6FA8" w14:textId="7EC54E3A" w:rsidR="00CF52E2" w:rsidRDefault="00CF52E2" w:rsidP="00CF52E2">
      <w:pPr>
        <w:rPr>
          <w:lang w:eastAsia="ja-JP"/>
        </w:rPr>
      </w:pPr>
    </w:p>
    <w:p w14:paraId="1B3C342F" w14:textId="77777777" w:rsidR="00B56755" w:rsidRDefault="00B56755" w:rsidP="00B56755">
      <w:pPr>
        <w:keepNext/>
      </w:pPr>
      <w:r>
        <w:rPr>
          <w:noProof/>
          <w:lang w:val="fr-FR" w:eastAsia="fr-FR"/>
        </w:rPr>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20">
                      <a:extLst>
                        <a:ext uri="{28A0092B-C50C-407E-A947-70E740481C1C}">
                          <a14:useLocalDpi xmlns:a14="http://schemas.microsoft.com/office/drawing/2010/main"/>
                        </a:ext>
                        <a:ext uri="{96DAC541-7B7A-43D3-8B79-37D633B846F1}">
                          <asvg:svgBlip xmlns:asvg="http://schemas.microsoft.com/office/drawing/2016/SVG/main" r:embed="rId121"/>
                        </a:ext>
                      </a:extLst>
                    </a:blip>
                    <a:stretch>
                      <a:fillRect/>
                    </a:stretch>
                  </pic:blipFill>
                  <pic:spPr>
                    <a:xfrm>
                      <a:off x="0" y="0"/>
                      <a:ext cx="3282173" cy="2078833"/>
                    </a:xfrm>
                    <a:prstGeom prst="rect">
                      <a:avLst/>
                    </a:prstGeom>
                  </pic:spPr>
                </pic:pic>
              </a:graphicData>
            </a:graphic>
          </wp:inline>
        </w:drawing>
      </w:r>
    </w:p>
    <w:p w14:paraId="72571249" w14:textId="39716748" w:rsidR="00CF52E2" w:rsidRPr="00B56755" w:rsidRDefault="00B56755" w:rsidP="00B56755">
      <w:pPr>
        <w:jc w:val="center"/>
        <w:rPr>
          <w:b/>
          <w:bCs/>
          <w:sz w:val="20"/>
          <w:szCs w:val="20"/>
        </w:rPr>
      </w:pPr>
      <w:r w:rsidRPr="00B5675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53</w:t>
      </w:r>
      <w:r w:rsidR="00D471BA">
        <w:rPr>
          <w:b/>
          <w:bCs/>
          <w:sz w:val="20"/>
          <w:szCs w:val="20"/>
        </w:rPr>
        <w:fldChar w:fldCharType="end"/>
      </w:r>
      <w:r w:rsidRPr="00B56755">
        <w:rPr>
          <w:b/>
          <w:bCs/>
          <w:sz w:val="20"/>
          <w:szCs w:val="20"/>
        </w:rPr>
        <w:t xml:space="preserve"> — (Informative) Included direct and indirect requirements and recommendations of the Conceptual Sample schema — Sample requirements class.</w:t>
      </w:r>
    </w:p>
    <w:p w14:paraId="2C84C690" w14:textId="22F4B062" w:rsidR="00B56755" w:rsidRDefault="00C3739F" w:rsidP="00D50D2A">
      <w:pPr>
        <w:pStyle w:val="Heading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069A408A" w:rsidR="00FC4FD1" w:rsidRDefault="00FC4FD1" w:rsidP="00220B53">
      <w:pPr>
        <w:pStyle w:val="ListParagraph"/>
        <w:numPr>
          <w:ilvl w:val="0"/>
          <w:numId w:val="21"/>
        </w:numPr>
        <w:rPr>
          <w:lang w:eastAsia="ja-JP"/>
        </w:rPr>
      </w:pPr>
      <w:r>
        <w:rPr>
          <w:lang w:eastAsia="ja-JP"/>
        </w:rPr>
        <w:lastRenderedPageBreak/>
        <w:t>The way the sample is taken is typically guided by a sampling strategy. Sample</w:t>
      </w:r>
      <w:r w:rsidR="005A7051">
        <w:rPr>
          <w:lang w:eastAsia="ja-JP"/>
        </w:rPr>
        <w:t>s</w:t>
      </w:r>
      <w:r>
        <w:rPr>
          <w:lang w:eastAsia="ja-JP"/>
        </w:rPr>
        <w:t xml:space="preserve"> are often artefacts of an observational strategy, and </w:t>
      </w:r>
      <w:del w:id="455" w:author="Katharina Schleidt" w:date="2021-07-05T20:09:00Z">
        <w:r w:rsidDel="00E73CAA">
          <w:rPr>
            <w:lang w:eastAsia="ja-JP"/>
          </w:rPr>
          <w:delText xml:space="preserve">have </w:delText>
        </w:r>
      </w:del>
      <w:r>
        <w:rPr>
          <w:lang w:eastAsia="ja-JP"/>
        </w:rPr>
        <w:t xml:space="preserve">often </w:t>
      </w:r>
      <w:ins w:id="456" w:author="Katharina Schleidt" w:date="2021-07-05T20:09:00Z">
        <w:r w:rsidR="00E73CAA">
          <w:rPr>
            <w:lang w:eastAsia="ja-JP"/>
          </w:rPr>
          <w:t xml:space="preserve">have </w:t>
        </w:r>
      </w:ins>
      <w:r>
        <w:rPr>
          <w:lang w:eastAsia="ja-JP"/>
        </w:rPr>
        <w:t>no significant function outside of their role in the observation process (although ‘specimen preservation could be considered a specific activity per se’).</w:t>
      </w:r>
    </w:p>
    <w:p w14:paraId="29C70712" w14:textId="037CB1D6" w:rsidR="00FC4FD1" w:rsidRDefault="00FC4FD1" w:rsidP="00220B53">
      <w:pPr>
        <w:pStyle w:val="ListParagraph"/>
        <w:numPr>
          <w:ilvl w:val="0"/>
          <w:numId w:val="21"/>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220B53">
      <w:pPr>
        <w:pStyle w:val="ListParagraph"/>
        <w:numPr>
          <w:ilvl w:val="0"/>
          <w:numId w:val="21"/>
        </w:numPr>
        <w:rPr>
          <w:lang w:eastAsia="ja-JP"/>
        </w:rPr>
      </w:pPr>
      <w:r>
        <w:rPr>
          <w:lang w:eastAsia="ja-JP"/>
        </w:rPr>
        <w:t xml:space="preserve">Typically, the Sample is a Feature which is intended to be representative of a </w:t>
      </w:r>
      <w:proofErr w:type="spellStart"/>
      <w:r>
        <w:rPr>
          <w:lang w:eastAsia="ja-JP"/>
        </w:rPr>
        <w:t>FeatureOfInterest</w:t>
      </w:r>
      <w:proofErr w:type="spellEnd"/>
      <w:r>
        <w:rPr>
          <w:lang w:eastAsia="ja-JP"/>
        </w:rPr>
        <w:t xml:space="preserve"> on which Observations may be made. As such, it may carry a characteristic pertaining to the </w:t>
      </w:r>
      <w:proofErr w:type="spellStart"/>
      <w:r>
        <w:rPr>
          <w:lang w:eastAsia="ja-JP"/>
        </w:rPr>
        <w:t>observedProperty</w:t>
      </w:r>
      <w:proofErr w:type="spellEnd"/>
      <w:r>
        <w:rPr>
          <w:lang w:eastAsia="ja-JP"/>
        </w:rPr>
        <w:t xml:space="preserve">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Heading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Heading3"/>
      </w:pPr>
      <w:r w:rsidRPr="00567D7E">
        <w:t xml:space="preserve">Association </w:t>
      </w:r>
      <w:proofErr w:type="spellStart"/>
      <w:r w:rsidRPr="00567D7E">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proofErr w:type="spellStart"/>
            <w:r>
              <w:rPr>
                <w:b/>
                <w:sz w:val="20"/>
                <w:szCs w:val="20"/>
              </w:rPr>
              <w:t>PreparationStep</w:t>
            </w:r>
            <w:proofErr w:type="spellEnd"/>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proofErr w:type="spellStart"/>
            <w:r>
              <w:rPr>
                <w:b/>
                <w:sz w:val="20"/>
                <w:szCs w:val="20"/>
              </w:rPr>
              <w:t>PreparationSteps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preparationStep</w:t>
            </w:r>
            <w:proofErr w:type="spellEnd"/>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Heading3"/>
      </w:pPr>
      <w:r w:rsidRPr="00D23B13">
        <w:t xml:space="preserve">Association </w:t>
      </w:r>
      <w:proofErr w:type="spellStart"/>
      <w:r w:rsidRPr="00D23B13">
        <w:t>sampledFeature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proofErr w:type="spellStart"/>
            <w:r>
              <w:rPr>
                <w:b/>
                <w:sz w:val="20"/>
                <w:szCs w:val="20"/>
              </w:rPr>
              <w:t>sampledFeature</w:t>
            </w:r>
            <w:proofErr w:type="spellEnd"/>
            <w:r>
              <w:rPr>
                <w:b/>
                <w:sz w:val="20"/>
                <w:szCs w:val="20"/>
              </w:rPr>
              <w:t xml:space="preserv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proofErr w:type="spellStart"/>
            <w:r>
              <w:rPr>
                <w:b/>
                <w:sz w:val="20"/>
                <w:szCs w:val="20"/>
              </w:rPr>
              <w:t>sampledFeature</w:t>
            </w:r>
            <w:proofErr w:type="spellEnd"/>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lastRenderedPageBreak/>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Heading3"/>
      </w:pPr>
      <w:r w:rsidRPr="00C70D7F">
        <w:t xml:space="preserve">Association </w:t>
      </w:r>
      <w:proofErr w:type="spellStart"/>
      <w:r w:rsidRPr="00C70D7F">
        <w:t>relatedSample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proofErr w:type="spellStart"/>
            <w:r>
              <w:rPr>
                <w:b/>
                <w:sz w:val="20"/>
                <w:szCs w:val="20"/>
              </w:rPr>
              <w:t>relatedSample</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3DB9918E" w:rsidR="00BC7DC7" w:rsidRDefault="00BC7DC7" w:rsidP="00BC7DC7">
      <w:pPr>
        <w:rPr>
          <w:lang w:eastAsia="ja-JP"/>
        </w:rPr>
      </w:pPr>
      <w:r>
        <w:rPr>
          <w:lang w:eastAsia="ja-JP"/>
        </w:rPr>
        <w:t>EXAMPLE</w:t>
      </w:r>
      <w:r>
        <w:rPr>
          <w:lang w:eastAsia="ja-JP"/>
        </w:rPr>
        <w:tab/>
        <w:t>Sampling points are often located along a sampling curve; material sample</w:t>
      </w:r>
      <w:r w:rsidR="00F41D3D">
        <w:rPr>
          <w:lang w:eastAsia="ja-JP"/>
        </w:rPr>
        <w:t>s</w:t>
      </w:r>
      <w:r>
        <w:rPr>
          <w:lang w:eastAsia="ja-JP"/>
        </w:rPr>
        <w:t xml:space="preserve"> are usually obtained from a sampling point; pixels are part of a scene; stations are often part of an array.</w:t>
      </w:r>
    </w:p>
    <w:p w14:paraId="62914A17" w14:textId="484F0C89" w:rsidR="00D50D2A" w:rsidRDefault="00D50D2A" w:rsidP="00D50D2A">
      <w:pPr>
        <w:pStyle w:val="Heading2"/>
      </w:pPr>
      <w:bookmarkStart w:id="457" w:name="_Toc72768900"/>
      <w:r w:rsidRPr="00D50D2A">
        <w:t>Sampling</w:t>
      </w:r>
      <w:bookmarkEnd w:id="457"/>
    </w:p>
    <w:p w14:paraId="1BA0B572" w14:textId="78793F86" w:rsidR="00D50D2A" w:rsidRDefault="00D50D2A" w:rsidP="00D50D2A">
      <w:pPr>
        <w:pStyle w:val="Heading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Change w:id="458">
          <w:tblGrid>
            <w:gridCol w:w="2258"/>
            <w:gridCol w:w="142"/>
            <w:gridCol w:w="7371"/>
          </w:tblGrid>
        </w:tblGridChange>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lastRenderedPageBreak/>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r>
      <w:tr w:rsidR="00FA2FF3" w14:paraId="1914BC33" w14:textId="77777777" w:rsidTr="00FA2FF3">
        <w:tblPrEx>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ExChange w:id="459" w:author="Katharina Schleidt" w:date="2021-10-11T19:07:00Z">
            <w:tblPrEx>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Ex>
          </w:tblPrExChange>
        </w:tblPrEx>
        <w:trPr>
          <w:trHeight w:val="420"/>
          <w:ins w:id="460" w:author="Katharina Schleidt" w:date="2021-10-11T19:07:00Z"/>
          <w:trPrChange w:id="461" w:author="Katharina Schleidt" w:date="2021-10-11T19:07:00Z">
            <w:trPr>
              <w:trHeight w:val="420"/>
            </w:trPr>
          </w:trPrChange>
        </w:trPr>
        <w:tc>
          <w:tcPr>
            <w:tcW w:w="2400" w:type="dxa"/>
            <w:shd w:val="clear" w:color="auto" w:fill="auto"/>
            <w:tcMar>
              <w:top w:w="100" w:type="dxa"/>
              <w:left w:w="100" w:type="dxa"/>
              <w:bottom w:w="100" w:type="dxa"/>
              <w:right w:w="100" w:type="dxa"/>
            </w:tcMar>
            <w:tcPrChange w:id="462" w:author="Katharina Schleidt" w:date="2021-10-11T19:07:00Z">
              <w:tcPr>
                <w:tcW w:w="2258" w:type="dxa"/>
                <w:shd w:val="clear" w:color="auto" w:fill="auto"/>
                <w:tcMar>
                  <w:top w:w="100" w:type="dxa"/>
                  <w:left w:w="100" w:type="dxa"/>
                  <w:bottom w:w="100" w:type="dxa"/>
                  <w:right w:w="100" w:type="dxa"/>
                </w:tcMar>
              </w:tcPr>
            </w:tcPrChange>
          </w:tcPr>
          <w:p w14:paraId="3F028F8F" w14:textId="77777777" w:rsidR="00FA2FF3" w:rsidRDefault="00FA2FF3" w:rsidP="00E55526">
            <w:pPr>
              <w:widowControl w:val="0"/>
              <w:spacing w:line="240" w:lineRule="auto"/>
              <w:rPr>
                <w:ins w:id="463" w:author="Katharina Schleidt" w:date="2021-10-11T19:07:00Z"/>
                <w:sz w:val="20"/>
                <w:szCs w:val="20"/>
              </w:rPr>
            </w:pPr>
            <w:ins w:id="464" w:author="Katharina Schleidt" w:date="2021-10-11T19:07:00Z">
              <w:r>
                <w:rPr>
                  <w:sz w:val="20"/>
                  <w:szCs w:val="20"/>
                </w:rPr>
                <w:t>Requirement</w:t>
              </w:r>
            </w:ins>
          </w:p>
        </w:tc>
        <w:tc>
          <w:tcPr>
            <w:tcW w:w="7371" w:type="dxa"/>
            <w:shd w:val="clear" w:color="auto" w:fill="auto"/>
            <w:tcMar>
              <w:top w:w="100" w:type="dxa"/>
              <w:left w:w="100" w:type="dxa"/>
              <w:bottom w:w="100" w:type="dxa"/>
              <w:right w:w="100" w:type="dxa"/>
            </w:tcMar>
            <w:tcPrChange w:id="465" w:author="Katharina Schleidt" w:date="2021-10-11T19:07:00Z">
              <w:tcPr>
                <w:tcW w:w="7513" w:type="dxa"/>
                <w:gridSpan w:val="2"/>
                <w:shd w:val="clear" w:color="auto" w:fill="auto"/>
                <w:tcMar>
                  <w:top w:w="100" w:type="dxa"/>
                  <w:left w:w="100" w:type="dxa"/>
                  <w:bottom w:w="100" w:type="dxa"/>
                  <w:right w:w="100" w:type="dxa"/>
                </w:tcMar>
              </w:tcPr>
            </w:tcPrChange>
          </w:tcPr>
          <w:p w14:paraId="604A2FB2" w14:textId="77777777" w:rsidR="00FA2FF3" w:rsidRDefault="00FA2FF3" w:rsidP="00E55526">
            <w:pPr>
              <w:widowControl w:val="0"/>
              <w:spacing w:line="240" w:lineRule="auto"/>
              <w:rPr>
                <w:ins w:id="466" w:author="Katharina Schleidt" w:date="2021-10-11T19:07:00Z"/>
                <w:sz w:val="20"/>
                <w:szCs w:val="20"/>
              </w:rPr>
            </w:pPr>
            <w:ins w:id="467" w:author="Katharina Schleidt" w:date="2021-10-11T19:07: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5E86F5B5" w14:textId="5D2989F8" w:rsidR="00D50D2A" w:rsidRDefault="00D50D2A" w:rsidP="00D50D2A">
      <w:pPr>
        <w:rPr>
          <w:lang w:eastAsia="ja-JP"/>
        </w:rPr>
      </w:pPr>
    </w:p>
    <w:p w14:paraId="6F8A1591" w14:textId="77777777" w:rsidR="009A5300" w:rsidRDefault="009A5300" w:rsidP="009A5300">
      <w:pPr>
        <w:keepNext/>
      </w:pPr>
      <w:r>
        <w:rPr>
          <w:noProof/>
          <w:lang w:val="fr-FR" w:eastAsia="fr-FR"/>
        </w:rPr>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22">
                      <a:extLst>
                        <a:ext uri="{28A0092B-C50C-407E-A947-70E740481C1C}">
                          <a14:useLocalDpi xmlns:a14="http://schemas.microsoft.com/office/drawing/2010/main"/>
                        </a:ext>
                        <a:ext uri="{96DAC541-7B7A-43D3-8B79-37D633B846F1}">
                          <asvg:svgBlip xmlns:asvg="http://schemas.microsoft.com/office/drawing/2016/SVG/main" r:embed="rId123"/>
                        </a:ext>
                      </a:extLst>
                    </a:blip>
                    <a:stretch>
                      <a:fillRect/>
                    </a:stretch>
                  </pic:blipFill>
                  <pic:spPr>
                    <a:xfrm>
                      <a:off x="0" y="0"/>
                      <a:ext cx="3567837" cy="2084134"/>
                    </a:xfrm>
                    <a:prstGeom prst="rect">
                      <a:avLst/>
                    </a:prstGeom>
                  </pic:spPr>
                </pic:pic>
              </a:graphicData>
            </a:graphic>
          </wp:inline>
        </w:drawing>
      </w:r>
    </w:p>
    <w:p w14:paraId="1D9ECE8E" w14:textId="5FADB743" w:rsidR="001B6287" w:rsidRDefault="009A5300" w:rsidP="009A5300">
      <w:pPr>
        <w:jc w:val="center"/>
        <w:rPr>
          <w:b/>
          <w:bCs/>
          <w:sz w:val="20"/>
          <w:szCs w:val="20"/>
        </w:rPr>
      </w:pPr>
      <w:r w:rsidRPr="009A53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54</w:t>
      </w:r>
      <w:r w:rsidR="00D471BA">
        <w:rPr>
          <w:b/>
          <w:bCs/>
          <w:sz w:val="20"/>
          <w:szCs w:val="20"/>
        </w:rPr>
        <w:fldChar w:fldCharType="end"/>
      </w:r>
      <w:r w:rsidRPr="009A5300">
        <w:rPr>
          <w:b/>
          <w:bCs/>
          <w:sz w:val="20"/>
          <w:szCs w:val="20"/>
        </w:rPr>
        <w:t xml:space="preserve"> — (Informative) Included direct and indirect requirements and recommendations of the Conceptual Sample schema — Sampling requirements class.</w:t>
      </w:r>
    </w:p>
    <w:p w14:paraId="20FA565A" w14:textId="329DDD67" w:rsidR="009A5300" w:rsidRDefault="008D4ED7" w:rsidP="008D4ED7">
      <w:pPr>
        <w:pStyle w:val="Heading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proofErr w:type="spellStart"/>
            <w:r w:rsidR="0022370E" w:rsidRPr="0022370E">
              <w:rPr>
                <w:b/>
                <w:bCs/>
                <w:sz w:val="20"/>
                <w:szCs w:val="20"/>
              </w:rPr>
              <w:t>S</w:t>
            </w:r>
            <w:r w:rsidRPr="0022370E">
              <w:rPr>
                <w:b/>
                <w:bCs/>
                <w:sz w:val="20"/>
                <w:szCs w:val="20"/>
              </w:rPr>
              <w:t>ampling</w:t>
            </w:r>
            <w:r>
              <w:rPr>
                <w:b/>
                <w:sz w:val="20"/>
                <w:szCs w:val="20"/>
              </w:rPr>
              <w:t>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220B53">
      <w:pPr>
        <w:pStyle w:val="ListParagraph"/>
        <w:numPr>
          <w:ilvl w:val="0"/>
          <w:numId w:val="21"/>
        </w:numPr>
        <w:rPr>
          <w:lang w:eastAsia="ja-JP"/>
        </w:rPr>
      </w:pPr>
      <w:r>
        <w:rPr>
          <w:lang w:eastAsia="ja-JP"/>
        </w:rPr>
        <w:t>Crushing a rock sample in a ball mill,</w:t>
      </w:r>
    </w:p>
    <w:p w14:paraId="5E3C6483" w14:textId="2A32CB2F" w:rsidR="00164FC9" w:rsidRDefault="00164FC9" w:rsidP="00220B53">
      <w:pPr>
        <w:pStyle w:val="ListParagraph"/>
        <w:numPr>
          <w:ilvl w:val="0"/>
          <w:numId w:val="21"/>
        </w:numPr>
        <w:rPr>
          <w:lang w:eastAsia="ja-JP"/>
        </w:rPr>
      </w:pPr>
      <w:r>
        <w:rPr>
          <w:lang w:eastAsia="ja-JP"/>
        </w:rPr>
        <w:t xml:space="preserve">Digging a pit through a soil sequence, </w:t>
      </w:r>
    </w:p>
    <w:p w14:paraId="4DE8EB9A" w14:textId="6D66AB8F" w:rsidR="00164FC9" w:rsidRDefault="00164FC9" w:rsidP="00220B53">
      <w:pPr>
        <w:pStyle w:val="ListParagraph"/>
        <w:numPr>
          <w:ilvl w:val="0"/>
          <w:numId w:val="21"/>
        </w:numPr>
        <w:rPr>
          <w:lang w:eastAsia="ja-JP"/>
        </w:rPr>
      </w:pPr>
      <w:r>
        <w:rPr>
          <w:lang w:eastAsia="ja-JP"/>
        </w:rPr>
        <w:t>Dividing a field site into quadrants,</w:t>
      </w:r>
    </w:p>
    <w:p w14:paraId="7BA35001" w14:textId="1EF05424" w:rsidR="00164FC9" w:rsidRDefault="00164FC9" w:rsidP="00220B53">
      <w:pPr>
        <w:pStyle w:val="ListParagraph"/>
        <w:numPr>
          <w:ilvl w:val="0"/>
          <w:numId w:val="21"/>
        </w:numPr>
        <w:rPr>
          <w:lang w:eastAsia="ja-JP"/>
        </w:rPr>
      </w:pPr>
      <w:r>
        <w:rPr>
          <w:lang w:eastAsia="ja-JP"/>
        </w:rPr>
        <w:t>Drawing blood from a patient,</w:t>
      </w:r>
    </w:p>
    <w:p w14:paraId="43412721" w14:textId="0912FC7A" w:rsidR="00164FC9" w:rsidRDefault="00164FC9" w:rsidP="00220B53">
      <w:pPr>
        <w:pStyle w:val="ListParagraph"/>
        <w:numPr>
          <w:ilvl w:val="0"/>
          <w:numId w:val="21"/>
        </w:numPr>
        <w:rPr>
          <w:lang w:eastAsia="ja-JP"/>
        </w:rPr>
      </w:pPr>
      <w:r>
        <w:rPr>
          <w:lang w:eastAsia="ja-JP"/>
        </w:rPr>
        <w:t>Extracting water from an observation well,</w:t>
      </w:r>
    </w:p>
    <w:p w14:paraId="35870511" w14:textId="451DB79B" w:rsidR="00164FC9" w:rsidRDefault="00164FC9" w:rsidP="00220B53">
      <w:pPr>
        <w:pStyle w:val="ListParagraph"/>
        <w:numPr>
          <w:ilvl w:val="0"/>
          <w:numId w:val="21"/>
        </w:numPr>
        <w:rPr>
          <w:lang w:eastAsia="ja-JP"/>
        </w:rPr>
      </w:pPr>
      <w:r>
        <w:rPr>
          <w:lang w:eastAsia="ja-JP"/>
        </w:rPr>
        <w:t>Extracting a sample from a defined environmental monitoring station,</w:t>
      </w:r>
    </w:p>
    <w:p w14:paraId="17DA1C1E" w14:textId="1B117F61" w:rsidR="00164FC9" w:rsidRDefault="00164FC9" w:rsidP="00220B53">
      <w:pPr>
        <w:pStyle w:val="ListParagraph"/>
        <w:numPr>
          <w:ilvl w:val="0"/>
          <w:numId w:val="21"/>
        </w:numPr>
        <w:rPr>
          <w:lang w:eastAsia="ja-JP"/>
        </w:rPr>
      </w:pPr>
      <w:r>
        <w:rPr>
          <w:lang w:eastAsia="ja-JP"/>
        </w:rPr>
        <w:t xml:space="preserve">Registering an image of the landscape, </w:t>
      </w:r>
    </w:p>
    <w:p w14:paraId="2575748E" w14:textId="77DEACB5" w:rsidR="00164FC9" w:rsidRDefault="00164FC9" w:rsidP="00220B53">
      <w:pPr>
        <w:pStyle w:val="ListParagraph"/>
        <w:numPr>
          <w:ilvl w:val="0"/>
          <w:numId w:val="21"/>
        </w:numPr>
        <w:rPr>
          <w:lang w:eastAsia="ja-JP"/>
        </w:rPr>
      </w:pPr>
      <w:r>
        <w:rPr>
          <w:lang w:eastAsia="ja-JP"/>
        </w:rPr>
        <w:t xml:space="preserve">Sieving a powder to separate the subset finer than 100-mesh, </w:t>
      </w:r>
    </w:p>
    <w:p w14:paraId="26053445" w14:textId="463E0E44" w:rsidR="00164FC9" w:rsidRDefault="00164FC9" w:rsidP="00220B53">
      <w:pPr>
        <w:pStyle w:val="ListParagraph"/>
        <w:numPr>
          <w:ilvl w:val="0"/>
          <w:numId w:val="21"/>
        </w:numPr>
        <w:rPr>
          <w:lang w:eastAsia="ja-JP"/>
        </w:rPr>
      </w:pPr>
      <w:r>
        <w:rPr>
          <w:lang w:eastAsia="ja-JP"/>
        </w:rPr>
        <w:t xml:space="preserve">Selecting a subset of a population, </w:t>
      </w:r>
    </w:p>
    <w:p w14:paraId="30B2F5E3" w14:textId="4B710845" w:rsidR="00164FC9" w:rsidRDefault="00164FC9" w:rsidP="00220B53">
      <w:pPr>
        <w:pStyle w:val="ListParagraph"/>
        <w:numPr>
          <w:ilvl w:val="0"/>
          <w:numId w:val="21"/>
        </w:numPr>
        <w:rPr>
          <w:lang w:eastAsia="ja-JP"/>
        </w:rPr>
      </w:pPr>
      <w:r>
        <w:rPr>
          <w:lang w:eastAsia="ja-JP"/>
        </w:rPr>
        <w:t xml:space="preserve">Splitting a piece of drill-core to create two new samples, </w:t>
      </w:r>
    </w:p>
    <w:p w14:paraId="495E69CC" w14:textId="1D504213" w:rsidR="00164FC9" w:rsidRPr="008D4ED7" w:rsidRDefault="00164FC9" w:rsidP="00220B53">
      <w:pPr>
        <w:pStyle w:val="ListParagraph"/>
        <w:numPr>
          <w:ilvl w:val="0"/>
          <w:numId w:val="21"/>
        </w:numPr>
        <w:rPr>
          <w:lang w:eastAsia="ja-JP"/>
        </w:rPr>
      </w:pPr>
      <w:r>
        <w:rPr>
          <w:lang w:eastAsia="ja-JP"/>
        </w:rPr>
        <w:t>Taking a diamond-drill core from a rock outcrop.</w:t>
      </w:r>
    </w:p>
    <w:p w14:paraId="3A902E5A" w14:textId="120B3789" w:rsidR="00D50D2A" w:rsidRDefault="00FF287B" w:rsidP="00FF287B">
      <w:pPr>
        <w:pStyle w:val="Heading3"/>
      </w:pPr>
      <w:r w:rsidRPr="00FF287B">
        <w:lastRenderedPageBreak/>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Heading3"/>
      </w:pPr>
      <w:r w:rsidRPr="00751940">
        <w:t xml:space="preserve">Association </w:t>
      </w:r>
      <w:proofErr w:type="spellStart"/>
      <w:r w:rsidRPr="00751940">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proofErr w:type="spellStart"/>
            <w:r>
              <w:rPr>
                <w:b/>
                <w:sz w:val="20"/>
                <w:szCs w:val="20"/>
              </w:rPr>
              <w:t>featureOfInterest</w:t>
            </w:r>
            <w:proofErr w:type="spellEnd"/>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Heading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AF5823">
      <w:pPr>
        <w:pStyle w:val="Heading3"/>
      </w:pPr>
      <w:r w:rsidRPr="00AF5823">
        <w:t xml:space="preserve">Association </w:t>
      </w:r>
      <w:proofErr w:type="spellStart"/>
      <w:r w:rsidRPr="00AF5823">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proofErr w:type="spellStart"/>
            <w:r>
              <w:rPr>
                <w:b/>
                <w:sz w:val="20"/>
                <w:szCs w:val="20"/>
              </w:rPr>
              <w:t>SamplingProcedure</w:t>
            </w:r>
            <w:proofErr w:type="spellEnd"/>
            <w:r>
              <w:rPr>
                <w:b/>
                <w:sz w:val="20"/>
                <w:szCs w:val="20"/>
              </w:rPr>
              <w:t xml:space="preserv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proofErr w:type="spellStart"/>
            <w:r>
              <w:rPr>
                <w:b/>
                <w:sz w:val="20"/>
                <w:szCs w:val="20"/>
              </w:rPr>
              <w:t>SamplingProcedures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samplingProcedure</w:t>
            </w:r>
            <w:proofErr w:type="spellEnd"/>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Heading3"/>
      </w:pPr>
      <w:r w:rsidRPr="00AA31F7">
        <w:lastRenderedPageBreak/>
        <w:t xml:space="preserve">Association </w:t>
      </w:r>
      <w:proofErr w:type="spellStart"/>
      <w:r w:rsidRPr="00AA31F7">
        <w:t>relatedSampling</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proofErr w:type="spellStart"/>
            <w:r>
              <w:rPr>
                <w:b/>
                <w:sz w:val="20"/>
                <w:szCs w:val="20"/>
              </w:rPr>
              <w:t>relatedSampling</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Heading2"/>
      </w:pPr>
      <w:bookmarkStart w:id="468" w:name="_Toc72768901"/>
      <w:r w:rsidRPr="002B6928">
        <w:t>Sampler</w:t>
      </w:r>
      <w:bookmarkEnd w:id="468"/>
    </w:p>
    <w:p w14:paraId="5DFE1449" w14:textId="34DC119A" w:rsidR="002B6928" w:rsidRDefault="002B6928" w:rsidP="002B6928">
      <w:pPr>
        <w:pStyle w:val="Heading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142"/>
        <w:gridCol w:w="7371"/>
      </w:tblGrid>
      <w:tr w:rsidR="002B6928" w14:paraId="393EF023" w14:textId="77777777" w:rsidTr="002B6928">
        <w:tc>
          <w:tcPr>
            <w:tcW w:w="2400" w:type="dxa"/>
            <w:gridSpan w:val="2"/>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2B6928" w14:paraId="56B2C8FE" w14:textId="77777777" w:rsidTr="002B6928">
        <w:tc>
          <w:tcPr>
            <w:tcW w:w="2400" w:type="dxa"/>
            <w:gridSpan w:val="2"/>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gridSpan w:val="2"/>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gridSpan w:val="2"/>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gridSpan w:val="2"/>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r>
      <w:tr w:rsidR="002B6928" w14:paraId="2C620AC5" w14:textId="77777777" w:rsidTr="002B6928">
        <w:tc>
          <w:tcPr>
            <w:tcW w:w="2400" w:type="dxa"/>
            <w:gridSpan w:val="2"/>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r>
      <w:tr w:rsidR="002B6928" w14:paraId="6B2494D4" w14:textId="77777777" w:rsidTr="002B6928">
        <w:tc>
          <w:tcPr>
            <w:tcW w:w="2400" w:type="dxa"/>
            <w:gridSpan w:val="2"/>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r>
      <w:tr w:rsidR="00FA2FF3" w14:paraId="1E603F46" w14:textId="77777777" w:rsidTr="00E55526">
        <w:trPr>
          <w:trHeight w:val="420"/>
          <w:ins w:id="469" w:author="Katharina Schleidt" w:date="2021-10-11T19:07:00Z"/>
        </w:trPr>
        <w:tc>
          <w:tcPr>
            <w:tcW w:w="2258" w:type="dxa"/>
            <w:shd w:val="clear" w:color="auto" w:fill="auto"/>
            <w:tcMar>
              <w:top w:w="100" w:type="dxa"/>
              <w:left w:w="100" w:type="dxa"/>
              <w:bottom w:w="100" w:type="dxa"/>
              <w:right w:w="100" w:type="dxa"/>
            </w:tcMar>
          </w:tcPr>
          <w:p w14:paraId="3CA0F050" w14:textId="77777777" w:rsidR="00FA2FF3" w:rsidRDefault="00FA2FF3" w:rsidP="00E55526">
            <w:pPr>
              <w:widowControl w:val="0"/>
              <w:spacing w:line="240" w:lineRule="auto"/>
              <w:rPr>
                <w:ins w:id="470" w:author="Katharina Schleidt" w:date="2021-10-11T19:07:00Z"/>
                <w:sz w:val="20"/>
                <w:szCs w:val="20"/>
              </w:rPr>
            </w:pPr>
            <w:ins w:id="471" w:author="Katharina Schleidt" w:date="2021-10-11T19:07:00Z">
              <w:r>
                <w:rPr>
                  <w:sz w:val="20"/>
                  <w:szCs w:val="20"/>
                </w:rPr>
                <w:t>Requirement</w:t>
              </w:r>
            </w:ins>
          </w:p>
        </w:tc>
        <w:tc>
          <w:tcPr>
            <w:tcW w:w="7513" w:type="dxa"/>
            <w:gridSpan w:val="2"/>
            <w:shd w:val="clear" w:color="auto" w:fill="auto"/>
            <w:tcMar>
              <w:top w:w="100" w:type="dxa"/>
              <w:left w:w="100" w:type="dxa"/>
              <w:bottom w:w="100" w:type="dxa"/>
              <w:right w:w="100" w:type="dxa"/>
            </w:tcMar>
          </w:tcPr>
          <w:p w14:paraId="053005EE" w14:textId="77777777" w:rsidR="00FA2FF3" w:rsidRDefault="00FA2FF3" w:rsidP="00E55526">
            <w:pPr>
              <w:widowControl w:val="0"/>
              <w:spacing w:line="240" w:lineRule="auto"/>
              <w:rPr>
                <w:ins w:id="472" w:author="Katharina Schleidt" w:date="2021-10-11T19:07:00Z"/>
                <w:sz w:val="20"/>
                <w:szCs w:val="20"/>
              </w:rPr>
            </w:pPr>
            <w:ins w:id="473" w:author="Katharina Schleidt" w:date="2021-10-11T19:07: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799C2293" w14:textId="3D0D049F" w:rsidR="002B6928" w:rsidRDefault="002B6928" w:rsidP="002B6928">
      <w:pPr>
        <w:rPr>
          <w:lang w:eastAsia="ja-JP"/>
        </w:rPr>
      </w:pPr>
    </w:p>
    <w:p w14:paraId="0A254F48" w14:textId="77777777" w:rsidR="00311112" w:rsidRDefault="00311112" w:rsidP="00311112">
      <w:pPr>
        <w:keepNext/>
      </w:pPr>
      <w:r>
        <w:rPr>
          <w:noProof/>
          <w:lang w:val="fr-FR" w:eastAsia="fr-FR"/>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24">
                      <a:extLst>
                        <a:ext uri="{28A0092B-C50C-407E-A947-70E740481C1C}">
                          <a14:useLocalDpi xmlns:a14="http://schemas.microsoft.com/office/drawing/2010/main"/>
                        </a:ext>
                        <a:ext uri="{96DAC541-7B7A-43D3-8B79-37D633B846F1}">
                          <asvg:svgBlip xmlns:asvg="http://schemas.microsoft.com/office/drawing/2016/SVG/main" r:embed="rId125"/>
                        </a:ext>
                      </a:extLst>
                    </a:blip>
                    <a:stretch>
                      <a:fillRect/>
                    </a:stretch>
                  </pic:blipFill>
                  <pic:spPr>
                    <a:xfrm>
                      <a:off x="0" y="0"/>
                      <a:ext cx="4176080" cy="985453"/>
                    </a:xfrm>
                    <a:prstGeom prst="rect">
                      <a:avLst/>
                    </a:prstGeom>
                  </pic:spPr>
                </pic:pic>
              </a:graphicData>
            </a:graphic>
          </wp:inline>
        </w:drawing>
      </w:r>
    </w:p>
    <w:p w14:paraId="37772A98" w14:textId="1E77BB5F" w:rsidR="002B6928" w:rsidRDefault="00311112" w:rsidP="00311112">
      <w:pPr>
        <w:jc w:val="center"/>
        <w:rPr>
          <w:b/>
          <w:bCs/>
          <w:sz w:val="20"/>
          <w:szCs w:val="20"/>
        </w:rPr>
      </w:pPr>
      <w:r w:rsidRPr="0031111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55</w:t>
      </w:r>
      <w:r w:rsidR="00D471BA">
        <w:rPr>
          <w:b/>
          <w:bCs/>
          <w:sz w:val="20"/>
          <w:szCs w:val="20"/>
        </w:rPr>
        <w:fldChar w:fldCharType="end"/>
      </w:r>
      <w:r w:rsidRPr="00311112">
        <w:rPr>
          <w:b/>
          <w:bCs/>
          <w:sz w:val="20"/>
          <w:szCs w:val="20"/>
        </w:rPr>
        <w:t xml:space="preserve"> — (Informative) Included direct and indirect requirements and recommendations of the Conceptual Sample schema — Sampler requirements class.</w:t>
      </w:r>
    </w:p>
    <w:p w14:paraId="21D8CF43" w14:textId="2E358ED1" w:rsidR="00311112" w:rsidRDefault="00F0125E" w:rsidP="00F0125E">
      <w:pPr>
        <w:pStyle w:val="Heading3"/>
      </w:pPr>
      <w:r w:rsidRPr="00F0125E">
        <w:lastRenderedPageBreak/>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proofErr w:type="spellStart"/>
            <w:r>
              <w:rPr>
                <w:b/>
                <w:sz w:val="20"/>
                <w:szCs w:val="20"/>
              </w:rPr>
              <w:t>SamplingProcedure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220B53">
      <w:pPr>
        <w:pStyle w:val="ListParagraph"/>
        <w:numPr>
          <w:ilvl w:val="0"/>
          <w:numId w:val="21"/>
        </w:numPr>
        <w:rPr>
          <w:lang w:eastAsia="ja-JP"/>
        </w:rPr>
      </w:pPr>
      <w:r>
        <w:rPr>
          <w:lang w:eastAsia="ja-JP"/>
        </w:rPr>
        <w:t xml:space="preserve">A ball mill, diamond drill, hammer, </w:t>
      </w:r>
    </w:p>
    <w:p w14:paraId="0F38345F" w14:textId="32F1256F" w:rsidR="00E01F9E" w:rsidRDefault="00E01F9E" w:rsidP="00220B53">
      <w:pPr>
        <w:pStyle w:val="ListParagraph"/>
        <w:numPr>
          <w:ilvl w:val="0"/>
          <w:numId w:val="21"/>
        </w:numPr>
        <w:rPr>
          <w:lang w:eastAsia="ja-JP"/>
        </w:rPr>
      </w:pPr>
      <w:r>
        <w:rPr>
          <w:lang w:eastAsia="ja-JP"/>
        </w:rPr>
        <w:t xml:space="preserve">hypodermic syringe and needle, </w:t>
      </w:r>
    </w:p>
    <w:p w14:paraId="7A3DE5D1" w14:textId="70357592" w:rsidR="00E01F9E" w:rsidRPr="00917C89" w:rsidRDefault="00E01F9E" w:rsidP="00220B53">
      <w:pPr>
        <w:pStyle w:val="ListParagraph"/>
        <w:numPr>
          <w:ilvl w:val="0"/>
          <w:numId w:val="21"/>
        </w:numPr>
        <w:rPr>
          <w:lang w:eastAsia="ja-JP"/>
        </w:rPr>
      </w:pPr>
      <w:r w:rsidRPr="00917C89">
        <w:rPr>
          <w:lang w:eastAsia="ja-JP"/>
        </w:rPr>
        <w:t>image sensor, a soil auger,</w:t>
      </w:r>
    </w:p>
    <w:p w14:paraId="11BD6865" w14:textId="69B51931" w:rsidR="00E01F9E" w:rsidRDefault="00E01F9E" w:rsidP="00220B53">
      <w:pPr>
        <w:pStyle w:val="ListParagraph"/>
        <w:numPr>
          <w:ilvl w:val="0"/>
          <w:numId w:val="21"/>
        </w:numPr>
        <w:rPr>
          <w:lang w:eastAsia="ja-JP"/>
        </w:rPr>
      </w:pPr>
      <w:r>
        <w:rPr>
          <w:lang w:eastAsia="ja-JP"/>
        </w:rPr>
        <w:t>a human being.</w:t>
      </w:r>
    </w:p>
    <w:p w14:paraId="74201A5E" w14:textId="1F6D1C2E" w:rsidR="008913AD" w:rsidRDefault="008913AD" w:rsidP="008913AD">
      <w:pPr>
        <w:rPr>
          <w:lang w:eastAsia="ja-JP"/>
        </w:rPr>
      </w:pPr>
      <w:r>
        <w:rPr>
          <w:lang w:eastAsia="ja-JP"/>
        </w:rPr>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Heading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Heading3"/>
      </w:pPr>
      <w:r w:rsidRPr="00611F60">
        <w:t xml:space="preserve">Association </w:t>
      </w:r>
      <w:proofErr w:type="spellStart"/>
      <w:r w:rsidRPr="00611F60">
        <w:t>implementedProcedure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proofErr w:type="spellStart"/>
            <w:r>
              <w:rPr>
                <w:b/>
                <w:sz w:val="20"/>
                <w:szCs w:val="20"/>
              </w:rPr>
              <w:t>implementedProcedure</w:t>
            </w:r>
            <w:proofErr w:type="spellEnd"/>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Heading2"/>
      </w:pPr>
      <w:bookmarkStart w:id="474" w:name="_Toc72768902"/>
      <w:proofErr w:type="spellStart"/>
      <w:r w:rsidRPr="000A140B">
        <w:t>PreparationStep</w:t>
      </w:r>
      <w:bookmarkEnd w:id="474"/>
      <w:proofErr w:type="spellEnd"/>
    </w:p>
    <w:p w14:paraId="3B887B21" w14:textId="6AF655C0" w:rsidR="000A140B" w:rsidRDefault="000A140B" w:rsidP="000A140B">
      <w:pPr>
        <w:pStyle w:val="Heading3"/>
      </w:pPr>
      <w:proofErr w:type="spellStart"/>
      <w:r w:rsidRPr="000A140B">
        <w:t>PreparationStep</w:t>
      </w:r>
      <w:proofErr w:type="spellEnd"/>
      <w:r w:rsidRPr="000A140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 xml:space="preserve">Conceptual Sample - </w:t>
            </w:r>
            <w:proofErr w:type="spellStart"/>
            <w:r>
              <w:rPr>
                <w:sz w:val="20"/>
                <w:szCs w:val="20"/>
              </w:rPr>
              <w:t>PreparationStep</w:t>
            </w:r>
            <w:proofErr w:type="spellEnd"/>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r>
      <w:tr w:rsidR="00FA2FF3" w14:paraId="489E6C7A" w14:textId="77777777" w:rsidTr="00E55526">
        <w:trPr>
          <w:trHeight w:val="420"/>
          <w:ins w:id="475" w:author="Katharina Schleidt" w:date="2021-10-11T19:06:00Z"/>
        </w:trPr>
        <w:tc>
          <w:tcPr>
            <w:tcW w:w="2258" w:type="dxa"/>
            <w:shd w:val="clear" w:color="auto" w:fill="auto"/>
            <w:tcMar>
              <w:top w:w="100" w:type="dxa"/>
              <w:left w:w="100" w:type="dxa"/>
              <w:bottom w:w="100" w:type="dxa"/>
              <w:right w:w="100" w:type="dxa"/>
            </w:tcMar>
          </w:tcPr>
          <w:p w14:paraId="6D5BF9F0" w14:textId="77777777" w:rsidR="00FA2FF3" w:rsidRDefault="00FA2FF3" w:rsidP="00E55526">
            <w:pPr>
              <w:widowControl w:val="0"/>
              <w:spacing w:line="240" w:lineRule="auto"/>
              <w:rPr>
                <w:ins w:id="476" w:author="Katharina Schleidt" w:date="2021-10-11T19:06:00Z"/>
                <w:sz w:val="20"/>
                <w:szCs w:val="20"/>
              </w:rPr>
            </w:pPr>
            <w:ins w:id="477" w:author="Katharina Schleidt" w:date="2021-10-11T19:06:00Z">
              <w:r>
                <w:rPr>
                  <w:sz w:val="20"/>
                  <w:szCs w:val="20"/>
                </w:rPr>
                <w:t>Requirement</w:t>
              </w:r>
            </w:ins>
          </w:p>
        </w:tc>
        <w:tc>
          <w:tcPr>
            <w:tcW w:w="7513" w:type="dxa"/>
            <w:shd w:val="clear" w:color="auto" w:fill="auto"/>
            <w:tcMar>
              <w:top w:w="100" w:type="dxa"/>
              <w:left w:w="100" w:type="dxa"/>
              <w:bottom w:w="100" w:type="dxa"/>
              <w:right w:w="100" w:type="dxa"/>
            </w:tcMar>
          </w:tcPr>
          <w:p w14:paraId="7C905875" w14:textId="77777777" w:rsidR="00FA2FF3" w:rsidRDefault="00FA2FF3" w:rsidP="00E55526">
            <w:pPr>
              <w:widowControl w:val="0"/>
              <w:spacing w:line="240" w:lineRule="auto"/>
              <w:rPr>
                <w:ins w:id="478" w:author="Katharina Schleidt" w:date="2021-10-11T19:06:00Z"/>
                <w:sz w:val="20"/>
                <w:szCs w:val="20"/>
              </w:rPr>
            </w:pPr>
            <w:ins w:id="479" w:author="Katharina Schleidt" w:date="2021-10-11T19:06: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0744A289" w14:textId="196559E9" w:rsidR="000A140B" w:rsidRDefault="000A140B" w:rsidP="000A140B">
      <w:pPr>
        <w:rPr>
          <w:lang w:eastAsia="ja-JP"/>
        </w:rPr>
      </w:pPr>
    </w:p>
    <w:p w14:paraId="748213C5" w14:textId="77777777" w:rsidR="0018668C" w:rsidRDefault="0018668C" w:rsidP="0018668C">
      <w:pPr>
        <w:keepNext/>
      </w:pPr>
      <w:r>
        <w:rPr>
          <w:noProof/>
          <w:lang w:val="fr-FR" w:eastAsia="fr-FR"/>
        </w:rPr>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26">
                      <a:extLst>
                        <a:ext uri="{28A0092B-C50C-407E-A947-70E740481C1C}">
                          <a14:useLocalDpi xmlns:a14="http://schemas.microsoft.com/office/drawing/2010/main"/>
                        </a:ext>
                        <a:ext uri="{96DAC541-7B7A-43D3-8B79-37D633B846F1}">
                          <asvg:svgBlip xmlns:asvg="http://schemas.microsoft.com/office/drawing/2016/SVG/main" r:embed="rId127"/>
                        </a:ext>
                      </a:extLst>
                    </a:blip>
                    <a:stretch>
                      <a:fillRect/>
                    </a:stretch>
                  </pic:blipFill>
                  <pic:spPr>
                    <a:xfrm>
                      <a:off x="0" y="0"/>
                      <a:ext cx="4866761" cy="1027655"/>
                    </a:xfrm>
                    <a:prstGeom prst="rect">
                      <a:avLst/>
                    </a:prstGeom>
                  </pic:spPr>
                </pic:pic>
              </a:graphicData>
            </a:graphic>
          </wp:inline>
        </w:drawing>
      </w:r>
    </w:p>
    <w:p w14:paraId="6036F96A" w14:textId="31E360A5" w:rsidR="000A140B" w:rsidRDefault="0018668C" w:rsidP="0018668C">
      <w:pPr>
        <w:jc w:val="center"/>
        <w:rPr>
          <w:b/>
          <w:bCs/>
          <w:sz w:val="20"/>
          <w:szCs w:val="20"/>
        </w:rPr>
      </w:pPr>
      <w:r w:rsidRPr="0018668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56</w:t>
      </w:r>
      <w:r w:rsidR="00D471BA">
        <w:rPr>
          <w:b/>
          <w:bCs/>
          <w:sz w:val="20"/>
          <w:szCs w:val="20"/>
        </w:rPr>
        <w:fldChar w:fldCharType="end"/>
      </w:r>
      <w:r w:rsidRPr="0018668C">
        <w:rPr>
          <w:b/>
          <w:bCs/>
          <w:sz w:val="20"/>
          <w:szCs w:val="20"/>
        </w:rPr>
        <w:t xml:space="preserve"> — (Informative) Included direct and indirect requirements and recommendations of the Conceptual Sample schema — </w:t>
      </w:r>
      <w:proofErr w:type="spellStart"/>
      <w:r w:rsidRPr="0018668C">
        <w:rPr>
          <w:b/>
          <w:bCs/>
          <w:sz w:val="20"/>
          <w:szCs w:val="20"/>
        </w:rPr>
        <w:t>PreparationStep</w:t>
      </w:r>
      <w:proofErr w:type="spellEnd"/>
      <w:r w:rsidRPr="0018668C">
        <w:rPr>
          <w:b/>
          <w:bCs/>
          <w:sz w:val="20"/>
          <w:szCs w:val="20"/>
        </w:rPr>
        <w:t xml:space="preserve"> requirements class.</w:t>
      </w:r>
    </w:p>
    <w:p w14:paraId="38954381" w14:textId="1BEFE281" w:rsidR="0018668C" w:rsidRDefault="0031385F" w:rsidP="00CC1BB0">
      <w:pPr>
        <w:pStyle w:val="Heading3"/>
      </w:pPr>
      <w:r w:rsidRPr="0031385F">
        <w:t xml:space="preserve">Interface </w:t>
      </w:r>
      <w:proofErr w:type="spellStart"/>
      <w:r w:rsidRPr="0031385F">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proofErr w:type="spellStart"/>
            <w:r>
              <w:rPr>
                <w:b/>
                <w:sz w:val="20"/>
                <w:szCs w:val="20"/>
              </w:rPr>
              <w:t>PreparationStep</w:t>
            </w:r>
            <w:proofErr w:type="spellEnd"/>
            <w:r>
              <w:rPr>
                <w:b/>
                <w:sz w:val="20"/>
                <w:szCs w:val="20"/>
              </w:rPr>
              <w:t xml:space="preserve"> </w:t>
            </w:r>
            <w:r>
              <w:rPr>
                <w:sz w:val="20"/>
                <w:szCs w:val="20"/>
              </w:rPr>
              <w:t xml:space="preserve">is an individual step pertaining to a </w:t>
            </w:r>
            <w:proofErr w:type="spellStart"/>
            <w:r>
              <w:rPr>
                <w:b/>
                <w:sz w:val="20"/>
                <w:szCs w:val="20"/>
              </w:rPr>
              <w:t>PreparationProcedure</w:t>
            </w:r>
            <w:proofErr w:type="spellEnd"/>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Heading3"/>
      </w:pPr>
      <w:r w:rsidRPr="00CC1BB0">
        <w:t xml:space="preserve">Association </w:t>
      </w:r>
      <w:proofErr w:type="spellStart"/>
      <w:r w:rsidRPr="00CC1BB0">
        <w:t>processingDetails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proofErr w:type="spellStart"/>
            <w:r>
              <w:rPr>
                <w:b/>
                <w:sz w:val="20"/>
                <w:szCs w:val="20"/>
              </w:rPr>
              <w:t>PreparationProcedure</w:t>
            </w:r>
            <w:proofErr w:type="spellEnd"/>
            <w:r>
              <w:rPr>
                <w:b/>
                <w:sz w:val="20"/>
                <w:szCs w:val="20"/>
              </w:rPr>
              <w:t xml:space="preserve"> </w:t>
            </w:r>
            <w:r>
              <w:rPr>
                <w:sz w:val="20"/>
                <w:szCs w:val="20"/>
              </w:rPr>
              <w:t xml:space="preserve">step performed on the </w:t>
            </w:r>
            <w:r>
              <w:rPr>
                <w:b/>
                <w:sz w:val="20"/>
                <w:szCs w:val="20"/>
              </w:rPr>
              <w:t xml:space="preserve">Sample </w:t>
            </w:r>
            <w:r>
              <w:rPr>
                <w:sz w:val="20"/>
                <w:szCs w:val="20"/>
              </w:rPr>
              <w:t xml:space="preserve">the </w:t>
            </w:r>
            <w:proofErr w:type="spellStart"/>
            <w:r>
              <w:rPr>
                <w:b/>
                <w:sz w:val="20"/>
                <w:szCs w:val="20"/>
              </w:rPr>
              <w:t>PreparationStep</w:t>
            </w:r>
            <w:proofErr w:type="spellEnd"/>
            <w:r>
              <w:rPr>
                <w:b/>
                <w:sz w:val="20"/>
                <w:szCs w:val="20"/>
              </w:rPr>
              <w:t xml:space="preserve"> </w:t>
            </w:r>
            <w:r>
              <w:rPr>
                <w:sz w:val="20"/>
                <w:szCs w:val="20"/>
              </w:rPr>
              <w:t>pertains to.</w:t>
            </w:r>
          </w:p>
          <w:p w14:paraId="25A3A053" w14:textId="77777777" w:rsidR="00CC1BB0" w:rsidRDefault="00CC1BB0" w:rsidP="001A5B74">
            <w:pPr>
              <w:spacing w:before="240"/>
              <w:rPr>
                <w:sz w:val="20"/>
                <w:szCs w:val="20"/>
              </w:rPr>
            </w:pPr>
            <w:r>
              <w:rPr>
                <w:sz w:val="20"/>
                <w:szCs w:val="20"/>
              </w:rPr>
              <w:t xml:space="preserve">If </w:t>
            </w:r>
            <w:proofErr w:type="spellStart"/>
            <w:r>
              <w:rPr>
                <w:b/>
                <w:sz w:val="20"/>
                <w:szCs w:val="20"/>
              </w:rPr>
              <w:t>PreparationProcedure</w:t>
            </w:r>
            <w:proofErr w:type="spellEnd"/>
            <w:r>
              <w:rPr>
                <w:sz w:val="20"/>
                <w:szCs w:val="20"/>
              </w:rPr>
              <w:t>(s)</w:t>
            </w:r>
            <w:r>
              <w:rPr>
                <w:b/>
                <w:sz w:val="20"/>
                <w:szCs w:val="20"/>
              </w:rPr>
              <w:t xml:space="preserve"> </w:t>
            </w:r>
            <w:r>
              <w:rPr>
                <w:sz w:val="20"/>
                <w:szCs w:val="20"/>
              </w:rPr>
              <w:t xml:space="preserve">are described they SHALL be referred to using the association with the role </w:t>
            </w:r>
            <w:proofErr w:type="spellStart"/>
            <w:r>
              <w:rPr>
                <w:b/>
                <w:sz w:val="20"/>
                <w:szCs w:val="20"/>
              </w:rPr>
              <w:t>processingDetails</w:t>
            </w:r>
            <w:proofErr w:type="spellEnd"/>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Heading3"/>
      </w:pPr>
      <w:r w:rsidRPr="00EB2691">
        <w:lastRenderedPageBreak/>
        <w:t xml:space="preserve">Association </w:t>
      </w:r>
      <w:proofErr w:type="spellStart"/>
      <w:r w:rsidRPr="00EB2691">
        <w:t>preparedSample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proofErr w:type="spellStart"/>
            <w:r>
              <w:rPr>
                <w:b/>
                <w:sz w:val="20"/>
                <w:szCs w:val="20"/>
              </w:rPr>
              <w:t>PreparationProcedure</w:t>
            </w:r>
            <w:proofErr w:type="spellEnd"/>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proofErr w:type="spellStart"/>
            <w:r>
              <w:rPr>
                <w:b/>
                <w:sz w:val="20"/>
                <w:szCs w:val="20"/>
              </w:rPr>
              <w:t>preparedSample</w:t>
            </w:r>
            <w:proofErr w:type="spellEnd"/>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Heading2"/>
      </w:pPr>
      <w:bookmarkStart w:id="480" w:name="_Toc72768903"/>
      <w:proofErr w:type="spellStart"/>
      <w:r w:rsidRPr="00A84954">
        <w:t>PreparationProcedure</w:t>
      </w:r>
      <w:bookmarkEnd w:id="480"/>
      <w:proofErr w:type="spellEnd"/>
    </w:p>
    <w:p w14:paraId="324DA357" w14:textId="0BE118EC" w:rsidR="00A84954" w:rsidRDefault="00A84954" w:rsidP="00A84954">
      <w:pPr>
        <w:pStyle w:val="Heading3"/>
      </w:pPr>
      <w:proofErr w:type="spellStart"/>
      <w:r w:rsidRPr="00A84954">
        <w:t>PreparationProcedure</w:t>
      </w:r>
      <w:proofErr w:type="spellEnd"/>
      <w:r w:rsidRPr="00A8495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 xml:space="preserve">Conceptual Sample - </w:t>
            </w:r>
            <w:proofErr w:type="spellStart"/>
            <w:r>
              <w:rPr>
                <w:sz w:val="20"/>
                <w:szCs w:val="20"/>
              </w:rPr>
              <w:t>PreparationProcedure</w:t>
            </w:r>
            <w:proofErr w:type="spellEnd"/>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r>
      <w:tr w:rsidR="00FA2FF3" w14:paraId="12C5E0F2" w14:textId="77777777" w:rsidTr="00E55526">
        <w:trPr>
          <w:trHeight w:val="420"/>
          <w:ins w:id="481" w:author="Katharina Schleidt" w:date="2021-10-11T19:06:00Z"/>
        </w:trPr>
        <w:tc>
          <w:tcPr>
            <w:tcW w:w="2258" w:type="dxa"/>
            <w:shd w:val="clear" w:color="auto" w:fill="auto"/>
            <w:tcMar>
              <w:top w:w="100" w:type="dxa"/>
              <w:left w:w="100" w:type="dxa"/>
              <w:bottom w:w="100" w:type="dxa"/>
              <w:right w:w="100" w:type="dxa"/>
            </w:tcMar>
          </w:tcPr>
          <w:p w14:paraId="3DA5C157" w14:textId="77777777" w:rsidR="00FA2FF3" w:rsidRDefault="00FA2FF3" w:rsidP="00E55526">
            <w:pPr>
              <w:widowControl w:val="0"/>
              <w:spacing w:line="240" w:lineRule="auto"/>
              <w:rPr>
                <w:ins w:id="482" w:author="Katharina Schleidt" w:date="2021-10-11T19:06:00Z"/>
                <w:sz w:val="20"/>
                <w:szCs w:val="20"/>
              </w:rPr>
            </w:pPr>
            <w:ins w:id="483" w:author="Katharina Schleidt" w:date="2021-10-11T19:06:00Z">
              <w:r>
                <w:rPr>
                  <w:sz w:val="20"/>
                  <w:szCs w:val="20"/>
                </w:rPr>
                <w:t>Requirement</w:t>
              </w:r>
            </w:ins>
          </w:p>
        </w:tc>
        <w:tc>
          <w:tcPr>
            <w:tcW w:w="7513" w:type="dxa"/>
            <w:shd w:val="clear" w:color="auto" w:fill="auto"/>
            <w:tcMar>
              <w:top w:w="100" w:type="dxa"/>
              <w:left w:w="100" w:type="dxa"/>
              <w:bottom w:w="100" w:type="dxa"/>
              <w:right w:w="100" w:type="dxa"/>
            </w:tcMar>
          </w:tcPr>
          <w:p w14:paraId="1AF70D4C" w14:textId="77777777" w:rsidR="00FA2FF3" w:rsidRDefault="00FA2FF3" w:rsidP="00E55526">
            <w:pPr>
              <w:widowControl w:val="0"/>
              <w:spacing w:line="240" w:lineRule="auto"/>
              <w:rPr>
                <w:ins w:id="484" w:author="Katharina Schleidt" w:date="2021-10-11T19:06:00Z"/>
                <w:sz w:val="20"/>
                <w:szCs w:val="20"/>
              </w:rPr>
            </w:pPr>
            <w:ins w:id="485" w:author="Katharina Schleidt" w:date="2021-10-11T19:06: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5585C995" w14:textId="615DB7D5" w:rsidR="00A84954" w:rsidRDefault="00A84954" w:rsidP="00A84954">
      <w:pPr>
        <w:rPr>
          <w:lang w:eastAsia="ja-JP"/>
        </w:rPr>
      </w:pPr>
    </w:p>
    <w:p w14:paraId="0977F935" w14:textId="77777777" w:rsidR="0057786D" w:rsidRDefault="0057786D" w:rsidP="0057786D">
      <w:pPr>
        <w:keepNext/>
      </w:pPr>
      <w:r>
        <w:rPr>
          <w:noProof/>
          <w:lang w:val="fr-FR" w:eastAsia="fr-FR"/>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28" cstate="print">
                      <a:extLst>
                        <a:ext uri="{28A0092B-C50C-407E-A947-70E740481C1C}">
                          <a14:useLocalDpi xmlns:a14="http://schemas.microsoft.com/office/drawing/2010/main"/>
                        </a:ext>
                        <a:ext uri="{96DAC541-7B7A-43D3-8B79-37D633B846F1}">
                          <asvg:svgBlip xmlns:asvg="http://schemas.microsoft.com/office/drawing/2016/SVG/main" r:embed="rId129"/>
                        </a:ext>
                      </a:extLst>
                    </a:blip>
                    <a:stretch>
                      <a:fillRect/>
                    </a:stretch>
                  </pic:blipFill>
                  <pic:spPr>
                    <a:xfrm>
                      <a:off x="0" y="0"/>
                      <a:ext cx="6191885" cy="1001395"/>
                    </a:xfrm>
                    <a:prstGeom prst="rect">
                      <a:avLst/>
                    </a:prstGeom>
                  </pic:spPr>
                </pic:pic>
              </a:graphicData>
            </a:graphic>
          </wp:inline>
        </w:drawing>
      </w:r>
    </w:p>
    <w:p w14:paraId="63625D23" w14:textId="2EBFC018" w:rsidR="00A84954" w:rsidRDefault="0057786D" w:rsidP="0057786D">
      <w:pPr>
        <w:jc w:val="center"/>
        <w:rPr>
          <w:b/>
          <w:bCs/>
          <w:sz w:val="20"/>
          <w:szCs w:val="20"/>
        </w:rPr>
      </w:pPr>
      <w:r w:rsidRPr="0057786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57</w:t>
      </w:r>
      <w:r w:rsidR="00D471BA">
        <w:rPr>
          <w:b/>
          <w:bCs/>
          <w:sz w:val="20"/>
          <w:szCs w:val="20"/>
        </w:rPr>
        <w:fldChar w:fldCharType="end"/>
      </w:r>
      <w:r w:rsidRPr="0057786D">
        <w:rPr>
          <w:b/>
          <w:bCs/>
          <w:sz w:val="20"/>
          <w:szCs w:val="20"/>
        </w:rPr>
        <w:t xml:space="preserve"> — (Informative) Included direct and indirect requirements and recommendations of the Conceptual Sample schema — </w:t>
      </w:r>
      <w:proofErr w:type="spellStart"/>
      <w:r w:rsidRPr="0057786D">
        <w:rPr>
          <w:b/>
          <w:bCs/>
          <w:sz w:val="20"/>
          <w:szCs w:val="20"/>
        </w:rPr>
        <w:t>PreparationProcedure</w:t>
      </w:r>
      <w:proofErr w:type="spellEnd"/>
      <w:r w:rsidRPr="0057786D">
        <w:rPr>
          <w:b/>
          <w:bCs/>
          <w:sz w:val="20"/>
          <w:szCs w:val="20"/>
        </w:rPr>
        <w:t xml:space="preserve"> requirements class.</w:t>
      </w:r>
    </w:p>
    <w:p w14:paraId="41114F28" w14:textId="4000418A" w:rsidR="0057786D" w:rsidRDefault="00E92803" w:rsidP="00E92803">
      <w:pPr>
        <w:pStyle w:val="Heading3"/>
      </w:pPr>
      <w:r w:rsidRPr="00E92803">
        <w:lastRenderedPageBreak/>
        <w:t xml:space="preserve">Interface </w:t>
      </w:r>
      <w:proofErr w:type="spellStart"/>
      <w:r w:rsidRPr="00E92803">
        <w:t>PreparationProcedure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Heading3"/>
      </w:pPr>
      <w:r w:rsidRPr="00E87AAD">
        <w:t xml:space="preserve">Association </w:t>
      </w:r>
      <w:proofErr w:type="spellStart"/>
      <w:r w:rsidRPr="00E87AAD">
        <w:t>samplePreparationStep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t xml:space="preserve">If the </w:t>
            </w:r>
            <w:proofErr w:type="spellStart"/>
            <w:r>
              <w:rPr>
                <w:b/>
                <w:sz w:val="20"/>
                <w:szCs w:val="20"/>
              </w:rPr>
              <w:t>PreparingProcedure</w:t>
            </w:r>
            <w:proofErr w:type="spellEnd"/>
            <w:r>
              <w:rPr>
                <w:b/>
                <w:sz w:val="20"/>
                <w:szCs w:val="20"/>
              </w:rPr>
              <w:t xml:space="preserve"> </w:t>
            </w:r>
            <w:r>
              <w:rPr>
                <w:sz w:val="20"/>
                <w:szCs w:val="20"/>
              </w:rPr>
              <w:t xml:space="preserve">provides information on the </w:t>
            </w:r>
            <w:proofErr w:type="spellStart"/>
            <w:r>
              <w:rPr>
                <w:b/>
                <w:sz w:val="20"/>
                <w:szCs w:val="20"/>
              </w:rPr>
              <w:t>PreparationStep</w:t>
            </w:r>
            <w:proofErr w:type="spellEnd"/>
            <w:r>
              <w:rPr>
                <w:b/>
                <w:sz w:val="20"/>
                <w:szCs w:val="20"/>
              </w:rPr>
              <w:t xml:space="preserve"> </w:t>
            </w:r>
            <w:r>
              <w:rPr>
                <w:sz w:val="20"/>
                <w:szCs w:val="20"/>
              </w:rPr>
              <w:t xml:space="preserve">where this procedure has been used, the association with the role </w:t>
            </w:r>
            <w:proofErr w:type="spellStart"/>
            <w:r>
              <w:rPr>
                <w:b/>
                <w:sz w:val="20"/>
                <w:szCs w:val="20"/>
              </w:rPr>
              <w:t>samplePreparationStep</w:t>
            </w:r>
            <w:proofErr w:type="spellEnd"/>
            <w:r>
              <w:rPr>
                <w:b/>
                <w:sz w:val="20"/>
                <w:szCs w:val="20"/>
              </w:rPr>
              <w:t xml:space="preserve">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Heading2"/>
      </w:pPr>
      <w:bookmarkStart w:id="486" w:name="_Toc72768904"/>
      <w:proofErr w:type="spellStart"/>
      <w:r w:rsidRPr="00760C94">
        <w:t>SamplingProcedure</w:t>
      </w:r>
      <w:bookmarkEnd w:id="486"/>
      <w:proofErr w:type="spellEnd"/>
    </w:p>
    <w:p w14:paraId="7B4E486A" w14:textId="710D7AEA" w:rsidR="00760C94" w:rsidRDefault="00760C94" w:rsidP="00760C94">
      <w:pPr>
        <w:pStyle w:val="Heading3"/>
      </w:pPr>
      <w:proofErr w:type="spellStart"/>
      <w:r w:rsidRPr="00760C94">
        <w:t>SamplingProcedure</w:t>
      </w:r>
      <w:proofErr w:type="spellEnd"/>
      <w:r w:rsidRPr="00760C9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 xml:space="preserve">Conceptual Sample - </w:t>
            </w:r>
            <w:proofErr w:type="spellStart"/>
            <w:r>
              <w:rPr>
                <w:sz w:val="20"/>
                <w:szCs w:val="20"/>
              </w:rPr>
              <w:t>SamplingProcedure</w:t>
            </w:r>
            <w:proofErr w:type="spellEnd"/>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r>
      <w:tr w:rsidR="00FA2FF3" w14:paraId="7D9794A9" w14:textId="77777777" w:rsidTr="00E55526">
        <w:trPr>
          <w:trHeight w:val="420"/>
          <w:ins w:id="487" w:author="Katharina Schleidt" w:date="2021-10-11T19:07:00Z"/>
        </w:trPr>
        <w:tc>
          <w:tcPr>
            <w:tcW w:w="2258" w:type="dxa"/>
            <w:shd w:val="clear" w:color="auto" w:fill="auto"/>
            <w:tcMar>
              <w:top w:w="100" w:type="dxa"/>
              <w:left w:w="100" w:type="dxa"/>
              <w:bottom w:w="100" w:type="dxa"/>
              <w:right w:w="100" w:type="dxa"/>
            </w:tcMar>
          </w:tcPr>
          <w:p w14:paraId="0AE11D3A" w14:textId="77777777" w:rsidR="00FA2FF3" w:rsidRDefault="00FA2FF3" w:rsidP="00E55526">
            <w:pPr>
              <w:widowControl w:val="0"/>
              <w:spacing w:line="240" w:lineRule="auto"/>
              <w:rPr>
                <w:ins w:id="488" w:author="Katharina Schleidt" w:date="2021-10-11T19:07:00Z"/>
                <w:sz w:val="20"/>
                <w:szCs w:val="20"/>
              </w:rPr>
            </w:pPr>
            <w:ins w:id="489" w:author="Katharina Schleidt" w:date="2021-10-11T19:07:00Z">
              <w:r>
                <w:rPr>
                  <w:sz w:val="20"/>
                  <w:szCs w:val="20"/>
                </w:rPr>
                <w:t>Requirement</w:t>
              </w:r>
            </w:ins>
          </w:p>
        </w:tc>
        <w:tc>
          <w:tcPr>
            <w:tcW w:w="7513" w:type="dxa"/>
            <w:shd w:val="clear" w:color="auto" w:fill="auto"/>
            <w:tcMar>
              <w:top w:w="100" w:type="dxa"/>
              <w:left w:w="100" w:type="dxa"/>
              <w:bottom w:w="100" w:type="dxa"/>
              <w:right w:w="100" w:type="dxa"/>
            </w:tcMar>
          </w:tcPr>
          <w:p w14:paraId="792AE4C7" w14:textId="77777777" w:rsidR="00FA2FF3" w:rsidRDefault="00FA2FF3" w:rsidP="00E55526">
            <w:pPr>
              <w:widowControl w:val="0"/>
              <w:spacing w:line="240" w:lineRule="auto"/>
              <w:rPr>
                <w:ins w:id="490" w:author="Katharina Schleidt" w:date="2021-10-11T19:07:00Z"/>
                <w:sz w:val="20"/>
                <w:szCs w:val="20"/>
              </w:rPr>
            </w:pPr>
            <w:ins w:id="491" w:author="Katharina Schleidt" w:date="2021-10-11T19:07: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2D31684F" w14:textId="7869BA85" w:rsidR="00760C94" w:rsidRDefault="00760C94" w:rsidP="00760C94">
      <w:pPr>
        <w:rPr>
          <w:lang w:eastAsia="ja-JP"/>
        </w:rPr>
      </w:pPr>
    </w:p>
    <w:p w14:paraId="78934D6F" w14:textId="77777777" w:rsidR="007C2205" w:rsidRDefault="00933944" w:rsidP="007C2205">
      <w:pPr>
        <w:keepNext/>
      </w:pPr>
      <w:r>
        <w:rPr>
          <w:noProof/>
          <w:lang w:val="fr-FR" w:eastAsia="fr-FR"/>
        </w:rPr>
        <w:lastRenderedPageBreak/>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30">
                      <a:extLst>
                        <a:ext uri="{28A0092B-C50C-407E-A947-70E740481C1C}">
                          <a14:useLocalDpi xmlns:a14="http://schemas.microsoft.com/office/drawing/2010/main"/>
                        </a:ext>
                        <a:ext uri="{96DAC541-7B7A-43D3-8B79-37D633B846F1}">
                          <asvg:svgBlip xmlns:asvg="http://schemas.microsoft.com/office/drawing/2016/SVG/main" r:embed="rId131"/>
                        </a:ext>
                      </a:extLst>
                    </a:blip>
                    <a:stretch>
                      <a:fillRect/>
                    </a:stretch>
                  </pic:blipFill>
                  <pic:spPr>
                    <a:xfrm>
                      <a:off x="0" y="0"/>
                      <a:ext cx="6191885" cy="1358900"/>
                    </a:xfrm>
                    <a:prstGeom prst="rect">
                      <a:avLst/>
                    </a:prstGeom>
                  </pic:spPr>
                </pic:pic>
              </a:graphicData>
            </a:graphic>
          </wp:inline>
        </w:drawing>
      </w:r>
    </w:p>
    <w:p w14:paraId="0B256805" w14:textId="36701259" w:rsidR="00904CF1" w:rsidRDefault="007C2205" w:rsidP="007C2205">
      <w:pPr>
        <w:jc w:val="center"/>
        <w:rPr>
          <w:b/>
          <w:bCs/>
          <w:sz w:val="20"/>
          <w:szCs w:val="20"/>
        </w:rPr>
      </w:pPr>
      <w:r w:rsidRPr="007C220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58</w:t>
      </w:r>
      <w:r w:rsidR="00D471BA">
        <w:rPr>
          <w:b/>
          <w:bCs/>
          <w:sz w:val="20"/>
          <w:szCs w:val="20"/>
        </w:rPr>
        <w:fldChar w:fldCharType="end"/>
      </w:r>
      <w:r w:rsidRPr="007C2205">
        <w:rPr>
          <w:b/>
          <w:bCs/>
          <w:sz w:val="20"/>
          <w:szCs w:val="20"/>
        </w:rPr>
        <w:t xml:space="preserve"> — (Informative) Included direct and indirect requirements and recommendations of the Conceptual Sample schema — </w:t>
      </w:r>
      <w:proofErr w:type="spellStart"/>
      <w:r w:rsidRPr="007C2205">
        <w:rPr>
          <w:b/>
          <w:bCs/>
          <w:sz w:val="20"/>
          <w:szCs w:val="20"/>
        </w:rPr>
        <w:t>SamplingProcedure</w:t>
      </w:r>
      <w:proofErr w:type="spellEnd"/>
      <w:r w:rsidRPr="007C2205">
        <w:rPr>
          <w:b/>
          <w:bCs/>
          <w:sz w:val="20"/>
          <w:szCs w:val="20"/>
        </w:rPr>
        <w:t xml:space="preserve"> requirements class.</w:t>
      </w:r>
    </w:p>
    <w:p w14:paraId="72F33432" w14:textId="391449EF" w:rsidR="007C2205" w:rsidRDefault="00455570" w:rsidP="00455570">
      <w:pPr>
        <w:pStyle w:val="Heading3"/>
      </w:pPr>
      <w:r w:rsidRPr="00455570">
        <w:t xml:space="preserve">Interface </w:t>
      </w:r>
      <w:proofErr w:type="spellStart"/>
      <w:r w:rsidRPr="00455570">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proofErr w:type="spellStart"/>
            <w:r>
              <w:rPr>
                <w:b/>
                <w:sz w:val="20"/>
                <w:szCs w:val="20"/>
              </w:rPr>
              <w:t>sampledFeature</w:t>
            </w:r>
            <w:proofErr w:type="spellEnd"/>
            <w:r>
              <w:rPr>
                <w:b/>
                <w:sz w:val="20"/>
                <w:szCs w:val="20"/>
              </w:rPr>
              <w:t xml:space="preserv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Heading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Heading3"/>
      </w:pPr>
      <w:r w:rsidRPr="006A769E">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D398238" w14:textId="1C39CA6A" w:rsidR="006A769E" w:rsidRDefault="006A769E" w:rsidP="001A5B74">
            <w:pPr>
              <w:spacing w:line="240" w:lineRule="auto"/>
              <w:rPr>
                <w:b/>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Sampler </w:t>
            </w:r>
            <w:r>
              <w:rPr>
                <w:sz w:val="20"/>
                <w:szCs w:val="20"/>
              </w:rPr>
              <w:t xml:space="preserve">that implements this procedure,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Heading1"/>
      </w:pPr>
      <w:bookmarkStart w:id="492" w:name="_Toc72768905"/>
      <w:r w:rsidRPr="00920189">
        <w:t>Abstract Sample Core</w:t>
      </w:r>
      <w:bookmarkEnd w:id="492"/>
    </w:p>
    <w:p w14:paraId="487838B1" w14:textId="6E167612" w:rsidR="00CE109A" w:rsidRDefault="001B0D6E" w:rsidP="001B0D6E">
      <w:pPr>
        <w:pStyle w:val="Heading2"/>
      </w:pPr>
      <w:bookmarkStart w:id="493" w:name="_Toc72768906"/>
      <w:r w:rsidRPr="001B0D6E">
        <w:t>General</w:t>
      </w:r>
      <w:bookmarkEnd w:id="493"/>
    </w:p>
    <w:p w14:paraId="6EBC8A5F" w14:textId="25FE53B8" w:rsidR="001B0D6E" w:rsidRDefault="001B0D6E" w:rsidP="001B0D6E">
      <w:pPr>
        <w:pStyle w:val="Heading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lastRenderedPageBreak/>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bl>
    <w:p w14:paraId="28DE83A6" w14:textId="3AAE862E" w:rsidR="001B0D6E" w:rsidRDefault="001B0D6E" w:rsidP="001B0D6E">
      <w:pPr>
        <w:rPr>
          <w:lang w:eastAsia="ja-JP"/>
        </w:rPr>
      </w:pPr>
    </w:p>
    <w:p w14:paraId="15DBFBF0" w14:textId="77777777" w:rsidR="00F77288" w:rsidRDefault="00F77288" w:rsidP="00F77288">
      <w:pPr>
        <w:keepNext/>
      </w:pPr>
      <w:r>
        <w:rPr>
          <w:noProof/>
          <w:lang w:val="fr-FR" w:eastAsia="fr-FR"/>
        </w:rPr>
        <w:lastRenderedPageBreak/>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32" cstate="print">
                      <a:extLst>
                        <a:ext uri="{28A0092B-C50C-407E-A947-70E740481C1C}">
                          <a14:useLocalDpi xmlns:a14="http://schemas.microsoft.com/office/drawing/2010/main"/>
                        </a:ext>
                        <a:ext uri="{96DAC541-7B7A-43D3-8B79-37D633B846F1}">
                          <asvg:svgBlip xmlns:asvg="http://schemas.microsoft.com/office/drawing/2016/SVG/main" r:embed="rId133"/>
                        </a:ext>
                      </a:extLst>
                    </a:blip>
                    <a:stretch>
                      <a:fillRect/>
                    </a:stretch>
                  </pic:blipFill>
                  <pic:spPr>
                    <a:xfrm>
                      <a:off x="0" y="0"/>
                      <a:ext cx="6191885" cy="5027295"/>
                    </a:xfrm>
                    <a:prstGeom prst="rect">
                      <a:avLst/>
                    </a:prstGeom>
                  </pic:spPr>
                </pic:pic>
              </a:graphicData>
            </a:graphic>
          </wp:inline>
        </w:drawing>
      </w:r>
    </w:p>
    <w:p w14:paraId="545E70BF" w14:textId="0BFEC1AC" w:rsidR="001B0D6E" w:rsidRDefault="00F77288" w:rsidP="00F77288">
      <w:pPr>
        <w:jc w:val="center"/>
        <w:rPr>
          <w:b/>
          <w:bCs/>
          <w:sz w:val="20"/>
          <w:szCs w:val="20"/>
        </w:rPr>
      </w:pPr>
      <w:r w:rsidRPr="00F7728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59</w:t>
      </w:r>
      <w:r w:rsidR="00D471BA">
        <w:rPr>
          <w:b/>
          <w:bCs/>
          <w:sz w:val="20"/>
          <w:szCs w:val="20"/>
        </w:rPr>
        <w:fldChar w:fldCharType="end"/>
      </w:r>
      <w:r w:rsidRPr="00F77288">
        <w:rPr>
          <w:b/>
          <w:bCs/>
          <w:sz w:val="20"/>
          <w:szCs w:val="20"/>
        </w:rPr>
        <w:t xml:space="preserve"> — (Informative) Included direct and indirect requirements and recommendations of the Abstract Sample core package requirements class.</w:t>
      </w:r>
    </w:p>
    <w:p w14:paraId="05A3C014" w14:textId="3E4BAFB4" w:rsidR="00F77288" w:rsidRDefault="00C356AB" w:rsidP="00C356AB">
      <w:pPr>
        <w:pStyle w:val="Heading2"/>
      </w:pPr>
      <w:bookmarkStart w:id="494" w:name="_Toc72768907"/>
      <w:proofErr w:type="spellStart"/>
      <w:r w:rsidRPr="00C356AB">
        <w:t>AbstractSample</w:t>
      </w:r>
      <w:bookmarkEnd w:id="494"/>
      <w:proofErr w:type="spellEnd"/>
    </w:p>
    <w:p w14:paraId="78A0730A" w14:textId="238AAE6C" w:rsidR="00C356AB" w:rsidRDefault="00C356AB" w:rsidP="00C356AB">
      <w:pPr>
        <w:pStyle w:val="Heading3"/>
      </w:pPr>
      <w:proofErr w:type="spellStart"/>
      <w:r w:rsidRPr="00C356AB">
        <w:t>AbstractSample</w:t>
      </w:r>
      <w:proofErr w:type="spellEnd"/>
      <w:r w:rsidRPr="00C356A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C356AB">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C356AB" w14:paraId="67AB84BD" w14:textId="77777777" w:rsidTr="00C356AB">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C356AB">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 xml:space="preserve">Abstract Sample core - </w:t>
            </w:r>
            <w:proofErr w:type="spellStart"/>
            <w:r>
              <w:rPr>
                <w:sz w:val="20"/>
                <w:szCs w:val="20"/>
              </w:rPr>
              <w:t>AbstractSample</w:t>
            </w:r>
            <w:proofErr w:type="spellEnd"/>
          </w:p>
        </w:tc>
      </w:tr>
      <w:tr w:rsidR="00C356AB" w14:paraId="1043F3CA" w14:textId="77777777" w:rsidTr="00C356AB">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C356AB">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356AB" w14:paraId="1E986327" w14:textId="77777777" w:rsidTr="00C356AB">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C356AB" w14:paraId="4448C20D" w14:textId="77777777" w:rsidTr="00C356AB">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r>
      <w:tr w:rsidR="00C356AB" w14:paraId="58984D3F" w14:textId="77777777" w:rsidTr="00C356AB">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r>
      <w:tr w:rsidR="00C356AB" w14:paraId="1018E571" w14:textId="77777777" w:rsidTr="00C356AB">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A5224DA" w14:textId="75888206" w:rsidR="00C356AB" w:rsidRDefault="00C356AB" w:rsidP="00C356AB">
      <w:pPr>
        <w:rPr>
          <w:lang w:eastAsia="ja-JP"/>
        </w:rPr>
      </w:pPr>
    </w:p>
    <w:p w14:paraId="480B6B52" w14:textId="77777777" w:rsidR="00540061" w:rsidRDefault="00540061" w:rsidP="00540061">
      <w:pPr>
        <w:keepNext/>
      </w:pPr>
      <w:r>
        <w:rPr>
          <w:noProof/>
          <w:lang w:val="fr-FR" w:eastAsia="fr-FR"/>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34">
                      <a:extLst>
                        <a:ext uri="{28A0092B-C50C-407E-A947-70E740481C1C}">
                          <a14:useLocalDpi xmlns:a14="http://schemas.microsoft.com/office/drawing/2010/main"/>
                        </a:ext>
                        <a:ext uri="{96DAC541-7B7A-43D3-8B79-37D633B846F1}">
                          <asvg:svgBlip xmlns:asvg="http://schemas.microsoft.com/office/drawing/2016/SVG/main" r:embed="rId135"/>
                        </a:ext>
                      </a:extLst>
                    </a:blip>
                    <a:stretch>
                      <a:fillRect/>
                    </a:stretch>
                  </pic:blipFill>
                  <pic:spPr>
                    <a:xfrm>
                      <a:off x="0" y="0"/>
                      <a:ext cx="6191885" cy="3089910"/>
                    </a:xfrm>
                    <a:prstGeom prst="rect">
                      <a:avLst/>
                    </a:prstGeom>
                  </pic:spPr>
                </pic:pic>
              </a:graphicData>
            </a:graphic>
          </wp:inline>
        </w:drawing>
      </w:r>
    </w:p>
    <w:p w14:paraId="10F11393" w14:textId="34ED1BF0" w:rsidR="00C356AB" w:rsidRDefault="00540061" w:rsidP="00540061">
      <w:pPr>
        <w:jc w:val="center"/>
        <w:rPr>
          <w:b/>
          <w:bCs/>
          <w:sz w:val="20"/>
          <w:szCs w:val="20"/>
        </w:rPr>
      </w:pPr>
      <w:r w:rsidRPr="005400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60</w:t>
      </w:r>
      <w:r w:rsidR="00D471BA">
        <w:rPr>
          <w:b/>
          <w:bCs/>
          <w:sz w:val="20"/>
          <w:szCs w:val="20"/>
        </w:rPr>
        <w:fldChar w:fldCharType="end"/>
      </w:r>
      <w:r w:rsidRPr="00540061">
        <w:rPr>
          <w:b/>
          <w:bCs/>
          <w:sz w:val="20"/>
          <w:szCs w:val="20"/>
        </w:rPr>
        <w:t xml:space="preserve"> — (Informative) Included direct and indirect requirements and recommendations of the Abstract Sample core — </w:t>
      </w:r>
      <w:proofErr w:type="spellStart"/>
      <w:r w:rsidRPr="00540061">
        <w:rPr>
          <w:b/>
          <w:bCs/>
          <w:sz w:val="20"/>
          <w:szCs w:val="20"/>
        </w:rPr>
        <w:t>AbstractSample</w:t>
      </w:r>
      <w:proofErr w:type="spellEnd"/>
      <w:r w:rsidRPr="00540061">
        <w:rPr>
          <w:b/>
          <w:bCs/>
          <w:sz w:val="20"/>
          <w:szCs w:val="20"/>
        </w:rPr>
        <w:t xml:space="preserve"> requirements class.</w:t>
      </w:r>
    </w:p>
    <w:p w14:paraId="5C713F2D" w14:textId="77777777" w:rsidR="00E648AA" w:rsidRDefault="00E648AA" w:rsidP="00E648AA">
      <w:pPr>
        <w:keepNext/>
      </w:pPr>
      <w:r>
        <w:rPr>
          <w:noProof/>
          <w:lang w:val="fr-FR" w:eastAsia="fr-FR"/>
        </w:rPr>
        <w:lastRenderedPageBreak/>
        <w:drawing>
          <wp:inline distT="0" distB="0" distL="0" distR="0" wp14:anchorId="3DE3AD51" wp14:editId="707331DE">
            <wp:extent cx="6144228" cy="45796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6">
                      <a:extLst>
                        <a:ext uri="{28A0092B-C50C-407E-A947-70E740481C1C}">
                          <a14:useLocalDpi xmlns:a14="http://schemas.microsoft.com/office/drawing/2010/main" val="0"/>
                        </a:ext>
                      </a:extLst>
                    </a:blip>
                    <a:stretch>
                      <a:fillRect/>
                    </a:stretch>
                  </pic:blipFill>
                  <pic:spPr>
                    <a:xfrm>
                      <a:off x="0" y="0"/>
                      <a:ext cx="6144228" cy="4579620"/>
                    </a:xfrm>
                    <a:prstGeom prst="rect">
                      <a:avLst/>
                    </a:prstGeom>
                  </pic:spPr>
                </pic:pic>
              </a:graphicData>
            </a:graphic>
          </wp:inline>
        </w:drawing>
      </w:r>
    </w:p>
    <w:p w14:paraId="7D673049" w14:textId="19FA4524" w:rsidR="00E648AA" w:rsidRPr="00E648AA" w:rsidRDefault="00E648AA" w:rsidP="00E648AA">
      <w:pPr>
        <w:jc w:val="center"/>
        <w:rPr>
          <w:b/>
          <w:bCs/>
          <w:sz w:val="20"/>
          <w:szCs w:val="20"/>
        </w:rPr>
      </w:pPr>
      <w:r w:rsidRPr="00E648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61</w:t>
      </w:r>
      <w:r w:rsidR="00D471BA">
        <w:rPr>
          <w:b/>
          <w:bCs/>
          <w:sz w:val="20"/>
          <w:szCs w:val="20"/>
        </w:rPr>
        <w:fldChar w:fldCharType="end"/>
      </w:r>
      <w:r w:rsidRPr="00E648AA">
        <w:rPr>
          <w:b/>
          <w:bCs/>
          <w:sz w:val="20"/>
          <w:szCs w:val="20"/>
        </w:rPr>
        <w:t xml:space="preserve"> — Context diagram for Abstract Sample core — </w:t>
      </w:r>
      <w:proofErr w:type="spellStart"/>
      <w:r w:rsidRPr="00E648AA">
        <w:rPr>
          <w:b/>
          <w:bCs/>
          <w:sz w:val="20"/>
          <w:szCs w:val="20"/>
        </w:rPr>
        <w:t>AbstractSample</w:t>
      </w:r>
      <w:proofErr w:type="spellEnd"/>
      <w:r w:rsidRPr="00E648AA">
        <w:rPr>
          <w:b/>
          <w:bCs/>
          <w:sz w:val="20"/>
          <w:szCs w:val="20"/>
        </w:rPr>
        <w:t>.</w:t>
      </w:r>
    </w:p>
    <w:p w14:paraId="0BA43859" w14:textId="6E0455E4" w:rsidR="00540061" w:rsidRDefault="00ED30E9" w:rsidP="00ED30E9">
      <w:pPr>
        <w:pStyle w:val="Heading3"/>
      </w:pPr>
      <w:r w:rsidRPr="00ED30E9">
        <w:t xml:space="preserve">Attribute </w:t>
      </w:r>
      <w:proofErr w:type="spellStart"/>
      <w:r w:rsidRPr="00ED30E9">
        <w:t>sampleType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77777777" w:rsidR="00CC7C16" w:rsidRDefault="00CC7C16"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w:t>
            </w:r>
            <w:proofErr w:type="spellEnd"/>
            <w:r>
              <w:rPr>
                <w:b/>
                <w:sz w:val="20"/>
                <w:szCs w:val="20"/>
              </w:rPr>
              <w:t xml:space="preserve"> </w:t>
            </w:r>
            <w:r>
              <w:rPr>
                <w:sz w:val="20"/>
                <w:szCs w:val="20"/>
              </w:rPr>
              <w:t xml:space="preserve">is provided, the attribute </w:t>
            </w:r>
            <w:proofErr w:type="spellStart"/>
            <w:r>
              <w:rPr>
                <w:b/>
                <w:sz w:val="20"/>
                <w:szCs w:val="20"/>
              </w:rPr>
              <w:t>sampleType:AbstractSampleTypeCodeListValue</w:t>
            </w:r>
            <w:proofErr w:type="spellEnd"/>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Heading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50156D88" w14:textId="6B7819E1" w:rsidR="00FE3E22" w:rsidRDefault="00FE3E22" w:rsidP="00FE3E22">
      <w:pPr>
        <w:rPr>
          <w:lang w:eastAsia="ja-JP"/>
        </w:rPr>
      </w:pPr>
    </w:p>
    <w:p w14:paraId="0DF0F5B0" w14:textId="5E4A870F" w:rsidR="008E2BBE" w:rsidRDefault="008E2BBE" w:rsidP="008E2BBE">
      <w:pPr>
        <w:rPr>
          <w:lang w:eastAsia="ja-JP"/>
        </w:rPr>
      </w:pPr>
      <w:r>
        <w:rPr>
          <w:lang w:eastAsia="ja-JP"/>
        </w:rPr>
        <w:lastRenderedPageBreak/>
        <w:t xml:space="preserve">EXAMPLE </w:t>
      </w:r>
      <w:r>
        <w:rPr>
          <w:lang w:eastAsia="ja-JP"/>
        </w:rPr>
        <w:tab/>
      </w:r>
      <w:ins w:id="495" w:author="Katharina Schleidt" w:date="2021-10-10T18:17:00Z">
        <w:r w:rsidR="00E37EA9" w:rsidRPr="00E37EA9">
          <w:rPr>
            <w:lang w:eastAsia="ja-JP"/>
          </w:rPr>
          <w:t>When taking water samples, the sampling procedure specifies the amount of time that must pass to allow sediments to settle. As reality is rarely as exact as plans, the actual waiting time applied to a specific sample can be stored in the parameter.</w:t>
        </w:r>
      </w:ins>
      <w:del w:id="496" w:author="Katharina Schleidt" w:date="2021-10-10T18:17:00Z">
        <w:r w:rsidR="00EA68E6" w:rsidDel="00E37EA9">
          <w:rPr>
            <w:lang w:eastAsia="ja-JP"/>
          </w:rPr>
          <w:delText>W</w:delText>
        </w:r>
        <w:r w:rsidDel="00E37EA9">
          <w:rPr>
            <w:lang w:eastAsia="ja-JP"/>
          </w:rPr>
          <w:delText>hen taking water samples, the sampling procedure specifies that an amount of time must pass to allow sediments to settle. The exact waiting time for a specific sample can be stored in the parameter.</w:delText>
        </w:r>
      </w:del>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Heading2"/>
      </w:pPr>
      <w:bookmarkStart w:id="497" w:name="_Toc72768908"/>
      <w:proofErr w:type="spellStart"/>
      <w:r w:rsidRPr="006762B7">
        <w:t>AbstractSampling</w:t>
      </w:r>
      <w:bookmarkEnd w:id="497"/>
      <w:proofErr w:type="spellEnd"/>
    </w:p>
    <w:p w14:paraId="5789A0B4" w14:textId="3A00C7AE" w:rsidR="006762B7" w:rsidRDefault="00E708E8" w:rsidP="00E708E8">
      <w:pPr>
        <w:pStyle w:val="Heading3"/>
      </w:pPr>
      <w:proofErr w:type="spellStart"/>
      <w:r w:rsidRPr="00E708E8">
        <w:t>AbstractSampling</w:t>
      </w:r>
      <w:proofErr w:type="spellEnd"/>
      <w:r w:rsidRPr="00E708E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 xml:space="preserve">Abstract Sample core - </w:t>
            </w:r>
            <w:proofErr w:type="spellStart"/>
            <w:r>
              <w:rPr>
                <w:sz w:val="20"/>
                <w:szCs w:val="20"/>
              </w:rPr>
              <w:t>AbstractSampling</w:t>
            </w:r>
            <w:proofErr w:type="spellEnd"/>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AF924DE" w14:textId="7E8BB1B4" w:rsidR="00E708E8" w:rsidRDefault="00E708E8" w:rsidP="00E708E8">
      <w:pPr>
        <w:rPr>
          <w:lang w:eastAsia="ja-JP"/>
        </w:rPr>
      </w:pPr>
    </w:p>
    <w:p w14:paraId="2B3D15B3" w14:textId="77777777" w:rsidR="00105813" w:rsidRDefault="00105813" w:rsidP="00105813">
      <w:pPr>
        <w:keepNext/>
      </w:pPr>
      <w:r>
        <w:rPr>
          <w:noProof/>
          <w:lang w:val="fr-FR" w:eastAsia="fr-FR"/>
        </w:rPr>
        <w:lastRenderedPageBreak/>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37" cstate="print">
                      <a:extLst>
                        <a:ext uri="{28A0092B-C50C-407E-A947-70E740481C1C}">
                          <a14:useLocalDpi xmlns:a14="http://schemas.microsoft.com/office/drawing/2010/main"/>
                        </a:ext>
                        <a:ext uri="{96DAC541-7B7A-43D3-8B79-37D633B846F1}">
                          <asvg:svgBlip xmlns:asvg="http://schemas.microsoft.com/office/drawing/2016/SVG/main" r:embed="rId138"/>
                        </a:ext>
                      </a:extLst>
                    </a:blip>
                    <a:stretch>
                      <a:fillRect/>
                    </a:stretch>
                  </pic:blipFill>
                  <pic:spPr>
                    <a:xfrm>
                      <a:off x="0" y="0"/>
                      <a:ext cx="6191885" cy="3090545"/>
                    </a:xfrm>
                    <a:prstGeom prst="rect">
                      <a:avLst/>
                    </a:prstGeom>
                  </pic:spPr>
                </pic:pic>
              </a:graphicData>
            </a:graphic>
          </wp:inline>
        </w:drawing>
      </w:r>
    </w:p>
    <w:p w14:paraId="502D4EE9" w14:textId="45B7382F" w:rsidR="004224E8" w:rsidRDefault="00105813" w:rsidP="00105813">
      <w:pPr>
        <w:jc w:val="center"/>
        <w:rPr>
          <w:b/>
          <w:bCs/>
          <w:sz w:val="20"/>
          <w:szCs w:val="20"/>
        </w:rPr>
      </w:pPr>
      <w:r w:rsidRPr="0010581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62</w:t>
      </w:r>
      <w:r w:rsidR="00D471BA">
        <w:rPr>
          <w:b/>
          <w:bCs/>
          <w:sz w:val="20"/>
          <w:szCs w:val="20"/>
        </w:rPr>
        <w:fldChar w:fldCharType="end"/>
      </w:r>
      <w:r w:rsidRPr="00105813">
        <w:rPr>
          <w:b/>
          <w:bCs/>
          <w:sz w:val="20"/>
          <w:szCs w:val="20"/>
        </w:rPr>
        <w:t xml:space="preserve"> — (Informative) Included direct and indirect requirements and recommendations of the Abstract Sample core — </w:t>
      </w:r>
      <w:proofErr w:type="spellStart"/>
      <w:r w:rsidRPr="00105813">
        <w:rPr>
          <w:b/>
          <w:bCs/>
          <w:sz w:val="20"/>
          <w:szCs w:val="20"/>
        </w:rPr>
        <w:t>AbstractSampling</w:t>
      </w:r>
      <w:proofErr w:type="spellEnd"/>
      <w:r w:rsidRPr="00105813">
        <w:rPr>
          <w:b/>
          <w:bCs/>
          <w:sz w:val="20"/>
          <w:szCs w:val="20"/>
        </w:rPr>
        <w:t xml:space="preserve"> requirements class.</w:t>
      </w:r>
    </w:p>
    <w:p w14:paraId="7FB641C5" w14:textId="77777777" w:rsidR="00194DAA" w:rsidRDefault="00194DAA" w:rsidP="00194DAA">
      <w:pPr>
        <w:keepNext/>
      </w:pPr>
      <w:r>
        <w:rPr>
          <w:noProof/>
          <w:lang w:val="fr-FR" w:eastAsia="fr-FR"/>
        </w:rPr>
        <w:drawing>
          <wp:inline distT="0" distB="0" distL="0" distR="0" wp14:anchorId="6747F05C" wp14:editId="073EDB86">
            <wp:extent cx="6143551" cy="430466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9">
                      <a:extLst>
                        <a:ext uri="{28A0092B-C50C-407E-A947-70E740481C1C}">
                          <a14:useLocalDpi xmlns:a14="http://schemas.microsoft.com/office/drawing/2010/main" val="0"/>
                        </a:ext>
                      </a:extLst>
                    </a:blip>
                    <a:stretch>
                      <a:fillRect/>
                    </a:stretch>
                  </pic:blipFill>
                  <pic:spPr>
                    <a:xfrm>
                      <a:off x="0" y="0"/>
                      <a:ext cx="6143551" cy="4304665"/>
                    </a:xfrm>
                    <a:prstGeom prst="rect">
                      <a:avLst/>
                    </a:prstGeom>
                  </pic:spPr>
                </pic:pic>
              </a:graphicData>
            </a:graphic>
          </wp:inline>
        </w:drawing>
      </w:r>
    </w:p>
    <w:p w14:paraId="77A56F52" w14:textId="7725B00F" w:rsidR="00194DAA" w:rsidRPr="00194DAA" w:rsidRDefault="00194DAA" w:rsidP="00194DAA">
      <w:pPr>
        <w:jc w:val="center"/>
        <w:rPr>
          <w:b/>
          <w:bCs/>
          <w:sz w:val="20"/>
          <w:szCs w:val="20"/>
        </w:rPr>
      </w:pPr>
      <w:r w:rsidRPr="00194D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63</w:t>
      </w:r>
      <w:r w:rsidR="00D471BA">
        <w:rPr>
          <w:b/>
          <w:bCs/>
          <w:sz w:val="20"/>
          <w:szCs w:val="20"/>
        </w:rPr>
        <w:fldChar w:fldCharType="end"/>
      </w:r>
      <w:r w:rsidRPr="00194DAA">
        <w:rPr>
          <w:b/>
          <w:bCs/>
          <w:sz w:val="20"/>
          <w:szCs w:val="20"/>
        </w:rPr>
        <w:t xml:space="preserve"> — Context diagram for Abstract Sample core — </w:t>
      </w:r>
      <w:proofErr w:type="spellStart"/>
      <w:r w:rsidRPr="00194DAA">
        <w:rPr>
          <w:b/>
          <w:bCs/>
          <w:sz w:val="20"/>
          <w:szCs w:val="20"/>
        </w:rPr>
        <w:t>AbstractSampling</w:t>
      </w:r>
      <w:proofErr w:type="spellEnd"/>
      <w:r w:rsidRPr="00194DAA">
        <w:rPr>
          <w:b/>
          <w:bCs/>
          <w:sz w:val="20"/>
          <w:szCs w:val="20"/>
        </w:rPr>
        <w:t>.</w:t>
      </w:r>
    </w:p>
    <w:p w14:paraId="56BA1F30" w14:textId="6A29AA33" w:rsidR="00105813" w:rsidRDefault="00D61F74" w:rsidP="00D61F74">
      <w:pPr>
        <w:pStyle w:val="Heading3"/>
      </w:pPr>
      <w:r w:rsidRPr="00D61F74">
        <w:lastRenderedPageBreak/>
        <w:t xml:space="preserve">Attribute </w:t>
      </w:r>
      <w:proofErr w:type="spellStart"/>
      <w:r w:rsidRPr="00D61F74">
        <w:t>samplingLocation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proofErr w:type="spellStart"/>
            <w:r>
              <w:rPr>
                <w:b/>
                <w:sz w:val="20"/>
                <w:szCs w:val="20"/>
              </w:rPr>
              <w:t>samplingLocation:Geometry</w:t>
            </w:r>
            <w:proofErr w:type="spellEnd"/>
            <w:r>
              <w:rPr>
                <w:b/>
                <w:sz w:val="20"/>
                <w:szCs w:val="20"/>
              </w:rPr>
              <w:t xml:space="preserve">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Heading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Heading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Heading2"/>
      </w:pPr>
      <w:bookmarkStart w:id="498" w:name="_Toc72768909"/>
      <w:proofErr w:type="spellStart"/>
      <w:r w:rsidRPr="004864AE">
        <w:t>AbstractSampler</w:t>
      </w:r>
      <w:bookmarkEnd w:id="498"/>
      <w:proofErr w:type="spellEnd"/>
    </w:p>
    <w:p w14:paraId="63472AB2" w14:textId="23B08D4C" w:rsidR="004864AE" w:rsidRDefault="00CF5361" w:rsidP="00CF5361">
      <w:pPr>
        <w:pStyle w:val="Heading3"/>
      </w:pPr>
      <w:proofErr w:type="spellStart"/>
      <w:r w:rsidRPr="00CF5361">
        <w:t>AbstractSampler</w:t>
      </w:r>
      <w:proofErr w:type="spellEnd"/>
      <w:r w:rsidRPr="00CF53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710C41">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710C41" w14:paraId="74C727CF" w14:textId="77777777" w:rsidTr="00710C41">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710C41">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 xml:space="preserve">Abstract Sample core - </w:t>
            </w:r>
            <w:proofErr w:type="spellStart"/>
            <w:r>
              <w:rPr>
                <w:sz w:val="20"/>
                <w:szCs w:val="20"/>
              </w:rPr>
              <w:t>AbstractSampler</w:t>
            </w:r>
            <w:proofErr w:type="spellEnd"/>
          </w:p>
        </w:tc>
      </w:tr>
      <w:tr w:rsidR="00710C41" w14:paraId="102D9D70" w14:textId="77777777" w:rsidTr="00710C41">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710C41">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10C41" w14:paraId="43E9F18C" w14:textId="77777777" w:rsidTr="00710C41">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r>
      <w:tr w:rsidR="00710C41" w14:paraId="7165271D" w14:textId="77777777" w:rsidTr="00710C41">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729534F" w14:textId="2E675D9B" w:rsidR="00CF5361" w:rsidRDefault="00CF5361" w:rsidP="00CF5361">
      <w:pPr>
        <w:rPr>
          <w:lang w:eastAsia="ja-JP"/>
        </w:rPr>
      </w:pPr>
    </w:p>
    <w:p w14:paraId="73932C09" w14:textId="77777777" w:rsidR="0055112F" w:rsidRDefault="0055112F" w:rsidP="0055112F">
      <w:pPr>
        <w:keepNext/>
      </w:pPr>
      <w:r>
        <w:rPr>
          <w:noProof/>
          <w:lang w:val="fr-FR" w:eastAsia="fr-FR"/>
        </w:rPr>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40" cstate="print">
                      <a:extLst>
                        <a:ext uri="{28A0092B-C50C-407E-A947-70E740481C1C}">
                          <a14:useLocalDpi xmlns:a14="http://schemas.microsoft.com/office/drawing/2010/main"/>
                        </a:ext>
                        <a:ext uri="{96DAC541-7B7A-43D3-8B79-37D633B846F1}">
                          <asvg:svgBlip xmlns:asvg="http://schemas.microsoft.com/office/drawing/2016/SVG/main" r:embed="rId141"/>
                        </a:ext>
                      </a:extLst>
                    </a:blip>
                    <a:stretch>
                      <a:fillRect/>
                    </a:stretch>
                  </pic:blipFill>
                  <pic:spPr>
                    <a:xfrm>
                      <a:off x="0" y="0"/>
                      <a:ext cx="6191885" cy="1236345"/>
                    </a:xfrm>
                    <a:prstGeom prst="rect">
                      <a:avLst/>
                    </a:prstGeom>
                  </pic:spPr>
                </pic:pic>
              </a:graphicData>
            </a:graphic>
          </wp:inline>
        </w:drawing>
      </w:r>
    </w:p>
    <w:p w14:paraId="4E7EBC8E" w14:textId="7289D1DC" w:rsidR="00C13D3B" w:rsidRDefault="0055112F" w:rsidP="0055112F">
      <w:pPr>
        <w:jc w:val="center"/>
        <w:rPr>
          <w:b/>
          <w:bCs/>
          <w:sz w:val="20"/>
          <w:szCs w:val="20"/>
        </w:rPr>
      </w:pPr>
      <w:r w:rsidRPr="0055112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64</w:t>
      </w:r>
      <w:r w:rsidR="00D471BA">
        <w:rPr>
          <w:b/>
          <w:bCs/>
          <w:sz w:val="20"/>
          <w:szCs w:val="20"/>
        </w:rPr>
        <w:fldChar w:fldCharType="end"/>
      </w:r>
      <w:r w:rsidRPr="0055112F">
        <w:rPr>
          <w:b/>
          <w:bCs/>
          <w:sz w:val="20"/>
          <w:szCs w:val="20"/>
        </w:rPr>
        <w:t xml:space="preserve"> — (Informative) Included direct and indirect requirements and recommendations of the Abstract Sample core — </w:t>
      </w:r>
      <w:proofErr w:type="spellStart"/>
      <w:r w:rsidRPr="0055112F">
        <w:rPr>
          <w:b/>
          <w:bCs/>
          <w:sz w:val="20"/>
          <w:szCs w:val="20"/>
        </w:rPr>
        <w:t>AbstractSampler</w:t>
      </w:r>
      <w:proofErr w:type="spellEnd"/>
      <w:r w:rsidRPr="0055112F">
        <w:rPr>
          <w:b/>
          <w:bCs/>
          <w:sz w:val="20"/>
          <w:szCs w:val="20"/>
        </w:rPr>
        <w:t xml:space="preserve"> requirements class.</w:t>
      </w:r>
    </w:p>
    <w:p w14:paraId="2FC73306" w14:textId="77777777" w:rsidR="003D3E58" w:rsidRDefault="003D3E58" w:rsidP="003D3E58">
      <w:pPr>
        <w:keepNext/>
      </w:pPr>
      <w:r>
        <w:rPr>
          <w:noProof/>
          <w:lang w:val="fr-FR" w:eastAsia="fr-FR"/>
        </w:rPr>
        <w:drawing>
          <wp:inline distT="0" distB="0" distL="0" distR="0" wp14:anchorId="1EB3CA2C" wp14:editId="6A1614C8">
            <wp:extent cx="6431924" cy="46523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2">
                      <a:extLst>
                        <a:ext uri="{28A0092B-C50C-407E-A947-70E740481C1C}">
                          <a14:useLocalDpi xmlns:a14="http://schemas.microsoft.com/office/drawing/2010/main" val="0"/>
                        </a:ext>
                      </a:extLst>
                    </a:blip>
                    <a:stretch>
                      <a:fillRect/>
                    </a:stretch>
                  </pic:blipFill>
                  <pic:spPr>
                    <a:xfrm>
                      <a:off x="0" y="0"/>
                      <a:ext cx="6448499" cy="4664376"/>
                    </a:xfrm>
                    <a:prstGeom prst="rect">
                      <a:avLst/>
                    </a:prstGeom>
                  </pic:spPr>
                </pic:pic>
              </a:graphicData>
            </a:graphic>
          </wp:inline>
        </w:drawing>
      </w:r>
    </w:p>
    <w:p w14:paraId="2E858151" w14:textId="1EEB8520" w:rsidR="003D3E58" w:rsidRPr="003D3E58" w:rsidRDefault="003D3E58" w:rsidP="003D3E58">
      <w:pPr>
        <w:jc w:val="center"/>
        <w:rPr>
          <w:b/>
          <w:bCs/>
          <w:sz w:val="20"/>
          <w:szCs w:val="20"/>
        </w:rPr>
      </w:pPr>
      <w:r w:rsidRPr="003D3E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65</w:t>
      </w:r>
      <w:r w:rsidR="00D471BA">
        <w:rPr>
          <w:b/>
          <w:bCs/>
          <w:sz w:val="20"/>
          <w:szCs w:val="20"/>
        </w:rPr>
        <w:fldChar w:fldCharType="end"/>
      </w:r>
      <w:r w:rsidRPr="003D3E58">
        <w:rPr>
          <w:b/>
          <w:bCs/>
          <w:sz w:val="20"/>
          <w:szCs w:val="20"/>
        </w:rPr>
        <w:t xml:space="preserve"> — Context diagram for the Abstract Sample core — </w:t>
      </w:r>
      <w:proofErr w:type="spellStart"/>
      <w:r w:rsidRPr="003D3E58">
        <w:rPr>
          <w:b/>
          <w:bCs/>
          <w:sz w:val="20"/>
          <w:szCs w:val="20"/>
        </w:rPr>
        <w:t>AbstractSampler</w:t>
      </w:r>
      <w:proofErr w:type="spellEnd"/>
      <w:r w:rsidRPr="003D3E58">
        <w:rPr>
          <w:b/>
          <w:bCs/>
          <w:sz w:val="20"/>
          <w:szCs w:val="20"/>
        </w:rPr>
        <w:t>.</w:t>
      </w:r>
    </w:p>
    <w:p w14:paraId="64E1AD42" w14:textId="3E43D1ED" w:rsidR="0055112F" w:rsidRDefault="0093106F" w:rsidP="0093106F">
      <w:pPr>
        <w:pStyle w:val="Heading3"/>
      </w:pPr>
      <w:r w:rsidRPr="0093106F">
        <w:t xml:space="preserve">Attribute </w:t>
      </w:r>
      <w:proofErr w:type="spellStart"/>
      <w:r w:rsidRPr="0093106F">
        <w:t>samplerType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t xml:space="preserve">The type of </w:t>
            </w:r>
            <w:r>
              <w:rPr>
                <w:b/>
                <w:sz w:val="20"/>
                <w:szCs w:val="20"/>
              </w:rPr>
              <w:t>Sampler</w:t>
            </w:r>
            <w:r>
              <w:rPr>
                <w:sz w:val="20"/>
                <w:szCs w:val="20"/>
              </w:rPr>
              <w:t xml:space="preserve"> according to a community agreed typology.</w:t>
            </w:r>
          </w:p>
          <w:p w14:paraId="066E03EE" w14:textId="77777777" w:rsidR="00F47185" w:rsidRDefault="00F47185"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AbstractSampler</w:t>
            </w:r>
            <w:proofErr w:type="spellEnd"/>
            <w:r>
              <w:rPr>
                <w:b/>
                <w:sz w:val="20"/>
                <w:szCs w:val="20"/>
              </w:rPr>
              <w:t xml:space="preserve"> </w:t>
            </w:r>
            <w:r>
              <w:rPr>
                <w:sz w:val="20"/>
                <w:szCs w:val="20"/>
              </w:rPr>
              <w:t xml:space="preserve">is provided, </w:t>
            </w:r>
            <w:r>
              <w:rPr>
                <w:sz w:val="20"/>
                <w:szCs w:val="20"/>
              </w:rPr>
              <w:lastRenderedPageBreak/>
              <w:t xml:space="preserve">the attribute </w:t>
            </w:r>
            <w:proofErr w:type="spellStart"/>
            <w:r>
              <w:rPr>
                <w:b/>
                <w:sz w:val="20"/>
                <w:szCs w:val="20"/>
              </w:rPr>
              <w:t>samplerType:AbstractSamplerTypeCodeListValue</w:t>
            </w:r>
            <w:proofErr w:type="spellEnd"/>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220B53">
      <w:pPr>
        <w:pStyle w:val="ListParagraph"/>
        <w:numPr>
          <w:ilvl w:val="0"/>
          <w:numId w:val="21"/>
        </w:numPr>
        <w:rPr>
          <w:lang w:eastAsia="ja-JP"/>
        </w:rPr>
      </w:pPr>
      <w:r>
        <w:rPr>
          <w:lang w:eastAsia="ja-JP"/>
        </w:rPr>
        <w:t xml:space="preserve">A ball mill, diamond drill, hammer, </w:t>
      </w:r>
    </w:p>
    <w:p w14:paraId="5710EB8A" w14:textId="2D88B913" w:rsidR="004404E3" w:rsidRDefault="004404E3" w:rsidP="00220B53">
      <w:pPr>
        <w:pStyle w:val="ListParagraph"/>
        <w:numPr>
          <w:ilvl w:val="0"/>
          <w:numId w:val="21"/>
        </w:numPr>
        <w:rPr>
          <w:lang w:eastAsia="ja-JP"/>
        </w:rPr>
      </w:pPr>
      <w:r>
        <w:rPr>
          <w:lang w:eastAsia="ja-JP"/>
        </w:rPr>
        <w:t xml:space="preserve">hypodermic syringe and needle, </w:t>
      </w:r>
    </w:p>
    <w:p w14:paraId="3F28E15A" w14:textId="31965341" w:rsidR="004404E3" w:rsidRPr="00917C89" w:rsidRDefault="00E73CAA" w:rsidP="00220B53">
      <w:pPr>
        <w:pStyle w:val="ListParagraph"/>
        <w:numPr>
          <w:ilvl w:val="0"/>
          <w:numId w:val="21"/>
        </w:numPr>
        <w:rPr>
          <w:lang w:eastAsia="ja-JP"/>
        </w:rPr>
      </w:pPr>
      <w:ins w:id="499" w:author="Katharina Schleidt" w:date="2021-07-05T20:12:00Z">
        <w:r>
          <w:rPr>
            <w:lang w:eastAsia="ja-JP"/>
          </w:rPr>
          <w:t xml:space="preserve">An </w:t>
        </w:r>
      </w:ins>
      <w:r w:rsidR="004404E3" w:rsidRPr="00917C89">
        <w:rPr>
          <w:lang w:eastAsia="ja-JP"/>
        </w:rPr>
        <w:t>image sensor, a soil auger,</w:t>
      </w:r>
    </w:p>
    <w:p w14:paraId="0624400B" w14:textId="601218DF" w:rsidR="002C026F" w:rsidRDefault="004404E3" w:rsidP="00220B53">
      <w:pPr>
        <w:pStyle w:val="ListParagraph"/>
        <w:numPr>
          <w:ilvl w:val="0"/>
          <w:numId w:val="21"/>
        </w:numPr>
        <w:rPr>
          <w:lang w:eastAsia="ja-JP"/>
        </w:rPr>
      </w:pPr>
      <w:del w:id="500" w:author="Katharina Schleidt" w:date="2021-07-05T20:12:00Z">
        <w:r w:rsidDel="00E73CAA">
          <w:rPr>
            <w:lang w:eastAsia="ja-JP"/>
          </w:rPr>
          <w:delText xml:space="preserve">a </w:delText>
        </w:r>
      </w:del>
      <w:ins w:id="501" w:author="Katharina Schleidt" w:date="2021-07-05T20:12:00Z">
        <w:r w:rsidR="00E73CAA">
          <w:rPr>
            <w:lang w:eastAsia="ja-JP"/>
          </w:rPr>
          <w:t xml:space="preserve">A </w:t>
        </w:r>
      </w:ins>
      <w:r>
        <w:rPr>
          <w:lang w:eastAsia="ja-JP"/>
        </w:rPr>
        <w:t>human being.</w:t>
      </w:r>
    </w:p>
    <w:p w14:paraId="7159C71D" w14:textId="2CC91E8C" w:rsidR="004404E3" w:rsidRDefault="003E77E7" w:rsidP="003E77E7">
      <w:pPr>
        <w:pStyle w:val="Heading2"/>
      </w:pPr>
      <w:bookmarkStart w:id="502" w:name="_Toc72768910"/>
      <w:proofErr w:type="spellStart"/>
      <w:r w:rsidRPr="003E77E7">
        <w:t>AbstractSamplingProcedure</w:t>
      </w:r>
      <w:bookmarkEnd w:id="502"/>
      <w:proofErr w:type="spellEnd"/>
    </w:p>
    <w:p w14:paraId="3AA5B155" w14:textId="7D9FE658" w:rsidR="003E77E7" w:rsidRDefault="00D4308C" w:rsidP="00D4308C">
      <w:pPr>
        <w:pStyle w:val="Heading3"/>
      </w:pPr>
      <w:proofErr w:type="spellStart"/>
      <w:r w:rsidRPr="00D4308C">
        <w:t>AbstractSamplingProcedure</w:t>
      </w:r>
      <w:proofErr w:type="spellEnd"/>
      <w:r w:rsidRPr="00D4308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 xml:space="preserve">Abstract Sample core - </w:t>
            </w:r>
            <w:proofErr w:type="spellStart"/>
            <w:r>
              <w:rPr>
                <w:sz w:val="20"/>
                <w:szCs w:val="20"/>
              </w:rPr>
              <w:t>AbstractSamplingProcedure</w:t>
            </w:r>
            <w:proofErr w:type="spellEnd"/>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A54C85C" w14:textId="0C8FED29" w:rsidR="00D4308C" w:rsidRDefault="00D4308C" w:rsidP="00D4308C">
      <w:pPr>
        <w:rPr>
          <w:lang w:eastAsia="ja-JP"/>
        </w:rPr>
      </w:pPr>
    </w:p>
    <w:p w14:paraId="73F1E800" w14:textId="77777777" w:rsidR="00CD6F39" w:rsidRDefault="00CD6F39" w:rsidP="00CD6F39">
      <w:pPr>
        <w:keepNext/>
      </w:pPr>
      <w:r>
        <w:rPr>
          <w:noProof/>
          <w:lang w:val="fr-FR" w:eastAsia="fr-FR"/>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43" cstate="print">
                      <a:extLst>
                        <a:ext uri="{28A0092B-C50C-407E-A947-70E740481C1C}">
                          <a14:useLocalDpi xmlns:a14="http://schemas.microsoft.com/office/drawing/2010/main"/>
                        </a:ext>
                        <a:ext uri="{96DAC541-7B7A-43D3-8B79-37D633B846F1}">
                          <asvg:svgBlip xmlns:asvg="http://schemas.microsoft.com/office/drawing/2016/SVG/main" r:embed="rId144"/>
                        </a:ext>
                      </a:extLst>
                    </a:blip>
                    <a:stretch>
                      <a:fillRect/>
                    </a:stretch>
                  </pic:blipFill>
                  <pic:spPr>
                    <a:xfrm>
                      <a:off x="0" y="0"/>
                      <a:ext cx="6191885" cy="987425"/>
                    </a:xfrm>
                    <a:prstGeom prst="rect">
                      <a:avLst/>
                    </a:prstGeom>
                  </pic:spPr>
                </pic:pic>
              </a:graphicData>
            </a:graphic>
          </wp:inline>
        </w:drawing>
      </w:r>
    </w:p>
    <w:p w14:paraId="0889E41A" w14:textId="0DDD692E" w:rsidR="00B204DF" w:rsidRDefault="00CD6F39" w:rsidP="00CD6F39">
      <w:pPr>
        <w:jc w:val="center"/>
        <w:rPr>
          <w:b/>
          <w:bCs/>
          <w:sz w:val="20"/>
          <w:szCs w:val="20"/>
        </w:rPr>
      </w:pPr>
      <w:r w:rsidRPr="00CD6F3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66</w:t>
      </w:r>
      <w:r w:rsidR="00D471BA">
        <w:rPr>
          <w:b/>
          <w:bCs/>
          <w:sz w:val="20"/>
          <w:szCs w:val="20"/>
        </w:rPr>
        <w:fldChar w:fldCharType="end"/>
      </w:r>
      <w:r w:rsidRPr="00CD6F39">
        <w:rPr>
          <w:b/>
          <w:bCs/>
          <w:sz w:val="20"/>
          <w:szCs w:val="20"/>
        </w:rPr>
        <w:t xml:space="preserve"> — (Informative) Included direct and indirect requirements and recommendations of the Abstract Sample core — </w:t>
      </w:r>
      <w:proofErr w:type="spellStart"/>
      <w:r w:rsidRPr="00CD6F39">
        <w:rPr>
          <w:b/>
          <w:bCs/>
          <w:sz w:val="20"/>
          <w:szCs w:val="20"/>
        </w:rPr>
        <w:t>AbstractSamplingProcedure</w:t>
      </w:r>
      <w:proofErr w:type="spellEnd"/>
      <w:r w:rsidRPr="00CD6F39">
        <w:rPr>
          <w:b/>
          <w:bCs/>
          <w:sz w:val="20"/>
          <w:szCs w:val="20"/>
        </w:rPr>
        <w:t xml:space="preserve"> requirements class.</w:t>
      </w:r>
    </w:p>
    <w:p w14:paraId="16CAB132" w14:textId="77777777" w:rsidR="0030485C" w:rsidRDefault="0030485C" w:rsidP="0030485C">
      <w:pPr>
        <w:keepNext/>
      </w:pPr>
      <w:r>
        <w:rPr>
          <w:noProof/>
          <w:lang w:val="fr-FR" w:eastAsia="fr-FR"/>
        </w:rPr>
        <w:lastRenderedPageBreak/>
        <w:drawing>
          <wp:inline distT="0" distB="0" distL="0" distR="0" wp14:anchorId="45D46B20" wp14:editId="26305090">
            <wp:extent cx="6191885" cy="36474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5">
                      <a:extLst>
                        <a:ext uri="{28A0092B-C50C-407E-A947-70E740481C1C}">
                          <a14:useLocalDpi xmlns:a14="http://schemas.microsoft.com/office/drawing/2010/main" val="0"/>
                        </a:ext>
                      </a:extLst>
                    </a:blip>
                    <a:stretch>
                      <a:fillRect/>
                    </a:stretch>
                  </pic:blipFill>
                  <pic:spPr>
                    <a:xfrm>
                      <a:off x="0" y="0"/>
                      <a:ext cx="6191885" cy="3647440"/>
                    </a:xfrm>
                    <a:prstGeom prst="rect">
                      <a:avLst/>
                    </a:prstGeom>
                  </pic:spPr>
                </pic:pic>
              </a:graphicData>
            </a:graphic>
          </wp:inline>
        </w:drawing>
      </w:r>
    </w:p>
    <w:p w14:paraId="4ED6B757" w14:textId="2C0A683D" w:rsidR="0030485C" w:rsidRPr="0030485C" w:rsidRDefault="0030485C" w:rsidP="0030485C">
      <w:pPr>
        <w:jc w:val="center"/>
        <w:rPr>
          <w:b/>
          <w:bCs/>
          <w:sz w:val="20"/>
          <w:szCs w:val="20"/>
        </w:rPr>
      </w:pPr>
      <w:r w:rsidRPr="0030485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67</w:t>
      </w:r>
      <w:r w:rsidR="00D471BA">
        <w:rPr>
          <w:b/>
          <w:bCs/>
          <w:sz w:val="20"/>
          <w:szCs w:val="20"/>
        </w:rPr>
        <w:fldChar w:fldCharType="end"/>
      </w:r>
      <w:r w:rsidRPr="0030485C">
        <w:rPr>
          <w:b/>
          <w:bCs/>
          <w:sz w:val="20"/>
          <w:szCs w:val="20"/>
        </w:rPr>
        <w:t xml:space="preserve"> — Context diagram for Abstract Sample core — </w:t>
      </w:r>
      <w:proofErr w:type="spellStart"/>
      <w:r w:rsidRPr="0030485C">
        <w:rPr>
          <w:b/>
          <w:bCs/>
          <w:sz w:val="20"/>
          <w:szCs w:val="20"/>
        </w:rPr>
        <w:t>AbstractSamplingProcedure</w:t>
      </w:r>
      <w:proofErr w:type="spellEnd"/>
      <w:r w:rsidR="00301F83">
        <w:rPr>
          <w:b/>
          <w:bCs/>
          <w:sz w:val="20"/>
          <w:szCs w:val="20"/>
        </w:rPr>
        <w:t>,</w:t>
      </w:r>
      <w:r w:rsidRPr="0030485C">
        <w:rPr>
          <w:b/>
          <w:bCs/>
          <w:sz w:val="20"/>
          <w:szCs w:val="20"/>
        </w:rPr>
        <w:t xml:space="preserve"> </w:t>
      </w:r>
      <w:proofErr w:type="spellStart"/>
      <w:r w:rsidRPr="0030485C">
        <w:rPr>
          <w:b/>
          <w:bCs/>
          <w:sz w:val="20"/>
          <w:szCs w:val="20"/>
        </w:rPr>
        <w:t>AbstractPreparationProcedure</w:t>
      </w:r>
      <w:proofErr w:type="spellEnd"/>
      <w:r w:rsidR="00301F83">
        <w:rPr>
          <w:b/>
          <w:bCs/>
          <w:sz w:val="20"/>
          <w:szCs w:val="20"/>
        </w:rPr>
        <w:t xml:space="preserve"> and </w:t>
      </w:r>
      <w:proofErr w:type="spellStart"/>
      <w:r w:rsidR="00301F83">
        <w:rPr>
          <w:b/>
          <w:bCs/>
          <w:sz w:val="20"/>
          <w:szCs w:val="20"/>
        </w:rPr>
        <w:t>AbstractPreparationStep</w:t>
      </w:r>
      <w:proofErr w:type="spellEnd"/>
      <w:r w:rsidRPr="0030485C">
        <w:rPr>
          <w:b/>
          <w:bCs/>
          <w:sz w:val="20"/>
          <w:szCs w:val="20"/>
        </w:rPr>
        <w:t>.</w:t>
      </w:r>
    </w:p>
    <w:p w14:paraId="7F6F2D0A" w14:textId="16A6418C" w:rsidR="00CD6F39" w:rsidRPr="00CD6F39" w:rsidRDefault="00863761" w:rsidP="00863761">
      <w:pPr>
        <w:pStyle w:val="Heading2"/>
      </w:pPr>
      <w:bookmarkStart w:id="503" w:name="_Toc72768911"/>
      <w:proofErr w:type="spellStart"/>
      <w:r w:rsidRPr="00863761">
        <w:t>AbstractPreparationProcedure</w:t>
      </w:r>
      <w:bookmarkEnd w:id="503"/>
      <w:proofErr w:type="spellEnd"/>
    </w:p>
    <w:p w14:paraId="1B0D2FE1" w14:textId="224041E0" w:rsidR="00744C55" w:rsidRDefault="00863761" w:rsidP="00863761">
      <w:pPr>
        <w:pStyle w:val="Heading3"/>
      </w:pPr>
      <w:proofErr w:type="spellStart"/>
      <w:r w:rsidRPr="00863761">
        <w:t>AbstractPreparationProcedure</w:t>
      </w:r>
      <w:proofErr w:type="spellEnd"/>
      <w:r w:rsidRPr="008637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AbstractPreparationProcedure</w:t>
            </w:r>
            <w:proofErr w:type="spellEnd"/>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62BE3A7" w14:textId="63ACC0B3" w:rsidR="00863761" w:rsidRDefault="00863761" w:rsidP="00863761">
      <w:pPr>
        <w:rPr>
          <w:lang w:eastAsia="ja-JP"/>
        </w:rPr>
      </w:pPr>
    </w:p>
    <w:p w14:paraId="7968EBA7" w14:textId="77777777" w:rsidR="000C70DD" w:rsidRDefault="000C70DD" w:rsidP="000C70DD">
      <w:pPr>
        <w:keepNext/>
      </w:pPr>
      <w:r>
        <w:rPr>
          <w:noProof/>
          <w:lang w:val="fr-FR" w:eastAsia="fr-FR"/>
        </w:rPr>
        <w:lastRenderedPageBreak/>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46" cstate="print">
                      <a:extLst>
                        <a:ext uri="{28A0092B-C50C-407E-A947-70E740481C1C}">
                          <a14:useLocalDpi xmlns:a14="http://schemas.microsoft.com/office/drawing/2010/main"/>
                        </a:ext>
                        <a:ext uri="{96DAC541-7B7A-43D3-8B79-37D633B846F1}">
                          <asvg:svgBlip xmlns:asvg="http://schemas.microsoft.com/office/drawing/2016/SVG/main" r:embed="rId147"/>
                        </a:ext>
                      </a:extLst>
                    </a:blip>
                    <a:stretch>
                      <a:fillRect/>
                    </a:stretch>
                  </pic:blipFill>
                  <pic:spPr>
                    <a:xfrm>
                      <a:off x="0" y="0"/>
                      <a:ext cx="6191885" cy="807085"/>
                    </a:xfrm>
                    <a:prstGeom prst="rect">
                      <a:avLst/>
                    </a:prstGeom>
                  </pic:spPr>
                </pic:pic>
              </a:graphicData>
            </a:graphic>
          </wp:inline>
        </w:drawing>
      </w:r>
    </w:p>
    <w:p w14:paraId="756975C8" w14:textId="176E7720" w:rsidR="008B01FD" w:rsidRDefault="000C70DD" w:rsidP="000C70DD">
      <w:pPr>
        <w:jc w:val="center"/>
        <w:rPr>
          <w:b/>
          <w:bCs/>
          <w:sz w:val="20"/>
          <w:szCs w:val="20"/>
        </w:rPr>
      </w:pPr>
      <w:r w:rsidRPr="000C70D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68</w:t>
      </w:r>
      <w:r w:rsidR="00D471BA">
        <w:rPr>
          <w:b/>
          <w:bCs/>
          <w:sz w:val="20"/>
          <w:szCs w:val="20"/>
        </w:rPr>
        <w:fldChar w:fldCharType="end"/>
      </w:r>
      <w:r w:rsidRPr="000C70DD">
        <w:rPr>
          <w:b/>
          <w:bCs/>
          <w:sz w:val="20"/>
          <w:szCs w:val="20"/>
        </w:rPr>
        <w:t xml:space="preserve"> — (Informative) Included direct and indirect requirements and recommendations of the Abstract Sample core — </w:t>
      </w:r>
      <w:proofErr w:type="spellStart"/>
      <w:r w:rsidRPr="000C70DD">
        <w:rPr>
          <w:b/>
          <w:bCs/>
          <w:sz w:val="20"/>
          <w:szCs w:val="20"/>
        </w:rPr>
        <w:t>AbstractPreparationProcedure</w:t>
      </w:r>
      <w:proofErr w:type="spellEnd"/>
      <w:r w:rsidRPr="000C70DD">
        <w:rPr>
          <w:b/>
          <w:bCs/>
          <w:sz w:val="20"/>
          <w:szCs w:val="20"/>
        </w:rPr>
        <w:t xml:space="preserve"> requirements class.</w:t>
      </w:r>
    </w:p>
    <w:p w14:paraId="3859046A" w14:textId="257F1D12" w:rsidR="000C70DD" w:rsidRDefault="007A5CB7" w:rsidP="007A5CB7">
      <w:pPr>
        <w:pStyle w:val="Heading2"/>
      </w:pPr>
      <w:bookmarkStart w:id="504" w:name="_Toc72768912"/>
      <w:proofErr w:type="spellStart"/>
      <w:r w:rsidRPr="007A5CB7">
        <w:t>AbstractPreparationStep</w:t>
      </w:r>
      <w:bookmarkEnd w:id="504"/>
      <w:proofErr w:type="spellEnd"/>
    </w:p>
    <w:p w14:paraId="188B129C" w14:textId="44410CA2" w:rsidR="007A5CB7" w:rsidRDefault="007A5CB7" w:rsidP="007A5CB7">
      <w:pPr>
        <w:pStyle w:val="Heading3"/>
      </w:pPr>
      <w:proofErr w:type="spellStart"/>
      <w:r w:rsidRPr="007A5CB7">
        <w:t>AbstractPreparationStep</w:t>
      </w:r>
      <w:proofErr w:type="spellEnd"/>
      <w:r w:rsidRPr="007A5CB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AbstractPreparationStep</w:t>
            </w:r>
            <w:proofErr w:type="spellEnd"/>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E8E6DA2" w14:textId="52DE3B94" w:rsidR="007A5CB7" w:rsidRDefault="007A5CB7" w:rsidP="007A5CB7">
      <w:pPr>
        <w:rPr>
          <w:lang w:eastAsia="ja-JP"/>
        </w:rPr>
      </w:pPr>
    </w:p>
    <w:p w14:paraId="117A2BE5" w14:textId="77777777" w:rsidR="00EF6C7F" w:rsidRDefault="00EF6C7F" w:rsidP="00EF6C7F">
      <w:pPr>
        <w:keepNext/>
      </w:pPr>
      <w:r>
        <w:rPr>
          <w:noProof/>
          <w:lang w:val="fr-FR" w:eastAsia="fr-FR"/>
        </w:rPr>
        <w:lastRenderedPageBreak/>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48" cstate="print">
                      <a:extLst>
                        <a:ext uri="{28A0092B-C50C-407E-A947-70E740481C1C}">
                          <a14:useLocalDpi xmlns:a14="http://schemas.microsoft.com/office/drawing/2010/main"/>
                        </a:ext>
                        <a:ext uri="{96DAC541-7B7A-43D3-8B79-37D633B846F1}">
                          <asvg:svgBlip xmlns:asvg="http://schemas.microsoft.com/office/drawing/2016/SVG/main" r:embed="rId149"/>
                        </a:ext>
                      </a:extLst>
                    </a:blip>
                    <a:stretch>
                      <a:fillRect/>
                    </a:stretch>
                  </pic:blipFill>
                  <pic:spPr>
                    <a:xfrm>
                      <a:off x="0" y="0"/>
                      <a:ext cx="6191885" cy="1384300"/>
                    </a:xfrm>
                    <a:prstGeom prst="rect">
                      <a:avLst/>
                    </a:prstGeom>
                  </pic:spPr>
                </pic:pic>
              </a:graphicData>
            </a:graphic>
          </wp:inline>
        </w:drawing>
      </w:r>
    </w:p>
    <w:p w14:paraId="32A0764E" w14:textId="12BD901F" w:rsidR="007A5CB7" w:rsidRDefault="00EF6C7F" w:rsidP="00EF6C7F">
      <w:pPr>
        <w:jc w:val="center"/>
        <w:rPr>
          <w:b/>
          <w:bCs/>
          <w:sz w:val="20"/>
          <w:szCs w:val="20"/>
        </w:rPr>
      </w:pPr>
      <w:r w:rsidRPr="00EF6C7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69</w:t>
      </w:r>
      <w:r w:rsidR="00D471BA">
        <w:rPr>
          <w:b/>
          <w:bCs/>
          <w:sz w:val="20"/>
          <w:szCs w:val="20"/>
        </w:rPr>
        <w:fldChar w:fldCharType="end"/>
      </w:r>
      <w:r w:rsidRPr="00EF6C7F">
        <w:rPr>
          <w:b/>
          <w:bCs/>
          <w:sz w:val="20"/>
          <w:szCs w:val="20"/>
        </w:rPr>
        <w:t xml:space="preserve"> — (Informative) Included direct and indirect requirements and recommendations of the Abstract Sample core — </w:t>
      </w:r>
      <w:proofErr w:type="spellStart"/>
      <w:r w:rsidRPr="00EF6C7F">
        <w:rPr>
          <w:b/>
          <w:bCs/>
          <w:sz w:val="20"/>
          <w:szCs w:val="20"/>
        </w:rPr>
        <w:t>AbstractPreparationStep</w:t>
      </w:r>
      <w:proofErr w:type="spellEnd"/>
      <w:r w:rsidRPr="00EF6C7F">
        <w:rPr>
          <w:b/>
          <w:bCs/>
          <w:sz w:val="20"/>
          <w:szCs w:val="20"/>
        </w:rPr>
        <w:t xml:space="preserve"> requirements class.</w:t>
      </w:r>
    </w:p>
    <w:p w14:paraId="32E8CF45" w14:textId="13C45AAE" w:rsidR="00EF6C7F" w:rsidRDefault="00371A7E" w:rsidP="00371A7E">
      <w:pPr>
        <w:pStyle w:val="Heading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proofErr w:type="spellStart"/>
            <w:r>
              <w:rPr>
                <w:b/>
                <w:sz w:val="20"/>
                <w:szCs w:val="20"/>
              </w:rPr>
              <w:t>preparationStep</w:t>
            </w:r>
            <w:proofErr w:type="spellEnd"/>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proofErr w:type="spellStart"/>
            <w:r>
              <w:rPr>
                <w:b/>
                <w:sz w:val="20"/>
                <w:szCs w:val="20"/>
              </w:rPr>
              <w:t>preparationStep</w:t>
            </w:r>
            <w:proofErr w:type="spellEnd"/>
            <w:r>
              <w:rPr>
                <w:b/>
                <w:sz w:val="20"/>
                <w:szCs w:val="20"/>
              </w:rPr>
              <w:t xml:space="preserve"> </w:t>
            </w:r>
            <w:r>
              <w:rPr>
                <w:sz w:val="20"/>
                <w:szCs w:val="20"/>
              </w:rPr>
              <w:t xml:space="preserve">is provided, the attribute </w:t>
            </w:r>
            <w:proofErr w:type="spellStart"/>
            <w:r>
              <w:rPr>
                <w:b/>
                <w:sz w:val="20"/>
                <w:szCs w:val="20"/>
              </w:rPr>
              <w:t>description:CharacterString</w:t>
            </w:r>
            <w:proofErr w:type="spellEnd"/>
            <w:r>
              <w:rPr>
                <w:b/>
                <w:sz w:val="20"/>
                <w:szCs w:val="20"/>
              </w:rPr>
              <w:t xml:space="preserve">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Heading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t xml:space="preserve">Time of the </w:t>
            </w:r>
            <w:proofErr w:type="spellStart"/>
            <w:r>
              <w:rPr>
                <w:b/>
                <w:sz w:val="20"/>
                <w:szCs w:val="20"/>
              </w:rPr>
              <w:t>preparationStep</w:t>
            </w:r>
            <w:proofErr w:type="spellEnd"/>
            <w:r>
              <w:rPr>
                <w:sz w:val="20"/>
                <w:szCs w:val="20"/>
              </w:rPr>
              <w:t>.</w:t>
            </w:r>
          </w:p>
          <w:p w14:paraId="1B22284A" w14:textId="10C3B0CA" w:rsidR="00262594" w:rsidRDefault="00262594" w:rsidP="001A5B74">
            <w:pPr>
              <w:widowControl w:val="0"/>
              <w:spacing w:line="240" w:lineRule="auto"/>
              <w:rPr>
                <w:sz w:val="20"/>
                <w:szCs w:val="20"/>
              </w:rPr>
            </w:pPr>
            <w:r>
              <w:rPr>
                <w:sz w:val="20"/>
                <w:szCs w:val="20"/>
              </w:rPr>
              <w:t xml:space="preserve">If information on the time of the </w:t>
            </w:r>
            <w:proofErr w:type="spellStart"/>
            <w:r>
              <w:rPr>
                <w:b/>
                <w:sz w:val="20"/>
                <w:szCs w:val="20"/>
              </w:rPr>
              <w:t>preparationStep</w:t>
            </w:r>
            <w:proofErr w:type="spellEnd"/>
            <w:r>
              <w:rPr>
                <w:b/>
                <w:sz w:val="20"/>
                <w:szCs w:val="20"/>
              </w:rPr>
              <w:t xml:space="preserve"> </w:t>
            </w:r>
            <w:r>
              <w:rPr>
                <w:sz w:val="20"/>
                <w:szCs w:val="20"/>
              </w:rPr>
              <w:t xml:space="preserve">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8244C20" w14:textId="77777777" w:rsidR="00262594" w:rsidRPr="00262594" w:rsidRDefault="00262594" w:rsidP="00262594">
      <w:pPr>
        <w:rPr>
          <w:lang w:eastAsia="ja-JP"/>
        </w:rPr>
      </w:pPr>
    </w:p>
    <w:p w14:paraId="7D3F7D84" w14:textId="25F869C0" w:rsidR="00920189" w:rsidRDefault="00920189" w:rsidP="00920189">
      <w:pPr>
        <w:pStyle w:val="Heading1"/>
      </w:pPr>
      <w:bookmarkStart w:id="505" w:name="_Toc72768913"/>
      <w:r w:rsidRPr="00920189">
        <w:t>Basic Samples</w:t>
      </w:r>
      <w:bookmarkEnd w:id="505"/>
    </w:p>
    <w:p w14:paraId="45FDC231" w14:textId="7D4AD515" w:rsidR="00CA3726" w:rsidRDefault="00CA3726" w:rsidP="00CA3726">
      <w:pPr>
        <w:pStyle w:val="Heading2"/>
      </w:pPr>
      <w:bookmarkStart w:id="506" w:name="_Toc72768914"/>
      <w:r w:rsidRPr="00CA3726">
        <w:t>General</w:t>
      </w:r>
      <w:bookmarkEnd w:id="506"/>
    </w:p>
    <w:p w14:paraId="3ADD71C7" w14:textId="175FFF00" w:rsidR="00CA3726" w:rsidRDefault="00CA3726" w:rsidP="00CA3726">
      <w:pPr>
        <w:pStyle w:val="Heading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CA3726">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
        </w:tc>
      </w:tr>
      <w:tr w:rsidR="00CA3726" w14:paraId="68C86BAA" w14:textId="77777777" w:rsidTr="00CA3726">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CA3726">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CA3726">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ISO 19103:2015 Geographic information – Conceptual schema language, UML2 conformance class</w:t>
            </w:r>
          </w:p>
        </w:tc>
      </w:tr>
      <w:tr w:rsidR="00CA3726" w14:paraId="6EFCC92C" w14:textId="77777777" w:rsidTr="00CA3726">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CA3726" w14:paraId="749C7483" w14:textId="77777777" w:rsidTr="00CA3726">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CA3726" w14:paraId="65C76B3B" w14:textId="77777777" w:rsidTr="00CA3726">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CA3726" w14:paraId="0ED03500" w14:textId="77777777" w:rsidTr="00CA3726">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CA3726" w14:paraId="3E222D67" w14:textId="77777777" w:rsidTr="00CA3726">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CA3726" w14:paraId="7A61CD4F" w14:textId="77777777" w:rsidTr="00CA3726">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CA3726" w14:paraId="0362EA55" w14:textId="77777777" w:rsidTr="00CA3726">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bl>
    <w:p w14:paraId="58C652A7" w14:textId="32AB03AA" w:rsidR="00CA3726" w:rsidRDefault="00CA3726" w:rsidP="00CA3726">
      <w:pPr>
        <w:rPr>
          <w:lang w:eastAsia="ja-JP"/>
        </w:rPr>
      </w:pPr>
    </w:p>
    <w:p w14:paraId="518ED16E" w14:textId="77777777" w:rsidR="00F34853" w:rsidRDefault="00F34853" w:rsidP="00F34853">
      <w:pPr>
        <w:keepNext/>
      </w:pPr>
      <w:r>
        <w:rPr>
          <w:noProof/>
          <w:lang w:val="fr-FR" w:eastAsia="fr-FR"/>
        </w:rPr>
        <w:drawing>
          <wp:inline distT="0" distB="0" distL="0" distR="0" wp14:anchorId="274238DE" wp14:editId="256E0F04">
            <wp:extent cx="5675344" cy="3115310"/>
            <wp:effectExtent l="0" t="0" r="190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50" cstate="print">
                      <a:extLst>
                        <a:ext uri="{28A0092B-C50C-407E-A947-70E740481C1C}">
                          <a14:useLocalDpi xmlns:a14="http://schemas.microsoft.com/office/drawing/2010/main"/>
                        </a:ext>
                        <a:ext uri="{96DAC541-7B7A-43D3-8B79-37D633B846F1}">
                          <asvg:svgBlip xmlns:asvg="http://schemas.microsoft.com/office/drawing/2016/SVG/main" r:embed="rId151"/>
                        </a:ext>
                      </a:extLst>
                    </a:blip>
                    <a:stretch>
                      <a:fillRect/>
                    </a:stretch>
                  </pic:blipFill>
                  <pic:spPr>
                    <a:xfrm>
                      <a:off x="0" y="0"/>
                      <a:ext cx="5675344" cy="3115310"/>
                    </a:xfrm>
                    <a:prstGeom prst="rect">
                      <a:avLst/>
                    </a:prstGeom>
                  </pic:spPr>
                </pic:pic>
              </a:graphicData>
            </a:graphic>
          </wp:inline>
        </w:drawing>
      </w:r>
    </w:p>
    <w:p w14:paraId="65B85BC2" w14:textId="478C2C0C" w:rsidR="00CA3726" w:rsidRDefault="00F34853" w:rsidP="00F34853">
      <w:pPr>
        <w:jc w:val="center"/>
        <w:rPr>
          <w:b/>
          <w:bCs/>
          <w:sz w:val="20"/>
          <w:szCs w:val="20"/>
        </w:rPr>
      </w:pPr>
      <w:r w:rsidRPr="00F3485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70</w:t>
      </w:r>
      <w:r w:rsidR="00D471BA">
        <w:rPr>
          <w:b/>
          <w:bCs/>
          <w:sz w:val="20"/>
          <w:szCs w:val="20"/>
        </w:rPr>
        <w:fldChar w:fldCharType="end"/>
      </w:r>
      <w:r w:rsidRPr="00F34853">
        <w:rPr>
          <w:b/>
          <w:bCs/>
          <w:sz w:val="20"/>
          <w:szCs w:val="20"/>
        </w:rPr>
        <w:t xml:space="preserve"> — (Informative) Included direct and indirect requirements and recommendations of the Basic Samples package requirements class.</w:t>
      </w:r>
    </w:p>
    <w:p w14:paraId="70EDDF94" w14:textId="69BDD163" w:rsidR="00F34853" w:rsidRDefault="00EE582C" w:rsidP="00EE582C">
      <w:pPr>
        <w:pStyle w:val="Heading2"/>
      </w:pPr>
      <w:bookmarkStart w:id="507" w:name="_Toc72768915"/>
      <w:r w:rsidRPr="00EE582C">
        <w:t>Sample</w:t>
      </w:r>
      <w:bookmarkEnd w:id="507"/>
    </w:p>
    <w:p w14:paraId="3216AE0A" w14:textId="0DE3706C" w:rsidR="00EE582C" w:rsidRDefault="00EE582C" w:rsidP="00EE582C">
      <w:pPr>
        <w:pStyle w:val="Heading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EE582C">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EE582C" w14:paraId="5613D12B" w14:textId="77777777" w:rsidTr="00EE582C">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EE582C">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EE582C">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EE582C">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bl>
    <w:p w14:paraId="695C9D0C" w14:textId="58CF3575" w:rsidR="00EE582C" w:rsidRDefault="00EE582C" w:rsidP="00EE582C">
      <w:pPr>
        <w:rPr>
          <w:lang w:eastAsia="ja-JP"/>
        </w:rPr>
      </w:pPr>
    </w:p>
    <w:p w14:paraId="68764D90" w14:textId="77777777" w:rsidR="00430BBE" w:rsidRDefault="00430BBE" w:rsidP="00430BBE">
      <w:pPr>
        <w:keepNext/>
      </w:pPr>
      <w:r>
        <w:rPr>
          <w:noProof/>
          <w:lang w:val="fr-FR" w:eastAsia="fr-FR"/>
        </w:rPr>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52" cstate="print">
                      <a:extLst>
                        <a:ext uri="{28A0092B-C50C-407E-A947-70E740481C1C}">
                          <a14:useLocalDpi xmlns:a14="http://schemas.microsoft.com/office/drawing/2010/main"/>
                        </a:ext>
                        <a:ext uri="{96DAC541-7B7A-43D3-8B79-37D633B846F1}">
                          <asvg:svgBlip xmlns:asvg="http://schemas.microsoft.com/office/drawing/2016/SVG/main" r:embed="rId153"/>
                        </a:ext>
                      </a:extLst>
                    </a:blip>
                    <a:stretch>
                      <a:fillRect/>
                    </a:stretch>
                  </pic:blipFill>
                  <pic:spPr>
                    <a:xfrm>
                      <a:off x="0" y="0"/>
                      <a:ext cx="6191885" cy="2561590"/>
                    </a:xfrm>
                    <a:prstGeom prst="rect">
                      <a:avLst/>
                    </a:prstGeom>
                  </pic:spPr>
                </pic:pic>
              </a:graphicData>
            </a:graphic>
          </wp:inline>
        </w:drawing>
      </w:r>
    </w:p>
    <w:p w14:paraId="20429E66" w14:textId="29FB8924" w:rsidR="00EE582C" w:rsidRDefault="00430BBE" w:rsidP="00430BBE">
      <w:pPr>
        <w:jc w:val="center"/>
        <w:rPr>
          <w:b/>
          <w:bCs/>
          <w:sz w:val="20"/>
          <w:szCs w:val="20"/>
        </w:rPr>
      </w:pPr>
      <w:r w:rsidRPr="00430BB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71</w:t>
      </w:r>
      <w:r w:rsidR="00D471BA">
        <w:rPr>
          <w:b/>
          <w:bCs/>
          <w:sz w:val="20"/>
          <w:szCs w:val="20"/>
        </w:rPr>
        <w:fldChar w:fldCharType="end"/>
      </w:r>
      <w:r w:rsidRPr="00430BBE">
        <w:rPr>
          <w:b/>
          <w:bCs/>
          <w:sz w:val="20"/>
          <w:szCs w:val="20"/>
        </w:rPr>
        <w:t xml:space="preserve"> — (Informative) Included direct and indirect requirements and recommendations of the Basic Samples — Sample requirements class.</w:t>
      </w:r>
    </w:p>
    <w:p w14:paraId="1890387B" w14:textId="77777777" w:rsidR="00A804AD" w:rsidRDefault="00A804AD" w:rsidP="00A804AD">
      <w:pPr>
        <w:keepNext/>
      </w:pPr>
      <w:r>
        <w:rPr>
          <w:noProof/>
          <w:lang w:val="fr-FR" w:eastAsia="fr-FR"/>
        </w:rPr>
        <w:lastRenderedPageBreak/>
        <w:drawing>
          <wp:inline distT="0" distB="0" distL="0" distR="0" wp14:anchorId="4F036EE6" wp14:editId="3CBE3DE7">
            <wp:extent cx="6159932" cy="53568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54">
                      <a:extLst>
                        <a:ext uri="{28A0092B-C50C-407E-A947-70E740481C1C}">
                          <a14:useLocalDpi xmlns:a14="http://schemas.microsoft.com/office/drawing/2010/main" val="0"/>
                        </a:ext>
                      </a:extLst>
                    </a:blip>
                    <a:stretch>
                      <a:fillRect/>
                    </a:stretch>
                  </pic:blipFill>
                  <pic:spPr>
                    <a:xfrm>
                      <a:off x="0" y="0"/>
                      <a:ext cx="6159932" cy="5356860"/>
                    </a:xfrm>
                    <a:prstGeom prst="rect">
                      <a:avLst/>
                    </a:prstGeom>
                  </pic:spPr>
                </pic:pic>
              </a:graphicData>
            </a:graphic>
          </wp:inline>
        </w:drawing>
      </w:r>
    </w:p>
    <w:p w14:paraId="6D67955D" w14:textId="2B645898" w:rsidR="00A804AD" w:rsidRPr="00A804AD" w:rsidRDefault="00A804AD" w:rsidP="00A804AD">
      <w:pPr>
        <w:jc w:val="center"/>
        <w:rPr>
          <w:b/>
          <w:bCs/>
          <w:sz w:val="20"/>
          <w:szCs w:val="20"/>
        </w:rPr>
      </w:pPr>
      <w:r w:rsidRPr="00A804A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72</w:t>
      </w:r>
      <w:r w:rsidR="00D471BA">
        <w:rPr>
          <w:b/>
          <w:bCs/>
          <w:sz w:val="20"/>
          <w:szCs w:val="20"/>
        </w:rPr>
        <w:fldChar w:fldCharType="end"/>
      </w:r>
      <w:r w:rsidRPr="00A804AD">
        <w:rPr>
          <w:b/>
          <w:bCs/>
          <w:sz w:val="20"/>
          <w:szCs w:val="20"/>
        </w:rPr>
        <w:t xml:space="preserve"> — Context diagram for Basic Samples — Sample, </w:t>
      </w:r>
      <w:proofErr w:type="spellStart"/>
      <w:r w:rsidRPr="00A804AD">
        <w:rPr>
          <w:b/>
          <w:bCs/>
          <w:sz w:val="20"/>
          <w:szCs w:val="20"/>
        </w:rPr>
        <w:t>SpatialSample</w:t>
      </w:r>
      <w:proofErr w:type="spellEnd"/>
      <w:r w:rsidRPr="00A804AD">
        <w:rPr>
          <w:b/>
          <w:bCs/>
          <w:sz w:val="20"/>
          <w:szCs w:val="20"/>
        </w:rPr>
        <w:t xml:space="preserve">, </w:t>
      </w:r>
      <w:proofErr w:type="spellStart"/>
      <w:r w:rsidRPr="00A804AD">
        <w:rPr>
          <w:b/>
          <w:bCs/>
          <w:sz w:val="20"/>
          <w:szCs w:val="20"/>
        </w:rPr>
        <w:t>StatisticalSample</w:t>
      </w:r>
      <w:proofErr w:type="spellEnd"/>
      <w:r w:rsidRPr="00A804AD">
        <w:rPr>
          <w:b/>
          <w:bCs/>
          <w:sz w:val="20"/>
          <w:szCs w:val="20"/>
        </w:rPr>
        <w:t xml:space="preserve"> and </w:t>
      </w:r>
      <w:proofErr w:type="spellStart"/>
      <w:r w:rsidRPr="00A804AD">
        <w:rPr>
          <w:b/>
          <w:bCs/>
          <w:sz w:val="20"/>
          <w:szCs w:val="20"/>
        </w:rPr>
        <w:t>MaterialSample</w:t>
      </w:r>
      <w:proofErr w:type="spellEnd"/>
      <w:r w:rsidRPr="00A804AD">
        <w:rPr>
          <w:b/>
          <w:bCs/>
          <w:sz w:val="20"/>
          <w:szCs w:val="20"/>
        </w:rPr>
        <w:t>.</w:t>
      </w:r>
    </w:p>
    <w:p w14:paraId="7728AC7D" w14:textId="04F81AC0" w:rsidR="00430BBE" w:rsidRDefault="004B13B4" w:rsidP="004B13B4">
      <w:pPr>
        <w:pStyle w:val="Heading2"/>
      </w:pPr>
      <w:bookmarkStart w:id="508" w:name="_Toc72768916"/>
      <w:proofErr w:type="spellStart"/>
      <w:r w:rsidRPr="004B13B4">
        <w:t>SpatialSample</w:t>
      </w:r>
      <w:bookmarkEnd w:id="508"/>
      <w:proofErr w:type="spellEnd"/>
    </w:p>
    <w:p w14:paraId="3D26DE57" w14:textId="1052DE3E" w:rsidR="004B13B4" w:rsidRDefault="004B13B4" w:rsidP="004B13B4">
      <w:pPr>
        <w:pStyle w:val="Heading3"/>
      </w:pPr>
      <w:proofErr w:type="spellStart"/>
      <w:r w:rsidRPr="004B13B4">
        <w:t>SpatialSample</w:t>
      </w:r>
      <w:proofErr w:type="spellEnd"/>
      <w:r w:rsidRPr="004B13B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 xml:space="preserve">Basic Samples - </w:t>
            </w:r>
            <w:proofErr w:type="spellStart"/>
            <w:r>
              <w:rPr>
                <w:sz w:val="20"/>
                <w:szCs w:val="20"/>
              </w:rPr>
              <w:t>SpatialSample</w:t>
            </w:r>
            <w:proofErr w:type="spellEnd"/>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r>
    </w:tbl>
    <w:p w14:paraId="5624A3C6" w14:textId="4D090B63" w:rsidR="004B13B4" w:rsidRDefault="004B13B4" w:rsidP="004B13B4">
      <w:pPr>
        <w:rPr>
          <w:lang w:eastAsia="ja-JP"/>
        </w:rPr>
      </w:pPr>
    </w:p>
    <w:p w14:paraId="77C84E83" w14:textId="77777777" w:rsidR="00650B87" w:rsidRDefault="00650B87" w:rsidP="00650B87">
      <w:pPr>
        <w:keepNext/>
      </w:pPr>
      <w:r>
        <w:rPr>
          <w:noProof/>
          <w:lang w:val="fr-FR" w:eastAsia="fr-FR"/>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55" cstate="print">
                      <a:extLst>
                        <a:ext uri="{28A0092B-C50C-407E-A947-70E740481C1C}">
                          <a14:useLocalDpi xmlns:a14="http://schemas.microsoft.com/office/drawing/2010/main"/>
                        </a:ext>
                        <a:ext uri="{96DAC541-7B7A-43D3-8B79-37D633B846F1}">
                          <asvg:svgBlip xmlns:asvg="http://schemas.microsoft.com/office/drawing/2016/SVG/main" r:embed="rId156"/>
                        </a:ext>
                      </a:extLst>
                    </a:blip>
                    <a:stretch>
                      <a:fillRect/>
                    </a:stretch>
                  </pic:blipFill>
                  <pic:spPr>
                    <a:xfrm>
                      <a:off x="0" y="0"/>
                      <a:ext cx="6191885" cy="2181860"/>
                    </a:xfrm>
                    <a:prstGeom prst="rect">
                      <a:avLst/>
                    </a:prstGeom>
                  </pic:spPr>
                </pic:pic>
              </a:graphicData>
            </a:graphic>
          </wp:inline>
        </w:drawing>
      </w:r>
    </w:p>
    <w:p w14:paraId="6F06A7AF" w14:textId="73BA6238" w:rsidR="004B13B4" w:rsidRDefault="00650B87" w:rsidP="00650B87">
      <w:pPr>
        <w:jc w:val="center"/>
        <w:rPr>
          <w:b/>
          <w:bCs/>
          <w:sz w:val="20"/>
          <w:szCs w:val="20"/>
        </w:rPr>
      </w:pPr>
      <w:r w:rsidRPr="00650B8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73</w:t>
      </w:r>
      <w:r w:rsidR="00D471BA">
        <w:rPr>
          <w:b/>
          <w:bCs/>
          <w:sz w:val="20"/>
          <w:szCs w:val="20"/>
        </w:rPr>
        <w:fldChar w:fldCharType="end"/>
      </w:r>
      <w:r w:rsidRPr="00650B87">
        <w:rPr>
          <w:b/>
          <w:bCs/>
          <w:sz w:val="20"/>
          <w:szCs w:val="20"/>
        </w:rPr>
        <w:t xml:space="preserve"> — (Informative) Included direct and indirect requirements and recommendations of the Basic Samples — </w:t>
      </w:r>
      <w:proofErr w:type="spellStart"/>
      <w:r w:rsidRPr="00650B87">
        <w:rPr>
          <w:b/>
          <w:bCs/>
          <w:sz w:val="20"/>
          <w:szCs w:val="20"/>
        </w:rPr>
        <w:t>SpatialSample</w:t>
      </w:r>
      <w:proofErr w:type="spellEnd"/>
      <w:r w:rsidRPr="00650B87">
        <w:rPr>
          <w:b/>
          <w:bCs/>
          <w:sz w:val="20"/>
          <w:szCs w:val="20"/>
        </w:rPr>
        <w:t xml:space="preserve"> requirements class.</w:t>
      </w:r>
    </w:p>
    <w:p w14:paraId="7EC9309C" w14:textId="04DFCD7A" w:rsidR="00650B87" w:rsidRDefault="00B66C86" w:rsidP="00B66C86">
      <w:pPr>
        <w:pStyle w:val="Heading3"/>
      </w:pPr>
      <w:r w:rsidRPr="00B66C86">
        <w:t xml:space="preserve">Feature type </w:t>
      </w:r>
      <w:proofErr w:type="spellStart"/>
      <w:r w:rsidRPr="00B66C86">
        <w:t>SpatialSample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proofErr w:type="spellStart"/>
            <w:r>
              <w:rPr>
                <w:b/>
                <w:sz w:val="20"/>
                <w:szCs w:val="20"/>
              </w:rPr>
              <w:t>SpatialSample</w:t>
            </w:r>
            <w:proofErr w:type="spellEnd"/>
            <w:r>
              <w:rPr>
                <w:b/>
                <w:sz w:val="20"/>
                <w:szCs w:val="20"/>
              </w:rPr>
              <w:t xml:space="preserv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w:t>
      </w:r>
      <w:proofErr w:type="spellStart"/>
      <w:r>
        <w:rPr>
          <w:lang w:eastAsia="ja-JP"/>
        </w:rPr>
        <w:t>SpatialSample</w:t>
      </w:r>
      <w:proofErr w:type="spellEnd"/>
      <w:r>
        <w:rPr>
          <w:lang w:eastAsia="ja-JP"/>
        </w:rPr>
        <w:t xml:space="preserve"> is used. Depending on accessibility and on the nature of the expected property variation, the </w:t>
      </w:r>
      <w:proofErr w:type="spellStart"/>
      <w:r>
        <w:rPr>
          <w:lang w:eastAsia="ja-JP"/>
        </w:rPr>
        <w:t>SpatialSample</w:t>
      </w:r>
      <w:proofErr w:type="spellEnd"/>
      <w:r>
        <w:rPr>
          <w:lang w:eastAsia="ja-JP"/>
        </w:rPr>
        <w:t xml:space="preserv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220B53">
      <w:pPr>
        <w:pStyle w:val="ListParagraph"/>
        <w:numPr>
          <w:ilvl w:val="0"/>
          <w:numId w:val="21"/>
        </w:numPr>
        <w:rPr>
          <w:lang w:eastAsia="ja-JP"/>
        </w:rPr>
      </w:pPr>
      <w:r>
        <w:rPr>
          <w:lang w:eastAsia="ja-JP"/>
        </w:rPr>
        <w:lastRenderedPageBreak/>
        <w:t>Typically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220B53">
      <w:pPr>
        <w:pStyle w:val="ListParagraph"/>
        <w:numPr>
          <w:ilvl w:val="0"/>
          <w:numId w:val="21"/>
        </w:numPr>
        <w:rPr>
          <w:lang w:eastAsia="ja-JP"/>
        </w:rPr>
      </w:pPr>
      <w:r>
        <w:rPr>
          <w:lang w:eastAsia="ja-JP"/>
        </w:rPr>
        <w:t xml:space="preserve">Some common names for </w:t>
      </w:r>
      <w:proofErr w:type="spellStart"/>
      <w:r>
        <w:rPr>
          <w:lang w:eastAsia="ja-JP"/>
        </w:rPr>
        <w:t>SpatialSample</w:t>
      </w:r>
      <w:proofErr w:type="spellEnd"/>
      <w:r>
        <w:rPr>
          <w:lang w:eastAsia="ja-JP"/>
        </w:rPr>
        <w:t xml:space="preserve"> used in various application domains include Borehole, </w:t>
      </w:r>
      <w:proofErr w:type="spellStart"/>
      <w:r>
        <w:rPr>
          <w:lang w:eastAsia="ja-JP"/>
        </w:rPr>
        <w:t>Flightline</w:t>
      </w:r>
      <w:proofErr w:type="spellEnd"/>
      <w:r>
        <w:rPr>
          <w:lang w:eastAsia="ja-JP"/>
        </w:rPr>
        <w:t xml:space="preserve">, Interval, Lidar Cloud, Map Horizon, Microscope Slide, Mine Level, Mine, Observation Well, Profile, Pulp, Quadrat, Scene, Section, </w:t>
      </w:r>
      <w:proofErr w:type="spellStart"/>
      <w:r>
        <w:rPr>
          <w:lang w:eastAsia="ja-JP"/>
        </w:rPr>
        <w:t>ShipsTrack</w:t>
      </w:r>
      <w:proofErr w:type="spellEnd"/>
      <w:r>
        <w:rPr>
          <w:lang w:eastAsia="ja-JP"/>
        </w:rPr>
        <w:t>, Spot, Station, Swath, Trajectory, Traverse, etc.</w:t>
      </w:r>
    </w:p>
    <w:p w14:paraId="3FD71352" w14:textId="681A881A" w:rsidR="002E3536" w:rsidRDefault="00E3507C" w:rsidP="00E3507C">
      <w:pPr>
        <w:pStyle w:val="Heading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proofErr w:type="spellStart"/>
            <w:r>
              <w:rPr>
                <w:b/>
                <w:sz w:val="20"/>
                <w:szCs w:val="20"/>
              </w:rPr>
              <w:t>SpatialSample</w:t>
            </w:r>
            <w:proofErr w:type="spellEnd"/>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shape:Geometry</w:t>
            </w:r>
            <w:proofErr w:type="spellEnd"/>
            <w:r>
              <w:rPr>
                <w:b/>
                <w:sz w:val="20"/>
                <w:szCs w:val="20"/>
              </w:rPr>
              <w:t xml:space="preserve">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w:t>
      </w:r>
      <w:proofErr w:type="spellStart"/>
      <w:r>
        <w:rPr>
          <w:lang w:eastAsia="ja-JP"/>
        </w:rPr>
        <w:t>SpatialSample</w:t>
      </w:r>
      <w:proofErr w:type="spellEnd"/>
      <w:r>
        <w:rPr>
          <w:lang w:eastAsia="ja-JP"/>
        </w:rPr>
        <w:t xml:space="preserv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Heading3"/>
      </w:pPr>
      <w:r w:rsidRPr="00D3744B">
        <w:t xml:space="preserve">Attribute </w:t>
      </w:r>
      <w:proofErr w:type="spellStart"/>
      <w:r w:rsidRPr="00D3744B">
        <w:t>horizontalPositionalAccuracy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c>
          <w:tcPr>
            <w:tcW w:w="5245" w:type="dxa"/>
            <w:shd w:val="clear" w:color="auto" w:fill="auto"/>
            <w:tcMar>
              <w:top w:w="100" w:type="dxa"/>
              <w:left w:w="100" w:type="dxa"/>
              <w:bottom w:w="100" w:type="dxa"/>
              <w:right w:w="100" w:type="dxa"/>
            </w:tcMar>
          </w:tcPr>
          <w:p w14:paraId="76DCC826" w14:textId="55F1E181" w:rsidR="00D3744B" w:rsidRDefault="00D3744B" w:rsidP="001A5B74">
            <w:pPr>
              <w:widowControl w:val="0"/>
              <w:spacing w:line="240" w:lineRule="auto"/>
              <w:rPr>
                <w:sz w:val="20"/>
                <w:szCs w:val="20"/>
              </w:rPr>
            </w:pPr>
            <w:r>
              <w:rPr>
                <w:sz w:val="20"/>
                <w:szCs w:val="20"/>
              </w:rPr>
              <w:t xml:space="preserve">The </w:t>
            </w:r>
            <w:ins w:id="509" w:author="Ilkka Rinne" w:date="2021-08-09T15:25:00Z">
              <w:r w:rsidR="00736C6A">
                <w:rPr>
                  <w:bCs/>
                  <w:sz w:val="20"/>
                  <w:szCs w:val="20"/>
                </w:rPr>
                <w:t>p</w:t>
              </w:r>
            </w:ins>
            <w:del w:id="510" w:author="Ilkka Rinne" w:date="2021-08-09T15:25:00Z">
              <w:r w:rsidRPr="00736C6A" w:rsidDel="00736C6A">
                <w:rPr>
                  <w:bCs/>
                  <w:sz w:val="20"/>
                  <w:szCs w:val="20"/>
                  <w:rPrChange w:id="511" w:author="Ilkka Rinne" w:date="2021-08-09T15:25:00Z">
                    <w:rPr>
                      <w:b/>
                      <w:sz w:val="20"/>
                      <w:szCs w:val="20"/>
                    </w:rPr>
                  </w:rPrChange>
                </w:rPr>
                <w:delText>P</w:delText>
              </w:r>
            </w:del>
            <w:r w:rsidRPr="00736C6A">
              <w:rPr>
                <w:bCs/>
                <w:sz w:val="20"/>
                <w:szCs w:val="20"/>
                <w:rPrChange w:id="512" w:author="Ilkka Rinne" w:date="2021-08-09T15:25:00Z">
                  <w:rPr>
                    <w:b/>
                    <w:sz w:val="20"/>
                    <w:szCs w:val="20"/>
                  </w:rPr>
                </w:rPrChange>
              </w:rPr>
              <w:t>ositional</w:t>
            </w:r>
            <w:ins w:id="513" w:author="Ilkka Rinne" w:date="2021-08-09T15:25:00Z">
              <w:r w:rsidR="00736C6A">
                <w:rPr>
                  <w:bCs/>
                  <w:sz w:val="20"/>
                  <w:szCs w:val="20"/>
                </w:rPr>
                <w:t xml:space="preserve"> a</w:t>
              </w:r>
            </w:ins>
            <w:del w:id="514" w:author="Ilkka Rinne" w:date="2021-08-09T15:25:00Z">
              <w:r w:rsidRPr="00736C6A" w:rsidDel="00736C6A">
                <w:rPr>
                  <w:bCs/>
                  <w:sz w:val="20"/>
                  <w:szCs w:val="20"/>
                  <w:rPrChange w:id="515" w:author="Ilkka Rinne" w:date="2021-08-09T15:25:00Z">
                    <w:rPr>
                      <w:b/>
                      <w:sz w:val="20"/>
                      <w:szCs w:val="20"/>
                    </w:rPr>
                  </w:rPrChange>
                </w:rPr>
                <w:delText>A</w:delText>
              </w:r>
            </w:del>
            <w:r w:rsidRPr="00736C6A">
              <w:rPr>
                <w:bCs/>
                <w:sz w:val="20"/>
                <w:szCs w:val="20"/>
                <w:rPrChange w:id="516" w:author="Ilkka Rinne" w:date="2021-08-09T15:25:00Z">
                  <w:rPr>
                    <w:b/>
                    <w:sz w:val="20"/>
                    <w:szCs w:val="20"/>
                  </w:rPr>
                </w:rPrChange>
              </w:rPr>
              <w:t>ccuracy</w:t>
            </w:r>
            <w:r>
              <w:rPr>
                <w:b/>
                <w:sz w:val="20"/>
                <w:szCs w:val="20"/>
              </w:rPr>
              <w:t xml:space="preserve"> </w:t>
            </w:r>
            <w:r>
              <w:rPr>
                <w:sz w:val="20"/>
                <w:szCs w:val="20"/>
              </w:rPr>
              <w:t xml:space="preserve">of the horizontal component of the Geometry of the </w:t>
            </w:r>
            <w:proofErr w:type="spellStart"/>
            <w:r>
              <w:rPr>
                <w:b/>
                <w:sz w:val="20"/>
                <w:szCs w:val="20"/>
              </w:rPr>
              <w:t>SpatialSample</w:t>
            </w:r>
            <w:proofErr w:type="spellEnd"/>
            <w:r>
              <w:rPr>
                <w:sz w:val="20"/>
                <w:szCs w:val="20"/>
              </w:rPr>
              <w:t>.</w:t>
            </w:r>
          </w:p>
          <w:p w14:paraId="0EF73FB6" w14:textId="37F45628" w:rsidR="00D3744B" w:rsidRDefault="00D3744B" w:rsidP="001A5B74">
            <w:pPr>
              <w:widowControl w:val="0"/>
              <w:spacing w:line="240" w:lineRule="auto"/>
              <w:rPr>
                <w:b/>
                <w:sz w:val="20"/>
                <w:szCs w:val="20"/>
              </w:rPr>
            </w:pPr>
            <w:r>
              <w:rPr>
                <w:sz w:val="20"/>
                <w:szCs w:val="20"/>
              </w:rPr>
              <w:t xml:space="preserve">If horizontal </w:t>
            </w:r>
            <w:ins w:id="517" w:author="Ilkka Rinne" w:date="2021-08-09T15:26:00Z">
              <w:r w:rsidR="00736C6A" w:rsidRPr="00736C6A">
                <w:rPr>
                  <w:bCs/>
                  <w:sz w:val="20"/>
                  <w:szCs w:val="20"/>
                  <w:rPrChange w:id="518" w:author="Ilkka Rinne" w:date="2021-08-09T15:26:00Z">
                    <w:rPr>
                      <w:b/>
                      <w:sz w:val="20"/>
                      <w:szCs w:val="20"/>
                    </w:rPr>
                  </w:rPrChange>
                </w:rPr>
                <w:t>p</w:t>
              </w:r>
            </w:ins>
            <w:del w:id="519" w:author="Ilkka Rinne" w:date="2021-08-09T15:26:00Z">
              <w:r w:rsidRPr="00736C6A" w:rsidDel="00736C6A">
                <w:rPr>
                  <w:bCs/>
                  <w:sz w:val="20"/>
                  <w:szCs w:val="20"/>
                  <w:rPrChange w:id="520" w:author="Ilkka Rinne" w:date="2021-08-09T15:26:00Z">
                    <w:rPr>
                      <w:b/>
                      <w:sz w:val="20"/>
                      <w:szCs w:val="20"/>
                    </w:rPr>
                  </w:rPrChange>
                </w:rPr>
                <w:delText>P</w:delText>
              </w:r>
            </w:del>
            <w:r w:rsidRPr="00736C6A">
              <w:rPr>
                <w:bCs/>
                <w:sz w:val="20"/>
                <w:szCs w:val="20"/>
                <w:rPrChange w:id="521" w:author="Ilkka Rinne" w:date="2021-08-09T15:26:00Z">
                  <w:rPr>
                    <w:b/>
                    <w:sz w:val="20"/>
                    <w:szCs w:val="20"/>
                  </w:rPr>
                </w:rPrChange>
              </w:rPr>
              <w:t>ositional</w:t>
            </w:r>
            <w:ins w:id="522" w:author="Ilkka Rinne" w:date="2021-08-09T15:26:00Z">
              <w:r w:rsidR="00736C6A" w:rsidRPr="00736C6A">
                <w:rPr>
                  <w:bCs/>
                  <w:sz w:val="20"/>
                  <w:szCs w:val="20"/>
                  <w:rPrChange w:id="523" w:author="Ilkka Rinne" w:date="2021-08-09T15:26:00Z">
                    <w:rPr>
                      <w:b/>
                      <w:sz w:val="20"/>
                      <w:szCs w:val="20"/>
                    </w:rPr>
                  </w:rPrChange>
                </w:rPr>
                <w:t xml:space="preserve"> a</w:t>
              </w:r>
            </w:ins>
            <w:del w:id="524" w:author="Ilkka Rinne" w:date="2021-08-09T15:26:00Z">
              <w:r w:rsidRPr="00736C6A" w:rsidDel="00736C6A">
                <w:rPr>
                  <w:bCs/>
                  <w:sz w:val="20"/>
                  <w:szCs w:val="20"/>
                  <w:rPrChange w:id="525" w:author="Ilkka Rinne" w:date="2021-08-09T15:26:00Z">
                    <w:rPr>
                      <w:b/>
                      <w:sz w:val="20"/>
                      <w:szCs w:val="20"/>
                    </w:rPr>
                  </w:rPrChange>
                </w:rPr>
                <w:delText>A</w:delText>
              </w:r>
            </w:del>
            <w:r w:rsidRPr="00736C6A">
              <w:rPr>
                <w:bCs/>
                <w:sz w:val="20"/>
                <w:szCs w:val="20"/>
                <w:rPrChange w:id="526" w:author="Ilkka Rinne" w:date="2021-08-09T15:26:00Z">
                  <w:rPr>
                    <w:b/>
                    <w:sz w:val="20"/>
                    <w:szCs w:val="20"/>
                  </w:rPr>
                </w:rPrChange>
              </w:rPr>
              <w:t>ccuracy</w:t>
            </w:r>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horizontalPositionalAccuracy:Any</w:t>
            </w:r>
            <w:proofErr w:type="spellEnd"/>
            <w:r>
              <w:rPr>
                <w:b/>
                <w:sz w:val="20"/>
                <w:szCs w:val="20"/>
              </w:rPr>
              <w:t xml:space="preserve">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Heading3"/>
      </w:pPr>
      <w:r w:rsidRPr="00F01CB8">
        <w:t xml:space="preserve">Attribute </w:t>
      </w:r>
      <w:proofErr w:type="spellStart"/>
      <w:r w:rsidRPr="00F01CB8">
        <w:t>verticalPositionalAccuracy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c>
          <w:tcPr>
            <w:tcW w:w="5245" w:type="dxa"/>
            <w:shd w:val="clear" w:color="auto" w:fill="auto"/>
            <w:tcMar>
              <w:top w:w="100" w:type="dxa"/>
              <w:left w:w="100" w:type="dxa"/>
              <w:bottom w:w="100" w:type="dxa"/>
              <w:right w:w="100" w:type="dxa"/>
            </w:tcMar>
          </w:tcPr>
          <w:p w14:paraId="0081ED10" w14:textId="3C714C2C" w:rsidR="00F01CB8" w:rsidRDefault="00F01CB8" w:rsidP="001A5B74">
            <w:pPr>
              <w:widowControl w:val="0"/>
              <w:spacing w:line="240" w:lineRule="auto"/>
              <w:rPr>
                <w:sz w:val="20"/>
                <w:szCs w:val="20"/>
              </w:rPr>
            </w:pPr>
            <w:r>
              <w:rPr>
                <w:sz w:val="20"/>
                <w:szCs w:val="20"/>
              </w:rPr>
              <w:t xml:space="preserve">The </w:t>
            </w:r>
            <w:ins w:id="527" w:author="Ilkka Rinne" w:date="2021-08-09T15:26:00Z">
              <w:r w:rsidR="00736C6A" w:rsidRPr="00736C6A">
                <w:rPr>
                  <w:bCs/>
                  <w:sz w:val="20"/>
                  <w:szCs w:val="20"/>
                  <w:rPrChange w:id="528" w:author="Ilkka Rinne" w:date="2021-08-09T15:26:00Z">
                    <w:rPr>
                      <w:b/>
                      <w:sz w:val="20"/>
                      <w:szCs w:val="20"/>
                    </w:rPr>
                  </w:rPrChange>
                </w:rPr>
                <w:t>p</w:t>
              </w:r>
            </w:ins>
            <w:del w:id="529" w:author="Ilkka Rinne" w:date="2021-08-09T15:26:00Z">
              <w:r w:rsidRPr="00736C6A" w:rsidDel="00736C6A">
                <w:rPr>
                  <w:bCs/>
                  <w:sz w:val="20"/>
                  <w:szCs w:val="20"/>
                  <w:rPrChange w:id="530" w:author="Ilkka Rinne" w:date="2021-08-09T15:26:00Z">
                    <w:rPr>
                      <w:b/>
                      <w:sz w:val="20"/>
                      <w:szCs w:val="20"/>
                    </w:rPr>
                  </w:rPrChange>
                </w:rPr>
                <w:delText>P</w:delText>
              </w:r>
            </w:del>
            <w:r w:rsidRPr="00736C6A">
              <w:rPr>
                <w:bCs/>
                <w:sz w:val="20"/>
                <w:szCs w:val="20"/>
                <w:rPrChange w:id="531" w:author="Ilkka Rinne" w:date="2021-08-09T15:26:00Z">
                  <w:rPr>
                    <w:b/>
                    <w:sz w:val="20"/>
                    <w:szCs w:val="20"/>
                  </w:rPr>
                </w:rPrChange>
              </w:rPr>
              <w:t>ositional</w:t>
            </w:r>
            <w:ins w:id="532" w:author="Ilkka Rinne" w:date="2021-08-09T15:26:00Z">
              <w:r w:rsidR="00736C6A" w:rsidRPr="00736C6A">
                <w:rPr>
                  <w:bCs/>
                  <w:sz w:val="20"/>
                  <w:szCs w:val="20"/>
                  <w:rPrChange w:id="533" w:author="Ilkka Rinne" w:date="2021-08-09T15:26:00Z">
                    <w:rPr>
                      <w:b/>
                      <w:sz w:val="20"/>
                      <w:szCs w:val="20"/>
                    </w:rPr>
                  </w:rPrChange>
                </w:rPr>
                <w:t xml:space="preserve"> a</w:t>
              </w:r>
            </w:ins>
            <w:del w:id="534" w:author="Ilkka Rinne" w:date="2021-08-09T15:26:00Z">
              <w:r w:rsidRPr="00736C6A" w:rsidDel="00736C6A">
                <w:rPr>
                  <w:bCs/>
                  <w:sz w:val="20"/>
                  <w:szCs w:val="20"/>
                  <w:rPrChange w:id="535" w:author="Ilkka Rinne" w:date="2021-08-09T15:26:00Z">
                    <w:rPr>
                      <w:b/>
                      <w:sz w:val="20"/>
                      <w:szCs w:val="20"/>
                    </w:rPr>
                  </w:rPrChange>
                </w:rPr>
                <w:delText>A</w:delText>
              </w:r>
            </w:del>
            <w:r w:rsidRPr="00736C6A">
              <w:rPr>
                <w:bCs/>
                <w:sz w:val="20"/>
                <w:szCs w:val="20"/>
                <w:rPrChange w:id="536" w:author="Ilkka Rinne" w:date="2021-08-09T15:26:00Z">
                  <w:rPr>
                    <w:b/>
                    <w:sz w:val="20"/>
                    <w:szCs w:val="20"/>
                  </w:rPr>
                </w:rPrChange>
              </w:rPr>
              <w:t>ccuracy</w:t>
            </w:r>
            <w:r>
              <w:rPr>
                <w:b/>
                <w:sz w:val="20"/>
                <w:szCs w:val="20"/>
              </w:rPr>
              <w:t xml:space="preserve"> </w:t>
            </w:r>
            <w:r>
              <w:rPr>
                <w:sz w:val="20"/>
                <w:szCs w:val="20"/>
              </w:rPr>
              <w:t xml:space="preserve">of the vertical component of the Geometry of the </w:t>
            </w:r>
            <w:proofErr w:type="spellStart"/>
            <w:r>
              <w:rPr>
                <w:b/>
                <w:sz w:val="20"/>
                <w:szCs w:val="20"/>
              </w:rPr>
              <w:t>SpatialSample</w:t>
            </w:r>
            <w:proofErr w:type="spellEnd"/>
            <w:r>
              <w:rPr>
                <w:sz w:val="20"/>
                <w:szCs w:val="20"/>
              </w:rPr>
              <w:t>.</w:t>
            </w:r>
          </w:p>
          <w:p w14:paraId="13703F67" w14:textId="1B2AA417" w:rsidR="00F01CB8" w:rsidRDefault="00F01CB8" w:rsidP="001A5B74">
            <w:pPr>
              <w:widowControl w:val="0"/>
              <w:spacing w:line="240" w:lineRule="auto"/>
              <w:rPr>
                <w:b/>
                <w:sz w:val="20"/>
                <w:szCs w:val="20"/>
              </w:rPr>
            </w:pPr>
            <w:r>
              <w:rPr>
                <w:sz w:val="20"/>
                <w:szCs w:val="20"/>
              </w:rPr>
              <w:t xml:space="preserve">If horizontal </w:t>
            </w:r>
            <w:ins w:id="537" w:author="Ilkka Rinne" w:date="2021-08-09T15:26:00Z">
              <w:r w:rsidR="00736C6A" w:rsidRPr="00736C6A">
                <w:rPr>
                  <w:bCs/>
                  <w:sz w:val="20"/>
                  <w:szCs w:val="20"/>
                  <w:rPrChange w:id="538" w:author="Ilkka Rinne" w:date="2021-08-09T15:26:00Z">
                    <w:rPr>
                      <w:b/>
                      <w:sz w:val="20"/>
                      <w:szCs w:val="20"/>
                    </w:rPr>
                  </w:rPrChange>
                </w:rPr>
                <w:t>p</w:t>
              </w:r>
            </w:ins>
            <w:del w:id="539" w:author="Ilkka Rinne" w:date="2021-08-09T15:26:00Z">
              <w:r w:rsidRPr="00736C6A" w:rsidDel="00736C6A">
                <w:rPr>
                  <w:bCs/>
                  <w:sz w:val="20"/>
                  <w:szCs w:val="20"/>
                  <w:rPrChange w:id="540" w:author="Ilkka Rinne" w:date="2021-08-09T15:26:00Z">
                    <w:rPr>
                      <w:b/>
                      <w:sz w:val="20"/>
                      <w:szCs w:val="20"/>
                    </w:rPr>
                  </w:rPrChange>
                </w:rPr>
                <w:delText>P</w:delText>
              </w:r>
            </w:del>
            <w:r w:rsidRPr="00736C6A">
              <w:rPr>
                <w:bCs/>
                <w:sz w:val="20"/>
                <w:szCs w:val="20"/>
                <w:rPrChange w:id="541" w:author="Ilkka Rinne" w:date="2021-08-09T15:26:00Z">
                  <w:rPr>
                    <w:b/>
                    <w:sz w:val="20"/>
                    <w:szCs w:val="20"/>
                  </w:rPr>
                </w:rPrChange>
              </w:rPr>
              <w:t>ositional</w:t>
            </w:r>
            <w:ins w:id="542" w:author="Ilkka Rinne" w:date="2021-08-09T15:26:00Z">
              <w:r w:rsidR="00736C6A" w:rsidRPr="00736C6A">
                <w:rPr>
                  <w:bCs/>
                  <w:sz w:val="20"/>
                  <w:szCs w:val="20"/>
                  <w:rPrChange w:id="543" w:author="Ilkka Rinne" w:date="2021-08-09T15:26:00Z">
                    <w:rPr>
                      <w:b/>
                      <w:sz w:val="20"/>
                      <w:szCs w:val="20"/>
                    </w:rPr>
                  </w:rPrChange>
                </w:rPr>
                <w:t xml:space="preserve"> a</w:t>
              </w:r>
            </w:ins>
            <w:del w:id="544" w:author="Ilkka Rinne" w:date="2021-08-09T15:26:00Z">
              <w:r w:rsidRPr="00736C6A" w:rsidDel="00736C6A">
                <w:rPr>
                  <w:bCs/>
                  <w:sz w:val="20"/>
                  <w:szCs w:val="20"/>
                  <w:rPrChange w:id="545" w:author="Ilkka Rinne" w:date="2021-08-09T15:26:00Z">
                    <w:rPr>
                      <w:b/>
                      <w:sz w:val="20"/>
                      <w:szCs w:val="20"/>
                    </w:rPr>
                  </w:rPrChange>
                </w:rPr>
                <w:delText>A</w:delText>
              </w:r>
            </w:del>
            <w:r w:rsidRPr="00736C6A">
              <w:rPr>
                <w:bCs/>
                <w:sz w:val="20"/>
                <w:szCs w:val="20"/>
                <w:rPrChange w:id="546" w:author="Ilkka Rinne" w:date="2021-08-09T15:26:00Z">
                  <w:rPr>
                    <w:b/>
                    <w:sz w:val="20"/>
                    <w:szCs w:val="20"/>
                  </w:rPr>
                </w:rPrChange>
              </w:rPr>
              <w:t>ccuracy</w:t>
            </w:r>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verticalPositionalAccuracy:Any</w:t>
            </w:r>
            <w:proofErr w:type="spellEnd"/>
            <w:r>
              <w:rPr>
                <w:b/>
                <w:sz w:val="20"/>
                <w:szCs w:val="20"/>
              </w:rPr>
              <w:t xml:space="preserve">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Heading2"/>
      </w:pPr>
      <w:bookmarkStart w:id="547" w:name="_Toc72768917"/>
      <w:proofErr w:type="spellStart"/>
      <w:r w:rsidRPr="001A5B74">
        <w:t>MaterialSample</w:t>
      </w:r>
      <w:bookmarkEnd w:id="547"/>
      <w:proofErr w:type="spellEnd"/>
    </w:p>
    <w:p w14:paraId="769190B7" w14:textId="148FA275" w:rsidR="001A5B74" w:rsidRDefault="007157C4" w:rsidP="007157C4">
      <w:pPr>
        <w:pStyle w:val="Heading3"/>
      </w:pPr>
      <w:proofErr w:type="spellStart"/>
      <w:r w:rsidRPr="007157C4">
        <w:t>MaterialSample</w:t>
      </w:r>
      <w:proofErr w:type="spellEnd"/>
      <w:r w:rsidRPr="007157C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A1C65">
            <w:pPr>
              <w:widowControl w:val="0"/>
              <w:spacing w:line="240" w:lineRule="auto"/>
              <w:rPr>
                <w:sz w:val="20"/>
                <w:szCs w:val="20"/>
              </w:rPr>
            </w:pPr>
            <w:r>
              <w:rPr>
                <w:sz w:val="20"/>
                <w:szCs w:val="20"/>
              </w:rPr>
              <w:lastRenderedPageBreak/>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A1C65">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A1C65">
            <w:pPr>
              <w:widowControl w:val="0"/>
              <w:spacing w:line="240" w:lineRule="auto"/>
              <w:rPr>
                <w:sz w:val="20"/>
                <w:szCs w:val="20"/>
              </w:rPr>
            </w:pPr>
            <w:r>
              <w:rPr>
                <w:sz w:val="20"/>
                <w:szCs w:val="20"/>
              </w:rPr>
              <w:t xml:space="preserve">Basic Samples - </w:t>
            </w:r>
            <w:proofErr w:type="spellStart"/>
            <w:r>
              <w:rPr>
                <w:sz w:val="20"/>
                <w:szCs w:val="20"/>
              </w:rPr>
              <w:t>MaterialSample</w:t>
            </w:r>
            <w:proofErr w:type="spellEnd"/>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A1C65">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A1C65">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r>
    </w:tbl>
    <w:p w14:paraId="655814C7" w14:textId="030D8F63" w:rsidR="007157C4" w:rsidRDefault="007157C4" w:rsidP="007157C4">
      <w:pPr>
        <w:rPr>
          <w:lang w:eastAsia="ja-JP"/>
        </w:rPr>
      </w:pPr>
    </w:p>
    <w:p w14:paraId="4415D55E" w14:textId="77777777" w:rsidR="001C372C" w:rsidRDefault="001C372C" w:rsidP="001C372C">
      <w:pPr>
        <w:keepNext/>
      </w:pPr>
      <w:r>
        <w:rPr>
          <w:noProof/>
          <w:lang w:val="fr-FR" w:eastAsia="fr-FR"/>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57" cstate="print">
                      <a:extLst>
                        <a:ext uri="{28A0092B-C50C-407E-A947-70E740481C1C}">
                          <a14:useLocalDpi xmlns:a14="http://schemas.microsoft.com/office/drawing/2010/main"/>
                        </a:ext>
                        <a:ext uri="{96DAC541-7B7A-43D3-8B79-37D633B846F1}">
                          <asvg:svgBlip xmlns:asvg="http://schemas.microsoft.com/office/drawing/2016/SVG/main" r:embed="rId158"/>
                        </a:ext>
                      </a:extLst>
                    </a:blip>
                    <a:stretch>
                      <a:fillRect/>
                    </a:stretch>
                  </pic:blipFill>
                  <pic:spPr>
                    <a:xfrm>
                      <a:off x="0" y="0"/>
                      <a:ext cx="6191885" cy="2054225"/>
                    </a:xfrm>
                    <a:prstGeom prst="rect">
                      <a:avLst/>
                    </a:prstGeom>
                  </pic:spPr>
                </pic:pic>
              </a:graphicData>
            </a:graphic>
          </wp:inline>
        </w:drawing>
      </w:r>
    </w:p>
    <w:p w14:paraId="3A428CA0" w14:textId="37EFB05D" w:rsidR="007157C4" w:rsidRDefault="001C372C" w:rsidP="001C372C">
      <w:pPr>
        <w:jc w:val="center"/>
        <w:rPr>
          <w:b/>
          <w:bCs/>
          <w:sz w:val="20"/>
          <w:szCs w:val="20"/>
        </w:rPr>
      </w:pPr>
      <w:r w:rsidRPr="001C372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74</w:t>
      </w:r>
      <w:r w:rsidR="00D471BA">
        <w:rPr>
          <w:b/>
          <w:bCs/>
          <w:sz w:val="20"/>
          <w:szCs w:val="20"/>
        </w:rPr>
        <w:fldChar w:fldCharType="end"/>
      </w:r>
      <w:r w:rsidRPr="001C372C">
        <w:rPr>
          <w:b/>
          <w:bCs/>
          <w:sz w:val="20"/>
          <w:szCs w:val="20"/>
        </w:rPr>
        <w:t xml:space="preserve"> — (Informative) Included direct and indirect requirements and recommendations of the Basic Samples — </w:t>
      </w:r>
      <w:proofErr w:type="spellStart"/>
      <w:r w:rsidRPr="001C372C">
        <w:rPr>
          <w:b/>
          <w:bCs/>
          <w:sz w:val="20"/>
          <w:szCs w:val="20"/>
        </w:rPr>
        <w:t>Materia</w:t>
      </w:r>
      <w:r w:rsidR="00E76D6F">
        <w:rPr>
          <w:b/>
          <w:bCs/>
          <w:sz w:val="20"/>
          <w:szCs w:val="20"/>
        </w:rPr>
        <w:t>l</w:t>
      </w:r>
      <w:r w:rsidRPr="001C372C">
        <w:rPr>
          <w:b/>
          <w:bCs/>
          <w:sz w:val="20"/>
          <w:szCs w:val="20"/>
        </w:rPr>
        <w:t>Sample</w:t>
      </w:r>
      <w:proofErr w:type="spellEnd"/>
      <w:r w:rsidRPr="001C372C">
        <w:rPr>
          <w:b/>
          <w:bCs/>
          <w:sz w:val="20"/>
          <w:szCs w:val="20"/>
        </w:rPr>
        <w:t xml:space="preserve"> requirements class.</w:t>
      </w:r>
    </w:p>
    <w:p w14:paraId="2C2889A8" w14:textId="1AAC64F8" w:rsidR="001C372C" w:rsidRDefault="00544E47" w:rsidP="00544E47">
      <w:pPr>
        <w:pStyle w:val="Heading3"/>
      </w:pPr>
      <w:r w:rsidRPr="00544E47">
        <w:lastRenderedPageBreak/>
        <w:t xml:space="preserve">Feature type </w:t>
      </w:r>
      <w:proofErr w:type="spellStart"/>
      <w:r w:rsidRPr="00544E47">
        <w:t>MaterialSample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c>
          <w:tcPr>
            <w:tcW w:w="5245" w:type="dxa"/>
            <w:shd w:val="clear" w:color="auto" w:fill="auto"/>
            <w:tcMar>
              <w:top w:w="100" w:type="dxa"/>
              <w:left w:w="100" w:type="dxa"/>
              <w:bottom w:w="100" w:type="dxa"/>
              <w:right w:w="100" w:type="dxa"/>
            </w:tcMar>
          </w:tcPr>
          <w:p w14:paraId="668A5E01" w14:textId="2A1BE33A" w:rsidR="00544E47" w:rsidRDefault="00544E47" w:rsidP="007A1C65">
            <w:pPr>
              <w:widowControl w:val="0"/>
              <w:spacing w:line="240" w:lineRule="auto"/>
              <w:rPr>
                <w:sz w:val="20"/>
                <w:szCs w:val="20"/>
              </w:rPr>
            </w:pPr>
            <w:r>
              <w:rPr>
                <w:sz w:val="20"/>
                <w:szCs w:val="20"/>
              </w:rPr>
              <w:t xml:space="preserve">A </w:t>
            </w:r>
            <w:proofErr w:type="spellStart"/>
            <w:r>
              <w:rPr>
                <w:b/>
                <w:sz w:val="20"/>
                <w:szCs w:val="20"/>
              </w:rPr>
              <w:t>MaterialSample</w:t>
            </w:r>
            <w:proofErr w:type="spellEnd"/>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r>
      <w:proofErr w:type="spellStart"/>
      <w:r>
        <w:rPr>
          <w:lang w:eastAsia="ja-JP"/>
        </w:rPr>
        <w:t>MaterialSamples</w:t>
      </w:r>
      <w:proofErr w:type="spellEnd"/>
      <w:r>
        <w:rPr>
          <w:lang w:eastAsia="ja-JP"/>
        </w:rPr>
        <w:t xml:space="preserve">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r>
      <w:proofErr w:type="spellStart"/>
      <w:r>
        <w:rPr>
          <w:lang w:eastAsia="ja-JP"/>
        </w:rPr>
        <w:t>MaterialSamples</w:t>
      </w:r>
      <w:proofErr w:type="spellEnd"/>
      <w:r>
        <w:rPr>
          <w:lang w:eastAsia="ja-JP"/>
        </w:rPr>
        <w:t xml:space="preserve">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 xml:space="preserve">A </w:t>
      </w:r>
      <w:proofErr w:type="spellStart"/>
      <w:r>
        <w:rPr>
          <w:lang w:eastAsia="ja-JP"/>
        </w:rPr>
        <w:t>MaterialSample</w:t>
      </w:r>
      <w:proofErr w:type="spellEnd"/>
      <w:r>
        <w:rPr>
          <w:lang w:eastAsia="ja-JP"/>
        </w:rPr>
        <w:t xml:space="preserve"> is a physical Sample of a </w:t>
      </w:r>
      <w:proofErr w:type="spellStart"/>
      <w:r>
        <w:rPr>
          <w:lang w:eastAsia="ja-JP"/>
        </w:rPr>
        <w:t>FeatureOfInterest</w:t>
      </w:r>
      <w:proofErr w:type="spellEnd"/>
      <w:r>
        <w:rPr>
          <w:lang w:eastAsia="ja-JP"/>
        </w:rPr>
        <w:t>, obtained for Observation(s) normally carried out ex-situ, sometimes in a laboratory.</w:t>
      </w:r>
    </w:p>
    <w:p w14:paraId="04194E11" w14:textId="05414A07" w:rsidR="007813C1" w:rsidRDefault="008138AD" w:rsidP="008138AD">
      <w:pPr>
        <w:pStyle w:val="Heading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2F98B70" w14:textId="77777777" w:rsidR="008138AD" w:rsidRDefault="008138AD" w:rsidP="007A1C65">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w:t>
            </w:r>
            <w:commentRangeStart w:id="548"/>
            <w:r>
              <w:rPr>
                <w:sz w:val="20"/>
                <w:szCs w:val="20"/>
              </w:rPr>
              <w:t>specimen</w:t>
            </w:r>
            <w:commentRangeEnd w:id="548"/>
            <w:r w:rsidR="0085134E">
              <w:rPr>
                <w:rStyle w:val="CommentReference"/>
              </w:rPr>
              <w:commentReference w:id="548"/>
            </w:r>
            <w:r>
              <w:rPr>
                <w:sz w:val="20"/>
                <w:szCs w:val="20"/>
              </w:rPr>
              <w:t>.</w:t>
            </w:r>
          </w:p>
          <w:p w14:paraId="7A671DED" w14:textId="77777777" w:rsidR="008138AD" w:rsidRDefault="008138AD" w:rsidP="007A1C65">
            <w:pPr>
              <w:widowControl w:val="0"/>
              <w:spacing w:line="240" w:lineRule="auto"/>
              <w:rPr>
                <w:sz w:val="20"/>
                <w:szCs w:val="20"/>
              </w:rPr>
            </w:pPr>
            <w:r>
              <w:rPr>
                <w:sz w:val="20"/>
                <w:szCs w:val="20"/>
              </w:rPr>
              <w:t xml:space="preserve">If size information pertaining to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size:PhysicalDimension</w:t>
            </w:r>
            <w:proofErr w:type="spellEnd"/>
            <w:r>
              <w:rPr>
                <w:b/>
                <w:sz w:val="20"/>
                <w:szCs w:val="20"/>
              </w:rPr>
              <w:t xml:space="preserve">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 xml:space="preserve">mass, volume, etc., as appropriate for the </w:t>
      </w:r>
      <w:commentRangeStart w:id="549"/>
      <w:r w:rsidRPr="00C47793">
        <w:rPr>
          <w:lang w:eastAsia="ja-JP"/>
        </w:rPr>
        <w:t>specimen</w:t>
      </w:r>
      <w:commentRangeEnd w:id="549"/>
      <w:r w:rsidR="007467A4">
        <w:rPr>
          <w:rStyle w:val="CommentReference"/>
        </w:rPr>
        <w:commentReference w:id="549"/>
      </w:r>
      <w:r w:rsidRPr="00C47793">
        <w:rPr>
          <w:lang w:eastAsia="ja-JP"/>
        </w:rPr>
        <w:t xml:space="preserve"> instance and its material type.</w:t>
      </w:r>
    </w:p>
    <w:p w14:paraId="0F0749EB" w14:textId="6123DA05" w:rsidR="001401CF" w:rsidRDefault="003C2527" w:rsidP="003C2527">
      <w:pPr>
        <w:pStyle w:val="Heading3"/>
      </w:pPr>
      <w:r w:rsidRPr="003C2527">
        <w:t xml:space="preserve">Attribute </w:t>
      </w:r>
      <w:proofErr w:type="spellStart"/>
      <w:r w:rsidRPr="003C2527">
        <w:t>storageLocation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c>
          <w:tcPr>
            <w:tcW w:w="5245" w:type="dxa"/>
            <w:shd w:val="clear" w:color="auto" w:fill="auto"/>
            <w:tcMar>
              <w:top w:w="100" w:type="dxa"/>
              <w:left w:w="100" w:type="dxa"/>
              <w:bottom w:w="100" w:type="dxa"/>
              <w:right w:w="100" w:type="dxa"/>
            </w:tcMar>
          </w:tcPr>
          <w:p w14:paraId="590FACA9" w14:textId="77777777" w:rsidR="003C2527" w:rsidRDefault="003C2527" w:rsidP="007A1C65">
            <w:pPr>
              <w:widowControl w:val="0"/>
              <w:spacing w:line="240" w:lineRule="auto"/>
              <w:rPr>
                <w:sz w:val="20"/>
                <w:szCs w:val="20"/>
              </w:rPr>
            </w:pPr>
            <w:r>
              <w:rPr>
                <w:sz w:val="20"/>
                <w:szCs w:val="20"/>
              </w:rPr>
              <w:t xml:space="preserve">The </w:t>
            </w:r>
            <w:proofErr w:type="spellStart"/>
            <w:r>
              <w:rPr>
                <w:b/>
                <w:sz w:val="20"/>
                <w:szCs w:val="20"/>
              </w:rPr>
              <w:t>storageLocation</w:t>
            </w:r>
            <w:proofErr w:type="spellEnd"/>
            <w:r>
              <w:rPr>
                <w:sz w:val="20"/>
                <w:szCs w:val="20"/>
              </w:rPr>
              <w:t xml:space="preserve"> is the location of a </w:t>
            </w:r>
            <w:proofErr w:type="spellStart"/>
            <w:r>
              <w:rPr>
                <w:b/>
                <w:sz w:val="20"/>
                <w:szCs w:val="20"/>
              </w:rPr>
              <w:t>MaterialSample</w:t>
            </w:r>
            <w:proofErr w:type="spellEnd"/>
            <w:r>
              <w:rPr>
                <w:sz w:val="20"/>
                <w:szCs w:val="20"/>
              </w:rPr>
              <w:t>.</w:t>
            </w:r>
          </w:p>
          <w:p w14:paraId="495FA231" w14:textId="77777777" w:rsidR="003C2527" w:rsidRDefault="003C2527" w:rsidP="007A1C65">
            <w:pPr>
              <w:widowControl w:val="0"/>
              <w:spacing w:line="240" w:lineRule="auto"/>
              <w:rPr>
                <w:sz w:val="20"/>
                <w:szCs w:val="20"/>
              </w:rPr>
            </w:pPr>
            <w:r>
              <w:rPr>
                <w:sz w:val="20"/>
                <w:szCs w:val="20"/>
              </w:rPr>
              <w:t xml:space="preserve">If information pertaining to the storage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storageLocation:NamedLocation</w:t>
            </w:r>
            <w:proofErr w:type="spellEnd"/>
            <w:r>
              <w:rPr>
                <w:b/>
                <w:sz w:val="20"/>
                <w:szCs w:val="20"/>
              </w:rPr>
              <w:t xml:space="preserve">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w:t>
      </w:r>
      <w:proofErr w:type="spellStart"/>
      <w:r w:rsidRPr="00E82F1B">
        <w:rPr>
          <w:lang w:eastAsia="ja-JP"/>
        </w:rPr>
        <w:t>storageLocation</w:t>
      </w:r>
      <w:proofErr w:type="spellEnd"/>
      <w:r w:rsidRPr="00E82F1B">
        <w:rPr>
          <w:lang w:eastAsia="ja-JP"/>
        </w:rPr>
        <w:t xml:space="preserve">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Heading3"/>
      </w:pPr>
      <w:r w:rsidRPr="00D22139">
        <w:t xml:space="preserve">Attribute </w:t>
      </w:r>
      <w:proofErr w:type="spellStart"/>
      <w:r w:rsidRPr="00D22139">
        <w:t>sourceLocation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c>
          <w:tcPr>
            <w:tcW w:w="5245" w:type="dxa"/>
            <w:shd w:val="clear" w:color="auto" w:fill="auto"/>
            <w:tcMar>
              <w:top w:w="100" w:type="dxa"/>
              <w:left w:w="100" w:type="dxa"/>
              <w:bottom w:w="100" w:type="dxa"/>
              <w:right w:w="100" w:type="dxa"/>
            </w:tcMar>
          </w:tcPr>
          <w:p w14:paraId="7EE41147" w14:textId="77777777" w:rsidR="00D22139" w:rsidRDefault="00D22139" w:rsidP="007A1C65">
            <w:pPr>
              <w:widowControl w:val="0"/>
              <w:spacing w:line="240" w:lineRule="auto"/>
              <w:rPr>
                <w:sz w:val="20"/>
                <w:szCs w:val="20"/>
              </w:rPr>
            </w:pPr>
            <w:r>
              <w:rPr>
                <w:sz w:val="20"/>
                <w:szCs w:val="20"/>
              </w:rPr>
              <w:t xml:space="preserve">The </w:t>
            </w:r>
            <w:proofErr w:type="spellStart"/>
            <w:r>
              <w:rPr>
                <w:b/>
                <w:sz w:val="20"/>
                <w:szCs w:val="20"/>
              </w:rPr>
              <w:t>sourceLocation</w:t>
            </w:r>
            <w:proofErr w:type="spellEnd"/>
            <w:r>
              <w:rPr>
                <w:sz w:val="20"/>
                <w:szCs w:val="20"/>
              </w:rPr>
              <w:t xml:space="preserve"> is the location from where the </w:t>
            </w:r>
            <w:proofErr w:type="spellStart"/>
            <w:r>
              <w:rPr>
                <w:b/>
                <w:sz w:val="20"/>
                <w:szCs w:val="20"/>
              </w:rPr>
              <w:t>MaterialSample</w:t>
            </w:r>
            <w:proofErr w:type="spellEnd"/>
            <w:r>
              <w:rPr>
                <w:b/>
                <w:sz w:val="20"/>
                <w:szCs w:val="20"/>
              </w:rPr>
              <w:t xml:space="preserve"> </w:t>
            </w:r>
            <w:r>
              <w:rPr>
                <w:sz w:val="20"/>
                <w:szCs w:val="20"/>
              </w:rPr>
              <w:t>was obtained.</w:t>
            </w:r>
          </w:p>
          <w:p w14:paraId="0E77CEE7" w14:textId="77777777" w:rsidR="00D22139" w:rsidRDefault="00D22139" w:rsidP="007A1C65">
            <w:pPr>
              <w:widowControl w:val="0"/>
              <w:spacing w:line="240" w:lineRule="auto"/>
              <w:rPr>
                <w:sz w:val="20"/>
                <w:szCs w:val="20"/>
              </w:rPr>
            </w:pPr>
            <w:r>
              <w:rPr>
                <w:sz w:val="20"/>
                <w:szCs w:val="20"/>
              </w:rPr>
              <w:t xml:space="preserve">If information pertaining to the source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sourceLocation:Geometry</w:t>
            </w:r>
            <w:proofErr w:type="spellEnd"/>
            <w:r>
              <w:rPr>
                <w:b/>
                <w:sz w:val="20"/>
                <w:szCs w:val="20"/>
              </w:rPr>
              <w:t xml:space="preserve"> </w:t>
            </w:r>
            <w:r>
              <w:rPr>
                <w:sz w:val="20"/>
                <w:szCs w:val="20"/>
              </w:rPr>
              <w:t>SHALL be used.</w:t>
            </w:r>
          </w:p>
        </w:tc>
      </w:tr>
    </w:tbl>
    <w:p w14:paraId="750C37DC" w14:textId="7BD0DE86" w:rsidR="00D22139" w:rsidRDefault="00D22139" w:rsidP="00D22139">
      <w:pPr>
        <w:rPr>
          <w:lang w:eastAsia="ja-JP"/>
        </w:rPr>
      </w:pPr>
    </w:p>
    <w:p w14:paraId="16F5BE1B" w14:textId="63052577" w:rsidR="00D22139" w:rsidRDefault="007F0BF0" w:rsidP="00D22139">
      <w:pPr>
        <w:rPr>
          <w:lang w:eastAsia="ja-JP"/>
        </w:rPr>
      </w:pPr>
      <w:r w:rsidRPr="007F0BF0">
        <w:rPr>
          <w:lang w:eastAsia="ja-JP"/>
        </w:rPr>
        <w:lastRenderedPageBreak/>
        <w:t>NOTE</w:t>
      </w:r>
      <w:r>
        <w:rPr>
          <w:lang w:eastAsia="ja-JP"/>
        </w:rPr>
        <w:tab/>
      </w:r>
      <w:r>
        <w:rPr>
          <w:lang w:eastAsia="ja-JP"/>
        </w:rPr>
        <w:tab/>
      </w:r>
      <w:r w:rsidRPr="007F0BF0">
        <w:rPr>
          <w:lang w:eastAsia="ja-JP"/>
        </w:rPr>
        <w:t xml:space="preserve">Where a </w:t>
      </w:r>
      <w:proofErr w:type="spellStart"/>
      <w:r w:rsidRPr="007F0BF0">
        <w:rPr>
          <w:lang w:eastAsia="ja-JP"/>
        </w:rPr>
        <w:t>MaterialSample</w:t>
      </w:r>
      <w:proofErr w:type="spellEnd"/>
      <w:r w:rsidRPr="007F0BF0">
        <w:rPr>
          <w:lang w:eastAsia="ja-JP"/>
        </w:rPr>
        <w:t xml:space="preserve"> has </w:t>
      </w:r>
      <w:commentRangeStart w:id="550"/>
      <w:r w:rsidRPr="007F0BF0">
        <w:rPr>
          <w:lang w:eastAsia="ja-JP"/>
        </w:rPr>
        <w:t xml:space="preserve">a </w:t>
      </w:r>
      <w:proofErr w:type="spellStart"/>
      <w:r w:rsidRPr="007F0BF0">
        <w:rPr>
          <w:lang w:eastAsia="ja-JP"/>
        </w:rPr>
        <w:t>relatedSample</w:t>
      </w:r>
      <w:proofErr w:type="spellEnd"/>
      <w:r w:rsidRPr="007F0BF0">
        <w:rPr>
          <w:lang w:eastAsia="ja-JP"/>
        </w:rPr>
        <w:t xml:space="preserve"> whose location provides an unambiguous location</w:t>
      </w:r>
      <w:commentRangeEnd w:id="550"/>
      <w:r w:rsidR="00D23171">
        <w:rPr>
          <w:rStyle w:val="CommentReference"/>
        </w:rPr>
        <w:commentReference w:id="550"/>
      </w:r>
      <w:r w:rsidRPr="007F0BF0">
        <w:rPr>
          <w:lang w:eastAsia="ja-JP"/>
        </w:rPr>
        <w:t xml:space="preserve"> then this attribute is not required. However, if the specific sampling location within the </w:t>
      </w:r>
      <w:proofErr w:type="spellStart"/>
      <w:r w:rsidRPr="007F0BF0">
        <w:rPr>
          <w:lang w:eastAsia="ja-JP"/>
        </w:rPr>
        <w:t>sampledFeature</w:t>
      </w:r>
      <w:proofErr w:type="spellEnd"/>
      <w:r w:rsidRPr="007F0BF0">
        <w:rPr>
          <w:lang w:eastAsia="ja-JP"/>
        </w:rPr>
        <w:t xml:space="preserve"> is important, then the </w:t>
      </w:r>
      <w:proofErr w:type="spellStart"/>
      <w:r w:rsidRPr="007F0BF0">
        <w:rPr>
          <w:lang w:eastAsia="ja-JP"/>
        </w:rPr>
        <w:t>sourceLocation</w:t>
      </w:r>
      <w:proofErr w:type="spellEnd"/>
      <w:r w:rsidRPr="007F0BF0">
        <w:rPr>
          <w:lang w:eastAsia="ja-JP"/>
        </w:rPr>
        <w:t xml:space="preserve"> </w:t>
      </w:r>
      <w:r w:rsidR="00453D05">
        <w:rPr>
          <w:lang w:eastAsia="ja-JP"/>
        </w:rPr>
        <w:t>can</w:t>
      </w:r>
      <w:r w:rsidR="000C6285">
        <w:rPr>
          <w:lang w:eastAsia="ja-JP"/>
        </w:rPr>
        <w:t xml:space="preserve"> </w:t>
      </w:r>
      <w:r w:rsidR="00453D05">
        <w:rPr>
          <w:lang w:eastAsia="ja-JP"/>
        </w:rPr>
        <w:t xml:space="preserve">be </w:t>
      </w:r>
      <w:r w:rsidR="000C6285">
        <w:rPr>
          <w:lang w:eastAsia="ja-JP"/>
        </w:rPr>
        <w:t xml:space="preserve">used to provide </w:t>
      </w:r>
      <w:del w:id="551" w:author="Katharina Schleidt" w:date="2021-07-05T20:13:00Z">
        <w:r w:rsidR="000C6285" w:rsidDel="00E73CAA">
          <w:rPr>
            <w:lang w:eastAsia="ja-JP"/>
          </w:rPr>
          <w:delText>it</w:delText>
        </w:r>
      </w:del>
      <w:ins w:id="552" w:author="Katharina Schleidt" w:date="2021-07-05T20:13:00Z">
        <w:r w:rsidR="00E73CAA">
          <w:rPr>
            <w:lang w:eastAsia="ja-JP"/>
          </w:rPr>
          <w:t>such location information</w:t>
        </w:r>
      </w:ins>
      <w:r w:rsidRPr="007F0BF0">
        <w:rPr>
          <w:lang w:eastAsia="ja-JP"/>
        </w:rPr>
        <w:t>.</w:t>
      </w:r>
    </w:p>
    <w:p w14:paraId="4E598545" w14:textId="0EB1154F" w:rsidR="009664CF" w:rsidRDefault="00FB34BB" w:rsidP="00FB34BB">
      <w:pPr>
        <w:pStyle w:val="Heading2"/>
      </w:pPr>
      <w:bookmarkStart w:id="553" w:name="_Toc72768918"/>
      <w:proofErr w:type="spellStart"/>
      <w:r w:rsidRPr="00FB34BB">
        <w:t>StatisticalSample</w:t>
      </w:r>
      <w:bookmarkEnd w:id="553"/>
      <w:proofErr w:type="spellEnd"/>
    </w:p>
    <w:p w14:paraId="3A8B39F0" w14:textId="470BB84E" w:rsidR="00FB34BB" w:rsidRDefault="00FB34BB" w:rsidP="00FB34BB">
      <w:pPr>
        <w:pStyle w:val="Heading3"/>
      </w:pPr>
      <w:proofErr w:type="spellStart"/>
      <w:r w:rsidRPr="00FB34BB">
        <w:t>StatisticalSample</w:t>
      </w:r>
      <w:proofErr w:type="spellEnd"/>
      <w:r w:rsidRPr="00FB34B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A1C65">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A1C65">
            <w:pPr>
              <w:widowControl w:val="0"/>
              <w:spacing w:line="240" w:lineRule="auto"/>
              <w:rPr>
                <w:sz w:val="20"/>
                <w:szCs w:val="20"/>
              </w:rPr>
            </w:pPr>
            <w:r>
              <w:rPr>
                <w:sz w:val="20"/>
                <w:szCs w:val="20"/>
              </w:rPr>
              <w:t xml:space="preserve">Basic Samples - </w:t>
            </w:r>
            <w:proofErr w:type="spellStart"/>
            <w:r>
              <w:rPr>
                <w:sz w:val="20"/>
                <w:szCs w:val="20"/>
              </w:rPr>
              <w:t>StatisticalSample</w:t>
            </w:r>
            <w:proofErr w:type="spellEnd"/>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A1C65">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r>
    </w:tbl>
    <w:p w14:paraId="27AA622D" w14:textId="669612AC" w:rsidR="00FB34BB" w:rsidRDefault="00FB34BB" w:rsidP="00FB34BB">
      <w:pPr>
        <w:rPr>
          <w:lang w:eastAsia="ja-JP"/>
        </w:rPr>
      </w:pPr>
    </w:p>
    <w:p w14:paraId="0C7B92F0" w14:textId="77777777" w:rsidR="00E76D6F" w:rsidRDefault="00E76D6F" w:rsidP="00E76D6F">
      <w:pPr>
        <w:keepNext/>
      </w:pPr>
      <w:r>
        <w:rPr>
          <w:noProof/>
          <w:lang w:val="fr-FR" w:eastAsia="fr-FR"/>
        </w:rPr>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59" cstate="print">
                      <a:extLst>
                        <a:ext uri="{28A0092B-C50C-407E-A947-70E740481C1C}">
                          <a14:useLocalDpi xmlns:a14="http://schemas.microsoft.com/office/drawing/2010/main"/>
                        </a:ext>
                        <a:ext uri="{96DAC541-7B7A-43D3-8B79-37D633B846F1}">
                          <asvg:svgBlip xmlns:asvg="http://schemas.microsoft.com/office/drawing/2016/SVG/main" r:embed="rId160"/>
                        </a:ext>
                      </a:extLst>
                    </a:blip>
                    <a:stretch>
                      <a:fillRect/>
                    </a:stretch>
                  </pic:blipFill>
                  <pic:spPr>
                    <a:xfrm>
                      <a:off x="0" y="0"/>
                      <a:ext cx="6191885" cy="1635760"/>
                    </a:xfrm>
                    <a:prstGeom prst="rect">
                      <a:avLst/>
                    </a:prstGeom>
                  </pic:spPr>
                </pic:pic>
              </a:graphicData>
            </a:graphic>
          </wp:inline>
        </w:drawing>
      </w:r>
    </w:p>
    <w:p w14:paraId="26574CF1" w14:textId="5F31AC13" w:rsidR="00FB34BB" w:rsidRDefault="00E76D6F" w:rsidP="00E76D6F">
      <w:pPr>
        <w:jc w:val="center"/>
        <w:rPr>
          <w:b/>
          <w:bCs/>
          <w:sz w:val="20"/>
          <w:szCs w:val="20"/>
        </w:rPr>
      </w:pPr>
      <w:r w:rsidRPr="00E76D6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75</w:t>
      </w:r>
      <w:r w:rsidR="00D471BA">
        <w:rPr>
          <w:b/>
          <w:bCs/>
          <w:sz w:val="20"/>
          <w:szCs w:val="20"/>
        </w:rPr>
        <w:fldChar w:fldCharType="end"/>
      </w:r>
      <w:r w:rsidRPr="00E76D6F">
        <w:rPr>
          <w:b/>
          <w:bCs/>
          <w:sz w:val="20"/>
          <w:szCs w:val="20"/>
        </w:rPr>
        <w:t xml:space="preserve"> — (Informative) Included direct and indirect requirements and recommendations of the Basic Samples — </w:t>
      </w:r>
      <w:proofErr w:type="spellStart"/>
      <w:r w:rsidRPr="00E76D6F">
        <w:rPr>
          <w:b/>
          <w:bCs/>
          <w:sz w:val="20"/>
          <w:szCs w:val="20"/>
        </w:rPr>
        <w:t>StatisticalSample</w:t>
      </w:r>
      <w:proofErr w:type="spellEnd"/>
      <w:r w:rsidRPr="00E76D6F">
        <w:rPr>
          <w:b/>
          <w:bCs/>
          <w:sz w:val="20"/>
          <w:szCs w:val="20"/>
        </w:rPr>
        <w:t xml:space="preserve"> requirements class.</w:t>
      </w:r>
    </w:p>
    <w:p w14:paraId="6C5C3776" w14:textId="68ACCC8C" w:rsidR="00E76D6F" w:rsidRDefault="0056367A" w:rsidP="0056367A">
      <w:pPr>
        <w:pStyle w:val="Heading3"/>
      </w:pPr>
      <w:r w:rsidRPr="0056367A">
        <w:t xml:space="preserve">Feature type </w:t>
      </w:r>
      <w:proofErr w:type="spellStart"/>
      <w:r w:rsidRPr="0056367A">
        <w:t>StatisticalSample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c>
          <w:tcPr>
            <w:tcW w:w="5245" w:type="dxa"/>
            <w:shd w:val="clear" w:color="auto" w:fill="auto"/>
            <w:tcMar>
              <w:top w:w="100" w:type="dxa"/>
              <w:left w:w="100" w:type="dxa"/>
              <w:bottom w:w="100" w:type="dxa"/>
              <w:right w:w="100" w:type="dxa"/>
            </w:tcMar>
          </w:tcPr>
          <w:p w14:paraId="4B4962EF" w14:textId="62FBB979" w:rsidR="0056367A" w:rsidRDefault="0056367A" w:rsidP="007A1C65">
            <w:pPr>
              <w:widowControl w:val="0"/>
              <w:spacing w:line="240" w:lineRule="auto"/>
              <w:rPr>
                <w:sz w:val="20"/>
                <w:szCs w:val="20"/>
              </w:rPr>
            </w:pPr>
            <w:r>
              <w:rPr>
                <w:sz w:val="20"/>
                <w:szCs w:val="20"/>
              </w:rPr>
              <w:t xml:space="preserve">A </w:t>
            </w:r>
            <w:proofErr w:type="spellStart"/>
            <w:r>
              <w:rPr>
                <w:b/>
                <w:sz w:val="20"/>
                <w:szCs w:val="20"/>
              </w:rPr>
              <w:t>StatisticalSample</w:t>
            </w:r>
            <w:proofErr w:type="spellEnd"/>
            <w:r>
              <w:rPr>
                <w:b/>
                <w:sz w:val="20"/>
                <w:szCs w:val="20"/>
              </w:rPr>
              <w:t xml:space="preserv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lastRenderedPageBreak/>
        <w:t xml:space="preserve">NOTE 1 </w:t>
      </w:r>
      <w:r>
        <w:rPr>
          <w:lang w:eastAsia="ja-JP"/>
        </w:rPr>
        <w:tab/>
      </w:r>
      <w:proofErr w:type="spellStart"/>
      <w:r>
        <w:rPr>
          <w:lang w:eastAsia="ja-JP"/>
        </w:rPr>
        <w:t>StatisticalSamples</w:t>
      </w:r>
      <w:proofErr w:type="spellEnd"/>
      <w:r>
        <w:rPr>
          <w:lang w:eastAsia="ja-JP"/>
        </w:rPr>
        <w:t xml:space="preserve">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Heading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c>
          <w:tcPr>
            <w:tcW w:w="5812" w:type="dxa"/>
            <w:shd w:val="clear" w:color="auto" w:fill="auto"/>
            <w:tcMar>
              <w:top w:w="100" w:type="dxa"/>
              <w:left w:w="100" w:type="dxa"/>
              <w:bottom w:w="100" w:type="dxa"/>
              <w:right w:w="100" w:type="dxa"/>
            </w:tcMar>
          </w:tcPr>
          <w:p w14:paraId="42DCB9B1" w14:textId="77777777" w:rsidR="004312D8" w:rsidRDefault="004312D8" w:rsidP="007A1C65">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A1C65">
            <w:pPr>
              <w:widowControl w:val="0"/>
              <w:spacing w:line="240" w:lineRule="auto"/>
              <w:rPr>
                <w:sz w:val="20"/>
                <w:szCs w:val="20"/>
              </w:rPr>
            </w:pPr>
            <w:r>
              <w:rPr>
                <w:sz w:val="20"/>
                <w:szCs w:val="20"/>
              </w:rPr>
              <w:t xml:space="preserve">If information pertaining to the subsetting criteria by which a </w:t>
            </w:r>
            <w:proofErr w:type="spellStart"/>
            <w:r>
              <w:rPr>
                <w:b/>
                <w:sz w:val="20"/>
                <w:szCs w:val="20"/>
              </w:rPr>
              <w:t>StatisticalSample</w:t>
            </w:r>
            <w:proofErr w:type="spellEnd"/>
            <w:r>
              <w:rPr>
                <w:b/>
                <w:sz w:val="20"/>
                <w:szCs w:val="20"/>
              </w:rPr>
              <w:t xml:space="preserve"> </w:t>
            </w:r>
            <w:r>
              <w:rPr>
                <w:sz w:val="20"/>
                <w:szCs w:val="20"/>
              </w:rPr>
              <w:t xml:space="preserve">has been defined is provided, the attribute </w:t>
            </w:r>
            <w:proofErr w:type="spellStart"/>
            <w:r>
              <w:rPr>
                <w:b/>
                <w:sz w:val="20"/>
                <w:szCs w:val="20"/>
              </w:rPr>
              <w:t>classification:StatisticalClassification</w:t>
            </w:r>
            <w:proofErr w:type="spellEnd"/>
            <w:r>
              <w:rPr>
                <w:b/>
                <w:sz w:val="20"/>
                <w:szCs w:val="20"/>
              </w:rPr>
              <w:t xml:space="preserve">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The classification may be age, gender, etc., as appropriate for the set or population on which the subsetting is performed.</w:t>
      </w:r>
    </w:p>
    <w:p w14:paraId="4D740C75" w14:textId="0632C92D" w:rsidR="00283976" w:rsidRDefault="00860411" w:rsidP="00860411">
      <w:pPr>
        <w:pStyle w:val="Heading2"/>
      </w:pPr>
      <w:bookmarkStart w:id="554" w:name="_Toc72768919"/>
      <w:r w:rsidRPr="00860411">
        <w:t>Sampling</w:t>
      </w:r>
      <w:bookmarkEnd w:id="554"/>
    </w:p>
    <w:p w14:paraId="655C7DF1" w14:textId="622B65FC" w:rsidR="00860411" w:rsidRDefault="00860411" w:rsidP="00860411">
      <w:pPr>
        <w:pStyle w:val="Heading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A1C65">
        <w:tc>
          <w:tcPr>
            <w:tcW w:w="5161" w:type="dxa"/>
            <w:shd w:val="clear" w:color="auto" w:fill="auto"/>
            <w:tcMar>
              <w:top w:w="100" w:type="dxa"/>
              <w:left w:w="100" w:type="dxa"/>
              <w:bottom w:w="100" w:type="dxa"/>
              <w:right w:w="100" w:type="dxa"/>
            </w:tcMar>
          </w:tcPr>
          <w:p w14:paraId="486CA87A" w14:textId="77777777" w:rsidR="00A26465" w:rsidRDefault="00A26465" w:rsidP="007A1C65">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A26465" w14:paraId="3BDF21BB" w14:textId="77777777" w:rsidTr="007A1C65">
        <w:tc>
          <w:tcPr>
            <w:tcW w:w="5161" w:type="dxa"/>
            <w:shd w:val="clear" w:color="auto" w:fill="auto"/>
            <w:tcMar>
              <w:top w:w="100" w:type="dxa"/>
              <w:left w:w="100" w:type="dxa"/>
              <w:bottom w:w="100" w:type="dxa"/>
              <w:right w:w="100" w:type="dxa"/>
            </w:tcMar>
          </w:tcPr>
          <w:p w14:paraId="0E7831D4" w14:textId="77777777" w:rsidR="00A26465" w:rsidRDefault="00A26465" w:rsidP="007A1C65">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A1C65">
            <w:pPr>
              <w:widowControl w:val="0"/>
              <w:spacing w:line="240" w:lineRule="auto"/>
              <w:rPr>
                <w:sz w:val="20"/>
                <w:szCs w:val="20"/>
              </w:rPr>
            </w:pPr>
            <w:r>
              <w:rPr>
                <w:sz w:val="20"/>
                <w:szCs w:val="20"/>
              </w:rPr>
              <w:t>Logical model</w:t>
            </w:r>
          </w:p>
        </w:tc>
      </w:tr>
      <w:tr w:rsidR="00A26465" w14:paraId="55506763" w14:textId="77777777" w:rsidTr="007A1C65">
        <w:tc>
          <w:tcPr>
            <w:tcW w:w="5161" w:type="dxa"/>
            <w:shd w:val="clear" w:color="auto" w:fill="auto"/>
            <w:tcMar>
              <w:top w:w="100" w:type="dxa"/>
              <w:left w:w="100" w:type="dxa"/>
              <w:bottom w:w="100" w:type="dxa"/>
              <w:right w:w="100" w:type="dxa"/>
            </w:tcMar>
          </w:tcPr>
          <w:p w14:paraId="7A1DD281" w14:textId="77777777" w:rsidR="00A26465" w:rsidRDefault="00A26465" w:rsidP="007A1C65">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A1C65">
            <w:pPr>
              <w:widowControl w:val="0"/>
              <w:spacing w:line="240" w:lineRule="auto"/>
              <w:rPr>
                <w:sz w:val="20"/>
                <w:szCs w:val="20"/>
              </w:rPr>
            </w:pPr>
            <w:r>
              <w:rPr>
                <w:sz w:val="20"/>
                <w:szCs w:val="20"/>
              </w:rPr>
              <w:t>Basic Samples - Sampling</w:t>
            </w:r>
          </w:p>
        </w:tc>
      </w:tr>
      <w:tr w:rsidR="00A26465" w14:paraId="72494254" w14:textId="77777777" w:rsidTr="007A1C65">
        <w:tc>
          <w:tcPr>
            <w:tcW w:w="5161" w:type="dxa"/>
            <w:shd w:val="clear" w:color="auto" w:fill="auto"/>
            <w:tcMar>
              <w:top w:w="100" w:type="dxa"/>
              <w:left w:w="100" w:type="dxa"/>
              <w:bottom w:w="100" w:type="dxa"/>
              <w:right w:w="100" w:type="dxa"/>
            </w:tcMar>
          </w:tcPr>
          <w:p w14:paraId="089B2F90"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A1C65">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A1C65">
        <w:tc>
          <w:tcPr>
            <w:tcW w:w="5161" w:type="dxa"/>
            <w:shd w:val="clear" w:color="auto" w:fill="auto"/>
            <w:tcMar>
              <w:top w:w="100" w:type="dxa"/>
              <w:left w:w="100" w:type="dxa"/>
              <w:bottom w:w="100" w:type="dxa"/>
              <w:right w:w="100" w:type="dxa"/>
            </w:tcMar>
          </w:tcPr>
          <w:p w14:paraId="7F8279C9"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B871C2A" w14:textId="77777777" w:rsidR="00A26465" w:rsidRDefault="00A26465" w:rsidP="007A1C65">
            <w:pPr>
              <w:widowControl w:val="0"/>
              <w:spacing w:line="240" w:lineRule="auto"/>
              <w:rPr>
                <w:sz w:val="20"/>
                <w:szCs w:val="20"/>
              </w:rPr>
            </w:pPr>
            <w:r>
              <w:rPr>
                <w:sz w:val="20"/>
                <w:szCs w:val="20"/>
              </w:rPr>
              <w:t xml:space="preserve">Unified </w:t>
            </w:r>
            <w:proofErr w:type="spellStart"/>
            <w:r>
              <w:rPr>
                <w:sz w:val="20"/>
                <w:szCs w:val="20"/>
              </w:rPr>
              <w:t>Modeling</w:t>
            </w:r>
            <w:proofErr w:type="spellEnd"/>
            <w:r>
              <w:rPr>
                <w:sz w:val="20"/>
                <w:szCs w:val="20"/>
              </w:rPr>
              <w:t xml:space="preserve"> Language (UML). Version 2.3. May 2010</w:t>
            </w:r>
          </w:p>
        </w:tc>
      </w:tr>
      <w:tr w:rsidR="00A26465" w14:paraId="60443D8C" w14:textId="77777777" w:rsidTr="007A1C65">
        <w:tc>
          <w:tcPr>
            <w:tcW w:w="5161" w:type="dxa"/>
            <w:shd w:val="clear" w:color="auto" w:fill="auto"/>
            <w:tcMar>
              <w:top w:w="100" w:type="dxa"/>
              <w:left w:w="100" w:type="dxa"/>
              <w:bottom w:w="100" w:type="dxa"/>
              <w:right w:w="100" w:type="dxa"/>
            </w:tcMar>
          </w:tcPr>
          <w:p w14:paraId="39833AE9" w14:textId="77777777" w:rsidR="00A26465" w:rsidRDefault="00A26465" w:rsidP="007A1C65">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bl>
    <w:p w14:paraId="35F46AC9" w14:textId="64E19ADD" w:rsidR="00860411" w:rsidRDefault="00860411" w:rsidP="00860411">
      <w:pPr>
        <w:rPr>
          <w:lang w:eastAsia="ja-JP"/>
        </w:rPr>
      </w:pPr>
    </w:p>
    <w:p w14:paraId="578F825A" w14:textId="77777777" w:rsidR="00AC0861" w:rsidRDefault="00AC0861" w:rsidP="00AC0861">
      <w:pPr>
        <w:keepNext/>
      </w:pPr>
      <w:r>
        <w:rPr>
          <w:noProof/>
          <w:lang w:val="fr-FR" w:eastAsia="fr-FR"/>
        </w:rPr>
        <w:lastRenderedPageBreak/>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61" cstate="print">
                      <a:extLst>
                        <a:ext uri="{28A0092B-C50C-407E-A947-70E740481C1C}">
                          <a14:useLocalDpi xmlns:a14="http://schemas.microsoft.com/office/drawing/2010/main"/>
                        </a:ext>
                        <a:ext uri="{96DAC541-7B7A-43D3-8B79-37D633B846F1}">
                          <asvg:svgBlip xmlns:asvg="http://schemas.microsoft.com/office/drawing/2016/SVG/main" r:embed="rId162"/>
                        </a:ext>
                      </a:extLst>
                    </a:blip>
                    <a:stretch>
                      <a:fillRect/>
                    </a:stretch>
                  </pic:blipFill>
                  <pic:spPr>
                    <a:xfrm>
                      <a:off x="0" y="0"/>
                      <a:ext cx="6191885" cy="2573020"/>
                    </a:xfrm>
                    <a:prstGeom prst="rect">
                      <a:avLst/>
                    </a:prstGeom>
                  </pic:spPr>
                </pic:pic>
              </a:graphicData>
            </a:graphic>
          </wp:inline>
        </w:drawing>
      </w:r>
    </w:p>
    <w:p w14:paraId="3DFF083F" w14:textId="03888EF6" w:rsidR="00A26465" w:rsidRDefault="00AC0861" w:rsidP="00AC0861">
      <w:pPr>
        <w:jc w:val="center"/>
        <w:rPr>
          <w:b/>
          <w:bCs/>
          <w:sz w:val="20"/>
          <w:szCs w:val="20"/>
        </w:rPr>
      </w:pPr>
      <w:r w:rsidRPr="00AC08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76</w:t>
      </w:r>
      <w:r w:rsidR="00D471BA">
        <w:rPr>
          <w:b/>
          <w:bCs/>
          <w:sz w:val="20"/>
          <w:szCs w:val="20"/>
        </w:rPr>
        <w:fldChar w:fldCharType="end"/>
      </w:r>
      <w:r w:rsidRPr="00AC0861">
        <w:rPr>
          <w:b/>
          <w:bCs/>
          <w:sz w:val="20"/>
          <w:szCs w:val="20"/>
        </w:rPr>
        <w:t xml:space="preserve"> — (Informative) Included direct and indirect requirements and recommendations of the Basic Samples — Sampling requirements class.</w:t>
      </w:r>
    </w:p>
    <w:p w14:paraId="4B74581F" w14:textId="77777777" w:rsidR="00BC4B72" w:rsidRDefault="00BC4B72" w:rsidP="00BC4B72">
      <w:pPr>
        <w:keepNext/>
      </w:pPr>
      <w:r>
        <w:rPr>
          <w:noProof/>
          <w:lang w:val="fr-FR" w:eastAsia="fr-FR"/>
        </w:rPr>
        <w:drawing>
          <wp:inline distT="0" distB="0" distL="0" distR="0" wp14:anchorId="383BE692" wp14:editId="42682FAF">
            <wp:extent cx="6191885" cy="387783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63">
                      <a:extLst>
                        <a:ext uri="{28A0092B-C50C-407E-A947-70E740481C1C}">
                          <a14:useLocalDpi xmlns:a14="http://schemas.microsoft.com/office/drawing/2010/main" val="0"/>
                        </a:ext>
                      </a:extLst>
                    </a:blip>
                    <a:stretch>
                      <a:fillRect/>
                    </a:stretch>
                  </pic:blipFill>
                  <pic:spPr>
                    <a:xfrm>
                      <a:off x="0" y="0"/>
                      <a:ext cx="6191885" cy="3877837"/>
                    </a:xfrm>
                    <a:prstGeom prst="rect">
                      <a:avLst/>
                    </a:prstGeom>
                  </pic:spPr>
                </pic:pic>
              </a:graphicData>
            </a:graphic>
          </wp:inline>
        </w:drawing>
      </w:r>
    </w:p>
    <w:p w14:paraId="33262584" w14:textId="4936E72A" w:rsidR="00AC0861" w:rsidRDefault="00BC4B72" w:rsidP="00BC4B72">
      <w:pPr>
        <w:jc w:val="center"/>
        <w:rPr>
          <w:b/>
          <w:bCs/>
          <w:sz w:val="20"/>
          <w:szCs w:val="20"/>
        </w:rPr>
      </w:pPr>
      <w:r w:rsidRPr="00BC4B7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77</w:t>
      </w:r>
      <w:r w:rsidR="00D471BA">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Heading2"/>
      </w:pPr>
      <w:bookmarkStart w:id="555" w:name="_Toc72768920"/>
      <w:r w:rsidRPr="00D07D75">
        <w:t>Sampler</w:t>
      </w:r>
      <w:bookmarkEnd w:id="555"/>
    </w:p>
    <w:p w14:paraId="777C619E" w14:textId="35D7958D" w:rsidR="00D07D75" w:rsidRDefault="00D07D75" w:rsidP="00D07D75">
      <w:pPr>
        <w:pStyle w:val="Heading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A1C65">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A1C65">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A1C65">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A1C65">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A1C65">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A1C65">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A1C65">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A1C65">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bl>
    <w:p w14:paraId="2A911A44" w14:textId="05DD35A8" w:rsidR="00D07D75" w:rsidRDefault="00D07D75" w:rsidP="00D07D75">
      <w:pPr>
        <w:rPr>
          <w:lang w:eastAsia="ja-JP"/>
        </w:rPr>
      </w:pPr>
    </w:p>
    <w:p w14:paraId="349970E5" w14:textId="77777777" w:rsidR="0022406E" w:rsidRDefault="0022406E" w:rsidP="0022406E">
      <w:pPr>
        <w:keepNext/>
      </w:pPr>
      <w:r>
        <w:rPr>
          <w:noProof/>
          <w:lang w:val="fr-FR" w:eastAsia="fr-FR"/>
        </w:rPr>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64" cstate="print">
                      <a:extLst>
                        <a:ext uri="{28A0092B-C50C-407E-A947-70E740481C1C}">
                          <a14:useLocalDpi xmlns:a14="http://schemas.microsoft.com/office/drawing/2010/main"/>
                        </a:ext>
                        <a:ext uri="{96DAC541-7B7A-43D3-8B79-37D633B846F1}">
                          <asvg:svgBlip xmlns:asvg="http://schemas.microsoft.com/office/drawing/2016/SVG/main" r:embed="rId165"/>
                        </a:ext>
                      </a:extLst>
                    </a:blip>
                    <a:stretch>
                      <a:fillRect/>
                    </a:stretch>
                  </pic:blipFill>
                  <pic:spPr>
                    <a:xfrm>
                      <a:off x="0" y="0"/>
                      <a:ext cx="6191885" cy="1029970"/>
                    </a:xfrm>
                    <a:prstGeom prst="rect">
                      <a:avLst/>
                    </a:prstGeom>
                  </pic:spPr>
                </pic:pic>
              </a:graphicData>
            </a:graphic>
          </wp:inline>
        </w:drawing>
      </w:r>
    </w:p>
    <w:p w14:paraId="12602F5F" w14:textId="5A0C7483" w:rsidR="00D07D75" w:rsidRDefault="0022406E" w:rsidP="0022406E">
      <w:pPr>
        <w:jc w:val="center"/>
        <w:rPr>
          <w:b/>
          <w:bCs/>
          <w:sz w:val="20"/>
          <w:szCs w:val="20"/>
        </w:rPr>
      </w:pPr>
      <w:r w:rsidRPr="0022406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78</w:t>
      </w:r>
      <w:r w:rsidR="00D471BA">
        <w:rPr>
          <w:b/>
          <w:bCs/>
          <w:sz w:val="20"/>
          <w:szCs w:val="20"/>
        </w:rPr>
        <w:fldChar w:fldCharType="end"/>
      </w:r>
      <w:r w:rsidRPr="0022406E">
        <w:rPr>
          <w:b/>
          <w:bCs/>
          <w:sz w:val="20"/>
          <w:szCs w:val="20"/>
        </w:rPr>
        <w:t xml:space="preserve"> — (Informative) Included direct and indirect requirements and recommendations of the Basic Samples — Sampler requirements class.</w:t>
      </w:r>
    </w:p>
    <w:p w14:paraId="45E3E9BF" w14:textId="77777777" w:rsidR="00CC5129" w:rsidRDefault="00CC5129" w:rsidP="00CC5129">
      <w:pPr>
        <w:keepNext/>
      </w:pPr>
      <w:r>
        <w:rPr>
          <w:noProof/>
          <w:lang w:val="fr-FR" w:eastAsia="fr-FR"/>
        </w:rPr>
        <w:drawing>
          <wp:inline distT="0" distB="0" distL="0" distR="0" wp14:anchorId="6254507C" wp14:editId="5780505A">
            <wp:extent cx="6191885" cy="3869928"/>
            <wp:effectExtent l="0" t="0" r="571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66">
                      <a:extLst>
                        <a:ext uri="{28A0092B-C50C-407E-A947-70E740481C1C}">
                          <a14:useLocalDpi xmlns:a14="http://schemas.microsoft.com/office/drawing/2010/main" val="0"/>
                        </a:ext>
                      </a:extLst>
                    </a:blip>
                    <a:stretch>
                      <a:fillRect/>
                    </a:stretch>
                  </pic:blipFill>
                  <pic:spPr>
                    <a:xfrm>
                      <a:off x="0" y="0"/>
                      <a:ext cx="6191885" cy="3869928"/>
                    </a:xfrm>
                    <a:prstGeom prst="rect">
                      <a:avLst/>
                    </a:prstGeom>
                  </pic:spPr>
                </pic:pic>
              </a:graphicData>
            </a:graphic>
          </wp:inline>
        </w:drawing>
      </w:r>
    </w:p>
    <w:p w14:paraId="1E64DAEC" w14:textId="5DEF367F" w:rsidR="0022406E" w:rsidRDefault="00CC5129" w:rsidP="00CC5129">
      <w:pPr>
        <w:jc w:val="center"/>
        <w:rPr>
          <w:b/>
          <w:bCs/>
          <w:sz w:val="20"/>
          <w:szCs w:val="20"/>
        </w:rPr>
      </w:pPr>
      <w:r w:rsidRPr="00CC51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79</w:t>
      </w:r>
      <w:r w:rsidR="00D471BA">
        <w:rPr>
          <w:b/>
          <w:bCs/>
          <w:sz w:val="20"/>
          <w:szCs w:val="20"/>
        </w:rPr>
        <w:fldChar w:fldCharType="end"/>
      </w:r>
      <w:r w:rsidRPr="00CC5129">
        <w:rPr>
          <w:b/>
          <w:bCs/>
          <w:sz w:val="20"/>
          <w:szCs w:val="20"/>
        </w:rPr>
        <w:t xml:space="preserve"> — Context diagram for Basic Samples — Sampler.</w:t>
      </w:r>
    </w:p>
    <w:p w14:paraId="39EDEBC6" w14:textId="1CBEA900" w:rsidR="00A25173" w:rsidRDefault="00A25173" w:rsidP="00711727">
      <w:pPr>
        <w:pStyle w:val="Heading2"/>
        <w:rPr>
          <w:ins w:id="556" w:author="Katharina Schleidt" w:date="2021-10-11T15:43:00Z"/>
        </w:rPr>
      </w:pPr>
      <w:bookmarkStart w:id="557" w:name="_Toc72768921"/>
      <w:proofErr w:type="spellStart"/>
      <w:ins w:id="558" w:author="Katharina Schleidt" w:date="2021-10-11T15:42:00Z">
        <w:r w:rsidRPr="00A25173">
          <w:lastRenderedPageBreak/>
          <w:t>SamplingProcedure</w:t>
        </w:r>
      </w:ins>
      <w:proofErr w:type="spellEnd"/>
    </w:p>
    <w:p w14:paraId="0B87663C" w14:textId="0CE2E584" w:rsidR="00A25173" w:rsidRDefault="00A25173" w:rsidP="007870AF">
      <w:pPr>
        <w:pStyle w:val="Heading3"/>
        <w:rPr>
          <w:ins w:id="559" w:author="Katharina Schleidt" w:date="2021-10-11T15:44:00Z"/>
        </w:rPr>
      </w:pPr>
      <w:proofErr w:type="spellStart"/>
      <w:ins w:id="560" w:author="Katharina Schleidt" w:date="2021-10-11T15:44:00Z">
        <w:r w:rsidRPr="00A25173">
          <w:t>SamplingProcedure</w:t>
        </w:r>
        <w:proofErr w:type="spellEnd"/>
        <w:r>
          <w:t xml:space="preserve"> </w:t>
        </w:r>
        <w:r w:rsidRPr="00711727">
          <w:t>Requirements Class</w:t>
        </w:r>
      </w:ins>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09429D9A" w14:textId="77777777" w:rsidTr="00E55526">
        <w:trPr>
          <w:ins w:id="561" w:author="Katharina Schleidt" w:date="2021-10-11T15:44:00Z"/>
        </w:trPr>
        <w:tc>
          <w:tcPr>
            <w:tcW w:w="2400" w:type="dxa"/>
            <w:shd w:val="clear" w:color="auto" w:fill="auto"/>
            <w:tcMar>
              <w:top w:w="100" w:type="dxa"/>
              <w:left w:w="100" w:type="dxa"/>
              <w:bottom w:w="100" w:type="dxa"/>
              <w:right w:w="100" w:type="dxa"/>
            </w:tcMar>
          </w:tcPr>
          <w:p w14:paraId="6469B29C" w14:textId="77777777" w:rsidR="00A25173" w:rsidRDefault="00A25173" w:rsidP="00E55526">
            <w:pPr>
              <w:widowControl w:val="0"/>
              <w:spacing w:line="240" w:lineRule="auto"/>
              <w:rPr>
                <w:ins w:id="562" w:author="Katharina Schleidt" w:date="2021-10-11T15:44:00Z"/>
                <w:b/>
                <w:sz w:val="20"/>
                <w:szCs w:val="20"/>
              </w:rPr>
            </w:pPr>
            <w:ins w:id="563" w:author="Katharina Schleidt" w:date="2021-10-11T15:44:00Z">
              <w:r>
                <w:rPr>
                  <w:b/>
                  <w:sz w:val="20"/>
                  <w:szCs w:val="20"/>
                </w:rPr>
                <w:t>Requirements Class</w:t>
              </w:r>
            </w:ins>
          </w:p>
        </w:tc>
        <w:tc>
          <w:tcPr>
            <w:tcW w:w="7371" w:type="dxa"/>
            <w:shd w:val="clear" w:color="auto" w:fill="auto"/>
            <w:tcMar>
              <w:top w:w="100" w:type="dxa"/>
              <w:left w:w="100" w:type="dxa"/>
              <w:bottom w:w="100" w:type="dxa"/>
              <w:right w:w="100" w:type="dxa"/>
            </w:tcMar>
          </w:tcPr>
          <w:p w14:paraId="45F5FEF4" w14:textId="7AAB1D62" w:rsidR="00A25173" w:rsidRDefault="00A25173" w:rsidP="00E55526">
            <w:pPr>
              <w:widowControl w:val="0"/>
              <w:spacing w:line="240" w:lineRule="auto"/>
              <w:rPr>
                <w:ins w:id="564" w:author="Katharina Schleidt" w:date="2021-10-11T15:44:00Z"/>
                <w:sz w:val="20"/>
                <w:szCs w:val="20"/>
              </w:rPr>
            </w:pPr>
            <w:ins w:id="565" w:author="Katharina Schleidt" w:date="2021-10-11T15:44:00Z">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sidRPr="00A25173">
                <w:rPr>
                  <w:sz w:val="20"/>
                  <w:szCs w:val="20"/>
                </w:rPr>
                <w:t>SamplingProcedure</w:t>
              </w:r>
              <w:proofErr w:type="spellEnd"/>
            </w:ins>
          </w:p>
        </w:tc>
      </w:tr>
      <w:tr w:rsidR="00A25173" w14:paraId="189CD2E8" w14:textId="77777777" w:rsidTr="00E55526">
        <w:trPr>
          <w:ins w:id="566" w:author="Katharina Schleidt" w:date="2021-10-11T15:44:00Z"/>
        </w:trPr>
        <w:tc>
          <w:tcPr>
            <w:tcW w:w="2400" w:type="dxa"/>
            <w:shd w:val="clear" w:color="auto" w:fill="auto"/>
            <w:tcMar>
              <w:top w:w="100" w:type="dxa"/>
              <w:left w:w="100" w:type="dxa"/>
              <w:bottom w:w="100" w:type="dxa"/>
              <w:right w:w="100" w:type="dxa"/>
            </w:tcMar>
          </w:tcPr>
          <w:p w14:paraId="5BA4D0F2" w14:textId="77777777" w:rsidR="00A25173" w:rsidRDefault="00A25173" w:rsidP="00E55526">
            <w:pPr>
              <w:widowControl w:val="0"/>
              <w:spacing w:line="240" w:lineRule="auto"/>
              <w:rPr>
                <w:ins w:id="567" w:author="Katharina Schleidt" w:date="2021-10-11T15:44:00Z"/>
                <w:sz w:val="20"/>
                <w:szCs w:val="20"/>
              </w:rPr>
            </w:pPr>
            <w:ins w:id="568" w:author="Katharina Schleidt" w:date="2021-10-11T15:44:00Z">
              <w:r>
                <w:rPr>
                  <w:sz w:val="20"/>
                  <w:szCs w:val="20"/>
                </w:rPr>
                <w:t>Target type</w:t>
              </w:r>
            </w:ins>
          </w:p>
        </w:tc>
        <w:tc>
          <w:tcPr>
            <w:tcW w:w="7371" w:type="dxa"/>
            <w:shd w:val="clear" w:color="auto" w:fill="auto"/>
            <w:tcMar>
              <w:top w:w="100" w:type="dxa"/>
              <w:left w:w="100" w:type="dxa"/>
              <w:bottom w:w="100" w:type="dxa"/>
              <w:right w:w="100" w:type="dxa"/>
            </w:tcMar>
          </w:tcPr>
          <w:p w14:paraId="5CF0B000" w14:textId="77777777" w:rsidR="00A25173" w:rsidRDefault="00A25173" w:rsidP="00E55526">
            <w:pPr>
              <w:widowControl w:val="0"/>
              <w:spacing w:line="240" w:lineRule="auto"/>
              <w:rPr>
                <w:ins w:id="569" w:author="Katharina Schleidt" w:date="2021-10-11T15:44:00Z"/>
                <w:sz w:val="20"/>
                <w:szCs w:val="20"/>
              </w:rPr>
            </w:pPr>
            <w:ins w:id="570" w:author="Katharina Schleidt" w:date="2021-10-11T15:44:00Z">
              <w:r>
                <w:rPr>
                  <w:sz w:val="20"/>
                  <w:szCs w:val="20"/>
                </w:rPr>
                <w:t>Logical model</w:t>
              </w:r>
            </w:ins>
          </w:p>
        </w:tc>
      </w:tr>
      <w:tr w:rsidR="00A25173" w14:paraId="4E340D55" w14:textId="77777777" w:rsidTr="00E55526">
        <w:trPr>
          <w:ins w:id="571" w:author="Katharina Schleidt" w:date="2021-10-11T15:44:00Z"/>
        </w:trPr>
        <w:tc>
          <w:tcPr>
            <w:tcW w:w="2400" w:type="dxa"/>
            <w:shd w:val="clear" w:color="auto" w:fill="auto"/>
            <w:tcMar>
              <w:top w:w="100" w:type="dxa"/>
              <w:left w:w="100" w:type="dxa"/>
              <w:bottom w:w="100" w:type="dxa"/>
              <w:right w:w="100" w:type="dxa"/>
            </w:tcMar>
          </w:tcPr>
          <w:p w14:paraId="5353DF21" w14:textId="77777777" w:rsidR="00A25173" w:rsidRDefault="00A25173" w:rsidP="00E55526">
            <w:pPr>
              <w:widowControl w:val="0"/>
              <w:spacing w:line="240" w:lineRule="auto"/>
              <w:rPr>
                <w:ins w:id="572" w:author="Katharina Schleidt" w:date="2021-10-11T15:44:00Z"/>
                <w:sz w:val="20"/>
                <w:szCs w:val="20"/>
              </w:rPr>
            </w:pPr>
            <w:ins w:id="573" w:author="Katharina Schleidt" w:date="2021-10-11T15:44:00Z">
              <w:r>
                <w:rPr>
                  <w:sz w:val="20"/>
                  <w:szCs w:val="20"/>
                </w:rPr>
                <w:t>Name</w:t>
              </w:r>
            </w:ins>
          </w:p>
        </w:tc>
        <w:tc>
          <w:tcPr>
            <w:tcW w:w="7371" w:type="dxa"/>
            <w:shd w:val="clear" w:color="auto" w:fill="auto"/>
            <w:tcMar>
              <w:top w:w="100" w:type="dxa"/>
              <w:left w:w="100" w:type="dxa"/>
              <w:bottom w:w="100" w:type="dxa"/>
              <w:right w:w="100" w:type="dxa"/>
            </w:tcMar>
          </w:tcPr>
          <w:p w14:paraId="53A3CE74" w14:textId="33978936" w:rsidR="00A25173" w:rsidRDefault="00A25173" w:rsidP="00E55526">
            <w:pPr>
              <w:widowControl w:val="0"/>
              <w:spacing w:line="240" w:lineRule="auto"/>
              <w:rPr>
                <w:ins w:id="574" w:author="Katharina Schleidt" w:date="2021-10-11T15:44:00Z"/>
                <w:sz w:val="20"/>
                <w:szCs w:val="20"/>
              </w:rPr>
            </w:pPr>
            <w:ins w:id="575" w:author="Katharina Schleidt" w:date="2021-10-11T15:44:00Z">
              <w:r>
                <w:rPr>
                  <w:sz w:val="20"/>
                  <w:szCs w:val="20"/>
                </w:rPr>
                <w:t xml:space="preserve">Basic Samples - </w:t>
              </w:r>
              <w:proofErr w:type="spellStart"/>
              <w:r w:rsidRPr="00A25173">
                <w:rPr>
                  <w:sz w:val="20"/>
                  <w:szCs w:val="20"/>
                </w:rPr>
                <w:t>SamplingProcedure</w:t>
              </w:r>
              <w:proofErr w:type="spellEnd"/>
            </w:ins>
          </w:p>
        </w:tc>
      </w:tr>
      <w:tr w:rsidR="00A25173" w14:paraId="54A340EE" w14:textId="77777777" w:rsidTr="00E55526">
        <w:trPr>
          <w:ins w:id="576" w:author="Katharina Schleidt" w:date="2021-10-11T15:44:00Z"/>
        </w:trPr>
        <w:tc>
          <w:tcPr>
            <w:tcW w:w="2400" w:type="dxa"/>
            <w:shd w:val="clear" w:color="auto" w:fill="auto"/>
            <w:tcMar>
              <w:top w:w="100" w:type="dxa"/>
              <w:left w:w="100" w:type="dxa"/>
              <w:bottom w:w="100" w:type="dxa"/>
              <w:right w:w="100" w:type="dxa"/>
            </w:tcMar>
          </w:tcPr>
          <w:p w14:paraId="3DF063E0" w14:textId="77777777" w:rsidR="00A25173" w:rsidRDefault="00A25173" w:rsidP="00E55526">
            <w:pPr>
              <w:widowControl w:val="0"/>
              <w:spacing w:line="240" w:lineRule="auto"/>
              <w:rPr>
                <w:ins w:id="577" w:author="Katharina Schleidt" w:date="2021-10-11T15:44:00Z"/>
                <w:sz w:val="20"/>
                <w:szCs w:val="20"/>
              </w:rPr>
            </w:pPr>
            <w:ins w:id="578" w:author="Katharina Schleidt" w:date="2021-10-11T15:44:00Z">
              <w:r>
                <w:rPr>
                  <w:sz w:val="20"/>
                  <w:szCs w:val="20"/>
                </w:rPr>
                <w:t>Dependency</w:t>
              </w:r>
            </w:ins>
          </w:p>
        </w:tc>
        <w:tc>
          <w:tcPr>
            <w:tcW w:w="7371" w:type="dxa"/>
            <w:shd w:val="clear" w:color="auto" w:fill="auto"/>
            <w:tcMar>
              <w:top w:w="100" w:type="dxa"/>
              <w:left w:w="100" w:type="dxa"/>
              <w:bottom w:w="100" w:type="dxa"/>
              <w:right w:w="100" w:type="dxa"/>
            </w:tcMar>
          </w:tcPr>
          <w:p w14:paraId="4A3454BA" w14:textId="77777777" w:rsidR="00A25173" w:rsidRDefault="00A25173" w:rsidP="00E55526">
            <w:pPr>
              <w:widowControl w:val="0"/>
              <w:spacing w:line="240" w:lineRule="auto"/>
              <w:rPr>
                <w:ins w:id="579" w:author="Katharina Schleidt" w:date="2021-10-11T15:44:00Z"/>
                <w:sz w:val="20"/>
                <w:szCs w:val="20"/>
              </w:rPr>
            </w:pPr>
            <w:ins w:id="580" w:author="Katharina Schleidt" w:date="2021-10-11T15:44:00Z">
              <w:r>
                <w:rPr>
                  <w:sz w:val="20"/>
                  <w:szCs w:val="20"/>
                </w:rPr>
                <w:t>ISO 19103:2015 Geographic information – Conceptual schema language, UML2 conformance class</w:t>
              </w:r>
            </w:ins>
          </w:p>
        </w:tc>
      </w:tr>
      <w:tr w:rsidR="00A25173" w14:paraId="29E5302F" w14:textId="77777777" w:rsidTr="00E55526">
        <w:trPr>
          <w:ins w:id="581" w:author="Katharina Schleidt" w:date="2021-10-11T15:44:00Z"/>
        </w:trPr>
        <w:tc>
          <w:tcPr>
            <w:tcW w:w="2400" w:type="dxa"/>
            <w:shd w:val="clear" w:color="auto" w:fill="auto"/>
            <w:tcMar>
              <w:top w:w="100" w:type="dxa"/>
              <w:left w:w="100" w:type="dxa"/>
              <w:bottom w:w="100" w:type="dxa"/>
              <w:right w:w="100" w:type="dxa"/>
            </w:tcMar>
          </w:tcPr>
          <w:p w14:paraId="15FED0BE" w14:textId="77777777" w:rsidR="00A25173" w:rsidRDefault="00A25173" w:rsidP="00E55526">
            <w:pPr>
              <w:widowControl w:val="0"/>
              <w:spacing w:line="240" w:lineRule="auto"/>
              <w:rPr>
                <w:ins w:id="582" w:author="Katharina Schleidt" w:date="2021-10-11T15:44:00Z"/>
                <w:sz w:val="20"/>
                <w:szCs w:val="20"/>
              </w:rPr>
            </w:pPr>
            <w:ins w:id="583" w:author="Katharina Schleidt" w:date="2021-10-11T15:44:00Z">
              <w:r>
                <w:rPr>
                  <w:sz w:val="20"/>
                  <w:szCs w:val="20"/>
                </w:rPr>
                <w:t>Dependency</w:t>
              </w:r>
            </w:ins>
          </w:p>
        </w:tc>
        <w:tc>
          <w:tcPr>
            <w:tcW w:w="7371" w:type="dxa"/>
            <w:shd w:val="clear" w:color="auto" w:fill="auto"/>
            <w:tcMar>
              <w:top w:w="100" w:type="dxa"/>
              <w:left w:w="100" w:type="dxa"/>
              <w:bottom w:w="100" w:type="dxa"/>
              <w:right w:w="100" w:type="dxa"/>
            </w:tcMar>
          </w:tcPr>
          <w:p w14:paraId="6B9ABA2D" w14:textId="77777777" w:rsidR="00A25173" w:rsidRDefault="00A25173" w:rsidP="00E55526">
            <w:pPr>
              <w:widowControl w:val="0"/>
              <w:spacing w:line="240" w:lineRule="auto"/>
              <w:rPr>
                <w:ins w:id="584" w:author="Katharina Schleidt" w:date="2021-10-11T15:44:00Z"/>
                <w:sz w:val="20"/>
                <w:szCs w:val="20"/>
              </w:rPr>
            </w:pPr>
            <w:ins w:id="585" w:author="Katharina Schleidt" w:date="2021-10-11T15:44:00Z">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ins>
          </w:p>
        </w:tc>
      </w:tr>
      <w:tr w:rsidR="00A25173" w14:paraId="2C4C08A7" w14:textId="77777777" w:rsidTr="00E55526">
        <w:trPr>
          <w:ins w:id="586" w:author="Katharina Schleidt" w:date="2021-10-11T15:44:00Z"/>
        </w:trPr>
        <w:tc>
          <w:tcPr>
            <w:tcW w:w="2400" w:type="dxa"/>
            <w:shd w:val="clear" w:color="auto" w:fill="auto"/>
            <w:tcMar>
              <w:top w:w="100" w:type="dxa"/>
              <w:left w:w="100" w:type="dxa"/>
              <w:bottom w:w="100" w:type="dxa"/>
              <w:right w:w="100" w:type="dxa"/>
            </w:tcMar>
          </w:tcPr>
          <w:p w14:paraId="58763AD6" w14:textId="66A44F9F" w:rsidR="00A25173" w:rsidRDefault="00A25173" w:rsidP="00A25173">
            <w:pPr>
              <w:widowControl w:val="0"/>
              <w:spacing w:line="240" w:lineRule="auto"/>
              <w:rPr>
                <w:ins w:id="587" w:author="Katharina Schleidt" w:date="2021-10-11T15:44:00Z"/>
                <w:sz w:val="20"/>
                <w:szCs w:val="20"/>
              </w:rPr>
            </w:pPr>
            <w:ins w:id="588" w:author="Katharina Schleidt" w:date="2021-10-11T15:45:00Z">
              <w:r>
                <w:rPr>
                  <w:sz w:val="20"/>
                  <w:szCs w:val="20"/>
                </w:rPr>
                <w:t>Imports</w:t>
              </w:r>
            </w:ins>
          </w:p>
        </w:tc>
        <w:tc>
          <w:tcPr>
            <w:tcW w:w="7371" w:type="dxa"/>
            <w:shd w:val="clear" w:color="auto" w:fill="auto"/>
            <w:tcMar>
              <w:top w:w="100" w:type="dxa"/>
              <w:left w:w="100" w:type="dxa"/>
              <w:bottom w:w="100" w:type="dxa"/>
              <w:right w:w="100" w:type="dxa"/>
            </w:tcMar>
          </w:tcPr>
          <w:p w14:paraId="4ABC13AF" w14:textId="24208235" w:rsidR="00A25173" w:rsidRDefault="00A25173" w:rsidP="00A25173">
            <w:pPr>
              <w:widowControl w:val="0"/>
              <w:spacing w:line="240" w:lineRule="auto"/>
              <w:rPr>
                <w:ins w:id="589" w:author="Katharina Schleidt" w:date="2021-10-11T15:44:00Z"/>
                <w:sz w:val="20"/>
                <w:szCs w:val="20"/>
              </w:rPr>
            </w:pPr>
            <w:ins w:id="590" w:author="Katharina Schleidt" w:date="2021-10-11T15:45:00Z">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ins>
            <w:proofErr w:type="spellEnd"/>
          </w:p>
        </w:tc>
      </w:tr>
      <w:tr w:rsidR="00A25173" w14:paraId="5F4D7645" w14:textId="77777777" w:rsidTr="00E55526">
        <w:trPr>
          <w:ins w:id="591" w:author="Katharina Schleidt" w:date="2021-10-11T15:44:00Z"/>
        </w:trPr>
        <w:tc>
          <w:tcPr>
            <w:tcW w:w="2400" w:type="dxa"/>
            <w:shd w:val="clear" w:color="auto" w:fill="auto"/>
            <w:tcMar>
              <w:top w:w="100" w:type="dxa"/>
              <w:left w:w="100" w:type="dxa"/>
              <w:bottom w:w="100" w:type="dxa"/>
              <w:right w:w="100" w:type="dxa"/>
            </w:tcMar>
          </w:tcPr>
          <w:p w14:paraId="7BF4AD9B" w14:textId="77777777" w:rsidR="00A25173" w:rsidRDefault="00A25173" w:rsidP="00A25173">
            <w:pPr>
              <w:widowControl w:val="0"/>
              <w:spacing w:line="240" w:lineRule="auto"/>
              <w:rPr>
                <w:ins w:id="592" w:author="Katharina Schleidt" w:date="2021-10-11T15:44:00Z"/>
                <w:sz w:val="20"/>
                <w:szCs w:val="20"/>
              </w:rPr>
            </w:pPr>
            <w:ins w:id="593" w:author="Katharina Schleidt" w:date="2021-10-11T15:44:00Z">
              <w:r>
                <w:rPr>
                  <w:sz w:val="20"/>
                  <w:szCs w:val="20"/>
                </w:rPr>
                <w:t>Requirement</w:t>
              </w:r>
            </w:ins>
          </w:p>
        </w:tc>
        <w:tc>
          <w:tcPr>
            <w:tcW w:w="7371" w:type="dxa"/>
            <w:shd w:val="clear" w:color="auto" w:fill="auto"/>
            <w:tcMar>
              <w:top w:w="100" w:type="dxa"/>
              <w:left w:w="100" w:type="dxa"/>
              <w:bottom w:w="100" w:type="dxa"/>
              <w:right w:w="100" w:type="dxa"/>
            </w:tcMar>
          </w:tcPr>
          <w:p w14:paraId="74B50353" w14:textId="764D8BCE" w:rsidR="00A25173" w:rsidRDefault="00A25173" w:rsidP="00A25173">
            <w:pPr>
              <w:widowControl w:val="0"/>
              <w:spacing w:line="240" w:lineRule="auto"/>
              <w:rPr>
                <w:ins w:id="594" w:author="Katharina Schleidt" w:date="2021-10-11T15:44:00Z"/>
                <w:sz w:val="20"/>
                <w:szCs w:val="20"/>
              </w:rPr>
            </w:pPr>
            <w:ins w:id="595" w:author="Katharina Schleidt" w:date="2021-10-11T15:46: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ins>
            <w:proofErr w:type="spellEnd"/>
          </w:p>
        </w:tc>
      </w:tr>
    </w:tbl>
    <w:p w14:paraId="7CFC6AC2" w14:textId="77777777" w:rsidR="00A25173" w:rsidRDefault="00A25173" w:rsidP="00A25173">
      <w:pPr>
        <w:rPr>
          <w:ins w:id="596" w:author="Katharina Schleidt" w:date="2021-10-11T15:44:00Z"/>
          <w:lang w:eastAsia="ja-JP"/>
        </w:rPr>
      </w:pPr>
    </w:p>
    <w:p w14:paraId="7A98870A" w14:textId="24596725" w:rsidR="00A25173" w:rsidRDefault="00A25173" w:rsidP="00A25173">
      <w:pPr>
        <w:keepNext/>
        <w:rPr>
          <w:ins w:id="597" w:author="Katharina Schleidt" w:date="2021-10-11T15:44:00Z"/>
        </w:rPr>
      </w:pPr>
      <w:ins w:id="598" w:author="Katharina Schleidt" w:date="2021-10-11T15:47:00Z">
        <w:r>
          <w:rPr>
            <w:noProof/>
            <w:lang w:val="fr-FR" w:eastAsia="fr-FR"/>
          </w:rPr>
          <w:t>Missing Pic</w:t>
        </w:r>
      </w:ins>
    </w:p>
    <w:p w14:paraId="4881807F" w14:textId="4F2F00C2" w:rsidR="00A25173" w:rsidRDefault="00A25173" w:rsidP="00A25173">
      <w:pPr>
        <w:jc w:val="center"/>
        <w:rPr>
          <w:ins w:id="599" w:author="Katharina Schleidt" w:date="2021-10-11T15:44:00Z"/>
          <w:b/>
          <w:bCs/>
          <w:sz w:val="20"/>
          <w:szCs w:val="20"/>
        </w:rPr>
      </w:pPr>
      <w:ins w:id="600" w:author="Katharina Schleidt" w:date="2021-10-11T15:44:00Z">
        <w:r w:rsidRPr="00337C34">
          <w:rPr>
            <w:b/>
            <w:bCs/>
            <w:sz w:val="20"/>
            <w:szCs w:val="20"/>
          </w:rPr>
          <w:t xml:space="preserve">Figure </w:t>
        </w:r>
      </w:ins>
      <w:ins w:id="601" w:author="Katharina Schleidt" w:date="2021-10-11T15:47:00Z">
        <w:r>
          <w:rPr>
            <w:b/>
            <w:bCs/>
            <w:sz w:val="20"/>
            <w:szCs w:val="20"/>
          </w:rPr>
          <w:t>XX</w:t>
        </w:r>
      </w:ins>
      <w:ins w:id="602" w:author="Katharina Schleidt" w:date="2021-10-11T15:44:00Z">
        <w:r w:rsidRPr="00337C34">
          <w:rPr>
            <w:b/>
            <w:bCs/>
            <w:sz w:val="20"/>
            <w:szCs w:val="20"/>
          </w:rPr>
          <w:t xml:space="preserve"> — (Informative) Included direct and indirect requirements and recommendations of the Basic Samples — </w:t>
        </w:r>
      </w:ins>
      <w:proofErr w:type="spellStart"/>
      <w:ins w:id="603" w:author="Katharina Schleidt" w:date="2021-10-11T15:47:00Z">
        <w:r w:rsidRPr="00A25173">
          <w:rPr>
            <w:b/>
            <w:bCs/>
            <w:sz w:val="20"/>
            <w:szCs w:val="20"/>
          </w:rPr>
          <w:t>SamplingProcedure</w:t>
        </w:r>
        <w:proofErr w:type="spellEnd"/>
        <w:r w:rsidRPr="00A25173">
          <w:rPr>
            <w:b/>
            <w:bCs/>
            <w:sz w:val="20"/>
            <w:szCs w:val="20"/>
          </w:rPr>
          <w:t xml:space="preserve"> </w:t>
        </w:r>
      </w:ins>
      <w:ins w:id="604" w:author="Katharina Schleidt" w:date="2021-10-11T15:44:00Z">
        <w:r w:rsidRPr="00337C34">
          <w:rPr>
            <w:b/>
            <w:bCs/>
            <w:sz w:val="20"/>
            <w:szCs w:val="20"/>
          </w:rPr>
          <w:t>requirements class</w:t>
        </w:r>
        <w:r>
          <w:rPr>
            <w:b/>
            <w:bCs/>
            <w:sz w:val="20"/>
            <w:szCs w:val="20"/>
          </w:rPr>
          <w:t>.</w:t>
        </w:r>
      </w:ins>
    </w:p>
    <w:p w14:paraId="1F9733BB" w14:textId="77777777" w:rsidR="00A25173" w:rsidRPr="00A25173" w:rsidRDefault="00A25173" w:rsidP="00A25173">
      <w:pPr>
        <w:rPr>
          <w:ins w:id="605" w:author="Katharina Schleidt" w:date="2021-10-11T15:42:00Z"/>
          <w:lang w:eastAsia="ja-JP"/>
          <w:rPrChange w:id="606" w:author="Katharina Schleidt" w:date="2021-10-11T15:43:00Z">
            <w:rPr>
              <w:ins w:id="607" w:author="Katharina Schleidt" w:date="2021-10-11T15:42:00Z"/>
            </w:rPr>
          </w:rPrChange>
        </w:rPr>
        <w:pPrChange w:id="608" w:author="Katharina Schleidt" w:date="2021-10-11T15:43:00Z">
          <w:pPr>
            <w:pStyle w:val="Heading2"/>
          </w:pPr>
        </w:pPrChange>
      </w:pPr>
    </w:p>
    <w:p w14:paraId="04A27F91" w14:textId="06A85A43" w:rsidR="00A25173" w:rsidRDefault="00A25173" w:rsidP="00A25173">
      <w:pPr>
        <w:pStyle w:val="Heading2"/>
        <w:rPr>
          <w:ins w:id="609" w:author="Katharina Schleidt" w:date="2021-10-11T15:43:00Z"/>
        </w:rPr>
      </w:pPr>
      <w:proofErr w:type="spellStart"/>
      <w:ins w:id="610" w:author="Katharina Schleidt" w:date="2021-10-11T15:42:00Z">
        <w:r>
          <w:t>PreparationProcedure</w:t>
        </w:r>
      </w:ins>
      <w:proofErr w:type="spellEnd"/>
    </w:p>
    <w:p w14:paraId="745AC33D" w14:textId="10B27A28" w:rsidR="00A25173" w:rsidRDefault="00A25173" w:rsidP="00A25173">
      <w:pPr>
        <w:pStyle w:val="Heading3"/>
        <w:rPr>
          <w:ins w:id="611" w:author="Katharina Schleidt" w:date="2021-10-11T15:48:00Z"/>
        </w:rPr>
        <w:pPrChange w:id="612" w:author="Katharina Schleidt" w:date="2021-10-11T15:48:00Z">
          <w:pPr>
            <w:pStyle w:val="Heading3"/>
          </w:pPr>
        </w:pPrChange>
      </w:pPr>
      <w:proofErr w:type="spellStart"/>
      <w:ins w:id="613" w:author="Katharina Schleidt" w:date="2021-10-11T15:48:00Z">
        <w:r w:rsidRPr="00A25173">
          <w:t>PreparationProcedure</w:t>
        </w:r>
        <w:proofErr w:type="spellEnd"/>
        <w:r>
          <w:t xml:space="preserve"> </w:t>
        </w:r>
        <w:r w:rsidRPr="00711727">
          <w:t>Requirements Class</w:t>
        </w:r>
      </w:ins>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5F04D6A4" w14:textId="77777777" w:rsidTr="00E55526">
        <w:trPr>
          <w:ins w:id="614" w:author="Katharina Schleidt" w:date="2021-10-11T15:48:00Z"/>
        </w:trPr>
        <w:tc>
          <w:tcPr>
            <w:tcW w:w="2400" w:type="dxa"/>
            <w:shd w:val="clear" w:color="auto" w:fill="auto"/>
            <w:tcMar>
              <w:top w:w="100" w:type="dxa"/>
              <w:left w:w="100" w:type="dxa"/>
              <w:bottom w:w="100" w:type="dxa"/>
              <w:right w:w="100" w:type="dxa"/>
            </w:tcMar>
          </w:tcPr>
          <w:p w14:paraId="5900DE10" w14:textId="77777777" w:rsidR="00A25173" w:rsidRDefault="00A25173" w:rsidP="00E55526">
            <w:pPr>
              <w:widowControl w:val="0"/>
              <w:spacing w:line="240" w:lineRule="auto"/>
              <w:rPr>
                <w:ins w:id="615" w:author="Katharina Schleidt" w:date="2021-10-11T15:48:00Z"/>
                <w:b/>
                <w:sz w:val="20"/>
                <w:szCs w:val="20"/>
              </w:rPr>
            </w:pPr>
            <w:ins w:id="616" w:author="Katharina Schleidt" w:date="2021-10-11T15:48:00Z">
              <w:r>
                <w:rPr>
                  <w:b/>
                  <w:sz w:val="20"/>
                  <w:szCs w:val="20"/>
                </w:rPr>
                <w:t>Requirements Class</w:t>
              </w:r>
            </w:ins>
          </w:p>
        </w:tc>
        <w:tc>
          <w:tcPr>
            <w:tcW w:w="7371" w:type="dxa"/>
            <w:shd w:val="clear" w:color="auto" w:fill="auto"/>
            <w:tcMar>
              <w:top w:w="100" w:type="dxa"/>
              <w:left w:w="100" w:type="dxa"/>
              <w:bottom w:w="100" w:type="dxa"/>
              <w:right w:w="100" w:type="dxa"/>
            </w:tcMar>
          </w:tcPr>
          <w:p w14:paraId="11540307" w14:textId="09BAEC1A" w:rsidR="00A25173" w:rsidRDefault="00A25173" w:rsidP="00E55526">
            <w:pPr>
              <w:widowControl w:val="0"/>
              <w:spacing w:line="240" w:lineRule="auto"/>
              <w:rPr>
                <w:ins w:id="617" w:author="Katharina Schleidt" w:date="2021-10-11T15:48:00Z"/>
                <w:sz w:val="20"/>
                <w:szCs w:val="20"/>
              </w:rPr>
            </w:pPr>
            <w:ins w:id="618" w:author="Katharina Schleidt" w:date="2021-10-11T15:48:00Z">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sidRPr="00A25173">
                <w:rPr>
                  <w:sz w:val="20"/>
                  <w:szCs w:val="20"/>
                </w:rPr>
                <w:t>PreparationProcedure</w:t>
              </w:r>
              <w:proofErr w:type="spellEnd"/>
            </w:ins>
          </w:p>
        </w:tc>
      </w:tr>
      <w:tr w:rsidR="00A25173" w14:paraId="5DE2C5AF" w14:textId="77777777" w:rsidTr="00E55526">
        <w:trPr>
          <w:ins w:id="619" w:author="Katharina Schleidt" w:date="2021-10-11T15:48:00Z"/>
        </w:trPr>
        <w:tc>
          <w:tcPr>
            <w:tcW w:w="2400" w:type="dxa"/>
            <w:shd w:val="clear" w:color="auto" w:fill="auto"/>
            <w:tcMar>
              <w:top w:w="100" w:type="dxa"/>
              <w:left w:w="100" w:type="dxa"/>
              <w:bottom w:w="100" w:type="dxa"/>
              <w:right w:w="100" w:type="dxa"/>
            </w:tcMar>
          </w:tcPr>
          <w:p w14:paraId="57AB4D22" w14:textId="77777777" w:rsidR="00A25173" w:rsidRDefault="00A25173" w:rsidP="00E55526">
            <w:pPr>
              <w:widowControl w:val="0"/>
              <w:spacing w:line="240" w:lineRule="auto"/>
              <w:rPr>
                <w:ins w:id="620" w:author="Katharina Schleidt" w:date="2021-10-11T15:48:00Z"/>
                <w:sz w:val="20"/>
                <w:szCs w:val="20"/>
              </w:rPr>
            </w:pPr>
            <w:ins w:id="621" w:author="Katharina Schleidt" w:date="2021-10-11T15:48:00Z">
              <w:r>
                <w:rPr>
                  <w:sz w:val="20"/>
                  <w:szCs w:val="20"/>
                </w:rPr>
                <w:t>Target type</w:t>
              </w:r>
            </w:ins>
          </w:p>
        </w:tc>
        <w:tc>
          <w:tcPr>
            <w:tcW w:w="7371" w:type="dxa"/>
            <w:shd w:val="clear" w:color="auto" w:fill="auto"/>
            <w:tcMar>
              <w:top w:w="100" w:type="dxa"/>
              <w:left w:w="100" w:type="dxa"/>
              <w:bottom w:w="100" w:type="dxa"/>
              <w:right w:w="100" w:type="dxa"/>
            </w:tcMar>
          </w:tcPr>
          <w:p w14:paraId="61BAFF58" w14:textId="77777777" w:rsidR="00A25173" w:rsidRDefault="00A25173" w:rsidP="00E55526">
            <w:pPr>
              <w:widowControl w:val="0"/>
              <w:spacing w:line="240" w:lineRule="auto"/>
              <w:rPr>
                <w:ins w:id="622" w:author="Katharina Schleidt" w:date="2021-10-11T15:48:00Z"/>
                <w:sz w:val="20"/>
                <w:szCs w:val="20"/>
              </w:rPr>
            </w:pPr>
            <w:ins w:id="623" w:author="Katharina Schleidt" w:date="2021-10-11T15:48:00Z">
              <w:r>
                <w:rPr>
                  <w:sz w:val="20"/>
                  <w:szCs w:val="20"/>
                </w:rPr>
                <w:t>Logical model</w:t>
              </w:r>
            </w:ins>
          </w:p>
        </w:tc>
      </w:tr>
      <w:tr w:rsidR="00A25173" w14:paraId="2C3156F7" w14:textId="77777777" w:rsidTr="00E55526">
        <w:trPr>
          <w:ins w:id="624" w:author="Katharina Schleidt" w:date="2021-10-11T15:48:00Z"/>
        </w:trPr>
        <w:tc>
          <w:tcPr>
            <w:tcW w:w="2400" w:type="dxa"/>
            <w:shd w:val="clear" w:color="auto" w:fill="auto"/>
            <w:tcMar>
              <w:top w:w="100" w:type="dxa"/>
              <w:left w:w="100" w:type="dxa"/>
              <w:bottom w:w="100" w:type="dxa"/>
              <w:right w:w="100" w:type="dxa"/>
            </w:tcMar>
          </w:tcPr>
          <w:p w14:paraId="5FC6A7EF" w14:textId="77777777" w:rsidR="00A25173" w:rsidRDefault="00A25173" w:rsidP="00E55526">
            <w:pPr>
              <w:widowControl w:val="0"/>
              <w:spacing w:line="240" w:lineRule="auto"/>
              <w:rPr>
                <w:ins w:id="625" w:author="Katharina Schleidt" w:date="2021-10-11T15:48:00Z"/>
                <w:sz w:val="20"/>
                <w:szCs w:val="20"/>
              </w:rPr>
            </w:pPr>
            <w:ins w:id="626" w:author="Katharina Schleidt" w:date="2021-10-11T15:48:00Z">
              <w:r>
                <w:rPr>
                  <w:sz w:val="20"/>
                  <w:szCs w:val="20"/>
                </w:rPr>
                <w:t>Name</w:t>
              </w:r>
            </w:ins>
          </w:p>
        </w:tc>
        <w:tc>
          <w:tcPr>
            <w:tcW w:w="7371" w:type="dxa"/>
            <w:shd w:val="clear" w:color="auto" w:fill="auto"/>
            <w:tcMar>
              <w:top w:w="100" w:type="dxa"/>
              <w:left w:w="100" w:type="dxa"/>
              <w:bottom w:w="100" w:type="dxa"/>
              <w:right w:w="100" w:type="dxa"/>
            </w:tcMar>
          </w:tcPr>
          <w:p w14:paraId="63256219" w14:textId="2A5D305C" w:rsidR="00A25173" w:rsidRDefault="00A25173" w:rsidP="00E55526">
            <w:pPr>
              <w:widowControl w:val="0"/>
              <w:spacing w:line="240" w:lineRule="auto"/>
              <w:rPr>
                <w:ins w:id="627" w:author="Katharina Schleidt" w:date="2021-10-11T15:48:00Z"/>
                <w:sz w:val="20"/>
                <w:szCs w:val="20"/>
              </w:rPr>
            </w:pPr>
            <w:ins w:id="628" w:author="Katharina Schleidt" w:date="2021-10-11T15:48:00Z">
              <w:r>
                <w:rPr>
                  <w:sz w:val="20"/>
                  <w:szCs w:val="20"/>
                </w:rPr>
                <w:t xml:space="preserve">Basic Samples - </w:t>
              </w:r>
              <w:proofErr w:type="spellStart"/>
              <w:r w:rsidRPr="00A25173">
                <w:rPr>
                  <w:sz w:val="20"/>
                  <w:szCs w:val="20"/>
                </w:rPr>
                <w:t>PreparationProcedure</w:t>
              </w:r>
              <w:proofErr w:type="spellEnd"/>
            </w:ins>
          </w:p>
        </w:tc>
      </w:tr>
      <w:tr w:rsidR="00A25173" w14:paraId="5DD24BE3" w14:textId="77777777" w:rsidTr="00E55526">
        <w:trPr>
          <w:ins w:id="629" w:author="Katharina Schleidt" w:date="2021-10-11T15:48:00Z"/>
        </w:trPr>
        <w:tc>
          <w:tcPr>
            <w:tcW w:w="2400" w:type="dxa"/>
            <w:shd w:val="clear" w:color="auto" w:fill="auto"/>
            <w:tcMar>
              <w:top w:w="100" w:type="dxa"/>
              <w:left w:w="100" w:type="dxa"/>
              <w:bottom w:w="100" w:type="dxa"/>
              <w:right w:w="100" w:type="dxa"/>
            </w:tcMar>
          </w:tcPr>
          <w:p w14:paraId="7BE1FB32" w14:textId="77777777" w:rsidR="00A25173" w:rsidRDefault="00A25173" w:rsidP="00E55526">
            <w:pPr>
              <w:widowControl w:val="0"/>
              <w:spacing w:line="240" w:lineRule="auto"/>
              <w:rPr>
                <w:ins w:id="630" w:author="Katharina Schleidt" w:date="2021-10-11T15:48:00Z"/>
                <w:sz w:val="20"/>
                <w:szCs w:val="20"/>
              </w:rPr>
            </w:pPr>
            <w:ins w:id="631" w:author="Katharina Schleidt" w:date="2021-10-11T15:48:00Z">
              <w:r>
                <w:rPr>
                  <w:sz w:val="20"/>
                  <w:szCs w:val="20"/>
                </w:rPr>
                <w:t>Dependency</w:t>
              </w:r>
            </w:ins>
          </w:p>
        </w:tc>
        <w:tc>
          <w:tcPr>
            <w:tcW w:w="7371" w:type="dxa"/>
            <w:shd w:val="clear" w:color="auto" w:fill="auto"/>
            <w:tcMar>
              <w:top w:w="100" w:type="dxa"/>
              <w:left w:w="100" w:type="dxa"/>
              <w:bottom w:w="100" w:type="dxa"/>
              <w:right w:w="100" w:type="dxa"/>
            </w:tcMar>
          </w:tcPr>
          <w:p w14:paraId="276EB995" w14:textId="77777777" w:rsidR="00A25173" w:rsidRDefault="00A25173" w:rsidP="00E55526">
            <w:pPr>
              <w:widowControl w:val="0"/>
              <w:spacing w:line="240" w:lineRule="auto"/>
              <w:rPr>
                <w:ins w:id="632" w:author="Katharina Schleidt" w:date="2021-10-11T15:48:00Z"/>
                <w:sz w:val="20"/>
                <w:szCs w:val="20"/>
              </w:rPr>
            </w:pPr>
            <w:ins w:id="633" w:author="Katharina Schleidt" w:date="2021-10-11T15:48:00Z">
              <w:r>
                <w:rPr>
                  <w:sz w:val="20"/>
                  <w:szCs w:val="20"/>
                </w:rPr>
                <w:t>ISO 19103:2015 Geographic information – Conceptual schema language, UML2 conformance class</w:t>
              </w:r>
            </w:ins>
          </w:p>
        </w:tc>
      </w:tr>
      <w:tr w:rsidR="00A25173" w14:paraId="43326BFE" w14:textId="77777777" w:rsidTr="00E55526">
        <w:trPr>
          <w:ins w:id="634" w:author="Katharina Schleidt" w:date="2021-10-11T15:48:00Z"/>
        </w:trPr>
        <w:tc>
          <w:tcPr>
            <w:tcW w:w="2400" w:type="dxa"/>
            <w:shd w:val="clear" w:color="auto" w:fill="auto"/>
            <w:tcMar>
              <w:top w:w="100" w:type="dxa"/>
              <w:left w:w="100" w:type="dxa"/>
              <w:bottom w:w="100" w:type="dxa"/>
              <w:right w:w="100" w:type="dxa"/>
            </w:tcMar>
          </w:tcPr>
          <w:p w14:paraId="67B63D99" w14:textId="77777777" w:rsidR="00A25173" w:rsidRDefault="00A25173" w:rsidP="00E55526">
            <w:pPr>
              <w:widowControl w:val="0"/>
              <w:spacing w:line="240" w:lineRule="auto"/>
              <w:rPr>
                <w:ins w:id="635" w:author="Katharina Schleidt" w:date="2021-10-11T15:48:00Z"/>
                <w:sz w:val="20"/>
                <w:szCs w:val="20"/>
              </w:rPr>
            </w:pPr>
            <w:ins w:id="636" w:author="Katharina Schleidt" w:date="2021-10-11T15:48:00Z">
              <w:r>
                <w:rPr>
                  <w:sz w:val="20"/>
                  <w:szCs w:val="20"/>
                </w:rPr>
                <w:t>Dependency</w:t>
              </w:r>
            </w:ins>
          </w:p>
        </w:tc>
        <w:tc>
          <w:tcPr>
            <w:tcW w:w="7371" w:type="dxa"/>
            <w:shd w:val="clear" w:color="auto" w:fill="auto"/>
            <w:tcMar>
              <w:top w:w="100" w:type="dxa"/>
              <w:left w:w="100" w:type="dxa"/>
              <w:bottom w:w="100" w:type="dxa"/>
              <w:right w:w="100" w:type="dxa"/>
            </w:tcMar>
          </w:tcPr>
          <w:p w14:paraId="5565F344" w14:textId="77777777" w:rsidR="00A25173" w:rsidRDefault="00A25173" w:rsidP="00E55526">
            <w:pPr>
              <w:widowControl w:val="0"/>
              <w:spacing w:line="240" w:lineRule="auto"/>
              <w:rPr>
                <w:ins w:id="637" w:author="Katharina Schleidt" w:date="2021-10-11T15:48:00Z"/>
                <w:sz w:val="20"/>
                <w:szCs w:val="20"/>
              </w:rPr>
            </w:pPr>
            <w:ins w:id="638" w:author="Katharina Schleidt" w:date="2021-10-11T15:48:00Z">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ins>
          </w:p>
        </w:tc>
      </w:tr>
      <w:tr w:rsidR="00A25173" w14:paraId="3BA902E5" w14:textId="77777777" w:rsidTr="00E55526">
        <w:trPr>
          <w:ins w:id="639" w:author="Katharina Schleidt" w:date="2021-10-11T15:48:00Z"/>
        </w:trPr>
        <w:tc>
          <w:tcPr>
            <w:tcW w:w="2400" w:type="dxa"/>
            <w:shd w:val="clear" w:color="auto" w:fill="auto"/>
            <w:tcMar>
              <w:top w:w="100" w:type="dxa"/>
              <w:left w:w="100" w:type="dxa"/>
              <w:bottom w:w="100" w:type="dxa"/>
              <w:right w:w="100" w:type="dxa"/>
            </w:tcMar>
          </w:tcPr>
          <w:p w14:paraId="0065C585" w14:textId="77777777" w:rsidR="00A25173" w:rsidRDefault="00A25173" w:rsidP="00E55526">
            <w:pPr>
              <w:widowControl w:val="0"/>
              <w:spacing w:line="240" w:lineRule="auto"/>
              <w:rPr>
                <w:ins w:id="640" w:author="Katharina Schleidt" w:date="2021-10-11T15:48:00Z"/>
                <w:sz w:val="20"/>
                <w:szCs w:val="20"/>
              </w:rPr>
            </w:pPr>
            <w:ins w:id="641" w:author="Katharina Schleidt" w:date="2021-10-11T15:48:00Z">
              <w:r>
                <w:rPr>
                  <w:sz w:val="20"/>
                  <w:szCs w:val="20"/>
                </w:rPr>
                <w:lastRenderedPageBreak/>
                <w:t>Imports</w:t>
              </w:r>
            </w:ins>
          </w:p>
        </w:tc>
        <w:tc>
          <w:tcPr>
            <w:tcW w:w="7371" w:type="dxa"/>
            <w:shd w:val="clear" w:color="auto" w:fill="auto"/>
            <w:tcMar>
              <w:top w:w="100" w:type="dxa"/>
              <w:left w:w="100" w:type="dxa"/>
              <w:bottom w:w="100" w:type="dxa"/>
              <w:right w:w="100" w:type="dxa"/>
            </w:tcMar>
          </w:tcPr>
          <w:p w14:paraId="5B57356A" w14:textId="2CD81034" w:rsidR="00A25173" w:rsidRDefault="00A25173" w:rsidP="00E55526">
            <w:pPr>
              <w:widowControl w:val="0"/>
              <w:spacing w:line="240" w:lineRule="auto"/>
              <w:rPr>
                <w:ins w:id="642" w:author="Katharina Schleidt" w:date="2021-10-11T15:48:00Z"/>
                <w:sz w:val="20"/>
                <w:szCs w:val="20"/>
              </w:rPr>
            </w:pPr>
            <w:ins w:id="643" w:author="Katharina Schleidt" w:date="2021-10-11T15:48:00Z">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w:t>
              </w:r>
              <w:r w:rsidRPr="00A25173">
                <w:rPr>
                  <w:sz w:val="20"/>
                  <w:szCs w:val="20"/>
                </w:rPr>
                <w:t>PreparationProcedure</w:t>
              </w:r>
              <w:proofErr w:type="spellEnd"/>
            </w:ins>
          </w:p>
        </w:tc>
      </w:tr>
      <w:tr w:rsidR="00A25173" w14:paraId="2BA1505A" w14:textId="77777777" w:rsidTr="00E55526">
        <w:trPr>
          <w:ins w:id="644" w:author="Katharina Schleidt" w:date="2021-10-11T15:48:00Z"/>
        </w:trPr>
        <w:tc>
          <w:tcPr>
            <w:tcW w:w="2400" w:type="dxa"/>
            <w:shd w:val="clear" w:color="auto" w:fill="auto"/>
            <w:tcMar>
              <w:top w:w="100" w:type="dxa"/>
              <w:left w:w="100" w:type="dxa"/>
              <w:bottom w:w="100" w:type="dxa"/>
              <w:right w:w="100" w:type="dxa"/>
            </w:tcMar>
          </w:tcPr>
          <w:p w14:paraId="5DE0D5D2" w14:textId="77777777" w:rsidR="00A25173" w:rsidRDefault="00A25173" w:rsidP="00E55526">
            <w:pPr>
              <w:widowControl w:val="0"/>
              <w:spacing w:line="240" w:lineRule="auto"/>
              <w:rPr>
                <w:ins w:id="645" w:author="Katharina Schleidt" w:date="2021-10-11T15:48:00Z"/>
                <w:sz w:val="20"/>
                <w:szCs w:val="20"/>
              </w:rPr>
            </w:pPr>
            <w:ins w:id="646" w:author="Katharina Schleidt" w:date="2021-10-11T15:48:00Z">
              <w:r>
                <w:rPr>
                  <w:sz w:val="20"/>
                  <w:szCs w:val="20"/>
                </w:rPr>
                <w:t>Requirement</w:t>
              </w:r>
            </w:ins>
          </w:p>
        </w:tc>
        <w:tc>
          <w:tcPr>
            <w:tcW w:w="7371" w:type="dxa"/>
            <w:shd w:val="clear" w:color="auto" w:fill="auto"/>
            <w:tcMar>
              <w:top w:w="100" w:type="dxa"/>
              <w:left w:w="100" w:type="dxa"/>
              <w:bottom w:w="100" w:type="dxa"/>
              <w:right w:w="100" w:type="dxa"/>
            </w:tcMar>
          </w:tcPr>
          <w:p w14:paraId="1577AFD6" w14:textId="77777777" w:rsidR="00A25173" w:rsidRDefault="00A25173" w:rsidP="00E55526">
            <w:pPr>
              <w:widowControl w:val="0"/>
              <w:spacing w:line="240" w:lineRule="auto"/>
              <w:rPr>
                <w:ins w:id="647" w:author="Katharina Schleidt" w:date="2021-10-11T15:48:00Z"/>
                <w:sz w:val="20"/>
                <w:szCs w:val="20"/>
              </w:rPr>
            </w:pPr>
            <w:ins w:id="648" w:author="Katharina Schleidt" w:date="2021-10-11T15:48: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66945B98" w14:textId="77777777" w:rsidR="00A25173" w:rsidRDefault="00A25173" w:rsidP="00A25173">
      <w:pPr>
        <w:rPr>
          <w:ins w:id="649" w:author="Katharina Schleidt" w:date="2021-10-11T15:48:00Z"/>
          <w:lang w:eastAsia="ja-JP"/>
        </w:rPr>
      </w:pPr>
    </w:p>
    <w:p w14:paraId="648ABA52" w14:textId="77777777" w:rsidR="00A25173" w:rsidRDefault="00A25173" w:rsidP="00A25173">
      <w:pPr>
        <w:keepNext/>
        <w:rPr>
          <w:ins w:id="650" w:author="Katharina Schleidt" w:date="2021-10-11T15:48:00Z"/>
        </w:rPr>
      </w:pPr>
      <w:ins w:id="651" w:author="Katharina Schleidt" w:date="2021-10-11T15:48:00Z">
        <w:r>
          <w:rPr>
            <w:noProof/>
            <w:lang w:val="fr-FR" w:eastAsia="fr-FR"/>
          </w:rPr>
          <w:t>Missing Pic</w:t>
        </w:r>
      </w:ins>
    </w:p>
    <w:p w14:paraId="391ACF67" w14:textId="7F7DDF76" w:rsidR="00A25173" w:rsidRDefault="00A25173" w:rsidP="00A25173">
      <w:pPr>
        <w:jc w:val="center"/>
        <w:rPr>
          <w:ins w:id="652" w:author="Katharina Schleidt" w:date="2021-10-11T15:48:00Z"/>
          <w:b/>
          <w:bCs/>
          <w:sz w:val="20"/>
          <w:szCs w:val="20"/>
        </w:rPr>
      </w:pPr>
      <w:ins w:id="653" w:author="Katharina Schleidt" w:date="2021-10-11T15:48:00Z">
        <w:r w:rsidRPr="00337C34">
          <w:rPr>
            <w:b/>
            <w:bCs/>
            <w:sz w:val="20"/>
            <w:szCs w:val="20"/>
          </w:rPr>
          <w:t xml:space="preserve">Figure </w:t>
        </w:r>
        <w:r>
          <w:rPr>
            <w:b/>
            <w:bCs/>
            <w:sz w:val="20"/>
            <w:szCs w:val="20"/>
          </w:rPr>
          <w:t>XX</w:t>
        </w:r>
        <w:r w:rsidRPr="00337C34">
          <w:rPr>
            <w:b/>
            <w:bCs/>
            <w:sz w:val="20"/>
            <w:szCs w:val="20"/>
          </w:rPr>
          <w:t xml:space="preserve"> — (Informative) Included direct and indirect requirements and recommendations of the Basic Samples — </w:t>
        </w:r>
      </w:ins>
      <w:proofErr w:type="spellStart"/>
      <w:ins w:id="654" w:author="Katharina Schleidt" w:date="2021-10-11T15:49:00Z">
        <w:r w:rsidRPr="00A25173">
          <w:rPr>
            <w:b/>
            <w:bCs/>
            <w:sz w:val="20"/>
            <w:szCs w:val="20"/>
          </w:rPr>
          <w:t>PreparationProcedure</w:t>
        </w:r>
        <w:proofErr w:type="spellEnd"/>
        <w:r w:rsidRPr="00A25173">
          <w:rPr>
            <w:b/>
            <w:bCs/>
            <w:sz w:val="20"/>
            <w:szCs w:val="20"/>
          </w:rPr>
          <w:t xml:space="preserve"> </w:t>
        </w:r>
      </w:ins>
      <w:ins w:id="655" w:author="Katharina Schleidt" w:date="2021-10-11T15:48:00Z">
        <w:r w:rsidRPr="00337C34">
          <w:rPr>
            <w:b/>
            <w:bCs/>
            <w:sz w:val="20"/>
            <w:szCs w:val="20"/>
          </w:rPr>
          <w:t>requirements class</w:t>
        </w:r>
        <w:r>
          <w:rPr>
            <w:b/>
            <w:bCs/>
            <w:sz w:val="20"/>
            <w:szCs w:val="20"/>
          </w:rPr>
          <w:t>.</w:t>
        </w:r>
      </w:ins>
    </w:p>
    <w:p w14:paraId="5E2B9B9B" w14:textId="77777777" w:rsidR="00A25173" w:rsidRPr="00A25173" w:rsidRDefault="00A25173" w:rsidP="00A25173">
      <w:pPr>
        <w:rPr>
          <w:ins w:id="656" w:author="Katharina Schleidt" w:date="2021-10-11T15:42:00Z"/>
          <w:lang w:eastAsia="ja-JP"/>
          <w:rPrChange w:id="657" w:author="Katharina Schleidt" w:date="2021-10-11T15:43:00Z">
            <w:rPr>
              <w:ins w:id="658" w:author="Katharina Schleidt" w:date="2021-10-11T15:42:00Z"/>
            </w:rPr>
          </w:rPrChange>
        </w:rPr>
        <w:pPrChange w:id="659" w:author="Katharina Schleidt" w:date="2021-10-11T15:43:00Z">
          <w:pPr>
            <w:pStyle w:val="Heading2"/>
          </w:pPr>
        </w:pPrChange>
      </w:pPr>
    </w:p>
    <w:p w14:paraId="6DC28741" w14:textId="49FD61CC" w:rsidR="00A25173" w:rsidRDefault="00A25173" w:rsidP="00A25173">
      <w:pPr>
        <w:pStyle w:val="Heading2"/>
        <w:rPr>
          <w:ins w:id="660" w:author="Katharina Schleidt" w:date="2021-10-11T15:43:00Z"/>
        </w:rPr>
      </w:pPr>
      <w:proofErr w:type="spellStart"/>
      <w:ins w:id="661" w:author="Katharina Schleidt" w:date="2021-10-11T15:42:00Z">
        <w:r>
          <w:t>PreparationStep</w:t>
        </w:r>
      </w:ins>
      <w:proofErr w:type="spellEnd"/>
    </w:p>
    <w:p w14:paraId="01E4FC92" w14:textId="5DE66067" w:rsidR="00A25173" w:rsidRDefault="00A25173" w:rsidP="00A25173">
      <w:pPr>
        <w:pStyle w:val="Heading3"/>
        <w:rPr>
          <w:ins w:id="662" w:author="Katharina Schleidt" w:date="2021-10-11T15:49:00Z"/>
        </w:rPr>
      </w:pPr>
      <w:proofErr w:type="spellStart"/>
      <w:ins w:id="663" w:author="Katharina Schleidt" w:date="2021-10-11T15:49:00Z">
        <w:r w:rsidRPr="00A25173">
          <w:t>PreparationStep</w:t>
        </w:r>
        <w:proofErr w:type="spellEnd"/>
        <w:r w:rsidRPr="00A25173">
          <w:t xml:space="preserve"> </w:t>
        </w:r>
        <w:r w:rsidRPr="00711727">
          <w:t>Requirements Class</w:t>
        </w:r>
      </w:ins>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5F52241E" w14:textId="77777777" w:rsidTr="00E55526">
        <w:trPr>
          <w:ins w:id="664" w:author="Katharina Schleidt" w:date="2021-10-11T15:49:00Z"/>
        </w:trPr>
        <w:tc>
          <w:tcPr>
            <w:tcW w:w="2400" w:type="dxa"/>
            <w:shd w:val="clear" w:color="auto" w:fill="auto"/>
            <w:tcMar>
              <w:top w:w="100" w:type="dxa"/>
              <w:left w:w="100" w:type="dxa"/>
              <w:bottom w:w="100" w:type="dxa"/>
              <w:right w:w="100" w:type="dxa"/>
            </w:tcMar>
          </w:tcPr>
          <w:p w14:paraId="48BA308D" w14:textId="77777777" w:rsidR="00A25173" w:rsidRDefault="00A25173" w:rsidP="00E55526">
            <w:pPr>
              <w:widowControl w:val="0"/>
              <w:spacing w:line="240" w:lineRule="auto"/>
              <w:rPr>
                <w:ins w:id="665" w:author="Katharina Schleidt" w:date="2021-10-11T15:49:00Z"/>
                <w:b/>
                <w:sz w:val="20"/>
                <w:szCs w:val="20"/>
              </w:rPr>
            </w:pPr>
            <w:ins w:id="666" w:author="Katharina Schleidt" w:date="2021-10-11T15:49:00Z">
              <w:r>
                <w:rPr>
                  <w:b/>
                  <w:sz w:val="20"/>
                  <w:szCs w:val="20"/>
                </w:rPr>
                <w:t>Requirements Class</w:t>
              </w:r>
            </w:ins>
          </w:p>
        </w:tc>
        <w:tc>
          <w:tcPr>
            <w:tcW w:w="7371" w:type="dxa"/>
            <w:shd w:val="clear" w:color="auto" w:fill="auto"/>
            <w:tcMar>
              <w:top w:w="100" w:type="dxa"/>
              <w:left w:w="100" w:type="dxa"/>
              <w:bottom w:w="100" w:type="dxa"/>
              <w:right w:w="100" w:type="dxa"/>
            </w:tcMar>
          </w:tcPr>
          <w:p w14:paraId="29E55DF4" w14:textId="080CA69B" w:rsidR="00A25173" w:rsidRDefault="00A25173" w:rsidP="00E55526">
            <w:pPr>
              <w:widowControl w:val="0"/>
              <w:spacing w:line="240" w:lineRule="auto"/>
              <w:rPr>
                <w:ins w:id="667" w:author="Katharina Schleidt" w:date="2021-10-11T15:49:00Z"/>
                <w:sz w:val="20"/>
                <w:szCs w:val="20"/>
              </w:rPr>
            </w:pPr>
            <w:ins w:id="668" w:author="Katharina Schleidt" w:date="2021-10-11T15:49:00Z">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bookmarkStart w:id="669" w:name="_Hlk84859818"/>
              <w:proofErr w:type="spellStart"/>
              <w:r w:rsidRPr="00A25173">
                <w:rPr>
                  <w:sz w:val="20"/>
                  <w:szCs w:val="20"/>
                </w:rPr>
                <w:t>PreparationStep</w:t>
              </w:r>
              <w:bookmarkEnd w:id="669"/>
              <w:proofErr w:type="spellEnd"/>
            </w:ins>
          </w:p>
        </w:tc>
      </w:tr>
      <w:tr w:rsidR="00A25173" w14:paraId="79451B6F" w14:textId="77777777" w:rsidTr="00E55526">
        <w:trPr>
          <w:ins w:id="670" w:author="Katharina Schleidt" w:date="2021-10-11T15:49:00Z"/>
        </w:trPr>
        <w:tc>
          <w:tcPr>
            <w:tcW w:w="2400" w:type="dxa"/>
            <w:shd w:val="clear" w:color="auto" w:fill="auto"/>
            <w:tcMar>
              <w:top w:w="100" w:type="dxa"/>
              <w:left w:w="100" w:type="dxa"/>
              <w:bottom w:w="100" w:type="dxa"/>
              <w:right w:w="100" w:type="dxa"/>
            </w:tcMar>
          </w:tcPr>
          <w:p w14:paraId="6D4081DD" w14:textId="77777777" w:rsidR="00A25173" w:rsidRDefault="00A25173" w:rsidP="00E55526">
            <w:pPr>
              <w:widowControl w:val="0"/>
              <w:spacing w:line="240" w:lineRule="auto"/>
              <w:rPr>
                <w:ins w:id="671" w:author="Katharina Schleidt" w:date="2021-10-11T15:49:00Z"/>
                <w:sz w:val="20"/>
                <w:szCs w:val="20"/>
              </w:rPr>
            </w:pPr>
            <w:ins w:id="672" w:author="Katharina Schleidt" w:date="2021-10-11T15:49:00Z">
              <w:r>
                <w:rPr>
                  <w:sz w:val="20"/>
                  <w:szCs w:val="20"/>
                </w:rPr>
                <w:t>Target type</w:t>
              </w:r>
            </w:ins>
          </w:p>
        </w:tc>
        <w:tc>
          <w:tcPr>
            <w:tcW w:w="7371" w:type="dxa"/>
            <w:shd w:val="clear" w:color="auto" w:fill="auto"/>
            <w:tcMar>
              <w:top w:w="100" w:type="dxa"/>
              <w:left w:w="100" w:type="dxa"/>
              <w:bottom w:w="100" w:type="dxa"/>
              <w:right w:w="100" w:type="dxa"/>
            </w:tcMar>
          </w:tcPr>
          <w:p w14:paraId="5EC2FBDC" w14:textId="77777777" w:rsidR="00A25173" w:rsidRDefault="00A25173" w:rsidP="00E55526">
            <w:pPr>
              <w:widowControl w:val="0"/>
              <w:spacing w:line="240" w:lineRule="auto"/>
              <w:rPr>
                <w:ins w:id="673" w:author="Katharina Schleidt" w:date="2021-10-11T15:49:00Z"/>
                <w:sz w:val="20"/>
                <w:szCs w:val="20"/>
              </w:rPr>
            </w:pPr>
            <w:ins w:id="674" w:author="Katharina Schleidt" w:date="2021-10-11T15:49:00Z">
              <w:r>
                <w:rPr>
                  <w:sz w:val="20"/>
                  <w:szCs w:val="20"/>
                </w:rPr>
                <w:t>Logical model</w:t>
              </w:r>
            </w:ins>
          </w:p>
        </w:tc>
      </w:tr>
      <w:tr w:rsidR="00A25173" w14:paraId="77FCDF68" w14:textId="77777777" w:rsidTr="00E55526">
        <w:trPr>
          <w:ins w:id="675" w:author="Katharina Schleidt" w:date="2021-10-11T15:49:00Z"/>
        </w:trPr>
        <w:tc>
          <w:tcPr>
            <w:tcW w:w="2400" w:type="dxa"/>
            <w:shd w:val="clear" w:color="auto" w:fill="auto"/>
            <w:tcMar>
              <w:top w:w="100" w:type="dxa"/>
              <w:left w:w="100" w:type="dxa"/>
              <w:bottom w:w="100" w:type="dxa"/>
              <w:right w:w="100" w:type="dxa"/>
            </w:tcMar>
          </w:tcPr>
          <w:p w14:paraId="6B3A5C78" w14:textId="77777777" w:rsidR="00A25173" w:rsidRDefault="00A25173" w:rsidP="00E55526">
            <w:pPr>
              <w:widowControl w:val="0"/>
              <w:spacing w:line="240" w:lineRule="auto"/>
              <w:rPr>
                <w:ins w:id="676" w:author="Katharina Schleidt" w:date="2021-10-11T15:49:00Z"/>
                <w:sz w:val="20"/>
                <w:szCs w:val="20"/>
              </w:rPr>
            </w:pPr>
            <w:ins w:id="677" w:author="Katharina Schleidt" w:date="2021-10-11T15:49:00Z">
              <w:r>
                <w:rPr>
                  <w:sz w:val="20"/>
                  <w:szCs w:val="20"/>
                </w:rPr>
                <w:t>Name</w:t>
              </w:r>
            </w:ins>
          </w:p>
        </w:tc>
        <w:tc>
          <w:tcPr>
            <w:tcW w:w="7371" w:type="dxa"/>
            <w:shd w:val="clear" w:color="auto" w:fill="auto"/>
            <w:tcMar>
              <w:top w:w="100" w:type="dxa"/>
              <w:left w:w="100" w:type="dxa"/>
              <w:bottom w:w="100" w:type="dxa"/>
              <w:right w:w="100" w:type="dxa"/>
            </w:tcMar>
          </w:tcPr>
          <w:p w14:paraId="38FA5E35" w14:textId="307F3B51" w:rsidR="00A25173" w:rsidRDefault="00A25173" w:rsidP="00E55526">
            <w:pPr>
              <w:widowControl w:val="0"/>
              <w:spacing w:line="240" w:lineRule="auto"/>
              <w:rPr>
                <w:ins w:id="678" w:author="Katharina Schleidt" w:date="2021-10-11T15:49:00Z"/>
                <w:sz w:val="20"/>
                <w:szCs w:val="20"/>
              </w:rPr>
            </w:pPr>
            <w:ins w:id="679" w:author="Katharina Schleidt" w:date="2021-10-11T15:49:00Z">
              <w:r>
                <w:rPr>
                  <w:sz w:val="20"/>
                  <w:szCs w:val="20"/>
                </w:rPr>
                <w:t xml:space="preserve">Basic Samples - </w:t>
              </w:r>
              <w:proofErr w:type="spellStart"/>
              <w:r w:rsidRPr="00A25173">
                <w:rPr>
                  <w:sz w:val="20"/>
                  <w:szCs w:val="20"/>
                </w:rPr>
                <w:t>PreparationStep</w:t>
              </w:r>
              <w:proofErr w:type="spellEnd"/>
            </w:ins>
          </w:p>
        </w:tc>
      </w:tr>
      <w:tr w:rsidR="00A25173" w14:paraId="16EC80F6" w14:textId="77777777" w:rsidTr="00E55526">
        <w:trPr>
          <w:ins w:id="680" w:author="Katharina Schleidt" w:date="2021-10-11T15:49:00Z"/>
        </w:trPr>
        <w:tc>
          <w:tcPr>
            <w:tcW w:w="2400" w:type="dxa"/>
            <w:shd w:val="clear" w:color="auto" w:fill="auto"/>
            <w:tcMar>
              <w:top w:w="100" w:type="dxa"/>
              <w:left w:w="100" w:type="dxa"/>
              <w:bottom w:w="100" w:type="dxa"/>
              <w:right w:w="100" w:type="dxa"/>
            </w:tcMar>
          </w:tcPr>
          <w:p w14:paraId="3B1395EA" w14:textId="77777777" w:rsidR="00A25173" w:rsidRDefault="00A25173" w:rsidP="00E55526">
            <w:pPr>
              <w:widowControl w:val="0"/>
              <w:spacing w:line="240" w:lineRule="auto"/>
              <w:rPr>
                <w:ins w:id="681" w:author="Katharina Schleidt" w:date="2021-10-11T15:49:00Z"/>
                <w:sz w:val="20"/>
                <w:szCs w:val="20"/>
              </w:rPr>
            </w:pPr>
            <w:ins w:id="682" w:author="Katharina Schleidt" w:date="2021-10-11T15:49:00Z">
              <w:r>
                <w:rPr>
                  <w:sz w:val="20"/>
                  <w:szCs w:val="20"/>
                </w:rPr>
                <w:t>Dependency</w:t>
              </w:r>
            </w:ins>
          </w:p>
        </w:tc>
        <w:tc>
          <w:tcPr>
            <w:tcW w:w="7371" w:type="dxa"/>
            <w:shd w:val="clear" w:color="auto" w:fill="auto"/>
            <w:tcMar>
              <w:top w:w="100" w:type="dxa"/>
              <w:left w:w="100" w:type="dxa"/>
              <w:bottom w:w="100" w:type="dxa"/>
              <w:right w:w="100" w:type="dxa"/>
            </w:tcMar>
          </w:tcPr>
          <w:p w14:paraId="796AF2AB" w14:textId="77777777" w:rsidR="00A25173" w:rsidRDefault="00A25173" w:rsidP="00E55526">
            <w:pPr>
              <w:widowControl w:val="0"/>
              <w:spacing w:line="240" w:lineRule="auto"/>
              <w:rPr>
                <w:ins w:id="683" w:author="Katharina Schleidt" w:date="2021-10-11T15:49:00Z"/>
                <w:sz w:val="20"/>
                <w:szCs w:val="20"/>
              </w:rPr>
            </w:pPr>
            <w:ins w:id="684" w:author="Katharina Schleidt" w:date="2021-10-11T15:49:00Z">
              <w:r>
                <w:rPr>
                  <w:sz w:val="20"/>
                  <w:szCs w:val="20"/>
                </w:rPr>
                <w:t>ISO 19103:2015 Geographic information – Conceptual schema language, UML2 conformance class</w:t>
              </w:r>
            </w:ins>
          </w:p>
        </w:tc>
      </w:tr>
      <w:tr w:rsidR="00A25173" w14:paraId="3B8F71A8" w14:textId="77777777" w:rsidTr="00E55526">
        <w:trPr>
          <w:ins w:id="685" w:author="Katharina Schleidt" w:date="2021-10-11T15:49:00Z"/>
        </w:trPr>
        <w:tc>
          <w:tcPr>
            <w:tcW w:w="2400" w:type="dxa"/>
            <w:shd w:val="clear" w:color="auto" w:fill="auto"/>
            <w:tcMar>
              <w:top w:w="100" w:type="dxa"/>
              <w:left w:w="100" w:type="dxa"/>
              <w:bottom w:w="100" w:type="dxa"/>
              <w:right w:w="100" w:type="dxa"/>
            </w:tcMar>
          </w:tcPr>
          <w:p w14:paraId="0A1C1425" w14:textId="77777777" w:rsidR="00A25173" w:rsidRDefault="00A25173" w:rsidP="00E55526">
            <w:pPr>
              <w:widowControl w:val="0"/>
              <w:spacing w:line="240" w:lineRule="auto"/>
              <w:rPr>
                <w:ins w:id="686" w:author="Katharina Schleidt" w:date="2021-10-11T15:49:00Z"/>
                <w:sz w:val="20"/>
                <w:szCs w:val="20"/>
              </w:rPr>
            </w:pPr>
            <w:ins w:id="687" w:author="Katharina Schleidt" w:date="2021-10-11T15:49:00Z">
              <w:r>
                <w:rPr>
                  <w:sz w:val="20"/>
                  <w:szCs w:val="20"/>
                </w:rPr>
                <w:t>Dependency</w:t>
              </w:r>
            </w:ins>
          </w:p>
        </w:tc>
        <w:tc>
          <w:tcPr>
            <w:tcW w:w="7371" w:type="dxa"/>
            <w:shd w:val="clear" w:color="auto" w:fill="auto"/>
            <w:tcMar>
              <w:top w:w="100" w:type="dxa"/>
              <w:left w:w="100" w:type="dxa"/>
              <w:bottom w:w="100" w:type="dxa"/>
              <w:right w:w="100" w:type="dxa"/>
            </w:tcMar>
          </w:tcPr>
          <w:p w14:paraId="723D7A73" w14:textId="77777777" w:rsidR="00A25173" w:rsidRDefault="00A25173" w:rsidP="00E55526">
            <w:pPr>
              <w:widowControl w:val="0"/>
              <w:spacing w:line="240" w:lineRule="auto"/>
              <w:rPr>
                <w:ins w:id="688" w:author="Katharina Schleidt" w:date="2021-10-11T15:49:00Z"/>
                <w:sz w:val="20"/>
                <w:szCs w:val="20"/>
              </w:rPr>
            </w:pPr>
            <w:ins w:id="689" w:author="Katharina Schleidt" w:date="2021-10-11T15:49:00Z">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ins>
          </w:p>
        </w:tc>
      </w:tr>
      <w:tr w:rsidR="00A25173" w14:paraId="006016C0" w14:textId="77777777" w:rsidTr="00E55526">
        <w:trPr>
          <w:ins w:id="690" w:author="Katharina Schleidt" w:date="2021-10-11T15:49:00Z"/>
        </w:trPr>
        <w:tc>
          <w:tcPr>
            <w:tcW w:w="2400" w:type="dxa"/>
            <w:shd w:val="clear" w:color="auto" w:fill="auto"/>
            <w:tcMar>
              <w:top w:w="100" w:type="dxa"/>
              <w:left w:w="100" w:type="dxa"/>
              <w:bottom w:w="100" w:type="dxa"/>
              <w:right w:w="100" w:type="dxa"/>
            </w:tcMar>
          </w:tcPr>
          <w:p w14:paraId="090818D2" w14:textId="77777777" w:rsidR="00A25173" w:rsidRDefault="00A25173" w:rsidP="00E55526">
            <w:pPr>
              <w:widowControl w:val="0"/>
              <w:spacing w:line="240" w:lineRule="auto"/>
              <w:rPr>
                <w:ins w:id="691" w:author="Katharina Schleidt" w:date="2021-10-11T15:49:00Z"/>
                <w:sz w:val="20"/>
                <w:szCs w:val="20"/>
              </w:rPr>
            </w:pPr>
            <w:ins w:id="692" w:author="Katharina Schleidt" w:date="2021-10-11T15:49:00Z">
              <w:r>
                <w:rPr>
                  <w:sz w:val="20"/>
                  <w:szCs w:val="20"/>
                </w:rPr>
                <w:t>Imports</w:t>
              </w:r>
            </w:ins>
          </w:p>
        </w:tc>
        <w:tc>
          <w:tcPr>
            <w:tcW w:w="7371" w:type="dxa"/>
            <w:shd w:val="clear" w:color="auto" w:fill="auto"/>
            <w:tcMar>
              <w:top w:w="100" w:type="dxa"/>
              <w:left w:w="100" w:type="dxa"/>
              <w:bottom w:w="100" w:type="dxa"/>
              <w:right w:w="100" w:type="dxa"/>
            </w:tcMar>
          </w:tcPr>
          <w:p w14:paraId="16ACDB27" w14:textId="6A1E2E3C" w:rsidR="00A25173" w:rsidRDefault="00A25173" w:rsidP="00E55526">
            <w:pPr>
              <w:widowControl w:val="0"/>
              <w:spacing w:line="240" w:lineRule="auto"/>
              <w:rPr>
                <w:ins w:id="693" w:author="Katharina Schleidt" w:date="2021-10-11T15:49:00Z"/>
                <w:sz w:val="20"/>
                <w:szCs w:val="20"/>
              </w:rPr>
            </w:pPr>
            <w:ins w:id="694" w:author="Katharina Schleidt" w:date="2021-10-11T15:49:00Z">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w:t>
              </w:r>
              <w:r w:rsidRPr="00A25173">
                <w:rPr>
                  <w:sz w:val="20"/>
                  <w:szCs w:val="20"/>
                </w:rPr>
                <w:t>PreparationStep</w:t>
              </w:r>
              <w:proofErr w:type="spellEnd"/>
            </w:ins>
          </w:p>
        </w:tc>
      </w:tr>
      <w:tr w:rsidR="00A25173" w14:paraId="735D6CA6" w14:textId="77777777" w:rsidTr="00E55526">
        <w:trPr>
          <w:ins w:id="695" w:author="Katharina Schleidt" w:date="2021-10-11T15:49:00Z"/>
        </w:trPr>
        <w:tc>
          <w:tcPr>
            <w:tcW w:w="2400" w:type="dxa"/>
            <w:shd w:val="clear" w:color="auto" w:fill="auto"/>
            <w:tcMar>
              <w:top w:w="100" w:type="dxa"/>
              <w:left w:w="100" w:type="dxa"/>
              <w:bottom w:w="100" w:type="dxa"/>
              <w:right w:w="100" w:type="dxa"/>
            </w:tcMar>
          </w:tcPr>
          <w:p w14:paraId="01558458" w14:textId="77777777" w:rsidR="00A25173" w:rsidRDefault="00A25173" w:rsidP="00E55526">
            <w:pPr>
              <w:widowControl w:val="0"/>
              <w:spacing w:line="240" w:lineRule="auto"/>
              <w:rPr>
                <w:ins w:id="696" w:author="Katharina Schleidt" w:date="2021-10-11T15:49:00Z"/>
                <w:sz w:val="20"/>
                <w:szCs w:val="20"/>
              </w:rPr>
            </w:pPr>
            <w:ins w:id="697" w:author="Katharina Schleidt" w:date="2021-10-11T15:49:00Z">
              <w:r>
                <w:rPr>
                  <w:sz w:val="20"/>
                  <w:szCs w:val="20"/>
                </w:rPr>
                <w:t>Requirement</w:t>
              </w:r>
            </w:ins>
          </w:p>
        </w:tc>
        <w:tc>
          <w:tcPr>
            <w:tcW w:w="7371" w:type="dxa"/>
            <w:shd w:val="clear" w:color="auto" w:fill="auto"/>
            <w:tcMar>
              <w:top w:w="100" w:type="dxa"/>
              <w:left w:w="100" w:type="dxa"/>
              <w:bottom w:w="100" w:type="dxa"/>
              <w:right w:w="100" w:type="dxa"/>
            </w:tcMar>
          </w:tcPr>
          <w:p w14:paraId="48C2C71D" w14:textId="77777777" w:rsidR="00A25173" w:rsidRDefault="00A25173" w:rsidP="00E55526">
            <w:pPr>
              <w:widowControl w:val="0"/>
              <w:spacing w:line="240" w:lineRule="auto"/>
              <w:rPr>
                <w:ins w:id="698" w:author="Katharina Schleidt" w:date="2021-10-11T15:49:00Z"/>
                <w:sz w:val="20"/>
                <w:szCs w:val="20"/>
              </w:rPr>
            </w:pPr>
            <w:ins w:id="699" w:author="Katharina Schleidt" w:date="2021-10-11T15:49: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621E1BE8" w14:textId="77777777" w:rsidR="00A25173" w:rsidRDefault="00A25173" w:rsidP="00A25173">
      <w:pPr>
        <w:rPr>
          <w:ins w:id="700" w:author="Katharina Schleidt" w:date="2021-10-11T15:49:00Z"/>
          <w:lang w:eastAsia="ja-JP"/>
        </w:rPr>
      </w:pPr>
    </w:p>
    <w:p w14:paraId="38217A02" w14:textId="77777777" w:rsidR="00A25173" w:rsidRDefault="00A25173" w:rsidP="00A25173">
      <w:pPr>
        <w:keepNext/>
        <w:rPr>
          <w:ins w:id="701" w:author="Katharina Schleidt" w:date="2021-10-11T15:49:00Z"/>
        </w:rPr>
      </w:pPr>
      <w:ins w:id="702" w:author="Katharina Schleidt" w:date="2021-10-11T15:49:00Z">
        <w:r>
          <w:rPr>
            <w:noProof/>
            <w:lang w:val="fr-FR" w:eastAsia="fr-FR"/>
          </w:rPr>
          <w:t>Missing Pic</w:t>
        </w:r>
      </w:ins>
    </w:p>
    <w:p w14:paraId="775279B0" w14:textId="7D4C1067" w:rsidR="00A25173" w:rsidRDefault="00A25173" w:rsidP="00A25173">
      <w:pPr>
        <w:jc w:val="center"/>
        <w:rPr>
          <w:ins w:id="703" w:author="Katharina Schleidt" w:date="2021-10-11T15:49:00Z"/>
          <w:b/>
          <w:bCs/>
          <w:sz w:val="20"/>
          <w:szCs w:val="20"/>
        </w:rPr>
      </w:pPr>
      <w:ins w:id="704" w:author="Katharina Schleidt" w:date="2021-10-11T15:49:00Z">
        <w:r w:rsidRPr="00337C34">
          <w:rPr>
            <w:b/>
            <w:bCs/>
            <w:sz w:val="20"/>
            <w:szCs w:val="20"/>
          </w:rPr>
          <w:t xml:space="preserve">Figure </w:t>
        </w:r>
        <w:r>
          <w:rPr>
            <w:b/>
            <w:bCs/>
            <w:sz w:val="20"/>
            <w:szCs w:val="20"/>
          </w:rPr>
          <w:t>XX</w:t>
        </w:r>
        <w:r w:rsidRPr="00337C34">
          <w:rPr>
            <w:b/>
            <w:bCs/>
            <w:sz w:val="20"/>
            <w:szCs w:val="20"/>
          </w:rPr>
          <w:t xml:space="preserve"> — (Informative) Included direct and indirect requirements and recommendations of the Basic Samples — </w:t>
        </w:r>
      </w:ins>
      <w:proofErr w:type="spellStart"/>
      <w:ins w:id="705" w:author="Katharina Schleidt" w:date="2021-10-11T15:50:00Z">
        <w:r w:rsidRPr="00A25173">
          <w:rPr>
            <w:b/>
            <w:bCs/>
            <w:sz w:val="20"/>
            <w:szCs w:val="20"/>
          </w:rPr>
          <w:t>PreparationStep</w:t>
        </w:r>
        <w:proofErr w:type="spellEnd"/>
        <w:r w:rsidRPr="00A25173">
          <w:rPr>
            <w:b/>
            <w:bCs/>
            <w:sz w:val="20"/>
            <w:szCs w:val="20"/>
          </w:rPr>
          <w:t xml:space="preserve"> </w:t>
        </w:r>
      </w:ins>
      <w:ins w:id="706" w:author="Katharina Schleidt" w:date="2021-10-11T15:49:00Z">
        <w:r w:rsidRPr="00337C34">
          <w:rPr>
            <w:b/>
            <w:bCs/>
            <w:sz w:val="20"/>
            <w:szCs w:val="20"/>
          </w:rPr>
          <w:t>requirements class</w:t>
        </w:r>
        <w:r>
          <w:rPr>
            <w:b/>
            <w:bCs/>
            <w:sz w:val="20"/>
            <w:szCs w:val="20"/>
          </w:rPr>
          <w:t>.</w:t>
        </w:r>
      </w:ins>
    </w:p>
    <w:p w14:paraId="189DBCCF" w14:textId="766101AD" w:rsidR="00A25173" w:rsidRDefault="00A25173" w:rsidP="00A25173">
      <w:pPr>
        <w:rPr>
          <w:ins w:id="707" w:author="Katharina Schleidt" w:date="2021-10-11T15:43:00Z"/>
          <w:lang w:eastAsia="ja-JP"/>
        </w:rPr>
      </w:pPr>
    </w:p>
    <w:p w14:paraId="028A37B2" w14:textId="77777777" w:rsidR="00A25173" w:rsidRPr="00A25173" w:rsidRDefault="00A25173" w:rsidP="00A25173">
      <w:pPr>
        <w:rPr>
          <w:ins w:id="708" w:author="Katharina Schleidt" w:date="2021-10-11T15:42:00Z"/>
          <w:lang w:eastAsia="ja-JP"/>
          <w:rPrChange w:id="709" w:author="Katharina Schleidt" w:date="2021-10-11T15:43:00Z">
            <w:rPr>
              <w:ins w:id="710" w:author="Katharina Schleidt" w:date="2021-10-11T15:42:00Z"/>
            </w:rPr>
          </w:rPrChange>
        </w:rPr>
        <w:pPrChange w:id="711" w:author="Katharina Schleidt" w:date="2021-10-11T15:43:00Z">
          <w:pPr>
            <w:pStyle w:val="Heading2"/>
          </w:pPr>
        </w:pPrChange>
      </w:pPr>
    </w:p>
    <w:p w14:paraId="2ABBE490" w14:textId="57AD99B0" w:rsidR="00CC5129" w:rsidRDefault="00711727" w:rsidP="00711727">
      <w:pPr>
        <w:pStyle w:val="Heading2"/>
      </w:pPr>
      <w:proofErr w:type="spellStart"/>
      <w:r w:rsidRPr="00711727">
        <w:lastRenderedPageBreak/>
        <w:t>SampleCollection</w:t>
      </w:r>
      <w:bookmarkEnd w:id="557"/>
      <w:proofErr w:type="spellEnd"/>
    </w:p>
    <w:p w14:paraId="34732621" w14:textId="6800A559" w:rsidR="00711727" w:rsidRDefault="00711727" w:rsidP="00711727">
      <w:pPr>
        <w:pStyle w:val="Heading3"/>
      </w:pPr>
      <w:proofErr w:type="spellStart"/>
      <w:r w:rsidRPr="00711727">
        <w:t>SampleCollection</w:t>
      </w:r>
      <w:proofErr w:type="spellEnd"/>
      <w:r w:rsidRPr="0071172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A1C65">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A1C65">
            <w:pPr>
              <w:widowControl w:val="0"/>
              <w:spacing w:line="240" w:lineRule="auto"/>
              <w:rPr>
                <w:sz w:val="20"/>
                <w:szCs w:val="20"/>
              </w:rPr>
            </w:pPr>
            <w:r>
              <w:rPr>
                <w:sz w:val="20"/>
                <w:szCs w:val="20"/>
              </w:rPr>
              <w:t xml:space="preserve">Basic Samples - </w:t>
            </w:r>
            <w:proofErr w:type="spellStart"/>
            <w:r>
              <w:rPr>
                <w:sz w:val="20"/>
                <w:szCs w:val="20"/>
              </w:rPr>
              <w:t>SampleCollection</w:t>
            </w:r>
            <w:proofErr w:type="spellEnd"/>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A1C65">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relatedCollection-sem</w:t>
            </w:r>
            <w:proofErr w:type="spellEnd"/>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BD42823" w14:textId="33ED3B94" w:rsidR="00711727" w:rsidRDefault="00711727" w:rsidP="00711727">
      <w:pPr>
        <w:rPr>
          <w:lang w:eastAsia="ja-JP"/>
        </w:rPr>
      </w:pPr>
    </w:p>
    <w:p w14:paraId="72AB86DC" w14:textId="77777777" w:rsidR="00337C34" w:rsidRDefault="00337C34" w:rsidP="00337C34">
      <w:pPr>
        <w:keepNext/>
      </w:pPr>
      <w:r>
        <w:rPr>
          <w:noProof/>
          <w:lang w:val="fr-FR" w:eastAsia="fr-FR"/>
        </w:rPr>
        <w:drawing>
          <wp:inline distT="0" distB="0" distL="0" distR="0" wp14:anchorId="123BAF8F" wp14:editId="38AF4D4A">
            <wp:extent cx="3666440" cy="1063784"/>
            <wp:effectExtent l="0" t="0" r="4445"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67" cstate="print">
                      <a:extLst>
                        <a:ext uri="{28A0092B-C50C-407E-A947-70E740481C1C}">
                          <a14:useLocalDpi xmlns:a14="http://schemas.microsoft.com/office/drawing/2010/main"/>
                        </a:ext>
                        <a:ext uri="{96DAC541-7B7A-43D3-8B79-37D633B846F1}">
                          <asvg:svgBlip xmlns:asvg="http://schemas.microsoft.com/office/drawing/2016/SVG/main" r:embed="rId168"/>
                        </a:ext>
                      </a:extLst>
                    </a:blip>
                    <a:stretch>
                      <a:fillRect/>
                    </a:stretch>
                  </pic:blipFill>
                  <pic:spPr>
                    <a:xfrm>
                      <a:off x="0" y="0"/>
                      <a:ext cx="3666440" cy="1063784"/>
                    </a:xfrm>
                    <a:prstGeom prst="rect">
                      <a:avLst/>
                    </a:prstGeom>
                  </pic:spPr>
                </pic:pic>
              </a:graphicData>
            </a:graphic>
          </wp:inline>
        </w:drawing>
      </w:r>
    </w:p>
    <w:p w14:paraId="2F1370B0" w14:textId="1994E4B4" w:rsidR="00711727" w:rsidRDefault="00337C34" w:rsidP="00337C34">
      <w:pPr>
        <w:jc w:val="center"/>
        <w:rPr>
          <w:b/>
          <w:bCs/>
          <w:sz w:val="20"/>
          <w:szCs w:val="20"/>
        </w:rPr>
      </w:pPr>
      <w:r w:rsidRPr="00337C3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80</w:t>
      </w:r>
      <w:r w:rsidR="00D471BA">
        <w:rPr>
          <w:b/>
          <w:bCs/>
          <w:sz w:val="20"/>
          <w:szCs w:val="20"/>
        </w:rPr>
        <w:fldChar w:fldCharType="end"/>
      </w:r>
      <w:r w:rsidRPr="00337C34">
        <w:rPr>
          <w:b/>
          <w:bCs/>
          <w:sz w:val="20"/>
          <w:szCs w:val="20"/>
        </w:rPr>
        <w:t xml:space="preserve"> — (Informative) Included direct and indirect requirements and recommendations of the Basic Samples — </w:t>
      </w:r>
      <w:proofErr w:type="spellStart"/>
      <w:r w:rsidRPr="00337C34">
        <w:rPr>
          <w:b/>
          <w:bCs/>
          <w:sz w:val="20"/>
          <w:szCs w:val="20"/>
        </w:rPr>
        <w:t>SampleCollection</w:t>
      </w:r>
      <w:proofErr w:type="spellEnd"/>
      <w:r w:rsidRPr="00337C34">
        <w:rPr>
          <w:b/>
          <w:bCs/>
          <w:sz w:val="20"/>
          <w:szCs w:val="20"/>
        </w:rPr>
        <w:t xml:space="preserve"> requirements class</w:t>
      </w:r>
      <w:r w:rsidR="004D5F35">
        <w:rPr>
          <w:b/>
          <w:bCs/>
          <w:sz w:val="20"/>
          <w:szCs w:val="20"/>
        </w:rPr>
        <w:t>.</w:t>
      </w:r>
    </w:p>
    <w:p w14:paraId="657B99E5" w14:textId="77777777" w:rsidR="0062664D" w:rsidRDefault="0062664D" w:rsidP="0062664D">
      <w:pPr>
        <w:keepNext/>
      </w:pPr>
      <w:r>
        <w:rPr>
          <w:noProof/>
          <w:lang w:val="fr-FR" w:eastAsia="fr-FR"/>
        </w:rPr>
        <w:lastRenderedPageBreak/>
        <w:drawing>
          <wp:inline distT="0" distB="0" distL="0" distR="0" wp14:anchorId="4B16C329" wp14:editId="2ACFC826">
            <wp:extent cx="6191885" cy="31914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69">
                      <a:extLst>
                        <a:ext uri="{28A0092B-C50C-407E-A947-70E740481C1C}">
                          <a14:useLocalDpi xmlns:a14="http://schemas.microsoft.com/office/drawing/2010/main" val="0"/>
                        </a:ext>
                      </a:extLst>
                    </a:blip>
                    <a:stretch>
                      <a:fillRect/>
                    </a:stretch>
                  </pic:blipFill>
                  <pic:spPr>
                    <a:xfrm>
                      <a:off x="0" y="0"/>
                      <a:ext cx="6191885" cy="3191412"/>
                    </a:xfrm>
                    <a:prstGeom prst="rect">
                      <a:avLst/>
                    </a:prstGeom>
                  </pic:spPr>
                </pic:pic>
              </a:graphicData>
            </a:graphic>
          </wp:inline>
        </w:drawing>
      </w:r>
    </w:p>
    <w:p w14:paraId="49B46D92" w14:textId="233C16CB" w:rsidR="00337C34" w:rsidRDefault="0062664D" w:rsidP="0062664D">
      <w:pPr>
        <w:jc w:val="center"/>
        <w:rPr>
          <w:b/>
          <w:bCs/>
          <w:sz w:val="20"/>
          <w:szCs w:val="20"/>
        </w:rPr>
      </w:pPr>
      <w:r w:rsidRPr="0062664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81</w:t>
      </w:r>
      <w:r w:rsidR="00D471BA">
        <w:rPr>
          <w:b/>
          <w:bCs/>
          <w:sz w:val="20"/>
          <w:szCs w:val="20"/>
        </w:rPr>
        <w:fldChar w:fldCharType="end"/>
      </w:r>
      <w:r w:rsidRPr="0062664D">
        <w:rPr>
          <w:b/>
          <w:bCs/>
          <w:sz w:val="20"/>
          <w:szCs w:val="20"/>
        </w:rPr>
        <w:t xml:space="preserve"> — Context diagram for Basic Samples — </w:t>
      </w:r>
      <w:proofErr w:type="spellStart"/>
      <w:r w:rsidRPr="0062664D">
        <w:rPr>
          <w:b/>
          <w:bCs/>
          <w:sz w:val="20"/>
          <w:szCs w:val="20"/>
        </w:rPr>
        <w:t>SampleCollection</w:t>
      </w:r>
      <w:proofErr w:type="spellEnd"/>
      <w:r w:rsidRPr="0062664D">
        <w:rPr>
          <w:b/>
          <w:bCs/>
          <w:sz w:val="20"/>
          <w:szCs w:val="20"/>
        </w:rPr>
        <w:t>.</w:t>
      </w:r>
    </w:p>
    <w:p w14:paraId="02A489EF" w14:textId="7987D8D2" w:rsidR="0062664D" w:rsidRDefault="00AE501B" w:rsidP="00AE501B">
      <w:pPr>
        <w:pStyle w:val="Heading3"/>
      </w:pPr>
      <w:r w:rsidRPr="00AE501B">
        <w:t xml:space="preserve">Feature type </w:t>
      </w:r>
      <w:proofErr w:type="spellStart"/>
      <w:r w:rsidRPr="00AE501B">
        <w:t>SampleCollection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c>
          <w:tcPr>
            <w:tcW w:w="5245" w:type="dxa"/>
            <w:shd w:val="clear" w:color="auto" w:fill="auto"/>
            <w:tcMar>
              <w:top w:w="100" w:type="dxa"/>
              <w:left w:w="100" w:type="dxa"/>
              <w:bottom w:w="100" w:type="dxa"/>
              <w:right w:w="100" w:type="dxa"/>
            </w:tcMar>
          </w:tcPr>
          <w:p w14:paraId="0D6EC922" w14:textId="77777777" w:rsidR="00AE501B" w:rsidRDefault="00AE501B" w:rsidP="007A1C65">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Heading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C059AC" w14:textId="77777777" w:rsidR="00ED3F68" w:rsidRDefault="00ED3F68" w:rsidP="007A1C65">
            <w:pPr>
              <w:widowControl w:val="0"/>
              <w:spacing w:line="240" w:lineRule="auto"/>
              <w:rPr>
                <w:sz w:val="20"/>
                <w:szCs w:val="20"/>
              </w:rPr>
            </w:pPr>
            <w:commentRangeStart w:id="712"/>
            <w:r>
              <w:rPr>
                <w:sz w:val="20"/>
                <w:szCs w:val="20"/>
              </w:rPr>
              <w:t xml:space="preserve">A </w:t>
            </w:r>
            <w:r>
              <w:rPr>
                <w:b/>
                <w:sz w:val="20"/>
                <w:szCs w:val="20"/>
              </w:rPr>
              <w:t xml:space="preserve">member </w:t>
            </w:r>
            <w:r>
              <w:rPr>
                <w:sz w:val="20"/>
                <w:szCs w:val="20"/>
              </w:rPr>
              <w:t xml:space="preserve">of the </w:t>
            </w:r>
            <w:proofErr w:type="spellStart"/>
            <w:r>
              <w:rPr>
                <w:b/>
                <w:sz w:val="20"/>
                <w:szCs w:val="20"/>
              </w:rPr>
              <w:t>SampleCollection</w:t>
            </w:r>
            <w:commentRangeEnd w:id="712"/>
            <w:proofErr w:type="spellEnd"/>
            <w:r w:rsidR="00F972D4">
              <w:rPr>
                <w:rStyle w:val="CommentReference"/>
              </w:rPr>
              <w:commentReference w:id="712"/>
            </w:r>
            <w:r>
              <w:rPr>
                <w:sz w:val="20"/>
                <w:szCs w:val="20"/>
              </w:rPr>
              <w:t>.</w:t>
            </w:r>
          </w:p>
          <w:p w14:paraId="023CCFCA" w14:textId="77777777" w:rsidR="00ED3F68" w:rsidRDefault="00ED3F68" w:rsidP="007A1C65">
            <w:pPr>
              <w:widowControl w:val="0"/>
              <w:spacing w:line="240" w:lineRule="auto"/>
              <w:rPr>
                <w:sz w:val="20"/>
                <w:szCs w:val="20"/>
              </w:rPr>
            </w:pPr>
            <w:r>
              <w:rPr>
                <w:sz w:val="20"/>
                <w:szCs w:val="20"/>
              </w:rPr>
              <w:t xml:space="preserve">If the </w:t>
            </w:r>
            <w:proofErr w:type="spellStart"/>
            <w:r>
              <w:rPr>
                <w:b/>
                <w:sz w:val="20"/>
                <w:szCs w:val="20"/>
              </w:rPr>
              <w:t>SampleCollection</w:t>
            </w:r>
            <w:proofErr w:type="spellEnd"/>
            <w:r>
              <w:rPr>
                <w:b/>
                <w:sz w:val="20"/>
                <w:szCs w:val="20"/>
              </w:rPr>
              <w:t xml:space="preserve">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Heading3"/>
      </w:pPr>
      <w:r w:rsidRPr="0019426E">
        <w:t xml:space="preserve">Association </w:t>
      </w:r>
      <w:proofErr w:type="spellStart"/>
      <w:r w:rsidRPr="0019426E">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A1C65">
            <w:pPr>
              <w:widowControl w:val="0"/>
              <w:spacing w:line="240" w:lineRule="auto"/>
              <w:rPr>
                <w:sz w:val="20"/>
                <w:szCs w:val="20"/>
              </w:rPr>
            </w:pPr>
            <w:r w:rsidRPr="0019426E">
              <w:rPr>
                <w:b/>
                <w:sz w:val="20"/>
                <w:szCs w:val="20"/>
              </w:rPr>
              <w:t>Requirement</w:t>
            </w:r>
            <w:r w:rsidRPr="0019426E">
              <w:rPr>
                <w:sz w:val="20"/>
                <w:szCs w:val="20"/>
              </w:rPr>
              <w:br/>
              <w:t>/</w:t>
            </w:r>
            <w:proofErr w:type="spellStart"/>
            <w:r w:rsidRPr="0019426E">
              <w:rPr>
                <w:sz w:val="20"/>
                <w:szCs w:val="20"/>
              </w:rPr>
              <w:t>req</w:t>
            </w:r>
            <w:proofErr w:type="spellEnd"/>
            <w:r w:rsidRPr="0019426E">
              <w:rPr>
                <w:sz w:val="20"/>
                <w:szCs w:val="20"/>
              </w:rPr>
              <w:t>/</w:t>
            </w:r>
            <w:proofErr w:type="spellStart"/>
            <w:r w:rsidRPr="0019426E">
              <w:rPr>
                <w:sz w:val="20"/>
                <w:szCs w:val="20"/>
              </w:rPr>
              <w:t>sam</w:t>
            </w:r>
            <w:proofErr w:type="spellEnd"/>
            <w:r w:rsidRPr="0019426E">
              <w:rPr>
                <w:sz w:val="20"/>
                <w:szCs w:val="20"/>
              </w:rPr>
              <w:t>-basic/</w:t>
            </w:r>
            <w:proofErr w:type="spellStart"/>
            <w:r w:rsidRPr="0019426E">
              <w:rPr>
                <w:sz w:val="20"/>
                <w:szCs w:val="20"/>
              </w:rPr>
              <w:t>SampleCollection</w:t>
            </w:r>
            <w:proofErr w:type="spellEnd"/>
            <w:r w:rsidRPr="0019426E">
              <w:rPr>
                <w:sz w:val="20"/>
                <w:szCs w:val="20"/>
              </w:rPr>
              <w:t>/</w:t>
            </w:r>
            <w:proofErr w:type="spellStart"/>
            <w:r w:rsidRPr="0019426E">
              <w:rPr>
                <w:sz w:val="20"/>
                <w:szCs w:val="20"/>
              </w:rPr>
              <w:t>relatedCollection-sem</w:t>
            </w:r>
            <w:proofErr w:type="spellEnd"/>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A1C65">
            <w:pPr>
              <w:widowControl w:val="0"/>
              <w:spacing w:line="240" w:lineRule="auto"/>
              <w:rPr>
                <w:sz w:val="20"/>
                <w:szCs w:val="20"/>
              </w:rPr>
            </w:pPr>
            <w:r w:rsidRPr="0019426E">
              <w:rPr>
                <w:sz w:val="20"/>
                <w:szCs w:val="20"/>
              </w:rPr>
              <w:t xml:space="preserve">A </w:t>
            </w:r>
            <w:proofErr w:type="spellStart"/>
            <w:r w:rsidRPr="0019426E">
              <w:rPr>
                <w:b/>
                <w:sz w:val="20"/>
                <w:szCs w:val="20"/>
              </w:rPr>
              <w:t>SampleCollection</w:t>
            </w:r>
            <w:proofErr w:type="spellEnd"/>
            <w:r w:rsidRPr="0019426E">
              <w:rPr>
                <w:b/>
                <w:sz w:val="20"/>
                <w:szCs w:val="20"/>
              </w:rPr>
              <w:t xml:space="preserve"> </w:t>
            </w:r>
            <w:r w:rsidRPr="0019426E">
              <w:rPr>
                <w:sz w:val="20"/>
                <w:szCs w:val="20"/>
              </w:rPr>
              <w:t xml:space="preserve">the </w:t>
            </w:r>
            <w:proofErr w:type="spellStart"/>
            <w:r w:rsidRPr="0019426E">
              <w:rPr>
                <w:b/>
                <w:sz w:val="20"/>
                <w:szCs w:val="20"/>
              </w:rPr>
              <w:t>SampleCollection</w:t>
            </w:r>
            <w:proofErr w:type="spellEnd"/>
            <w:r w:rsidRPr="0019426E">
              <w:rPr>
                <w:sz w:val="20"/>
                <w:szCs w:val="20"/>
              </w:rPr>
              <w:t xml:space="preserve"> is related to.</w:t>
            </w:r>
          </w:p>
          <w:p w14:paraId="350EA594" w14:textId="7C1D4A04" w:rsidR="0019426E" w:rsidRPr="0019426E" w:rsidRDefault="0019426E" w:rsidP="007A1C65">
            <w:pPr>
              <w:widowControl w:val="0"/>
              <w:spacing w:line="240" w:lineRule="auto"/>
              <w:rPr>
                <w:sz w:val="20"/>
                <w:szCs w:val="20"/>
              </w:rPr>
            </w:pPr>
            <w:r w:rsidRPr="0019426E">
              <w:rPr>
                <w:sz w:val="20"/>
                <w:szCs w:val="20"/>
              </w:rPr>
              <w:t xml:space="preserve">If a reference to a related </w:t>
            </w:r>
            <w:proofErr w:type="spellStart"/>
            <w:r w:rsidRPr="0019426E">
              <w:rPr>
                <w:b/>
                <w:sz w:val="20"/>
                <w:szCs w:val="20"/>
              </w:rPr>
              <w:t>SampleCollection</w:t>
            </w:r>
            <w:proofErr w:type="spellEnd"/>
            <w:r w:rsidRPr="0019426E">
              <w:rPr>
                <w:sz w:val="20"/>
                <w:szCs w:val="20"/>
              </w:rPr>
              <w:t xml:space="preserve"> is provided, the association with role </w:t>
            </w:r>
            <w:proofErr w:type="spellStart"/>
            <w:r w:rsidRPr="0019426E">
              <w:rPr>
                <w:b/>
                <w:sz w:val="20"/>
                <w:szCs w:val="20"/>
              </w:rPr>
              <w:t>relatedCollection</w:t>
            </w:r>
            <w:proofErr w:type="spellEnd"/>
            <w:r w:rsidRPr="0019426E">
              <w:rPr>
                <w:b/>
                <w:sz w:val="20"/>
                <w:szCs w:val="20"/>
              </w:rPr>
              <w:t xml:space="preserve"> </w:t>
            </w:r>
            <w:r w:rsidRPr="0019426E">
              <w:rPr>
                <w:sz w:val="20"/>
                <w:szCs w:val="20"/>
              </w:rPr>
              <w:t xml:space="preserve">SHALL be used. The </w:t>
            </w:r>
            <w:proofErr w:type="spellStart"/>
            <w:r w:rsidRPr="0019426E">
              <w:rPr>
                <w:b/>
                <w:sz w:val="20"/>
                <w:szCs w:val="20"/>
              </w:rPr>
              <w:t>context:GenericName</w:t>
            </w:r>
            <w:proofErr w:type="spellEnd"/>
            <w:r w:rsidRPr="0019426E">
              <w:rPr>
                <w:b/>
                <w:sz w:val="20"/>
                <w:szCs w:val="20"/>
              </w:rPr>
              <w:t xml:space="preserv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Heading2"/>
      </w:pPr>
      <w:bookmarkStart w:id="713" w:name="_Toc72768922"/>
      <w:proofErr w:type="spellStart"/>
      <w:r w:rsidRPr="001D410B">
        <w:lastRenderedPageBreak/>
        <w:t>PhysicalDimension</w:t>
      </w:r>
      <w:bookmarkEnd w:id="713"/>
      <w:proofErr w:type="spellEnd"/>
    </w:p>
    <w:p w14:paraId="16F35EA9" w14:textId="238F40AE" w:rsidR="001D410B" w:rsidRDefault="001D410B" w:rsidP="001D410B">
      <w:pPr>
        <w:pStyle w:val="Heading3"/>
      </w:pPr>
      <w:proofErr w:type="spellStart"/>
      <w:r w:rsidRPr="001D410B">
        <w:t>PhysicalDimension</w:t>
      </w:r>
      <w:proofErr w:type="spellEnd"/>
      <w:r w:rsidRPr="001D410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A1C65">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A1C65">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A1C65">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A1C65">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A1C65">
            <w:pPr>
              <w:widowControl w:val="0"/>
              <w:spacing w:line="240" w:lineRule="auto"/>
              <w:rPr>
                <w:sz w:val="20"/>
                <w:szCs w:val="20"/>
              </w:rPr>
            </w:pPr>
            <w:r>
              <w:rPr>
                <w:sz w:val="20"/>
                <w:szCs w:val="20"/>
              </w:rPr>
              <w:t xml:space="preserve">Basic Samples - </w:t>
            </w:r>
            <w:proofErr w:type="spellStart"/>
            <w:r>
              <w:rPr>
                <w:sz w:val="20"/>
                <w:szCs w:val="20"/>
              </w:rPr>
              <w:t>PhysicalDimension</w:t>
            </w:r>
            <w:proofErr w:type="spellEnd"/>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A1C65">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t>sem</w:t>
            </w:r>
            <w:proofErr w:type="spellEnd"/>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r>
    </w:tbl>
    <w:p w14:paraId="49B114D9" w14:textId="30F8C200" w:rsidR="001D410B" w:rsidRDefault="001D410B" w:rsidP="001D410B">
      <w:pPr>
        <w:rPr>
          <w:lang w:eastAsia="ja-JP"/>
        </w:rPr>
      </w:pPr>
    </w:p>
    <w:p w14:paraId="23DB3D3F" w14:textId="77777777" w:rsidR="00565627" w:rsidRDefault="00565627" w:rsidP="00565627">
      <w:pPr>
        <w:keepNext/>
      </w:pPr>
      <w:r>
        <w:rPr>
          <w:noProof/>
          <w:lang w:val="fr-FR" w:eastAsia="fr-FR"/>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70">
                      <a:extLst>
                        <a:ext uri="{28A0092B-C50C-407E-A947-70E740481C1C}">
                          <a14:useLocalDpi xmlns:a14="http://schemas.microsoft.com/office/drawing/2010/main"/>
                        </a:ext>
                        <a:ext uri="{96DAC541-7B7A-43D3-8B79-37D633B846F1}">
                          <asvg:svgBlip xmlns:asvg="http://schemas.microsoft.com/office/drawing/2016/SVG/main" r:embed="rId171"/>
                        </a:ext>
                      </a:extLst>
                    </a:blip>
                    <a:stretch>
                      <a:fillRect/>
                    </a:stretch>
                  </pic:blipFill>
                  <pic:spPr>
                    <a:xfrm>
                      <a:off x="0" y="0"/>
                      <a:ext cx="5613932" cy="1151458"/>
                    </a:xfrm>
                    <a:prstGeom prst="rect">
                      <a:avLst/>
                    </a:prstGeom>
                  </pic:spPr>
                </pic:pic>
              </a:graphicData>
            </a:graphic>
          </wp:inline>
        </w:drawing>
      </w:r>
    </w:p>
    <w:p w14:paraId="52375962" w14:textId="631EF89B" w:rsidR="001D410B" w:rsidRDefault="00565627" w:rsidP="00565627">
      <w:pPr>
        <w:jc w:val="center"/>
        <w:rPr>
          <w:b/>
          <w:bCs/>
          <w:sz w:val="20"/>
          <w:szCs w:val="20"/>
        </w:rPr>
      </w:pPr>
      <w:r w:rsidRPr="0056562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82</w:t>
      </w:r>
      <w:r w:rsidR="00D471BA">
        <w:rPr>
          <w:b/>
          <w:bCs/>
          <w:sz w:val="20"/>
          <w:szCs w:val="20"/>
        </w:rPr>
        <w:fldChar w:fldCharType="end"/>
      </w:r>
      <w:r w:rsidRPr="00565627">
        <w:rPr>
          <w:b/>
          <w:bCs/>
          <w:sz w:val="20"/>
          <w:szCs w:val="20"/>
        </w:rPr>
        <w:t xml:space="preserve"> — (Informative) Included direct and indirect requirements and recommendations of the Basic Samples — </w:t>
      </w:r>
      <w:proofErr w:type="spellStart"/>
      <w:r w:rsidRPr="00565627">
        <w:rPr>
          <w:b/>
          <w:bCs/>
          <w:sz w:val="20"/>
          <w:szCs w:val="20"/>
        </w:rPr>
        <w:t>PhysicalDimension</w:t>
      </w:r>
      <w:proofErr w:type="spellEnd"/>
      <w:r w:rsidRPr="00565627">
        <w:rPr>
          <w:b/>
          <w:bCs/>
          <w:sz w:val="20"/>
          <w:szCs w:val="20"/>
        </w:rPr>
        <w:t xml:space="preserve"> requirements class.</w:t>
      </w:r>
    </w:p>
    <w:p w14:paraId="69D8BF54" w14:textId="7C954602" w:rsidR="00565627" w:rsidRDefault="00262485" w:rsidP="00262485">
      <w:pPr>
        <w:pStyle w:val="Heading3"/>
      </w:pPr>
      <w:r w:rsidRPr="00262485">
        <w:t xml:space="preserve">Data type </w:t>
      </w:r>
      <w:proofErr w:type="spellStart"/>
      <w:r w:rsidRPr="00262485">
        <w:t>PhysicalDimension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c>
          <w:tcPr>
            <w:tcW w:w="5796" w:type="dxa"/>
            <w:shd w:val="clear" w:color="auto" w:fill="auto"/>
            <w:tcMar>
              <w:top w:w="100" w:type="dxa"/>
              <w:left w:w="100" w:type="dxa"/>
              <w:bottom w:w="100" w:type="dxa"/>
              <w:right w:w="100" w:type="dxa"/>
            </w:tcMar>
          </w:tcPr>
          <w:p w14:paraId="326D43F5" w14:textId="77777777" w:rsidR="00262485" w:rsidRDefault="00262485"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Heading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4178F9A6" w14:textId="2478E515" w:rsidR="008147D3" w:rsidRDefault="008147D3" w:rsidP="007A1C65">
            <w:pPr>
              <w:widowControl w:val="0"/>
              <w:spacing w:line="240" w:lineRule="auto"/>
              <w:rPr>
                <w:sz w:val="20"/>
                <w:szCs w:val="20"/>
              </w:rPr>
            </w:pPr>
            <w:r>
              <w:rPr>
                <w:sz w:val="20"/>
                <w:szCs w:val="20"/>
              </w:rPr>
              <w:lastRenderedPageBreak/>
              <w:t xml:space="preserve">The </w:t>
            </w:r>
            <w:ins w:id="714" w:author="Ilkka Rinne" w:date="2021-08-09T16:09:00Z">
              <w:r w:rsidR="00CB5B21">
                <w:rPr>
                  <w:sz w:val="20"/>
                  <w:szCs w:val="20"/>
                </w:rPr>
                <w:t xml:space="preserve">name of the </w:t>
              </w:r>
            </w:ins>
            <w:proofErr w:type="spellStart"/>
            <w:r>
              <w:rPr>
                <w:b/>
                <w:sz w:val="20"/>
                <w:szCs w:val="20"/>
              </w:rPr>
              <w:t>PhysicalDimension</w:t>
            </w:r>
            <w:proofErr w:type="spellEnd"/>
            <w:r>
              <w:rPr>
                <w:sz w:val="20"/>
                <w:szCs w:val="20"/>
              </w:rPr>
              <w:t xml:space="preserve"> about which a </w:t>
            </w:r>
            <w:r>
              <w:rPr>
                <w:b/>
                <w:sz w:val="20"/>
                <w:szCs w:val="20"/>
              </w:rPr>
              <w:t>value</w:t>
            </w:r>
            <w:r>
              <w:rPr>
                <w:sz w:val="20"/>
                <w:szCs w:val="20"/>
              </w:rPr>
              <w:t xml:space="preserve"> </w:t>
            </w:r>
            <w:r>
              <w:rPr>
                <w:sz w:val="20"/>
                <w:szCs w:val="20"/>
              </w:rPr>
              <w:lastRenderedPageBreak/>
              <w:t>is provided.</w:t>
            </w:r>
          </w:p>
          <w:p w14:paraId="590E233B" w14:textId="4272027A" w:rsidR="008147D3" w:rsidRDefault="008147D3" w:rsidP="007A1C65">
            <w:pPr>
              <w:widowControl w:val="0"/>
              <w:spacing w:line="240" w:lineRule="auto"/>
              <w:rPr>
                <w:b/>
                <w:sz w:val="20"/>
                <w:szCs w:val="20"/>
              </w:rPr>
            </w:pPr>
            <w:r>
              <w:rPr>
                <w:sz w:val="20"/>
                <w:szCs w:val="20"/>
              </w:rPr>
              <w:t xml:space="preserve">The </w:t>
            </w:r>
            <w:ins w:id="715" w:author="Ilkka Rinne" w:date="2021-08-09T16:12:00Z">
              <w:r w:rsidR="00854564">
                <w:rPr>
                  <w:sz w:val="20"/>
                  <w:szCs w:val="20"/>
                </w:rPr>
                <w:t>identifier</w:t>
              </w:r>
            </w:ins>
            <w:del w:id="716" w:author="Ilkka Rinne" w:date="2021-08-09T16:12:00Z">
              <w:r w:rsidDel="00854564">
                <w:rPr>
                  <w:sz w:val="20"/>
                  <w:szCs w:val="20"/>
                </w:rPr>
                <w:delText>name</w:delText>
              </w:r>
            </w:del>
            <w:r>
              <w:rPr>
                <w:sz w:val="20"/>
                <w:szCs w:val="20"/>
              </w:rPr>
              <w:t xml:space="preserve"> of the physical dimension</w:t>
            </w:r>
            <w:del w:id="717" w:author="Ilkka Rinne" w:date="2021-08-09T16:11:00Z">
              <w:r w:rsidDel="008E396C">
                <w:rPr>
                  <w:sz w:val="20"/>
                  <w:szCs w:val="20"/>
                </w:rPr>
                <w:delText>, the quantity being provided in the value</w:delText>
              </w:r>
            </w:del>
            <w:r>
              <w:rPr>
                <w:sz w:val="20"/>
                <w:szCs w:val="20"/>
              </w:rPr>
              <w:t xml:space="preserve"> SHALL be provided in the attribute </w:t>
            </w:r>
            <w:proofErr w:type="spellStart"/>
            <w:r>
              <w:rPr>
                <w:b/>
                <w:sz w:val="20"/>
                <w:szCs w:val="20"/>
              </w:rPr>
              <w:t>dimension:URI</w:t>
            </w:r>
            <w:proofErr w:type="spellEnd"/>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Heading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F3B167" w14:textId="77777777" w:rsidR="00CA6CD2" w:rsidRDefault="00CA6CD2" w:rsidP="007A1C65">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proofErr w:type="spellStart"/>
            <w:r>
              <w:rPr>
                <w:b/>
                <w:sz w:val="20"/>
                <w:szCs w:val="20"/>
              </w:rPr>
              <w:t>PhysicalDimension</w:t>
            </w:r>
            <w:proofErr w:type="spellEnd"/>
            <w:r>
              <w:rPr>
                <w:sz w:val="20"/>
                <w:szCs w:val="20"/>
              </w:rPr>
              <w:t>.</w:t>
            </w:r>
          </w:p>
          <w:p w14:paraId="33E98B78" w14:textId="77777777" w:rsidR="00CA6CD2" w:rsidRDefault="00CA6CD2" w:rsidP="007A1C65">
            <w:pPr>
              <w:widowControl w:val="0"/>
              <w:spacing w:line="240" w:lineRule="auto"/>
              <w:rPr>
                <w:sz w:val="20"/>
                <w:szCs w:val="20"/>
              </w:rPr>
            </w:pPr>
            <w:r>
              <w:rPr>
                <w:sz w:val="20"/>
                <w:szCs w:val="20"/>
              </w:rPr>
              <w:t xml:space="preserve">The measure of the quantity being provided SHALL be provided in the attribute </w:t>
            </w:r>
            <w:proofErr w:type="spellStart"/>
            <w:r>
              <w:rPr>
                <w:b/>
                <w:sz w:val="20"/>
                <w:szCs w:val="20"/>
              </w:rPr>
              <w:t>value:Measure</w:t>
            </w:r>
            <w:proofErr w:type="spellEnd"/>
          </w:p>
        </w:tc>
      </w:tr>
    </w:tbl>
    <w:p w14:paraId="54FB7688" w14:textId="189CC825" w:rsidR="00CA6CD2" w:rsidRDefault="00CA6CD2" w:rsidP="00CA6CD2">
      <w:pPr>
        <w:rPr>
          <w:lang w:eastAsia="ja-JP"/>
        </w:rPr>
      </w:pPr>
    </w:p>
    <w:p w14:paraId="51B6FB99" w14:textId="2C23FA27" w:rsidR="00016FE3" w:rsidRDefault="00F53892" w:rsidP="00F53892">
      <w:pPr>
        <w:pStyle w:val="Heading2"/>
      </w:pPr>
      <w:bookmarkStart w:id="718" w:name="_Toc72768923"/>
      <w:proofErr w:type="spellStart"/>
      <w:r w:rsidRPr="00F53892">
        <w:t>NamedLocation</w:t>
      </w:r>
      <w:bookmarkEnd w:id="718"/>
      <w:proofErr w:type="spellEnd"/>
    </w:p>
    <w:p w14:paraId="7B4064FC" w14:textId="627D3653" w:rsidR="00F53892" w:rsidRDefault="00F53892" w:rsidP="00F53892">
      <w:pPr>
        <w:pStyle w:val="Heading3"/>
      </w:pPr>
      <w:proofErr w:type="spellStart"/>
      <w:r w:rsidRPr="00F53892">
        <w:t>NamedLocation</w:t>
      </w:r>
      <w:proofErr w:type="spellEnd"/>
      <w:r w:rsidRPr="00F5389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A1C65">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A1C65">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A1C65">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A1C65">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A1C65">
            <w:pPr>
              <w:widowControl w:val="0"/>
              <w:spacing w:line="240" w:lineRule="auto"/>
              <w:rPr>
                <w:sz w:val="20"/>
                <w:szCs w:val="20"/>
              </w:rPr>
            </w:pPr>
            <w:r>
              <w:rPr>
                <w:sz w:val="20"/>
                <w:szCs w:val="20"/>
              </w:rPr>
              <w:t xml:space="preserve">Basic Samples - </w:t>
            </w:r>
            <w:proofErr w:type="spellStart"/>
            <w:r>
              <w:rPr>
                <w:sz w:val="20"/>
                <w:szCs w:val="20"/>
              </w:rPr>
              <w:t>NamedLocation</w:t>
            </w:r>
            <w:proofErr w:type="spellEnd"/>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A1C65">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A1C65">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r>
    </w:tbl>
    <w:p w14:paraId="7899FB18" w14:textId="289C3FCE" w:rsidR="00F53892" w:rsidRDefault="00F53892" w:rsidP="00F53892">
      <w:pPr>
        <w:rPr>
          <w:lang w:eastAsia="ja-JP"/>
        </w:rPr>
      </w:pPr>
    </w:p>
    <w:p w14:paraId="3CAECA0E" w14:textId="77777777" w:rsidR="0019781D" w:rsidRDefault="0019781D" w:rsidP="0019781D">
      <w:pPr>
        <w:keepNext/>
      </w:pPr>
      <w:r>
        <w:rPr>
          <w:noProof/>
          <w:lang w:val="fr-FR" w:eastAsia="fr-FR"/>
        </w:rPr>
        <w:lastRenderedPageBreak/>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72">
                      <a:extLst>
                        <a:ext uri="{28A0092B-C50C-407E-A947-70E740481C1C}">
                          <a14:useLocalDpi xmlns:a14="http://schemas.microsoft.com/office/drawing/2010/main"/>
                        </a:ext>
                        <a:ext uri="{96DAC541-7B7A-43D3-8B79-37D633B846F1}">
                          <asvg:svgBlip xmlns:asvg="http://schemas.microsoft.com/office/drawing/2016/SVG/main" r:embed="rId173"/>
                        </a:ext>
                      </a:extLst>
                    </a:blip>
                    <a:stretch>
                      <a:fillRect/>
                    </a:stretch>
                  </pic:blipFill>
                  <pic:spPr>
                    <a:xfrm>
                      <a:off x="0" y="0"/>
                      <a:ext cx="5284206" cy="1481052"/>
                    </a:xfrm>
                    <a:prstGeom prst="rect">
                      <a:avLst/>
                    </a:prstGeom>
                  </pic:spPr>
                </pic:pic>
              </a:graphicData>
            </a:graphic>
          </wp:inline>
        </w:drawing>
      </w:r>
    </w:p>
    <w:p w14:paraId="0D487F21" w14:textId="3A54B5C8" w:rsidR="00F53892" w:rsidRDefault="0019781D" w:rsidP="0019781D">
      <w:pPr>
        <w:jc w:val="center"/>
        <w:rPr>
          <w:b/>
          <w:bCs/>
          <w:sz w:val="20"/>
          <w:szCs w:val="20"/>
        </w:rPr>
      </w:pPr>
      <w:r w:rsidRPr="0019781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83</w:t>
      </w:r>
      <w:r w:rsidR="00D471BA">
        <w:rPr>
          <w:b/>
          <w:bCs/>
          <w:sz w:val="20"/>
          <w:szCs w:val="20"/>
        </w:rPr>
        <w:fldChar w:fldCharType="end"/>
      </w:r>
      <w:r w:rsidRPr="0019781D">
        <w:rPr>
          <w:b/>
          <w:bCs/>
          <w:sz w:val="20"/>
          <w:szCs w:val="20"/>
        </w:rPr>
        <w:t xml:space="preserve"> — (Informative) Included direct and indirect requirements and recommendations of the Basic Samples — </w:t>
      </w:r>
      <w:proofErr w:type="spellStart"/>
      <w:r w:rsidRPr="0019781D">
        <w:rPr>
          <w:b/>
          <w:bCs/>
          <w:sz w:val="20"/>
          <w:szCs w:val="20"/>
        </w:rPr>
        <w:t>NamedLocation</w:t>
      </w:r>
      <w:proofErr w:type="spellEnd"/>
      <w:r w:rsidRPr="0019781D">
        <w:rPr>
          <w:b/>
          <w:bCs/>
          <w:sz w:val="20"/>
          <w:szCs w:val="20"/>
        </w:rPr>
        <w:t xml:space="preserve"> requirements class.</w:t>
      </w:r>
    </w:p>
    <w:p w14:paraId="07E1B7AB" w14:textId="5069AAB3" w:rsidR="0019781D" w:rsidRDefault="00E20D05" w:rsidP="00E20D05">
      <w:pPr>
        <w:pStyle w:val="Heading3"/>
      </w:pPr>
      <w:r w:rsidRPr="00E20D05">
        <w:t xml:space="preserve">Data type </w:t>
      </w:r>
      <w:proofErr w:type="spellStart"/>
      <w:r w:rsidRPr="00E20D05">
        <w:t>NamedLocation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c>
          <w:tcPr>
            <w:tcW w:w="5245" w:type="dxa"/>
            <w:shd w:val="clear" w:color="auto" w:fill="auto"/>
            <w:tcMar>
              <w:top w:w="100" w:type="dxa"/>
              <w:left w:w="100" w:type="dxa"/>
              <w:bottom w:w="100" w:type="dxa"/>
              <w:right w:w="100" w:type="dxa"/>
            </w:tcMar>
          </w:tcPr>
          <w:p w14:paraId="53882D3B" w14:textId="1542B766" w:rsidR="00D00F84" w:rsidRDefault="00D00F84" w:rsidP="007A1C65">
            <w:pPr>
              <w:widowControl w:val="0"/>
              <w:spacing w:line="240" w:lineRule="auto"/>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Heading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56D04AB" w14:textId="77777777" w:rsidR="006748D2" w:rsidRDefault="006748D2" w:rsidP="007A1C65">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proofErr w:type="spellStart"/>
            <w:r>
              <w:rPr>
                <w:b/>
                <w:sz w:val="20"/>
                <w:szCs w:val="20"/>
              </w:rPr>
              <w:t>NamedLocation</w:t>
            </w:r>
            <w:proofErr w:type="spellEnd"/>
            <w:r>
              <w:rPr>
                <w:b/>
                <w:sz w:val="20"/>
                <w:szCs w:val="20"/>
              </w:rPr>
              <w:t>.</w:t>
            </w:r>
          </w:p>
          <w:p w14:paraId="1258BE62" w14:textId="77777777" w:rsidR="006748D2" w:rsidRDefault="006748D2" w:rsidP="007A1C65">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proofErr w:type="spellStart"/>
            <w:r>
              <w:rPr>
                <w:b/>
                <w:sz w:val="20"/>
                <w:szCs w:val="20"/>
              </w:rPr>
              <w:t>address:Any</w:t>
            </w:r>
            <w:proofErr w:type="spellEnd"/>
            <w:r>
              <w:rPr>
                <w:b/>
                <w:sz w:val="20"/>
                <w:szCs w:val="20"/>
              </w:rPr>
              <w:t xml:space="preserve">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Heading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524F648" w14:textId="77777777" w:rsidR="00BE2BB7" w:rsidRDefault="00BE2BB7" w:rsidP="007A1C65">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proofErr w:type="spellStart"/>
            <w:r>
              <w:rPr>
                <w:b/>
                <w:sz w:val="20"/>
                <w:szCs w:val="20"/>
              </w:rPr>
              <w:t>NamedLocation</w:t>
            </w:r>
            <w:proofErr w:type="spellEnd"/>
            <w:r>
              <w:rPr>
                <w:b/>
                <w:sz w:val="20"/>
                <w:szCs w:val="20"/>
              </w:rPr>
              <w:t>.</w:t>
            </w:r>
          </w:p>
          <w:p w14:paraId="26091FE5" w14:textId="4B36B876" w:rsidR="00BE2BB7" w:rsidRDefault="00BE2BB7" w:rsidP="007A1C65">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proofErr w:type="spellStart"/>
            <w:r>
              <w:rPr>
                <w:b/>
                <w:sz w:val="20"/>
                <w:szCs w:val="20"/>
              </w:rPr>
              <w:t>name:GenericName</w:t>
            </w:r>
            <w:proofErr w:type="spellEnd"/>
            <w:r>
              <w:rPr>
                <w:b/>
                <w:sz w:val="20"/>
                <w:szCs w:val="20"/>
              </w:rPr>
              <w:t xml:space="preserv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Heading3"/>
      </w:pPr>
      <w:r w:rsidRPr="00881F88">
        <w:t xml:space="preserve">Attribute </w:t>
      </w:r>
      <w:proofErr w:type="spellStart"/>
      <w:r w:rsidRPr="00881F88">
        <w:t>representativeGeometry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c>
          <w:tcPr>
            <w:tcW w:w="5245" w:type="dxa"/>
            <w:shd w:val="clear" w:color="auto" w:fill="auto"/>
            <w:tcMar>
              <w:top w:w="100" w:type="dxa"/>
              <w:left w:w="100" w:type="dxa"/>
              <w:bottom w:w="100" w:type="dxa"/>
              <w:right w:w="100" w:type="dxa"/>
            </w:tcMar>
          </w:tcPr>
          <w:p w14:paraId="27C93BA5" w14:textId="77777777" w:rsidR="00881F88" w:rsidRDefault="00881F88" w:rsidP="007A1C65">
            <w:pPr>
              <w:widowControl w:val="0"/>
              <w:spacing w:line="240" w:lineRule="auto"/>
              <w:rPr>
                <w:b/>
                <w:sz w:val="20"/>
                <w:szCs w:val="20"/>
              </w:rPr>
            </w:pPr>
            <w:r>
              <w:rPr>
                <w:sz w:val="20"/>
                <w:szCs w:val="20"/>
              </w:rPr>
              <w:t xml:space="preserve">A geometry used for providing a representative spatial location of a </w:t>
            </w:r>
            <w:proofErr w:type="spellStart"/>
            <w:r>
              <w:rPr>
                <w:b/>
                <w:sz w:val="20"/>
                <w:szCs w:val="20"/>
              </w:rPr>
              <w:t>NamedLocation</w:t>
            </w:r>
            <w:proofErr w:type="spellEnd"/>
            <w:r>
              <w:rPr>
                <w:b/>
                <w:sz w:val="20"/>
                <w:szCs w:val="20"/>
              </w:rPr>
              <w:t>.</w:t>
            </w:r>
          </w:p>
          <w:p w14:paraId="6E01E76E" w14:textId="77777777" w:rsidR="00881F88" w:rsidRDefault="00881F88" w:rsidP="007A1C65">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proofErr w:type="spellStart"/>
            <w:r>
              <w:rPr>
                <w:b/>
                <w:sz w:val="20"/>
                <w:szCs w:val="20"/>
              </w:rPr>
              <w:t>representativeGeometry:Geometry</w:t>
            </w:r>
            <w:proofErr w:type="spellEnd"/>
            <w:r>
              <w:rPr>
                <w:b/>
                <w:sz w:val="20"/>
                <w:szCs w:val="20"/>
              </w:rPr>
              <w:t xml:space="preserve">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Heading2"/>
      </w:pPr>
      <w:bookmarkStart w:id="719" w:name="_Toc72768924"/>
      <w:proofErr w:type="spellStart"/>
      <w:r w:rsidRPr="004611AB">
        <w:lastRenderedPageBreak/>
        <w:t>StatisticalClassification</w:t>
      </w:r>
      <w:bookmarkEnd w:id="719"/>
      <w:proofErr w:type="spellEnd"/>
    </w:p>
    <w:p w14:paraId="689FE235" w14:textId="1887C6A5" w:rsidR="004611AB" w:rsidRDefault="004611AB" w:rsidP="004611AB">
      <w:pPr>
        <w:pStyle w:val="Heading3"/>
      </w:pPr>
      <w:proofErr w:type="spellStart"/>
      <w:r w:rsidRPr="004611AB">
        <w:t>StatisticalClassification</w:t>
      </w:r>
      <w:proofErr w:type="spellEnd"/>
      <w:r w:rsidRPr="004611A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A1C65">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A1C65">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A1C65">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A1C65">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A1C65">
            <w:pPr>
              <w:widowControl w:val="0"/>
              <w:spacing w:line="240" w:lineRule="auto"/>
              <w:rPr>
                <w:sz w:val="20"/>
                <w:szCs w:val="20"/>
              </w:rPr>
            </w:pPr>
            <w:r>
              <w:rPr>
                <w:sz w:val="20"/>
                <w:szCs w:val="20"/>
              </w:rPr>
              <w:t xml:space="preserve">Basic Samples - </w:t>
            </w:r>
            <w:proofErr w:type="spellStart"/>
            <w:r>
              <w:rPr>
                <w:sz w:val="20"/>
                <w:szCs w:val="20"/>
              </w:rPr>
              <w:t>StatisticalClassification</w:t>
            </w:r>
            <w:proofErr w:type="spellEnd"/>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A1C65">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A1C65">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t>sem</w:t>
            </w:r>
            <w:proofErr w:type="spellEnd"/>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r>
    </w:tbl>
    <w:p w14:paraId="2BDC5C18" w14:textId="127F1062" w:rsidR="004611AB" w:rsidRDefault="004611AB" w:rsidP="004611AB">
      <w:pPr>
        <w:rPr>
          <w:lang w:eastAsia="ja-JP"/>
        </w:rPr>
      </w:pPr>
    </w:p>
    <w:p w14:paraId="7802837C" w14:textId="77777777" w:rsidR="00753DA3" w:rsidRDefault="00753DA3" w:rsidP="00753DA3">
      <w:pPr>
        <w:keepNext/>
      </w:pPr>
      <w:r>
        <w:rPr>
          <w:noProof/>
          <w:lang w:val="fr-FR" w:eastAsia="fr-FR"/>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6191885" cy="1120140"/>
                    </a:xfrm>
                    <a:prstGeom prst="rect">
                      <a:avLst/>
                    </a:prstGeom>
                  </pic:spPr>
                </pic:pic>
              </a:graphicData>
            </a:graphic>
          </wp:inline>
        </w:drawing>
      </w:r>
    </w:p>
    <w:p w14:paraId="2FA43CF8" w14:textId="66653239" w:rsidR="004611AB" w:rsidRDefault="00753DA3" w:rsidP="00753DA3">
      <w:pPr>
        <w:jc w:val="center"/>
        <w:rPr>
          <w:b/>
          <w:bCs/>
          <w:sz w:val="20"/>
          <w:szCs w:val="20"/>
        </w:rPr>
      </w:pPr>
      <w:r w:rsidRPr="00753DA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84</w:t>
      </w:r>
      <w:r w:rsidR="00D471BA">
        <w:rPr>
          <w:b/>
          <w:bCs/>
          <w:sz w:val="20"/>
          <w:szCs w:val="20"/>
        </w:rPr>
        <w:fldChar w:fldCharType="end"/>
      </w:r>
      <w:r w:rsidRPr="00753DA3">
        <w:rPr>
          <w:b/>
          <w:bCs/>
          <w:sz w:val="20"/>
          <w:szCs w:val="20"/>
        </w:rPr>
        <w:t xml:space="preserve"> — (Informative) Included direct and indirect requirements and recommendations of the Basic Samples — </w:t>
      </w:r>
      <w:proofErr w:type="spellStart"/>
      <w:r w:rsidRPr="00753DA3">
        <w:rPr>
          <w:b/>
          <w:bCs/>
          <w:sz w:val="20"/>
          <w:szCs w:val="20"/>
        </w:rPr>
        <w:t>StatisticalClassification</w:t>
      </w:r>
      <w:proofErr w:type="spellEnd"/>
      <w:r w:rsidRPr="00753DA3">
        <w:rPr>
          <w:b/>
          <w:bCs/>
          <w:sz w:val="20"/>
          <w:szCs w:val="20"/>
        </w:rPr>
        <w:t xml:space="preserve"> requirements class.</w:t>
      </w:r>
    </w:p>
    <w:p w14:paraId="2EFA6929" w14:textId="6319869D" w:rsidR="00753DA3" w:rsidRDefault="006472F1" w:rsidP="006472F1">
      <w:pPr>
        <w:pStyle w:val="Heading3"/>
      </w:pPr>
      <w:r w:rsidRPr="006472F1">
        <w:t xml:space="preserve">Data type </w:t>
      </w:r>
      <w:proofErr w:type="spellStart"/>
      <w:r w:rsidRPr="006472F1">
        <w:t>StatisticalClassification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A1C65">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Heading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398E90A8" w14:textId="77777777" w:rsidR="007343C0" w:rsidRDefault="007343C0" w:rsidP="007A1C65">
            <w:pPr>
              <w:widowControl w:val="0"/>
              <w:spacing w:line="240" w:lineRule="auto"/>
              <w:rPr>
                <w:sz w:val="20"/>
                <w:szCs w:val="20"/>
              </w:rPr>
            </w:pPr>
            <w:r>
              <w:rPr>
                <w:sz w:val="20"/>
                <w:szCs w:val="20"/>
              </w:rPr>
              <w:lastRenderedPageBreak/>
              <w:t xml:space="preserve">The </w:t>
            </w:r>
            <w:r>
              <w:rPr>
                <w:b/>
                <w:sz w:val="20"/>
                <w:szCs w:val="20"/>
              </w:rPr>
              <w:t xml:space="preserve">concept </w:t>
            </w:r>
            <w:r>
              <w:rPr>
                <w:sz w:val="20"/>
                <w:szCs w:val="20"/>
              </w:rPr>
              <w:t xml:space="preserve">by which a </w:t>
            </w:r>
            <w:proofErr w:type="spellStart"/>
            <w:r>
              <w:rPr>
                <w:b/>
                <w:sz w:val="20"/>
                <w:szCs w:val="20"/>
              </w:rPr>
              <w:t>StatisticalClassification</w:t>
            </w:r>
            <w:proofErr w:type="spellEnd"/>
            <w:r>
              <w:rPr>
                <w:b/>
                <w:sz w:val="20"/>
                <w:szCs w:val="20"/>
              </w:rPr>
              <w:t xml:space="preserve"> </w:t>
            </w:r>
            <w:r>
              <w:rPr>
                <w:sz w:val="20"/>
                <w:szCs w:val="20"/>
              </w:rPr>
              <w:t xml:space="preserve">is to be </w:t>
            </w:r>
            <w:r>
              <w:rPr>
                <w:sz w:val="20"/>
                <w:szCs w:val="20"/>
              </w:rPr>
              <w:lastRenderedPageBreak/>
              <w:t>performed.</w:t>
            </w:r>
          </w:p>
          <w:p w14:paraId="2D504F14" w14:textId="684E4A43" w:rsidR="007343C0" w:rsidRDefault="007343C0" w:rsidP="007A1C65">
            <w:pPr>
              <w:widowControl w:val="0"/>
              <w:spacing w:line="240" w:lineRule="auto"/>
              <w:rPr>
                <w:b/>
                <w:sz w:val="20"/>
                <w:szCs w:val="20"/>
              </w:rPr>
            </w:pPr>
            <w:r>
              <w:rPr>
                <w:sz w:val="20"/>
                <w:szCs w:val="20"/>
              </w:rPr>
              <w:t xml:space="preserve">The name of the concept by which the statistical classification is performed SHALL be provided in the attribute </w:t>
            </w:r>
            <w:proofErr w:type="spellStart"/>
            <w:r>
              <w:rPr>
                <w:b/>
                <w:sz w:val="20"/>
                <w:szCs w:val="20"/>
              </w:rPr>
              <w:t>concept:URI</w:t>
            </w:r>
            <w:proofErr w:type="spellEnd"/>
            <w:r>
              <w:rPr>
                <w:b/>
                <w:sz w:val="20"/>
                <w:szCs w:val="20"/>
              </w:rPr>
              <w:t>.</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 xml:space="preserve">The concept for a statistical classification could be age, gender, </w:t>
      </w:r>
      <w:proofErr w:type="spellStart"/>
      <w:r w:rsidRPr="005A7A3A">
        <w:rPr>
          <w:lang w:eastAsia="ja-JP"/>
        </w:rPr>
        <w:t>color</w:t>
      </w:r>
      <w:proofErr w:type="spellEnd"/>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Heading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E086DFD" w14:textId="77777777" w:rsidR="005F3DF1" w:rsidRDefault="005F3DF1" w:rsidP="007A1C65">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proofErr w:type="spellStart"/>
            <w:r>
              <w:rPr>
                <w:b/>
                <w:sz w:val="20"/>
                <w:szCs w:val="20"/>
              </w:rPr>
              <w:t>StatisticalClassification</w:t>
            </w:r>
            <w:proofErr w:type="spellEnd"/>
            <w:del w:id="720" w:author="Ilkka Rinne" w:date="2021-08-09T16:20:00Z">
              <w:r w:rsidDel="00AD0D49">
                <w:rPr>
                  <w:b/>
                  <w:sz w:val="20"/>
                  <w:szCs w:val="20"/>
                </w:rPr>
                <w:delText xml:space="preserve"> </w:delText>
              </w:r>
            </w:del>
            <w:r>
              <w:rPr>
                <w:sz w:val="20"/>
                <w:szCs w:val="20"/>
              </w:rPr>
              <w:t>.</w:t>
            </w:r>
          </w:p>
          <w:p w14:paraId="2470891C" w14:textId="144947DA" w:rsidR="005F3DF1" w:rsidRDefault="005F3DF1" w:rsidP="007A1C65">
            <w:pPr>
              <w:widowControl w:val="0"/>
              <w:spacing w:line="240" w:lineRule="auto"/>
              <w:rPr>
                <w:sz w:val="20"/>
                <w:szCs w:val="20"/>
              </w:rPr>
            </w:pPr>
            <w:r>
              <w:rPr>
                <w:sz w:val="20"/>
                <w:szCs w:val="20"/>
              </w:rPr>
              <w:t xml:space="preserve">The classification class of the </w:t>
            </w:r>
            <w:proofErr w:type="spellStart"/>
            <w:r>
              <w:rPr>
                <w:b/>
                <w:sz w:val="20"/>
                <w:szCs w:val="20"/>
              </w:rPr>
              <w:t>StatisticalClassification</w:t>
            </w:r>
            <w:proofErr w:type="spellEnd"/>
            <w:r>
              <w:rPr>
                <w:b/>
                <w:sz w:val="20"/>
                <w:szCs w:val="20"/>
              </w:rPr>
              <w:t xml:space="preserve"> </w:t>
            </w:r>
            <w:r>
              <w:rPr>
                <w:sz w:val="20"/>
                <w:szCs w:val="20"/>
              </w:rPr>
              <w:t xml:space="preserve">SHALL be provided in the attribute </w:t>
            </w:r>
            <w:proofErr w:type="spellStart"/>
            <w:r>
              <w:rPr>
                <w:b/>
                <w:sz w:val="20"/>
                <w:szCs w:val="20"/>
              </w:rPr>
              <w:t>classification:URI</w:t>
            </w:r>
            <w:proofErr w:type="spellEnd"/>
            <w:r>
              <w:rPr>
                <w:b/>
                <w:sz w:val="20"/>
                <w:szCs w:val="20"/>
              </w:rPr>
              <w:t>.</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220B53">
      <w:pPr>
        <w:pStyle w:val="ListParagraph"/>
        <w:numPr>
          <w:ilvl w:val="0"/>
          <w:numId w:val="23"/>
        </w:numPr>
        <w:rPr>
          <w:lang w:eastAsia="ja-JP"/>
        </w:rPr>
      </w:pPr>
      <w:r>
        <w:rPr>
          <w:lang w:eastAsia="ja-JP"/>
        </w:rPr>
        <w:t>Age Brackets: [0-10], [10-20]</w:t>
      </w:r>
    </w:p>
    <w:p w14:paraId="33C025EC" w14:textId="060102E4" w:rsidR="00C246BE" w:rsidRDefault="00C246BE" w:rsidP="00220B53">
      <w:pPr>
        <w:pStyle w:val="ListParagraph"/>
        <w:numPr>
          <w:ilvl w:val="0"/>
          <w:numId w:val="23"/>
        </w:numPr>
        <w:rPr>
          <w:lang w:eastAsia="ja-JP"/>
        </w:rPr>
      </w:pPr>
      <w:r>
        <w:rPr>
          <w:lang w:eastAsia="ja-JP"/>
        </w:rPr>
        <w:t>Genders: Male, Female, Other</w:t>
      </w:r>
    </w:p>
    <w:p w14:paraId="399FF998" w14:textId="62E79F0D" w:rsidR="005F3DF1" w:rsidRPr="005F3DF1" w:rsidRDefault="00C246BE" w:rsidP="00220B53">
      <w:pPr>
        <w:pStyle w:val="ListParagraph"/>
        <w:numPr>
          <w:ilvl w:val="0"/>
          <w:numId w:val="23"/>
        </w:numPr>
        <w:rPr>
          <w:lang w:eastAsia="ja-JP"/>
        </w:rPr>
      </w:pPr>
      <w:proofErr w:type="spellStart"/>
      <w:r>
        <w:rPr>
          <w:lang w:eastAsia="ja-JP"/>
        </w:rPr>
        <w:t>Color</w:t>
      </w:r>
      <w:proofErr w:type="spellEnd"/>
      <w:r>
        <w:rPr>
          <w:lang w:eastAsia="ja-JP"/>
        </w:rPr>
        <w:t>: Red, Green, Blue</w:t>
      </w:r>
    </w:p>
    <w:p w14:paraId="43293139" w14:textId="781B638F" w:rsidR="001A33D0" w:rsidRPr="00F02BC7" w:rsidRDefault="001A33D0" w:rsidP="00220B53">
      <w:pPr>
        <w:pStyle w:val="ANNEX"/>
        <w:numPr>
          <w:ilvl w:val="0"/>
          <w:numId w:val="3"/>
        </w:numPr>
      </w:pPr>
      <w:bookmarkStart w:id="721" w:name="_Toc450303222"/>
      <w:bookmarkStart w:id="722" w:name="_Toc9996972"/>
      <w:bookmarkStart w:id="723" w:name="_Toc438968655"/>
      <w:bookmarkStart w:id="724" w:name="_Toc443461103"/>
      <w:bookmarkStart w:id="725" w:name="_Toc353342675"/>
      <w:r w:rsidRPr="00F02BC7">
        <w:lastRenderedPageBreak/>
        <w:br/>
      </w:r>
      <w:bookmarkStart w:id="726" w:name="_Toc72768925"/>
      <w:r w:rsidRPr="00F02BC7">
        <w:rPr>
          <w:b w:val="0"/>
        </w:rPr>
        <w:t>(</w:t>
      </w:r>
      <w:r w:rsidR="00920189">
        <w:rPr>
          <w:b w:val="0"/>
        </w:rPr>
        <w:t>normative</w:t>
      </w:r>
      <w:r w:rsidRPr="00F02BC7">
        <w:rPr>
          <w:b w:val="0"/>
        </w:rPr>
        <w:t>)</w:t>
      </w:r>
      <w:bookmarkEnd w:id="721"/>
      <w:bookmarkEnd w:id="722"/>
      <w:bookmarkEnd w:id="723"/>
      <w:bookmarkEnd w:id="724"/>
      <w:bookmarkEnd w:id="725"/>
      <w:r w:rsidRPr="00F02BC7">
        <w:br/>
      </w:r>
      <w:r w:rsidRPr="00F02BC7">
        <w:br/>
      </w:r>
      <w:r w:rsidR="00920189">
        <w:t xml:space="preserve">Abstract </w:t>
      </w:r>
      <w:r w:rsidR="001E635D">
        <w:t>T</w:t>
      </w:r>
      <w:r w:rsidR="00920189">
        <w:t xml:space="preserve">est </w:t>
      </w:r>
      <w:r w:rsidR="001E635D">
        <w:t>S</w:t>
      </w:r>
      <w:r w:rsidR="00920189">
        <w:t>uite</w:t>
      </w:r>
      <w:bookmarkEnd w:id="726"/>
    </w:p>
    <w:p w14:paraId="0BC1B11F" w14:textId="77777777" w:rsidR="007A1C65" w:rsidRPr="0047527C" w:rsidRDefault="007A1C65" w:rsidP="007A1C65">
      <w:pPr>
        <w:pStyle w:val="a2"/>
      </w:pPr>
      <w:bookmarkStart w:id="727" w:name="_Toc72768926"/>
      <w:r w:rsidRPr="0047527C">
        <w:t>Abstract tests for Conceptual Observation schema package</w:t>
      </w:r>
      <w:bookmarkEnd w:id="727"/>
    </w:p>
    <w:p w14:paraId="20B4B387" w14:textId="77777777" w:rsidR="007A1C65" w:rsidRDefault="007A1C65" w:rsidP="007A1C65">
      <w:pPr>
        <w:pStyle w:val="a3"/>
      </w:pPr>
      <w:r>
        <w:t>Conceptual Observation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0D0C599" w14:textId="77777777" w:rsidTr="007A1C65">
        <w:tc>
          <w:tcPr>
            <w:tcW w:w="0" w:type="auto"/>
            <w:tcMar>
              <w:top w:w="45" w:type="dxa"/>
              <w:left w:w="45" w:type="dxa"/>
              <w:bottom w:w="45" w:type="dxa"/>
              <w:right w:w="45" w:type="dxa"/>
            </w:tcMar>
            <w:hideMark/>
          </w:tcPr>
          <w:p w14:paraId="4F57FD8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DA65326" w14:textId="77777777" w:rsidR="007A1C65" w:rsidRPr="0047527C" w:rsidRDefault="007A1C65" w:rsidP="007A1C65">
            <w:pPr>
              <w:rPr>
                <w:b/>
                <w:bCs/>
              </w:rPr>
            </w:pPr>
            <w:r w:rsidRPr="0047527C">
              <w:rPr>
                <w:b/>
                <w:bCs/>
              </w:rPr>
              <w:t>/conf/</w:t>
            </w:r>
            <w:proofErr w:type="spellStart"/>
            <w:r w:rsidRPr="0047527C">
              <w:rPr>
                <w:b/>
                <w:bCs/>
              </w:rPr>
              <w:t>obs-cpt</w:t>
            </w:r>
            <w:proofErr w:type="spellEnd"/>
          </w:p>
        </w:tc>
      </w:tr>
      <w:tr w:rsidR="007A1C65" w:rsidRPr="0047527C" w14:paraId="523EC3FE" w14:textId="77777777" w:rsidTr="007A1C65">
        <w:tc>
          <w:tcPr>
            <w:tcW w:w="0" w:type="auto"/>
            <w:tcMar>
              <w:top w:w="45" w:type="dxa"/>
              <w:left w:w="45" w:type="dxa"/>
              <w:bottom w:w="45" w:type="dxa"/>
              <w:right w:w="45" w:type="dxa"/>
            </w:tcMar>
            <w:hideMark/>
          </w:tcPr>
          <w:p w14:paraId="143974E6"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B4647D6"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p>
        </w:tc>
      </w:tr>
      <w:tr w:rsidR="007A1C65" w:rsidRPr="0047527C" w14:paraId="13C31C97" w14:textId="77777777" w:rsidTr="007A1C65">
        <w:tc>
          <w:tcPr>
            <w:tcW w:w="0" w:type="auto"/>
            <w:tcMar>
              <w:top w:w="45" w:type="dxa"/>
              <w:left w:w="45" w:type="dxa"/>
              <w:bottom w:w="45" w:type="dxa"/>
              <w:right w:w="45" w:type="dxa"/>
            </w:tcMar>
            <w:hideMark/>
          </w:tcPr>
          <w:p w14:paraId="4CF1CCC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34AB308" w14:textId="77777777" w:rsidR="007A1C65" w:rsidRPr="0047527C" w:rsidRDefault="007A1C65" w:rsidP="007A1C65">
            <w:r w:rsidRPr="0047527C">
              <w:t>Verify that all requirements from the requirements class have been fulfilled.</w:t>
            </w:r>
          </w:p>
        </w:tc>
      </w:tr>
      <w:tr w:rsidR="007A1C65" w:rsidRPr="0047527C" w14:paraId="4E4A3826" w14:textId="77777777" w:rsidTr="007A1C65">
        <w:tc>
          <w:tcPr>
            <w:tcW w:w="0" w:type="auto"/>
            <w:tcMar>
              <w:top w:w="45" w:type="dxa"/>
              <w:left w:w="45" w:type="dxa"/>
              <w:bottom w:w="45" w:type="dxa"/>
              <w:right w:w="45" w:type="dxa"/>
            </w:tcMar>
            <w:hideMark/>
          </w:tcPr>
          <w:p w14:paraId="3F2C88E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A8BBFCF" w14:textId="77777777" w:rsidR="007A1C65" w:rsidRPr="0047527C" w:rsidRDefault="007A1C65" w:rsidP="007A1C65">
            <w:r w:rsidRPr="0047527C">
              <w:t>Inspect the documentation of the application, schema or profile.</w:t>
            </w:r>
          </w:p>
        </w:tc>
      </w:tr>
      <w:tr w:rsidR="007A1C65" w:rsidRPr="0047527C" w14:paraId="141CFB09" w14:textId="77777777" w:rsidTr="007A1C65">
        <w:tc>
          <w:tcPr>
            <w:tcW w:w="0" w:type="auto"/>
            <w:tcMar>
              <w:top w:w="45" w:type="dxa"/>
              <w:left w:w="45" w:type="dxa"/>
              <w:bottom w:w="45" w:type="dxa"/>
              <w:right w:w="45" w:type="dxa"/>
            </w:tcMar>
            <w:hideMark/>
          </w:tcPr>
          <w:p w14:paraId="1058DC61"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0B2F29" w14:textId="77777777" w:rsidR="007A1C65" w:rsidRPr="0047527C" w:rsidRDefault="007A1C65" w:rsidP="007A1C65">
            <w:r w:rsidRPr="0047527C">
              <w:t>Capability</w:t>
            </w:r>
          </w:p>
        </w:tc>
      </w:tr>
    </w:tbl>
    <w:p w14:paraId="36D73228" w14:textId="77777777" w:rsidR="007A1C65" w:rsidRDefault="007A1C65" w:rsidP="007A1C65">
      <w:pPr>
        <w:pStyle w:val="a3"/>
        <w:rPr>
          <w:sz w:val="27"/>
          <w:szCs w:val="27"/>
        </w:rPr>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B538474" w14:textId="77777777" w:rsidTr="007A1C65">
        <w:tc>
          <w:tcPr>
            <w:tcW w:w="0" w:type="auto"/>
            <w:tcMar>
              <w:top w:w="45" w:type="dxa"/>
              <w:left w:w="45" w:type="dxa"/>
              <w:bottom w:w="45" w:type="dxa"/>
              <w:right w:w="45" w:type="dxa"/>
            </w:tcMar>
            <w:hideMark/>
          </w:tcPr>
          <w:p w14:paraId="78ABF09C"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73A86D5"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/Deployment</w:t>
            </w:r>
          </w:p>
        </w:tc>
      </w:tr>
      <w:tr w:rsidR="007A1C65" w:rsidRPr="0047527C" w14:paraId="0CD0B439" w14:textId="77777777" w:rsidTr="007A1C65">
        <w:tc>
          <w:tcPr>
            <w:tcW w:w="0" w:type="auto"/>
            <w:tcMar>
              <w:top w:w="45" w:type="dxa"/>
              <w:left w:w="45" w:type="dxa"/>
              <w:bottom w:w="45" w:type="dxa"/>
              <w:right w:w="45" w:type="dxa"/>
            </w:tcMar>
            <w:hideMark/>
          </w:tcPr>
          <w:p w14:paraId="6E0D1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08785E92"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/Deployment</w:t>
            </w:r>
          </w:p>
        </w:tc>
      </w:tr>
      <w:tr w:rsidR="007A1C65" w:rsidRPr="0047527C" w14:paraId="7DB9AF24" w14:textId="77777777" w:rsidTr="007A1C65">
        <w:tc>
          <w:tcPr>
            <w:tcW w:w="0" w:type="auto"/>
            <w:tcMar>
              <w:top w:w="45" w:type="dxa"/>
              <w:left w:w="45" w:type="dxa"/>
              <w:bottom w:w="45" w:type="dxa"/>
              <w:right w:w="45" w:type="dxa"/>
            </w:tcMar>
            <w:hideMark/>
          </w:tcPr>
          <w:p w14:paraId="3D9EB67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CCBB3B4" w14:textId="77777777" w:rsidR="007A1C65" w:rsidRPr="0047527C" w:rsidRDefault="007A1C65" w:rsidP="007A1C65">
            <w:r w:rsidRPr="0047527C">
              <w:t>Verify that all requirements from the requirements class have been fulfilled.</w:t>
            </w:r>
          </w:p>
        </w:tc>
      </w:tr>
      <w:tr w:rsidR="007A1C65" w:rsidRPr="0047527C" w14:paraId="37885209" w14:textId="77777777" w:rsidTr="007A1C65">
        <w:tc>
          <w:tcPr>
            <w:tcW w:w="0" w:type="auto"/>
            <w:tcMar>
              <w:top w:w="45" w:type="dxa"/>
              <w:left w:w="45" w:type="dxa"/>
              <w:bottom w:w="45" w:type="dxa"/>
              <w:right w:w="45" w:type="dxa"/>
            </w:tcMar>
            <w:hideMark/>
          </w:tcPr>
          <w:p w14:paraId="5781057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BBB9D25" w14:textId="77777777" w:rsidR="007A1C65" w:rsidRPr="0047527C" w:rsidRDefault="007A1C65" w:rsidP="007A1C65">
            <w:r w:rsidRPr="0047527C">
              <w:t>Inspect the documentation of the application, schema or profile.</w:t>
            </w:r>
          </w:p>
        </w:tc>
      </w:tr>
      <w:tr w:rsidR="007A1C65" w:rsidRPr="0047527C" w14:paraId="6BF58690" w14:textId="77777777" w:rsidTr="007A1C65">
        <w:tc>
          <w:tcPr>
            <w:tcW w:w="0" w:type="auto"/>
            <w:tcMar>
              <w:top w:w="45" w:type="dxa"/>
              <w:left w:w="45" w:type="dxa"/>
              <w:bottom w:w="45" w:type="dxa"/>
              <w:right w:w="45" w:type="dxa"/>
            </w:tcMar>
            <w:hideMark/>
          </w:tcPr>
          <w:p w14:paraId="03BFE297"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3645A9F" w14:textId="77777777" w:rsidR="007A1C65" w:rsidRPr="0047527C" w:rsidRDefault="007A1C65" w:rsidP="007A1C65">
            <w:r w:rsidRPr="0047527C">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5A68366" w14:textId="77777777" w:rsidTr="007A1C65">
        <w:tc>
          <w:tcPr>
            <w:tcW w:w="0" w:type="auto"/>
            <w:tcMar>
              <w:top w:w="45" w:type="dxa"/>
              <w:left w:w="45" w:type="dxa"/>
              <w:bottom w:w="45" w:type="dxa"/>
              <w:right w:w="45" w:type="dxa"/>
            </w:tcMar>
            <w:hideMark/>
          </w:tcPr>
          <w:p w14:paraId="160145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9E29CCF"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/Host</w:t>
            </w:r>
          </w:p>
        </w:tc>
      </w:tr>
      <w:tr w:rsidR="007A1C65" w:rsidRPr="0047527C" w14:paraId="1FE3CE1E" w14:textId="77777777" w:rsidTr="007A1C65">
        <w:tc>
          <w:tcPr>
            <w:tcW w:w="0" w:type="auto"/>
            <w:tcMar>
              <w:top w:w="45" w:type="dxa"/>
              <w:left w:w="45" w:type="dxa"/>
              <w:bottom w:w="45" w:type="dxa"/>
              <w:right w:w="45" w:type="dxa"/>
            </w:tcMar>
            <w:hideMark/>
          </w:tcPr>
          <w:p w14:paraId="300B9D7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8A5E8E1"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/Host</w:t>
            </w:r>
          </w:p>
        </w:tc>
      </w:tr>
      <w:tr w:rsidR="007A1C65" w:rsidRPr="0047527C" w14:paraId="43FC2C78" w14:textId="77777777" w:rsidTr="007A1C65">
        <w:tc>
          <w:tcPr>
            <w:tcW w:w="0" w:type="auto"/>
            <w:tcMar>
              <w:top w:w="45" w:type="dxa"/>
              <w:left w:w="45" w:type="dxa"/>
              <w:bottom w:w="45" w:type="dxa"/>
              <w:right w:w="45" w:type="dxa"/>
            </w:tcMar>
            <w:hideMark/>
          </w:tcPr>
          <w:p w14:paraId="0167083A"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8B35CCE" w14:textId="77777777" w:rsidR="007A1C65" w:rsidRPr="0047527C" w:rsidRDefault="007A1C65" w:rsidP="007A1C65">
            <w:r w:rsidRPr="0047527C">
              <w:t>Verify that all requirements from the requirements class have been fulfilled.</w:t>
            </w:r>
          </w:p>
        </w:tc>
      </w:tr>
      <w:tr w:rsidR="007A1C65" w:rsidRPr="0047527C" w14:paraId="3C6DF957" w14:textId="77777777" w:rsidTr="007A1C65">
        <w:tc>
          <w:tcPr>
            <w:tcW w:w="0" w:type="auto"/>
            <w:tcMar>
              <w:top w:w="45" w:type="dxa"/>
              <w:left w:w="45" w:type="dxa"/>
              <w:bottom w:w="45" w:type="dxa"/>
              <w:right w:w="45" w:type="dxa"/>
            </w:tcMar>
            <w:hideMark/>
          </w:tcPr>
          <w:p w14:paraId="3C42D089"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A46E28C" w14:textId="77777777" w:rsidR="007A1C65" w:rsidRPr="0047527C" w:rsidRDefault="007A1C65" w:rsidP="007A1C65">
            <w:r w:rsidRPr="0047527C">
              <w:t>Inspect the documentation of the application, schema or profile.</w:t>
            </w:r>
          </w:p>
        </w:tc>
      </w:tr>
      <w:tr w:rsidR="007A1C65" w:rsidRPr="0047527C" w14:paraId="5CAC39E3" w14:textId="77777777" w:rsidTr="007A1C65">
        <w:tc>
          <w:tcPr>
            <w:tcW w:w="0" w:type="auto"/>
            <w:tcMar>
              <w:top w:w="45" w:type="dxa"/>
              <w:left w:w="45" w:type="dxa"/>
              <w:bottom w:w="45" w:type="dxa"/>
              <w:right w:w="45" w:type="dxa"/>
            </w:tcMar>
            <w:hideMark/>
          </w:tcPr>
          <w:p w14:paraId="6203485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2FADAE4" w14:textId="77777777" w:rsidR="007A1C65" w:rsidRPr="0047527C" w:rsidRDefault="007A1C65" w:rsidP="007A1C65">
            <w:r w:rsidRPr="0047527C">
              <w:t>Capability</w:t>
            </w:r>
          </w:p>
        </w:tc>
      </w:tr>
    </w:tbl>
    <w:p w14:paraId="5635AA3B" w14:textId="77777777" w:rsidR="007A1C65" w:rsidRPr="0047527C" w:rsidRDefault="007A1C65" w:rsidP="007A1C65">
      <w:pPr>
        <w:pStyle w:val="a3"/>
      </w:pPr>
      <w:r w:rsidRPr="0047527C">
        <w:lastRenderedPageBreak/>
        <w:t xml:space="preserve">Conceptual Observation - </w:t>
      </w:r>
      <w:proofErr w:type="spellStart"/>
      <w:r w:rsidRPr="0047527C">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2CFEA2B" w14:textId="77777777" w:rsidTr="007A1C65">
        <w:tc>
          <w:tcPr>
            <w:tcW w:w="0" w:type="auto"/>
            <w:tcMar>
              <w:top w:w="45" w:type="dxa"/>
              <w:left w:w="45" w:type="dxa"/>
              <w:bottom w:w="45" w:type="dxa"/>
              <w:right w:w="45" w:type="dxa"/>
            </w:tcMar>
            <w:hideMark/>
          </w:tcPr>
          <w:p w14:paraId="63D0816F"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1025DA9"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w:t>
            </w:r>
            <w:proofErr w:type="spellStart"/>
            <w:r w:rsidRPr="0047527C">
              <w:rPr>
                <w:b/>
                <w:bCs/>
              </w:rPr>
              <w:t>ObservableProperty</w:t>
            </w:r>
            <w:proofErr w:type="spellEnd"/>
          </w:p>
        </w:tc>
      </w:tr>
      <w:tr w:rsidR="007A1C65" w:rsidRPr="0047527C" w14:paraId="6D117A20" w14:textId="77777777" w:rsidTr="007A1C65">
        <w:tc>
          <w:tcPr>
            <w:tcW w:w="0" w:type="auto"/>
            <w:tcMar>
              <w:top w:w="45" w:type="dxa"/>
              <w:left w:w="45" w:type="dxa"/>
              <w:bottom w:w="45" w:type="dxa"/>
              <w:right w:w="45" w:type="dxa"/>
            </w:tcMar>
            <w:hideMark/>
          </w:tcPr>
          <w:p w14:paraId="5D57624A"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C629595"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w:t>
            </w:r>
            <w:proofErr w:type="spellStart"/>
            <w:r w:rsidRPr="0047527C">
              <w:t>ObservableProperty</w:t>
            </w:r>
            <w:proofErr w:type="spellEnd"/>
          </w:p>
        </w:tc>
      </w:tr>
      <w:tr w:rsidR="007A1C65" w:rsidRPr="0047527C" w14:paraId="0D9B4501" w14:textId="77777777" w:rsidTr="007A1C65">
        <w:tc>
          <w:tcPr>
            <w:tcW w:w="0" w:type="auto"/>
            <w:tcMar>
              <w:top w:w="45" w:type="dxa"/>
              <w:left w:w="45" w:type="dxa"/>
              <w:bottom w:w="45" w:type="dxa"/>
              <w:right w:w="45" w:type="dxa"/>
            </w:tcMar>
            <w:hideMark/>
          </w:tcPr>
          <w:p w14:paraId="5287075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131C690" w14:textId="77777777" w:rsidR="007A1C65" w:rsidRPr="0047527C" w:rsidRDefault="007A1C65" w:rsidP="007A1C65">
            <w:r w:rsidRPr="0047527C">
              <w:t>Verify that all requirements from the requirements class have been fulfilled.</w:t>
            </w:r>
          </w:p>
        </w:tc>
      </w:tr>
      <w:tr w:rsidR="007A1C65" w:rsidRPr="0047527C" w14:paraId="473CB1B5" w14:textId="77777777" w:rsidTr="007A1C65">
        <w:tc>
          <w:tcPr>
            <w:tcW w:w="0" w:type="auto"/>
            <w:tcMar>
              <w:top w:w="45" w:type="dxa"/>
              <w:left w:w="45" w:type="dxa"/>
              <w:bottom w:w="45" w:type="dxa"/>
              <w:right w:w="45" w:type="dxa"/>
            </w:tcMar>
            <w:hideMark/>
          </w:tcPr>
          <w:p w14:paraId="18B2DD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0F3E248" w14:textId="77777777" w:rsidR="007A1C65" w:rsidRPr="0047527C" w:rsidRDefault="007A1C65" w:rsidP="007A1C65">
            <w:r w:rsidRPr="0047527C">
              <w:t>Inspect the documentation of the application, schema or profile.</w:t>
            </w:r>
          </w:p>
        </w:tc>
      </w:tr>
      <w:tr w:rsidR="007A1C65" w:rsidRPr="0047527C" w14:paraId="1F15C867" w14:textId="77777777" w:rsidTr="007A1C65">
        <w:tc>
          <w:tcPr>
            <w:tcW w:w="0" w:type="auto"/>
            <w:tcMar>
              <w:top w:w="45" w:type="dxa"/>
              <w:left w:w="45" w:type="dxa"/>
              <w:bottom w:w="45" w:type="dxa"/>
              <w:right w:w="45" w:type="dxa"/>
            </w:tcMar>
            <w:hideMark/>
          </w:tcPr>
          <w:p w14:paraId="7E7A4684"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3F02705" w14:textId="77777777" w:rsidR="007A1C65" w:rsidRPr="0047527C" w:rsidRDefault="007A1C65" w:rsidP="007A1C65">
            <w:r w:rsidRPr="0047527C">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7A3844E" w14:textId="77777777" w:rsidTr="007A1C65">
        <w:tc>
          <w:tcPr>
            <w:tcW w:w="0" w:type="auto"/>
            <w:tcMar>
              <w:top w:w="45" w:type="dxa"/>
              <w:left w:w="45" w:type="dxa"/>
              <w:bottom w:w="45" w:type="dxa"/>
              <w:right w:w="45" w:type="dxa"/>
            </w:tcMar>
            <w:hideMark/>
          </w:tcPr>
          <w:p w14:paraId="5B34AB5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E9CFD06"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/Observation</w:t>
            </w:r>
          </w:p>
        </w:tc>
      </w:tr>
      <w:tr w:rsidR="007A1C65" w:rsidRPr="0047527C" w14:paraId="0378ED59" w14:textId="77777777" w:rsidTr="007A1C65">
        <w:tc>
          <w:tcPr>
            <w:tcW w:w="0" w:type="auto"/>
            <w:tcMar>
              <w:top w:w="45" w:type="dxa"/>
              <w:left w:w="45" w:type="dxa"/>
              <w:bottom w:w="45" w:type="dxa"/>
              <w:right w:w="45" w:type="dxa"/>
            </w:tcMar>
            <w:hideMark/>
          </w:tcPr>
          <w:p w14:paraId="171775D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A11445F"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/Observation</w:t>
            </w:r>
          </w:p>
        </w:tc>
      </w:tr>
      <w:tr w:rsidR="007A1C65" w:rsidRPr="0047527C" w14:paraId="2690A1D5" w14:textId="77777777" w:rsidTr="007A1C65">
        <w:tc>
          <w:tcPr>
            <w:tcW w:w="0" w:type="auto"/>
            <w:tcMar>
              <w:top w:w="45" w:type="dxa"/>
              <w:left w:w="45" w:type="dxa"/>
              <w:bottom w:w="45" w:type="dxa"/>
              <w:right w:w="45" w:type="dxa"/>
            </w:tcMar>
            <w:hideMark/>
          </w:tcPr>
          <w:p w14:paraId="5136141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2AECA39" w14:textId="77777777" w:rsidR="007A1C65" w:rsidRPr="0047527C" w:rsidRDefault="007A1C65" w:rsidP="007A1C65">
            <w:r w:rsidRPr="0047527C">
              <w:t>Verify that all requirements from the requirements class have been fulfilled.</w:t>
            </w:r>
          </w:p>
        </w:tc>
      </w:tr>
      <w:tr w:rsidR="007A1C65" w:rsidRPr="0047527C" w14:paraId="1770F8FB" w14:textId="77777777" w:rsidTr="007A1C65">
        <w:tc>
          <w:tcPr>
            <w:tcW w:w="0" w:type="auto"/>
            <w:tcMar>
              <w:top w:w="45" w:type="dxa"/>
              <w:left w:w="45" w:type="dxa"/>
              <w:bottom w:w="45" w:type="dxa"/>
              <w:right w:w="45" w:type="dxa"/>
            </w:tcMar>
            <w:hideMark/>
          </w:tcPr>
          <w:p w14:paraId="159D39E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4BC31E5F" w14:textId="77777777" w:rsidR="007A1C65" w:rsidRPr="0047527C" w:rsidRDefault="007A1C65" w:rsidP="007A1C65">
            <w:r w:rsidRPr="0047527C">
              <w:t>Inspect the documentation of the application, schema or profile.</w:t>
            </w:r>
          </w:p>
        </w:tc>
      </w:tr>
      <w:tr w:rsidR="007A1C65" w:rsidRPr="0047527C" w14:paraId="324C603C" w14:textId="77777777" w:rsidTr="007A1C65">
        <w:tc>
          <w:tcPr>
            <w:tcW w:w="0" w:type="auto"/>
            <w:tcMar>
              <w:top w:w="45" w:type="dxa"/>
              <w:left w:w="45" w:type="dxa"/>
              <w:bottom w:w="45" w:type="dxa"/>
              <w:right w:w="45" w:type="dxa"/>
            </w:tcMar>
            <w:hideMark/>
          </w:tcPr>
          <w:p w14:paraId="640C802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E9E8475" w14:textId="77777777" w:rsidR="007A1C65" w:rsidRPr="0047527C" w:rsidRDefault="007A1C65" w:rsidP="007A1C65">
            <w:r w:rsidRPr="0047527C">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09534141" w14:textId="77777777" w:rsidTr="007A1C65">
        <w:tc>
          <w:tcPr>
            <w:tcW w:w="0" w:type="auto"/>
            <w:tcMar>
              <w:top w:w="45" w:type="dxa"/>
              <w:left w:w="45" w:type="dxa"/>
              <w:bottom w:w="45" w:type="dxa"/>
              <w:right w:w="45" w:type="dxa"/>
            </w:tcMar>
            <w:hideMark/>
          </w:tcPr>
          <w:p w14:paraId="2F79E989"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73010615"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/Observer</w:t>
            </w:r>
          </w:p>
        </w:tc>
      </w:tr>
      <w:tr w:rsidR="007A1C65" w:rsidRPr="00757CC6" w14:paraId="6F33FE5D" w14:textId="77777777" w:rsidTr="007A1C65">
        <w:tc>
          <w:tcPr>
            <w:tcW w:w="0" w:type="auto"/>
            <w:tcMar>
              <w:top w:w="45" w:type="dxa"/>
              <w:left w:w="45" w:type="dxa"/>
              <w:bottom w:w="45" w:type="dxa"/>
              <w:right w:w="45" w:type="dxa"/>
            </w:tcMar>
            <w:hideMark/>
          </w:tcPr>
          <w:p w14:paraId="59FB0432"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0DDCEB1A"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/Observer</w:t>
            </w:r>
          </w:p>
        </w:tc>
      </w:tr>
      <w:tr w:rsidR="007A1C65" w:rsidRPr="00757CC6" w14:paraId="1F0864A6" w14:textId="77777777" w:rsidTr="007A1C65">
        <w:tc>
          <w:tcPr>
            <w:tcW w:w="0" w:type="auto"/>
            <w:tcMar>
              <w:top w:w="45" w:type="dxa"/>
              <w:left w:w="45" w:type="dxa"/>
              <w:bottom w:w="45" w:type="dxa"/>
              <w:right w:w="45" w:type="dxa"/>
            </w:tcMar>
            <w:hideMark/>
          </w:tcPr>
          <w:p w14:paraId="38B21F49"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246703C5" w14:textId="77777777" w:rsidR="007A1C65" w:rsidRPr="00757CC6" w:rsidRDefault="007A1C65" w:rsidP="007A1C65">
            <w:r w:rsidRPr="00757CC6">
              <w:t>Verify that all requirements from the requirements class have been fulfilled.</w:t>
            </w:r>
          </w:p>
        </w:tc>
      </w:tr>
      <w:tr w:rsidR="007A1C65" w:rsidRPr="00757CC6" w14:paraId="77EA8B93" w14:textId="77777777" w:rsidTr="007A1C65">
        <w:tc>
          <w:tcPr>
            <w:tcW w:w="0" w:type="auto"/>
            <w:tcMar>
              <w:top w:w="45" w:type="dxa"/>
              <w:left w:w="45" w:type="dxa"/>
              <w:bottom w:w="45" w:type="dxa"/>
              <w:right w:w="45" w:type="dxa"/>
            </w:tcMar>
            <w:hideMark/>
          </w:tcPr>
          <w:p w14:paraId="200A041B"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3B4C4472" w14:textId="77777777" w:rsidR="007A1C65" w:rsidRPr="00757CC6" w:rsidRDefault="007A1C65" w:rsidP="007A1C65">
            <w:r w:rsidRPr="00757CC6">
              <w:t>Inspect the documentation of the application, schema or profile.</w:t>
            </w:r>
          </w:p>
        </w:tc>
      </w:tr>
      <w:tr w:rsidR="007A1C65" w:rsidRPr="00757CC6" w14:paraId="05B2F39E" w14:textId="77777777" w:rsidTr="007A1C65">
        <w:tc>
          <w:tcPr>
            <w:tcW w:w="0" w:type="auto"/>
            <w:tcMar>
              <w:top w:w="45" w:type="dxa"/>
              <w:left w:w="45" w:type="dxa"/>
              <w:bottom w:w="45" w:type="dxa"/>
              <w:right w:w="45" w:type="dxa"/>
            </w:tcMar>
            <w:hideMark/>
          </w:tcPr>
          <w:p w14:paraId="7BF96F26"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2B2A029C" w14:textId="77777777" w:rsidR="007A1C65" w:rsidRPr="00757CC6" w:rsidRDefault="007A1C65" w:rsidP="007A1C65">
            <w:r w:rsidRPr="00757CC6">
              <w:t>Capability</w:t>
            </w:r>
          </w:p>
        </w:tc>
      </w:tr>
    </w:tbl>
    <w:p w14:paraId="3D3898D0" w14:textId="77777777" w:rsidR="007A1C65" w:rsidRDefault="007A1C65" w:rsidP="007A1C65">
      <w:pPr>
        <w:pStyle w:val="a3"/>
        <w:rPr>
          <w:sz w:val="27"/>
          <w:szCs w:val="27"/>
        </w:rPr>
      </w:pPr>
      <w:r>
        <w:t xml:space="preserve">Conceptual Observation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2248A39" w14:textId="77777777" w:rsidTr="007A1C65">
        <w:tc>
          <w:tcPr>
            <w:tcW w:w="0" w:type="auto"/>
            <w:tcMar>
              <w:top w:w="45" w:type="dxa"/>
              <w:left w:w="45" w:type="dxa"/>
              <w:bottom w:w="45" w:type="dxa"/>
              <w:right w:w="45" w:type="dxa"/>
            </w:tcMar>
            <w:hideMark/>
          </w:tcPr>
          <w:p w14:paraId="3F4B480B"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461797BA"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w:t>
            </w:r>
            <w:proofErr w:type="spellStart"/>
            <w:r w:rsidRPr="00757CC6">
              <w:rPr>
                <w:b/>
                <w:bCs/>
              </w:rPr>
              <w:t>ObservingProcedure</w:t>
            </w:r>
            <w:proofErr w:type="spellEnd"/>
          </w:p>
        </w:tc>
      </w:tr>
      <w:tr w:rsidR="007A1C65" w:rsidRPr="00757CC6" w14:paraId="42D68E13" w14:textId="77777777" w:rsidTr="007A1C65">
        <w:tc>
          <w:tcPr>
            <w:tcW w:w="0" w:type="auto"/>
            <w:tcMar>
              <w:top w:w="45" w:type="dxa"/>
              <w:left w:w="45" w:type="dxa"/>
              <w:bottom w:w="45" w:type="dxa"/>
              <w:right w:w="45" w:type="dxa"/>
            </w:tcMar>
            <w:hideMark/>
          </w:tcPr>
          <w:p w14:paraId="1ED76368"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480D572F"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w:t>
            </w:r>
            <w:proofErr w:type="spellStart"/>
            <w:r w:rsidRPr="00757CC6">
              <w:t>ObservingProcedure</w:t>
            </w:r>
            <w:proofErr w:type="spellEnd"/>
          </w:p>
        </w:tc>
      </w:tr>
      <w:tr w:rsidR="007A1C65" w:rsidRPr="00757CC6" w14:paraId="0D81C17F" w14:textId="77777777" w:rsidTr="007A1C65">
        <w:tc>
          <w:tcPr>
            <w:tcW w:w="0" w:type="auto"/>
            <w:tcMar>
              <w:top w:w="45" w:type="dxa"/>
              <w:left w:w="45" w:type="dxa"/>
              <w:bottom w:w="45" w:type="dxa"/>
              <w:right w:w="45" w:type="dxa"/>
            </w:tcMar>
            <w:hideMark/>
          </w:tcPr>
          <w:p w14:paraId="3C154D3D"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1840EAF0" w14:textId="77777777" w:rsidR="007A1C65" w:rsidRPr="00757CC6" w:rsidRDefault="007A1C65" w:rsidP="007A1C65">
            <w:r w:rsidRPr="00757CC6">
              <w:t>Verify that all requirements from the requirements class have been fulfilled.</w:t>
            </w:r>
          </w:p>
        </w:tc>
      </w:tr>
      <w:tr w:rsidR="007A1C65" w:rsidRPr="00757CC6" w14:paraId="4597834A" w14:textId="77777777" w:rsidTr="007A1C65">
        <w:tc>
          <w:tcPr>
            <w:tcW w:w="0" w:type="auto"/>
            <w:tcMar>
              <w:top w:w="45" w:type="dxa"/>
              <w:left w:w="45" w:type="dxa"/>
              <w:bottom w:w="45" w:type="dxa"/>
              <w:right w:w="45" w:type="dxa"/>
            </w:tcMar>
            <w:hideMark/>
          </w:tcPr>
          <w:p w14:paraId="45E8E37A"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126B9DF5" w14:textId="77777777" w:rsidR="007A1C65" w:rsidRPr="00757CC6" w:rsidRDefault="007A1C65" w:rsidP="007A1C65">
            <w:r w:rsidRPr="00757CC6">
              <w:t>Inspect the documentation of the application, schema or profile.</w:t>
            </w:r>
          </w:p>
        </w:tc>
      </w:tr>
      <w:tr w:rsidR="007A1C65" w:rsidRPr="00757CC6" w14:paraId="2EA1AFCA" w14:textId="77777777" w:rsidTr="007A1C65">
        <w:tc>
          <w:tcPr>
            <w:tcW w:w="0" w:type="auto"/>
            <w:tcMar>
              <w:top w:w="45" w:type="dxa"/>
              <w:left w:w="45" w:type="dxa"/>
              <w:bottom w:w="45" w:type="dxa"/>
              <w:right w:w="45" w:type="dxa"/>
            </w:tcMar>
            <w:hideMark/>
          </w:tcPr>
          <w:p w14:paraId="60948C11" w14:textId="77777777" w:rsidR="007A1C65" w:rsidRPr="00757CC6" w:rsidRDefault="007A1C65" w:rsidP="007A1C65">
            <w:r w:rsidRPr="00757CC6">
              <w:lastRenderedPageBreak/>
              <w:t>Test Type</w:t>
            </w:r>
          </w:p>
        </w:tc>
        <w:tc>
          <w:tcPr>
            <w:tcW w:w="0" w:type="auto"/>
            <w:tcMar>
              <w:top w:w="45" w:type="dxa"/>
              <w:left w:w="45" w:type="dxa"/>
              <w:bottom w:w="45" w:type="dxa"/>
              <w:right w:w="45" w:type="dxa"/>
            </w:tcMar>
            <w:hideMark/>
          </w:tcPr>
          <w:p w14:paraId="3DCE4E61" w14:textId="77777777" w:rsidR="007A1C65" w:rsidRPr="00757CC6" w:rsidRDefault="007A1C65" w:rsidP="007A1C65">
            <w:r w:rsidRPr="00757CC6">
              <w:t>Capability</w:t>
            </w:r>
          </w:p>
        </w:tc>
      </w:tr>
    </w:tbl>
    <w:p w14:paraId="0BE195FA" w14:textId="77777777" w:rsidR="007A1C65" w:rsidRPr="00757CC6" w:rsidRDefault="007A1C65" w:rsidP="007A1C65">
      <w:pPr>
        <w:pStyle w:val="a3"/>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A6B2246" w14:textId="77777777" w:rsidTr="007A1C65">
        <w:tc>
          <w:tcPr>
            <w:tcW w:w="0" w:type="auto"/>
            <w:tcMar>
              <w:top w:w="45" w:type="dxa"/>
              <w:left w:w="45" w:type="dxa"/>
              <w:bottom w:w="45" w:type="dxa"/>
              <w:right w:w="45" w:type="dxa"/>
            </w:tcMar>
            <w:hideMark/>
          </w:tcPr>
          <w:p w14:paraId="68435722" w14:textId="77777777" w:rsidR="007A1C65" w:rsidRPr="002423DA" w:rsidRDefault="007A1C65" w:rsidP="007A1C65">
            <w:pPr>
              <w:rPr>
                <w:b/>
                <w:bCs/>
              </w:rPr>
            </w:pPr>
            <w:r w:rsidRPr="002423DA">
              <w:rPr>
                <w:b/>
                <w:bCs/>
              </w:rPr>
              <w:t>Conformance Class</w:t>
            </w:r>
          </w:p>
        </w:tc>
        <w:tc>
          <w:tcPr>
            <w:tcW w:w="0" w:type="auto"/>
            <w:tcMar>
              <w:top w:w="45" w:type="dxa"/>
              <w:left w:w="45" w:type="dxa"/>
              <w:bottom w:w="45" w:type="dxa"/>
              <w:right w:w="45" w:type="dxa"/>
            </w:tcMar>
            <w:hideMark/>
          </w:tcPr>
          <w:p w14:paraId="7A729FD8" w14:textId="77777777" w:rsidR="007A1C65" w:rsidRPr="002423DA" w:rsidRDefault="007A1C65" w:rsidP="007A1C65">
            <w:pPr>
              <w:rPr>
                <w:b/>
                <w:bCs/>
              </w:rPr>
            </w:pPr>
            <w:r w:rsidRPr="002423DA">
              <w:rPr>
                <w:b/>
                <w:bCs/>
              </w:rPr>
              <w:t>/conf/</w:t>
            </w:r>
            <w:proofErr w:type="spellStart"/>
            <w:r w:rsidRPr="002423DA">
              <w:rPr>
                <w:b/>
                <w:bCs/>
              </w:rPr>
              <w:t>obs-cpt</w:t>
            </w:r>
            <w:proofErr w:type="spellEnd"/>
            <w:r w:rsidRPr="002423DA">
              <w:rPr>
                <w:b/>
                <w:bCs/>
              </w:rPr>
              <w:t>/Procedure</w:t>
            </w:r>
          </w:p>
        </w:tc>
      </w:tr>
      <w:tr w:rsidR="007A1C65" w:rsidRPr="00757CC6" w14:paraId="66002F78" w14:textId="77777777" w:rsidTr="007A1C65">
        <w:tc>
          <w:tcPr>
            <w:tcW w:w="0" w:type="auto"/>
            <w:tcMar>
              <w:top w:w="45" w:type="dxa"/>
              <w:left w:w="45" w:type="dxa"/>
              <w:bottom w:w="45" w:type="dxa"/>
              <w:right w:w="45" w:type="dxa"/>
            </w:tcMar>
            <w:hideMark/>
          </w:tcPr>
          <w:p w14:paraId="1B0E9433"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195827EB"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/Procedure</w:t>
            </w:r>
          </w:p>
        </w:tc>
      </w:tr>
      <w:tr w:rsidR="007A1C65" w:rsidRPr="00757CC6" w14:paraId="7B0D562E" w14:textId="77777777" w:rsidTr="007A1C65">
        <w:tc>
          <w:tcPr>
            <w:tcW w:w="0" w:type="auto"/>
            <w:tcMar>
              <w:top w:w="45" w:type="dxa"/>
              <w:left w:w="45" w:type="dxa"/>
              <w:bottom w:w="45" w:type="dxa"/>
              <w:right w:w="45" w:type="dxa"/>
            </w:tcMar>
            <w:hideMark/>
          </w:tcPr>
          <w:p w14:paraId="302A0B47"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57FF5FDC" w14:textId="77777777" w:rsidR="007A1C65" w:rsidRPr="00757CC6" w:rsidRDefault="007A1C65" w:rsidP="007A1C65">
            <w:r w:rsidRPr="00757CC6">
              <w:t>Verify that all requirements from the requirements class have been fulfilled.</w:t>
            </w:r>
          </w:p>
        </w:tc>
      </w:tr>
      <w:tr w:rsidR="007A1C65" w:rsidRPr="00757CC6" w14:paraId="670E0F21" w14:textId="77777777" w:rsidTr="007A1C65">
        <w:tc>
          <w:tcPr>
            <w:tcW w:w="0" w:type="auto"/>
            <w:tcMar>
              <w:top w:w="45" w:type="dxa"/>
              <w:left w:w="45" w:type="dxa"/>
              <w:bottom w:w="45" w:type="dxa"/>
              <w:right w:w="45" w:type="dxa"/>
            </w:tcMar>
            <w:hideMark/>
          </w:tcPr>
          <w:p w14:paraId="49B02C0E"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0696ECFB" w14:textId="77777777" w:rsidR="007A1C65" w:rsidRPr="00757CC6" w:rsidRDefault="007A1C65" w:rsidP="007A1C65">
            <w:r w:rsidRPr="00757CC6">
              <w:t>Inspect the documentation of the application, schema or profile.</w:t>
            </w:r>
          </w:p>
        </w:tc>
      </w:tr>
      <w:tr w:rsidR="007A1C65" w:rsidRPr="00757CC6" w14:paraId="1B78D998" w14:textId="77777777" w:rsidTr="007A1C65">
        <w:tc>
          <w:tcPr>
            <w:tcW w:w="0" w:type="auto"/>
            <w:tcMar>
              <w:top w:w="45" w:type="dxa"/>
              <w:left w:w="45" w:type="dxa"/>
              <w:bottom w:w="45" w:type="dxa"/>
              <w:right w:w="45" w:type="dxa"/>
            </w:tcMar>
            <w:hideMark/>
          </w:tcPr>
          <w:p w14:paraId="21675CCD"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155FE8F6" w14:textId="77777777" w:rsidR="007A1C65" w:rsidRPr="00757CC6" w:rsidRDefault="007A1C65" w:rsidP="007A1C65">
            <w:r w:rsidRPr="00757CC6">
              <w:t>Capability</w:t>
            </w:r>
          </w:p>
        </w:tc>
      </w:tr>
    </w:tbl>
    <w:p w14:paraId="7D94CEAF" w14:textId="77777777" w:rsidR="007A1C65" w:rsidRPr="0047527C" w:rsidRDefault="007A1C65" w:rsidP="007A1C65">
      <w:pPr>
        <w:pStyle w:val="a2"/>
      </w:pPr>
      <w:bookmarkStart w:id="728" w:name="_Toc72768927"/>
      <w:r w:rsidRPr="0047527C">
        <w:t>Abstract tests for Abstract Observation core package</w:t>
      </w:r>
      <w:bookmarkEnd w:id="728"/>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F169D1F" w14:textId="77777777" w:rsidTr="007A1C65">
        <w:tc>
          <w:tcPr>
            <w:tcW w:w="0" w:type="auto"/>
            <w:tcMar>
              <w:top w:w="45" w:type="dxa"/>
              <w:left w:w="45" w:type="dxa"/>
              <w:bottom w:w="45" w:type="dxa"/>
              <w:right w:w="45" w:type="dxa"/>
            </w:tcMar>
            <w:hideMark/>
          </w:tcPr>
          <w:p w14:paraId="71F1A0DE"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DB54B4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
        </w:tc>
      </w:tr>
      <w:tr w:rsidR="007A1C65" w:rsidRPr="0047527C" w14:paraId="47991A54" w14:textId="77777777" w:rsidTr="007A1C65">
        <w:tc>
          <w:tcPr>
            <w:tcW w:w="0" w:type="auto"/>
            <w:tcMar>
              <w:top w:w="45" w:type="dxa"/>
              <w:left w:w="45" w:type="dxa"/>
              <w:bottom w:w="45" w:type="dxa"/>
              <w:right w:w="45" w:type="dxa"/>
            </w:tcMar>
            <w:hideMark/>
          </w:tcPr>
          <w:p w14:paraId="7196610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16827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
        </w:tc>
      </w:tr>
      <w:tr w:rsidR="007A1C65" w:rsidRPr="0047527C" w14:paraId="58853305" w14:textId="77777777" w:rsidTr="007A1C65">
        <w:tc>
          <w:tcPr>
            <w:tcW w:w="0" w:type="auto"/>
            <w:tcMar>
              <w:top w:w="45" w:type="dxa"/>
              <w:left w:w="45" w:type="dxa"/>
              <w:bottom w:w="45" w:type="dxa"/>
              <w:right w:w="45" w:type="dxa"/>
            </w:tcMar>
            <w:hideMark/>
          </w:tcPr>
          <w:p w14:paraId="5793DA56"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E2BFC91" w14:textId="77777777" w:rsidR="007A1C65" w:rsidRPr="0047527C" w:rsidRDefault="007A1C65" w:rsidP="007A1C65">
            <w:r w:rsidRPr="0047527C">
              <w:t>Verify that all requirements from the requirements class have been fulfilled.</w:t>
            </w:r>
          </w:p>
        </w:tc>
      </w:tr>
      <w:tr w:rsidR="007A1C65" w:rsidRPr="0047527C" w14:paraId="3D9B6043" w14:textId="77777777" w:rsidTr="007A1C65">
        <w:tc>
          <w:tcPr>
            <w:tcW w:w="0" w:type="auto"/>
            <w:tcMar>
              <w:top w:w="45" w:type="dxa"/>
              <w:left w:w="45" w:type="dxa"/>
              <w:bottom w:w="45" w:type="dxa"/>
              <w:right w:w="45" w:type="dxa"/>
            </w:tcMar>
            <w:hideMark/>
          </w:tcPr>
          <w:p w14:paraId="090339A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BC8B382" w14:textId="77777777" w:rsidR="007A1C65" w:rsidRPr="0047527C" w:rsidRDefault="007A1C65" w:rsidP="007A1C65">
            <w:r w:rsidRPr="0047527C">
              <w:t>Inspect the documentation of the application, schema or profile.</w:t>
            </w:r>
          </w:p>
        </w:tc>
      </w:tr>
      <w:tr w:rsidR="007A1C65" w:rsidRPr="0047527C" w14:paraId="50D7DB49" w14:textId="77777777" w:rsidTr="007A1C65">
        <w:tc>
          <w:tcPr>
            <w:tcW w:w="0" w:type="auto"/>
            <w:tcMar>
              <w:top w:w="45" w:type="dxa"/>
              <w:left w:w="45" w:type="dxa"/>
              <w:bottom w:w="45" w:type="dxa"/>
              <w:right w:w="45" w:type="dxa"/>
            </w:tcMar>
            <w:hideMark/>
          </w:tcPr>
          <w:p w14:paraId="0CC8C29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0CDE8D1A" w14:textId="77777777" w:rsidR="007A1C65" w:rsidRPr="0047527C" w:rsidRDefault="007A1C65" w:rsidP="007A1C65">
            <w:r w:rsidRPr="0047527C">
              <w:t>Capability</w:t>
            </w:r>
          </w:p>
        </w:tc>
      </w:tr>
    </w:tbl>
    <w:p w14:paraId="04046C3F" w14:textId="77777777" w:rsidR="007A1C65" w:rsidRDefault="007A1C65" w:rsidP="007A1C65">
      <w:pPr>
        <w:pStyle w:val="a3"/>
        <w:rPr>
          <w:sz w:val="27"/>
          <w:szCs w:val="27"/>
        </w:rPr>
      </w:pPr>
      <w:r>
        <w:t xml:space="preserve">Abstract Observation core - </w:t>
      </w:r>
      <w:proofErr w:type="spellStart"/>
      <w:r>
        <w:t>AbstractDeployment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605CD7F" w14:textId="77777777" w:rsidTr="007A1C65">
        <w:tc>
          <w:tcPr>
            <w:tcW w:w="0" w:type="auto"/>
            <w:tcMar>
              <w:top w:w="45" w:type="dxa"/>
              <w:left w:w="45" w:type="dxa"/>
              <w:bottom w:w="45" w:type="dxa"/>
              <w:right w:w="45" w:type="dxa"/>
            </w:tcMar>
            <w:hideMark/>
          </w:tcPr>
          <w:p w14:paraId="38B94F81"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382BDE8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AbstractDeployment</w:t>
            </w:r>
            <w:proofErr w:type="spellEnd"/>
          </w:p>
        </w:tc>
      </w:tr>
      <w:tr w:rsidR="007A1C65" w:rsidRPr="0047527C" w14:paraId="7E13A926" w14:textId="77777777" w:rsidTr="007A1C65">
        <w:tc>
          <w:tcPr>
            <w:tcW w:w="0" w:type="auto"/>
            <w:tcMar>
              <w:top w:w="45" w:type="dxa"/>
              <w:left w:w="45" w:type="dxa"/>
              <w:bottom w:w="45" w:type="dxa"/>
              <w:right w:w="45" w:type="dxa"/>
            </w:tcMar>
            <w:hideMark/>
          </w:tcPr>
          <w:p w14:paraId="27A947C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24341B9A"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AbstractDeployment</w:t>
            </w:r>
            <w:proofErr w:type="spellEnd"/>
          </w:p>
        </w:tc>
      </w:tr>
      <w:tr w:rsidR="007A1C65" w:rsidRPr="0047527C" w14:paraId="5D9DDE66" w14:textId="77777777" w:rsidTr="007A1C65">
        <w:tc>
          <w:tcPr>
            <w:tcW w:w="0" w:type="auto"/>
            <w:tcMar>
              <w:top w:w="45" w:type="dxa"/>
              <w:left w:w="45" w:type="dxa"/>
              <w:bottom w:w="45" w:type="dxa"/>
              <w:right w:w="45" w:type="dxa"/>
            </w:tcMar>
            <w:hideMark/>
          </w:tcPr>
          <w:p w14:paraId="534D1E9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09ACC56" w14:textId="77777777" w:rsidR="007A1C65" w:rsidRPr="0047527C" w:rsidRDefault="007A1C65" w:rsidP="007A1C65">
            <w:r w:rsidRPr="0047527C">
              <w:t>Verify that all requirements from the requirements class have been fulfilled.</w:t>
            </w:r>
          </w:p>
        </w:tc>
      </w:tr>
      <w:tr w:rsidR="007A1C65" w:rsidRPr="0047527C" w14:paraId="4E541F68" w14:textId="77777777" w:rsidTr="007A1C65">
        <w:tc>
          <w:tcPr>
            <w:tcW w:w="0" w:type="auto"/>
            <w:tcMar>
              <w:top w:w="45" w:type="dxa"/>
              <w:left w:w="45" w:type="dxa"/>
              <w:bottom w:w="45" w:type="dxa"/>
              <w:right w:w="45" w:type="dxa"/>
            </w:tcMar>
            <w:hideMark/>
          </w:tcPr>
          <w:p w14:paraId="0C69E31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53ADD99" w14:textId="77777777" w:rsidR="007A1C65" w:rsidRPr="0047527C" w:rsidRDefault="007A1C65" w:rsidP="007A1C65">
            <w:r w:rsidRPr="0047527C">
              <w:t>Inspect the documentation of the application, schema or profile.</w:t>
            </w:r>
          </w:p>
        </w:tc>
      </w:tr>
      <w:tr w:rsidR="007A1C65" w:rsidRPr="0047527C" w14:paraId="37489643" w14:textId="77777777" w:rsidTr="007A1C65">
        <w:tc>
          <w:tcPr>
            <w:tcW w:w="0" w:type="auto"/>
            <w:tcMar>
              <w:top w:w="45" w:type="dxa"/>
              <w:left w:w="45" w:type="dxa"/>
              <w:bottom w:w="45" w:type="dxa"/>
              <w:right w:w="45" w:type="dxa"/>
            </w:tcMar>
            <w:hideMark/>
          </w:tcPr>
          <w:p w14:paraId="0C45B70B"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98BE7CD" w14:textId="77777777" w:rsidR="007A1C65" w:rsidRPr="0047527C" w:rsidRDefault="007A1C65" w:rsidP="007A1C65">
            <w:r w:rsidRPr="0047527C">
              <w:t>Capability</w:t>
            </w:r>
          </w:p>
        </w:tc>
      </w:tr>
    </w:tbl>
    <w:p w14:paraId="76B96CAA" w14:textId="77777777" w:rsidR="007A1C65" w:rsidRDefault="007A1C65" w:rsidP="007A1C65">
      <w:pPr>
        <w:pStyle w:val="a3"/>
        <w:rPr>
          <w:sz w:val="27"/>
          <w:szCs w:val="27"/>
        </w:rPr>
      </w:pPr>
      <w:r>
        <w:t xml:space="preserve">Abstract Observation core - </w:t>
      </w:r>
      <w:proofErr w:type="spellStart"/>
      <w:r>
        <w:t>AbstractHost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5E2BB2A0" w14:textId="77777777" w:rsidTr="007A1C65">
        <w:tc>
          <w:tcPr>
            <w:tcW w:w="0" w:type="auto"/>
            <w:tcMar>
              <w:top w:w="45" w:type="dxa"/>
              <w:left w:w="45" w:type="dxa"/>
              <w:bottom w:w="45" w:type="dxa"/>
              <w:right w:w="45" w:type="dxa"/>
            </w:tcMar>
            <w:hideMark/>
          </w:tcPr>
          <w:p w14:paraId="428ABE4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FB281D5"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AbstractHost</w:t>
            </w:r>
            <w:proofErr w:type="spellEnd"/>
          </w:p>
        </w:tc>
      </w:tr>
      <w:tr w:rsidR="007A1C65" w:rsidRPr="0047527C" w14:paraId="6A33C319" w14:textId="77777777" w:rsidTr="007A1C65">
        <w:tc>
          <w:tcPr>
            <w:tcW w:w="0" w:type="auto"/>
            <w:tcMar>
              <w:top w:w="45" w:type="dxa"/>
              <w:left w:w="45" w:type="dxa"/>
              <w:bottom w:w="45" w:type="dxa"/>
              <w:right w:w="45" w:type="dxa"/>
            </w:tcMar>
            <w:hideMark/>
          </w:tcPr>
          <w:p w14:paraId="4D7093B1"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2DED8E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AbstractHost</w:t>
            </w:r>
            <w:proofErr w:type="spellEnd"/>
          </w:p>
        </w:tc>
      </w:tr>
      <w:tr w:rsidR="007A1C65" w:rsidRPr="0047527C" w14:paraId="72022B6E" w14:textId="77777777" w:rsidTr="007A1C65">
        <w:tc>
          <w:tcPr>
            <w:tcW w:w="0" w:type="auto"/>
            <w:tcMar>
              <w:top w:w="45" w:type="dxa"/>
              <w:left w:w="45" w:type="dxa"/>
              <w:bottom w:w="45" w:type="dxa"/>
              <w:right w:w="45" w:type="dxa"/>
            </w:tcMar>
            <w:hideMark/>
          </w:tcPr>
          <w:p w14:paraId="5ED0844D" w14:textId="77777777" w:rsidR="007A1C65" w:rsidRPr="0047527C" w:rsidRDefault="007A1C65" w:rsidP="007A1C65">
            <w:r w:rsidRPr="0047527C">
              <w:lastRenderedPageBreak/>
              <w:t>Test purpose</w:t>
            </w:r>
          </w:p>
        </w:tc>
        <w:tc>
          <w:tcPr>
            <w:tcW w:w="0" w:type="auto"/>
            <w:tcMar>
              <w:top w:w="45" w:type="dxa"/>
              <w:left w:w="45" w:type="dxa"/>
              <w:bottom w:w="45" w:type="dxa"/>
              <w:right w:w="45" w:type="dxa"/>
            </w:tcMar>
            <w:hideMark/>
          </w:tcPr>
          <w:p w14:paraId="00705F3C" w14:textId="77777777" w:rsidR="007A1C65" w:rsidRPr="0047527C" w:rsidRDefault="007A1C65" w:rsidP="007A1C65">
            <w:r w:rsidRPr="0047527C">
              <w:t>Verify that all requirements from the requirements class have been fulfilled.</w:t>
            </w:r>
          </w:p>
        </w:tc>
      </w:tr>
      <w:tr w:rsidR="007A1C65" w:rsidRPr="0047527C" w14:paraId="234EA520" w14:textId="77777777" w:rsidTr="007A1C65">
        <w:tc>
          <w:tcPr>
            <w:tcW w:w="0" w:type="auto"/>
            <w:tcMar>
              <w:top w:w="45" w:type="dxa"/>
              <w:left w:w="45" w:type="dxa"/>
              <w:bottom w:w="45" w:type="dxa"/>
              <w:right w:w="45" w:type="dxa"/>
            </w:tcMar>
            <w:hideMark/>
          </w:tcPr>
          <w:p w14:paraId="5849025D"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3EC8248" w14:textId="77777777" w:rsidR="007A1C65" w:rsidRPr="0047527C" w:rsidRDefault="007A1C65" w:rsidP="007A1C65">
            <w:r w:rsidRPr="0047527C">
              <w:t>Inspect the documentation of the application, schema or profile.</w:t>
            </w:r>
          </w:p>
        </w:tc>
      </w:tr>
      <w:tr w:rsidR="007A1C65" w:rsidRPr="0047527C" w14:paraId="4A11FFAE" w14:textId="77777777" w:rsidTr="007A1C65">
        <w:tc>
          <w:tcPr>
            <w:tcW w:w="0" w:type="auto"/>
            <w:tcMar>
              <w:top w:w="45" w:type="dxa"/>
              <w:left w:w="45" w:type="dxa"/>
              <w:bottom w:w="45" w:type="dxa"/>
              <w:right w:w="45" w:type="dxa"/>
            </w:tcMar>
            <w:hideMark/>
          </w:tcPr>
          <w:p w14:paraId="1B219378"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2232A13" w14:textId="77777777" w:rsidR="007A1C65" w:rsidRPr="0047527C" w:rsidRDefault="007A1C65" w:rsidP="007A1C65">
            <w:r w:rsidRPr="0047527C">
              <w:t>Capability</w:t>
            </w:r>
          </w:p>
        </w:tc>
      </w:tr>
    </w:tbl>
    <w:p w14:paraId="2F8A9BE4" w14:textId="77777777" w:rsidR="007A1C65" w:rsidRDefault="007A1C65" w:rsidP="007A1C65">
      <w:pPr>
        <w:pStyle w:val="a3"/>
        <w:rPr>
          <w:sz w:val="27"/>
          <w:szCs w:val="27"/>
        </w:rPr>
      </w:pPr>
      <w:r>
        <w:t xml:space="preserve">Abstract Observation core - </w:t>
      </w:r>
      <w:proofErr w:type="spellStart"/>
      <w:r>
        <w:t>AbstractObservableProperty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43CB3F7" w14:textId="77777777" w:rsidTr="007A1C65">
        <w:tc>
          <w:tcPr>
            <w:tcW w:w="0" w:type="auto"/>
            <w:tcMar>
              <w:top w:w="45" w:type="dxa"/>
              <w:left w:w="45" w:type="dxa"/>
              <w:bottom w:w="45" w:type="dxa"/>
              <w:right w:w="45" w:type="dxa"/>
            </w:tcMar>
            <w:hideMark/>
          </w:tcPr>
          <w:p w14:paraId="738B3FF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0219AC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AbstractObservableProperty</w:t>
            </w:r>
            <w:proofErr w:type="spellEnd"/>
          </w:p>
        </w:tc>
      </w:tr>
      <w:tr w:rsidR="007A1C65" w:rsidRPr="0047527C" w14:paraId="12419220" w14:textId="77777777" w:rsidTr="007A1C65">
        <w:tc>
          <w:tcPr>
            <w:tcW w:w="0" w:type="auto"/>
            <w:tcMar>
              <w:top w:w="45" w:type="dxa"/>
              <w:left w:w="45" w:type="dxa"/>
              <w:bottom w:w="45" w:type="dxa"/>
              <w:right w:w="45" w:type="dxa"/>
            </w:tcMar>
            <w:hideMark/>
          </w:tcPr>
          <w:p w14:paraId="07D0F07D"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5A6922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AbstractObservableProperty</w:t>
            </w:r>
            <w:proofErr w:type="spellEnd"/>
          </w:p>
        </w:tc>
      </w:tr>
      <w:tr w:rsidR="007A1C65" w:rsidRPr="0047527C" w14:paraId="665A5671" w14:textId="77777777" w:rsidTr="007A1C65">
        <w:tc>
          <w:tcPr>
            <w:tcW w:w="0" w:type="auto"/>
            <w:tcMar>
              <w:top w:w="45" w:type="dxa"/>
              <w:left w:w="45" w:type="dxa"/>
              <w:bottom w:w="45" w:type="dxa"/>
              <w:right w:w="45" w:type="dxa"/>
            </w:tcMar>
            <w:hideMark/>
          </w:tcPr>
          <w:p w14:paraId="788F92B0"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6FB6B90" w14:textId="77777777" w:rsidR="007A1C65" w:rsidRPr="0047527C" w:rsidRDefault="007A1C65" w:rsidP="007A1C65">
            <w:r w:rsidRPr="0047527C">
              <w:t>Verify that all requirements from the requirements class have been fulfilled.</w:t>
            </w:r>
          </w:p>
        </w:tc>
      </w:tr>
      <w:tr w:rsidR="007A1C65" w:rsidRPr="0047527C" w14:paraId="66530E81" w14:textId="77777777" w:rsidTr="007A1C65">
        <w:tc>
          <w:tcPr>
            <w:tcW w:w="0" w:type="auto"/>
            <w:tcMar>
              <w:top w:w="45" w:type="dxa"/>
              <w:left w:w="45" w:type="dxa"/>
              <w:bottom w:w="45" w:type="dxa"/>
              <w:right w:w="45" w:type="dxa"/>
            </w:tcMar>
            <w:hideMark/>
          </w:tcPr>
          <w:p w14:paraId="32B312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1AE535F1" w14:textId="77777777" w:rsidR="007A1C65" w:rsidRPr="0047527C" w:rsidRDefault="007A1C65" w:rsidP="007A1C65">
            <w:r w:rsidRPr="0047527C">
              <w:t>Inspect the documentation of the application, schema or profile.</w:t>
            </w:r>
          </w:p>
        </w:tc>
      </w:tr>
      <w:tr w:rsidR="007A1C65" w:rsidRPr="0047527C" w14:paraId="50A45435" w14:textId="77777777" w:rsidTr="007A1C65">
        <w:tc>
          <w:tcPr>
            <w:tcW w:w="0" w:type="auto"/>
            <w:tcMar>
              <w:top w:w="45" w:type="dxa"/>
              <w:left w:w="45" w:type="dxa"/>
              <w:bottom w:w="45" w:type="dxa"/>
              <w:right w:w="45" w:type="dxa"/>
            </w:tcMar>
            <w:hideMark/>
          </w:tcPr>
          <w:p w14:paraId="1B604E4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58A86E82" w14:textId="77777777" w:rsidR="007A1C65" w:rsidRPr="0047527C" w:rsidRDefault="007A1C65" w:rsidP="007A1C65">
            <w:r w:rsidRPr="0047527C">
              <w:t>Capability</w:t>
            </w:r>
          </w:p>
        </w:tc>
      </w:tr>
    </w:tbl>
    <w:p w14:paraId="4B3F4D12" w14:textId="77777777" w:rsidR="007A1C65" w:rsidRDefault="007A1C65" w:rsidP="007A1C65">
      <w:pPr>
        <w:pStyle w:val="a3"/>
        <w:rPr>
          <w:sz w:val="27"/>
          <w:szCs w:val="27"/>
        </w:rPr>
      </w:pPr>
      <w:r>
        <w:t xml:space="preserve">Abstract Observation core - </w:t>
      </w:r>
      <w:proofErr w:type="spellStart"/>
      <w:r>
        <w:t>AbstractObservation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BF01198" w14:textId="77777777" w:rsidTr="007A1C65">
        <w:tc>
          <w:tcPr>
            <w:tcW w:w="0" w:type="auto"/>
            <w:tcMar>
              <w:top w:w="45" w:type="dxa"/>
              <w:left w:w="45" w:type="dxa"/>
              <w:bottom w:w="45" w:type="dxa"/>
              <w:right w:w="45" w:type="dxa"/>
            </w:tcMar>
            <w:hideMark/>
          </w:tcPr>
          <w:p w14:paraId="567C80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16933A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w:t>
            </w:r>
            <w:proofErr w:type="spellEnd"/>
          </w:p>
        </w:tc>
      </w:tr>
      <w:tr w:rsidR="007A1C65" w:rsidRPr="0047527C" w14:paraId="3344C9A2" w14:textId="77777777" w:rsidTr="007A1C65">
        <w:tc>
          <w:tcPr>
            <w:tcW w:w="0" w:type="auto"/>
            <w:tcMar>
              <w:top w:w="45" w:type="dxa"/>
              <w:left w:w="45" w:type="dxa"/>
              <w:bottom w:w="45" w:type="dxa"/>
              <w:right w:w="45" w:type="dxa"/>
            </w:tcMar>
            <w:hideMark/>
          </w:tcPr>
          <w:p w14:paraId="03DFD255"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C94CB37"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w:t>
            </w:r>
            <w:proofErr w:type="spellEnd"/>
          </w:p>
        </w:tc>
      </w:tr>
      <w:tr w:rsidR="007A1C65" w:rsidRPr="0047527C" w14:paraId="40F85A17" w14:textId="77777777" w:rsidTr="007A1C65">
        <w:tc>
          <w:tcPr>
            <w:tcW w:w="0" w:type="auto"/>
            <w:tcMar>
              <w:top w:w="45" w:type="dxa"/>
              <w:left w:w="45" w:type="dxa"/>
              <w:bottom w:w="45" w:type="dxa"/>
              <w:right w:w="45" w:type="dxa"/>
            </w:tcMar>
            <w:hideMark/>
          </w:tcPr>
          <w:p w14:paraId="70F81EB8"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9BF74FF" w14:textId="77777777" w:rsidR="007A1C65" w:rsidRPr="0047527C" w:rsidRDefault="007A1C65" w:rsidP="007A1C65">
            <w:r w:rsidRPr="0047527C">
              <w:t>Verify that all requirements from the requirements class have been fulfilled.</w:t>
            </w:r>
          </w:p>
        </w:tc>
      </w:tr>
      <w:tr w:rsidR="007A1C65" w:rsidRPr="0047527C" w14:paraId="627F41A9" w14:textId="77777777" w:rsidTr="007A1C65">
        <w:tc>
          <w:tcPr>
            <w:tcW w:w="0" w:type="auto"/>
            <w:tcMar>
              <w:top w:w="45" w:type="dxa"/>
              <w:left w:w="45" w:type="dxa"/>
              <w:bottom w:w="45" w:type="dxa"/>
              <w:right w:w="45" w:type="dxa"/>
            </w:tcMar>
            <w:hideMark/>
          </w:tcPr>
          <w:p w14:paraId="12A4FD26"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E9057A5" w14:textId="77777777" w:rsidR="007A1C65" w:rsidRPr="0047527C" w:rsidRDefault="007A1C65" w:rsidP="007A1C65">
            <w:r w:rsidRPr="0047527C">
              <w:t>Inspect the documentation of the application, schema or profile.</w:t>
            </w:r>
          </w:p>
        </w:tc>
      </w:tr>
      <w:tr w:rsidR="007A1C65" w:rsidRPr="0047527C" w14:paraId="4D2C589A" w14:textId="77777777" w:rsidTr="007A1C65">
        <w:tc>
          <w:tcPr>
            <w:tcW w:w="0" w:type="auto"/>
            <w:tcMar>
              <w:top w:w="45" w:type="dxa"/>
              <w:left w:w="45" w:type="dxa"/>
              <w:bottom w:w="45" w:type="dxa"/>
              <w:right w:w="45" w:type="dxa"/>
            </w:tcMar>
            <w:hideMark/>
          </w:tcPr>
          <w:p w14:paraId="4706DFB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DC22C5A" w14:textId="77777777" w:rsidR="007A1C65" w:rsidRPr="0047527C" w:rsidRDefault="007A1C65" w:rsidP="007A1C65">
            <w:r w:rsidRPr="0047527C">
              <w:t>Capability</w:t>
            </w:r>
          </w:p>
        </w:tc>
      </w:tr>
    </w:tbl>
    <w:p w14:paraId="394FF8F7" w14:textId="77777777" w:rsidR="007A1C65" w:rsidRDefault="007A1C65" w:rsidP="007A1C65">
      <w:pPr>
        <w:pStyle w:val="a3"/>
        <w:rPr>
          <w:sz w:val="27"/>
          <w:szCs w:val="27"/>
        </w:rPr>
      </w:pPr>
      <w:r>
        <w:t xml:space="preserve">Abstract Observation core - </w:t>
      </w:r>
      <w:proofErr w:type="spellStart"/>
      <w:r>
        <w:t>AbstractObservationCharacteristics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D3CF46E" w14:textId="77777777" w:rsidTr="007A1C65">
        <w:tc>
          <w:tcPr>
            <w:tcW w:w="0" w:type="auto"/>
            <w:tcMar>
              <w:top w:w="45" w:type="dxa"/>
              <w:left w:w="45" w:type="dxa"/>
              <w:bottom w:w="45" w:type="dxa"/>
              <w:right w:w="45" w:type="dxa"/>
            </w:tcMar>
            <w:hideMark/>
          </w:tcPr>
          <w:p w14:paraId="4C0F009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69640B2"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AbstractObservationCharacteristics</w:t>
            </w:r>
            <w:proofErr w:type="spellEnd"/>
          </w:p>
        </w:tc>
      </w:tr>
      <w:tr w:rsidR="007A1C65" w:rsidRPr="0047527C" w14:paraId="5183D049" w14:textId="77777777" w:rsidTr="007A1C65">
        <w:tc>
          <w:tcPr>
            <w:tcW w:w="0" w:type="auto"/>
            <w:tcMar>
              <w:top w:w="45" w:type="dxa"/>
              <w:left w:w="45" w:type="dxa"/>
              <w:bottom w:w="45" w:type="dxa"/>
              <w:right w:w="45" w:type="dxa"/>
            </w:tcMar>
            <w:hideMark/>
          </w:tcPr>
          <w:p w14:paraId="267A2543"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6F43436"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AbstractObservationCharacteristics</w:t>
            </w:r>
            <w:proofErr w:type="spellEnd"/>
          </w:p>
        </w:tc>
      </w:tr>
      <w:tr w:rsidR="007A1C65" w:rsidRPr="0047527C" w14:paraId="746130E4" w14:textId="77777777" w:rsidTr="007A1C65">
        <w:tc>
          <w:tcPr>
            <w:tcW w:w="0" w:type="auto"/>
            <w:tcMar>
              <w:top w:w="45" w:type="dxa"/>
              <w:left w:w="45" w:type="dxa"/>
              <w:bottom w:w="45" w:type="dxa"/>
              <w:right w:w="45" w:type="dxa"/>
            </w:tcMar>
            <w:hideMark/>
          </w:tcPr>
          <w:p w14:paraId="48DA641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D3EFC47" w14:textId="77777777" w:rsidR="007A1C65" w:rsidRPr="0047527C" w:rsidRDefault="007A1C65" w:rsidP="007A1C65">
            <w:r w:rsidRPr="0047527C">
              <w:t>Verify that all requirements from the requirements class have been fulfilled.</w:t>
            </w:r>
          </w:p>
        </w:tc>
      </w:tr>
      <w:tr w:rsidR="007A1C65" w:rsidRPr="0047527C" w14:paraId="229C6FC7" w14:textId="77777777" w:rsidTr="007A1C65">
        <w:tc>
          <w:tcPr>
            <w:tcW w:w="0" w:type="auto"/>
            <w:tcMar>
              <w:top w:w="45" w:type="dxa"/>
              <w:left w:w="45" w:type="dxa"/>
              <w:bottom w:w="45" w:type="dxa"/>
              <w:right w:w="45" w:type="dxa"/>
            </w:tcMar>
            <w:hideMark/>
          </w:tcPr>
          <w:p w14:paraId="4F9D99D5"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2355B8" w14:textId="77777777" w:rsidR="007A1C65" w:rsidRPr="0047527C" w:rsidRDefault="007A1C65" w:rsidP="007A1C65">
            <w:r w:rsidRPr="0047527C">
              <w:t>Inspect the documentation of the application, schema or profile.</w:t>
            </w:r>
          </w:p>
        </w:tc>
      </w:tr>
      <w:tr w:rsidR="007A1C65" w:rsidRPr="0047527C" w14:paraId="1457D810" w14:textId="77777777" w:rsidTr="007A1C65">
        <w:tc>
          <w:tcPr>
            <w:tcW w:w="0" w:type="auto"/>
            <w:tcMar>
              <w:top w:w="45" w:type="dxa"/>
              <w:left w:w="45" w:type="dxa"/>
              <w:bottom w:w="45" w:type="dxa"/>
              <w:right w:w="45" w:type="dxa"/>
            </w:tcMar>
            <w:hideMark/>
          </w:tcPr>
          <w:p w14:paraId="6678E98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7A4B245" w14:textId="77777777" w:rsidR="007A1C65" w:rsidRPr="0047527C" w:rsidRDefault="007A1C65" w:rsidP="007A1C65">
            <w:r w:rsidRPr="0047527C">
              <w:t>Capability</w:t>
            </w:r>
          </w:p>
        </w:tc>
      </w:tr>
    </w:tbl>
    <w:p w14:paraId="09088CDF" w14:textId="77777777" w:rsidR="007A1C65" w:rsidRDefault="007A1C65" w:rsidP="007A1C65">
      <w:pPr>
        <w:pStyle w:val="a3"/>
        <w:rPr>
          <w:sz w:val="27"/>
          <w:szCs w:val="27"/>
        </w:rPr>
      </w:pPr>
      <w:r>
        <w:t xml:space="preserve">Abstract Observation core - </w:t>
      </w:r>
      <w:proofErr w:type="spellStart"/>
      <w:r>
        <w:t>AbstractObserver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2A416615" w14:textId="77777777" w:rsidTr="007A1C65">
        <w:tc>
          <w:tcPr>
            <w:tcW w:w="0" w:type="auto"/>
            <w:tcMar>
              <w:top w:w="45" w:type="dxa"/>
              <w:left w:w="45" w:type="dxa"/>
              <w:bottom w:w="45" w:type="dxa"/>
              <w:right w:w="45" w:type="dxa"/>
            </w:tcMar>
            <w:hideMark/>
          </w:tcPr>
          <w:p w14:paraId="2810FD3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ECDDA6D"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AbstractObserver</w:t>
            </w:r>
            <w:proofErr w:type="spellEnd"/>
          </w:p>
        </w:tc>
      </w:tr>
      <w:tr w:rsidR="007A1C65" w:rsidRPr="0047527C" w14:paraId="195F0F5D" w14:textId="77777777" w:rsidTr="007A1C65">
        <w:tc>
          <w:tcPr>
            <w:tcW w:w="0" w:type="auto"/>
            <w:tcMar>
              <w:top w:w="45" w:type="dxa"/>
              <w:left w:w="45" w:type="dxa"/>
              <w:bottom w:w="45" w:type="dxa"/>
              <w:right w:w="45" w:type="dxa"/>
            </w:tcMar>
            <w:hideMark/>
          </w:tcPr>
          <w:p w14:paraId="29F60F58" w14:textId="77777777" w:rsidR="007A1C65" w:rsidRPr="0047527C" w:rsidRDefault="007A1C65" w:rsidP="007A1C65">
            <w:r w:rsidRPr="0047527C">
              <w:lastRenderedPageBreak/>
              <w:t>Requirements</w:t>
            </w:r>
          </w:p>
        </w:tc>
        <w:tc>
          <w:tcPr>
            <w:tcW w:w="0" w:type="auto"/>
            <w:tcMar>
              <w:top w:w="45" w:type="dxa"/>
              <w:left w:w="45" w:type="dxa"/>
              <w:bottom w:w="45" w:type="dxa"/>
              <w:right w:w="45" w:type="dxa"/>
            </w:tcMar>
            <w:hideMark/>
          </w:tcPr>
          <w:p w14:paraId="5FB76308"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AbstractObserver</w:t>
            </w:r>
            <w:proofErr w:type="spellEnd"/>
          </w:p>
        </w:tc>
      </w:tr>
      <w:tr w:rsidR="007A1C65" w:rsidRPr="0047527C" w14:paraId="199715C3" w14:textId="77777777" w:rsidTr="007A1C65">
        <w:tc>
          <w:tcPr>
            <w:tcW w:w="0" w:type="auto"/>
            <w:tcMar>
              <w:top w:w="45" w:type="dxa"/>
              <w:left w:w="45" w:type="dxa"/>
              <w:bottom w:w="45" w:type="dxa"/>
              <w:right w:w="45" w:type="dxa"/>
            </w:tcMar>
            <w:hideMark/>
          </w:tcPr>
          <w:p w14:paraId="6EDD140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2559DE5" w14:textId="77777777" w:rsidR="007A1C65" w:rsidRPr="0047527C" w:rsidRDefault="007A1C65" w:rsidP="007A1C65">
            <w:r w:rsidRPr="0047527C">
              <w:t>Verify that all requirements from the requirements class have been fulfilled.</w:t>
            </w:r>
          </w:p>
        </w:tc>
      </w:tr>
      <w:tr w:rsidR="007A1C65" w:rsidRPr="0047527C" w14:paraId="04F0EDD8" w14:textId="77777777" w:rsidTr="007A1C65">
        <w:tc>
          <w:tcPr>
            <w:tcW w:w="0" w:type="auto"/>
            <w:tcMar>
              <w:top w:w="45" w:type="dxa"/>
              <w:left w:w="45" w:type="dxa"/>
              <w:bottom w:w="45" w:type="dxa"/>
              <w:right w:w="45" w:type="dxa"/>
            </w:tcMar>
            <w:hideMark/>
          </w:tcPr>
          <w:p w14:paraId="542A9CD3"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1CF3355" w14:textId="77777777" w:rsidR="007A1C65" w:rsidRPr="0047527C" w:rsidRDefault="007A1C65" w:rsidP="007A1C65">
            <w:r w:rsidRPr="0047527C">
              <w:t>Inspect the documentation of the application, schema or profile.</w:t>
            </w:r>
          </w:p>
        </w:tc>
      </w:tr>
      <w:tr w:rsidR="007A1C65" w:rsidRPr="0047527C" w14:paraId="34B87AF3" w14:textId="77777777" w:rsidTr="007A1C65">
        <w:tc>
          <w:tcPr>
            <w:tcW w:w="0" w:type="auto"/>
            <w:tcMar>
              <w:top w:w="45" w:type="dxa"/>
              <w:left w:w="45" w:type="dxa"/>
              <w:bottom w:w="45" w:type="dxa"/>
              <w:right w:w="45" w:type="dxa"/>
            </w:tcMar>
            <w:hideMark/>
          </w:tcPr>
          <w:p w14:paraId="29E12029"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9B8134" w14:textId="77777777" w:rsidR="007A1C65" w:rsidRPr="0047527C" w:rsidRDefault="007A1C65" w:rsidP="007A1C65">
            <w:r w:rsidRPr="0047527C">
              <w:t>Capability</w:t>
            </w:r>
          </w:p>
        </w:tc>
      </w:tr>
    </w:tbl>
    <w:p w14:paraId="24519059" w14:textId="77777777" w:rsidR="007A1C65" w:rsidRPr="0047527C" w:rsidRDefault="007A1C65" w:rsidP="007A1C65">
      <w:pPr>
        <w:pStyle w:val="a3"/>
      </w:pPr>
      <w:r w:rsidRPr="0047527C">
        <w:t xml:space="preserve">Abstract Observation core - </w:t>
      </w:r>
      <w:proofErr w:type="spellStart"/>
      <w:r w:rsidRPr="0047527C">
        <w:t>AbstractObservingProcedure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DD27A92" w14:textId="77777777" w:rsidTr="007A1C65">
        <w:tc>
          <w:tcPr>
            <w:tcW w:w="0" w:type="auto"/>
            <w:tcMar>
              <w:top w:w="45" w:type="dxa"/>
              <w:left w:w="45" w:type="dxa"/>
              <w:bottom w:w="45" w:type="dxa"/>
              <w:right w:w="45" w:type="dxa"/>
            </w:tcMar>
            <w:hideMark/>
          </w:tcPr>
          <w:p w14:paraId="681B788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0EBB6DA"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AbstractObservingProcedure</w:t>
            </w:r>
            <w:proofErr w:type="spellEnd"/>
          </w:p>
        </w:tc>
      </w:tr>
      <w:tr w:rsidR="007A1C65" w:rsidRPr="0047527C" w14:paraId="63D5F15D" w14:textId="77777777" w:rsidTr="007A1C65">
        <w:tc>
          <w:tcPr>
            <w:tcW w:w="0" w:type="auto"/>
            <w:tcMar>
              <w:top w:w="45" w:type="dxa"/>
              <w:left w:w="45" w:type="dxa"/>
              <w:bottom w:w="45" w:type="dxa"/>
              <w:right w:w="45" w:type="dxa"/>
            </w:tcMar>
            <w:hideMark/>
          </w:tcPr>
          <w:p w14:paraId="3EB527C7"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6C3E28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AbstractObservingProcedure</w:t>
            </w:r>
            <w:proofErr w:type="spellEnd"/>
          </w:p>
        </w:tc>
      </w:tr>
      <w:tr w:rsidR="007A1C65" w:rsidRPr="0047527C" w14:paraId="46857F8B" w14:textId="77777777" w:rsidTr="007A1C65">
        <w:tc>
          <w:tcPr>
            <w:tcW w:w="0" w:type="auto"/>
            <w:tcMar>
              <w:top w:w="45" w:type="dxa"/>
              <w:left w:w="45" w:type="dxa"/>
              <w:bottom w:w="45" w:type="dxa"/>
              <w:right w:w="45" w:type="dxa"/>
            </w:tcMar>
            <w:hideMark/>
          </w:tcPr>
          <w:p w14:paraId="21996FF4"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16689E16" w14:textId="77777777" w:rsidR="007A1C65" w:rsidRPr="0047527C" w:rsidRDefault="007A1C65" w:rsidP="007A1C65">
            <w:r w:rsidRPr="0047527C">
              <w:t>Verify that all requirements from the requirements class have been fulfilled.</w:t>
            </w:r>
          </w:p>
        </w:tc>
      </w:tr>
      <w:tr w:rsidR="007A1C65" w:rsidRPr="0047527C" w14:paraId="2BB2FD82" w14:textId="77777777" w:rsidTr="007A1C65">
        <w:tc>
          <w:tcPr>
            <w:tcW w:w="0" w:type="auto"/>
            <w:tcMar>
              <w:top w:w="45" w:type="dxa"/>
              <w:left w:w="45" w:type="dxa"/>
              <w:bottom w:w="45" w:type="dxa"/>
              <w:right w:w="45" w:type="dxa"/>
            </w:tcMar>
            <w:hideMark/>
          </w:tcPr>
          <w:p w14:paraId="0A7AD144"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4BAC20C" w14:textId="77777777" w:rsidR="007A1C65" w:rsidRPr="0047527C" w:rsidRDefault="007A1C65" w:rsidP="007A1C65">
            <w:r w:rsidRPr="0047527C">
              <w:t>Inspect the documentation of the application, schema or profile.</w:t>
            </w:r>
          </w:p>
        </w:tc>
      </w:tr>
      <w:tr w:rsidR="007A1C65" w:rsidRPr="0047527C" w14:paraId="18D8A6B8" w14:textId="77777777" w:rsidTr="007A1C65">
        <w:tc>
          <w:tcPr>
            <w:tcW w:w="0" w:type="auto"/>
            <w:tcMar>
              <w:top w:w="45" w:type="dxa"/>
              <w:left w:w="45" w:type="dxa"/>
              <w:bottom w:w="45" w:type="dxa"/>
              <w:right w:w="45" w:type="dxa"/>
            </w:tcMar>
            <w:hideMark/>
          </w:tcPr>
          <w:p w14:paraId="0CB4321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7F1F889" w14:textId="77777777" w:rsidR="007A1C65" w:rsidRPr="0047527C" w:rsidRDefault="007A1C65" w:rsidP="007A1C65">
            <w:r w:rsidRPr="0047527C">
              <w:t>Capability</w:t>
            </w:r>
          </w:p>
        </w:tc>
      </w:tr>
    </w:tbl>
    <w:p w14:paraId="4A809990" w14:textId="77777777" w:rsidR="007A1C65" w:rsidRDefault="007A1C65" w:rsidP="007A1C65">
      <w:pPr>
        <w:pStyle w:val="a3"/>
        <w:rPr>
          <w:sz w:val="27"/>
          <w:szCs w:val="27"/>
        </w:rPr>
      </w:pPr>
      <w:r>
        <w:t xml:space="preserve">Abstract Observation core - </w:t>
      </w:r>
      <w:proofErr w:type="spellStart"/>
      <w:r>
        <w:t>NamedValue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D041F65" w14:textId="77777777" w:rsidTr="007A1C65">
        <w:tc>
          <w:tcPr>
            <w:tcW w:w="0" w:type="auto"/>
            <w:tcMar>
              <w:top w:w="45" w:type="dxa"/>
              <w:left w:w="45" w:type="dxa"/>
              <w:bottom w:w="45" w:type="dxa"/>
              <w:right w:w="45" w:type="dxa"/>
            </w:tcMar>
            <w:hideMark/>
          </w:tcPr>
          <w:p w14:paraId="4290166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CB87F9B"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NamedValue</w:t>
            </w:r>
            <w:proofErr w:type="spellEnd"/>
          </w:p>
        </w:tc>
      </w:tr>
      <w:tr w:rsidR="007A1C65" w:rsidRPr="0047527C" w14:paraId="792AAF10" w14:textId="77777777" w:rsidTr="007A1C65">
        <w:tc>
          <w:tcPr>
            <w:tcW w:w="0" w:type="auto"/>
            <w:tcMar>
              <w:top w:w="45" w:type="dxa"/>
              <w:left w:w="45" w:type="dxa"/>
              <w:bottom w:w="45" w:type="dxa"/>
              <w:right w:w="45" w:type="dxa"/>
            </w:tcMar>
            <w:hideMark/>
          </w:tcPr>
          <w:p w14:paraId="62354779"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03C85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NamedValue</w:t>
            </w:r>
            <w:proofErr w:type="spellEnd"/>
          </w:p>
        </w:tc>
      </w:tr>
      <w:tr w:rsidR="007A1C65" w:rsidRPr="0047527C" w14:paraId="141D19D0" w14:textId="77777777" w:rsidTr="007A1C65">
        <w:tc>
          <w:tcPr>
            <w:tcW w:w="0" w:type="auto"/>
            <w:tcMar>
              <w:top w:w="45" w:type="dxa"/>
              <w:left w:w="45" w:type="dxa"/>
              <w:bottom w:w="45" w:type="dxa"/>
              <w:right w:w="45" w:type="dxa"/>
            </w:tcMar>
            <w:hideMark/>
          </w:tcPr>
          <w:p w14:paraId="758AEEB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DF611FD" w14:textId="77777777" w:rsidR="007A1C65" w:rsidRPr="0047527C" w:rsidRDefault="007A1C65" w:rsidP="007A1C65">
            <w:r w:rsidRPr="0047527C">
              <w:t>Verify that all requirements from the requirements class have been fulfilled.</w:t>
            </w:r>
          </w:p>
        </w:tc>
      </w:tr>
      <w:tr w:rsidR="007A1C65" w:rsidRPr="0047527C" w14:paraId="42B6085B" w14:textId="77777777" w:rsidTr="007A1C65">
        <w:tc>
          <w:tcPr>
            <w:tcW w:w="0" w:type="auto"/>
            <w:tcMar>
              <w:top w:w="45" w:type="dxa"/>
              <w:left w:w="45" w:type="dxa"/>
              <w:bottom w:w="45" w:type="dxa"/>
              <w:right w:w="45" w:type="dxa"/>
            </w:tcMar>
            <w:hideMark/>
          </w:tcPr>
          <w:p w14:paraId="3B7400A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48DF93" w14:textId="77777777" w:rsidR="007A1C65" w:rsidRPr="0047527C" w:rsidRDefault="007A1C65" w:rsidP="007A1C65">
            <w:r w:rsidRPr="0047527C">
              <w:t>Inspect the documentation of the application, schema or profile.</w:t>
            </w:r>
          </w:p>
        </w:tc>
      </w:tr>
      <w:tr w:rsidR="007A1C65" w:rsidRPr="0047527C" w14:paraId="691A8C6F" w14:textId="77777777" w:rsidTr="007A1C65">
        <w:tc>
          <w:tcPr>
            <w:tcW w:w="0" w:type="auto"/>
            <w:tcMar>
              <w:top w:w="45" w:type="dxa"/>
              <w:left w:w="45" w:type="dxa"/>
              <w:bottom w:w="45" w:type="dxa"/>
              <w:right w:w="45" w:type="dxa"/>
            </w:tcMar>
            <w:hideMark/>
          </w:tcPr>
          <w:p w14:paraId="5C6B71E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20FEC6BA" w14:textId="77777777" w:rsidR="007A1C65" w:rsidRPr="0047527C" w:rsidRDefault="007A1C65" w:rsidP="007A1C65">
            <w:r w:rsidRPr="0047527C">
              <w:t>Capability</w:t>
            </w:r>
          </w:p>
        </w:tc>
      </w:tr>
    </w:tbl>
    <w:p w14:paraId="74521377" w14:textId="77777777" w:rsidR="007A1C65" w:rsidRDefault="007A1C65" w:rsidP="007A1C65">
      <w:pPr>
        <w:pStyle w:val="a2"/>
        <w:numPr>
          <w:ilvl w:val="0"/>
          <w:numId w:val="0"/>
        </w:numPr>
      </w:pPr>
    </w:p>
    <w:p w14:paraId="381928DC" w14:textId="469F9CE0" w:rsidR="002B4EBE" w:rsidRPr="002B4EBE" w:rsidRDefault="002B4EBE" w:rsidP="002B4EBE">
      <w:pPr>
        <w:pStyle w:val="a2"/>
      </w:pPr>
      <w:bookmarkStart w:id="729" w:name="_Toc72768928"/>
      <w:r w:rsidRPr="002B4EBE">
        <w:t>Abstract tests for Basic Observations package</w:t>
      </w:r>
      <w:bookmarkEnd w:id="729"/>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001"/>
        <w:gridCol w:w="7201"/>
      </w:tblGrid>
      <w:tr w:rsidR="002B4EBE" w:rsidRPr="002B4EBE" w14:paraId="09AEABDC" w14:textId="77777777" w:rsidTr="002B4EBE">
        <w:tc>
          <w:tcPr>
            <w:tcW w:w="0" w:type="auto"/>
            <w:tcMar>
              <w:top w:w="45" w:type="dxa"/>
              <w:left w:w="45" w:type="dxa"/>
              <w:bottom w:w="45" w:type="dxa"/>
              <w:right w:w="45" w:type="dxa"/>
            </w:tcMar>
            <w:hideMark/>
          </w:tcPr>
          <w:p w14:paraId="3BDE7961"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60E343D8" w14:textId="2EF6B410"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
        </w:tc>
      </w:tr>
      <w:tr w:rsidR="002B4EBE" w:rsidRPr="002B4EBE" w14:paraId="213C1D66" w14:textId="77777777" w:rsidTr="002B4EBE">
        <w:tc>
          <w:tcPr>
            <w:tcW w:w="0" w:type="auto"/>
            <w:tcMar>
              <w:top w:w="45" w:type="dxa"/>
              <w:left w:w="45" w:type="dxa"/>
              <w:bottom w:w="45" w:type="dxa"/>
              <w:right w:w="45" w:type="dxa"/>
            </w:tcMar>
            <w:hideMark/>
          </w:tcPr>
          <w:p w14:paraId="0D03CA1A"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56CFD3E"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
        </w:tc>
      </w:tr>
      <w:tr w:rsidR="002B4EBE" w:rsidRPr="002B4EBE" w14:paraId="083C31D0" w14:textId="77777777" w:rsidTr="002B4EBE">
        <w:tc>
          <w:tcPr>
            <w:tcW w:w="0" w:type="auto"/>
            <w:tcMar>
              <w:top w:w="45" w:type="dxa"/>
              <w:left w:w="45" w:type="dxa"/>
              <w:bottom w:w="45" w:type="dxa"/>
              <w:right w:w="45" w:type="dxa"/>
            </w:tcMar>
            <w:hideMark/>
          </w:tcPr>
          <w:p w14:paraId="1A409EC9"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3C18387F" w14:textId="77777777" w:rsidR="002B4EBE" w:rsidRPr="002B4EBE" w:rsidRDefault="002B4EBE" w:rsidP="002B4EBE">
            <w:r w:rsidRPr="002B4EBE">
              <w:t>Verify that all requirements from the requirements class have been fulfilled.</w:t>
            </w:r>
          </w:p>
        </w:tc>
      </w:tr>
      <w:tr w:rsidR="002B4EBE" w:rsidRPr="002B4EBE" w14:paraId="26358762" w14:textId="77777777" w:rsidTr="002B4EBE">
        <w:tc>
          <w:tcPr>
            <w:tcW w:w="0" w:type="auto"/>
            <w:tcMar>
              <w:top w:w="45" w:type="dxa"/>
              <w:left w:w="45" w:type="dxa"/>
              <w:bottom w:w="45" w:type="dxa"/>
              <w:right w:w="45" w:type="dxa"/>
            </w:tcMar>
            <w:hideMark/>
          </w:tcPr>
          <w:p w14:paraId="084FAB98" w14:textId="77777777" w:rsidR="002B4EBE" w:rsidRPr="002B4EBE" w:rsidRDefault="002B4EBE" w:rsidP="002B4EBE">
            <w:r w:rsidRPr="002B4EBE">
              <w:lastRenderedPageBreak/>
              <w:t>Test method</w:t>
            </w:r>
          </w:p>
        </w:tc>
        <w:tc>
          <w:tcPr>
            <w:tcW w:w="0" w:type="auto"/>
            <w:tcMar>
              <w:top w:w="45" w:type="dxa"/>
              <w:left w:w="45" w:type="dxa"/>
              <w:bottom w:w="45" w:type="dxa"/>
              <w:right w:w="45" w:type="dxa"/>
            </w:tcMar>
            <w:hideMark/>
          </w:tcPr>
          <w:p w14:paraId="73768E14" w14:textId="77777777" w:rsidR="002B4EBE" w:rsidRPr="002B4EBE" w:rsidRDefault="002B4EBE" w:rsidP="002B4EBE">
            <w:r w:rsidRPr="002B4EBE">
              <w:t>Inspect the documentation of the application, schema or profile.</w:t>
            </w:r>
          </w:p>
        </w:tc>
      </w:tr>
      <w:tr w:rsidR="002B4EBE" w:rsidRPr="002B4EBE" w14:paraId="46226ADD" w14:textId="77777777" w:rsidTr="002B4EBE">
        <w:tc>
          <w:tcPr>
            <w:tcW w:w="0" w:type="auto"/>
            <w:tcMar>
              <w:top w:w="45" w:type="dxa"/>
              <w:left w:w="45" w:type="dxa"/>
              <w:bottom w:w="45" w:type="dxa"/>
              <w:right w:w="45" w:type="dxa"/>
            </w:tcMar>
            <w:hideMark/>
          </w:tcPr>
          <w:p w14:paraId="6E9786A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6159C85" w14:textId="77777777" w:rsidR="002B4EBE" w:rsidRPr="002B4EBE" w:rsidRDefault="002B4EBE" w:rsidP="002B4EBE">
            <w:r w:rsidRPr="002B4EBE">
              <w:t>Capability</w:t>
            </w:r>
          </w:p>
        </w:tc>
      </w:tr>
    </w:tbl>
    <w:p w14:paraId="316A843E" w14:textId="77777777" w:rsidR="002B4EBE" w:rsidRDefault="002B4EBE" w:rsidP="002B4EBE">
      <w:pPr>
        <w:pStyle w:val="a3"/>
        <w:rPr>
          <w:sz w:val="27"/>
          <w:szCs w:val="27"/>
        </w:rPr>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6248E999" w14:textId="77777777" w:rsidTr="002B4EBE">
        <w:tc>
          <w:tcPr>
            <w:tcW w:w="0" w:type="auto"/>
            <w:tcMar>
              <w:top w:w="45" w:type="dxa"/>
              <w:left w:w="45" w:type="dxa"/>
              <w:bottom w:w="45" w:type="dxa"/>
              <w:right w:w="45" w:type="dxa"/>
            </w:tcMar>
            <w:hideMark/>
          </w:tcPr>
          <w:p w14:paraId="5E5FFDD6"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2399E73E" w14:textId="0C5A86AF"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-basic/Deployment</w:t>
            </w:r>
          </w:p>
        </w:tc>
      </w:tr>
      <w:tr w:rsidR="002B4EBE" w:rsidRPr="002B4EBE" w14:paraId="5D044A39" w14:textId="77777777" w:rsidTr="002B4EBE">
        <w:tc>
          <w:tcPr>
            <w:tcW w:w="0" w:type="auto"/>
            <w:tcMar>
              <w:top w:w="45" w:type="dxa"/>
              <w:left w:w="45" w:type="dxa"/>
              <w:bottom w:w="45" w:type="dxa"/>
              <w:right w:w="45" w:type="dxa"/>
            </w:tcMar>
            <w:hideMark/>
          </w:tcPr>
          <w:p w14:paraId="223675A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E4BCD00"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-basic/Deployment</w:t>
            </w:r>
          </w:p>
        </w:tc>
      </w:tr>
      <w:tr w:rsidR="002B4EBE" w:rsidRPr="002B4EBE" w14:paraId="67E7CA7B" w14:textId="77777777" w:rsidTr="002B4EBE">
        <w:tc>
          <w:tcPr>
            <w:tcW w:w="0" w:type="auto"/>
            <w:tcMar>
              <w:top w:w="45" w:type="dxa"/>
              <w:left w:w="45" w:type="dxa"/>
              <w:bottom w:w="45" w:type="dxa"/>
              <w:right w:w="45" w:type="dxa"/>
            </w:tcMar>
            <w:hideMark/>
          </w:tcPr>
          <w:p w14:paraId="08A042A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729C143" w14:textId="77777777" w:rsidR="002B4EBE" w:rsidRPr="002B4EBE" w:rsidRDefault="002B4EBE" w:rsidP="002B4EBE">
            <w:r w:rsidRPr="002B4EBE">
              <w:t>Verify that all requirements from the requirements class have been fulfilled.</w:t>
            </w:r>
          </w:p>
        </w:tc>
      </w:tr>
      <w:tr w:rsidR="002B4EBE" w:rsidRPr="002B4EBE" w14:paraId="57EE7D7A" w14:textId="77777777" w:rsidTr="002B4EBE">
        <w:tc>
          <w:tcPr>
            <w:tcW w:w="0" w:type="auto"/>
            <w:tcMar>
              <w:top w:w="45" w:type="dxa"/>
              <w:left w:w="45" w:type="dxa"/>
              <w:bottom w:w="45" w:type="dxa"/>
              <w:right w:w="45" w:type="dxa"/>
            </w:tcMar>
            <w:hideMark/>
          </w:tcPr>
          <w:p w14:paraId="424FB1C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06647BD0" w14:textId="77777777" w:rsidR="002B4EBE" w:rsidRPr="002B4EBE" w:rsidRDefault="002B4EBE" w:rsidP="002B4EBE">
            <w:r w:rsidRPr="002B4EBE">
              <w:t>Inspect the documentation of the application, schema or profile.</w:t>
            </w:r>
          </w:p>
        </w:tc>
      </w:tr>
      <w:tr w:rsidR="002B4EBE" w:rsidRPr="002B4EBE" w14:paraId="1E2A94FD" w14:textId="77777777" w:rsidTr="002B4EBE">
        <w:tc>
          <w:tcPr>
            <w:tcW w:w="0" w:type="auto"/>
            <w:tcMar>
              <w:top w:w="45" w:type="dxa"/>
              <w:left w:w="45" w:type="dxa"/>
              <w:bottom w:w="45" w:type="dxa"/>
              <w:right w:w="45" w:type="dxa"/>
            </w:tcMar>
            <w:hideMark/>
          </w:tcPr>
          <w:p w14:paraId="7350A3E2"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77AC0AE3" w14:textId="77777777" w:rsidR="002B4EBE" w:rsidRPr="002B4EBE" w:rsidRDefault="002B4EBE" w:rsidP="002B4EBE">
            <w:r w:rsidRPr="002B4EBE">
              <w:t>Capability</w:t>
            </w:r>
          </w:p>
        </w:tc>
      </w:tr>
    </w:tbl>
    <w:p w14:paraId="62A25E63" w14:textId="77777777" w:rsidR="002B4EBE" w:rsidRDefault="002B4EBE" w:rsidP="002B4EBE">
      <w:pPr>
        <w:pStyle w:val="a3"/>
        <w:rPr>
          <w:sz w:val="27"/>
          <w:szCs w:val="27"/>
        </w:rPr>
      </w:pPr>
      <w:r>
        <w:t xml:space="preserve">Basic Observations - </w:t>
      </w:r>
      <w:proofErr w:type="spellStart"/>
      <w:r>
        <w:t>GenericDomainFeature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041AF26D" w14:textId="77777777" w:rsidTr="002B4EBE">
        <w:tc>
          <w:tcPr>
            <w:tcW w:w="0" w:type="auto"/>
            <w:tcMar>
              <w:top w:w="45" w:type="dxa"/>
              <w:left w:w="45" w:type="dxa"/>
              <w:bottom w:w="45" w:type="dxa"/>
              <w:right w:w="45" w:type="dxa"/>
            </w:tcMar>
            <w:hideMark/>
          </w:tcPr>
          <w:p w14:paraId="0A0BE9D0"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6158EFB" w14:textId="2700A61A"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GenericDomainFeature</w:t>
            </w:r>
            <w:proofErr w:type="spellEnd"/>
          </w:p>
        </w:tc>
      </w:tr>
      <w:tr w:rsidR="002B4EBE" w:rsidRPr="002B4EBE" w14:paraId="7DFFF4BB" w14:textId="77777777" w:rsidTr="002B4EBE">
        <w:tc>
          <w:tcPr>
            <w:tcW w:w="0" w:type="auto"/>
            <w:tcMar>
              <w:top w:w="45" w:type="dxa"/>
              <w:left w:w="45" w:type="dxa"/>
              <w:bottom w:w="45" w:type="dxa"/>
              <w:right w:w="45" w:type="dxa"/>
            </w:tcMar>
            <w:hideMark/>
          </w:tcPr>
          <w:p w14:paraId="18D2FEC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71845D66"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GenericDomainFeature</w:t>
            </w:r>
            <w:proofErr w:type="spellEnd"/>
          </w:p>
        </w:tc>
      </w:tr>
      <w:tr w:rsidR="002B4EBE" w:rsidRPr="002B4EBE" w14:paraId="59AD00C2" w14:textId="77777777" w:rsidTr="002B4EBE">
        <w:tc>
          <w:tcPr>
            <w:tcW w:w="0" w:type="auto"/>
            <w:tcMar>
              <w:top w:w="45" w:type="dxa"/>
              <w:left w:w="45" w:type="dxa"/>
              <w:bottom w:w="45" w:type="dxa"/>
              <w:right w:w="45" w:type="dxa"/>
            </w:tcMar>
            <w:hideMark/>
          </w:tcPr>
          <w:p w14:paraId="5F5CB2AD"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23F83B9" w14:textId="77777777" w:rsidR="002B4EBE" w:rsidRPr="002B4EBE" w:rsidRDefault="002B4EBE" w:rsidP="002B4EBE">
            <w:r w:rsidRPr="002B4EBE">
              <w:t>Verify that all requirements from the requirements class have been fulfilled.</w:t>
            </w:r>
          </w:p>
        </w:tc>
      </w:tr>
      <w:tr w:rsidR="002B4EBE" w:rsidRPr="002B4EBE" w14:paraId="017E4669" w14:textId="77777777" w:rsidTr="002B4EBE">
        <w:tc>
          <w:tcPr>
            <w:tcW w:w="0" w:type="auto"/>
            <w:tcMar>
              <w:top w:w="45" w:type="dxa"/>
              <w:left w:w="45" w:type="dxa"/>
              <w:bottom w:w="45" w:type="dxa"/>
              <w:right w:w="45" w:type="dxa"/>
            </w:tcMar>
            <w:hideMark/>
          </w:tcPr>
          <w:p w14:paraId="5D03074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83B998B" w14:textId="77777777" w:rsidR="002B4EBE" w:rsidRPr="002B4EBE" w:rsidRDefault="002B4EBE" w:rsidP="002B4EBE">
            <w:r w:rsidRPr="002B4EBE">
              <w:t>Inspect the documentation of the application, schema or profile.</w:t>
            </w:r>
          </w:p>
        </w:tc>
      </w:tr>
      <w:tr w:rsidR="002B4EBE" w:rsidRPr="002B4EBE" w14:paraId="115AA00F" w14:textId="77777777" w:rsidTr="002B4EBE">
        <w:tc>
          <w:tcPr>
            <w:tcW w:w="0" w:type="auto"/>
            <w:tcMar>
              <w:top w:w="45" w:type="dxa"/>
              <w:left w:w="45" w:type="dxa"/>
              <w:bottom w:w="45" w:type="dxa"/>
              <w:right w:w="45" w:type="dxa"/>
            </w:tcMar>
            <w:hideMark/>
          </w:tcPr>
          <w:p w14:paraId="645FE69C"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1EDEEA" w14:textId="77777777" w:rsidR="002B4EBE" w:rsidRPr="002B4EBE" w:rsidRDefault="002B4EBE" w:rsidP="002B4EBE">
            <w:r w:rsidRPr="002B4EBE">
              <w:t>Capability</w:t>
            </w:r>
          </w:p>
        </w:tc>
      </w:tr>
    </w:tbl>
    <w:p w14:paraId="5CBB2C40" w14:textId="77777777" w:rsidR="002B4EBE" w:rsidRDefault="002B4EBE" w:rsidP="002B4EBE">
      <w:pPr>
        <w:pStyle w:val="a3"/>
        <w:rPr>
          <w:sz w:val="27"/>
          <w:szCs w:val="27"/>
        </w:rPr>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CB6A6C3" w14:textId="77777777" w:rsidTr="002B4EBE">
        <w:tc>
          <w:tcPr>
            <w:tcW w:w="0" w:type="auto"/>
            <w:tcMar>
              <w:top w:w="45" w:type="dxa"/>
              <w:left w:w="45" w:type="dxa"/>
              <w:bottom w:w="45" w:type="dxa"/>
              <w:right w:w="45" w:type="dxa"/>
            </w:tcMar>
            <w:hideMark/>
          </w:tcPr>
          <w:p w14:paraId="139D740F"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1A7A3101" w14:textId="5EF0EF8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-basic/Host</w:t>
            </w:r>
          </w:p>
        </w:tc>
      </w:tr>
      <w:tr w:rsidR="002B4EBE" w:rsidRPr="002B4EBE" w14:paraId="6BFF2598" w14:textId="77777777" w:rsidTr="002B4EBE">
        <w:tc>
          <w:tcPr>
            <w:tcW w:w="0" w:type="auto"/>
            <w:tcMar>
              <w:top w:w="45" w:type="dxa"/>
              <w:left w:w="45" w:type="dxa"/>
              <w:bottom w:w="45" w:type="dxa"/>
              <w:right w:w="45" w:type="dxa"/>
            </w:tcMar>
            <w:hideMark/>
          </w:tcPr>
          <w:p w14:paraId="662877E8"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398CDCCB"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-basic/Host</w:t>
            </w:r>
          </w:p>
        </w:tc>
      </w:tr>
      <w:tr w:rsidR="002B4EBE" w:rsidRPr="002B4EBE" w14:paraId="27DC02D5" w14:textId="77777777" w:rsidTr="002B4EBE">
        <w:tc>
          <w:tcPr>
            <w:tcW w:w="0" w:type="auto"/>
            <w:tcMar>
              <w:top w:w="45" w:type="dxa"/>
              <w:left w:w="45" w:type="dxa"/>
              <w:bottom w:w="45" w:type="dxa"/>
              <w:right w:w="45" w:type="dxa"/>
            </w:tcMar>
            <w:hideMark/>
          </w:tcPr>
          <w:p w14:paraId="36522DDB"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9B60B4B" w14:textId="77777777" w:rsidR="002B4EBE" w:rsidRPr="002B4EBE" w:rsidRDefault="002B4EBE" w:rsidP="002B4EBE">
            <w:r w:rsidRPr="002B4EBE">
              <w:t>Verify that all requirements from the requirements class have been fulfilled.</w:t>
            </w:r>
          </w:p>
        </w:tc>
      </w:tr>
      <w:tr w:rsidR="002B4EBE" w:rsidRPr="002B4EBE" w14:paraId="7B4055EA" w14:textId="77777777" w:rsidTr="002B4EBE">
        <w:tc>
          <w:tcPr>
            <w:tcW w:w="0" w:type="auto"/>
            <w:tcMar>
              <w:top w:w="45" w:type="dxa"/>
              <w:left w:w="45" w:type="dxa"/>
              <w:bottom w:w="45" w:type="dxa"/>
              <w:right w:w="45" w:type="dxa"/>
            </w:tcMar>
            <w:hideMark/>
          </w:tcPr>
          <w:p w14:paraId="3E655CE7"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1A9D43F" w14:textId="77777777" w:rsidR="002B4EBE" w:rsidRPr="002B4EBE" w:rsidRDefault="002B4EBE" w:rsidP="002B4EBE">
            <w:r w:rsidRPr="002B4EBE">
              <w:t>Inspect the documentation of the application, schema or profile.</w:t>
            </w:r>
          </w:p>
        </w:tc>
      </w:tr>
      <w:tr w:rsidR="002B4EBE" w:rsidRPr="002B4EBE" w14:paraId="53E1E884" w14:textId="77777777" w:rsidTr="002B4EBE">
        <w:tc>
          <w:tcPr>
            <w:tcW w:w="0" w:type="auto"/>
            <w:tcMar>
              <w:top w:w="45" w:type="dxa"/>
              <w:left w:w="45" w:type="dxa"/>
              <w:bottom w:w="45" w:type="dxa"/>
              <w:right w:w="45" w:type="dxa"/>
            </w:tcMar>
            <w:hideMark/>
          </w:tcPr>
          <w:p w14:paraId="6E2CFAD3"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9F6491" w14:textId="77777777" w:rsidR="002B4EBE" w:rsidRPr="002B4EBE" w:rsidRDefault="002B4EBE" w:rsidP="002B4EBE">
            <w:r w:rsidRPr="002B4EBE">
              <w:t>Capability</w:t>
            </w:r>
          </w:p>
        </w:tc>
      </w:tr>
    </w:tbl>
    <w:p w14:paraId="1CA1E1A1" w14:textId="77777777" w:rsidR="002B4EBE" w:rsidRDefault="002B4EBE" w:rsidP="002B4EBE">
      <w:pPr>
        <w:pStyle w:val="a3"/>
        <w:rPr>
          <w:sz w:val="27"/>
          <w:szCs w:val="27"/>
        </w:rPr>
      </w:pPr>
      <w:r>
        <w:t xml:space="preserve">Basic Observations - </w:t>
      </w:r>
      <w:proofErr w:type="spellStart"/>
      <w:r>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32D03E77" w14:textId="77777777" w:rsidTr="002B4EBE">
        <w:tc>
          <w:tcPr>
            <w:tcW w:w="0" w:type="auto"/>
            <w:tcMar>
              <w:top w:w="45" w:type="dxa"/>
              <w:left w:w="45" w:type="dxa"/>
              <w:bottom w:w="45" w:type="dxa"/>
              <w:right w:w="45" w:type="dxa"/>
            </w:tcMar>
            <w:hideMark/>
          </w:tcPr>
          <w:p w14:paraId="09599085"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4C09E62E" w14:textId="5C224E88"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ObservableProperty</w:t>
            </w:r>
            <w:proofErr w:type="spellEnd"/>
          </w:p>
        </w:tc>
      </w:tr>
      <w:tr w:rsidR="002B4EBE" w:rsidRPr="002B4EBE" w14:paraId="5838FC4F" w14:textId="77777777" w:rsidTr="002B4EBE">
        <w:tc>
          <w:tcPr>
            <w:tcW w:w="0" w:type="auto"/>
            <w:tcMar>
              <w:top w:w="45" w:type="dxa"/>
              <w:left w:w="45" w:type="dxa"/>
              <w:bottom w:w="45" w:type="dxa"/>
              <w:right w:w="45" w:type="dxa"/>
            </w:tcMar>
            <w:hideMark/>
          </w:tcPr>
          <w:p w14:paraId="79F9273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661FD22"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ObservableProperty</w:t>
            </w:r>
            <w:proofErr w:type="spellEnd"/>
          </w:p>
        </w:tc>
      </w:tr>
      <w:tr w:rsidR="002B4EBE" w:rsidRPr="002B4EBE" w14:paraId="21AD452F" w14:textId="77777777" w:rsidTr="002B4EBE">
        <w:tc>
          <w:tcPr>
            <w:tcW w:w="0" w:type="auto"/>
            <w:tcMar>
              <w:top w:w="45" w:type="dxa"/>
              <w:left w:w="45" w:type="dxa"/>
              <w:bottom w:w="45" w:type="dxa"/>
              <w:right w:w="45" w:type="dxa"/>
            </w:tcMar>
            <w:hideMark/>
          </w:tcPr>
          <w:p w14:paraId="1D343F50" w14:textId="77777777" w:rsidR="002B4EBE" w:rsidRPr="002B4EBE" w:rsidRDefault="002B4EBE" w:rsidP="002B4EBE">
            <w:r w:rsidRPr="002B4EBE">
              <w:lastRenderedPageBreak/>
              <w:t>Test purpose</w:t>
            </w:r>
          </w:p>
        </w:tc>
        <w:tc>
          <w:tcPr>
            <w:tcW w:w="0" w:type="auto"/>
            <w:tcMar>
              <w:top w:w="45" w:type="dxa"/>
              <w:left w:w="45" w:type="dxa"/>
              <w:bottom w:w="45" w:type="dxa"/>
              <w:right w:w="45" w:type="dxa"/>
            </w:tcMar>
            <w:hideMark/>
          </w:tcPr>
          <w:p w14:paraId="786DA704" w14:textId="77777777" w:rsidR="002B4EBE" w:rsidRPr="002B4EBE" w:rsidRDefault="002B4EBE" w:rsidP="002B4EBE">
            <w:r w:rsidRPr="002B4EBE">
              <w:t>Verify that all requirements from the requirements class have been fulfilled.</w:t>
            </w:r>
          </w:p>
        </w:tc>
      </w:tr>
      <w:tr w:rsidR="002B4EBE" w:rsidRPr="002B4EBE" w14:paraId="464DD815" w14:textId="77777777" w:rsidTr="002B4EBE">
        <w:tc>
          <w:tcPr>
            <w:tcW w:w="0" w:type="auto"/>
            <w:tcMar>
              <w:top w:w="45" w:type="dxa"/>
              <w:left w:w="45" w:type="dxa"/>
              <w:bottom w:w="45" w:type="dxa"/>
              <w:right w:w="45" w:type="dxa"/>
            </w:tcMar>
            <w:hideMark/>
          </w:tcPr>
          <w:p w14:paraId="0F43D1F3"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37DA21C2" w14:textId="77777777" w:rsidR="002B4EBE" w:rsidRPr="002B4EBE" w:rsidRDefault="002B4EBE" w:rsidP="002B4EBE">
            <w:r w:rsidRPr="002B4EBE">
              <w:t>Inspect the documentation of the application, schema or profile.</w:t>
            </w:r>
          </w:p>
        </w:tc>
      </w:tr>
      <w:tr w:rsidR="002B4EBE" w:rsidRPr="002B4EBE" w14:paraId="372D038C" w14:textId="77777777" w:rsidTr="002B4EBE">
        <w:tc>
          <w:tcPr>
            <w:tcW w:w="0" w:type="auto"/>
            <w:tcMar>
              <w:top w:w="45" w:type="dxa"/>
              <w:left w:w="45" w:type="dxa"/>
              <w:bottom w:w="45" w:type="dxa"/>
              <w:right w:w="45" w:type="dxa"/>
            </w:tcMar>
            <w:hideMark/>
          </w:tcPr>
          <w:p w14:paraId="336777D8"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236D679F" w14:textId="77777777" w:rsidR="002B4EBE" w:rsidRPr="002B4EBE" w:rsidRDefault="002B4EBE" w:rsidP="002B4EBE">
            <w:r w:rsidRPr="002B4EBE">
              <w:t>Capability</w:t>
            </w:r>
          </w:p>
        </w:tc>
      </w:tr>
    </w:tbl>
    <w:p w14:paraId="54EDE1F5" w14:textId="77777777" w:rsidR="002B4EBE" w:rsidRDefault="002B4EBE" w:rsidP="002B4EBE">
      <w:pPr>
        <w:pStyle w:val="a3"/>
        <w:rPr>
          <w:sz w:val="27"/>
          <w:szCs w:val="27"/>
        </w:rPr>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ABEF3BC" w14:textId="77777777" w:rsidTr="002B4EBE">
        <w:tc>
          <w:tcPr>
            <w:tcW w:w="0" w:type="auto"/>
            <w:tcMar>
              <w:top w:w="45" w:type="dxa"/>
              <w:left w:w="45" w:type="dxa"/>
              <w:bottom w:w="45" w:type="dxa"/>
              <w:right w:w="45" w:type="dxa"/>
            </w:tcMar>
            <w:hideMark/>
          </w:tcPr>
          <w:p w14:paraId="45025483"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570FDA2" w14:textId="2B2BA99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-basic/Observation</w:t>
            </w:r>
          </w:p>
        </w:tc>
      </w:tr>
      <w:tr w:rsidR="002B4EBE" w:rsidRPr="002B4EBE" w14:paraId="5E05E8A5" w14:textId="77777777" w:rsidTr="002B4EBE">
        <w:tc>
          <w:tcPr>
            <w:tcW w:w="0" w:type="auto"/>
            <w:tcMar>
              <w:top w:w="45" w:type="dxa"/>
              <w:left w:w="45" w:type="dxa"/>
              <w:bottom w:w="45" w:type="dxa"/>
              <w:right w:w="45" w:type="dxa"/>
            </w:tcMar>
            <w:hideMark/>
          </w:tcPr>
          <w:p w14:paraId="6A9962DD"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972A3E3"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-basic/Observation</w:t>
            </w:r>
          </w:p>
        </w:tc>
      </w:tr>
      <w:tr w:rsidR="002B4EBE" w:rsidRPr="002B4EBE" w14:paraId="768FDD46" w14:textId="77777777" w:rsidTr="002B4EBE">
        <w:tc>
          <w:tcPr>
            <w:tcW w:w="0" w:type="auto"/>
            <w:tcMar>
              <w:top w:w="45" w:type="dxa"/>
              <w:left w:w="45" w:type="dxa"/>
              <w:bottom w:w="45" w:type="dxa"/>
              <w:right w:w="45" w:type="dxa"/>
            </w:tcMar>
            <w:hideMark/>
          </w:tcPr>
          <w:p w14:paraId="23BAF01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55995648" w14:textId="77777777" w:rsidR="002B4EBE" w:rsidRPr="002B4EBE" w:rsidRDefault="002B4EBE" w:rsidP="002B4EBE">
            <w:r w:rsidRPr="002B4EBE">
              <w:t>Verify that all requirements from the requirements class have been fulfilled.</w:t>
            </w:r>
          </w:p>
        </w:tc>
      </w:tr>
      <w:tr w:rsidR="002B4EBE" w:rsidRPr="002B4EBE" w14:paraId="78F400AD" w14:textId="77777777" w:rsidTr="002B4EBE">
        <w:tc>
          <w:tcPr>
            <w:tcW w:w="0" w:type="auto"/>
            <w:tcMar>
              <w:top w:w="45" w:type="dxa"/>
              <w:left w:w="45" w:type="dxa"/>
              <w:bottom w:w="45" w:type="dxa"/>
              <w:right w:w="45" w:type="dxa"/>
            </w:tcMar>
            <w:hideMark/>
          </w:tcPr>
          <w:p w14:paraId="0828AD76"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1B93320E" w14:textId="77777777" w:rsidR="002B4EBE" w:rsidRPr="002B4EBE" w:rsidRDefault="002B4EBE" w:rsidP="002B4EBE">
            <w:r w:rsidRPr="002B4EBE">
              <w:t>Inspect the documentation of the application, schema or profile.</w:t>
            </w:r>
          </w:p>
        </w:tc>
      </w:tr>
      <w:tr w:rsidR="002B4EBE" w:rsidRPr="002B4EBE" w14:paraId="0182B7A9" w14:textId="77777777" w:rsidTr="002B4EBE">
        <w:tc>
          <w:tcPr>
            <w:tcW w:w="0" w:type="auto"/>
            <w:tcMar>
              <w:top w:w="45" w:type="dxa"/>
              <w:left w:w="45" w:type="dxa"/>
              <w:bottom w:w="45" w:type="dxa"/>
              <w:right w:w="45" w:type="dxa"/>
            </w:tcMar>
            <w:hideMark/>
          </w:tcPr>
          <w:p w14:paraId="43CAD28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56FB4B40" w14:textId="77777777" w:rsidR="002B4EBE" w:rsidRPr="002B4EBE" w:rsidRDefault="002B4EBE" w:rsidP="002B4EBE">
            <w:r w:rsidRPr="002B4EBE">
              <w:t>Capability</w:t>
            </w:r>
          </w:p>
        </w:tc>
      </w:tr>
    </w:tbl>
    <w:p w14:paraId="0ECC86F8" w14:textId="77777777" w:rsidR="002B4EBE" w:rsidRDefault="002B4EBE" w:rsidP="002B4EBE">
      <w:pPr>
        <w:pStyle w:val="a3"/>
        <w:rPr>
          <w:sz w:val="27"/>
          <w:szCs w:val="27"/>
        </w:rPr>
      </w:pPr>
      <w:r>
        <w:t xml:space="preserve">Basic Observations - </w:t>
      </w:r>
      <w:proofErr w:type="spellStart"/>
      <w:r>
        <w: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466D86EE" w14:textId="77777777" w:rsidTr="0047527C">
        <w:tc>
          <w:tcPr>
            <w:tcW w:w="0" w:type="auto"/>
            <w:tcMar>
              <w:top w:w="45" w:type="dxa"/>
              <w:left w:w="45" w:type="dxa"/>
              <w:bottom w:w="45" w:type="dxa"/>
              <w:right w:w="45" w:type="dxa"/>
            </w:tcMar>
            <w:hideMark/>
          </w:tcPr>
          <w:p w14:paraId="576290E4"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7B5D5407" w14:textId="45162587"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ObservationCharacteristics</w:t>
            </w:r>
            <w:proofErr w:type="spellEnd"/>
          </w:p>
        </w:tc>
      </w:tr>
      <w:tr w:rsidR="002B4EBE" w:rsidRPr="0047527C" w14:paraId="60C63CEB" w14:textId="77777777" w:rsidTr="0047527C">
        <w:tc>
          <w:tcPr>
            <w:tcW w:w="0" w:type="auto"/>
            <w:tcMar>
              <w:top w:w="45" w:type="dxa"/>
              <w:left w:w="45" w:type="dxa"/>
              <w:bottom w:w="45" w:type="dxa"/>
              <w:right w:w="45" w:type="dxa"/>
            </w:tcMar>
            <w:hideMark/>
          </w:tcPr>
          <w:p w14:paraId="72DE31FF"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310629"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ObservationCharacteristics</w:t>
            </w:r>
            <w:proofErr w:type="spellEnd"/>
          </w:p>
        </w:tc>
      </w:tr>
      <w:tr w:rsidR="002B4EBE" w:rsidRPr="0047527C" w14:paraId="0456A713" w14:textId="77777777" w:rsidTr="0047527C">
        <w:tc>
          <w:tcPr>
            <w:tcW w:w="0" w:type="auto"/>
            <w:tcMar>
              <w:top w:w="45" w:type="dxa"/>
              <w:left w:w="45" w:type="dxa"/>
              <w:bottom w:w="45" w:type="dxa"/>
              <w:right w:w="45" w:type="dxa"/>
            </w:tcMar>
            <w:hideMark/>
          </w:tcPr>
          <w:p w14:paraId="301BDE09"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821D0DE" w14:textId="77777777" w:rsidR="002B4EBE" w:rsidRPr="0047527C" w:rsidRDefault="002B4EBE" w:rsidP="0047527C">
            <w:r w:rsidRPr="0047527C">
              <w:t>Verify that all requirements from the requirements class have been fulfilled.</w:t>
            </w:r>
          </w:p>
        </w:tc>
      </w:tr>
      <w:tr w:rsidR="002B4EBE" w:rsidRPr="0047527C" w14:paraId="0AB447F9" w14:textId="77777777" w:rsidTr="0047527C">
        <w:tc>
          <w:tcPr>
            <w:tcW w:w="0" w:type="auto"/>
            <w:tcMar>
              <w:top w:w="45" w:type="dxa"/>
              <w:left w:w="45" w:type="dxa"/>
              <w:bottom w:w="45" w:type="dxa"/>
              <w:right w:w="45" w:type="dxa"/>
            </w:tcMar>
            <w:hideMark/>
          </w:tcPr>
          <w:p w14:paraId="0B542FE4"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7BDE2D8" w14:textId="77777777" w:rsidR="002B4EBE" w:rsidRPr="0047527C" w:rsidRDefault="002B4EBE" w:rsidP="0047527C">
            <w:r w:rsidRPr="0047527C">
              <w:t>Inspect the documentation of the application, schema or profile.</w:t>
            </w:r>
          </w:p>
        </w:tc>
      </w:tr>
      <w:tr w:rsidR="002B4EBE" w:rsidRPr="0047527C" w14:paraId="2FFA532A" w14:textId="77777777" w:rsidTr="0047527C">
        <w:tc>
          <w:tcPr>
            <w:tcW w:w="0" w:type="auto"/>
            <w:tcMar>
              <w:top w:w="45" w:type="dxa"/>
              <w:left w:w="45" w:type="dxa"/>
              <w:bottom w:w="45" w:type="dxa"/>
              <w:right w:w="45" w:type="dxa"/>
            </w:tcMar>
            <w:hideMark/>
          </w:tcPr>
          <w:p w14:paraId="4139C438"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0296AFD" w14:textId="77777777" w:rsidR="002B4EBE" w:rsidRPr="0047527C" w:rsidRDefault="002B4EBE" w:rsidP="0047527C">
            <w:r w:rsidRPr="0047527C">
              <w:t>Capability</w:t>
            </w:r>
          </w:p>
        </w:tc>
      </w:tr>
    </w:tbl>
    <w:p w14:paraId="31553146" w14:textId="77777777" w:rsidR="002B4EBE" w:rsidRDefault="002B4EBE" w:rsidP="0047527C">
      <w:pPr>
        <w:pStyle w:val="a3"/>
        <w:rPr>
          <w:sz w:val="27"/>
          <w:szCs w:val="27"/>
        </w:rPr>
      </w:pPr>
      <w:r>
        <w:t xml:space="preserve">Basic Observations - </w:t>
      </w:r>
      <w:proofErr w:type="spellStart"/>
      <w:r>
        <w:t>ObservationCollection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382E1780" w14:textId="77777777" w:rsidTr="0047527C">
        <w:tc>
          <w:tcPr>
            <w:tcW w:w="0" w:type="auto"/>
            <w:tcMar>
              <w:top w:w="45" w:type="dxa"/>
              <w:left w:w="45" w:type="dxa"/>
              <w:bottom w:w="45" w:type="dxa"/>
              <w:right w:w="45" w:type="dxa"/>
            </w:tcMar>
            <w:hideMark/>
          </w:tcPr>
          <w:p w14:paraId="2C501B0E"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182AACA6" w14:textId="13D69470"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ObservationCollection</w:t>
            </w:r>
            <w:proofErr w:type="spellEnd"/>
          </w:p>
        </w:tc>
      </w:tr>
      <w:tr w:rsidR="002B4EBE" w:rsidRPr="0047527C" w14:paraId="20F40F65" w14:textId="77777777" w:rsidTr="0047527C">
        <w:tc>
          <w:tcPr>
            <w:tcW w:w="0" w:type="auto"/>
            <w:tcMar>
              <w:top w:w="45" w:type="dxa"/>
              <w:left w:w="45" w:type="dxa"/>
              <w:bottom w:w="45" w:type="dxa"/>
              <w:right w:w="45" w:type="dxa"/>
            </w:tcMar>
            <w:hideMark/>
          </w:tcPr>
          <w:p w14:paraId="5B485002"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003233A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ObservationCollection</w:t>
            </w:r>
            <w:proofErr w:type="spellEnd"/>
          </w:p>
        </w:tc>
      </w:tr>
      <w:tr w:rsidR="002B4EBE" w:rsidRPr="0047527C" w14:paraId="2F8E49DB" w14:textId="77777777" w:rsidTr="0047527C">
        <w:tc>
          <w:tcPr>
            <w:tcW w:w="0" w:type="auto"/>
            <w:tcMar>
              <w:top w:w="45" w:type="dxa"/>
              <w:left w:w="45" w:type="dxa"/>
              <w:bottom w:w="45" w:type="dxa"/>
              <w:right w:w="45" w:type="dxa"/>
            </w:tcMar>
            <w:hideMark/>
          </w:tcPr>
          <w:p w14:paraId="4DFF4FFD"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56AC6AE9" w14:textId="77777777" w:rsidR="002B4EBE" w:rsidRPr="0047527C" w:rsidRDefault="002B4EBE" w:rsidP="0047527C">
            <w:r w:rsidRPr="0047527C">
              <w:t>Verify that all requirements from the requirements class have been fulfilled.</w:t>
            </w:r>
          </w:p>
        </w:tc>
      </w:tr>
      <w:tr w:rsidR="002B4EBE" w:rsidRPr="0047527C" w14:paraId="67A39525" w14:textId="77777777" w:rsidTr="0047527C">
        <w:tc>
          <w:tcPr>
            <w:tcW w:w="0" w:type="auto"/>
            <w:tcMar>
              <w:top w:w="45" w:type="dxa"/>
              <w:left w:w="45" w:type="dxa"/>
              <w:bottom w:w="45" w:type="dxa"/>
              <w:right w:w="45" w:type="dxa"/>
            </w:tcMar>
            <w:hideMark/>
          </w:tcPr>
          <w:p w14:paraId="00B42EE7"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1B780D51" w14:textId="77777777" w:rsidR="002B4EBE" w:rsidRPr="0047527C" w:rsidRDefault="002B4EBE" w:rsidP="0047527C">
            <w:r w:rsidRPr="0047527C">
              <w:t>Inspect the documentation of the application, schema or profile.</w:t>
            </w:r>
          </w:p>
        </w:tc>
      </w:tr>
      <w:tr w:rsidR="002B4EBE" w:rsidRPr="0047527C" w14:paraId="1A457F97" w14:textId="77777777" w:rsidTr="0047527C">
        <w:tc>
          <w:tcPr>
            <w:tcW w:w="0" w:type="auto"/>
            <w:tcMar>
              <w:top w:w="45" w:type="dxa"/>
              <w:left w:w="45" w:type="dxa"/>
              <w:bottom w:w="45" w:type="dxa"/>
              <w:right w:w="45" w:type="dxa"/>
            </w:tcMar>
            <w:hideMark/>
          </w:tcPr>
          <w:p w14:paraId="099DA50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FD144B3" w14:textId="77777777" w:rsidR="002B4EBE" w:rsidRPr="0047527C" w:rsidRDefault="002B4EBE" w:rsidP="0047527C">
            <w:r w:rsidRPr="0047527C">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7896F36E" w14:textId="77777777" w:rsidTr="0047527C">
        <w:tc>
          <w:tcPr>
            <w:tcW w:w="0" w:type="auto"/>
            <w:tcMar>
              <w:top w:w="45" w:type="dxa"/>
              <w:left w:w="45" w:type="dxa"/>
              <w:bottom w:w="45" w:type="dxa"/>
              <w:right w:w="45" w:type="dxa"/>
            </w:tcMar>
            <w:hideMark/>
          </w:tcPr>
          <w:p w14:paraId="673BF838"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2AE6CF7" w14:textId="2A09476F"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-basic/Observer</w:t>
            </w:r>
          </w:p>
        </w:tc>
      </w:tr>
      <w:tr w:rsidR="002B4EBE" w:rsidRPr="0047527C" w14:paraId="1D27CC8B" w14:textId="77777777" w:rsidTr="0047527C">
        <w:tc>
          <w:tcPr>
            <w:tcW w:w="0" w:type="auto"/>
            <w:tcMar>
              <w:top w:w="45" w:type="dxa"/>
              <w:left w:w="45" w:type="dxa"/>
              <w:bottom w:w="45" w:type="dxa"/>
              <w:right w:w="45" w:type="dxa"/>
            </w:tcMar>
            <w:hideMark/>
          </w:tcPr>
          <w:p w14:paraId="5205A98A" w14:textId="77777777" w:rsidR="002B4EBE" w:rsidRPr="0047527C" w:rsidRDefault="002B4EBE" w:rsidP="0047527C">
            <w:r w:rsidRPr="0047527C">
              <w:lastRenderedPageBreak/>
              <w:t>Requirements</w:t>
            </w:r>
          </w:p>
        </w:tc>
        <w:tc>
          <w:tcPr>
            <w:tcW w:w="0" w:type="auto"/>
            <w:tcMar>
              <w:top w:w="45" w:type="dxa"/>
              <w:left w:w="45" w:type="dxa"/>
              <w:bottom w:w="45" w:type="dxa"/>
              <w:right w:w="45" w:type="dxa"/>
            </w:tcMar>
            <w:hideMark/>
          </w:tcPr>
          <w:p w14:paraId="3E45F72A"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-basic/Observer</w:t>
            </w:r>
          </w:p>
        </w:tc>
      </w:tr>
      <w:tr w:rsidR="002B4EBE" w:rsidRPr="0047527C" w14:paraId="12D55F2B" w14:textId="77777777" w:rsidTr="0047527C">
        <w:tc>
          <w:tcPr>
            <w:tcW w:w="0" w:type="auto"/>
            <w:tcMar>
              <w:top w:w="45" w:type="dxa"/>
              <w:left w:w="45" w:type="dxa"/>
              <w:bottom w:w="45" w:type="dxa"/>
              <w:right w:w="45" w:type="dxa"/>
            </w:tcMar>
            <w:hideMark/>
          </w:tcPr>
          <w:p w14:paraId="1ADEB283"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6C73000A" w14:textId="77777777" w:rsidR="002B4EBE" w:rsidRPr="0047527C" w:rsidRDefault="002B4EBE" w:rsidP="0047527C">
            <w:r w:rsidRPr="0047527C">
              <w:t>Verify that all requirements from the requirements class have been fulfilled.</w:t>
            </w:r>
          </w:p>
        </w:tc>
      </w:tr>
      <w:tr w:rsidR="002B4EBE" w:rsidRPr="0047527C" w14:paraId="35E7BC44" w14:textId="77777777" w:rsidTr="0047527C">
        <w:tc>
          <w:tcPr>
            <w:tcW w:w="0" w:type="auto"/>
            <w:tcMar>
              <w:top w:w="45" w:type="dxa"/>
              <w:left w:w="45" w:type="dxa"/>
              <w:bottom w:w="45" w:type="dxa"/>
              <w:right w:w="45" w:type="dxa"/>
            </w:tcMar>
            <w:hideMark/>
          </w:tcPr>
          <w:p w14:paraId="1EB0BEE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D97716F" w14:textId="77777777" w:rsidR="002B4EBE" w:rsidRPr="0047527C" w:rsidRDefault="002B4EBE" w:rsidP="0047527C">
            <w:r w:rsidRPr="0047527C">
              <w:t>Inspect the documentation of the application, schema or profile.</w:t>
            </w:r>
          </w:p>
        </w:tc>
      </w:tr>
      <w:tr w:rsidR="002B4EBE" w:rsidRPr="0047527C" w14:paraId="040DCD9A" w14:textId="77777777" w:rsidTr="0047527C">
        <w:tc>
          <w:tcPr>
            <w:tcW w:w="0" w:type="auto"/>
            <w:tcMar>
              <w:top w:w="45" w:type="dxa"/>
              <w:left w:w="45" w:type="dxa"/>
              <w:bottom w:w="45" w:type="dxa"/>
              <w:right w:w="45" w:type="dxa"/>
            </w:tcMar>
            <w:hideMark/>
          </w:tcPr>
          <w:p w14:paraId="162E49CF"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08D23A28" w14:textId="77777777" w:rsidR="002B4EBE" w:rsidRPr="0047527C" w:rsidRDefault="002B4EBE" w:rsidP="0047527C">
            <w:r w:rsidRPr="0047527C">
              <w:t>Capability</w:t>
            </w:r>
          </w:p>
        </w:tc>
      </w:tr>
    </w:tbl>
    <w:p w14:paraId="209541D9" w14:textId="77777777" w:rsidR="002B4EBE" w:rsidRPr="0047527C" w:rsidRDefault="002B4EBE" w:rsidP="0047527C">
      <w:pPr>
        <w:pStyle w:val="a3"/>
      </w:pPr>
      <w:r w:rsidRPr="0047527C">
        <w:t xml:space="preserve">Basic Observations - </w:t>
      </w:r>
      <w:proofErr w:type="spellStart"/>
      <w:r w:rsidRPr="0047527C">
        <w:t>ObservingCapability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7201"/>
      </w:tblGrid>
      <w:tr w:rsidR="002B4EBE" w:rsidRPr="0047527C" w14:paraId="7B19D18F" w14:textId="77777777" w:rsidTr="0047527C">
        <w:tc>
          <w:tcPr>
            <w:tcW w:w="0" w:type="auto"/>
            <w:tcMar>
              <w:top w:w="45" w:type="dxa"/>
              <w:left w:w="45" w:type="dxa"/>
              <w:bottom w:w="45" w:type="dxa"/>
              <w:right w:w="45" w:type="dxa"/>
            </w:tcMar>
            <w:hideMark/>
          </w:tcPr>
          <w:p w14:paraId="190BDE74" w14:textId="77777777" w:rsidR="002B4EBE" w:rsidRPr="0047527C" w:rsidRDefault="002B4EBE" w:rsidP="0047527C">
            <w:r w:rsidRPr="0047527C">
              <w:t>Conformance Class</w:t>
            </w:r>
          </w:p>
        </w:tc>
        <w:tc>
          <w:tcPr>
            <w:tcW w:w="0" w:type="auto"/>
            <w:tcMar>
              <w:top w:w="45" w:type="dxa"/>
              <w:left w:w="45" w:type="dxa"/>
              <w:bottom w:w="45" w:type="dxa"/>
              <w:right w:w="45" w:type="dxa"/>
            </w:tcMar>
            <w:hideMark/>
          </w:tcPr>
          <w:p w14:paraId="7761B997" w14:textId="37B9A732" w:rsidR="002B4EBE" w:rsidRPr="0047527C" w:rsidRDefault="002B4EBE" w:rsidP="0047527C">
            <w:r w:rsidRPr="0047527C">
              <w:t>/conf/</w:t>
            </w:r>
            <w:proofErr w:type="spellStart"/>
            <w:r w:rsidRPr="0047527C">
              <w:t>obs</w:t>
            </w:r>
            <w:proofErr w:type="spellEnd"/>
            <w:r w:rsidRPr="0047527C">
              <w:t>-basic/</w:t>
            </w:r>
            <w:proofErr w:type="spellStart"/>
            <w:r w:rsidRPr="0047527C">
              <w:t>ObservingCapability</w:t>
            </w:r>
            <w:proofErr w:type="spellEnd"/>
          </w:p>
        </w:tc>
      </w:tr>
      <w:tr w:rsidR="002B4EBE" w:rsidRPr="0047527C" w14:paraId="37AD9F7D" w14:textId="77777777" w:rsidTr="0047527C">
        <w:tc>
          <w:tcPr>
            <w:tcW w:w="0" w:type="auto"/>
            <w:tcMar>
              <w:top w:w="45" w:type="dxa"/>
              <w:left w:w="45" w:type="dxa"/>
              <w:bottom w:w="45" w:type="dxa"/>
              <w:right w:w="45" w:type="dxa"/>
            </w:tcMar>
            <w:hideMark/>
          </w:tcPr>
          <w:p w14:paraId="288956F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7D9C028"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ObservingCapability</w:t>
            </w:r>
            <w:proofErr w:type="spellEnd"/>
          </w:p>
        </w:tc>
      </w:tr>
      <w:tr w:rsidR="002B4EBE" w:rsidRPr="0047527C" w14:paraId="4F3A30B8" w14:textId="77777777" w:rsidTr="0047527C">
        <w:tc>
          <w:tcPr>
            <w:tcW w:w="0" w:type="auto"/>
            <w:tcMar>
              <w:top w:w="45" w:type="dxa"/>
              <w:left w:w="45" w:type="dxa"/>
              <w:bottom w:w="45" w:type="dxa"/>
              <w:right w:w="45" w:type="dxa"/>
            </w:tcMar>
            <w:hideMark/>
          </w:tcPr>
          <w:p w14:paraId="1ACC59E6"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2CA19E14" w14:textId="77777777" w:rsidR="002B4EBE" w:rsidRPr="0047527C" w:rsidRDefault="002B4EBE" w:rsidP="0047527C">
            <w:r w:rsidRPr="0047527C">
              <w:t>Verify that all requirements from the requirements class have been fulfilled.</w:t>
            </w:r>
          </w:p>
        </w:tc>
      </w:tr>
      <w:tr w:rsidR="002B4EBE" w:rsidRPr="0047527C" w14:paraId="31A26833" w14:textId="77777777" w:rsidTr="0047527C">
        <w:tc>
          <w:tcPr>
            <w:tcW w:w="0" w:type="auto"/>
            <w:tcMar>
              <w:top w:w="45" w:type="dxa"/>
              <w:left w:w="45" w:type="dxa"/>
              <w:bottom w:w="45" w:type="dxa"/>
              <w:right w:w="45" w:type="dxa"/>
            </w:tcMar>
            <w:hideMark/>
          </w:tcPr>
          <w:p w14:paraId="066BD95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27C9D10" w14:textId="77777777" w:rsidR="002B4EBE" w:rsidRPr="0047527C" w:rsidRDefault="002B4EBE" w:rsidP="0047527C">
            <w:r w:rsidRPr="0047527C">
              <w:t>Inspect the documentation of the application, schema or profile.</w:t>
            </w:r>
          </w:p>
        </w:tc>
      </w:tr>
      <w:tr w:rsidR="002B4EBE" w:rsidRPr="0047527C" w14:paraId="3940043A" w14:textId="77777777" w:rsidTr="0047527C">
        <w:tc>
          <w:tcPr>
            <w:tcW w:w="0" w:type="auto"/>
            <w:tcMar>
              <w:top w:w="45" w:type="dxa"/>
              <w:left w:w="45" w:type="dxa"/>
              <w:bottom w:w="45" w:type="dxa"/>
              <w:right w:w="45" w:type="dxa"/>
            </w:tcMar>
            <w:hideMark/>
          </w:tcPr>
          <w:p w14:paraId="3E8429E5"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F4806F6" w14:textId="77777777" w:rsidR="002B4EBE" w:rsidRPr="0047527C" w:rsidRDefault="002B4EBE" w:rsidP="0047527C">
            <w:r w:rsidRPr="0047527C">
              <w:t>Capability</w:t>
            </w:r>
          </w:p>
        </w:tc>
      </w:tr>
    </w:tbl>
    <w:p w14:paraId="67EEFE75" w14:textId="77777777" w:rsidR="002B4EBE" w:rsidRDefault="002B4EBE" w:rsidP="0047527C">
      <w:pPr>
        <w:pStyle w:val="a3"/>
        <w:rPr>
          <w:sz w:val="27"/>
          <w:szCs w:val="27"/>
        </w:rPr>
      </w:pPr>
      <w:r>
        <w:t xml:space="preserve">Basic Observations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073F5CF0" w14:textId="77777777" w:rsidTr="0047527C">
        <w:tc>
          <w:tcPr>
            <w:tcW w:w="0" w:type="auto"/>
            <w:tcMar>
              <w:top w:w="45" w:type="dxa"/>
              <w:left w:w="45" w:type="dxa"/>
              <w:bottom w:w="45" w:type="dxa"/>
              <w:right w:w="45" w:type="dxa"/>
            </w:tcMar>
            <w:hideMark/>
          </w:tcPr>
          <w:p w14:paraId="56A4C317"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9DD3B7A" w14:textId="685009F8"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ObservingProcedure</w:t>
            </w:r>
            <w:proofErr w:type="spellEnd"/>
          </w:p>
        </w:tc>
      </w:tr>
      <w:tr w:rsidR="002B4EBE" w:rsidRPr="0047527C" w14:paraId="39D7BC13" w14:textId="77777777" w:rsidTr="0047527C">
        <w:tc>
          <w:tcPr>
            <w:tcW w:w="0" w:type="auto"/>
            <w:tcMar>
              <w:top w:w="45" w:type="dxa"/>
              <w:left w:w="45" w:type="dxa"/>
              <w:bottom w:w="45" w:type="dxa"/>
              <w:right w:w="45" w:type="dxa"/>
            </w:tcMar>
            <w:hideMark/>
          </w:tcPr>
          <w:p w14:paraId="24DD1DB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C97D4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ObservingProcedure</w:t>
            </w:r>
            <w:proofErr w:type="spellEnd"/>
          </w:p>
        </w:tc>
      </w:tr>
      <w:tr w:rsidR="002B4EBE" w:rsidRPr="0047527C" w14:paraId="01C75999" w14:textId="77777777" w:rsidTr="0047527C">
        <w:tc>
          <w:tcPr>
            <w:tcW w:w="0" w:type="auto"/>
            <w:tcMar>
              <w:top w:w="45" w:type="dxa"/>
              <w:left w:w="45" w:type="dxa"/>
              <w:bottom w:w="45" w:type="dxa"/>
              <w:right w:w="45" w:type="dxa"/>
            </w:tcMar>
            <w:hideMark/>
          </w:tcPr>
          <w:p w14:paraId="2456EFFC"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6414A2C" w14:textId="77777777" w:rsidR="002B4EBE" w:rsidRPr="0047527C" w:rsidRDefault="002B4EBE" w:rsidP="0047527C">
            <w:r w:rsidRPr="0047527C">
              <w:t>Verify that all requirements from the requirements class have been fulfilled.</w:t>
            </w:r>
          </w:p>
        </w:tc>
      </w:tr>
      <w:tr w:rsidR="002B4EBE" w:rsidRPr="0047527C" w14:paraId="116BED57" w14:textId="77777777" w:rsidTr="0047527C">
        <w:tc>
          <w:tcPr>
            <w:tcW w:w="0" w:type="auto"/>
            <w:tcMar>
              <w:top w:w="45" w:type="dxa"/>
              <w:left w:w="45" w:type="dxa"/>
              <w:bottom w:w="45" w:type="dxa"/>
              <w:right w:w="45" w:type="dxa"/>
            </w:tcMar>
            <w:hideMark/>
          </w:tcPr>
          <w:p w14:paraId="57C4ED5D"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8D2FE20" w14:textId="77777777" w:rsidR="002B4EBE" w:rsidRPr="0047527C" w:rsidRDefault="002B4EBE" w:rsidP="0047527C">
            <w:r w:rsidRPr="0047527C">
              <w:t>Inspect the documentation of the application, schema or profile.</w:t>
            </w:r>
          </w:p>
        </w:tc>
      </w:tr>
      <w:tr w:rsidR="002B4EBE" w:rsidRPr="0047527C" w14:paraId="76C6A224" w14:textId="77777777" w:rsidTr="0047527C">
        <w:tc>
          <w:tcPr>
            <w:tcW w:w="0" w:type="auto"/>
            <w:tcMar>
              <w:top w:w="45" w:type="dxa"/>
              <w:left w:w="45" w:type="dxa"/>
              <w:bottom w:w="45" w:type="dxa"/>
              <w:right w:w="45" w:type="dxa"/>
            </w:tcMar>
            <w:hideMark/>
          </w:tcPr>
          <w:p w14:paraId="747CE2A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6109F92" w14:textId="77777777" w:rsidR="002B4EBE" w:rsidRPr="0047527C" w:rsidRDefault="002B4EBE" w:rsidP="0047527C">
            <w:r w:rsidRPr="0047527C">
              <w:t>Capability</w:t>
            </w:r>
          </w:p>
        </w:tc>
      </w:tr>
    </w:tbl>
    <w:p w14:paraId="3F0BC1BB" w14:textId="77777777" w:rsidR="00E26089" w:rsidRPr="00F264E8" w:rsidRDefault="00E26089" w:rsidP="00E26089">
      <w:pPr>
        <w:pStyle w:val="a2"/>
      </w:pPr>
      <w:bookmarkStart w:id="730" w:name="_Toc72768929"/>
      <w:r w:rsidRPr="00F264E8">
        <w:t>Abstract tests for Conceptual Sample schema package</w:t>
      </w:r>
      <w:bookmarkEnd w:id="730"/>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F39F7C4" w14:textId="77777777" w:rsidTr="000F4699">
        <w:tc>
          <w:tcPr>
            <w:tcW w:w="0" w:type="auto"/>
            <w:tcMar>
              <w:top w:w="45" w:type="dxa"/>
              <w:left w:w="45" w:type="dxa"/>
              <w:bottom w:w="45" w:type="dxa"/>
              <w:right w:w="45" w:type="dxa"/>
            </w:tcMar>
            <w:hideMark/>
          </w:tcPr>
          <w:p w14:paraId="33F80A9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DBAB837" w14:textId="77777777" w:rsidR="00E26089" w:rsidRPr="00F264E8" w:rsidRDefault="00E26089" w:rsidP="000F4699">
            <w:pPr>
              <w:rPr>
                <w:b/>
                <w:bCs/>
              </w:rPr>
            </w:pPr>
            <w:r w:rsidRPr="00F264E8">
              <w:rPr>
                <w:b/>
                <w:bCs/>
              </w:rPr>
              <w:t>/conf/</w:t>
            </w:r>
            <w:proofErr w:type="spellStart"/>
            <w:r w:rsidRPr="00F264E8">
              <w:rPr>
                <w:b/>
                <w:bCs/>
              </w:rPr>
              <w:t>sam-cpt</w:t>
            </w:r>
            <w:proofErr w:type="spellEnd"/>
          </w:p>
        </w:tc>
      </w:tr>
      <w:tr w:rsidR="00E26089" w:rsidRPr="00F264E8" w14:paraId="455A3032" w14:textId="77777777" w:rsidTr="000F4699">
        <w:tc>
          <w:tcPr>
            <w:tcW w:w="0" w:type="auto"/>
            <w:tcMar>
              <w:top w:w="45" w:type="dxa"/>
              <w:left w:w="45" w:type="dxa"/>
              <w:bottom w:w="45" w:type="dxa"/>
              <w:right w:w="45" w:type="dxa"/>
            </w:tcMar>
            <w:hideMark/>
          </w:tcPr>
          <w:p w14:paraId="3DE2CF4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135BB2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p>
        </w:tc>
      </w:tr>
      <w:tr w:rsidR="00E26089" w:rsidRPr="00F264E8" w14:paraId="2207A421" w14:textId="77777777" w:rsidTr="000F4699">
        <w:tc>
          <w:tcPr>
            <w:tcW w:w="0" w:type="auto"/>
            <w:tcMar>
              <w:top w:w="45" w:type="dxa"/>
              <w:left w:w="45" w:type="dxa"/>
              <w:bottom w:w="45" w:type="dxa"/>
              <w:right w:w="45" w:type="dxa"/>
            </w:tcMar>
            <w:hideMark/>
          </w:tcPr>
          <w:p w14:paraId="2FF7C442"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F30E680" w14:textId="77777777" w:rsidR="00E26089" w:rsidRPr="00F264E8" w:rsidRDefault="00E26089" w:rsidP="000F4699">
            <w:r w:rsidRPr="00F264E8">
              <w:t>Verify that all requirements from the requirements class have been fulfilled.</w:t>
            </w:r>
          </w:p>
        </w:tc>
      </w:tr>
      <w:tr w:rsidR="00E26089" w:rsidRPr="00F264E8" w14:paraId="4A55C89C" w14:textId="77777777" w:rsidTr="000F4699">
        <w:tc>
          <w:tcPr>
            <w:tcW w:w="0" w:type="auto"/>
            <w:tcMar>
              <w:top w:w="45" w:type="dxa"/>
              <w:left w:w="45" w:type="dxa"/>
              <w:bottom w:w="45" w:type="dxa"/>
              <w:right w:w="45" w:type="dxa"/>
            </w:tcMar>
            <w:hideMark/>
          </w:tcPr>
          <w:p w14:paraId="1A30417C"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84CEE10" w14:textId="77777777" w:rsidR="00E26089" w:rsidRPr="00F264E8" w:rsidRDefault="00E26089" w:rsidP="000F4699">
            <w:r w:rsidRPr="00F264E8">
              <w:t>Inspect the documentation of the application, schema or profile.</w:t>
            </w:r>
          </w:p>
        </w:tc>
      </w:tr>
      <w:tr w:rsidR="00E26089" w:rsidRPr="00F264E8" w14:paraId="0ED4832A" w14:textId="77777777" w:rsidTr="000F4699">
        <w:tc>
          <w:tcPr>
            <w:tcW w:w="0" w:type="auto"/>
            <w:tcMar>
              <w:top w:w="45" w:type="dxa"/>
              <w:left w:w="45" w:type="dxa"/>
              <w:bottom w:w="45" w:type="dxa"/>
              <w:right w:w="45" w:type="dxa"/>
            </w:tcMar>
            <w:hideMark/>
          </w:tcPr>
          <w:p w14:paraId="57FDD89F"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06C1E55" w14:textId="77777777" w:rsidR="00E26089" w:rsidRPr="00F264E8" w:rsidRDefault="00E26089" w:rsidP="000F4699">
            <w:r w:rsidRPr="00F264E8">
              <w:t>Capability</w:t>
            </w:r>
          </w:p>
        </w:tc>
      </w:tr>
    </w:tbl>
    <w:p w14:paraId="09B8A566" w14:textId="77777777" w:rsidR="00E26089" w:rsidRDefault="00E26089" w:rsidP="00E26089">
      <w:pPr>
        <w:pStyle w:val="a3"/>
        <w:rPr>
          <w:sz w:val="27"/>
          <w:szCs w:val="27"/>
        </w:rPr>
      </w:pPr>
      <w:r>
        <w:lastRenderedPageBreak/>
        <w:t xml:space="preserve">Conceptual Sample - </w:t>
      </w:r>
      <w:proofErr w:type="spellStart"/>
      <w:r>
        <w: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70482A7" w14:textId="77777777" w:rsidTr="000F4699">
        <w:tc>
          <w:tcPr>
            <w:tcW w:w="0" w:type="auto"/>
            <w:tcMar>
              <w:top w:w="45" w:type="dxa"/>
              <w:left w:w="45" w:type="dxa"/>
              <w:bottom w:w="45" w:type="dxa"/>
              <w:right w:w="45" w:type="dxa"/>
            </w:tcMar>
            <w:hideMark/>
          </w:tcPr>
          <w:p w14:paraId="0BADE3F1"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290E5CA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PreparationProcedure</w:t>
            </w:r>
            <w:proofErr w:type="spellEnd"/>
          </w:p>
        </w:tc>
      </w:tr>
      <w:tr w:rsidR="00E26089" w:rsidRPr="00F264E8" w14:paraId="2F1F47F6" w14:textId="77777777" w:rsidTr="000F4699">
        <w:tc>
          <w:tcPr>
            <w:tcW w:w="0" w:type="auto"/>
            <w:tcMar>
              <w:top w:w="45" w:type="dxa"/>
              <w:left w:w="45" w:type="dxa"/>
              <w:bottom w:w="45" w:type="dxa"/>
              <w:right w:w="45" w:type="dxa"/>
            </w:tcMar>
            <w:hideMark/>
          </w:tcPr>
          <w:p w14:paraId="7315054D"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8794380"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PreparationProcedure</w:t>
            </w:r>
            <w:proofErr w:type="spellEnd"/>
          </w:p>
        </w:tc>
      </w:tr>
      <w:tr w:rsidR="00E26089" w:rsidRPr="00F264E8" w14:paraId="67F95109" w14:textId="77777777" w:rsidTr="000F4699">
        <w:tc>
          <w:tcPr>
            <w:tcW w:w="0" w:type="auto"/>
            <w:tcMar>
              <w:top w:w="45" w:type="dxa"/>
              <w:left w:w="45" w:type="dxa"/>
              <w:bottom w:w="45" w:type="dxa"/>
              <w:right w:w="45" w:type="dxa"/>
            </w:tcMar>
            <w:hideMark/>
          </w:tcPr>
          <w:p w14:paraId="5E1886A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DF1954B" w14:textId="77777777" w:rsidR="00E26089" w:rsidRPr="00F264E8" w:rsidRDefault="00E26089" w:rsidP="000F4699">
            <w:r w:rsidRPr="00F264E8">
              <w:t>Verify that all requirements from the requirements class have been fulfilled.</w:t>
            </w:r>
          </w:p>
        </w:tc>
      </w:tr>
      <w:tr w:rsidR="00E26089" w:rsidRPr="00F264E8" w14:paraId="1E42D78E" w14:textId="77777777" w:rsidTr="000F4699">
        <w:tc>
          <w:tcPr>
            <w:tcW w:w="0" w:type="auto"/>
            <w:tcMar>
              <w:top w:w="45" w:type="dxa"/>
              <w:left w:w="45" w:type="dxa"/>
              <w:bottom w:w="45" w:type="dxa"/>
              <w:right w:w="45" w:type="dxa"/>
            </w:tcMar>
            <w:hideMark/>
          </w:tcPr>
          <w:p w14:paraId="62A6AA99"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EEB91BD" w14:textId="77777777" w:rsidR="00E26089" w:rsidRPr="00F264E8" w:rsidRDefault="00E26089" w:rsidP="000F4699">
            <w:r w:rsidRPr="00F264E8">
              <w:t>Inspect the documentation of the application, schema or profile.</w:t>
            </w:r>
          </w:p>
        </w:tc>
      </w:tr>
      <w:tr w:rsidR="00E26089" w:rsidRPr="00F264E8" w14:paraId="162755D5" w14:textId="77777777" w:rsidTr="000F4699">
        <w:tc>
          <w:tcPr>
            <w:tcW w:w="0" w:type="auto"/>
            <w:tcMar>
              <w:top w:w="45" w:type="dxa"/>
              <w:left w:w="45" w:type="dxa"/>
              <w:bottom w:w="45" w:type="dxa"/>
              <w:right w:w="45" w:type="dxa"/>
            </w:tcMar>
            <w:hideMark/>
          </w:tcPr>
          <w:p w14:paraId="0554188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3E1138" w14:textId="77777777" w:rsidR="00E26089" w:rsidRPr="00F264E8" w:rsidRDefault="00E26089" w:rsidP="000F4699">
            <w:r w:rsidRPr="00F264E8">
              <w:t>Capability</w:t>
            </w:r>
          </w:p>
        </w:tc>
      </w:tr>
    </w:tbl>
    <w:p w14:paraId="7E14809A" w14:textId="77777777" w:rsidR="00E26089" w:rsidRDefault="00E26089" w:rsidP="00E26089">
      <w:pPr>
        <w:pStyle w:val="a3"/>
        <w:rPr>
          <w:sz w:val="27"/>
          <w:szCs w:val="27"/>
        </w:rPr>
      </w:pPr>
      <w:r>
        <w:t xml:space="preserve">Conceptual Sample - </w:t>
      </w:r>
      <w:proofErr w:type="spellStart"/>
      <w:r>
        <w: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6F2F4FC" w14:textId="77777777" w:rsidTr="000F4699">
        <w:tc>
          <w:tcPr>
            <w:tcW w:w="0" w:type="auto"/>
            <w:tcMar>
              <w:top w:w="45" w:type="dxa"/>
              <w:left w:w="45" w:type="dxa"/>
              <w:bottom w:w="45" w:type="dxa"/>
              <w:right w:w="45" w:type="dxa"/>
            </w:tcMar>
            <w:hideMark/>
          </w:tcPr>
          <w:p w14:paraId="739684E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7076C1BA"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PreparationStep</w:t>
            </w:r>
            <w:proofErr w:type="spellEnd"/>
          </w:p>
        </w:tc>
      </w:tr>
      <w:tr w:rsidR="00E26089" w:rsidRPr="00F264E8" w14:paraId="54DEB046" w14:textId="77777777" w:rsidTr="000F4699">
        <w:tc>
          <w:tcPr>
            <w:tcW w:w="0" w:type="auto"/>
            <w:tcMar>
              <w:top w:w="45" w:type="dxa"/>
              <w:left w:w="45" w:type="dxa"/>
              <w:bottom w:w="45" w:type="dxa"/>
              <w:right w:w="45" w:type="dxa"/>
            </w:tcMar>
            <w:hideMark/>
          </w:tcPr>
          <w:p w14:paraId="01AD172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85D0D93"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PreparationStep</w:t>
            </w:r>
            <w:proofErr w:type="spellEnd"/>
          </w:p>
        </w:tc>
      </w:tr>
      <w:tr w:rsidR="00E26089" w:rsidRPr="00F264E8" w14:paraId="7835C701" w14:textId="77777777" w:rsidTr="000F4699">
        <w:tc>
          <w:tcPr>
            <w:tcW w:w="0" w:type="auto"/>
            <w:tcMar>
              <w:top w:w="45" w:type="dxa"/>
              <w:left w:w="45" w:type="dxa"/>
              <w:bottom w:w="45" w:type="dxa"/>
              <w:right w:w="45" w:type="dxa"/>
            </w:tcMar>
            <w:hideMark/>
          </w:tcPr>
          <w:p w14:paraId="7E1D3F2C"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30D81B5" w14:textId="77777777" w:rsidR="00E26089" w:rsidRPr="00F264E8" w:rsidRDefault="00E26089" w:rsidP="000F4699">
            <w:r w:rsidRPr="00F264E8">
              <w:t>Verify that all requirements from the requirements class have been fulfilled.</w:t>
            </w:r>
          </w:p>
        </w:tc>
      </w:tr>
      <w:tr w:rsidR="00E26089" w:rsidRPr="00F264E8" w14:paraId="102DC223" w14:textId="77777777" w:rsidTr="000F4699">
        <w:tc>
          <w:tcPr>
            <w:tcW w:w="0" w:type="auto"/>
            <w:tcMar>
              <w:top w:w="45" w:type="dxa"/>
              <w:left w:w="45" w:type="dxa"/>
              <w:bottom w:w="45" w:type="dxa"/>
              <w:right w:w="45" w:type="dxa"/>
            </w:tcMar>
            <w:hideMark/>
          </w:tcPr>
          <w:p w14:paraId="422071C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1BA391B" w14:textId="77777777" w:rsidR="00E26089" w:rsidRPr="00F264E8" w:rsidRDefault="00E26089" w:rsidP="000F4699">
            <w:r w:rsidRPr="00F264E8">
              <w:t>Inspect the documentation of the application, schema or profile.</w:t>
            </w:r>
          </w:p>
        </w:tc>
      </w:tr>
      <w:tr w:rsidR="00E26089" w:rsidRPr="00F264E8" w14:paraId="2D5ADF7C" w14:textId="77777777" w:rsidTr="000F4699">
        <w:tc>
          <w:tcPr>
            <w:tcW w:w="0" w:type="auto"/>
            <w:tcMar>
              <w:top w:w="45" w:type="dxa"/>
              <w:left w:w="45" w:type="dxa"/>
              <w:bottom w:w="45" w:type="dxa"/>
              <w:right w:w="45" w:type="dxa"/>
            </w:tcMar>
            <w:hideMark/>
          </w:tcPr>
          <w:p w14:paraId="467D7FF9"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57A34354" w14:textId="77777777" w:rsidR="00E26089" w:rsidRPr="00F264E8" w:rsidRDefault="00E26089" w:rsidP="000F4699">
            <w:r w:rsidRPr="00F264E8">
              <w:t>Capability</w:t>
            </w:r>
          </w:p>
        </w:tc>
      </w:tr>
    </w:tbl>
    <w:p w14:paraId="123C5617" w14:textId="77777777" w:rsidR="00E26089" w:rsidRDefault="00E26089" w:rsidP="00E26089">
      <w:pPr>
        <w:pStyle w:val="a3"/>
        <w:rPr>
          <w:sz w:val="27"/>
          <w:szCs w:val="27"/>
        </w:rPr>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4D591CF" w14:textId="77777777" w:rsidTr="000F4699">
        <w:tc>
          <w:tcPr>
            <w:tcW w:w="0" w:type="auto"/>
            <w:tcMar>
              <w:top w:w="45" w:type="dxa"/>
              <w:left w:w="45" w:type="dxa"/>
              <w:bottom w:w="45" w:type="dxa"/>
              <w:right w:w="45" w:type="dxa"/>
            </w:tcMar>
            <w:hideMark/>
          </w:tcPr>
          <w:p w14:paraId="2FBF731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5EB019AB"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w:t>
            </w:r>
          </w:p>
        </w:tc>
      </w:tr>
      <w:tr w:rsidR="00E26089" w:rsidRPr="00F264E8" w14:paraId="401F1E1C" w14:textId="77777777" w:rsidTr="000F4699">
        <w:tc>
          <w:tcPr>
            <w:tcW w:w="0" w:type="auto"/>
            <w:tcMar>
              <w:top w:w="45" w:type="dxa"/>
              <w:left w:w="45" w:type="dxa"/>
              <w:bottom w:w="45" w:type="dxa"/>
              <w:right w:w="45" w:type="dxa"/>
            </w:tcMar>
            <w:hideMark/>
          </w:tcPr>
          <w:p w14:paraId="30478020"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20B21DE"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w:t>
            </w:r>
          </w:p>
        </w:tc>
      </w:tr>
      <w:tr w:rsidR="00E26089" w:rsidRPr="00F264E8" w14:paraId="5BB86423" w14:textId="77777777" w:rsidTr="000F4699">
        <w:tc>
          <w:tcPr>
            <w:tcW w:w="0" w:type="auto"/>
            <w:tcMar>
              <w:top w:w="45" w:type="dxa"/>
              <w:left w:w="45" w:type="dxa"/>
              <w:bottom w:w="45" w:type="dxa"/>
              <w:right w:w="45" w:type="dxa"/>
            </w:tcMar>
            <w:hideMark/>
          </w:tcPr>
          <w:p w14:paraId="04D2F78F"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C6FE531" w14:textId="77777777" w:rsidR="00E26089" w:rsidRPr="00F264E8" w:rsidRDefault="00E26089" w:rsidP="000F4699">
            <w:r w:rsidRPr="00F264E8">
              <w:t>Verify that all requirements from the requirements class have been fulfilled.</w:t>
            </w:r>
          </w:p>
        </w:tc>
      </w:tr>
      <w:tr w:rsidR="00E26089" w:rsidRPr="00F264E8" w14:paraId="6CF98CDB" w14:textId="77777777" w:rsidTr="000F4699">
        <w:tc>
          <w:tcPr>
            <w:tcW w:w="0" w:type="auto"/>
            <w:tcMar>
              <w:top w:w="45" w:type="dxa"/>
              <w:left w:w="45" w:type="dxa"/>
              <w:bottom w:w="45" w:type="dxa"/>
              <w:right w:w="45" w:type="dxa"/>
            </w:tcMar>
            <w:hideMark/>
          </w:tcPr>
          <w:p w14:paraId="4BE67CA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4495973" w14:textId="77777777" w:rsidR="00E26089" w:rsidRPr="00F264E8" w:rsidRDefault="00E26089" w:rsidP="000F4699">
            <w:r w:rsidRPr="00F264E8">
              <w:t>Inspect the documentation of the application, schema or profile.</w:t>
            </w:r>
          </w:p>
        </w:tc>
      </w:tr>
      <w:tr w:rsidR="00E26089" w:rsidRPr="00F264E8" w14:paraId="7DCFCD38" w14:textId="77777777" w:rsidTr="000F4699">
        <w:tc>
          <w:tcPr>
            <w:tcW w:w="0" w:type="auto"/>
            <w:tcMar>
              <w:top w:w="45" w:type="dxa"/>
              <w:left w:w="45" w:type="dxa"/>
              <w:bottom w:w="45" w:type="dxa"/>
              <w:right w:w="45" w:type="dxa"/>
            </w:tcMar>
            <w:hideMark/>
          </w:tcPr>
          <w:p w14:paraId="3C9DA5F8"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F4F10A" w14:textId="77777777" w:rsidR="00E26089" w:rsidRPr="00F264E8" w:rsidRDefault="00E26089" w:rsidP="000F4699">
            <w:r w:rsidRPr="00F264E8">
              <w:t>Capability</w:t>
            </w:r>
          </w:p>
        </w:tc>
      </w:tr>
    </w:tbl>
    <w:p w14:paraId="2800CD37" w14:textId="77777777" w:rsidR="00E26089" w:rsidRDefault="00E26089" w:rsidP="00E26089">
      <w:pPr>
        <w:pStyle w:val="a3"/>
        <w:rPr>
          <w:sz w:val="27"/>
          <w:szCs w:val="27"/>
        </w:rPr>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4F50D06" w14:textId="77777777" w:rsidTr="000F4699">
        <w:tc>
          <w:tcPr>
            <w:tcW w:w="0" w:type="auto"/>
            <w:tcMar>
              <w:top w:w="45" w:type="dxa"/>
              <w:left w:w="45" w:type="dxa"/>
              <w:bottom w:w="45" w:type="dxa"/>
              <w:right w:w="45" w:type="dxa"/>
            </w:tcMar>
            <w:hideMark/>
          </w:tcPr>
          <w:p w14:paraId="41CD71CD"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1938F8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/Sampler</w:t>
            </w:r>
          </w:p>
        </w:tc>
      </w:tr>
      <w:tr w:rsidR="00E26089" w:rsidRPr="00F264E8" w14:paraId="6C1A484C" w14:textId="77777777" w:rsidTr="000F4699">
        <w:tc>
          <w:tcPr>
            <w:tcW w:w="0" w:type="auto"/>
            <w:tcMar>
              <w:top w:w="45" w:type="dxa"/>
              <w:left w:w="45" w:type="dxa"/>
              <w:bottom w:w="45" w:type="dxa"/>
              <w:right w:w="45" w:type="dxa"/>
            </w:tcMar>
            <w:hideMark/>
          </w:tcPr>
          <w:p w14:paraId="18016BC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98FC8E2"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/Sampler</w:t>
            </w:r>
          </w:p>
        </w:tc>
      </w:tr>
      <w:tr w:rsidR="00E26089" w:rsidRPr="00F264E8" w14:paraId="1CBFDB25" w14:textId="77777777" w:rsidTr="000F4699">
        <w:tc>
          <w:tcPr>
            <w:tcW w:w="0" w:type="auto"/>
            <w:tcMar>
              <w:top w:w="45" w:type="dxa"/>
              <w:left w:w="45" w:type="dxa"/>
              <w:bottom w:w="45" w:type="dxa"/>
              <w:right w:w="45" w:type="dxa"/>
            </w:tcMar>
            <w:hideMark/>
          </w:tcPr>
          <w:p w14:paraId="47548B0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11664DB5" w14:textId="77777777" w:rsidR="00E26089" w:rsidRPr="00F264E8" w:rsidRDefault="00E26089" w:rsidP="000F4699">
            <w:r w:rsidRPr="00F264E8">
              <w:t>Verify that all requirements from the requirements class have been fulfilled.</w:t>
            </w:r>
          </w:p>
        </w:tc>
      </w:tr>
      <w:tr w:rsidR="00E26089" w:rsidRPr="00F264E8" w14:paraId="666DA91A" w14:textId="77777777" w:rsidTr="000F4699">
        <w:tc>
          <w:tcPr>
            <w:tcW w:w="0" w:type="auto"/>
            <w:tcMar>
              <w:top w:w="45" w:type="dxa"/>
              <w:left w:w="45" w:type="dxa"/>
              <w:bottom w:w="45" w:type="dxa"/>
              <w:right w:w="45" w:type="dxa"/>
            </w:tcMar>
            <w:hideMark/>
          </w:tcPr>
          <w:p w14:paraId="0746CB6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1F4C671" w14:textId="77777777" w:rsidR="00E26089" w:rsidRPr="00F264E8" w:rsidRDefault="00E26089" w:rsidP="000F4699">
            <w:r w:rsidRPr="00F264E8">
              <w:t>Inspect the documentation of the application, schema or profile.</w:t>
            </w:r>
          </w:p>
        </w:tc>
      </w:tr>
      <w:tr w:rsidR="00E26089" w:rsidRPr="00F264E8" w14:paraId="1C4648BF" w14:textId="77777777" w:rsidTr="000F4699">
        <w:tc>
          <w:tcPr>
            <w:tcW w:w="0" w:type="auto"/>
            <w:tcMar>
              <w:top w:w="45" w:type="dxa"/>
              <w:left w:w="45" w:type="dxa"/>
              <w:bottom w:w="45" w:type="dxa"/>
              <w:right w:w="45" w:type="dxa"/>
            </w:tcMar>
            <w:hideMark/>
          </w:tcPr>
          <w:p w14:paraId="17FD324C" w14:textId="77777777" w:rsidR="00E26089" w:rsidRPr="00F264E8" w:rsidRDefault="00E26089" w:rsidP="000F4699">
            <w:r w:rsidRPr="00F264E8">
              <w:lastRenderedPageBreak/>
              <w:t>Test Type</w:t>
            </w:r>
          </w:p>
        </w:tc>
        <w:tc>
          <w:tcPr>
            <w:tcW w:w="0" w:type="auto"/>
            <w:tcMar>
              <w:top w:w="45" w:type="dxa"/>
              <w:left w:w="45" w:type="dxa"/>
              <w:bottom w:w="45" w:type="dxa"/>
              <w:right w:w="45" w:type="dxa"/>
            </w:tcMar>
            <w:hideMark/>
          </w:tcPr>
          <w:p w14:paraId="677F5E01" w14:textId="77777777" w:rsidR="00E26089" w:rsidRPr="00F264E8" w:rsidRDefault="00E26089" w:rsidP="000F4699">
            <w:r w:rsidRPr="00F264E8">
              <w:t>Capability</w:t>
            </w:r>
          </w:p>
        </w:tc>
      </w:tr>
    </w:tbl>
    <w:p w14:paraId="4F618EF1" w14:textId="77777777" w:rsidR="00E26089" w:rsidRDefault="00E26089" w:rsidP="00E26089">
      <w:pPr>
        <w:pStyle w:val="a3"/>
        <w:rPr>
          <w:sz w:val="27"/>
          <w:szCs w:val="27"/>
        </w:rPr>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F1C4056" w14:textId="77777777" w:rsidTr="000F4699">
        <w:tc>
          <w:tcPr>
            <w:tcW w:w="0" w:type="auto"/>
            <w:tcMar>
              <w:top w:w="45" w:type="dxa"/>
              <w:left w:w="45" w:type="dxa"/>
              <w:bottom w:w="45" w:type="dxa"/>
              <w:right w:w="45" w:type="dxa"/>
            </w:tcMar>
            <w:hideMark/>
          </w:tcPr>
          <w:p w14:paraId="6CB59F4C"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EAD0818"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/Sampling</w:t>
            </w:r>
          </w:p>
        </w:tc>
      </w:tr>
      <w:tr w:rsidR="00E26089" w:rsidRPr="00F264E8" w14:paraId="6E02116C" w14:textId="77777777" w:rsidTr="000F4699">
        <w:tc>
          <w:tcPr>
            <w:tcW w:w="0" w:type="auto"/>
            <w:tcMar>
              <w:top w:w="45" w:type="dxa"/>
              <w:left w:w="45" w:type="dxa"/>
              <w:bottom w:w="45" w:type="dxa"/>
              <w:right w:w="45" w:type="dxa"/>
            </w:tcMar>
            <w:hideMark/>
          </w:tcPr>
          <w:p w14:paraId="19DCDEE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95F746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/Sampling</w:t>
            </w:r>
          </w:p>
        </w:tc>
      </w:tr>
      <w:tr w:rsidR="00E26089" w:rsidRPr="00F264E8" w14:paraId="791B3A05" w14:textId="77777777" w:rsidTr="000F4699">
        <w:tc>
          <w:tcPr>
            <w:tcW w:w="0" w:type="auto"/>
            <w:tcMar>
              <w:top w:w="45" w:type="dxa"/>
              <w:left w:w="45" w:type="dxa"/>
              <w:bottom w:w="45" w:type="dxa"/>
              <w:right w:w="45" w:type="dxa"/>
            </w:tcMar>
            <w:hideMark/>
          </w:tcPr>
          <w:p w14:paraId="6063534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5D7F5636" w14:textId="77777777" w:rsidR="00E26089" w:rsidRPr="00F264E8" w:rsidRDefault="00E26089" w:rsidP="000F4699">
            <w:r w:rsidRPr="00F264E8">
              <w:t>Verify that all requirements from the requirements class have been fulfilled.</w:t>
            </w:r>
          </w:p>
        </w:tc>
      </w:tr>
      <w:tr w:rsidR="00E26089" w:rsidRPr="00F264E8" w14:paraId="5B429D58" w14:textId="77777777" w:rsidTr="000F4699">
        <w:tc>
          <w:tcPr>
            <w:tcW w:w="0" w:type="auto"/>
            <w:tcMar>
              <w:top w:w="45" w:type="dxa"/>
              <w:left w:w="45" w:type="dxa"/>
              <w:bottom w:w="45" w:type="dxa"/>
              <w:right w:w="45" w:type="dxa"/>
            </w:tcMar>
            <w:hideMark/>
          </w:tcPr>
          <w:p w14:paraId="248DBAF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C498365" w14:textId="77777777" w:rsidR="00E26089" w:rsidRPr="00F264E8" w:rsidRDefault="00E26089" w:rsidP="000F4699">
            <w:r w:rsidRPr="00F264E8">
              <w:t>Inspect the documentation of the application, schema or profile.</w:t>
            </w:r>
          </w:p>
        </w:tc>
      </w:tr>
      <w:tr w:rsidR="00E26089" w:rsidRPr="00F264E8" w14:paraId="276E3B9A" w14:textId="77777777" w:rsidTr="000F4699">
        <w:tc>
          <w:tcPr>
            <w:tcW w:w="0" w:type="auto"/>
            <w:tcMar>
              <w:top w:w="45" w:type="dxa"/>
              <w:left w:w="45" w:type="dxa"/>
              <w:bottom w:w="45" w:type="dxa"/>
              <w:right w:w="45" w:type="dxa"/>
            </w:tcMar>
            <w:hideMark/>
          </w:tcPr>
          <w:p w14:paraId="259B294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C8BBA13" w14:textId="77777777" w:rsidR="00E26089" w:rsidRPr="00F264E8" w:rsidRDefault="00E26089" w:rsidP="000F4699">
            <w:r w:rsidRPr="00F264E8">
              <w:t>Capability</w:t>
            </w:r>
          </w:p>
        </w:tc>
      </w:tr>
    </w:tbl>
    <w:p w14:paraId="4AF14E79" w14:textId="77777777" w:rsidR="00E26089" w:rsidRPr="00F264E8" w:rsidRDefault="00E26089" w:rsidP="00E26089">
      <w:pPr>
        <w:pStyle w:val="a3"/>
      </w:pPr>
      <w:r w:rsidRPr="00F264E8">
        <w:t xml:space="preserve">Conceptual Sample - </w:t>
      </w:r>
      <w:proofErr w:type="spellStart"/>
      <w:r w:rsidRPr="00F264E8">
        <w: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4D1C3CCC" w14:textId="77777777" w:rsidTr="000F4699">
        <w:tc>
          <w:tcPr>
            <w:tcW w:w="0" w:type="auto"/>
            <w:tcMar>
              <w:top w:w="45" w:type="dxa"/>
              <w:left w:w="45" w:type="dxa"/>
              <w:bottom w:w="45" w:type="dxa"/>
              <w:right w:w="45" w:type="dxa"/>
            </w:tcMar>
            <w:hideMark/>
          </w:tcPr>
          <w:p w14:paraId="265C556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F44CA93"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SamplingProcedure</w:t>
            </w:r>
            <w:proofErr w:type="spellEnd"/>
          </w:p>
        </w:tc>
      </w:tr>
      <w:tr w:rsidR="00E26089" w:rsidRPr="00F264E8" w14:paraId="24BA0A60" w14:textId="77777777" w:rsidTr="000F4699">
        <w:tc>
          <w:tcPr>
            <w:tcW w:w="0" w:type="auto"/>
            <w:tcMar>
              <w:top w:w="45" w:type="dxa"/>
              <w:left w:w="45" w:type="dxa"/>
              <w:bottom w:w="45" w:type="dxa"/>
              <w:right w:w="45" w:type="dxa"/>
            </w:tcMar>
            <w:hideMark/>
          </w:tcPr>
          <w:p w14:paraId="4F553E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14448BF6"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SamplingProcedure</w:t>
            </w:r>
            <w:proofErr w:type="spellEnd"/>
          </w:p>
        </w:tc>
      </w:tr>
      <w:tr w:rsidR="00E26089" w:rsidRPr="00F264E8" w14:paraId="28756C05" w14:textId="77777777" w:rsidTr="000F4699">
        <w:tc>
          <w:tcPr>
            <w:tcW w:w="0" w:type="auto"/>
            <w:tcMar>
              <w:top w:w="45" w:type="dxa"/>
              <w:left w:w="45" w:type="dxa"/>
              <w:bottom w:w="45" w:type="dxa"/>
              <w:right w:w="45" w:type="dxa"/>
            </w:tcMar>
            <w:hideMark/>
          </w:tcPr>
          <w:p w14:paraId="102CCC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1B14374" w14:textId="77777777" w:rsidR="00E26089" w:rsidRPr="00F264E8" w:rsidRDefault="00E26089" w:rsidP="000F4699">
            <w:r w:rsidRPr="00F264E8">
              <w:t>Verify that all requirements from the requirements class have been fulfilled.</w:t>
            </w:r>
          </w:p>
        </w:tc>
      </w:tr>
      <w:tr w:rsidR="00E26089" w:rsidRPr="00F264E8" w14:paraId="312B4911" w14:textId="77777777" w:rsidTr="000F4699">
        <w:tc>
          <w:tcPr>
            <w:tcW w:w="0" w:type="auto"/>
            <w:tcMar>
              <w:top w:w="45" w:type="dxa"/>
              <w:left w:w="45" w:type="dxa"/>
              <w:bottom w:w="45" w:type="dxa"/>
              <w:right w:w="45" w:type="dxa"/>
            </w:tcMar>
            <w:hideMark/>
          </w:tcPr>
          <w:p w14:paraId="3BBDBC1B"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8E62BCD" w14:textId="77777777" w:rsidR="00E26089" w:rsidRPr="00F264E8" w:rsidRDefault="00E26089" w:rsidP="000F4699">
            <w:r w:rsidRPr="00F264E8">
              <w:t>Inspect the documentation of the application, schema or profile.</w:t>
            </w:r>
          </w:p>
        </w:tc>
      </w:tr>
      <w:tr w:rsidR="00E26089" w:rsidRPr="00F264E8" w14:paraId="04FB0272" w14:textId="77777777" w:rsidTr="000F4699">
        <w:tc>
          <w:tcPr>
            <w:tcW w:w="0" w:type="auto"/>
            <w:tcMar>
              <w:top w:w="45" w:type="dxa"/>
              <w:left w:w="45" w:type="dxa"/>
              <w:bottom w:w="45" w:type="dxa"/>
              <w:right w:w="45" w:type="dxa"/>
            </w:tcMar>
            <w:hideMark/>
          </w:tcPr>
          <w:p w14:paraId="649ED2B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3C077407" w14:textId="77777777" w:rsidR="00E26089" w:rsidRPr="00F264E8" w:rsidRDefault="00E26089" w:rsidP="000F4699">
            <w:r w:rsidRPr="00F264E8">
              <w:t>Capability</w:t>
            </w:r>
          </w:p>
        </w:tc>
      </w:tr>
    </w:tbl>
    <w:p w14:paraId="12C66343" w14:textId="77777777" w:rsidR="00E26089" w:rsidRPr="002423DA" w:rsidRDefault="00E26089" w:rsidP="00E26089">
      <w:pPr>
        <w:pStyle w:val="a2"/>
      </w:pPr>
      <w:bookmarkStart w:id="731" w:name="_Toc72768930"/>
      <w:r w:rsidRPr="002423DA">
        <w:t>Abstract tests for Abstract Sample core package</w:t>
      </w:r>
      <w:bookmarkEnd w:id="731"/>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70B2C3A0" w14:textId="77777777" w:rsidTr="000F4699">
        <w:tc>
          <w:tcPr>
            <w:tcW w:w="0" w:type="auto"/>
            <w:tcMar>
              <w:top w:w="45" w:type="dxa"/>
              <w:left w:w="45" w:type="dxa"/>
              <w:bottom w:w="45" w:type="dxa"/>
              <w:right w:w="45" w:type="dxa"/>
            </w:tcMar>
            <w:hideMark/>
          </w:tcPr>
          <w:p w14:paraId="668DCE1E" w14:textId="77777777" w:rsidR="00E26089" w:rsidRPr="002423DA" w:rsidRDefault="00E26089" w:rsidP="000F4699">
            <w:pPr>
              <w:rPr>
                <w:b/>
                <w:bCs/>
              </w:rPr>
            </w:pPr>
            <w:r w:rsidRPr="002423DA">
              <w:rPr>
                <w:b/>
                <w:bCs/>
              </w:rPr>
              <w:t>Conformance Class</w:t>
            </w:r>
          </w:p>
        </w:tc>
        <w:tc>
          <w:tcPr>
            <w:tcW w:w="0" w:type="auto"/>
            <w:tcMar>
              <w:top w:w="45" w:type="dxa"/>
              <w:left w:w="45" w:type="dxa"/>
              <w:bottom w:w="45" w:type="dxa"/>
              <w:right w:w="45" w:type="dxa"/>
            </w:tcMar>
            <w:hideMark/>
          </w:tcPr>
          <w:p w14:paraId="69294E6E" w14:textId="77777777" w:rsidR="00E26089" w:rsidRPr="002423DA" w:rsidRDefault="00E26089" w:rsidP="000F4699">
            <w:pPr>
              <w:rPr>
                <w:b/>
                <w:bCs/>
              </w:rPr>
            </w:pPr>
            <w:r w:rsidRPr="002423DA">
              <w:rPr>
                <w:b/>
                <w:bCs/>
              </w:rPr>
              <w:t>/conf/</w:t>
            </w:r>
            <w:proofErr w:type="spellStart"/>
            <w:r w:rsidRPr="002423DA">
              <w:rPr>
                <w:b/>
                <w:bCs/>
              </w:rPr>
              <w:t>sam</w:t>
            </w:r>
            <w:proofErr w:type="spellEnd"/>
            <w:r w:rsidRPr="002423DA">
              <w:rPr>
                <w:b/>
                <w:bCs/>
              </w:rPr>
              <w:t>-core</w:t>
            </w:r>
          </w:p>
        </w:tc>
      </w:tr>
      <w:tr w:rsidR="00E26089" w:rsidRPr="002423DA" w14:paraId="6EA55F15" w14:textId="77777777" w:rsidTr="000F4699">
        <w:tc>
          <w:tcPr>
            <w:tcW w:w="0" w:type="auto"/>
            <w:tcMar>
              <w:top w:w="45" w:type="dxa"/>
              <w:left w:w="45" w:type="dxa"/>
              <w:bottom w:w="45" w:type="dxa"/>
              <w:right w:w="45" w:type="dxa"/>
            </w:tcMar>
            <w:hideMark/>
          </w:tcPr>
          <w:p w14:paraId="1507C006"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655E530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
        </w:tc>
      </w:tr>
      <w:tr w:rsidR="00E26089" w:rsidRPr="002423DA" w14:paraId="5A26F040" w14:textId="77777777" w:rsidTr="000F4699">
        <w:tc>
          <w:tcPr>
            <w:tcW w:w="0" w:type="auto"/>
            <w:tcMar>
              <w:top w:w="45" w:type="dxa"/>
              <w:left w:w="45" w:type="dxa"/>
              <w:bottom w:w="45" w:type="dxa"/>
              <w:right w:w="45" w:type="dxa"/>
            </w:tcMar>
            <w:hideMark/>
          </w:tcPr>
          <w:p w14:paraId="593D9367"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2A4CAA1D" w14:textId="77777777" w:rsidR="00E26089" w:rsidRPr="002423DA" w:rsidRDefault="00E26089" w:rsidP="000F4699">
            <w:r w:rsidRPr="002423DA">
              <w:t>Verify that all requirements from the requirements class have been fulfilled.</w:t>
            </w:r>
          </w:p>
        </w:tc>
      </w:tr>
      <w:tr w:rsidR="00E26089" w:rsidRPr="002423DA" w14:paraId="3D95C653" w14:textId="77777777" w:rsidTr="000F4699">
        <w:tc>
          <w:tcPr>
            <w:tcW w:w="0" w:type="auto"/>
            <w:tcMar>
              <w:top w:w="45" w:type="dxa"/>
              <w:left w:w="45" w:type="dxa"/>
              <w:bottom w:w="45" w:type="dxa"/>
              <w:right w:w="45" w:type="dxa"/>
            </w:tcMar>
            <w:hideMark/>
          </w:tcPr>
          <w:p w14:paraId="22DBBFA9"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3548C43" w14:textId="77777777" w:rsidR="00E26089" w:rsidRPr="002423DA" w:rsidRDefault="00E26089" w:rsidP="000F4699">
            <w:r w:rsidRPr="002423DA">
              <w:t>Inspect the documentation of the application, schema or profile.</w:t>
            </w:r>
          </w:p>
        </w:tc>
      </w:tr>
      <w:tr w:rsidR="00E26089" w:rsidRPr="002423DA" w14:paraId="24999D21" w14:textId="77777777" w:rsidTr="000F4699">
        <w:tc>
          <w:tcPr>
            <w:tcW w:w="0" w:type="auto"/>
            <w:tcMar>
              <w:top w:w="45" w:type="dxa"/>
              <w:left w:w="45" w:type="dxa"/>
              <w:bottom w:w="45" w:type="dxa"/>
              <w:right w:w="45" w:type="dxa"/>
            </w:tcMar>
            <w:hideMark/>
          </w:tcPr>
          <w:p w14:paraId="35E62BC7"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5A2A5206" w14:textId="77777777" w:rsidR="00E26089" w:rsidRPr="002423DA" w:rsidRDefault="00E26089" w:rsidP="000F4699">
            <w:r w:rsidRPr="002423DA">
              <w:t>Capability</w:t>
            </w:r>
          </w:p>
        </w:tc>
      </w:tr>
    </w:tbl>
    <w:p w14:paraId="342DB283" w14:textId="77777777" w:rsidR="00E26089" w:rsidRDefault="00E26089" w:rsidP="00E26089">
      <w:pPr>
        <w:pStyle w:val="a3"/>
        <w:rPr>
          <w:sz w:val="27"/>
          <w:szCs w:val="27"/>
        </w:rPr>
      </w:pPr>
      <w:r>
        <w:t xml:space="preserve">Abstract Sample core - </w:t>
      </w:r>
      <w:proofErr w:type="spellStart"/>
      <w:r>
        <w:t>AbstractPreparationProcedure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1D8C86E0" w14:textId="77777777" w:rsidTr="000F4699">
        <w:tc>
          <w:tcPr>
            <w:tcW w:w="0" w:type="auto"/>
            <w:tcMar>
              <w:top w:w="45" w:type="dxa"/>
              <w:left w:w="45" w:type="dxa"/>
              <w:bottom w:w="45" w:type="dxa"/>
              <w:right w:w="45" w:type="dxa"/>
            </w:tcMar>
            <w:hideMark/>
          </w:tcPr>
          <w:p w14:paraId="582615EB"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823B967"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AbstractPreparationProcedure</w:t>
            </w:r>
            <w:proofErr w:type="spellEnd"/>
          </w:p>
        </w:tc>
      </w:tr>
      <w:tr w:rsidR="00E26089" w:rsidRPr="002423DA" w14:paraId="503D4A35" w14:textId="77777777" w:rsidTr="000F4699">
        <w:tc>
          <w:tcPr>
            <w:tcW w:w="0" w:type="auto"/>
            <w:tcMar>
              <w:top w:w="45" w:type="dxa"/>
              <w:left w:w="45" w:type="dxa"/>
              <w:bottom w:w="45" w:type="dxa"/>
              <w:right w:w="45" w:type="dxa"/>
            </w:tcMar>
            <w:hideMark/>
          </w:tcPr>
          <w:p w14:paraId="331F0CC7"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4939FA1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roofErr w:type="spellStart"/>
            <w:r w:rsidRPr="002423DA">
              <w:t>AbstractPreparationProcedure</w:t>
            </w:r>
            <w:proofErr w:type="spellEnd"/>
          </w:p>
        </w:tc>
      </w:tr>
      <w:tr w:rsidR="00E26089" w:rsidRPr="002423DA" w14:paraId="2FBD4E74" w14:textId="77777777" w:rsidTr="000F4699">
        <w:tc>
          <w:tcPr>
            <w:tcW w:w="0" w:type="auto"/>
            <w:tcMar>
              <w:top w:w="45" w:type="dxa"/>
              <w:left w:w="45" w:type="dxa"/>
              <w:bottom w:w="45" w:type="dxa"/>
              <w:right w:w="45" w:type="dxa"/>
            </w:tcMar>
            <w:hideMark/>
          </w:tcPr>
          <w:p w14:paraId="5A54B004" w14:textId="77777777" w:rsidR="00E26089" w:rsidRPr="002423DA" w:rsidRDefault="00E26089" w:rsidP="000F4699">
            <w:r w:rsidRPr="002423DA">
              <w:lastRenderedPageBreak/>
              <w:t>Test purpose</w:t>
            </w:r>
          </w:p>
        </w:tc>
        <w:tc>
          <w:tcPr>
            <w:tcW w:w="0" w:type="auto"/>
            <w:tcMar>
              <w:top w:w="45" w:type="dxa"/>
              <w:left w:w="45" w:type="dxa"/>
              <w:bottom w:w="45" w:type="dxa"/>
              <w:right w:w="45" w:type="dxa"/>
            </w:tcMar>
            <w:hideMark/>
          </w:tcPr>
          <w:p w14:paraId="7DF15E58" w14:textId="77777777" w:rsidR="00E26089" w:rsidRPr="002423DA" w:rsidRDefault="00E26089" w:rsidP="000F4699">
            <w:r w:rsidRPr="002423DA">
              <w:t>Verify that all requirements from the requirements class have been fulfilled.</w:t>
            </w:r>
          </w:p>
        </w:tc>
      </w:tr>
      <w:tr w:rsidR="00E26089" w:rsidRPr="002423DA" w14:paraId="72C20592" w14:textId="77777777" w:rsidTr="000F4699">
        <w:tc>
          <w:tcPr>
            <w:tcW w:w="0" w:type="auto"/>
            <w:tcMar>
              <w:top w:w="45" w:type="dxa"/>
              <w:left w:w="45" w:type="dxa"/>
              <w:bottom w:w="45" w:type="dxa"/>
              <w:right w:w="45" w:type="dxa"/>
            </w:tcMar>
            <w:hideMark/>
          </w:tcPr>
          <w:p w14:paraId="0C7794FB"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29B16AE" w14:textId="77777777" w:rsidR="00E26089" w:rsidRPr="002423DA" w:rsidRDefault="00E26089" w:rsidP="000F4699">
            <w:r w:rsidRPr="002423DA">
              <w:t>Inspect the documentation of the application, schema or profile.</w:t>
            </w:r>
          </w:p>
        </w:tc>
      </w:tr>
      <w:tr w:rsidR="00E26089" w:rsidRPr="002423DA" w14:paraId="7AD6E2A1" w14:textId="77777777" w:rsidTr="000F4699">
        <w:tc>
          <w:tcPr>
            <w:tcW w:w="0" w:type="auto"/>
            <w:tcMar>
              <w:top w:w="45" w:type="dxa"/>
              <w:left w:w="45" w:type="dxa"/>
              <w:bottom w:w="45" w:type="dxa"/>
              <w:right w:w="45" w:type="dxa"/>
            </w:tcMar>
            <w:hideMark/>
          </w:tcPr>
          <w:p w14:paraId="185CB59E"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37B02060" w14:textId="77777777" w:rsidR="00E26089" w:rsidRPr="002423DA" w:rsidRDefault="00E26089" w:rsidP="000F4699">
            <w:r w:rsidRPr="002423DA">
              <w:t>Capability</w:t>
            </w:r>
          </w:p>
        </w:tc>
      </w:tr>
    </w:tbl>
    <w:p w14:paraId="20C13FF0" w14:textId="77777777" w:rsidR="00E26089" w:rsidRDefault="00E26089" w:rsidP="00E26089">
      <w:pPr>
        <w:pStyle w:val="a3"/>
        <w:rPr>
          <w:sz w:val="27"/>
          <w:szCs w:val="27"/>
        </w:rPr>
      </w:pPr>
      <w:r>
        <w:t xml:space="preserve">Abstract Sample core - </w:t>
      </w:r>
      <w:proofErr w:type="spellStart"/>
      <w:r>
        <w:t>AbstractPreparationStep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0D50124" w14:textId="77777777" w:rsidTr="000F4699">
        <w:tc>
          <w:tcPr>
            <w:tcW w:w="0" w:type="auto"/>
            <w:tcMar>
              <w:top w:w="45" w:type="dxa"/>
              <w:left w:w="45" w:type="dxa"/>
              <w:bottom w:w="45" w:type="dxa"/>
              <w:right w:w="45" w:type="dxa"/>
            </w:tcMar>
            <w:hideMark/>
          </w:tcPr>
          <w:p w14:paraId="30BEA0F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C332311"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AbstractPreparationStep</w:t>
            </w:r>
            <w:proofErr w:type="spellEnd"/>
          </w:p>
        </w:tc>
      </w:tr>
      <w:tr w:rsidR="00E26089" w:rsidRPr="00F264E8" w14:paraId="586F20FD" w14:textId="77777777" w:rsidTr="000F4699">
        <w:tc>
          <w:tcPr>
            <w:tcW w:w="0" w:type="auto"/>
            <w:tcMar>
              <w:top w:w="45" w:type="dxa"/>
              <w:left w:w="45" w:type="dxa"/>
              <w:bottom w:w="45" w:type="dxa"/>
              <w:right w:w="45" w:type="dxa"/>
            </w:tcMar>
            <w:hideMark/>
          </w:tcPr>
          <w:p w14:paraId="3699A43C"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3F3E69D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AbstractPreparationStep</w:t>
            </w:r>
            <w:proofErr w:type="spellEnd"/>
          </w:p>
        </w:tc>
      </w:tr>
      <w:tr w:rsidR="00E26089" w:rsidRPr="00F264E8" w14:paraId="4E6492EA" w14:textId="77777777" w:rsidTr="000F4699">
        <w:tc>
          <w:tcPr>
            <w:tcW w:w="0" w:type="auto"/>
            <w:tcMar>
              <w:top w:w="45" w:type="dxa"/>
              <w:left w:w="45" w:type="dxa"/>
              <w:bottom w:w="45" w:type="dxa"/>
              <w:right w:w="45" w:type="dxa"/>
            </w:tcMar>
            <w:hideMark/>
          </w:tcPr>
          <w:p w14:paraId="3A51797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2AE28EA" w14:textId="77777777" w:rsidR="00E26089" w:rsidRPr="00F264E8" w:rsidRDefault="00E26089" w:rsidP="000F4699">
            <w:r w:rsidRPr="00F264E8">
              <w:t>Verify that all requirements from the requirements class have been fulfilled.</w:t>
            </w:r>
          </w:p>
        </w:tc>
      </w:tr>
      <w:tr w:rsidR="00E26089" w:rsidRPr="00F264E8" w14:paraId="304E18A0" w14:textId="77777777" w:rsidTr="000F4699">
        <w:tc>
          <w:tcPr>
            <w:tcW w:w="0" w:type="auto"/>
            <w:tcMar>
              <w:top w:w="45" w:type="dxa"/>
              <w:left w:w="45" w:type="dxa"/>
              <w:bottom w:w="45" w:type="dxa"/>
              <w:right w:w="45" w:type="dxa"/>
            </w:tcMar>
            <w:hideMark/>
          </w:tcPr>
          <w:p w14:paraId="03650928"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61CF775" w14:textId="77777777" w:rsidR="00E26089" w:rsidRPr="00F264E8" w:rsidRDefault="00E26089" w:rsidP="000F4699">
            <w:r w:rsidRPr="00F264E8">
              <w:t>Inspect the documentation of the application, schema or profile.</w:t>
            </w:r>
          </w:p>
        </w:tc>
      </w:tr>
      <w:tr w:rsidR="00E26089" w:rsidRPr="00F264E8" w14:paraId="4E60D18B" w14:textId="77777777" w:rsidTr="000F4699">
        <w:tc>
          <w:tcPr>
            <w:tcW w:w="0" w:type="auto"/>
            <w:tcMar>
              <w:top w:w="45" w:type="dxa"/>
              <w:left w:w="45" w:type="dxa"/>
              <w:bottom w:w="45" w:type="dxa"/>
              <w:right w:w="45" w:type="dxa"/>
            </w:tcMar>
            <w:hideMark/>
          </w:tcPr>
          <w:p w14:paraId="3F1372C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8277FDB" w14:textId="77777777" w:rsidR="00E26089" w:rsidRPr="00F264E8" w:rsidRDefault="00E26089" w:rsidP="000F4699">
            <w:r w:rsidRPr="00F264E8">
              <w:t>Capability</w:t>
            </w:r>
          </w:p>
        </w:tc>
      </w:tr>
    </w:tbl>
    <w:p w14:paraId="7353AB4B" w14:textId="77777777" w:rsidR="00E26089" w:rsidRPr="00F264E8" w:rsidRDefault="00E26089" w:rsidP="00E26089">
      <w:pPr>
        <w:pStyle w:val="a3"/>
      </w:pPr>
      <w:r w:rsidRPr="00F264E8">
        <w:t xml:space="preserve">Abstract Sample core - </w:t>
      </w:r>
      <w:proofErr w:type="spellStart"/>
      <w:r w:rsidRPr="00F264E8">
        <w:t>AbstractSample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368E0F6A" w14:textId="77777777" w:rsidTr="000F4699">
        <w:tc>
          <w:tcPr>
            <w:tcW w:w="0" w:type="auto"/>
            <w:tcMar>
              <w:top w:w="45" w:type="dxa"/>
              <w:left w:w="45" w:type="dxa"/>
              <w:bottom w:w="45" w:type="dxa"/>
              <w:right w:w="45" w:type="dxa"/>
            </w:tcMar>
            <w:hideMark/>
          </w:tcPr>
          <w:p w14:paraId="6BDF485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6FE81C2E"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w:t>
            </w:r>
            <w:proofErr w:type="spellEnd"/>
          </w:p>
        </w:tc>
      </w:tr>
      <w:tr w:rsidR="00E26089" w:rsidRPr="00F264E8" w14:paraId="79588601" w14:textId="77777777" w:rsidTr="000F4699">
        <w:tc>
          <w:tcPr>
            <w:tcW w:w="0" w:type="auto"/>
            <w:tcMar>
              <w:top w:w="45" w:type="dxa"/>
              <w:left w:w="45" w:type="dxa"/>
              <w:bottom w:w="45" w:type="dxa"/>
              <w:right w:w="45" w:type="dxa"/>
            </w:tcMar>
            <w:hideMark/>
          </w:tcPr>
          <w:p w14:paraId="02F23558"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20F530A9"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w:t>
            </w:r>
            <w:proofErr w:type="spellEnd"/>
          </w:p>
        </w:tc>
      </w:tr>
      <w:tr w:rsidR="00E26089" w:rsidRPr="00F264E8" w14:paraId="183DEB39" w14:textId="77777777" w:rsidTr="000F4699">
        <w:tc>
          <w:tcPr>
            <w:tcW w:w="0" w:type="auto"/>
            <w:tcMar>
              <w:top w:w="45" w:type="dxa"/>
              <w:left w:w="45" w:type="dxa"/>
              <w:bottom w:w="45" w:type="dxa"/>
              <w:right w:w="45" w:type="dxa"/>
            </w:tcMar>
            <w:hideMark/>
          </w:tcPr>
          <w:p w14:paraId="5419D79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E6F8B3F" w14:textId="77777777" w:rsidR="00E26089" w:rsidRPr="00F264E8" w:rsidRDefault="00E26089" w:rsidP="000F4699">
            <w:r w:rsidRPr="00F264E8">
              <w:t>Verify that all requirements from the requirements class have been fulfilled.</w:t>
            </w:r>
          </w:p>
        </w:tc>
      </w:tr>
      <w:tr w:rsidR="00E26089" w:rsidRPr="00F264E8" w14:paraId="30165AA7" w14:textId="77777777" w:rsidTr="000F4699">
        <w:tc>
          <w:tcPr>
            <w:tcW w:w="0" w:type="auto"/>
            <w:tcMar>
              <w:top w:w="45" w:type="dxa"/>
              <w:left w:w="45" w:type="dxa"/>
              <w:bottom w:w="45" w:type="dxa"/>
              <w:right w:w="45" w:type="dxa"/>
            </w:tcMar>
            <w:hideMark/>
          </w:tcPr>
          <w:p w14:paraId="1A759C96"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D04E6C8" w14:textId="77777777" w:rsidR="00E26089" w:rsidRPr="00F264E8" w:rsidRDefault="00E26089" w:rsidP="000F4699">
            <w:r w:rsidRPr="00F264E8">
              <w:t>Inspect the documentation of the application, schema or profile.</w:t>
            </w:r>
          </w:p>
        </w:tc>
      </w:tr>
      <w:tr w:rsidR="00E26089" w:rsidRPr="00F264E8" w14:paraId="3D6CE644" w14:textId="77777777" w:rsidTr="000F4699">
        <w:tc>
          <w:tcPr>
            <w:tcW w:w="0" w:type="auto"/>
            <w:tcMar>
              <w:top w:w="45" w:type="dxa"/>
              <w:left w:w="45" w:type="dxa"/>
              <w:bottom w:w="45" w:type="dxa"/>
              <w:right w:w="45" w:type="dxa"/>
            </w:tcMar>
            <w:hideMark/>
          </w:tcPr>
          <w:p w14:paraId="64A083E5"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7CF0D01D" w14:textId="77777777" w:rsidR="00E26089" w:rsidRPr="00F264E8" w:rsidRDefault="00E26089" w:rsidP="000F4699">
            <w:r w:rsidRPr="00F264E8">
              <w:t>Capability</w:t>
            </w:r>
          </w:p>
        </w:tc>
      </w:tr>
    </w:tbl>
    <w:p w14:paraId="15CA90C1" w14:textId="77777777" w:rsidR="00E26089" w:rsidRDefault="00E26089" w:rsidP="00E26089">
      <w:pPr>
        <w:pStyle w:val="a3"/>
        <w:rPr>
          <w:sz w:val="27"/>
          <w:szCs w:val="27"/>
        </w:rPr>
      </w:pPr>
      <w:r>
        <w:t xml:space="preserve">Abstract Sample core - </w:t>
      </w:r>
      <w:proofErr w:type="spellStart"/>
      <w:r>
        <w:t>AbstractSampler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1DF3939" w14:textId="77777777" w:rsidTr="000F4699">
        <w:tc>
          <w:tcPr>
            <w:tcW w:w="0" w:type="auto"/>
            <w:tcMar>
              <w:top w:w="45" w:type="dxa"/>
              <w:left w:w="45" w:type="dxa"/>
              <w:bottom w:w="45" w:type="dxa"/>
              <w:right w:w="45" w:type="dxa"/>
            </w:tcMar>
            <w:hideMark/>
          </w:tcPr>
          <w:p w14:paraId="171FEB9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E9EEC62"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AbstractSampler</w:t>
            </w:r>
            <w:proofErr w:type="spellEnd"/>
          </w:p>
        </w:tc>
      </w:tr>
      <w:tr w:rsidR="00E26089" w:rsidRPr="00F264E8" w14:paraId="6C58ADA0" w14:textId="77777777" w:rsidTr="000F4699">
        <w:tc>
          <w:tcPr>
            <w:tcW w:w="0" w:type="auto"/>
            <w:tcMar>
              <w:top w:w="45" w:type="dxa"/>
              <w:left w:w="45" w:type="dxa"/>
              <w:bottom w:w="45" w:type="dxa"/>
              <w:right w:w="45" w:type="dxa"/>
            </w:tcMar>
            <w:hideMark/>
          </w:tcPr>
          <w:p w14:paraId="1BA346CE"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1E0137E"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AbstractSampler</w:t>
            </w:r>
            <w:proofErr w:type="spellEnd"/>
          </w:p>
        </w:tc>
      </w:tr>
      <w:tr w:rsidR="00E26089" w:rsidRPr="00F264E8" w14:paraId="7B2EFE57" w14:textId="77777777" w:rsidTr="000F4699">
        <w:tc>
          <w:tcPr>
            <w:tcW w:w="0" w:type="auto"/>
            <w:tcMar>
              <w:top w:w="45" w:type="dxa"/>
              <w:left w:w="45" w:type="dxa"/>
              <w:bottom w:w="45" w:type="dxa"/>
              <w:right w:w="45" w:type="dxa"/>
            </w:tcMar>
            <w:hideMark/>
          </w:tcPr>
          <w:p w14:paraId="2109BFB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0E0BF126" w14:textId="77777777" w:rsidR="00E26089" w:rsidRPr="00F264E8" w:rsidRDefault="00E26089" w:rsidP="000F4699">
            <w:r w:rsidRPr="00F264E8">
              <w:t>Verify that all requirements from the requirements class have been fulfilled.</w:t>
            </w:r>
          </w:p>
        </w:tc>
      </w:tr>
      <w:tr w:rsidR="00E26089" w:rsidRPr="00F264E8" w14:paraId="0FB98787" w14:textId="77777777" w:rsidTr="000F4699">
        <w:tc>
          <w:tcPr>
            <w:tcW w:w="0" w:type="auto"/>
            <w:tcMar>
              <w:top w:w="45" w:type="dxa"/>
              <w:left w:w="45" w:type="dxa"/>
              <w:bottom w:w="45" w:type="dxa"/>
              <w:right w:w="45" w:type="dxa"/>
            </w:tcMar>
            <w:hideMark/>
          </w:tcPr>
          <w:p w14:paraId="54E0510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3C9087E1" w14:textId="77777777" w:rsidR="00E26089" w:rsidRPr="00F264E8" w:rsidRDefault="00E26089" w:rsidP="000F4699">
            <w:r w:rsidRPr="00F264E8">
              <w:t>Inspect the documentation of the application, schema or profile.</w:t>
            </w:r>
          </w:p>
        </w:tc>
      </w:tr>
      <w:tr w:rsidR="00E26089" w:rsidRPr="00F264E8" w14:paraId="0658E184" w14:textId="77777777" w:rsidTr="000F4699">
        <w:tc>
          <w:tcPr>
            <w:tcW w:w="0" w:type="auto"/>
            <w:tcMar>
              <w:top w:w="45" w:type="dxa"/>
              <w:left w:w="45" w:type="dxa"/>
              <w:bottom w:w="45" w:type="dxa"/>
              <w:right w:w="45" w:type="dxa"/>
            </w:tcMar>
            <w:hideMark/>
          </w:tcPr>
          <w:p w14:paraId="5B90EFC7"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24B85CD" w14:textId="77777777" w:rsidR="00E26089" w:rsidRPr="00F264E8" w:rsidRDefault="00E26089" w:rsidP="000F4699">
            <w:r w:rsidRPr="00F264E8">
              <w:t>Capability</w:t>
            </w:r>
          </w:p>
        </w:tc>
      </w:tr>
    </w:tbl>
    <w:p w14:paraId="1AD048D7" w14:textId="77777777" w:rsidR="00E26089" w:rsidRDefault="00E26089" w:rsidP="00E26089">
      <w:pPr>
        <w:pStyle w:val="a3"/>
        <w:rPr>
          <w:sz w:val="27"/>
          <w:szCs w:val="27"/>
        </w:rPr>
      </w:pPr>
      <w:r>
        <w:t xml:space="preserve">Abstract Sample core - </w:t>
      </w:r>
      <w:proofErr w:type="spellStart"/>
      <w:r>
        <w:t>AbstractSampling</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546E229" w14:textId="77777777" w:rsidTr="000F4699">
        <w:tc>
          <w:tcPr>
            <w:tcW w:w="0" w:type="auto"/>
            <w:tcMar>
              <w:top w:w="45" w:type="dxa"/>
              <w:left w:w="45" w:type="dxa"/>
              <w:bottom w:w="45" w:type="dxa"/>
              <w:right w:w="45" w:type="dxa"/>
            </w:tcMar>
            <w:hideMark/>
          </w:tcPr>
          <w:p w14:paraId="4387294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348A74C"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w:t>
            </w:r>
            <w:proofErr w:type="spellEnd"/>
          </w:p>
        </w:tc>
      </w:tr>
      <w:tr w:rsidR="00E26089" w:rsidRPr="00F264E8" w14:paraId="3BE84CD0" w14:textId="77777777" w:rsidTr="000F4699">
        <w:tc>
          <w:tcPr>
            <w:tcW w:w="0" w:type="auto"/>
            <w:tcMar>
              <w:top w:w="45" w:type="dxa"/>
              <w:left w:w="45" w:type="dxa"/>
              <w:bottom w:w="45" w:type="dxa"/>
              <w:right w:w="45" w:type="dxa"/>
            </w:tcMar>
            <w:hideMark/>
          </w:tcPr>
          <w:p w14:paraId="0B5EE051" w14:textId="77777777" w:rsidR="00E26089" w:rsidRPr="00F264E8" w:rsidRDefault="00E26089" w:rsidP="000F4699">
            <w:r w:rsidRPr="00F264E8">
              <w:lastRenderedPageBreak/>
              <w:t>Requirements</w:t>
            </w:r>
          </w:p>
        </w:tc>
        <w:tc>
          <w:tcPr>
            <w:tcW w:w="0" w:type="auto"/>
            <w:tcMar>
              <w:top w:w="45" w:type="dxa"/>
              <w:left w:w="45" w:type="dxa"/>
              <w:bottom w:w="45" w:type="dxa"/>
              <w:right w:w="45" w:type="dxa"/>
            </w:tcMar>
            <w:hideMark/>
          </w:tcPr>
          <w:p w14:paraId="51D0375A"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w:t>
            </w:r>
            <w:proofErr w:type="spellEnd"/>
          </w:p>
        </w:tc>
      </w:tr>
      <w:tr w:rsidR="00E26089" w:rsidRPr="00F264E8" w14:paraId="518D1E80" w14:textId="77777777" w:rsidTr="000F4699">
        <w:tc>
          <w:tcPr>
            <w:tcW w:w="0" w:type="auto"/>
            <w:tcMar>
              <w:top w:w="45" w:type="dxa"/>
              <w:left w:w="45" w:type="dxa"/>
              <w:bottom w:w="45" w:type="dxa"/>
              <w:right w:w="45" w:type="dxa"/>
            </w:tcMar>
            <w:hideMark/>
          </w:tcPr>
          <w:p w14:paraId="59D7AE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251A754" w14:textId="77777777" w:rsidR="00E26089" w:rsidRPr="00F264E8" w:rsidRDefault="00E26089" w:rsidP="000F4699">
            <w:r w:rsidRPr="00F264E8">
              <w:t>Verify that all requirements from the requirements class have been fulfilled.</w:t>
            </w:r>
          </w:p>
        </w:tc>
      </w:tr>
      <w:tr w:rsidR="00E26089" w:rsidRPr="00F264E8" w14:paraId="05D404E6" w14:textId="77777777" w:rsidTr="000F4699">
        <w:tc>
          <w:tcPr>
            <w:tcW w:w="0" w:type="auto"/>
            <w:tcMar>
              <w:top w:w="45" w:type="dxa"/>
              <w:left w:w="45" w:type="dxa"/>
              <w:bottom w:w="45" w:type="dxa"/>
              <w:right w:w="45" w:type="dxa"/>
            </w:tcMar>
            <w:hideMark/>
          </w:tcPr>
          <w:p w14:paraId="2DD7FE4D"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24395BB" w14:textId="77777777" w:rsidR="00E26089" w:rsidRPr="00F264E8" w:rsidRDefault="00E26089" w:rsidP="000F4699">
            <w:r w:rsidRPr="00F264E8">
              <w:t>Inspect the documentation of the application, schema or profile.</w:t>
            </w:r>
          </w:p>
        </w:tc>
      </w:tr>
      <w:tr w:rsidR="00E26089" w:rsidRPr="00F264E8" w14:paraId="34832A9F" w14:textId="77777777" w:rsidTr="000F4699">
        <w:tc>
          <w:tcPr>
            <w:tcW w:w="0" w:type="auto"/>
            <w:tcMar>
              <w:top w:w="45" w:type="dxa"/>
              <w:left w:w="45" w:type="dxa"/>
              <w:bottom w:w="45" w:type="dxa"/>
              <w:right w:w="45" w:type="dxa"/>
            </w:tcMar>
            <w:hideMark/>
          </w:tcPr>
          <w:p w14:paraId="31CC967D"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0B61653" w14:textId="77777777" w:rsidR="00E26089" w:rsidRPr="00F264E8" w:rsidRDefault="00E26089" w:rsidP="000F4699">
            <w:r w:rsidRPr="00F264E8">
              <w:t>Capability</w:t>
            </w:r>
          </w:p>
        </w:tc>
      </w:tr>
    </w:tbl>
    <w:p w14:paraId="2706DFA5" w14:textId="77777777" w:rsidR="00E26089" w:rsidRDefault="00E26089" w:rsidP="00E26089">
      <w:pPr>
        <w:pStyle w:val="a3"/>
        <w:rPr>
          <w:sz w:val="27"/>
          <w:szCs w:val="27"/>
        </w:rPr>
      </w:pPr>
      <w:r>
        <w:t xml:space="preserve">Abstract Sample core - </w:t>
      </w:r>
      <w:proofErr w:type="spellStart"/>
      <w:r>
        <w:t>AbstractSamplingProcedure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9EF7E6A" w14:textId="77777777" w:rsidTr="000F4699">
        <w:tc>
          <w:tcPr>
            <w:tcW w:w="0" w:type="auto"/>
            <w:tcMar>
              <w:top w:w="45" w:type="dxa"/>
              <w:left w:w="45" w:type="dxa"/>
              <w:bottom w:w="45" w:type="dxa"/>
              <w:right w:w="45" w:type="dxa"/>
            </w:tcMar>
            <w:hideMark/>
          </w:tcPr>
          <w:p w14:paraId="4DBE742A"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E7B4414"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AbstractSamplingProcedure</w:t>
            </w:r>
            <w:proofErr w:type="spellEnd"/>
          </w:p>
        </w:tc>
      </w:tr>
      <w:tr w:rsidR="00E26089" w:rsidRPr="00F264E8" w14:paraId="68F16D33" w14:textId="77777777" w:rsidTr="000F4699">
        <w:tc>
          <w:tcPr>
            <w:tcW w:w="0" w:type="auto"/>
            <w:tcMar>
              <w:top w:w="45" w:type="dxa"/>
              <w:left w:w="45" w:type="dxa"/>
              <w:bottom w:w="45" w:type="dxa"/>
              <w:right w:w="45" w:type="dxa"/>
            </w:tcMar>
            <w:hideMark/>
          </w:tcPr>
          <w:p w14:paraId="73D1AFD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E5333A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AbstractSamplingProcedure</w:t>
            </w:r>
            <w:proofErr w:type="spellEnd"/>
          </w:p>
        </w:tc>
      </w:tr>
      <w:tr w:rsidR="00E26089" w:rsidRPr="00F264E8" w14:paraId="5E8FA08C" w14:textId="77777777" w:rsidTr="000F4699">
        <w:tc>
          <w:tcPr>
            <w:tcW w:w="0" w:type="auto"/>
            <w:tcMar>
              <w:top w:w="45" w:type="dxa"/>
              <w:left w:w="45" w:type="dxa"/>
              <w:bottom w:w="45" w:type="dxa"/>
              <w:right w:w="45" w:type="dxa"/>
            </w:tcMar>
            <w:hideMark/>
          </w:tcPr>
          <w:p w14:paraId="10F72E1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5AF3BA2" w14:textId="77777777" w:rsidR="00E26089" w:rsidRPr="00F264E8" w:rsidRDefault="00E26089" w:rsidP="000F4699">
            <w:r w:rsidRPr="00F264E8">
              <w:t>Verify that all requirements from the requirements class have been fulfilled.</w:t>
            </w:r>
          </w:p>
        </w:tc>
      </w:tr>
      <w:tr w:rsidR="00E26089" w:rsidRPr="00F264E8" w14:paraId="7832CFAD" w14:textId="77777777" w:rsidTr="000F4699">
        <w:tc>
          <w:tcPr>
            <w:tcW w:w="0" w:type="auto"/>
            <w:tcMar>
              <w:top w:w="45" w:type="dxa"/>
              <w:left w:w="45" w:type="dxa"/>
              <w:bottom w:w="45" w:type="dxa"/>
              <w:right w:w="45" w:type="dxa"/>
            </w:tcMar>
            <w:hideMark/>
          </w:tcPr>
          <w:p w14:paraId="470F0DE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7941D3F" w14:textId="77777777" w:rsidR="00E26089" w:rsidRPr="00F264E8" w:rsidRDefault="00E26089" w:rsidP="000F4699">
            <w:r w:rsidRPr="00F264E8">
              <w:t>Inspect the documentation of the application, schema or profile.</w:t>
            </w:r>
          </w:p>
        </w:tc>
      </w:tr>
      <w:tr w:rsidR="00E26089" w:rsidRPr="00F264E8" w14:paraId="6CC9C348" w14:textId="77777777" w:rsidTr="000F4699">
        <w:tc>
          <w:tcPr>
            <w:tcW w:w="0" w:type="auto"/>
            <w:tcMar>
              <w:top w:w="45" w:type="dxa"/>
              <w:left w:w="45" w:type="dxa"/>
              <w:bottom w:w="45" w:type="dxa"/>
              <w:right w:w="45" w:type="dxa"/>
            </w:tcMar>
            <w:hideMark/>
          </w:tcPr>
          <w:p w14:paraId="50561F3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2F8C5D2" w14:textId="77777777" w:rsidR="00E26089" w:rsidRPr="00F264E8" w:rsidRDefault="00E26089" w:rsidP="000F4699">
            <w:r w:rsidRPr="00F264E8">
              <w:t>Capability</w:t>
            </w:r>
          </w:p>
        </w:tc>
      </w:tr>
    </w:tbl>
    <w:p w14:paraId="2E9C58E9" w14:textId="77777777" w:rsidR="00E26089" w:rsidRDefault="00E26089" w:rsidP="00E26089">
      <w:pPr>
        <w:pStyle w:val="a2"/>
        <w:numPr>
          <w:ilvl w:val="0"/>
          <w:numId w:val="0"/>
        </w:numPr>
      </w:pPr>
    </w:p>
    <w:p w14:paraId="2A9CE1B1" w14:textId="342C9D53" w:rsidR="002B4EBE" w:rsidRPr="002423DA" w:rsidRDefault="002B4EBE" w:rsidP="002423DA">
      <w:pPr>
        <w:pStyle w:val="a2"/>
      </w:pPr>
      <w:bookmarkStart w:id="732" w:name="_Toc72768931"/>
      <w:r w:rsidRPr="002423DA">
        <w:t>Abstract tests for Basic Samples package</w:t>
      </w:r>
      <w:bookmarkEnd w:id="732"/>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EDF309" w14:textId="77777777" w:rsidTr="002423DA">
        <w:tc>
          <w:tcPr>
            <w:tcW w:w="0" w:type="auto"/>
            <w:tcMar>
              <w:top w:w="45" w:type="dxa"/>
              <w:left w:w="45" w:type="dxa"/>
              <w:bottom w:w="45" w:type="dxa"/>
              <w:right w:w="45" w:type="dxa"/>
            </w:tcMar>
            <w:hideMark/>
          </w:tcPr>
          <w:p w14:paraId="72CACF36"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97C3444" w14:textId="261EFA82"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
        </w:tc>
      </w:tr>
      <w:tr w:rsidR="002B4EBE" w:rsidRPr="002423DA" w14:paraId="6FA3487A" w14:textId="77777777" w:rsidTr="002423DA">
        <w:tc>
          <w:tcPr>
            <w:tcW w:w="0" w:type="auto"/>
            <w:tcMar>
              <w:top w:w="45" w:type="dxa"/>
              <w:left w:w="45" w:type="dxa"/>
              <w:bottom w:w="45" w:type="dxa"/>
              <w:right w:w="45" w:type="dxa"/>
            </w:tcMar>
            <w:hideMark/>
          </w:tcPr>
          <w:p w14:paraId="2F91946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EF7487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
        </w:tc>
      </w:tr>
      <w:tr w:rsidR="002B4EBE" w:rsidRPr="002423DA" w14:paraId="1BF72CF6" w14:textId="77777777" w:rsidTr="002423DA">
        <w:tc>
          <w:tcPr>
            <w:tcW w:w="0" w:type="auto"/>
            <w:tcMar>
              <w:top w:w="45" w:type="dxa"/>
              <w:left w:w="45" w:type="dxa"/>
              <w:bottom w:w="45" w:type="dxa"/>
              <w:right w:w="45" w:type="dxa"/>
            </w:tcMar>
            <w:hideMark/>
          </w:tcPr>
          <w:p w14:paraId="66207551"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06418E27" w14:textId="77777777" w:rsidR="002B4EBE" w:rsidRPr="002423DA" w:rsidRDefault="002B4EBE" w:rsidP="002423DA">
            <w:r w:rsidRPr="002423DA">
              <w:t>Verify that all requirements from the requirements class have been fulfilled.</w:t>
            </w:r>
          </w:p>
        </w:tc>
      </w:tr>
      <w:tr w:rsidR="002B4EBE" w:rsidRPr="002423DA" w14:paraId="5D4C1A70" w14:textId="77777777" w:rsidTr="002423DA">
        <w:tc>
          <w:tcPr>
            <w:tcW w:w="0" w:type="auto"/>
            <w:tcMar>
              <w:top w:w="45" w:type="dxa"/>
              <w:left w:w="45" w:type="dxa"/>
              <w:bottom w:w="45" w:type="dxa"/>
              <w:right w:w="45" w:type="dxa"/>
            </w:tcMar>
            <w:hideMark/>
          </w:tcPr>
          <w:p w14:paraId="74849515"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D583DEB" w14:textId="77777777" w:rsidR="002B4EBE" w:rsidRPr="002423DA" w:rsidRDefault="002B4EBE" w:rsidP="002423DA">
            <w:r w:rsidRPr="002423DA">
              <w:t>Inspect the documentation of the application, schema or profile.</w:t>
            </w:r>
          </w:p>
        </w:tc>
      </w:tr>
      <w:tr w:rsidR="002B4EBE" w:rsidRPr="002423DA" w14:paraId="4241B8AF" w14:textId="77777777" w:rsidTr="002423DA">
        <w:tc>
          <w:tcPr>
            <w:tcW w:w="0" w:type="auto"/>
            <w:tcMar>
              <w:top w:w="45" w:type="dxa"/>
              <w:left w:w="45" w:type="dxa"/>
              <w:bottom w:w="45" w:type="dxa"/>
              <w:right w:w="45" w:type="dxa"/>
            </w:tcMar>
            <w:hideMark/>
          </w:tcPr>
          <w:p w14:paraId="4B9F321F"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552BDA2" w14:textId="77777777" w:rsidR="002B4EBE" w:rsidRPr="002423DA" w:rsidRDefault="002B4EBE" w:rsidP="002423DA">
            <w:r w:rsidRPr="002423DA">
              <w:t>Capability</w:t>
            </w:r>
          </w:p>
        </w:tc>
      </w:tr>
    </w:tbl>
    <w:p w14:paraId="6E56DA54" w14:textId="77777777" w:rsidR="002B4EBE" w:rsidRDefault="002B4EBE" w:rsidP="002423DA">
      <w:pPr>
        <w:pStyle w:val="a3"/>
        <w:rPr>
          <w:sz w:val="27"/>
          <w:szCs w:val="27"/>
        </w:rPr>
      </w:pPr>
      <w:r>
        <w:t xml:space="preserve">Basic Samples - </w:t>
      </w:r>
      <w:proofErr w:type="spellStart"/>
      <w:r>
        <w:t>MaterialSample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636F62E" w14:textId="77777777" w:rsidTr="002423DA">
        <w:tc>
          <w:tcPr>
            <w:tcW w:w="0" w:type="auto"/>
            <w:tcMar>
              <w:top w:w="45" w:type="dxa"/>
              <w:left w:w="45" w:type="dxa"/>
              <w:bottom w:w="45" w:type="dxa"/>
              <w:right w:w="45" w:type="dxa"/>
            </w:tcMar>
            <w:hideMark/>
          </w:tcPr>
          <w:p w14:paraId="1502B0AB"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2340562E" w14:textId="0D7D15C3"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MaterialSample</w:t>
            </w:r>
            <w:proofErr w:type="spellEnd"/>
          </w:p>
        </w:tc>
      </w:tr>
      <w:tr w:rsidR="002B4EBE" w:rsidRPr="002423DA" w14:paraId="467190FD" w14:textId="77777777" w:rsidTr="002423DA">
        <w:tc>
          <w:tcPr>
            <w:tcW w:w="0" w:type="auto"/>
            <w:tcMar>
              <w:top w:w="45" w:type="dxa"/>
              <w:left w:w="45" w:type="dxa"/>
              <w:bottom w:w="45" w:type="dxa"/>
              <w:right w:w="45" w:type="dxa"/>
            </w:tcMar>
            <w:hideMark/>
          </w:tcPr>
          <w:p w14:paraId="358F29E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046C7F3"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MaterialSample</w:t>
            </w:r>
            <w:proofErr w:type="spellEnd"/>
          </w:p>
        </w:tc>
      </w:tr>
      <w:tr w:rsidR="002B4EBE" w:rsidRPr="002423DA" w14:paraId="1E624C42" w14:textId="77777777" w:rsidTr="002423DA">
        <w:tc>
          <w:tcPr>
            <w:tcW w:w="0" w:type="auto"/>
            <w:tcMar>
              <w:top w:w="45" w:type="dxa"/>
              <w:left w:w="45" w:type="dxa"/>
              <w:bottom w:w="45" w:type="dxa"/>
              <w:right w:w="45" w:type="dxa"/>
            </w:tcMar>
            <w:hideMark/>
          </w:tcPr>
          <w:p w14:paraId="0DD42057"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E968B3" w14:textId="77777777" w:rsidR="002B4EBE" w:rsidRPr="002423DA" w:rsidRDefault="002B4EBE" w:rsidP="002423DA">
            <w:r w:rsidRPr="002423DA">
              <w:t>Verify that all requirements from the requirements class have been fulfilled.</w:t>
            </w:r>
          </w:p>
        </w:tc>
      </w:tr>
      <w:tr w:rsidR="002B4EBE" w:rsidRPr="002423DA" w14:paraId="18CF260A" w14:textId="77777777" w:rsidTr="002423DA">
        <w:tc>
          <w:tcPr>
            <w:tcW w:w="0" w:type="auto"/>
            <w:tcMar>
              <w:top w:w="45" w:type="dxa"/>
              <w:left w:w="45" w:type="dxa"/>
              <w:bottom w:w="45" w:type="dxa"/>
              <w:right w:w="45" w:type="dxa"/>
            </w:tcMar>
            <w:hideMark/>
          </w:tcPr>
          <w:p w14:paraId="3C14406A" w14:textId="77777777" w:rsidR="002B4EBE" w:rsidRPr="002423DA" w:rsidRDefault="002B4EBE" w:rsidP="002423DA">
            <w:r w:rsidRPr="002423DA">
              <w:lastRenderedPageBreak/>
              <w:t>Test method</w:t>
            </w:r>
          </w:p>
        </w:tc>
        <w:tc>
          <w:tcPr>
            <w:tcW w:w="0" w:type="auto"/>
            <w:tcMar>
              <w:top w:w="45" w:type="dxa"/>
              <w:left w:w="45" w:type="dxa"/>
              <w:bottom w:w="45" w:type="dxa"/>
              <w:right w:w="45" w:type="dxa"/>
            </w:tcMar>
            <w:hideMark/>
          </w:tcPr>
          <w:p w14:paraId="6FF80470" w14:textId="77777777" w:rsidR="002B4EBE" w:rsidRPr="002423DA" w:rsidRDefault="002B4EBE" w:rsidP="002423DA">
            <w:r w:rsidRPr="002423DA">
              <w:t>Inspect the documentation of the application, schema or profile.</w:t>
            </w:r>
          </w:p>
        </w:tc>
      </w:tr>
      <w:tr w:rsidR="002B4EBE" w:rsidRPr="002423DA" w14:paraId="0858D1FF" w14:textId="77777777" w:rsidTr="002423DA">
        <w:tc>
          <w:tcPr>
            <w:tcW w:w="0" w:type="auto"/>
            <w:tcMar>
              <w:top w:w="45" w:type="dxa"/>
              <w:left w:w="45" w:type="dxa"/>
              <w:bottom w:w="45" w:type="dxa"/>
              <w:right w:w="45" w:type="dxa"/>
            </w:tcMar>
            <w:hideMark/>
          </w:tcPr>
          <w:p w14:paraId="5DF310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0BD46FA" w14:textId="77777777" w:rsidR="002B4EBE" w:rsidRPr="002423DA" w:rsidRDefault="002B4EBE" w:rsidP="002423DA">
            <w:r w:rsidRPr="002423DA">
              <w:t>Capability</w:t>
            </w:r>
          </w:p>
        </w:tc>
      </w:tr>
    </w:tbl>
    <w:p w14:paraId="527CC9B3" w14:textId="77777777" w:rsidR="002B4EBE" w:rsidRDefault="002B4EBE" w:rsidP="002423DA">
      <w:pPr>
        <w:pStyle w:val="a3"/>
        <w:rPr>
          <w:sz w:val="27"/>
          <w:szCs w:val="27"/>
        </w:rPr>
      </w:pPr>
      <w:r>
        <w:t xml:space="preserve">Basic Samples - </w:t>
      </w:r>
      <w:proofErr w:type="spellStart"/>
      <w:r>
        <w:t>NamedLocation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53702DF" w14:textId="77777777" w:rsidTr="002423DA">
        <w:tc>
          <w:tcPr>
            <w:tcW w:w="0" w:type="auto"/>
            <w:tcMar>
              <w:top w:w="45" w:type="dxa"/>
              <w:left w:w="45" w:type="dxa"/>
              <w:bottom w:w="45" w:type="dxa"/>
              <w:right w:w="45" w:type="dxa"/>
            </w:tcMar>
            <w:hideMark/>
          </w:tcPr>
          <w:p w14:paraId="1852BC5C"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3910D137" w14:textId="12B886B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NamedLocation</w:t>
            </w:r>
            <w:proofErr w:type="spellEnd"/>
          </w:p>
        </w:tc>
      </w:tr>
      <w:tr w:rsidR="002B4EBE" w:rsidRPr="002423DA" w14:paraId="775A3E6D" w14:textId="77777777" w:rsidTr="002423DA">
        <w:tc>
          <w:tcPr>
            <w:tcW w:w="0" w:type="auto"/>
            <w:tcMar>
              <w:top w:w="45" w:type="dxa"/>
              <w:left w:w="45" w:type="dxa"/>
              <w:bottom w:w="45" w:type="dxa"/>
              <w:right w:w="45" w:type="dxa"/>
            </w:tcMar>
            <w:hideMark/>
          </w:tcPr>
          <w:p w14:paraId="3A76015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C1D9E99"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NamedLocation</w:t>
            </w:r>
            <w:proofErr w:type="spellEnd"/>
          </w:p>
        </w:tc>
      </w:tr>
      <w:tr w:rsidR="002B4EBE" w:rsidRPr="002423DA" w14:paraId="0B1E7C9D" w14:textId="77777777" w:rsidTr="002423DA">
        <w:tc>
          <w:tcPr>
            <w:tcW w:w="0" w:type="auto"/>
            <w:tcMar>
              <w:top w:w="45" w:type="dxa"/>
              <w:left w:w="45" w:type="dxa"/>
              <w:bottom w:w="45" w:type="dxa"/>
              <w:right w:w="45" w:type="dxa"/>
            </w:tcMar>
            <w:hideMark/>
          </w:tcPr>
          <w:p w14:paraId="5C19DC8C"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72ED7ED" w14:textId="77777777" w:rsidR="002B4EBE" w:rsidRPr="002423DA" w:rsidRDefault="002B4EBE" w:rsidP="002423DA">
            <w:r w:rsidRPr="002423DA">
              <w:t>Verify that all requirements from the requirements class have been fulfilled.</w:t>
            </w:r>
          </w:p>
        </w:tc>
      </w:tr>
      <w:tr w:rsidR="002B4EBE" w:rsidRPr="002423DA" w14:paraId="6BAC7239" w14:textId="77777777" w:rsidTr="002423DA">
        <w:tc>
          <w:tcPr>
            <w:tcW w:w="0" w:type="auto"/>
            <w:tcMar>
              <w:top w:w="45" w:type="dxa"/>
              <w:left w:w="45" w:type="dxa"/>
              <w:bottom w:w="45" w:type="dxa"/>
              <w:right w:w="45" w:type="dxa"/>
            </w:tcMar>
            <w:hideMark/>
          </w:tcPr>
          <w:p w14:paraId="2B9F3A86"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694F5F5" w14:textId="77777777" w:rsidR="002B4EBE" w:rsidRPr="002423DA" w:rsidRDefault="002B4EBE" w:rsidP="002423DA">
            <w:r w:rsidRPr="002423DA">
              <w:t>Inspect the documentation of the application, schema or profile.</w:t>
            </w:r>
          </w:p>
        </w:tc>
      </w:tr>
      <w:tr w:rsidR="002B4EBE" w:rsidRPr="002423DA" w14:paraId="27B89F41" w14:textId="77777777" w:rsidTr="002423DA">
        <w:tc>
          <w:tcPr>
            <w:tcW w:w="0" w:type="auto"/>
            <w:tcMar>
              <w:top w:w="45" w:type="dxa"/>
              <w:left w:w="45" w:type="dxa"/>
              <w:bottom w:w="45" w:type="dxa"/>
              <w:right w:w="45" w:type="dxa"/>
            </w:tcMar>
            <w:hideMark/>
          </w:tcPr>
          <w:p w14:paraId="51A6D3B7"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814F99D" w14:textId="77777777" w:rsidR="002B4EBE" w:rsidRPr="002423DA" w:rsidRDefault="002B4EBE" w:rsidP="002423DA">
            <w:r w:rsidRPr="002423DA">
              <w:t>Capability</w:t>
            </w:r>
          </w:p>
        </w:tc>
      </w:tr>
    </w:tbl>
    <w:p w14:paraId="70C24253" w14:textId="77777777" w:rsidR="002B4EBE" w:rsidRDefault="002B4EBE" w:rsidP="002423DA">
      <w:pPr>
        <w:pStyle w:val="a3"/>
        <w:rPr>
          <w:sz w:val="27"/>
          <w:szCs w:val="27"/>
        </w:rPr>
      </w:pPr>
      <w:r>
        <w:t xml:space="preserve">Basic Samples - </w:t>
      </w:r>
      <w:proofErr w:type="spellStart"/>
      <w:r>
        <w:t>PhysicalDimension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842BE93" w14:textId="77777777" w:rsidTr="002423DA">
        <w:tc>
          <w:tcPr>
            <w:tcW w:w="0" w:type="auto"/>
            <w:tcMar>
              <w:top w:w="45" w:type="dxa"/>
              <w:left w:w="45" w:type="dxa"/>
              <w:bottom w:w="45" w:type="dxa"/>
              <w:right w:w="45" w:type="dxa"/>
            </w:tcMar>
            <w:hideMark/>
          </w:tcPr>
          <w:p w14:paraId="67774F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300528" w14:textId="4C15397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PhysicalDimension</w:t>
            </w:r>
            <w:proofErr w:type="spellEnd"/>
          </w:p>
        </w:tc>
      </w:tr>
      <w:tr w:rsidR="002B4EBE" w:rsidRPr="002423DA" w14:paraId="36766BD7" w14:textId="77777777" w:rsidTr="002423DA">
        <w:tc>
          <w:tcPr>
            <w:tcW w:w="0" w:type="auto"/>
            <w:tcMar>
              <w:top w:w="45" w:type="dxa"/>
              <w:left w:w="45" w:type="dxa"/>
              <w:bottom w:w="45" w:type="dxa"/>
              <w:right w:w="45" w:type="dxa"/>
            </w:tcMar>
            <w:hideMark/>
          </w:tcPr>
          <w:p w14:paraId="7395EE95"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9EEBA8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PhysicalDimension</w:t>
            </w:r>
            <w:proofErr w:type="spellEnd"/>
          </w:p>
        </w:tc>
      </w:tr>
      <w:tr w:rsidR="002B4EBE" w:rsidRPr="002423DA" w14:paraId="163E2E50" w14:textId="77777777" w:rsidTr="002423DA">
        <w:tc>
          <w:tcPr>
            <w:tcW w:w="0" w:type="auto"/>
            <w:tcMar>
              <w:top w:w="45" w:type="dxa"/>
              <w:left w:w="45" w:type="dxa"/>
              <w:bottom w:w="45" w:type="dxa"/>
              <w:right w:w="45" w:type="dxa"/>
            </w:tcMar>
            <w:hideMark/>
          </w:tcPr>
          <w:p w14:paraId="7813E3A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E127C7A" w14:textId="77777777" w:rsidR="002B4EBE" w:rsidRPr="002423DA" w:rsidRDefault="002B4EBE" w:rsidP="002423DA">
            <w:r w:rsidRPr="002423DA">
              <w:t>Verify that all requirements from the requirements class have been fulfilled.</w:t>
            </w:r>
          </w:p>
        </w:tc>
      </w:tr>
      <w:tr w:rsidR="002B4EBE" w:rsidRPr="002423DA" w14:paraId="57D7CACE" w14:textId="77777777" w:rsidTr="002423DA">
        <w:tc>
          <w:tcPr>
            <w:tcW w:w="0" w:type="auto"/>
            <w:tcMar>
              <w:top w:w="45" w:type="dxa"/>
              <w:left w:w="45" w:type="dxa"/>
              <w:bottom w:w="45" w:type="dxa"/>
              <w:right w:w="45" w:type="dxa"/>
            </w:tcMar>
            <w:hideMark/>
          </w:tcPr>
          <w:p w14:paraId="6A836C4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4EDEE3D9" w14:textId="77777777" w:rsidR="002B4EBE" w:rsidRPr="002423DA" w:rsidRDefault="002B4EBE" w:rsidP="002423DA">
            <w:r w:rsidRPr="002423DA">
              <w:t>Inspect the documentation of the application, schema or profile.</w:t>
            </w:r>
          </w:p>
        </w:tc>
      </w:tr>
      <w:tr w:rsidR="002B4EBE" w:rsidRPr="002423DA" w14:paraId="7ADD5A8E" w14:textId="77777777" w:rsidTr="002423DA">
        <w:tc>
          <w:tcPr>
            <w:tcW w:w="0" w:type="auto"/>
            <w:tcMar>
              <w:top w:w="45" w:type="dxa"/>
              <w:left w:w="45" w:type="dxa"/>
              <w:bottom w:w="45" w:type="dxa"/>
              <w:right w:w="45" w:type="dxa"/>
            </w:tcMar>
            <w:hideMark/>
          </w:tcPr>
          <w:p w14:paraId="0C8C2BE9"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87D52C5" w14:textId="77777777" w:rsidR="002B4EBE" w:rsidRPr="002423DA" w:rsidRDefault="002B4EBE" w:rsidP="002423DA">
            <w:r w:rsidRPr="002423DA">
              <w:t>Capability</w:t>
            </w:r>
          </w:p>
        </w:tc>
      </w:tr>
    </w:tbl>
    <w:p w14:paraId="18E7F7B1" w14:textId="77777777" w:rsidR="002B4EBE" w:rsidRDefault="002B4EBE" w:rsidP="002423DA">
      <w:pPr>
        <w:pStyle w:val="a3"/>
        <w:rPr>
          <w:sz w:val="27"/>
          <w:szCs w:val="27"/>
        </w:rPr>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94690C1" w14:textId="77777777" w:rsidTr="002423DA">
        <w:tc>
          <w:tcPr>
            <w:tcW w:w="0" w:type="auto"/>
            <w:tcMar>
              <w:top w:w="45" w:type="dxa"/>
              <w:left w:w="45" w:type="dxa"/>
              <w:bottom w:w="45" w:type="dxa"/>
              <w:right w:w="45" w:type="dxa"/>
            </w:tcMar>
            <w:hideMark/>
          </w:tcPr>
          <w:p w14:paraId="16160FC1"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671968" w14:textId="654AE817"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w:t>
            </w:r>
          </w:p>
        </w:tc>
      </w:tr>
      <w:tr w:rsidR="002B4EBE" w:rsidRPr="002423DA" w14:paraId="2581CB8E" w14:textId="77777777" w:rsidTr="002423DA">
        <w:tc>
          <w:tcPr>
            <w:tcW w:w="0" w:type="auto"/>
            <w:tcMar>
              <w:top w:w="45" w:type="dxa"/>
              <w:left w:w="45" w:type="dxa"/>
              <w:bottom w:w="45" w:type="dxa"/>
              <w:right w:w="45" w:type="dxa"/>
            </w:tcMar>
            <w:hideMark/>
          </w:tcPr>
          <w:p w14:paraId="232C447C"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44C1300"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w:t>
            </w:r>
          </w:p>
        </w:tc>
      </w:tr>
      <w:tr w:rsidR="002B4EBE" w:rsidRPr="002423DA" w14:paraId="29C098BA" w14:textId="77777777" w:rsidTr="002423DA">
        <w:tc>
          <w:tcPr>
            <w:tcW w:w="0" w:type="auto"/>
            <w:tcMar>
              <w:top w:w="45" w:type="dxa"/>
              <w:left w:w="45" w:type="dxa"/>
              <w:bottom w:w="45" w:type="dxa"/>
              <w:right w:w="45" w:type="dxa"/>
            </w:tcMar>
            <w:hideMark/>
          </w:tcPr>
          <w:p w14:paraId="7F6AD76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0D796CA" w14:textId="77777777" w:rsidR="002B4EBE" w:rsidRPr="002423DA" w:rsidRDefault="002B4EBE" w:rsidP="002423DA">
            <w:r w:rsidRPr="002423DA">
              <w:t>Verify that all requirements from the requirements class have been fulfilled.</w:t>
            </w:r>
          </w:p>
        </w:tc>
      </w:tr>
      <w:tr w:rsidR="002B4EBE" w:rsidRPr="002423DA" w14:paraId="1DDD098D" w14:textId="77777777" w:rsidTr="002423DA">
        <w:tc>
          <w:tcPr>
            <w:tcW w:w="0" w:type="auto"/>
            <w:tcMar>
              <w:top w:w="45" w:type="dxa"/>
              <w:left w:w="45" w:type="dxa"/>
              <w:bottom w:w="45" w:type="dxa"/>
              <w:right w:w="45" w:type="dxa"/>
            </w:tcMar>
            <w:hideMark/>
          </w:tcPr>
          <w:p w14:paraId="5CAFED2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4294230" w14:textId="77777777" w:rsidR="002B4EBE" w:rsidRPr="002423DA" w:rsidRDefault="002B4EBE" w:rsidP="002423DA">
            <w:r w:rsidRPr="002423DA">
              <w:t>Inspect the documentation of the application, schema or profile.</w:t>
            </w:r>
          </w:p>
        </w:tc>
      </w:tr>
      <w:tr w:rsidR="002B4EBE" w:rsidRPr="002423DA" w14:paraId="0120A98C" w14:textId="77777777" w:rsidTr="002423DA">
        <w:tc>
          <w:tcPr>
            <w:tcW w:w="0" w:type="auto"/>
            <w:tcMar>
              <w:top w:w="45" w:type="dxa"/>
              <w:left w:w="45" w:type="dxa"/>
              <w:bottom w:w="45" w:type="dxa"/>
              <w:right w:w="45" w:type="dxa"/>
            </w:tcMar>
            <w:hideMark/>
          </w:tcPr>
          <w:p w14:paraId="43C41F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5E9B063" w14:textId="77777777" w:rsidR="002B4EBE" w:rsidRPr="002423DA" w:rsidRDefault="002B4EBE" w:rsidP="002423DA">
            <w:r w:rsidRPr="002423DA">
              <w:t>Capability</w:t>
            </w:r>
          </w:p>
        </w:tc>
      </w:tr>
    </w:tbl>
    <w:p w14:paraId="5D1522B2" w14:textId="77777777" w:rsidR="002B4EBE" w:rsidRDefault="002B4EBE" w:rsidP="002423DA">
      <w:pPr>
        <w:pStyle w:val="a3"/>
        <w:rPr>
          <w:sz w:val="27"/>
          <w:szCs w:val="27"/>
        </w:rPr>
      </w:pPr>
      <w:r>
        <w:t xml:space="preserve">Basic Samples - </w:t>
      </w:r>
      <w:proofErr w:type="spellStart"/>
      <w:r>
        <w:t>SampleCollection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C67D210" w14:textId="77777777" w:rsidTr="002423DA">
        <w:tc>
          <w:tcPr>
            <w:tcW w:w="0" w:type="auto"/>
            <w:tcMar>
              <w:top w:w="45" w:type="dxa"/>
              <w:left w:w="45" w:type="dxa"/>
              <w:bottom w:w="45" w:type="dxa"/>
              <w:right w:w="45" w:type="dxa"/>
            </w:tcMar>
            <w:hideMark/>
          </w:tcPr>
          <w:p w14:paraId="0EE0E168"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4341072" w14:textId="05B6B458"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SampleCollection</w:t>
            </w:r>
            <w:proofErr w:type="spellEnd"/>
          </w:p>
        </w:tc>
      </w:tr>
      <w:tr w:rsidR="002B4EBE" w:rsidRPr="002423DA" w14:paraId="7C0462C3" w14:textId="77777777" w:rsidTr="002423DA">
        <w:tc>
          <w:tcPr>
            <w:tcW w:w="0" w:type="auto"/>
            <w:tcMar>
              <w:top w:w="45" w:type="dxa"/>
              <w:left w:w="45" w:type="dxa"/>
              <w:bottom w:w="45" w:type="dxa"/>
              <w:right w:w="45" w:type="dxa"/>
            </w:tcMar>
            <w:hideMark/>
          </w:tcPr>
          <w:p w14:paraId="75F271D2"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1058676"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SampleCollection</w:t>
            </w:r>
            <w:proofErr w:type="spellEnd"/>
          </w:p>
        </w:tc>
      </w:tr>
      <w:tr w:rsidR="002B4EBE" w:rsidRPr="002423DA" w14:paraId="21C03620" w14:textId="77777777" w:rsidTr="002423DA">
        <w:tc>
          <w:tcPr>
            <w:tcW w:w="0" w:type="auto"/>
            <w:tcMar>
              <w:top w:w="45" w:type="dxa"/>
              <w:left w:w="45" w:type="dxa"/>
              <w:bottom w:w="45" w:type="dxa"/>
              <w:right w:w="45" w:type="dxa"/>
            </w:tcMar>
            <w:hideMark/>
          </w:tcPr>
          <w:p w14:paraId="4F4DC375" w14:textId="77777777" w:rsidR="002B4EBE" w:rsidRPr="002423DA" w:rsidRDefault="002B4EBE" w:rsidP="002423DA">
            <w:r w:rsidRPr="002423DA">
              <w:lastRenderedPageBreak/>
              <w:t>Test purpose</w:t>
            </w:r>
          </w:p>
        </w:tc>
        <w:tc>
          <w:tcPr>
            <w:tcW w:w="0" w:type="auto"/>
            <w:tcMar>
              <w:top w:w="45" w:type="dxa"/>
              <w:left w:w="45" w:type="dxa"/>
              <w:bottom w:w="45" w:type="dxa"/>
              <w:right w:w="45" w:type="dxa"/>
            </w:tcMar>
            <w:hideMark/>
          </w:tcPr>
          <w:p w14:paraId="755039A4" w14:textId="77777777" w:rsidR="002B4EBE" w:rsidRPr="002423DA" w:rsidRDefault="002B4EBE" w:rsidP="002423DA">
            <w:r w:rsidRPr="002423DA">
              <w:t>Verify that all requirements from the requirements class have been fulfilled.</w:t>
            </w:r>
          </w:p>
        </w:tc>
      </w:tr>
      <w:tr w:rsidR="002B4EBE" w:rsidRPr="002423DA" w14:paraId="3BF5B8CD" w14:textId="77777777" w:rsidTr="002423DA">
        <w:tc>
          <w:tcPr>
            <w:tcW w:w="0" w:type="auto"/>
            <w:tcMar>
              <w:top w:w="45" w:type="dxa"/>
              <w:left w:w="45" w:type="dxa"/>
              <w:bottom w:w="45" w:type="dxa"/>
              <w:right w:w="45" w:type="dxa"/>
            </w:tcMar>
            <w:hideMark/>
          </w:tcPr>
          <w:p w14:paraId="65E932A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E4A1ADF" w14:textId="77777777" w:rsidR="002B4EBE" w:rsidRPr="002423DA" w:rsidRDefault="002B4EBE" w:rsidP="002423DA">
            <w:r w:rsidRPr="002423DA">
              <w:t>Inspect the documentation of the application, schema or profile.</w:t>
            </w:r>
          </w:p>
        </w:tc>
      </w:tr>
      <w:tr w:rsidR="002B4EBE" w:rsidRPr="002423DA" w14:paraId="3C424321" w14:textId="77777777" w:rsidTr="002423DA">
        <w:tc>
          <w:tcPr>
            <w:tcW w:w="0" w:type="auto"/>
            <w:tcMar>
              <w:top w:w="45" w:type="dxa"/>
              <w:left w:w="45" w:type="dxa"/>
              <w:bottom w:w="45" w:type="dxa"/>
              <w:right w:w="45" w:type="dxa"/>
            </w:tcMar>
            <w:hideMark/>
          </w:tcPr>
          <w:p w14:paraId="5CBF578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38CD132" w14:textId="77777777" w:rsidR="002B4EBE" w:rsidRPr="002423DA" w:rsidRDefault="002B4EBE" w:rsidP="002423DA">
            <w:r w:rsidRPr="002423DA">
              <w:t>Capability</w:t>
            </w:r>
          </w:p>
        </w:tc>
      </w:tr>
    </w:tbl>
    <w:p w14:paraId="55162C44" w14:textId="77777777" w:rsidR="002B4EBE" w:rsidRDefault="002B4EBE" w:rsidP="002423DA">
      <w:pPr>
        <w:pStyle w:val="a3"/>
        <w:rPr>
          <w:sz w:val="27"/>
          <w:szCs w:val="27"/>
        </w:rPr>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0F1D034B" w14:textId="77777777" w:rsidTr="002423DA">
        <w:tc>
          <w:tcPr>
            <w:tcW w:w="0" w:type="auto"/>
            <w:tcMar>
              <w:top w:w="45" w:type="dxa"/>
              <w:left w:w="45" w:type="dxa"/>
              <w:bottom w:w="45" w:type="dxa"/>
              <w:right w:w="45" w:type="dxa"/>
            </w:tcMar>
            <w:hideMark/>
          </w:tcPr>
          <w:p w14:paraId="4EAD206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2C0878C" w14:textId="4D313C5B"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-basic/Sampler</w:t>
            </w:r>
          </w:p>
        </w:tc>
      </w:tr>
      <w:tr w:rsidR="002B4EBE" w:rsidRPr="002423DA" w14:paraId="13A3426A" w14:textId="77777777" w:rsidTr="002423DA">
        <w:tc>
          <w:tcPr>
            <w:tcW w:w="0" w:type="auto"/>
            <w:tcMar>
              <w:top w:w="45" w:type="dxa"/>
              <w:left w:w="45" w:type="dxa"/>
              <w:bottom w:w="45" w:type="dxa"/>
              <w:right w:w="45" w:type="dxa"/>
            </w:tcMar>
            <w:hideMark/>
          </w:tcPr>
          <w:p w14:paraId="67140A4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DAD17C"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-basic/Sampler</w:t>
            </w:r>
          </w:p>
        </w:tc>
      </w:tr>
      <w:tr w:rsidR="002B4EBE" w:rsidRPr="002423DA" w14:paraId="56E5DA2B" w14:textId="77777777" w:rsidTr="002423DA">
        <w:tc>
          <w:tcPr>
            <w:tcW w:w="0" w:type="auto"/>
            <w:tcMar>
              <w:top w:w="45" w:type="dxa"/>
              <w:left w:w="45" w:type="dxa"/>
              <w:bottom w:w="45" w:type="dxa"/>
              <w:right w:w="45" w:type="dxa"/>
            </w:tcMar>
            <w:hideMark/>
          </w:tcPr>
          <w:p w14:paraId="7937911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3C6A647" w14:textId="77777777" w:rsidR="002B4EBE" w:rsidRPr="002423DA" w:rsidRDefault="002B4EBE" w:rsidP="002423DA">
            <w:r w:rsidRPr="002423DA">
              <w:t>Verify that all requirements from the requirements class have been fulfilled.</w:t>
            </w:r>
          </w:p>
        </w:tc>
      </w:tr>
      <w:tr w:rsidR="002B4EBE" w:rsidRPr="002423DA" w14:paraId="7E1B8D19" w14:textId="77777777" w:rsidTr="002423DA">
        <w:tc>
          <w:tcPr>
            <w:tcW w:w="0" w:type="auto"/>
            <w:tcMar>
              <w:top w:w="45" w:type="dxa"/>
              <w:left w:w="45" w:type="dxa"/>
              <w:bottom w:w="45" w:type="dxa"/>
              <w:right w:w="45" w:type="dxa"/>
            </w:tcMar>
            <w:hideMark/>
          </w:tcPr>
          <w:p w14:paraId="4AEF7E6F"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D247DB" w14:textId="77777777" w:rsidR="002B4EBE" w:rsidRPr="002423DA" w:rsidRDefault="002B4EBE" w:rsidP="002423DA">
            <w:r w:rsidRPr="002423DA">
              <w:t>Inspect the documentation of the application, schema or profile.</w:t>
            </w:r>
          </w:p>
        </w:tc>
      </w:tr>
      <w:tr w:rsidR="002B4EBE" w:rsidRPr="002423DA" w14:paraId="069E08E8" w14:textId="77777777" w:rsidTr="002423DA">
        <w:tc>
          <w:tcPr>
            <w:tcW w:w="0" w:type="auto"/>
            <w:tcMar>
              <w:top w:w="45" w:type="dxa"/>
              <w:left w:w="45" w:type="dxa"/>
              <w:bottom w:w="45" w:type="dxa"/>
              <w:right w:w="45" w:type="dxa"/>
            </w:tcMar>
            <w:hideMark/>
          </w:tcPr>
          <w:p w14:paraId="0200F18B"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93F25E7" w14:textId="77777777" w:rsidR="002B4EBE" w:rsidRPr="002423DA" w:rsidRDefault="002B4EBE" w:rsidP="002423DA">
            <w:r w:rsidRPr="002423DA">
              <w:t>Capability</w:t>
            </w:r>
          </w:p>
        </w:tc>
      </w:tr>
    </w:tbl>
    <w:p w14:paraId="77C86BBE" w14:textId="77777777" w:rsidR="002B4EBE" w:rsidRDefault="002B4EBE" w:rsidP="002423DA">
      <w:pPr>
        <w:pStyle w:val="a3"/>
        <w:rPr>
          <w:sz w:val="27"/>
          <w:szCs w:val="27"/>
        </w:rPr>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C848A93" w14:textId="77777777" w:rsidTr="002423DA">
        <w:tc>
          <w:tcPr>
            <w:tcW w:w="0" w:type="auto"/>
            <w:tcMar>
              <w:top w:w="45" w:type="dxa"/>
              <w:left w:w="45" w:type="dxa"/>
              <w:bottom w:w="45" w:type="dxa"/>
              <w:right w:w="45" w:type="dxa"/>
            </w:tcMar>
            <w:hideMark/>
          </w:tcPr>
          <w:p w14:paraId="5EDA52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789A24D9" w14:textId="74E54539"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-basic/Sampling</w:t>
            </w:r>
          </w:p>
        </w:tc>
      </w:tr>
      <w:tr w:rsidR="002B4EBE" w:rsidRPr="002423DA" w14:paraId="5AC29D6C" w14:textId="77777777" w:rsidTr="002423DA">
        <w:tc>
          <w:tcPr>
            <w:tcW w:w="0" w:type="auto"/>
            <w:tcMar>
              <w:top w:w="45" w:type="dxa"/>
              <w:left w:w="45" w:type="dxa"/>
              <w:bottom w:w="45" w:type="dxa"/>
              <w:right w:w="45" w:type="dxa"/>
            </w:tcMar>
            <w:hideMark/>
          </w:tcPr>
          <w:p w14:paraId="13C4F90E"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9344C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-basic/Sampling</w:t>
            </w:r>
          </w:p>
        </w:tc>
      </w:tr>
      <w:tr w:rsidR="002B4EBE" w:rsidRPr="002423DA" w14:paraId="54F1F233" w14:textId="77777777" w:rsidTr="002423DA">
        <w:tc>
          <w:tcPr>
            <w:tcW w:w="0" w:type="auto"/>
            <w:tcMar>
              <w:top w:w="45" w:type="dxa"/>
              <w:left w:w="45" w:type="dxa"/>
              <w:bottom w:w="45" w:type="dxa"/>
              <w:right w:w="45" w:type="dxa"/>
            </w:tcMar>
            <w:hideMark/>
          </w:tcPr>
          <w:p w14:paraId="771E203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59C77C21" w14:textId="77777777" w:rsidR="002B4EBE" w:rsidRPr="002423DA" w:rsidRDefault="002B4EBE" w:rsidP="002423DA">
            <w:r w:rsidRPr="002423DA">
              <w:t>Verify that all requirements from the requirements class have been fulfilled.</w:t>
            </w:r>
          </w:p>
        </w:tc>
      </w:tr>
      <w:tr w:rsidR="002B4EBE" w:rsidRPr="002423DA" w14:paraId="4C2E5A1D" w14:textId="77777777" w:rsidTr="002423DA">
        <w:tc>
          <w:tcPr>
            <w:tcW w:w="0" w:type="auto"/>
            <w:tcMar>
              <w:top w:w="45" w:type="dxa"/>
              <w:left w:w="45" w:type="dxa"/>
              <w:bottom w:w="45" w:type="dxa"/>
              <w:right w:w="45" w:type="dxa"/>
            </w:tcMar>
            <w:hideMark/>
          </w:tcPr>
          <w:p w14:paraId="60E5842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0C1FD7" w14:textId="77777777" w:rsidR="002B4EBE" w:rsidRPr="002423DA" w:rsidRDefault="002B4EBE" w:rsidP="002423DA">
            <w:r w:rsidRPr="002423DA">
              <w:t>Inspect the documentation of the application, schema or profile.</w:t>
            </w:r>
          </w:p>
        </w:tc>
      </w:tr>
      <w:tr w:rsidR="002B4EBE" w:rsidRPr="002423DA" w14:paraId="44799251" w14:textId="77777777" w:rsidTr="002423DA">
        <w:tc>
          <w:tcPr>
            <w:tcW w:w="0" w:type="auto"/>
            <w:tcMar>
              <w:top w:w="45" w:type="dxa"/>
              <w:left w:w="45" w:type="dxa"/>
              <w:bottom w:w="45" w:type="dxa"/>
              <w:right w:w="45" w:type="dxa"/>
            </w:tcMar>
            <w:hideMark/>
          </w:tcPr>
          <w:p w14:paraId="2943F0AA"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2E747357" w14:textId="77777777" w:rsidR="002B4EBE" w:rsidRPr="002423DA" w:rsidRDefault="002B4EBE" w:rsidP="002423DA">
            <w:r w:rsidRPr="002423DA">
              <w:t>Capability</w:t>
            </w:r>
          </w:p>
        </w:tc>
      </w:tr>
    </w:tbl>
    <w:p w14:paraId="06EF12BC" w14:textId="77777777" w:rsidR="002B4EBE" w:rsidRDefault="002B4EBE" w:rsidP="002423DA">
      <w:pPr>
        <w:pStyle w:val="a3"/>
        <w:rPr>
          <w:sz w:val="27"/>
          <w:szCs w:val="27"/>
        </w:rPr>
      </w:pPr>
      <w:r>
        <w:t xml:space="preserve">Basic Samples - </w:t>
      </w:r>
      <w:proofErr w:type="spellStart"/>
      <w:r>
        <w:t>SpatialSample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2D6EF3" w14:textId="77777777" w:rsidTr="002423DA">
        <w:tc>
          <w:tcPr>
            <w:tcW w:w="0" w:type="auto"/>
            <w:tcMar>
              <w:top w:w="45" w:type="dxa"/>
              <w:left w:w="45" w:type="dxa"/>
              <w:bottom w:w="45" w:type="dxa"/>
              <w:right w:w="45" w:type="dxa"/>
            </w:tcMar>
            <w:hideMark/>
          </w:tcPr>
          <w:p w14:paraId="1CAE5997"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AFBE89" w14:textId="1A9D9791"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SpatialSample</w:t>
            </w:r>
            <w:proofErr w:type="spellEnd"/>
          </w:p>
        </w:tc>
      </w:tr>
      <w:tr w:rsidR="002B4EBE" w:rsidRPr="002423DA" w14:paraId="14CCD585" w14:textId="77777777" w:rsidTr="002423DA">
        <w:tc>
          <w:tcPr>
            <w:tcW w:w="0" w:type="auto"/>
            <w:tcMar>
              <w:top w:w="45" w:type="dxa"/>
              <w:left w:w="45" w:type="dxa"/>
              <w:bottom w:w="45" w:type="dxa"/>
              <w:right w:w="45" w:type="dxa"/>
            </w:tcMar>
            <w:hideMark/>
          </w:tcPr>
          <w:p w14:paraId="560650AB"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4B519BA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SpatialSample</w:t>
            </w:r>
            <w:proofErr w:type="spellEnd"/>
          </w:p>
        </w:tc>
      </w:tr>
      <w:tr w:rsidR="002B4EBE" w:rsidRPr="002423DA" w14:paraId="526E759E" w14:textId="77777777" w:rsidTr="002423DA">
        <w:tc>
          <w:tcPr>
            <w:tcW w:w="0" w:type="auto"/>
            <w:tcMar>
              <w:top w:w="45" w:type="dxa"/>
              <w:left w:w="45" w:type="dxa"/>
              <w:bottom w:w="45" w:type="dxa"/>
              <w:right w:w="45" w:type="dxa"/>
            </w:tcMar>
            <w:hideMark/>
          </w:tcPr>
          <w:p w14:paraId="11281B3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AA90D42" w14:textId="77777777" w:rsidR="002B4EBE" w:rsidRPr="002423DA" w:rsidRDefault="002B4EBE" w:rsidP="002423DA">
            <w:r w:rsidRPr="002423DA">
              <w:t>Verify that all requirements from the requirements class have been fulfilled.</w:t>
            </w:r>
          </w:p>
        </w:tc>
      </w:tr>
      <w:tr w:rsidR="002B4EBE" w:rsidRPr="002423DA" w14:paraId="44A6D283" w14:textId="77777777" w:rsidTr="002423DA">
        <w:tc>
          <w:tcPr>
            <w:tcW w:w="0" w:type="auto"/>
            <w:tcMar>
              <w:top w:w="45" w:type="dxa"/>
              <w:left w:w="45" w:type="dxa"/>
              <w:bottom w:w="45" w:type="dxa"/>
              <w:right w:w="45" w:type="dxa"/>
            </w:tcMar>
            <w:hideMark/>
          </w:tcPr>
          <w:p w14:paraId="72A303A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72D085B8" w14:textId="77777777" w:rsidR="002B4EBE" w:rsidRPr="002423DA" w:rsidRDefault="002B4EBE" w:rsidP="002423DA">
            <w:r w:rsidRPr="002423DA">
              <w:t>Inspect the documentation of the application, schema or profile.</w:t>
            </w:r>
          </w:p>
        </w:tc>
      </w:tr>
      <w:tr w:rsidR="002B4EBE" w:rsidRPr="002423DA" w14:paraId="00022A48" w14:textId="77777777" w:rsidTr="002423DA">
        <w:tc>
          <w:tcPr>
            <w:tcW w:w="0" w:type="auto"/>
            <w:tcMar>
              <w:top w:w="45" w:type="dxa"/>
              <w:left w:w="45" w:type="dxa"/>
              <w:bottom w:w="45" w:type="dxa"/>
              <w:right w:w="45" w:type="dxa"/>
            </w:tcMar>
            <w:hideMark/>
          </w:tcPr>
          <w:p w14:paraId="4EE6D05E"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7D48BC1" w14:textId="77777777" w:rsidR="002B4EBE" w:rsidRPr="002423DA" w:rsidRDefault="002B4EBE" w:rsidP="002423DA">
            <w:r w:rsidRPr="002423DA">
              <w:t>Capability</w:t>
            </w:r>
          </w:p>
        </w:tc>
      </w:tr>
    </w:tbl>
    <w:p w14:paraId="6E1CC45A" w14:textId="77777777" w:rsidR="002B4EBE" w:rsidRPr="002423DA" w:rsidRDefault="002B4EBE" w:rsidP="002423DA">
      <w:pPr>
        <w:pStyle w:val="a3"/>
      </w:pPr>
      <w:r w:rsidRPr="002423DA">
        <w:t xml:space="preserve">Basic Samples - </w:t>
      </w:r>
      <w:proofErr w:type="spellStart"/>
      <w:r w:rsidRPr="002423DA">
        <w:t>StatisticalClassification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ED50E9D" w14:textId="77777777" w:rsidTr="002423DA">
        <w:tc>
          <w:tcPr>
            <w:tcW w:w="0" w:type="auto"/>
            <w:tcMar>
              <w:top w:w="45" w:type="dxa"/>
              <w:left w:w="45" w:type="dxa"/>
              <w:bottom w:w="45" w:type="dxa"/>
              <w:right w:w="45" w:type="dxa"/>
            </w:tcMar>
            <w:hideMark/>
          </w:tcPr>
          <w:p w14:paraId="60A59360"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4B13BA0B" w14:textId="2ACC52E5"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StatisticalClassification</w:t>
            </w:r>
            <w:proofErr w:type="spellEnd"/>
          </w:p>
        </w:tc>
      </w:tr>
      <w:tr w:rsidR="002B4EBE" w:rsidRPr="002423DA" w14:paraId="03D64C11" w14:textId="77777777" w:rsidTr="002423DA">
        <w:tc>
          <w:tcPr>
            <w:tcW w:w="0" w:type="auto"/>
            <w:tcMar>
              <w:top w:w="45" w:type="dxa"/>
              <w:left w:w="45" w:type="dxa"/>
              <w:bottom w:w="45" w:type="dxa"/>
              <w:right w:w="45" w:type="dxa"/>
            </w:tcMar>
            <w:hideMark/>
          </w:tcPr>
          <w:p w14:paraId="5E9E75F9" w14:textId="77777777" w:rsidR="002B4EBE" w:rsidRPr="002423DA" w:rsidRDefault="002B4EBE" w:rsidP="002423DA">
            <w:r w:rsidRPr="002423DA">
              <w:lastRenderedPageBreak/>
              <w:t>Requirements</w:t>
            </w:r>
          </w:p>
        </w:tc>
        <w:tc>
          <w:tcPr>
            <w:tcW w:w="0" w:type="auto"/>
            <w:tcMar>
              <w:top w:w="45" w:type="dxa"/>
              <w:left w:w="45" w:type="dxa"/>
              <w:bottom w:w="45" w:type="dxa"/>
              <w:right w:w="45" w:type="dxa"/>
            </w:tcMar>
            <w:hideMark/>
          </w:tcPr>
          <w:p w14:paraId="0020C29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StatisticalClassification</w:t>
            </w:r>
            <w:proofErr w:type="spellEnd"/>
          </w:p>
        </w:tc>
      </w:tr>
      <w:tr w:rsidR="002B4EBE" w:rsidRPr="002423DA" w14:paraId="1EF8BCBB" w14:textId="77777777" w:rsidTr="002423DA">
        <w:tc>
          <w:tcPr>
            <w:tcW w:w="0" w:type="auto"/>
            <w:tcMar>
              <w:top w:w="45" w:type="dxa"/>
              <w:left w:w="45" w:type="dxa"/>
              <w:bottom w:w="45" w:type="dxa"/>
              <w:right w:w="45" w:type="dxa"/>
            </w:tcMar>
            <w:hideMark/>
          </w:tcPr>
          <w:p w14:paraId="4F30CB8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FD7185" w14:textId="77777777" w:rsidR="002B4EBE" w:rsidRPr="002423DA" w:rsidRDefault="002B4EBE" w:rsidP="002423DA">
            <w:r w:rsidRPr="002423DA">
              <w:t>Verify that all requirements from the requirements class have been fulfilled.</w:t>
            </w:r>
          </w:p>
        </w:tc>
      </w:tr>
      <w:tr w:rsidR="002B4EBE" w:rsidRPr="002423DA" w14:paraId="345A8348" w14:textId="77777777" w:rsidTr="002423DA">
        <w:tc>
          <w:tcPr>
            <w:tcW w:w="0" w:type="auto"/>
            <w:tcMar>
              <w:top w:w="45" w:type="dxa"/>
              <w:left w:w="45" w:type="dxa"/>
              <w:bottom w:w="45" w:type="dxa"/>
              <w:right w:w="45" w:type="dxa"/>
            </w:tcMar>
            <w:hideMark/>
          </w:tcPr>
          <w:p w14:paraId="476D1B5D"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FBF98ED" w14:textId="77777777" w:rsidR="002B4EBE" w:rsidRPr="002423DA" w:rsidRDefault="002B4EBE" w:rsidP="002423DA">
            <w:r w:rsidRPr="002423DA">
              <w:t>Inspect the documentation of the application, schema or profile.</w:t>
            </w:r>
          </w:p>
        </w:tc>
      </w:tr>
      <w:tr w:rsidR="002B4EBE" w:rsidRPr="002423DA" w14:paraId="40ABA6CD" w14:textId="77777777" w:rsidTr="002423DA">
        <w:tc>
          <w:tcPr>
            <w:tcW w:w="0" w:type="auto"/>
            <w:tcMar>
              <w:top w:w="45" w:type="dxa"/>
              <w:left w:w="45" w:type="dxa"/>
              <w:bottom w:w="45" w:type="dxa"/>
              <w:right w:w="45" w:type="dxa"/>
            </w:tcMar>
            <w:hideMark/>
          </w:tcPr>
          <w:p w14:paraId="0F6B2A1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1D39778A" w14:textId="77777777" w:rsidR="002B4EBE" w:rsidRPr="002423DA" w:rsidRDefault="002B4EBE" w:rsidP="002423DA">
            <w:r w:rsidRPr="002423DA">
              <w:t>Capability</w:t>
            </w:r>
          </w:p>
        </w:tc>
      </w:tr>
    </w:tbl>
    <w:p w14:paraId="142ACCC2" w14:textId="77777777" w:rsidR="002B4EBE" w:rsidRDefault="002B4EBE" w:rsidP="002423DA">
      <w:pPr>
        <w:pStyle w:val="a3"/>
        <w:rPr>
          <w:sz w:val="27"/>
          <w:szCs w:val="27"/>
        </w:rPr>
      </w:pPr>
      <w:r>
        <w:t xml:space="preserve">Basic Samples - </w:t>
      </w:r>
      <w:proofErr w:type="spellStart"/>
      <w:r>
        <w:t>StatisticalSample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F64583D" w14:textId="77777777" w:rsidTr="002423DA">
        <w:tc>
          <w:tcPr>
            <w:tcW w:w="0" w:type="auto"/>
            <w:tcMar>
              <w:top w:w="45" w:type="dxa"/>
              <w:left w:w="45" w:type="dxa"/>
              <w:bottom w:w="45" w:type="dxa"/>
              <w:right w:w="45" w:type="dxa"/>
            </w:tcMar>
            <w:hideMark/>
          </w:tcPr>
          <w:p w14:paraId="48FDF07D"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50FFC639" w14:textId="7B94DE06"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StatisticalSample</w:t>
            </w:r>
            <w:proofErr w:type="spellEnd"/>
          </w:p>
        </w:tc>
      </w:tr>
      <w:tr w:rsidR="002B4EBE" w:rsidRPr="002423DA" w14:paraId="47B1C77C" w14:textId="77777777" w:rsidTr="002423DA">
        <w:tc>
          <w:tcPr>
            <w:tcW w:w="0" w:type="auto"/>
            <w:tcMar>
              <w:top w:w="45" w:type="dxa"/>
              <w:left w:w="45" w:type="dxa"/>
              <w:bottom w:w="45" w:type="dxa"/>
              <w:right w:w="45" w:type="dxa"/>
            </w:tcMar>
            <w:hideMark/>
          </w:tcPr>
          <w:p w14:paraId="479A0CB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BE628A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StatisticalSample</w:t>
            </w:r>
            <w:proofErr w:type="spellEnd"/>
          </w:p>
        </w:tc>
      </w:tr>
      <w:tr w:rsidR="002B4EBE" w:rsidRPr="002423DA" w14:paraId="0664662E" w14:textId="77777777" w:rsidTr="002423DA">
        <w:tc>
          <w:tcPr>
            <w:tcW w:w="0" w:type="auto"/>
            <w:tcMar>
              <w:top w:w="45" w:type="dxa"/>
              <w:left w:w="45" w:type="dxa"/>
              <w:bottom w:w="45" w:type="dxa"/>
              <w:right w:w="45" w:type="dxa"/>
            </w:tcMar>
            <w:hideMark/>
          </w:tcPr>
          <w:p w14:paraId="0A3ECAF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5FD6DA7" w14:textId="77777777" w:rsidR="002B4EBE" w:rsidRPr="002423DA" w:rsidRDefault="002B4EBE" w:rsidP="002423DA">
            <w:r w:rsidRPr="002423DA">
              <w:t>Verify that all requirements from the requirements class have been fulfilled.</w:t>
            </w:r>
          </w:p>
        </w:tc>
      </w:tr>
      <w:tr w:rsidR="002B4EBE" w:rsidRPr="002423DA" w14:paraId="604E56D3" w14:textId="77777777" w:rsidTr="002423DA">
        <w:tc>
          <w:tcPr>
            <w:tcW w:w="0" w:type="auto"/>
            <w:tcMar>
              <w:top w:w="45" w:type="dxa"/>
              <w:left w:w="45" w:type="dxa"/>
              <w:bottom w:w="45" w:type="dxa"/>
              <w:right w:w="45" w:type="dxa"/>
            </w:tcMar>
            <w:hideMark/>
          </w:tcPr>
          <w:p w14:paraId="54B0A34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7743628" w14:textId="77777777" w:rsidR="002B4EBE" w:rsidRPr="002423DA" w:rsidRDefault="002B4EBE" w:rsidP="002423DA">
            <w:r w:rsidRPr="002423DA">
              <w:t>Inspect the documentation of the application, schema or profile.</w:t>
            </w:r>
          </w:p>
        </w:tc>
      </w:tr>
      <w:tr w:rsidR="002B4EBE" w:rsidRPr="002423DA" w14:paraId="1BFCDE18" w14:textId="77777777" w:rsidTr="002423DA">
        <w:tc>
          <w:tcPr>
            <w:tcW w:w="0" w:type="auto"/>
            <w:tcMar>
              <w:top w:w="45" w:type="dxa"/>
              <w:left w:w="45" w:type="dxa"/>
              <w:bottom w:w="45" w:type="dxa"/>
              <w:right w:w="45" w:type="dxa"/>
            </w:tcMar>
            <w:hideMark/>
          </w:tcPr>
          <w:p w14:paraId="3865C2A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2E87C7F" w14:textId="77777777" w:rsidR="002B4EBE" w:rsidRPr="002423DA" w:rsidRDefault="002B4EBE" w:rsidP="002423DA">
            <w:r w:rsidRPr="002423DA">
              <w:t>Capability</w:t>
            </w:r>
          </w:p>
        </w:tc>
      </w:tr>
    </w:tbl>
    <w:p w14:paraId="7F763FC8" w14:textId="77777777" w:rsidR="00920189" w:rsidRDefault="00920189">
      <w:pPr>
        <w:tabs>
          <w:tab w:val="clear" w:pos="403"/>
        </w:tabs>
        <w:spacing w:after="0" w:line="240" w:lineRule="auto"/>
        <w:jc w:val="left"/>
      </w:pPr>
      <w:r>
        <w:br w:type="page"/>
      </w:r>
    </w:p>
    <w:p w14:paraId="4B79AC05" w14:textId="79999FEB" w:rsidR="00920189" w:rsidRDefault="00920189" w:rsidP="00220B53">
      <w:pPr>
        <w:pStyle w:val="ANNEX"/>
        <w:numPr>
          <w:ilvl w:val="0"/>
          <w:numId w:val="3"/>
        </w:numPr>
      </w:pPr>
      <w:r w:rsidRPr="00F02BC7">
        <w:lastRenderedPageBreak/>
        <w:br/>
      </w:r>
      <w:bookmarkStart w:id="733" w:name="_Toc72768932"/>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Common usage of OM</w:t>
      </w:r>
      <w:r w:rsidR="006B3EAA">
        <w:t>S</w:t>
      </w:r>
      <w:r w:rsidR="00491C3C">
        <w:t xml:space="preserve"> </w:t>
      </w:r>
      <w:r w:rsidR="00AF79E3">
        <w:t>concepts</w:t>
      </w:r>
      <w:bookmarkEnd w:id="733"/>
    </w:p>
    <w:p w14:paraId="15C92B03" w14:textId="4FDB9CCA" w:rsidR="00920189" w:rsidRDefault="00F90523" w:rsidP="002B4EBE">
      <w:pPr>
        <w:pStyle w:val="a2"/>
      </w:pPr>
      <w:bookmarkStart w:id="734" w:name="_Toc72768933"/>
      <w:r w:rsidRPr="00F90523">
        <w:t>Introduction</w:t>
      </w:r>
      <w:bookmarkEnd w:id="734"/>
    </w:p>
    <w:p w14:paraId="371AD50A" w14:textId="00F12A34" w:rsidR="00F90523" w:rsidRPr="00F90523" w:rsidRDefault="00F90523" w:rsidP="00F90523">
      <w:pPr>
        <w:rPr>
          <w:lang w:eastAsia="ja-JP"/>
        </w:rPr>
      </w:pPr>
      <w:r w:rsidRPr="00F90523">
        <w:rPr>
          <w:lang w:eastAsia="ja-JP"/>
        </w:rPr>
        <w:t xml:space="preserve">This International Standard defines </w:t>
      </w:r>
      <w:r w:rsidR="00AF79E3">
        <w:rPr>
          <w:lang w:eastAsia="ja-JP"/>
        </w:rPr>
        <w:t>concepts</w:t>
      </w:r>
      <w:r w:rsidR="00AF79E3" w:rsidRPr="00F90523">
        <w:rPr>
          <w:lang w:eastAsia="ja-JP"/>
        </w:rPr>
        <w:t xml:space="preserve"> </w:t>
      </w:r>
      <w:r w:rsidRPr="00F90523">
        <w:rPr>
          <w:lang w:eastAsia="ja-JP"/>
        </w:rPr>
        <w:t>in support of a generic, cross-domain model for</w:t>
      </w:r>
      <w:r w:rsidR="00C62BF8">
        <w:t xml:space="preserve"> o</w:t>
      </w:r>
      <w:r w:rsidR="00C62BF8" w:rsidRPr="00C62BF8">
        <w:rPr>
          <w:lang w:eastAsia="ja-JP"/>
        </w:rPr>
        <w:t>bservations, measurements and samples</w:t>
      </w:r>
      <w:r w:rsidRPr="00F90523">
        <w:rPr>
          <w:lang w:eastAsia="ja-JP"/>
        </w:rPr>
        <w:t xml:space="preserve">. </w:t>
      </w:r>
      <w:r w:rsidR="00AF79E3">
        <w:rPr>
          <w:lang w:eastAsia="ja-JP"/>
        </w:rPr>
        <w:t xml:space="preserve">Concepts </w:t>
      </w:r>
      <w:r w:rsidRPr="00F90523">
        <w:rPr>
          <w:lang w:eastAsia="ja-JP"/>
        </w:rPr>
        <w:t xml:space="preserve">are taken from a variety of disciplines. The </w:t>
      </w:r>
      <w:r w:rsidR="00AF79E3">
        <w:rPr>
          <w:lang w:eastAsia="ja-JP"/>
        </w:rPr>
        <w:t>concepts</w:t>
      </w:r>
      <w:r w:rsidR="00AF79E3" w:rsidRPr="00F90523">
        <w:rPr>
          <w:lang w:eastAsia="ja-JP"/>
        </w:rPr>
        <w:t xml:space="preserve"> </w:t>
      </w:r>
      <w:r w:rsidRPr="00F90523">
        <w:rPr>
          <w:lang w:eastAsia="ja-JP"/>
        </w:rPr>
        <w:t xml:space="preserve">are used within the model </w:t>
      </w:r>
      <w:r w:rsidR="00AF79E3">
        <w:rPr>
          <w:lang w:eastAsia="ja-JP"/>
        </w:rPr>
        <w:t xml:space="preserve">described in this standard </w:t>
      </w:r>
      <w:r w:rsidRPr="00F90523">
        <w:rPr>
          <w:lang w:eastAsia="ja-JP"/>
        </w:rPr>
        <w:t xml:space="preserve">in a consistent manner, but in order to achieve internal consistency, this varies from how the same </w:t>
      </w:r>
      <w:r w:rsidR="00AF79E3">
        <w:rPr>
          <w:lang w:eastAsia="ja-JP"/>
        </w:rPr>
        <w:t>concepts</w:t>
      </w:r>
      <w:r w:rsidR="00AF79E3" w:rsidRPr="00F90523">
        <w:rPr>
          <w:lang w:eastAsia="ja-JP"/>
        </w:rPr>
        <w:t xml:space="preserve"> </w:t>
      </w:r>
      <w:r w:rsidRPr="00F90523">
        <w:rPr>
          <w:lang w:eastAsia="ja-JP"/>
        </w:rPr>
        <w:t xml:space="preserve">are used in some application domains. In order to assist in the correct application of the model across domains, this annex provides a mapping from </w:t>
      </w:r>
      <w:r w:rsidR="00C62BF8" w:rsidRPr="00C62BF8">
        <w:rPr>
          <w:lang w:eastAsia="ja-JP"/>
        </w:rPr>
        <w:t>Observations, measurements and samples</w:t>
      </w:r>
      <w:r w:rsidR="00C62BF8">
        <w:rPr>
          <w:lang w:eastAsia="ja-JP"/>
        </w:rPr>
        <w:t xml:space="preserve"> (OMS) </w:t>
      </w:r>
      <w:r w:rsidR="00AF79E3">
        <w:rPr>
          <w:lang w:eastAsia="ja-JP"/>
        </w:rPr>
        <w:t>concepts</w:t>
      </w:r>
      <w:r w:rsidR="00AF79E3" w:rsidRPr="00F90523">
        <w:rPr>
          <w:lang w:eastAsia="ja-JP"/>
        </w:rPr>
        <w:t xml:space="preserve"> </w:t>
      </w:r>
      <w:r w:rsidRPr="00F90523">
        <w:rPr>
          <w:lang w:eastAsia="ja-JP"/>
        </w:rPr>
        <w:t xml:space="preserve">to </w:t>
      </w:r>
      <w:r w:rsidR="00AF79E3">
        <w:rPr>
          <w:lang w:eastAsia="ja-JP"/>
        </w:rPr>
        <w:t xml:space="preserve">those used within </w:t>
      </w:r>
      <w:r w:rsidRPr="00F90523">
        <w:rPr>
          <w:lang w:eastAsia="ja-JP"/>
        </w:rPr>
        <w:t>some domain</w:t>
      </w:r>
      <w:r w:rsidR="00AF79E3">
        <w:rPr>
          <w:lang w:eastAsia="ja-JP"/>
        </w:rPr>
        <w:t>s</w:t>
      </w:r>
      <w:r w:rsidRPr="00F90523">
        <w:rPr>
          <w:lang w:eastAsia="ja-JP"/>
        </w:rPr>
        <w:t>.</w:t>
      </w:r>
    </w:p>
    <w:p w14:paraId="69A1CB35" w14:textId="59D9A1D1" w:rsidR="00F90523" w:rsidRDefault="00B577B2" w:rsidP="00A10CB4">
      <w:pPr>
        <w:pStyle w:val="a2"/>
      </w:pPr>
      <w:bookmarkStart w:id="735" w:name="_Toc72768934"/>
      <w:r>
        <w:t>Earth Observations (EO)</w:t>
      </w:r>
      <w:bookmarkEnd w:id="735"/>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6328C0" w14:paraId="5676FEAA" w14:textId="77777777" w:rsidTr="000F4699">
        <w:trPr>
          <w:jc w:val="center"/>
        </w:trPr>
        <w:tc>
          <w:tcPr>
            <w:tcW w:w="4082" w:type="dxa"/>
          </w:tcPr>
          <w:p w14:paraId="2E3C2233" w14:textId="262BCD0B" w:rsidR="00F90523" w:rsidRPr="006328C0" w:rsidRDefault="00F90523" w:rsidP="006328C0">
            <w:pPr>
              <w:jc w:val="center"/>
              <w:rPr>
                <w:b/>
                <w:bCs/>
              </w:rPr>
            </w:pPr>
            <w:r w:rsidRPr="006328C0">
              <w:rPr>
                <w:b/>
                <w:bCs/>
              </w:rPr>
              <w:t>OM</w:t>
            </w:r>
            <w:r w:rsidR="006B3EAA">
              <w:rPr>
                <w:b/>
                <w:bCs/>
              </w:rPr>
              <w:t>S</w:t>
            </w:r>
          </w:p>
        </w:tc>
        <w:tc>
          <w:tcPr>
            <w:tcW w:w="2835" w:type="dxa"/>
          </w:tcPr>
          <w:p w14:paraId="53F8BB98" w14:textId="77777777" w:rsidR="00F90523" w:rsidRPr="006328C0" w:rsidRDefault="00F90523" w:rsidP="006328C0">
            <w:pPr>
              <w:jc w:val="center"/>
              <w:rPr>
                <w:b/>
                <w:bCs/>
              </w:rPr>
            </w:pPr>
            <w:r w:rsidRPr="006328C0">
              <w:rPr>
                <w:b/>
                <w:bCs/>
              </w:rPr>
              <w:t>EO</w:t>
            </w:r>
          </w:p>
        </w:tc>
        <w:tc>
          <w:tcPr>
            <w:tcW w:w="2835" w:type="dxa"/>
          </w:tcPr>
          <w:p w14:paraId="0841917C" w14:textId="77777777" w:rsidR="00F90523" w:rsidRPr="006328C0" w:rsidRDefault="00F90523" w:rsidP="006328C0">
            <w:pPr>
              <w:jc w:val="center"/>
              <w:rPr>
                <w:b/>
                <w:bCs/>
              </w:rPr>
            </w:pPr>
            <w:r w:rsidRPr="006328C0">
              <w:rPr>
                <w:b/>
                <w:bCs/>
              </w:rPr>
              <w:t>Example</w:t>
            </w:r>
          </w:p>
        </w:tc>
      </w:tr>
      <w:tr w:rsidR="00F90523" w:rsidRPr="006328C0" w14:paraId="40A24E1D" w14:textId="77777777" w:rsidTr="000F4699">
        <w:trPr>
          <w:jc w:val="center"/>
        </w:trPr>
        <w:tc>
          <w:tcPr>
            <w:tcW w:w="4082" w:type="dxa"/>
          </w:tcPr>
          <w:p w14:paraId="2E149793" w14:textId="77777777" w:rsidR="00F90523" w:rsidRPr="006328C0" w:rsidRDefault="00F90523" w:rsidP="006328C0">
            <w:r w:rsidRPr="006328C0">
              <w:t>Observation::result</w:t>
            </w:r>
          </w:p>
        </w:tc>
        <w:tc>
          <w:tcPr>
            <w:tcW w:w="2835" w:type="dxa"/>
          </w:tcPr>
          <w:p w14:paraId="6707B7BE" w14:textId="77777777" w:rsidR="00F90523" w:rsidRPr="006328C0" w:rsidRDefault="00F90523" w:rsidP="006328C0">
            <w:r w:rsidRPr="006328C0">
              <w:t>Observation value, measurement value, observation</w:t>
            </w:r>
          </w:p>
        </w:tc>
        <w:tc>
          <w:tcPr>
            <w:tcW w:w="2835" w:type="dxa"/>
          </w:tcPr>
          <w:p w14:paraId="2E20EFF5" w14:textId="77777777" w:rsidR="00F90523" w:rsidRPr="006328C0" w:rsidRDefault="00F90523" w:rsidP="006328C0">
            <w:r w:rsidRPr="006328C0">
              <w:t>35 µg/m3</w:t>
            </w:r>
          </w:p>
        </w:tc>
      </w:tr>
      <w:tr w:rsidR="00F90523" w:rsidRPr="006328C0" w14:paraId="5FDFC108" w14:textId="77777777" w:rsidTr="000F4699">
        <w:trPr>
          <w:jc w:val="center"/>
        </w:trPr>
        <w:tc>
          <w:tcPr>
            <w:tcW w:w="4082" w:type="dxa"/>
          </w:tcPr>
          <w:p w14:paraId="2D9B8CA6" w14:textId="77777777" w:rsidR="00F90523" w:rsidRPr="006328C0" w:rsidRDefault="00F90523" w:rsidP="006328C0">
            <w:r w:rsidRPr="006328C0">
              <w:t>Observation::procedure</w:t>
            </w:r>
          </w:p>
        </w:tc>
        <w:tc>
          <w:tcPr>
            <w:tcW w:w="2835" w:type="dxa"/>
          </w:tcPr>
          <w:p w14:paraId="436F752D" w14:textId="77777777" w:rsidR="00F90523" w:rsidRPr="006328C0" w:rsidRDefault="00F90523" w:rsidP="006328C0">
            <w:r w:rsidRPr="006328C0">
              <w:t>Method, sensor</w:t>
            </w:r>
          </w:p>
        </w:tc>
        <w:tc>
          <w:tcPr>
            <w:tcW w:w="2835" w:type="dxa"/>
          </w:tcPr>
          <w:p w14:paraId="25EF1405" w14:textId="77777777" w:rsidR="00F90523" w:rsidRPr="006328C0" w:rsidRDefault="00F90523" w:rsidP="006328C0">
            <w:r w:rsidRPr="006328C0">
              <w:t>ASTER, U.S. EPA Federal Reference Method for PM 2.5</w:t>
            </w:r>
          </w:p>
        </w:tc>
      </w:tr>
      <w:tr w:rsidR="00F90523" w:rsidRPr="006328C0" w14:paraId="5D457E0C" w14:textId="77777777" w:rsidTr="000F4699">
        <w:trPr>
          <w:jc w:val="center"/>
        </w:trPr>
        <w:tc>
          <w:tcPr>
            <w:tcW w:w="4082" w:type="dxa"/>
          </w:tcPr>
          <w:p w14:paraId="25FD391C" w14:textId="77777777" w:rsidR="00F90523" w:rsidRPr="006328C0" w:rsidRDefault="00F90523" w:rsidP="006328C0">
            <w:r w:rsidRPr="006328C0">
              <w:t>Observation::</w:t>
            </w:r>
            <w:proofErr w:type="spellStart"/>
            <w:r w:rsidRPr="006328C0">
              <w:t>observedProperty</w:t>
            </w:r>
            <w:proofErr w:type="spellEnd"/>
          </w:p>
        </w:tc>
        <w:tc>
          <w:tcPr>
            <w:tcW w:w="2835" w:type="dxa"/>
          </w:tcPr>
          <w:p w14:paraId="7E849B8B" w14:textId="77777777" w:rsidR="00F90523" w:rsidRPr="006328C0" w:rsidRDefault="00F90523" w:rsidP="006328C0">
            <w:r w:rsidRPr="006328C0">
              <w:t>Parameter, variable</w:t>
            </w:r>
          </w:p>
        </w:tc>
        <w:tc>
          <w:tcPr>
            <w:tcW w:w="2835" w:type="dxa"/>
          </w:tcPr>
          <w:p w14:paraId="4050226D" w14:textId="77777777" w:rsidR="00F90523" w:rsidRPr="006328C0" w:rsidRDefault="00F90523" w:rsidP="006328C0">
            <w:r w:rsidRPr="006328C0">
              <w:t>Reflectance, Particulate Matter 2.5</w:t>
            </w:r>
          </w:p>
        </w:tc>
      </w:tr>
      <w:tr w:rsidR="00F90523" w:rsidRPr="006328C0" w14:paraId="36E5B30D" w14:textId="77777777" w:rsidTr="000F4699">
        <w:trPr>
          <w:jc w:val="center"/>
        </w:trPr>
        <w:tc>
          <w:tcPr>
            <w:tcW w:w="4082" w:type="dxa"/>
          </w:tcPr>
          <w:p w14:paraId="4E017304" w14:textId="77777777" w:rsidR="00F90523" w:rsidRPr="006328C0" w:rsidRDefault="00F90523" w:rsidP="006328C0">
            <w:r w:rsidRPr="006328C0">
              <w:t>Observation::</w:t>
            </w:r>
            <w:proofErr w:type="spellStart"/>
            <w:r w:rsidRPr="006328C0">
              <w:t>proximateFeatureOfInterest:SpatialSample</w:t>
            </w:r>
            <w:proofErr w:type="spellEnd"/>
          </w:p>
        </w:tc>
        <w:tc>
          <w:tcPr>
            <w:tcW w:w="2835" w:type="dxa"/>
          </w:tcPr>
          <w:p w14:paraId="28A6466F" w14:textId="77777777" w:rsidR="00F90523" w:rsidRPr="006328C0" w:rsidRDefault="00F90523" w:rsidP="006328C0">
            <w:r w:rsidRPr="006328C0">
              <w:t>2-D swath or scene</w:t>
            </w:r>
          </w:p>
        </w:tc>
        <w:tc>
          <w:tcPr>
            <w:tcW w:w="2835" w:type="dxa"/>
          </w:tcPr>
          <w:p w14:paraId="0DE8CBF8" w14:textId="77777777" w:rsidR="00F90523" w:rsidRPr="006328C0" w:rsidRDefault="00F90523" w:rsidP="006328C0">
            <w:r w:rsidRPr="006328C0">
              <w:t>Sampling grid</w:t>
            </w:r>
          </w:p>
        </w:tc>
      </w:tr>
      <w:tr w:rsidR="00F90523" w:rsidRPr="006328C0" w14:paraId="23844298" w14:textId="77777777" w:rsidTr="000F4699">
        <w:trPr>
          <w:jc w:val="center"/>
        </w:trPr>
        <w:tc>
          <w:tcPr>
            <w:tcW w:w="4082" w:type="dxa"/>
          </w:tcPr>
          <w:p w14:paraId="2512B7EA" w14:textId="77777777" w:rsidR="00F90523" w:rsidRPr="006328C0" w:rsidRDefault="00F90523" w:rsidP="006328C0">
            <w:proofErr w:type="spellStart"/>
            <w:r w:rsidRPr="006328C0">
              <w:t>SpatialSample:sampledFeature</w:t>
            </w:r>
            <w:proofErr w:type="spellEnd"/>
          </w:p>
        </w:tc>
        <w:tc>
          <w:tcPr>
            <w:tcW w:w="2835" w:type="dxa"/>
          </w:tcPr>
          <w:p w14:paraId="5A265CB4" w14:textId="77777777" w:rsidR="00F90523" w:rsidRPr="006328C0" w:rsidRDefault="00F90523" w:rsidP="006328C0">
            <w:r w:rsidRPr="006328C0">
              <w:t>Earth surface</w:t>
            </w:r>
          </w:p>
        </w:tc>
        <w:tc>
          <w:tcPr>
            <w:tcW w:w="2835" w:type="dxa"/>
          </w:tcPr>
          <w:p w14:paraId="0CBF5749" w14:textId="77777777" w:rsidR="00F90523" w:rsidRPr="006328C0" w:rsidRDefault="00F90523" w:rsidP="006328C0">
            <w:r w:rsidRPr="006328C0">
              <w:t>http://sweetontology.net/realm/PlanetarySurface</w:t>
            </w:r>
          </w:p>
        </w:tc>
      </w:tr>
      <w:tr w:rsidR="00F90523" w:rsidRPr="006328C0" w14:paraId="5A2CB798" w14:textId="77777777" w:rsidTr="000F4699">
        <w:trPr>
          <w:jc w:val="center"/>
        </w:trPr>
        <w:tc>
          <w:tcPr>
            <w:tcW w:w="4082" w:type="dxa"/>
          </w:tcPr>
          <w:p w14:paraId="23FB881A" w14:textId="77777777" w:rsidR="00F90523" w:rsidRPr="006328C0" w:rsidRDefault="00F90523" w:rsidP="006328C0">
            <w:r w:rsidRPr="006328C0">
              <w:t>Observation::</w:t>
            </w:r>
            <w:proofErr w:type="spellStart"/>
            <w:r w:rsidRPr="006328C0">
              <w:t>ultimateFeatureOfInterest</w:t>
            </w:r>
            <w:proofErr w:type="spellEnd"/>
          </w:p>
        </w:tc>
        <w:tc>
          <w:tcPr>
            <w:tcW w:w="2835" w:type="dxa"/>
          </w:tcPr>
          <w:p w14:paraId="03A120D8" w14:textId="77777777" w:rsidR="00F90523" w:rsidRPr="006328C0" w:rsidRDefault="00F90523" w:rsidP="006328C0">
            <w:r w:rsidRPr="006328C0">
              <w:t>Earth surface</w:t>
            </w:r>
          </w:p>
        </w:tc>
        <w:tc>
          <w:tcPr>
            <w:tcW w:w="2835" w:type="dxa"/>
          </w:tcPr>
          <w:p w14:paraId="5775B850" w14:textId="77777777" w:rsidR="00F90523" w:rsidRPr="006328C0" w:rsidRDefault="00F90523" w:rsidP="006328C0">
            <w:r w:rsidRPr="006328C0">
              <w:t>http://sweetontology.net/realm/PlanetarySurface</w:t>
            </w:r>
          </w:p>
        </w:tc>
      </w:tr>
      <w:tr w:rsidR="00F90523" w:rsidRPr="006328C0" w14:paraId="326FAC98" w14:textId="77777777" w:rsidTr="000F4699">
        <w:trPr>
          <w:jc w:val="center"/>
        </w:trPr>
        <w:tc>
          <w:tcPr>
            <w:tcW w:w="4082" w:type="dxa"/>
          </w:tcPr>
          <w:p w14:paraId="008C1698" w14:textId="77777777" w:rsidR="00F90523" w:rsidRPr="006328C0" w:rsidRDefault="00F90523" w:rsidP="006328C0">
            <w:r w:rsidRPr="006328C0">
              <w:t>Observation::</w:t>
            </w:r>
            <w:proofErr w:type="spellStart"/>
            <w:r w:rsidRPr="006328C0">
              <w:t>proximateFeatureOfInterest:SpatialSample</w:t>
            </w:r>
            <w:proofErr w:type="spellEnd"/>
          </w:p>
        </w:tc>
        <w:tc>
          <w:tcPr>
            <w:tcW w:w="2835" w:type="dxa"/>
          </w:tcPr>
          <w:p w14:paraId="194B6691" w14:textId="77777777" w:rsidR="00F90523" w:rsidRPr="006328C0" w:rsidRDefault="00F90523" w:rsidP="006328C0">
            <w:r w:rsidRPr="006328C0">
              <w:t>3-D sampling space</w:t>
            </w:r>
          </w:p>
        </w:tc>
        <w:tc>
          <w:tcPr>
            <w:tcW w:w="2835" w:type="dxa"/>
          </w:tcPr>
          <w:p w14:paraId="7CAA75A1" w14:textId="77777777" w:rsidR="00F90523" w:rsidRPr="006328C0" w:rsidRDefault="00F90523" w:rsidP="006328C0">
            <w:r w:rsidRPr="006328C0">
              <w:t>Sampling grid</w:t>
            </w:r>
          </w:p>
        </w:tc>
      </w:tr>
      <w:tr w:rsidR="00F90523" w:rsidRPr="006328C0" w14:paraId="67827332" w14:textId="77777777" w:rsidTr="000F4699">
        <w:trPr>
          <w:jc w:val="center"/>
        </w:trPr>
        <w:tc>
          <w:tcPr>
            <w:tcW w:w="4082" w:type="dxa"/>
          </w:tcPr>
          <w:p w14:paraId="013D1246" w14:textId="77777777" w:rsidR="00F90523" w:rsidRPr="006328C0" w:rsidRDefault="00F90523" w:rsidP="006328C0">
            <w:proofErr w:type="spellStart"/>
            <w:r w:rsidRPr="006328C0">
              <w:t>SpatialSample</w:t>
            </w:r>
            <w:proofErr w:type="spellEnd"/>
            <w:r w:rsidRPr="006328C0">
              <w:t>::</w:t>
            </w:r>
            <w:proofErr w:type="spellStart"/>
            <w:r w:rsidRPr="006328C0">
              <w:t>sampledFeature</w:t>
            </w:r>
            <w:proofErr w:type="spellEnd"/>
          </w:p>
        </w:tc>
        <w:tc>
          <w:tcPr>
            <w:tcW w:w="2835" w:type="dxa"/>
          </w:tcPr>
          <w:p w14:paraId="1EF2ACBF" w14:textId="77777777" w:rsidR="00F90523" w:rsidRPr="006328C0" w:rsidRDefault="00F90523" w:rsidP="006328C0">
            <w:r w:rsidRPr="006328C0">
              <w:t>Media (air, water, …), Global Change Master Directory "Topic"</w:t>
            </w:r>
          </w:p>
        </w:tc>
        <w:tc>
          <w:tcPr>
            <w:tcW w:w="2835" w:type="dxa"/>
          </w:tcPr>
          <w:p w14:paraId="5ED9E065" w14:textId="77777777" w:rsidR="00F90523" w:rsidRPr="006328C0" w:rsidRDefault="00F90523" w:rsidP="006328C0">
            <w:r w:rsidRPr="006328C0">
              <w:t>Troposphere</w:t>
            </w:r>
          </w:p>
        </w:tc>
      </w:tr>
      <w:tr w:rsidR="00F90523" w:rsidRPr="006328C0" w14:paraId="3D64E6C0" w14:textId="77777777" w:rsidTr="000F4699">
        <w:trPr>
          <w:jc w:val="center"/>
        </w:trPr>
        <w:tc>
          <w:tcPr>
            <w:tcW w:w="4082" w:type="dxa"/>
          </w:tcPr>
          <w:p w14:paraId="128A27EC" w14:textId="77777777" w:rsidR="00F90523" w:rsidRPr="006328C0" w:rsidRDefault="00F90523" w:rsidP="006328C0">
            <w:r w:rsidRPr="006328C0">
              <w:lastRenderedPageBreak/>
              <w:t>Observation::</w:t>
            </w:r>
            <w:proofErr w:type="spellStart"/>
            <w:r w:rsidRPr="006328C0">
              <w:t>ultimateFeatureOfInterest</w:t>
            </w:r>
            <w:proofErr w:type="spellEnd"/>
          </w:p>
        </w:tc>
        <w:tc>
          <w:tcPr>
            <w:tcW w:w="2835" w:type="dxa"/>
          </w:tcPr>
          <w:p w14:paraId="592A4BA5" w14:textId="77777777" w:rsidR="00F90523" w:rsidRPr="006328C0" w:rsidRDefault="00F90523" w:rsidP="006328C0">
            <w:r w:rsidRPr="006328C0">
              <w:t>Media (air, water, …), Global Change Master Directory "Topic"</w:t>
            </w:r>
          </w:p>
        </w:tc>
        <w:tc>
          <w:tcPr>
            <w:tcW w:w="2835" w:type="dxa"/>
          </w:tcPr>
          <w:p w14:paraId="46A4DAA6" w14:textId="77777777" w:rsidR="00F90523" w:rsidRPr="006328C0" w:rsidRDefault="00F90523" w:rsidP="006328C0">
            <w:r w:rsidRPr="006328C0">
              <w:t>Troposphere</w:t>
            </w:r>
          </w:p>
        </w:tc>
      </w:tr>
    </w:tbl>
    <w:p w14:paraId="5485DB55" w14:textId="0B412C8A" w:rsidR="00F90523" w:rsidRPr="00F90523" w:rsidRDefault="00B577B2" w:rsidP="00A10CB4">
      <w:pPr>
        <w:pStyle w:val="a2"/>
      </w:pPr>
      <w:bookmarkStart w:id="736" w:name="_Toc72768935"/>
      <w:r>
        <w:t>Metrology</w:t>
      </w:r>
      <w:bookmarkEnd w:id="736"/>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50774B" w14:paraId="624495A4" w14:textId="77777777" w:rsidTr="000F4699">
        <w:trPr>
          <w:jc w:val="center"/>
        </w:trPr>
        <w:tc>
          <w:tcPr>
            <w:tcW w:w="3402" w:type="dxa"/>
          </w:tcPr>
          <w:p w14:paraId="17A8FC98" w14:textId="08EE1BC1" w:rsidR="009876F9" w:rsidRPr="0050774B" w:rsidRDefault="009876F9" w:rsidP="0050774B">
            <w:pPr>
              <w:jc w:val="center"/>
              <w:rPr>
                <w:b/>
                <w:bCs/>
              </w:rPr>
            </w:pPr>
            <w:r w:rsidRPr="0050774B">
              <w:rPr>
                <w:b/>
                <w:bCs/>
              </w:rPr>
              <w:t>OM</w:t>
            </w:r>
            <w:r w:rsidR="006B3EAA">
              <w:rPr>
                <w:b/>
                <w:bCs/>
              </w:rPr>
              <w:t>S</w:t>
            </w:r>
          </w:p>
        </w:tc>
        <w:tc>
          <w:tcPr>
            <w:tcW w:w="2948" w:type="dxa"/>
          </w:tcPr>
          <w:p w14:paraId="48EF1EAC" w14:textId="77777777" w:rsidR="009876F9" w:rsidRPr="0050774B" w:rsidRDefault="009876F9" w:rsidP="0050774B">
            <w:pPr>
              <w:jc w:val="center"/>
              <w:rPr>
                <w:b/>
                <w:bCs/>
              </w:rPr>
            </w:pPr>
            <w:r w:rsidRPr="0050774B">
              <w:rPr>
                <w:b/>
                <w:bCs/>
              </w:rPr>
              <w:t>Metrology</w:t>
            </w:r>
          </w:p>
        </w:tc>
        <w:tc>
          <w:tcPr>
            <w:tcW w:w="3402" w:type="dxa"/>
          </w:tcPr>
          <w:p w14:paraId="187882F4" w14:textId="77777777" w:rsidR="009876F9" w:rsidRPr="0050774B" w:rsidRDefault="009876F9" w:rsidP="0050774B">
            <w:pPr>
              <w:jc w:val="center"/>
              <w:rPr>
                <w:b/>
                <w:bCs/>
              </w:rPr>
            </w:pPr>
            <w:r w:rsidRPr="0050774B">
              <w:rPr>
                <w:b/>
                <w:bCs/>
              </w:rPr>
              <w:t>Example: mass measurement</w:t>
            </w:r>
          </w:p>
        </w:tc>
      </w:tr>
      <w:tr w:rsidR="009876F9" w:rsidRPr="0050774B" w14:paraId="2D086100" w14:textId="77777777" w:rsidTr="000F4699">
        <w:trPr>
          <w:jc w:val="center"/>
        </w:trPr>
        <w:tc>
          <w:tcPr>
            <w:tcW w:w="3402" w:type="dxa"/>
          </w:tcPr>
          <w:p w14:paraId="7C2DADF5" w14:textId="77777777" w:rsidR="009876F9" w:rsidRPr="0050774B" w:rsidRDefault="009876F9" w:rsidP="0050774B">
            <w:r w:rsidRPr="0050774B">
              <w:t>Observation::result</w:t>
            </w:r>
          </w:p>
        </w:tc>
        <w:tc>
          <w:tcPr>
            <w:tcW w:w="2948" w:type="dxa"/>
          </w:tcPr>
          <w:p w14:paraId="7F779A18" w14:textId="77777777" w:rsidR="009876F9" w:rsidRPr="0050774B" w:rsidRDefault="009876F9" w:rsidP="0050774B">
            <w:r w:rsidRPr="0050774B">
              <w:t>Value</w:t>
            </w:r>
          </w:p>
        </w:tc>
        <w:tc>
          <w:tcPr>
            <w:tcW w:w="3402" w:type="dxa"/>
          </w:tcPr>
          <w:p w14:paraId="2A5F81EE" w14:textId="77777777" w:rsidR="009876F9" w:rsidRPr="0050774B" w:rsidRDefault="009876F9" w:rsidP="0050774B">
            <w:r w:rsidRPr="0050774B">
              <w:t>35 mg</w:t>
            </w:r>
          </w:p>
        </w:tc>
      </w:tr>
      <w:tr w:rsidR="009876F9" w:rsidRPr="0050774B" w14:paraId="30EE5C16" w14:textId="77777777" w:rsidTr="000F4699">
        <w:trPr>
          <w:jc w:val="center"/>
        </w:trPr>
        <w:tc>
          <w:tcPr>
            <w:tcW w:w="3402" w:type="dxa"/>
          </w:tcPr>
          <w:p w14:paraId="357E192A" w14:textId="77777777" w:rsidR="009876F9" w:rsidRPr="0050774B" w:rsidRDefault="009876F9" w:rsidP="0050774B">
            <w:r w:rsidRPr="0050774B">
              <w:t>Observation::procedure</w:t>
            </w:r>
          </w:p>
        </w:tc>
        <w:tc>
          <w:tcPr>
            <w:tcW w:w="2948" w:type="dxa"/>
          </w:tcPr>
          <w:p w14:paraId="419823C5" w14:textId="77777777" w:rsidR="009876F9" w:rsidRPr="0050774B" w:rsidRDefault="009876F9" w:rsidP="0050774B">
            <w:r w:rsidRPr="0050774B">
              <w:t>Instrument</w:t>
            </w:r>
          </w:p>
        </w:tc>
        <w:tc>
          <w:tcPr>
            <w:tcW w:w="3402" w:type="dxa"/>
          </w:tcPr>
          <w:p w14:paraId="04A1094C" w14:textId="77777777" w:rsidR="009876F9" w:rsidRPr="0050774B" w:rsidRDefault="009876F9" w:rsidP="0050774B">
            <w:r w:rsidRPr="0050774B">
              <w:t>Balance</w:t>
            </w:r>
          </w:p>
        </w:tc>
      </w:tr>
      <w:tr w:rsidR="009876F9" w:rsidRPr="0050774B" w14:paraId="17BA56A9" w14:textId="77777777" w:rsidTr="000F4699">
        <w:trPr>
          <w:jc w:val="center"/>
        </w:trPr>
        <w:tc>
          <w:tcPr>
            <w:tcW w:w="3402" w:type="dxa"/>
          </w:tcPr>
          <w:p w14:paraId="434F89AA" w14:textId="77777777" w:rsidR="009876F9" w:rsidRPr="0050774B" w:rsidRDefault="009876F9" w:rsidP="0050774B">
            <w:r w:rsidRPr="0050774B">
              <w:t>Observation::</w:t>
            </w:r>
            <w:proofErr w:type="spellStart"/>
            <w:r w:rsidRPr="0050774B">
              <w:t>observedProperty</w:t>
            </w:r>
            <w:proofErr w:type="spellEnd"/>
          </w:p>
        </w:tc>
        <w:tc>
          <w:tcPr>
            <w:tcW w:w="2948" w:type="dxa"/>
          </w:tcPr>
          <w:p w14:paraId="5D611825" w14:textId="77777777" w:rsidR="009876F9" w:rsidRPr="0050774B" w:rsidRDefault="009876F9" w:rsidP="0050774B">
            <w:r w:rsidRPr="0050774B">
              <w:t>Measurand</w:t>
            </w:r>
          </w:p>
        </w:tc>
        <w:tc>
          <w:tcPr>
            <w:tcW w:w="3402" w:type="dxa"/>
          </w:tcPr>
          <w:p w14:paraId="70E83807" w14:textId="77777777" w:rsidR="009876F9" w:rsidRPr="0050774B" w:rsidRDefault="009876F9" w:rsidP="0050774B">
            <w:r w:rsidRPr="0050774B">
              <w:t>Mass</w:t>
            </w:r>
          </w:p>
        </w:tc>
      </w:tr>
    </w:tbl>
    <w:p w14:paraId="0C9F6957" w14:textId="5E566267" w:rsidR="00F90523" w:rsidRDefault="00F90523" w:rsidP="00F90523">
      <w:pPr>
        <w:rPr>
          <w:lang w:eastAsia="ja-JP"/>
        </w:rPr>
      </w:pPr>
    </w:p>
    <w:p w14:paraId="3309F311" w14:textId="2E3656AD" w:rsidR="00B577B2" w:rsidRPr="00B577B2" w:rsidRDefault="00B577B2" w:rsidP="00A10CB4">
      <w:pPr>
        <w:pStyle w:val="a2"/>
      </w:pPr>
      <w:bookmarkStart w:id="737" w:name="_Toc72768936"/>
      <w:r w:rsidRPr="00B577B2">
        <w:t>Earth science simulations</w:t>
      </w:r>
      <w:bookmarkEnd w:id="737"/>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50774B" w14:paraId="3DFDF8DD" w14:textId="77777777" w:rsidTr="006328C0">
        <w:trPr>
          <w:jc w:val="center"/>
        </w:trPr>
        <w:tc>
          <w:tcPr>
            <w:tcW w:w="5669" w:type="dxa"/>
          </w:tcPr>
          <w:p w14:paraId="6FE28CD7" w14:textId="12C30556" w:rsidR="009876F9" w:rsidRPr="0050774B" w:rsidRDefault="009876F9" w:rsidP="0050774B">
            <w:pPr>
              <w:jc w:val="center"/>
              <w:rPr>
                <w:b/>
                <w:bCs/>
              </w:rPr>
            </w:pPr>
            <w:r w:rsidRPr="0050774B">
              <w:rPr>
                <w:b/>
                <w:bCs/>
              </w:rPr>
              <w:t>OM</w:t>
            </w:r>
            <w:r w:rsidR="006B3EAA">
              <w:rPr>
                <w:b/>
                <w:bCs/>
              </w:rPr>
              <w:t>S</w:t>
            </w:r>
          </w:p>
        </w:tc>
        <w:tc>
          <w:tcPr>
            <w:tcW w:w="4104" w:type="dxa"/>
          </w:tcPr>
          <w:p w14:paraId="61420D1D" w14:textId="77777777" w:rsidR="009876F9" w:rsidRPr="0050774B" w:rsidRDefault="009876F9" w:rsidP="0050774B">
            <w:pPr>
              <w:jc w:val="center"/>
              <w:rPr>
                <w:b/>
                <w:bCs/>
              </w:rPr>
            </w:pPr>
            <w:r w:rsidRPr="0050774B">
              <w:rPr>
                <w:b/>
                <w:bCs/>
              </w:rPr>
              <w:t>Earth science</w:t>
            </w:r>
          </w:p>
        </w:tc>
      </w:tr>
      <w:tr w:rsidR="009876F9" w:rsidRPr="0050774B" w14:paraId="3DCE38F9" w14:textId="77777777" w:rsidTr="006328C0">
        <w:trPr>
          <w:jc w:val="center"/>
        </w:trPr>
        <w:tc>
          <w:tcPr>
            <w:tcW w:w="5669" w:type="dxa"/>
          </w:tcPr>
          <w:p w14:paraId="5340FC44" w14:textId="77777777" w:rsidR="009876F9" w:rsidRPr="0050774B" w:rsidRDefault="009876F9" w:rsidP="0050774B">
            <w:r w:rsidRPr="0050774B">
              <w:t>Observation::result</w:t>
            </w:r>
          </w:p>
        </w:tc>
        <w:tc>
          <w:tcPr>
            <w:tcW w:w="4104" w:type="dxa"/>
          </w:tcPr>
          <w:p w14:paraId="7F1AAF91" w14:textId="77777777" w:rsidR="009876F9" w:rsidRPr="0050774B" w:rsidRDefault="009876F9" w:rsidP="0050774B">
            <w:r w:rsidRPr="0050774B">
              <w:t>A model or field</w:t>
            </w:r>
          </w:p>
        </w:tc>
      </w:tr>
      <w:tr w:rsidR="009876F9" w:rsidRPr="0050774B" w14:paraId="5C54206C" w14:textId="77777777" w:rsidTr="006328C0">
        <w:trPr>
          <w:jc w:val="center"/>
        </w:trPr>
        <w:tc>
          <w:tcPr>
            <w:tcW w:w="5669" w:type="dxa"/>
          </w:tcPr>
          <w:p w14:paraId="2B6C867E" w14:textId="77777777" w:rsidR="009876F9" w:rsidRPr="0050774B" w:rsidRDefault="009876F9" w:rsidP="0050774B">
            <w:r w:rsidRPr="0050774B">
              <w:t>Observation::</w:t>
            </w:r>
            <w:proofErr w:type="spellStart"/>
            <w:r w:rsidRPr="0050774B">
              <w:t>observedProperty</w:t>
            </w:r>
            <w:proofErr w:type="spellEnd"/>
          </w:p>
        </w:tc>
        <w:tc>
          <w:tcPr>
            <w:tcW w:w="4104" w:type="dxa"/>
          </w:tcPr>
          <w:p w14:paraId="7D706809" w14:textId="77777777" w:rsidR="009876F9" w:rsidRPr="0050774B" w:rsidRDefault="009876F9" w:rsidP="0050774B">
            <w:r w:rsidRPr="0050774B">
              <w:t>Variable, parameter</w:t>
            </w:r>
          </w:p>
        </w:tc>
      </w:tr>
      <w:tr w:rsidR="009876F9" w:rsidRPr="0050774B" w14:paraId="60CD7204" w14:textId="77777777" w:rsidTr="006328C0">
        <w:trPr>
          <w:jc w:val="center"/>
        </w:trPr>
        <w:tc>
          <w:tcPr>
            <w:tcW w:w="5669" w:type="dxa"/>
          </w:tcPr>
          <w:p w14:paraId="226CB284" w14:textId="77777777" w:rsidR="009876F9" w:rsidRPr="0050774B" w:rsidRDefault="009876F9" w:rsidP="0050774B">
            <w:r w:rsidRPr="0050774B">
              <w:t>Observation::</w:t>
            </w:r>
            <w:proofErr w:type="spellStart"/>
            <w:r w:rsidRPr="0050774B">
              <w:t>proximateFeatureofInterest:SpatialSample</w:t>
            </w:r>
            <w:proofErr w:type="spellEnd"/>
          </w:p>
        </w:tc>
        <w:tc>
          <w:tcPr>
            <w:tcW w:w="4104" w:type="dxa"/>
          </w:tcPr>
          <w:p w14:paraId="3F093F48" w14:textId="77777777" w:rsidR="009876F9" w:rsidRPr="0050774B" w:rsidRDefault="009876F9" w:rsidP="0050774B">
            <w:r w:rsidRPr="0050774B">
              <w:t>Section, swath, volume, grid</w:t>
            </w:r>
          </w:p>
        </w:tc>
      </w:tr>
      <w:tr w:rsidR="009876F9" w:rsidRPr="0050774B" w14:paraId="685D5DCE" w14:textId="77777777" w:rsidTr="006328C0">
        <w:trPr>
          <w:jc w:val="center"/>
        </w:trPr>
        <w:tc>
          <w:tcPr>
            <w:tcW w:w="5669" w:type="dxa"/>
          </w:tcPr>
          <w:p w14:paraId="449BDA85" w14:textId="77777777" w:rsidR="009876F9" w:rsidRPr="0050774B" w:rsidRDefault="009876F9" w:rsidP="0050774B">
            <w:r w:rsidRPr="0050774B">
              <w:t xml:space="preserve">Observation::proximateFeatureofInterest:SpatialSample::sampledFeature </w:t>
            </w:r>
          </w:p>
        </w:tc>
        <w:tc>
          <w:tcPr>
            <w:tcW w:w="4104" w:type="dxa"/>
          </w:tcPr>
          <w:p w14:paraId="2A1AFCB4" w14:textId="77777777" w:rsidR="009876F9" w:rsidRPr="0050774B" w:rsidRDefault="009876F9" w:rsidP="0050774B">
            <w:r w:rsidRPr="0050774B">
              <w:t>Atmosphere, ocean, solid earth</w:t>
            </w:r>
          </w:p>
        </w:tc>
      </w:tr>
      <w:tr w:rsidR="009876F9" w:rsidRPr="0050774B" w14:paraId="555D3BE6" w14:textId="77777777" w:rsidTr="006328C0">
        <w:trPr>
          <w:jc w:val="center"/>
        </w:trPr>
        <w:tc>
          <w:tcPr>
            <w:tcW w:w="5669" w:type="dxa"/>
          </w:tcPr>
          <w:p w14:paraId="60E48E90" w14:textId="77777777" w:rsidR="009876F9" w:rsidRPr="0050774B" w:rsidRDefault="009876F9" w:rsidP="0050774B">
            <w:r w:rsidRPr="0050774B">
              <w:t>Observation::</w:t>
            </w:r>
            <w:proofErr w:type="spellStart"/>
            <w:r w:rsidRPr="0050774B">
              <w:t>ultimateFeatureofInterest</w:t>
            </w:r>
            <w:proofErr w:type="spellEnd"/>
          </w:p>
        </w:tc>
        <w:tc>
          <w:tcPr>
            <w:tcW w:w="4104" w:type="dxa"/>
          </w:tcPr>
          <w:p w14:paraId="3B3E0547" w14:textId="77777777" w:rsidR="009876F9" w:rsidRPr="0050774B" w:rsidRDefault="009876F9" w:rsidP="0050774B">
            <w:r w:rsidRPr="0050774B">
              <w:t>Atmosphere, ocean, solid earth</w:t>
            </w:r>
          </w:p>
        </w:tc>
      </w:tr>
      <w:tr w:rsidR="009876F9" w:rsidRPr="0050774B" w14:paraId="156E0227" w14:textId="77777777" w:rsidTr="006328C0">
        <w:trPr>
          <w:jc w:val="center"/>
        </w:trPr>
        <w:tc>
          <w:tcPr>
            <w:tcW w:w="5669" w:type="dxa"/>
          </w:tcPr>
          <w:p w14:paraId="74CFCEDA" w14:textId="77777777" w:rsidR="009876F9" w:rsidRPr="0050774B" w:rsidRDefault="009876F9" w:rsidP="0050774B">
            <w:r w:rsidRPr="0050774B">
              <w:t>Observation::procedure</w:t>
            </w:r>
          </w:p>
        </w:tc>
        <w:tc>
          <w:tcPr>
            <w:tcW w:w="4104" w:type="dxa"/>
          </w:tcPr>
          <w:p w14:paraId="633F7B67" w14:textId="77777777" w:rsidR="009876F9" w:rsidRPr="0050774B" w:rsidRDefault="009876F9" w:rsidP="0050774B">
            <w:r w:rsidRPr="0050774B">
              <w:t>Earth process simulator</w:t>
            </w:r>
          </w:p>
        </w:tc>
      </w:tr>
      <w:tr w:rsidR="009876F9" w:rsidRPr="0050774B" w14:paraId="1505FFA8" w14:textId="77777777" w:rsidTr="006328C0">
        <w:trPr>
          <w:jc w:val="center"/>
        </w:trPr>
        <w:tc>
          <w:tcPr>
            <w:tcW w:w="5669" w:type="dxa"/>
          </w:tcPr>
          <w:p w14:paraId="38553C94" w14:textId="77777777" w:rsidR="009876F9" w:rsidRPr="0050774B" w:rsidRDefault="009876F9" w:rsidP="0050774B">
            <w:r w:rsidRPr="0050774B">
              <w:t>Observation::</w:t>
            </w:r>
            <w:proofErr w:type="spellStart"/>
            <w:r w:rsidRPr="0050774B">
              <w:t>phenomenonTime</w:t>
            </w:r>
            <w:proofErr w:type="spellEnd"/>
          </w:p>
        </w:tc>
        <w:tc>
          <w:tcPr>
            <w:tcW w:w="4104" w:type="dxa"/>
          </w:tcPr>
          <w:p w14:paraId="3901CC43" w14:textId="77777777" w:rsidR="009876F9" w:rsidRPr="0050774B" w:rsidRDefault="009876F9" w:rsidP="0050774B">
            <w:r w:rsidRPr="0050774B">
              <w:t>Future date (forecasts), past date (hindcasts)</w:t>
            </w:r>
          </w:p>
        </w:tc>
      </w:tr>
      <w:tr w:rsidR="009876F9" w:rsidRPr="0050774B" w14:paraId="2642FB15" w14:textId="77777777" w:rsidTr="006328C0">
        <w:trPr>
          <w:jc w:val="center"/>
        </w:trPr>
        <w:tc>
          <w:tcPr>
            <w:tcW w:w="5669" w:type="dxa"/>
          </w:tcPr>
          <w:p w14:paraId="222D974A" w14:textId="77777777" w:rsidR="009876F9" w:rsidRPr="0050774B" w:rsidRDefault="009876F9" w:rsidP="0050774B">
            <w:r w:rsidRPr="0050774B">
              <w:t>Observation::</w:t>
            </w:r>
            <w:proofErr w:type="spellStart"/>
            <w:r w:rsidRPr="0050774B">
              <w:t>resultTime</w:t>
            </w:r>
            <w:proofErr w:type="spellEnd"/>
          </w:p>
        </w:tc>
        <w:tc>
          <w:tcPr>
            <w:tcW w:w="4104" w:type="dxa"/>
          </w:tcPr>
          <w:p w14:paraId="4A11C1C2" w14:textId="77777777" w:rsidR="009876F9" w:rsidRPr="0050774B" w:rsidRDefault="009876F9" w:rsidP="0050774B">
            <w:r w:rsidRPr="0050774B">
              <w:t>Simulator execution date</w:t>
            </w:r>
          </w:p>
        </w:tc>
      </w:tr>
      <w:tr w:rsidR="009876F9" w:rsidRPr="0050774B" w14:paraId="7BE32BBA" w14:textId="77777777" w:rsidTr="006328C0">
        <w:trPr>
          <w:jc w:val="center"/>
        </w:trPr>
        <w:tc>
          <w:tcPr>
            <w:tcW w:w="5669" w:type="dxa"/>
          </w:tcPr>
          <w:p w14:paraId="72A712AB" w14:textId="77777777" w:rsidR="009876F9" w:rsidRPr="0050774B" w:rsidRDefault="009876F9" w:rsidP="0050774B">
            <w:r w:rsidRPr="0050774B">
              <w:t>Observation::</w:t>
            </w:r>
            <w:proofErr w:type="spellStart"/>
            <w:r w:rsidRPr="0050774B">
              <w:t>validTime</w:t>
            </w:r>
            <w:proofErr w:type="spellEnd"/>
          </w:p>
        </w:tc>
        <w:tc>
          <w:tcPr>
            <w:tcW w:w="4104" w:type="dxa"/>
          </w:tcPr>
          <w:p w14:paraId="0E841340" w14:textId="77777777" w:rsidR="009876F9" w:rsidRPr="0050774B" w:rsidRDefault="009876F9" w:rsidP="0050774B">
            <w:r w:rsidRPr="0050774B">
              <w:t>Period when result is intended to be used</w:t>
            </w:r>
          </w:p>
        </w:tc>
      </w:tr>
    </w:tbl>
    <w:p w14:paraId="2D811343" w14:textId="75A7E883" w:rsidR="009876F9" w:rsidRDefault="009876F9" w:rsidP="009876F9">
      <w:pPr>
        <w:rPr>
          <w:lang w:eastAsia="ja-JP"/>
        </w:rPr>
      </w:pPr>
    </w:p>
    <w:p w14:paraId="458FD63C" w14:textId="3D7BBA72" w:rsidR="00B577B2" w:rsidRPr="009876F9" w:rsidRDefault="00B577B2" w:rsidP="00A10CB4">
      <w:pPr>
        <w:pStyle w:val="a2"/>
      </w:pPr>
      <w:bookmarkStart w:id="738" w:name="_Toc72768937"/>
      <w:r w:rsidRPr="00B577B2">
        <w:t>Assay/Chemistry</w:t>
      </w:r>
      <w:bookmarkEnd w:id="738"/>
    </w:p>
    <w:p w14:paraId="216788D7" w14:textId="5DCC06D6" w:rsidR="00BB6BDA" w:rsidRPr="00BB6BDA" w:rsidRDefault="00BB6BDA" w:rsidP="00BB6BDA">
      <w:pPr>
        <w:jc w:val="center"/>
        <w:rPr>
          <w:b/>
          <w:bCs/>
          <w:sz w:val="20"/>
          <w:szCs w:val="20"/>
        </w:rPr>
      </w:pPr>
      <w:r>
        <w:rPr>
          <w:b/>
          <w:bCs/>
          <w:sz w:val="20"/>
          <w:szCs w:val="20"/>
        </w:rPr>
        <w:t>Table B.4 — Assay/Chemistry</w:t>
      </w:r>
    </w:p>
    <w:tbl>
      <w:tblPr>
        <w:tblW w:w="737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252"/>
        <w:gridCol w:w="3118"/>
      </w:tblGrid>
      <w:tr w:rsidR="00BB6BDA" w:rsidRPr="0050774B" w14:paraId="656480A8" w14:textId="77777777" w:rsidTr="000F4699">
        <w:trPr>
          <w:jc w:val="center"/>
        </w:trPr>
        <w:tc>
          <w:tcPr>
            <w:tcW w:w="4252" w:type="dxa"/>
          </w:tcPr>
          <w:p w14:paraId="4DBFE4E9" w14:textId="597F598B" w:rsidR="00BB6BDA" w:rsidRPr="0050774B" w:rsidRDefault="00BB6BDA" w:rsidP="0050774B">
            <w:pPr>
              <w:jc w:val="center"/>
              <w:rPr>
                <w:b/>
                <w:bCs/>
              </w:rPr>
            </w:pPr>
            <w:r w:rsidRPr="0050774B">
              <w:rPr>
                <w:b/>
                <w:bCs/>
              </w:rPr>
              <w:lastRenderedPageBreak/>
              <w:t>OM</w:t>
            </w:r>
            <w:r w:rsidR="006B3EAA">
              <w:rPr>
                <w:b/>
                <w:bCs/>
              </w:rPr>
              <w:t>S</w:t>
            </w:r>
          </w:p>
        </w:tc>
        <w:tc>
          <w:tcPr>
            <w:tcW w:w="3118" w:type="dxa"/>
          </w:tcPr>
          <w:p w14:paraId="55BD975C" w14:textId="77777777" w:rsidR="00BB6BDA" w:rsidRPr="0050774B" w:rsidRDefault="00BB6BDA" w:rsidP="0050774B">
            <w:pPr>
              <w:jc w:val="center"/>
              <w:rPr>
                <w:b/>
                <w:bCs/>
              </w:rPr>
            </w:pPr>
            <w:r w:rsidRPr="0050774B">
              <w:rPr>
                <w:b/>
                <w:bCs/>
              </w:rPr>
              <w:t>Geochemistry</w:t>
            </w:r>
          </w:p>
        </w:tc>
      </w:tr>
      <w:tr w:rsidR="00BB6BDA" w:rsidRPr="0050774B" w14:paraId="728B1165" w14:textId="77777777" w:rsidTr="000F4699">
        <w:trPr>
          <w:jc w:val="center"/>
        </w:trPr>
        <w:tc>
          <w:tcPr>
            <w:tcW w:w="4252" w:type="dxa"/>
          </w:tcPr>
          <w:p w14:paraId="5BA89DDF" w14:textId="77777777" w:rsidR="00BB6BDA" w:rsidRPr="0050774B" w:rsidRDefault="00BB6BDA" w:rsidP="0050774B">
            <w:r w:rsidRPr="0050774B">
              <w:t>Observation::</w:t>
            </w:r>
            <w:proofErr w:type="spellStart"/>
            <w:r w:rsidRPr="0050774B">
              <w:t>proximateFeatureOfInterest:MaterialSample</w:t>
            </w:r>
            <w:proofErr w:type="spellEnd"/>
          </w:p>
        </w:tc>
        <w:tc>
          <w:tcPr>
            <w:tcW w:w="3118" w:type="dxa"/>
          </w:tcPr>
          <w:p w14:paraId="6EBD62FA" w14:textId="77777777" w:rsidR="00BB6BDA" w:rsidRPr="0050774B" w:rsidRDefault="00BB6BDA" w:rsidP="0050774B">
            <w:r w:rsidRPr="0050774B">
              <w:t>Sample</w:t>
            </w:r>
          </w:p>
        </w:tc>
      </w:tr>
      <w:tr w:rsidR="00BB6BDA" w:rsidRPr="0050774B" w14:paraId="18A3B19B" w14:textId="77777777" w:rsidTr="000F4699">
        <w:trPr>
          <w:jc w:val="center"/>
        </w:trPr>
        <w:tc>
          <w:tcPr>
            <w:tcW w:w="4252" w:type="dxa"/>
          </w:tcPr>
          <w:p w14:paraId="5C274434" w14:textId="77777777" w:rsidR="00BB6BDA" w:rsidRPr="0050774B" w:rsidRDefault="00BB6BDA" w:rsidP="0050774B">
            <w:proofErr w:type="spellStart"/>
            <w:r w:rsidRPr="0050774B">
              <w:t>MaterialSample</w:t>
            </w:r>
            <w:proofErr w:type="spellEnd"/>
            <w:r w:rsidRPr="0050774B">
              <w:t>::</w:t>
            </w:r>
            <w:proofErr w:type="spellStart"/>
            <w:r w:rsidRPr="0050774B">
              <w:t>sampledFeature:GeologicUnit</w:t>
            </w:r>
            <w:proofErr w:type="spellEnd"/>
          </w:p>
        </w:tc>
        <w:tc>
          <w:tcPr>
            <w:tcW w:w="3118" w:type="dxa"/>
          </w:tcPr>
          <w:p w14:paraId="69706A1C" w14:textId="77777777" w:rsidR="00BB6BDA" w:rsidRPr="0050774B" w:rsidRDefault="00BB6BDA" w:rsidP="0050774B">
            <w:r w:rsidRPr="0050774B">
              <w:t>Ore body, Geologic Unit</w:t>
            </w:r>
          </w:p>
        </w:tc>
      </w:tr>
      <w:tr w:rsidR="00BB6BDA" w:rsidRPr="0050774B" w14:paraId="676329F8" w14:textId="77777777" w:rsidTr="000F4699">
        <w:trPr>
          <w:jc w:val="center"/>
        </w:trPr>
        <w:tc>
          <w:tcPr>
            <w:tcW w:w="4252" w:type="dxa"/>
          </w:tcPr>
          <w:p w14:paraId="5AE13D55" w14:textId="77777777" w:rsidR="00BB6BDA" w:rsidRPr="0050774B" w:rsidRDefault="00BB6BDA" w:rsidP="0050774B">
            <w:proofErr w:type="spellStart"/>
            <w:r w:rsidRPr="0050774B">
              <w:t>MaterialSample</w:t>
            </w:r>
            <w:proofErr w:type="spellEnd"/>
            <w:r w:rsidRPr="0050774B">
              <w:t>::</w:t>
            </w:r>
            <w:proofErr w:type="spellStart"/>
            <w:r w:rsidRPr="0050774B">
              <w:t>relatedSample:MaterialSample</w:t>
            </w:r>
            <w:proofErr w:type="spellEnd"/>
          </w:p>
        </w:tc>
        <w:tc>
          <w:tcPr>
            <w:tcW w:w="3118" w:type="dxa"/>
          </w:tcPr>
          <w:p w14:paraId="0DFABE4C" w14:textId="77777777" w:rsidR="00BB6BDA" w:rsidRPr="0050774B" w:rsidRDefault="00BB6BDA" w:rsidP="0050774B">
            <w:r w:rsidRPr="0050774B">
              <w:t>Pulp, separation</w:t>
            </w:r>
          </w:p>
        </w:tc>
      </w:tr>
      <w:tr w:rsidR="00BB6BDA" w:rsidRPr="0050774B" w14:paraId="023DDFE9" w14:textId="77777777" w:rsidTr="000F4699">
        <w:trPr>
          <w:jc w:val="center"/>
        </w:trPr>
        <w:tc>
          <w:tcPr>
            <w:tcW w:w="4252" w:type="dxa"/>
          </w:tcPr>
          <w:p w14:paraId="624E106B" w14:textId="77777777" w:rsidR="00BB6BDA" w:rsidRPr="0050774B" w:rsidRDefault="00BB6BDA" w:rsidP="0050774B">
            <w:proofErr w:type="spellStart"/>
            <w:r w:rsidRPr="0050774B">
              <w:t>MaterialSample</w:t>
            </w:r>
            <w:proofErr w:type="spellEnd"/>
            <w:r w:rsidRPr="0050774B">
              <w:t>::</w:t>
            </w:r>
            <w:proofErr w:type="spellStart"/>
            <w:r w:rsidRPr="0050774B">
              <w:t>preparationStep</w:t>
            </w:r>
            <w:proofErr w:type="spellEnd"/>
          </w:p>
        </w:tc>
        <w:tc>
          <w:tcPr>
            <w:tcW w:w="3118" w:type="dxa"/>
          </w:tcPr>
          <w:p w14:paraId="67D8C657" w14:textId="77777777" w:rsidR="00BB6BDA" w:rsidRPr="0050774B" w:rsidRDefault="00BB6BDA" w:rsidP="0050774B">
            <w:r w:rsidRPr="0050774B">
              <w:t>Sample preparation process</w:t>
            </w:r>
          </w:p>
        </w:tc>
      </w:tr>
      <w:tr w:rsidR="00BB6BDA" w:rsidRPr="0050774B" w14:paraId="2281F0F7" w14:textId="77777777" w:rsidTr="000F4699">
        <w:trPr>
          <w:jc w:val="center"/>
        </w:trPr>
        <w:tc>
          <w:tcPr>
            <w:tcW w:w="4252" w:type="dxa"/>
          </w:tcPr>
          <w:p w14:paraId="1AC39B21" w14:textId="77777777" w:rsidR="00BB6BDA" w:rsidRPr="0050774B" w:rsidRDefault="00BB6BDA" w:rsidP="0050774B">
            <w:proofErr w:type="spellStart"/>
            <w:r w:rsidRPr="0050774B">
              <w:t>MaterialSample</w:t>
            </w:r>
            <w:proofErr w:type="spellEnd"/>
            <w:r w:rsidRPr="0050774B">
              <w:t>::</w:t>
            </w:r>
            <w:proofErr w:type="spellStart"/>
            <w:r w:rsidRPr="0050774B">
              <w:t>sampling:Sampling:samplingProcedure</w:t>
            </w:r>
            <w:proofErr w:type="spellEnd"/>
          </w:p>
        </w:tc>
        <w:tc>
          <w:tcPr>
            <w:tcW w:w="3118" w:type="dxa"/>
          </w:tcPr>
          <w:p w14:paraId="5D22FE48" w14:textId="77777777" w:rsidR="00BB6BDA" w:rsidRPr="0050774B" w:rsidRDefault="00BB6BDA" w:rsidP="0050774B">
            <w:r w:rsidRPr="0050774B">
              <w:t>Sample collection process</w:t>
            </w:r>
          </w:p>
        </w:tc>
      </w:tr>
      <w:tr w:rsidR="00BB6BDA" w:rsidRPr="0050774B" w14:paraId="056C2897" w14:textId="77777777" w:rsidTr="000F4699">
        <w:trPr>
          <w:jc w:val="center"/>
        </w:trPr>
        <w:tc>
          <w:tcPr>
            <w:tcW w:w="4252" w:type="dxa"/>
          </w:tcPr>
          <w:p w14:paraId="6E060147" w14:textId="77777777" w:rsidR="00BB6BDA" w:rsidRPr="0050774B" w:rsidRDefault="00BB6BDA" w:rsidP="0050774B">
            <w:proofErr w:type="spellStart"/>
            <w:r w:rsidRPr="0050774B">
              <w:t>MaterialSample</w:t>
            </w:r>
            <w:proofErr w:type="spellEnd"/>
            <w:r w:rsidRPr="0050774B">
              <w:t>::</w:t>
            </w:r>
            <w:proofErr w:type="spellStart"/>
            <w:r w:rsidRPr="0050774B">
              <w:t>sourceLocation</w:t>
            </w:r>
            <w:proofErr w:type="spellEnd"/>
          </w:p>
        </w:tc>
        <w:tc>
          <w:tcPr>
            <w:tcW w:w="3118" w:type="dxa"/>
          </w:tcPr>
          <w:p w14:paraId="776C00EB" w14:textId="77777777" w:rsidR="00BB6BDA" w:rsidRPr="0050774B" w:rsidRDefault="00BB6BDA" w:rsidP="0050774B">
            <w:r w:rsidRPr="0050774B">
              <w:t>Sample collection location</w:t>
            </w:r>
          </w:p>
        </w:tc>
      </w:tr>
      <w:tr w:rsidR="00BB6BDA" w:rsidRPr="0050774B" w14:paraId="0985EAD0" w14:textId="77777777" w:rsidTr="000F4699">
        <w:trPr>
          <w:jc w:val="center"/>
        </w:trPr>
        <w:tc>
          <w:tcPr>
            <w:tcW w:w="4252" w:type="dxa"/>
          </w:tcPr>
          <w:p w14:paraId="215DEE04" w14:textId="77777777" w:rsidR="00BB6BDA" w:rsidRPr="0050774B" w:rsidRDefault="00BB6BDA" w:rsidP="0050774B">
            <w:proofErr w:type="spellStart"/>
            <w:r w:rsidRPr="0050774B">
              <w:t>MaterialSample</w:t>
            </w:r>
            <w:proofErr w:type="spellEnd"/>
            <w:r w:rsidRPr="0050774B">
              <w:t>::size</w:t>
            </w:r>
          </w:p>
        </w:tc>
        <w:tc>
          <w:tcPr>
            <w:tcW w:w="3118" w:type="dxa"/>
          </w:tcPr>
          <w:p w14:paraId="2B80DC08" w14:textId="77777777" w:rsidR="00BB6BDA" w:rsidRPr="0050774B" w:rsidRDefault="00BB6BDA" w:rsidP="0050774B">
            <w:r w:rsidRPr="0050774B">
              <w:t>Mass, length</w:t>
            </w:r>
          </w:p>
        </w:tc>
      </w:tr>
      <w:tr w:rsidR="00BB6BDA" w:rsidRPr="0050774B" w14:paraId="441B09B1" w14:textId="77777777" w:rsidTr="000F4699">
        <w:trPr>
          <w:jc w:val="center"/>
        </w:trPr>
        <w:tc>
          <w:tcPr>
            <w:tcW w:w="4252" w:type="dxa"/>
          </w:tcPr>
          <w:p w14:paraId="718DE11C" w14:textId="77777777" w:rsidR="00BB6BDA" w:rsidRPr="0050774B" w:rsidRDefault="00BB6BDA" w:rsidP="0050774B">
            <w:proofErr w:type="spellStart"/>
            <w:r w:rsidRPr="0050774B">
              <w:t>MaterialSample</w:t>
            </w:r>
            <w:proofErr w:type="spellEnd"/>
            <w:r w:rsidRPr="0050774B">
              <w:t>::</w:t>
            </w:r>
            <w:proofErr w:type="spellStart"/>
            <w:r w:rsidRPr="0050774B">
              <w:t>storageLocation</w:t>
            </w:r>
            <w:proofErr w:type="spellEnd"/>
          </w:p>
        </w:tc>
        <w:tc>
          <w:tcPr>
            <w:tcW w:w="3118" w:type="dxa"/>
          </w:tcPr>
          <w:p w14:paraId="6B01EE2C" w14:textId="77777777" w:rsidR="00BB6BDA" w:rsidRPr="0050774B" w:rsidRDefault="00BB6BDA" w:rsidP="0050774B">
            <w:r w:rsidRPr="0050774B">
              <w:t>Store location</w:t>
            </w:r>
          </w:p>
        </w:tc>
      </w:tr>
      <w:tr w:rsidR="00BB6BDA" w:rsidRPr="0050774B" w14:paraId="67BDA043" w14:textId="77777777" w:rsidTr="000F4699">
        <w:trPr>
          <w:jc w:val="center"/>
        </w:trPr>
        <w:tc>
          <w:tcPr>
            <w:tcW w:w="4252" w:type="dxa"/>
          </w:tcPr>
          <w:p w14:paraId="5C4FA0F1" w14:textId="77777777" w:rsidR="00BB6BDA" w:rsidRPr="0050774B" w:rsidRDefault="00BB6BDA" w:rsidP="0050774B">
            <w:proofErr w:type="spellStart"/>
            <w:r w:rsidRPr="0050774B">
              <w:t>MaterialSample</w:t>
            </w:r>
            <w:proofErr w:type="spellEnd"/>
            <w:r w:rsidRPr="0050774B">
              <w:t>::</w:t>
            </w:r>
            <w:proofErr w:type="spellStart"/>
            <w:r w:rsidRPr="0050774B">
              <w:t>sampling:Sampling:time</w:t>
            </w:r>
            <w:proofErr w:type="spellEnd"/>
          </w:p>
        </w:tc>
        <w:tc>
          <w:tcPr>
            <w:tcW w:w="3118" w:type="dxa"/>
          </w:tcPr>
          <w:p w14:paraId="75DE2EFD" w14:textId="77777777" w:rsidR="00BB6BDA" w:rsidRPr="0050774B" w:rsidRDefault="00BB6BDA" w:rsidP="0050774B">
            <w:r w:rsidRPr="0050774B">
              <w:t>Sample collection date</w:t>
            </w:r>
          </w:p>
        </w:tc>
      </w:tr>
      <w:tr w:rsidR="00BB6BDA" w:rsidRPr="0050774B" w14:paraId="4ABE0E76" w14:textId="77777777" w:rsidTr="000F4699">
        <w:trPr>
          <w:jc w:val="center"/>
        </w:trPr>
        <w:tc>
          <w:tcPr>
            <w:tcW w:w="4252" w:type="dxa"/>
          </w:tcPr>
          <w:p w14:paraId="70BA0A05" w14:textId="77777777" w:rsidR="00BB6BDA" w:rsidRPr="0050774B" w:rsidRDefault="00BB6BDA" w:rsidP="0050774B">
            <w:r w:rsidRPr="0050774B">
              <w:t>Observation::</w:t>
            </w:r>
            <w:proofErr w:type="spellStart"/>
            <w:r w:rsidRPr="0050774B">
              <w:t>phenomenonTime</w:t>
            </w:r>
            <w:proofErr w:type="spellEnd"/>
          </w:p>
        </w:tc>
        <w:tc>
          <w:tcPr>
            <w:tcW w:w="3118" w:type="dxa"/>
          </w:tcPr>
          <w:p w14:paraId="2C1F604C" w14:textId="77777777" w:rsidR="00BB6BDA" w:rsidRPr="0050774B" w:rsidRDefault="00BB6BDA" w:rsidP="0050774B">
            <w:r w:rsidRPr="0050774B">
              <w:t>Sample collection date</w:t>
            </w:r>
          </w:p>
        </w:tc>
      </w:tr>
      <w:tr w:rsidR="00BB6BDA" w:rsidRPr="0050774B" w14:paraId="690FFE5E" w14:textId="77777777" w:rsidTr="000F4699">
        <w:trPr>
          <w:jc w:val="center"/>
        </w:trPr>
        <w:tc>
          <w:tcPr>
            <w:tcW w:w="4252" w:type="dxa"/>
          </w:tcPr>
          <w:p w14:paraId="783DB050" w14:textId="77777777" w:rsidR="00BB6BDA" w:rsidRPr="0050774B" w:rsidRDefault="00BB6BDA" w:rsidP="0050774B">
            <w:r w:rsidRPr="0050774B">
              <w:t>Observation::</w:t>
            </w:r>
            <w:proofErr w:type="spellStart"/>
            <w:r w:rsidRPr="0050774B">
              <w:t>resultTime</w:t>
            </w:r>
            <w:proofErr w:type="spellEnd"/>
          </w:p>
        </w:tc>
        <w:tc>
          <w:tcPr>
            <w:tcW w:w="3118" w:type="dxa"/>
          </w:tcPr>
          <w:p w14:paraId="71A1D908" w14:textId="77777777" w:rsidR="00BB6BDA" w:rsidRPr="0050774B" w:rsidRDefault="00BB6BDA" w:rsidP="0050774B">
            <w:r w:rsidRPr="0050774B">
              <w:t>Analysis date</w:t>
            </w:r>
          </w:p>
        </w:tc>
      </w:tr>
      <w:tr w:rsidR="00BB6BDA" w:rsidRPr="0050774B" w14:paraId="2A6CF3AE" w14:textId="77777777" w:rsidTr="000F4699">
        <w:trPr>
          <w:jc w:val="center"/>
        </w:trPr>
        <w:tc>
          <w:tcPr>
            <w:tcW w:w="4252" w:type="dxa"/>
          </w:tcPr>
          <w:p w14:paraId="259E3CBC" w14:textId="77777777" w:rsidR="00BB6BDA" w:rsidRPr="0050774B" w:rsidRDefault="00BB6BDA" w:rsidP="0050774B">
            <w:r w:rsidRPr="0050774B">
              <w:t>Observation::result</w:t>
            </w:r>
          </w:p>
        </w:tc>
        <w:tc>
          <w:tcPr>
            <w:tcW w:w="3118" w:type="dxa"/>
          </w:tcPr>
          <w:p w14:paraId="428CB0F1" w14:textId="77777777" w:rsidR="00BB6BDA" w:rsidRPr="0050774B" w:rsidRDefault="00BB6BDA" w:rsidP="0050774B">
            <w:r w:rsidRPr="0050774B">
              <w:t>Analysis</w:t>
            </w:r>
          </w:p>
        </w:tc>
      </w:tr>
      <w:tr w:rsidR="00BB6BDA" w:rsidRPr="0050774B" w14:paraId="436341CF" w14:textId="77777777" w:rsidTr="000F4699">
        <w:trPr>
          <w:jc w:val="center"/>
        </w:trPr>
        <w:tc>
          <w:tcPr>
            <w:tcW w:w="4252" w:type="dxa"/>
          </w:tcPr>
          <w:p w14:paraId="30CD23CB" w14:textId="77777777" w:rsidR="00BB6BDA" w:rsidRPr="0050774B" w:rsidRDefault="00BB6BDA" w:rsidP="0050774B">
            <w:r w:rsidRPr="0050774B">
              <w:t>Observation::</w:t>
            </w:r>
            <w:proofErr w:type="spellStart"/>
            <w:r w:rsidRPr="0050774B">
              <w:t>observedProperty</w:t>
            </w:r>
            <w:proofErr w:type="spellEnd"/>
          </w:p>
        </w:tc>
        <w:tc>
          <w:tcPr>
            <w:tcW w:w="3118" w:type="dxa"/>
          </w:tcPr>
          <w:p w14:paraId="48E2E475" w14:textId="77777777" w:rsidR="00BB6BDA" w:rsidRPr="0050774B" w:rsidRDefault="00BB6BDA" w:rsidP="0050774B">
            <w:r w:rsidRPr="0050774B">
              <w:t>Analyte</w:t>
            </w:r>
          </w:p>
        </w:tc>
      </w:tr>
      <w:tr w:rsidR="00BB6BDA" w:rsidRPr="0050774B" w14:paraId="0CB5FA58" w14:textId="77777777" w:rsidTr="000F4699">
        <w:trPr>
          <w:jc w:val="center"/>
        </w:trPr>
        <w:tc>
          <w:tcPr>
            <w:tcW w:w="4252" w:type="dxa"/>
          </w:tcPr>
          <w:p w14:paraId="51E06BDA" w14:textId="77777777" w:rsidR="00BB6BDA" w:rsidRPr="0050774B" w:rsidRDefault="00BB6BDA" w:rsidP="0050774B">
            <w:r w:rsidRPr="0050774B">
              <w:t>Observation::procedure</w:t>
            </w:r>
          </w:p>
        </w:tc>
        <w:tc>
          <w:tcPr>
            <w:tcW w:w="3118" w:type="dxa"/>
          </w:tcPr>
          <w:p w14:paraId="2996793E" w14:textId="77777777" w:rsidR="00BB6BDA" w:rsidRPr="0050774B" w:rsidRDefault="00BB6BDA" w:rsidP="0050774B">
            <w:r w:rsidRPr="0050774B">
              <w:t>Instrument, analytical process</w:t>
            </w:r>
          </w:p>
        </w:tc>
      </w:tr>
    </w:tbl>
    <w:p w14:paraId="5F196B5C" w14:textId="4EAC88E5" w:rsidR="00BB6BDA" w:rsidRDefault="00BB6BDA" w:rsidP="00BB6BDA">
      <w:pPr>
        <w:rPr>
          <w:lang w:eastAsia="ja-JP"/>
        </w:rPr>
      </w:pPr>
    </w:p>
    <w:p w14:paraId="4C0C9F18" w14:textId="6E0C2807" w:rsidR="00B577B2" w:rsidRPr="00BB6BDA" w:rsidRDefault="00B577B2" w:rsidP="00A10CB4">
      <w:pPr>
        <w:pStyle w:val="a2"/>
      </w:pPr>
      <w:bookmarkStart w:id="739" w:name="_Toc72768938"/>
      <w:r w:rsidRPr="00B577B2">
        <w:t>Geology field observations</w:t>
      </w:r>
      <w:bookmarkEnd w:id="739"/>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082"/>
      </w:tblGrid>
      <w:tr w:rsidR="0050774B" w:rsidRPr="0050774B" w14:paraId="08B6A32A" w14:textId="77777777" w:rsidTr="000F4699">
        <w:trPr>
          <w:jc w:val="center"/>
        </w:trPr>
        <w:tc>
          <w:tcPr>
            <w:tcW w:w="5669" w:type="dxa"/>
          </w:tcPr>
          <w:p w14:paraId="275FB83C" w14:textId="6A79AB0A" w:rsidR="0050774B" w:rsidRPr="0050774B" w:rsidRDefault="0050774B" w:rsidP="0050774B">
            <w:pPr>
              <w:jc w:val="center"/>
              <w:rPr>
                <w:b/>
                <w:bCs/>
              </w:rPr>
            </w:pPr>
            <w:r w:rsidRPr="0050774B">
              <w:rPr>
                <w:b/>
                <w:bCs/>
              </w:rPr>
              <w:t>OM</w:t>
            </w:r>
            <w:r w:rsidR="006B3EAA">
              <w:rPr>
                <w:b/>
                <w:bCs/>
              </w:rPr>
              <w:t>S</w:t>
            </w:r>
          </w:p>
        </w:tc>
        <w:tc>
          <w:tcPr>
            <w:tcW w:w="4082" w:type="dxa"/>
          </w:tcPr>
          <w:p w14:paraId="1E2B9317" w14:textId="77777777" w:rsidR="0050774B" w:rsidRPr="0050774B" w:rsidRDefault="0050774B" w:rsidP="0050774B">
            <w:pPr>
              <w:jc w:val="center"/>
              <w:rPr>
                <w:b/>
                <w:bCs/>
              </w:rPr>
            </w:pPr>
            <w:r w:rsidRPr="0050774B">
              <w:rPr>
                <w:b/>
                <w:bCs/>
              </w:rPr>
              <w:t>Geology</w:t>
            </w:r>
          </w:p>
        </w:tc>
      </w:tr>
      <w:tr w:rsidR="0050774B" w:rsidRPr="0050774B" w14:paraId="0628C030" w14:textId="77777777" w:rsidTr="000F4699">
        <w:trPr>
          <w:jc w:val="center"/>
        </w:trPr>
        <w:tc>
          <w:tcPr>
            <w:tcW w:w="5669" w:type="dxa"/>
          </w:tcPr>
          <w:p w14:paraId="619E3283" w14:textId="77777777" w:rsidR="0050774B" w:rsidRPr="0050774B" w:rsidRDefault="0050774B" w:rsidP="0050774B">
            <w:r w:rsidRPr="0050774B">
              <w:t>Observation::</w:t>
            </w:r>
            <w:proofErr w:type="spellStart"/>
            <w:r w:rsidRPr="0050774B">
              <w:t>proximateFeatureOfInterest:SampleCollection</w:t>
            </w:r>
            <w:proofErr w:type="spellEnd"/>
          </w:p>
        </w:tc>
        <w:tc>
          <w:tcPr>
            <w:tcW w:w="4082" w:type="dxa"/>
          </w:tcPr>
          <w:p w14:paraId="0D04A488" w14:textId="77777777" w:rsidR="0050774B" w:rsidRPr="0050774B" w:rsidRDefault="0050774B" w:rsidP="0050774B">
            <w:r w:rsidRPr="0050774B">
              <w:t>Outcrop</w:t>
            </w:r>
          </w:p>
        </w:tc>
      </w:tr>
      <w:tr w:rsidR="0050774B" w:rsidRPr="0050774B" w14:paraId="04E48714" w14:textId="77777777" w:rsidTr="000F4699">
        <w:trPr>
          <w:jc w:val="center"/>
        </w:trPr>
        <w:tc>
          <w:tcPr>
            <w:tcW w:w="5669" w:type="dxa"/>
          </w:tcPr>
          <w:p w14:paraId="6461AF8D" w14:textId="77777777" w:rsidR="0050774B" w:rsidRPr="0050774B" w:rsidRDefault="0050774B" w:rsidP="0050774B">
            <w:proofErr w:type="spellStart"/>
            <w:r w:rsidRPr="0050774B">
              <w:t>SampleCollection</w:t>
            </w:r>
            <w:proofErr w:type="spellEnd"/>
            <w:r w:rsidRPr="0050774B">
              <w:t>::</w:t>
            </w:r>
            <w:proofErr w:type="spellStart"/>
            <w:r w:rsidRPr="0050774B">
              <w:t>member:SpatialSample</w:t>
            </w:r>
            <w:proofErr w:type="spellEnd"/>
          </w:p>
        </w:tc>
        <w:tc>
          <w:tcPr>
            <w:tcW w:w="4082" w:type="dxa"/>
          </w:tcPr>
          <w:p w14:paraId="1298A452" w14:textId="77777777" w:rsidR="0050774B" w:rsidRPr="0050774B" w:rsidRDefault="0050774B" w:rsidP="0050774B">
            <w:r w:rsidRPr="0050774B">
              <w:t>Location of structure observation</w:t>
            </w:r>
          </w:p>
        </w:tc>
      </w:tr>
      <w:tr w:rsidR="0050774B" w:rsidRPr="0050774B" w14:paraId="2AA2965B" w14:textId="77777777" w:rsidTr="000F4699">
        <w:trPr>
          <w:jc w:val="center"/>
        </w:trPr>
        <w:tc>
          <w:tcPr>
            <w:tcW w:w="5669" w:type="dxa"/>
          </w:tcPr>
          <w:p w14:paraId="4E1EC0F6" w14:textId="77777777" w:rsidR="0050774B" w:rsidRPr="0050774B" w:rsidRDefault="0050774B" w:rsidP="0050774B">
            <w:proofErr w:type="spellStart"/>
            <w:r w:rsidRPr="0050774B">
              <w:t>SpatialSample</w:t>
            </w:r>
            <w:proofErr w:type="spellEnd"/>
            <w:r w:rsidRPr="0050774B">
              <w:t>::</w:t>
            </w:r>
            <w:proofErr w:type="spellStart"/>
            <w:r w:rsidRPr="0050774B">
              <w:t>sampledFeature:GeologicUnit</w:t>
            </w:r>
            <w:proofErr w:type="spellEnd"/>
          </w:p>
        </w:tc>
        <w:tc>
          <w:tcPr>
            <w:tcW w:w="4082" w:type="dxa"/>
          </w:tcPr>
          <w:p w14:paraId="0CDD8E23" w14:textId="77777777" w:rsidR="0050774B" w:rsidRPr="0050774B" w:rsidRDefault="0050774B" w:rsidP="0050774B">
            <w:r w:rsidRPr="0050774B">
              <w:t>Geologic Unit</w:t>
            </w:r>
          </w:p>
        </w:tc>
      </w:tr>
      <w:tr w:rsidR="0050774B" w:rsidRPr="0050774B" w14:paraId="217A62E2" w14:textId="77777777" w:rsidTr="000F4699">
        <w:trPr>
          <w:jc w:val="center"/>
        </w:trPr>
        <w:tc>
          <w:tcPr>
            <w:tcW w:w="5669" w:type="dxa"/>
          </w:tcPr>
          <w:p w14:paraId="3A6ED908" w14:textId="77777777" w:rsidR="0050774B" w:rsidRPr="0050774B" w:rsidRDefault="0050774B" w:rsidP="0050774B">
            <w:r w:rsidRPr="0050774B">
              <w:t>Observation::</w:t>
            </w:r>
            <w:proofErr w:type="spellStart"/>
            <w:r w:rsidRPr="0050774B">
              <w:t>phenomenonTime</w:t>
            </w:r>
            <w:proofErr w:type="spellEnd"/>
          </w:p>
        </w:tc>
        <w:tc>
          <w:tcPr>
            <w:tcW w:w="4082" w:type="dxa"/>
          </w:tcPr>
          <w:p w14:paraId="4988D5AE" w14:textId="77777777" w:rsidR="0050774B" w:rsidRPr="0050774B" w:rsidRDefault="0050774B" w:rsidP="0050774B">
            <w:r w:rsidRPr="0050774B">
              <w:t>Outcrop visit date</w:t>
            </w:r>
          </w:p>
        </w:tc>
      </w:tr>
      <w:tr w:rsidR="0050774B" w:rsidRPr="0050774B" w14:paraId="1021024D" w14:textId="77777777" w:rsidTr="000F4699">
        <w:trPr>
          <w:jc w:val="center"/>
        </w:trPr>
        <w:tc>
          <w:tcPr>
            <w:tcW w:w="5669" w:type="dxa"/>
          </w:tcPr>
          <w:p w14:paraId="6F303670" w14:textId="77777777" w:rsidR="0050774B" w:rsidRPr="0050774B" w:rsidRDefault="0050774B" w:rsidP="0050774B">
            <w:r w:rsidRPr="0050774B">
              <w:lastRenderedPageBreak/>
              <w:t>Observation::</w:t>
            </w:r>
            <w:proofErr w:type="spellStart"/>
            <w:r w:rsidRPr="0050774B">
              <w:t>observedProperty</w:t>
            </w:r>
            <w:proofErr w:type="spellEnd"/>
          </w:p>
        </w:tc>
        <w:tc>
          <w:tcPr>
            <w:tcW w:w="4082" w:type="dxa"/>
          </w:tcPr>
          <w:p w14:paraId="27A56BB0" w14:textId="77777777" w:rsidR="0050774B" w:rsidRPr="0050774B" w:rsidRDefault="0050774B" w:rsidP="0050774B">
            <w:r w:rsidRPr="0050774B">
              <w:t>Strike and dip, lithology, alteration state, etc.</w:t>
            </w:r>
          </w:p>
        </w:tc>
      </w:tr>
      <w:tr w:rsidR="0050774B" w:rsidRPr="0050774B" w14:paraId="64C532A8" w14:textId="77777777" w:rsidTr="000F4699">
        <w:trPr>
          <w:jc w:val="center"/>
        </w:trPr>
        <w:tc>
          <w:tcPr>
            <w:tcW w:w="5669" w:type="dxa"/>
          </w:tcPr>
          <w:p w14:paraId="5D6202C3" w14:textId="77777777" w:rsidR="0050774B" w:rsidRPr="0050774B" w:rsidRDefault="0050774B" w:rsidP="0050774B">
            <w:proofErr w:type="spellStart"/>
            <w:r w:rsidRPr="0050774B">
              <w:t>SampleCollection</w:t>
            </w:r>
            <w:proofErr w:type="spellEnd"/>
            <w:r w:rsidRPr="0050774B">
              <w:t>::</w:t>
            </w:r>
            <w:proofErr w:type="spellStart"/>
            <w:r w:rsidRPr="0050774B">
              <w:t>member:MaterialSample</w:t>
            </w:r>
            <w:proofErr w:type="spellEnd"/>
          </w:p>
        </w:tc>
        <w:tc>
          <w:tcPr>
            <w:tcW w:w="4082" w:type="dxa"/>
          </w:tcPr>
          <w:p w14:paraId="1410D4ED" w14:textId="77777777" w:rsidR="0050774B" w:rsidRPr="0050774B" w:rsidRDefault="0050774B" w:rsidP="0050774B">
            <w:r w:rsidRPr="0050774B">
              <w:t>Rock sample</w:t>
            </w:r>
          </w:p>
        </w:tc>
      </w:tr>
      <w:tr w:rsidR="0050774B" w:rsidRPr="0050774B" w14:paraId="5A41F57E" w14:textId="77777777" w:rsidTr="000F4699">
        <w:trPr>
          <w:jc w:val="center"/>
        </w:trPr>
        <w:tc>
          <w:tcPr>
            <w:tcW w:w="5669" w:type="dxa"/>
          </w:tcPr>
          <w:p w14:paraId="7C353776" w14:textId="77777777" w:rsidR="0050774B" w:rsidRPr="0050774B" w:rsidRDefault="0050774B" w:rsidP="0050774B">
            <w:proofErr w:type="spellStart"/>
            <w:r w:rsidRPr="0050774B">
              <w:t>MaterialSample</w:t>
            </w:r>
            <w:proofErr w:type="spellEnd"/>
            <w:r w:rsidRPr="0050774B">
              <w:t>::</w:t>
            </w:r>
            <w:proofErr w:type="spellStart"/>
            <w:r w:rsidRPr="0050774B">
              <w:t>sampledFeature:GeologicUnit</w:t>
            </w:r>
            <w:proofErr w:type="spellEnd"/>
          </w:p>
        </w:tc>
        <w:tc>
          <w:tcPr>
            <w:tcW w:w="4082" w:type="dxa"/>
          </w:tcPr>
          <w:p w14:paraId="209DA14E" w14:textId="77777777" w:rsidR="0050774B" w:rsidRPr="0050774B" w:rsidRDefault="0050774B" w:rsidP="0050774B">
            <w:r w:rsidRPr="0050774B">
              <w:t>Ore body, Geologic Unit</w:t>
            </w:r>
          </w:p>
        </w:tc>
      </w:tr>
    </w:tbl>
    <w:p w14:paraId="72FE47B1" w14:textId="636888E8" w:rsidR="00F90523" w:rsidRDefault="00F90523" w:rsidP="00F90523">
      <w:pPr>
        <w:rPr>
          <w:lang w:eastAsia="ja-JP"/>
        </w:rPr>
      </w:pPr>
    </w:p>
    <w:p w14:paraId="3C590991" w14:textId="6AC1B924" w:rsidR="00B577B2" w:rsidRDefault="00B577B2" w:rsidP="00A10CB4">
      <w:pPr>
        <w:pStyle w:val="a2"/>
      </w:pPr>
      <w:bookmarkStart w:id="740" w:name="_Toc72768939"/>
      <w:r w:rsidRPr="00B577B2">
        <w:t>Geotechnics observations</w:t>
      </w:r>
      <w:bookmarkEnd w:id="740"/>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5655"/>
        <w:gridCol w:w="3225"/>
      </w:tblGrid>
      <w:tr w:rsidR="0050774B" w:rsidRPr="0050774B" w14:paraId="2CD1A2BF" w14:textId="77777777" w:rsidTr="000F4699">
        <w:trPr>
          <w:trHeight w:val="54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1DBA4EFC" w:rsidR="0050774B" w:rsidRPr="0050774B" w:rsidRDefault="0050774B" w:rsidP="0050774B">
            <w:pPr>
              <w:jc w:val="center"/>
              <w:rPr>
                <w:b/>
                <w:bCs/>
              </w:rPr>
            </w:pPr>
            <w:r w:rsidRPr="0050774B">
              <w:rPr>
                <w:b/>
                <w:bCs/>
              </w:rPr>
              <w:t>OM</w:t>
            </w:r>
            <w:r w:rsidR="006B3EAA">
              <w:rPr>
                <w:b/>
                <w:bCs/>
              </w:rPr>
              <w:t>S</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50774B" w:rsidRDefault="0050774B" w:rsidP="0050774B">
            <w:pPr>
              <w:jc w:val="center"/>
              <w:rPr>
                <w:b/>
                <w:bCs/>
              </w:rPr>
            </w:pPr>
            <w:r w:rsidRPr="0050774B">
              <w:rPr>
                <w:b/>
                <w:bCs/>
              </w:rPr>
              <w:t>Geotechnical in situ test</w:t>
            </w:r>
          </w:p>
        </w:tc>
      </w:tr>
      <w:tr w:rsidR="0050774B" w:rsidRPr="0050774B" w14:paraId="2652FD3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50774B" w:rsidRDefault="0050774B" w:rsidP="0050774B">
            <w:r w:rsidRPr="0050774B">
              <w:t>Observation::result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50774B" w:rsidRDefault="0050774B" w:rsidP="0050774B">
            <w:r w:rsidRPr="0050774B">
              <w:t>A log</w:t>
            </w:r>
          </w:p>
        </w:tc>
      </w:tr>
      <w:tr w:rsidR="0050774B" w:rsidRPr="0050774B" w14:paraId="61EBF0E1"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50774B" w:rsidRDefault="0050774B" w:rsidP="0050774B">
            <w:r w:rsidRPr="0050774B">
              <w:t>Observation::</w:t>
            </w:r>
            <w:proofErr w:type="spellStart"/>
            <w:r w:rsidRPr="0050774B">
              <w:t>observedProperty</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50774B" w:rsidRDefault="0050774B" w:rsidP="0050774B">
            <w:r w:rsidRPr="0050774B">
              <w:t>A soil property (</w:t>
            </w:r>
            <w:proofErr w:type="spellStart"/>
            <w:r w:rsidRPr="0050774B">
              <w:t>eg.</w:t>
            </w:r>
            <w:proofErr w:type="spellEnd"/>
            <w:r w:rsidRPr="0050774B">
              <w:t xml:space="preserve"> gamma ray, resistivity, sound speed propagation)</w:t>
            </w:r>
          </w:p>
        </w:tc>
      </w:tr>
      <w:tr w:rsidR="0050774B" w:rsidRPr="0050774B" w14:paraId="3A4B825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50774B" w:rsidRDefault="0050774B" w:rsidP="0050774B">
            <w:r w:rsidRPr="0050774B">
              <w:t>Observation::</w:t>
            </w:r>
            <w:proofErr w:type="spellStart"/>
            <w:r w:rsidRPr="0050774B">
              <w:t>proximateFeatureofInterest:SpatialSample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50774B" w:rsidRDefault="0050774B" w:rsidP="0050774B">
            <w:r w:rsidRPr="0050774B">
              <w:t>The borehole trajectory</w:t>
            </w:r>
          </w:p>
        </w:tc>
      </w:tr>
      <w:tr w:rsidR="0050774B" w:rsidRPr="0050774B" w14:paraId="45D405BE"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50774B" w:rsidRDefault="0050774B" w:rsidP="0050774B">
            <w:r w:rsidRPr="0050774B">
              <w:t>Observation::proximateFeatureofInterest:SpatialSample::sampledFeature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50774B" w:rsidRDefault="0050774B" w:rsidP="0050774B">
            <w:r w:rsidRPr="0050774B">
              <w:t>A part of the Earth</w:t>
            </w:r>
          </w:p>
        </w:tc>
      </w:tr>
      <w:tr w:rsidR="0050774B" w:rsidRPr="0050774B" w14:paraId="658312D4"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50774B" w:rsidRDefault="0050774B" w:rsidP="0050774B">
            <w:r w:rsidRPr="0050774B">
              <w:t>Observation::</w:t>
            </w:r>
            <w:proofErr w:type="spellStart"/>
            <w:r w:rsidRPr="0050774B">
              <w:t>ultimateFeatureofInterest</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50774B" w:rsidRDefault="0050774B" w:rsidP="0050774B">
            <w:r w:rsidRPr="0050774B">
              <w:t>A part of the Earth</w:t>
            </w:r>
          </w:p>
        </w:tc>
      </w:tr>
      <w:tr w:rsidR="0050774B" w:rsidRPr="0050774B" w14:paraId="3ABCB07A"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50774B" w:rsidRDefault="0050774B" w:rsidP="0050774B">
            <w:r w:rsidRPr="0050774B">
              <w:t>Observation::procedure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50774B" w:rsidRDefault="0050774B" w:rsidP="0050774B">
            <w:r w:rsidRPr="0050774B">
              <w:t>Geotechnical test procedure</w:t>
            </w:r>
          </w:p>
        </w:tc>
      </w:tr>
      <w:tr w:rsidR="0050774B" w:rsidRPr="0050774B" w14:paraId="534038F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50774B" w:rsidRDefault="0050774B" w:rsidP="0050774B">
            <w:r w:rsidRPr="0050774B">
              <w:t>Observation::</w:t>
            </w:r>
            <w:proofErr w:type="spellStart"/>
            <w:r w:rsidRPr="0050774B">
              <w:t>phenomenonTime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50774B" w:rsidRDefault="0050774B" w:rsidP="0050774B">
            <w:r w:rsidRPr="0050774B">
              <w:t>Date and time of the test</w:t>
            </w:r>
          </w:p>
        </w:tc>
      </w:tr>
      <w:tr w:rsidR="0050774B" w:rsidRPr="0050774B" w14:paraId="47B080B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50774B" w:rsidRDefault="0050774B" w:rsidP="0050774B">
            <w:r w:rsidRPr="0050774B">
              <w:t>Observation::</w:t>
            </w:r>
            <w:proofErr w:type="spellStart"/>
            <w:r w:rsidRPr="0050774B">
              <w:t>resultTime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50774B" w:rsidRDefault="0050774B" w:rsidP="0050774B">
            <w:r w:rsidRPr="0050774B">
              <w:t>Date and time of the test</w:t>
            </w:r>
          </w:p>
        </w:tc>
      </w:tr>
      <w:tr w:rsidR="0050774B" w:rsidRPr="0050774B" w14:paraId="6F41EAFE"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50774B" w:rsidRDefault="0050774B" w:rsidP="0050774B">
            <w:r w:rsidRPr="0050774B">
              <w:t>Observation::</w:t>
            </w:r>
            <w:proofErr w:type="spellStart"/>
            <w:r w:rsidRPr="0050774B">
              <w:t>validTime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50774B" w:rsidRDefault="0050774B" w:rsidP="0050774B">
            <w:r w:rsidRPr="0050774B">
              <w:t>Date and time of the test</w:t>
            </w:r>
          </w:p>
        </w:tc>
      </w:tr>
    </w:tbl>
    <w:p w14:paraId="690E7D62" w14:textId="16001BDF" w:rsidR="00A10CB4" w:rsidRDefault="00A10CB4" w:rsidP="00F90523">
      <w:pPr>
        <w:rPr>
          <w:lang w:eastAsia="ja-JP"/>
        </w:rPr>
      </w:pPr>
    </w:p>
    <w:p w14:paraId="1D39EBFE" w14:textId="77777777" w:rsidR="00A10CB4" w:rsidRDefault="00A10CB4">
      <w:pPr>
        <w:tabs>
          <w:tab w:val="clear" w:pos="403"/>
        </w:tabs>
        <w:spacing w:after="0" w:line="240" w:lineRule="auto"/>
        <w:jc w:val="left"/>
        <w:rPr>
          <w:lang w:eastAsia="ja-JP"/>
        </w:rPr>
      </w:pPr>
      <w:r>
        <w:rPr>
          <w:lang w:eastAsia="ja-JP"/>
        </w:rPr>
        <w:br w:type="page"/>
      </w:r>
    </w:p>
    <w:p w14:paraId="3189FEC8" w14:textId="77777777" w:rsidR="0050774B" w:rsidRDefault="0050774B" w:rsidP="00F90523">
      <w:pPr>
        <w:rPr>
          <w:lang w:eastAsia="ja-JP"/>
        </w:rPr>
      </w:pPr>
    </w:p>
    <w:p w14:paraId="07E70B30" w14:textId="2C801CBD" w:rsidR="00B577B2" w:rsidRDefault="00B577B2" w:rsidP="00A10CB4">
      <w:pPr>
        <w:pStyle w:val="a2"/>
      </w:pPr>
      <w:bookmarkStart w:id="741" w:name="_Toc72768940"/>
      <w:r w:rsidRPr="00B577B2">
        <w:t>Water quality observations</w:t>
      </w:r>
      <w:bookmarkEnd w:id="741"/>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50774B"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20C661E2" w:rsidR="0050774B" w:rsidRPr="0050774B" w:rsidRDefault="0050774B" w:rsidP="0050774B">
            <w:pPr>
              <w:jc w:val="center"/>
              <w:rPr>
                <w:b/>
                <w:bCs/>
              </w:rPr>
            </w:pPr>
            <w:r w:rsidRPr="0050774B">
              <w:rPr>
                <w:b/>
                <w:bCs/>
              </w:rPr>
              <w:t>OM</w:t>
            </w:r>
            <w:r w:rsidR="006B3EAA">
              <w:rPr>
                <w:b/>
                <w:bCs/>
              </w:rPr>
              <w:t>S</w:t>
            </w:r>
          </w:p>
        </w:tc>
        <w:tc>
          <w:tcPr>
            <w:tcW w:w="4610" w:type="dxa"/>
            <w:shd w:val="clear" w:color="auto" w:fill="auto"/>
            <w:tcMar>
              <w:top w:w="100" w:type="dxa"/>
              <w:left w:w="100" w:type="dxa"/>
              <w:bottom w:w="100" w:type="dxa"/>
              <w:right w:w="100" w:type="dxa"/>
            </w:tcMar>
          </w:tcPr>
          <w:p w14:paraId="7D6AB19C" w14:textId="77777777" w:rsidR="0050774B" w:rsidRPr="0050774B" w:rsidRDefault="0050774B" w:rsidP="0050774B">
            <w:pPr>
              <w:jc w:val="center"/>
              <w:rPr>
                <w:b/>
                <w:bCs/>
              </w:rPr>
            </w:pPr>
            <w:r w:rsidRPr="0050774B">
              <w:rPr>
                <w:b/>
                <w:bCs/>
              </w:rPr>
              <w:t>Water quality</w:t>
            </w:r>
          </w:p>
        </w:tc>
      </w:tr>
      <w:tr w:rsidR="0050774B" w:rsidRPr="0050774B"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50774B" w:rsidRDefault="0050774B" w:rsidP="0050774B">
            <w:r w:rsidRPr="0050774B">
              <w:t>Observation::</w:t>
            </w:r>
            <w:proofErr w:type="spellStart"/>
            <w:r w:rsidRPr="0050774B">
              <w:t>proximateFeatureOfInterest:SpatialSample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50774B" w:rsidRDefault="0050774B" w:rsidP="0050774B">
            <w:r w:rsidRPr="0050774B">
              <w:t xml:space="preserve">Water quality station at </w:t>
            </w:r>
            <w:proofErr w:type="spellStart"/>
            <w:r w:rsidRPr="0050774B">
              <w:t>Cénac</w:t>
            </w:r>
            <w:proofErr w:type="spellEnd"/>
            <w:r w:rsidRPr="0050774B">
              <w:t xml:space="preserve"> (France)</w:t>
            </w:r>
          </w:p>
        </w:tc>
      </w:tr>
      <w:tr w:rsidR="0050774B" w:rsidRPr="0050774B"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50774B" w:rsidRDefault="0050774B" w:rsidP="0050774B">
            <w:proofErr w:type="spellStart"/>
            <w:r w:rsidRPr="0050774B">
              <w:t>SpatialSample</w:t>
            </w:r>
            <w:proofErr w:type="spellEnd"/>
            <w:r w:rsidRPr="0050774B">
              <w:t>::</w:t>
            </w:r>
            <w:proofErr w:type="spellStart"/>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50774B" w:rsidRDefault="0050774B" w:rsidP="0050774B">
            <w:r w:rsidRPr="0050774B">
              <w:t>River (e.g. the Dordogne river)</w:t>
            </w:r>
          </w:p>
        </w:tc>
      </w:tr>
      <w:tr w:rsidR="0050774B" w:rsidRPr="0050774B"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50774B" w:rsidRDefault="0050774B" w:rsidP="0050774B">
            <w:proofErr w:type="spellStart"/>
            <w:r w:rsidRPr="0050774B">
              <w:t>SpatialSample</w:t>
            </w:r>
            <w:proofErr w:type="spellEnd"/>
            <w:r w:rsidRPr="0050774B">
              <w:t>::</w:t>
            </w:r>
            <w:proofErr w:type="spellStart"/>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50774B" w:rsidRDefault="0050774B" w:rsidP="0050774B">
            <w:r w:rsidRPr="0050774B">
              <w:t>Water Sample as sampled on-site</w:t>
            </w:r>
          </w:p>
        </w:tc>
      </w:tr>
      <w:tr w:rsidR="0050774B" w:rsidRPr="0050774B"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50774B" w:rsidRDefault="0050774B" w:rsidP="0050774B">
            <w:proofErr w:type="spellStart"/>
            <w:r w:rsidRPr="0050774B">
              <w:t>MaterialSample</w:t>
            </w:r>
            <w:proofErr w:type="spellEnd"/>
            <w:r w:rsidRPr="0050774B">
              <w:t>::</w:t>
            </w:r>
            <w:proofErr w:type="spellStart"/>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50774B" w:rsidRDefault="0050774B" w:rsidP="0050774B">
            <w:r w:rsidRPr="0050774B">
              <w:t>River (e.g. the Dordogne river)</w:t>
            </w:r>
          </w:p>
        </w:tc>
      </w:tr>
      <w:tr w:rsidR="0050774B" w:rsidRPr="0050774B"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50774B" w:rsidRDefault="0050774B" w:rsidP="0050774B">
            <w:proofErr w:type="spellStart"/>
            <w:r w:rsidRPr="0050774B">
              <w:t>MaterialSample</w:t>
            </w:r>
            <w:proofErr w:type="spellEnd"/>
            <w:r w:rsidRPr="0050774B">
              <w:t>::</w:t>
            </w:r>
            <w:proofErr w:type="spellStart"/>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50774B" w:rsidRDefault="0050774B" w:rsidP="0050774B">
            <w:r w:rsidRPr="0050774B">
              <w:t>Filtered sample (sub-sample of the initial one)</w:t>
            </w:r>
          </w:p>
        </w:tc>
      </w:tr>
      <w:tr w:rsidR="0050774B" w:rsidRPr="0050774B"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50774B" w:rsidRDefault="0050774B" w:rsidP="0050774B">
            <w:proofErr w:type="spellStart"/>
            <w:r w:rsidRPr="0050774B">
              <w:t>MaterialSample</w:t>
            </w:r>
            <w:proofErr w:type="spellEnd"/>
            <w:r w:rsidRPr="0050774B">
              <w:t>::</w:t>
            </w:r>
            <w:proofErr w:type="spellStart"/>
            <w:r w:rsidRPr="0050774B">
              <w:t>sampledFeature:MaterialSample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50774B" w:rsidRDefault="0050774B" w:rsidP="0050774B">
            <w:r w:rsidRPr="0050774B">
              <w:t>The initial water sample that was sub-sampled</w:t>
            </w:r>
          </w:p>
        </w:tc>
      </w:tr>
      <w:tr w:rsidR="0050774B" w:rsidRPr="0050774B"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50774B" w:rsidRDefault="0050774B" w:rsidP="0050774B">
            <w:proofErr w:type="spellStart"/>
            <w:r w:rsidRPr="0050774B">
              <w:t>MaterialSample</w:t>
            </w:r>
            <w:proofErr w:type="spellEnd"/>
            <w:r w:rsidRPr="0050774B">
              <w:t>::</w:t>
            </w:r>
            <w:proofErr w:type="spellStart"/>
            <w:r w:rsidRPr="0050774B">
              <w:t>preparationStep</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50774B" w:rsidRDefault="0050774B" w:rsidP="0050774B">
            <w:r w:rsidRPr="0050774B">
              <w:t>Sample preparation process</w:t>
            </w:r>
          </w:p>
        </w:tc>
      </w:tr>
      <w:tr w:rsidR="0050774B" w:rsidRPr="0050774B"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50774B" w:rsidRDefault="0050774B" w:rsidP="0050774B">
            <w:proofErr w:type="spellStart"/>
            <w:r w:rsidRPr="0050774B">
              <w:t>MaterialSample</w:t>
            </w:r>
            <w:proofErr w:type="spellEnd"/>
            <w:r w:rsidRPr="0050774B">
              <w:t>::</w:t>
            </w:r>
            <w:proofErr w:type="spellStart"/>
            <w:r w:rsidRPr="0050774B">
              <w:t>sampling:Sampling:samplingProcedure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50774B" w:rsidRDefault="0050774B" w:rsidP="0050774B">
            <w:r w:rsidRPr="0050774B">
              <w:t>Sample collection process</w:t>
            </w:r>
          </w:p>
        </w:tc>
      </w:tr>
      <w:tr w:rsidR="0050774B" w:rsidRPr="0050774B"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50774B" w:rsidRDefault="0050774B" w:rsidP="0050774B">
            <w:proofErr w:type="spellStart"/>
            <w:r w:rsidRPr="0050774B">
              <w:t>MaterialSample</w:t>
            </w:r>
            <w:proofErr w:type="spellEnd"/>
            <w:r w:rsidRPr="0050774B">
              <w:t>::</w:t>
            </w:r>
            <w:proofErr w:type="spellStart"/>
            <w:r w:rsidRPr="0050774B">
              <w:t>sourceLocation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50774B" w:rsidRDefault="0050774B" w:rsidP="0050774B">
            <w:r w:rsidRPr="0050774B">
              <w:t>Sample collection location</w:t>
            </w:r>
          </w:p>
        </w:tc>
      </w:tr>
      <w:tr w:rsidR="0050774B" w:rsidRPr="0050774B"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50774B" w:rsidRDefault="0050774B" w:rsidP="0050774B">
            <w:proofErr w:type="spellStart"/>
            <w:r w:rsidRPr="0050774B">
              <w:t>MaterialSample</w:t>
            </w:r>
            <w:proofErr w:type="spellEnd"/>
            <w:r w:rsidRPr="0050774B">
              <w:t>::size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50774B" w:rsidRDefault="0050774B" w:rsidP="0050774B">
            <w:r w:rsidRPr="0050774B">
              <w:t>Volume of the water sampled</w:t>
            </w:r>
          </w:p>
        </w:tc>
      </w:tr>
      <w:tr w:rsidR="0050774B" w:rsidRPr="0050774B"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50774B" w:rsidRDefault="0050774B" w:rsidP="0050774B">
            <w:proofErr w:type="spellStart"/>
            <w:r w:rsidRPr="0050774B">
              <w:t>MaterialSample</w:t>
            </w:r>
            <w:proofErr w:type="spellEnd"/>
            <w:r w:rsidRPr="0050774B">
              <w:t>::</w:t>
            </w:r>
            <w:proofErr w:type="spellStart"/>
            <w:r w:rsidRPr="0050774B">
              <w:t>storageLocation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50774B" w:rsidRDefault="0050774B" w:rsidP="0050774B">
            <w:r w:rsidRPr="0050774B">
              <w:t>Store location</w:t>
            </w:r>
          </w:p>
        </w:tc>
      </w:tr>
      <w:tr w:rsidR="0050774B" w:rsidRPr="0050774B"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50774B" w:rsidRDefault="0050774B" w:rsidP="0050774B">
            <w:proofErr w:type="spellStart"/>
            <w:r w:rsidRPr="0050774B">
              <w:t>MaterialSample</w:t>
            </w:r>
            <w:proofErr w:type="spellEnd"/>
            <w:r w:rsidRPr="0050774B">
              <w:t>::</w:t>
            </w:r>
            <w:proofErr w:type="spellStart"/>
            <w:r w:rsidRPr="0050774B">
              <w:t>sampling:Sampling:time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50774B" w:rsidRDefault="0050774B" w:rsidP="0050774B">
            <w:r w:rsidRPr="0050774B">
              <w:t>Sample collection date</w:t>
            </w:r>
          </w:p>
        </w:tc>
      </w:tr>
      <w:tr w:rsidR="0050774B" w:rsidRPr="0050774B"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50774B" w:rsidRDefault="0050774B" w:rsidP="0050774B">
            <w:r w:rsidRPr="0050774B">
              <w:t>Observation::</w:t>
            </w:r>
            <w:proofErr w:type="spellStart"/>
            <w:r w:rsidRPr="0050774B">
              <w:t>phenomenonTime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50774B" w:rsidRDefault="0050774B" w:rsidP="0050774B">
            <w:r w:rsidRPr="0050774B">
              <w:t>Sample collection date</w:t>
            </w:r>
          </w:p>
        </w:tc>
      </w:tr>
      <w:tr w:rsidR="0050774B" w:rsidRPr="0050774B"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50774B" w:rsidRDefault="0050774B" w:rsidP="0050774B">
            <w:r w:rsidRPr="0050774B">
              <w:t>Observation::</w:t>
            </w:r>
            <w:proofErr w:type="spellStart"/>
            <w:r w:rsidRPr="0050774B">
              <w:t>resultTime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50774B" w:rsidRDefault="0050774B" w:rsidP="0050774B">
            <w:r w:rsidRPr="0050774B">
              <w:t>Analysis date</w:t>
            </w:r>
          </w:p>
        </w:tc>
      </w:tr>
      <w:tr w:rsidR="0050774B" w:rsidRPr="0050774B"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50774B" w:rsidRDefault="0050774B" w:rsidP="0050774B">
            <w:r w:rsidRPr="0050774B">
              <w:t>Observation::result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50774B" w:rsidRDefault="0050774B" w:rsidP="0050774B">
            <w:r w:rsidRPr="0050774B">
              <w:t>Analysis</w:t>
            </w:r>
          </w:p>
        </w:tc>
      </w:tr>
      <w:tr w:rsidR="0050774B" w:rsidRPr="0050774B"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50774B" w:rsidRDefault="0050774B" w:rsidP="0050774B">
            <w:r w:rsidRPr="0050774B">
              <w:lastRenderedPageBreak/>
              <w:t>Observation::</w:t>
            </w:r>
            <w:proofErr w:type="spellStart"/>
            <w:r w:rsidRPr="0050774B">
              <w:t>observedProperty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50774B" w:rsidRDefault="0050774B" w:rsidP="0050774B">
            <w:r w:rsidRPr="0050774B">
              <w:t>Analyte (Nitrates, Phosphates …)</w:t>
            </w:r>
          </w:p>
        </w:tc>
      </w:tr>
      <w:tr w:rsidR="0050774B" w:rsidRPr="0050774B"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50774B" w:rsidRDefault="0050774B" w:rsidP="0050774B">
            <w:r w:rsidRPr="0050774B">
              <w:t>Observation::procedure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50774B" w:rsidRDefault="0050774B" w:rsidP="0050774B">
            <w:r w:rsidRPr="0050774B">
              <w:t xml:space="preserve">Instrument, analytical process (e.g. NF EN ISO 13395 </w:t>
            </w:r>
            <w:proofErr w:type="spellStart"/>
            <w:r w:rsidRPr="0050774B">
              <w:t>Octobre</w:t>
            </w:r>
            <w:proofErr w:type="spellEnd"/>
            <w:r w:rsidRPr="0050774B">
              <w:t xml:space="preserve"> 1996 / T90-012)</w:t>
            </w:r>
          </w:p>
        </w:tc>
      </w:tr>
    </w:tbl>
    <w:p w14:paraId="2ABA9F53" w14:textId="49DB4BFC" w:rsidR="0050774B" w:rsidRDefault="0050774B" w:rsidP="00F90523">
      <w:pPr>
        <w:rPr>
          <w:lang w:eastAsia="ja-JP"/>
        </w:rPr>
      </w:pPr>
    </w:p>
    <w:p w14:paraId="7CFEEDC4" w14:textId="59947DA4" w:rsidR="00B577B2" w:rsidRDefault="00B577B2" w:rsidP="00A10CB4">
      <w:pPr>
        <w:pStyle w:val="a2"/>
      </w:pPr>
      <w:bookmarkStart w:id="742" w:name="_Toc72768941"/>
      <w:r w:rsidRPr="00B577B2">
        <w:t>Soil quality observations</w:t>
      </w:r>
      <w:bookmarkEnd w:id="742"/>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328C0"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43450CFB" w:rsidR="006328C0" w:rsidRPr="006328C0" w:rsidRDefault="006328C0" w:rsidP="006328C0">
            <w:pPr>
              <w:jc w:val="center"/>
              <w:rPr>
                <w:b/>
                <w:bCs/>
              </w:rPr>
            </w:pPr>
            <w:r w:rsidRPr="006328C0">
              <w:rPr>
                <w:b/>
                <w:bCs/>
              </w:rPr>
              <w:t>OM</w:t>
            </w:r>
            <w:r w:rsidR="006B3EAA">
              <w:rPr>
                <w:b/>
                <w:bCs/>
              </w:rPr>
              <w:t>S</w:t>
            </w:r>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328C0" w:rsidRDefault="006328C0" w:rsidP="006328C0">
            <w:pPr>
              <w:jc w:val="center"/>
              <w:rPr>
                <w:b/>
                <w:bCs/>
              </w:rPr>
            </w:pPr>
            <w:r w:rsidRPr="006328C0">
              <w:rPr>
                <w:b/>
                <w:bCs/>
              </w:rPr>
              <w:t>Soil quality</w:t>
            </w:r>
          </w:p>
        </w:tc>
      </w:tr>
      <w:tr w:rsidR="006328C0" w:rsidRPr="006328C0"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328C0" w:rsidRDefault="006328C0" w:rsidP="006328C0">
            <w:r w:rsidRPr="006328C0">
              <w:t>Observation::</w:t>
            </w:r>
            <w:proofErr w:type="spellStart"/>
            <w:r w:rsidRPr="006328C0">
              <w:t>proximateFeatureOfInterest:MaterialSample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328C0" w:rsidRDefault="006328C0" w:rsidP="006328C0">
            <w:r w:rsidRPr="006328C0">
              <w:t>A sub sample or the initial soil sample</w:t>
            </w:r>
          </w:p>
        </w:tc>
      </w:tr>
      <w:tr w:rsidR="006328C0" w:rsidRPr="006328C0"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328C0" w:rsidRDefault="006328C0" w:rsidP="006328C0">
            <w:proofErr w:type="spellStart"/>
            <w:r w:rsidRPr="006328C0">
              <w:t>MaterialSample</w:t>
            </w:r>
            <w:proofErr w:type="spellEnd"/>
            <w:r w:rsidRPr="006328C0">
              <w:t>::</w:t>
            </w:r>
            <w:proofErr w:type="spellStart"/>
            <w:r w:rsidRPr="006328C0">
              <w:t>relatedSample:MaterialSample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328C0" w:rsidRDefault="006328C0" w:rsidP="006328C0">
            <w:r w:rsidRPr="006328C0">
              <w:t>Soil sample (can be a drilling core)</w:t>
            </w:r>
          </w:p>
        </w:tc>
      </w:tr>
      <w:tr w:rsidR="006328C0" w:rsidRPr="006328C0"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328C0" w:rsidRDefault="006328C0" w:rsidP="006328C0">
            <w:proofErr w:type="spellStart"/>
            <w:r w:rsidRPr="006328C0">
              <w:t>MaterialSample:relatedSample:SpatialSample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328C0" w:rsidRDefault="006328C0" w:rsidP="006328C0">
            <w:r w:rsidRPr="006328C0">
              <w:t>The borehole that was drilled and the core extracted from</w:t>
            </w:r>
          </w:p>
        </w:tc>
      </w:tr>
      <w:tr w:rsidR="006328C0" w:rsidRPr="006328C0"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328C0" w:rsidRDefault="006328C0" w:rsidP="006328C0">
            <w:r w:rsidRPr="006328C0">
              <w:t>Observation::</w:t>
            </w:r>
            <w:proofErr w:type="spellStart"/>
            <w:r w:rsidRPr="006328C0">
              <w:t>ultimateFeatureOfInterest</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328C0" w:rsidRDefault="006328C0" w:rsidP="006328C0">
            <w:r w:rsidRPr="006328C0">
              <w:t>Part of the lithosphere</w:t>
            </w:r>
          </w:p>
        </w:tc>
      </w:tr>
      <w:tr w:rsidR="006328C0" w:rsidRPr="006328C0"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328C0" w:rsidRDefault="006328C0" w:rsidP="006328C0">
            <w:proofErr w:type="spellStart"/>
            <w:r w:rsidRPr="006328C0">
              <w:t>MaterialSample</w:t>
            </w:r>
            <w:proofErr w:type="spellEnd"/>
            <w:r w:rsidRPr="006328C0">
              <w:t>::</w:t>
            </w:r>
            <w:proofErr w:type="spellStart"/>
            <w:r w:rsidRPr="006328C0">
              <w:t>preparationStep</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328C0" w:rsidRDefault="006328C0" w:rsidP="006328C0">
            <w:r w:rsidRPr="006328C0">
              <w:t>Sample preparation process</w:t>
            </w:r>
          </w:p>
        </w:tc>
      </w:tr>
      <w:tr w:rsidR="006328C0" w:rsidRPr="006328C0"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328C0" w:rsidRDefault="006328C0" w:rsidP="006328C0">
            <w:proofErr w:type="spellStart"/>
            <w:r w:rsidRPr="006328C0">
              <w:t>MaterialSample</w:t>
            </w:r>
            <w:proofErr w:type="spellEnd"/>
            <w:r w:rsidRPr="006328C0">
              <w:t>::</w:t>
            </w:r>
            <w:proofErr w:type="spellStart"/>
            <w:r w:rsidRPr="006328C0">
              <w:t>sampling:Sampling:samplingProcedure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328C0" w:rsidRDefault="006328C0" w:rsidP="006328C0">
            <w:r w:rsidRPr="006328C0">
              <w:t>How the sample was collected or prepared</w:t>
            </w:r>
          </w:p>
        </w:tc>
      </w:tr>
      <w:tr w:rsidR="006328C0" w:rsidRPr="006328C0"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328C0" w:rsidRDefault="006328C0" w:rsidP="006328C0">
            <w:proofErr w:type="spellStart"/>
            <w:r w:rsidRPr="006328C0">
              <w:t>MaterialSample</w:t>
            </w:r>
            <w:proofErr w:type="spellEnd"/>
            <w:r w:rsidRPr="006328C0">
              <w:t>::</w:t>
            </w:r>
            <w:proofErr w:type="spellStart"/>
            <w:r w:rsidRPr="006328C0">
              <w:t>sourceLocation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328C0" w:rsidRDefault="006328C0" w:rsidP="006328C0">
            <w:r w:rsidRPr="006328C0">
              <w:t>Where the sample has been collected</w:t>
            </w:r>
          </w:p>
        </w:tc>
      </w:tr>
      <w:tr w:rsidR="006328C0" w:rsidRPr="006328C0"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328C0" w:rsidRDefault="006328C0" w:rsidP="006328C0">
            <w:proofErr w:type="spellStart"/>
            <w:r w:rsidRPr="006328C0">
              <w:t>MaterialSample</w:t>
            </w:r>
            <w:proofErr w:type="spellEnd"/>
            <w:r w:rsidRPr="006328C0">
              <w:t>::</w:t>
            </w:r>
            <w:proofErr w:type="spellStart"/>
            <w:r w:rsidRPr="006328C0">
              <w:t>storageLocation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328C0" w:rsidRDefault="006328C0" w:rsidP="006328C0">
            <w:r w:rsidRPr="006328C0">
              <w:t>Where the sample is stored</w:t>
            </w:r>
          </w:p>
        </w:tc>
      </w:tr>
      <w:tr w:rsidR="006328C0" w:rsidRPr="006328C0"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328C0" w:rsidRDefault="006328C0" w:rsidP="006328C0">
            <w:proofErr w:type="spellStart"/>
            <w:r w:rsidRPr="006328C0">
              <w:t>MaterialSample</w:t>
            </w:r>
            <w:proofErr w:type="spellEnd"/>
            <w:r w:rsidRPr="006328C0">
              <w:t>::</w:t>
            </w:r>
            <w:proofErr w:type="spellStart"/>
            <w:r w:rsidRPr="006328C0">
              <w:t>sampling:Sampling:time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328C0" w:rsidRDefault="006328C0" w:rsidP="006328C0">
            <w:r w:rsidRPr="006328C0">
              <w:t>When the sample was collected</w:t>
            </w:r>
          </w:p>
        </w:tc>
      </w:tr>
      <w:tr w:rsidR="006328C0" w:rsidRPr="006328C0"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328C0" w:rsidRDefault="006328C0" w:rsidP="006328C0">
            <w:r w:rsidRPr="006328C0">
              <w:t>Observation::</w:t>
            </w:r>
            <w:proofErr w:type="spellStart"/>
            <w:r w:rsidRPr="006328C0">
              <w:t>phenomenonTime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328C0" w:rsidRDefault="006328C0" w:rsidP="006328C0">
            <w:r w:rsidRPr="006328C0">
              <w:t>Sample collection date</w:t>
            </w:r>
          </w:p>
        </w:tc>
      </w:tr>
      <w:tr w:rsidR="006328C0" w:rsidRPr="006328C0"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328C0" w:rsidRDefault="006328C0" w:rsidP="006328C0">
            <w:r w:rsidRPr="006328C0">
              <w:t>Observation::</w:t>
            </w:r>
            <w:proofErr w:type="spellStart"/>
            <w:r w:rsidRPr="006328C0">
              <w:t>resultTime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328C0" w:rsidRDefault="006328C0" w:rsidP="006328C0">
            <w:r w:rsidRPr="006328C0">
              <w:t>Analysis date</w:t>
            </w:r>
          </w:p>
        </w:tc>
      </w:tr>
      <w:tr w:rsidR="006328C0" w:rsidRPr="006328C0"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328C0" w:rsidRDefault="006328C0" w:rsidP="006328C0">
            <w:r w:rsidRPr="006328C0">
              <w:t>Observation::result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328C0" w:rsidRDefault="006328C0" w:rsidP="006328C0">
            <w:r w:rsidRPr="006328C0">
              <w:t>The result of the analysis</w:t>
            </w:r>
          </w:p>
        </w:tc>
      </w:tr>
      <w:tr w:rsidR="006328C0" w:rsidRPr="006328C0"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328C0" w:rsidRDefault="006328C0" w:rsidP="006328C0">
            <w:r w:rsidRPr="006328C0">
              <w:lastRenderedPageBreak/>
              <w:t>Observation::</w:t>
            </w:r>
            <w:proofErr w:type="spellStart"/>
            <w:r w:rsidRPr="006328C0">
              <w:t>observedProperty</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328C0" w:rsidRDefault="006328C0" w:rsidP="006328C0">
            <w:r w:rsidRPr="006328C0">
              <w:t>The analysed property (generally concentration of a constituent)</w:t>
            </w:r>
          </w:p>
        </w:tc>
      </w:tr>
      <w:tr w:rsidR="006328C0" w:rsidRPr="006328C0"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328C0" w:rsidRDefault="006328C0" w:rsidP="006328C0">
            <w:r w:rsidRPr="006328C0">
              <w:t>Observation::procedure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328C0" w:rsidRDefault="006328C0" w:rsidP="006328C0">
            <w:r w:rsidRPr="006328C0">
              <w:t>The analysis method</w:t>
            </w:r>
          </w:p>
        </w:tc>
      </w:tr>
    </w:tbl>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139C7ED2" w:rsidR="00491C3C" w:rsidRDefault="00491C3C" w:rsidP="00220B53">
      <w:pPr>
        <w:pStyle w:val="ANNEX"/>
        <w:numPr>
          <w:ilvl w:val="0"/>
          <w:numId w:val="3"/>
        </w:numPr>
      </w:pPr>
      <w:r w:rsidRPr="00F02BC7">
        <w:lastRenderedPageBreak/>
        <w:br/>
      </w:r>
      <w:bookmarkStart w:id="743" w:name="_Toc72768942"/>
      <w:bookmarkStart w:id="744" w:name="_Ref71659104"/>
      <w:bookmarkStart w:id="745" w:name="_Ref71659115"/>
      <w:r w:rsidRPr="00F02BC7">
        <w:rPr>
          <w:b w:val="0"/>
        </w:rPr>
        <w:t>(</w:t>
      </w:r>
      <w:r>
        <w:rPr>
          <w:b w:val="0"/>
        </w:rPr>
        <w:t>informative</w:t>
      </w:r>
      <w:r w:rsidRPr="00F02BC7">
        <w:rPr>
          <w:b w:val="0"/>
        </w:rPr>
        <w:t>)</w:t>
      </w:r>
      <w:r w:rsidRPr="00F02BC7">
        <w:br/>
      </w:r>
      <w:r w:rsidRPr="00F02BC7">
        <w:br/>
      </w:r>
      <w:r w:rsidR="00EC3D8D" w:rsidRPr="00EC3D8D">
        <w:t>Changes in the Observation</w:t>
      </w:r>
      <w:r w:rsidR="00FF0FE2">
        <w:t xml:space="preserve"> </w:t>
      </w:r>
      <w:r w:rsidR="00EC3D8D" w:rsidRPr="00EC3D8D">
        <w:t xml:space="preserve">and </w:t>
      </w:r>
      <w:r w:rsidR="00FF0FE2">
        <w:t xml:space="preserve">Sample </w:t>
      </w:r>
      <w:r w:rsidR="00EC3D8D" w:rsidRPr="00EC3D8D">
        <w:t>models</w:t>
      </w:r>
      <w:r w:rsidR="00D03415">
        <w:br/>
      </w:r>
      <w:commentRangeStart w:id="746"/>
      <w:r w:rsidR="00EC3D8D" w:rsidRPr="00EC3D8D">
        <w:t xml:space="preserve">between </w:t>
      </w:r>
      <w:r w:rsidR="00DB2B9C">
        <w:t xml:space="preserve">ISO 19156:2011, edition 1 </w:t>
      </w:r>
      <w:r w:rsidR="00EC3D8D" w:rsidRPr="00EC3D8D">
        <w:t xml:space="preserve">and </w:t>
      </w:r>
      <w:r w:rsidR="00DB2B9C">
        <w:t>ISO 19156:</w:t>
      </w:r>
      <w:commentRangeStart w:id="747"/>
      <w:commentRangeStart w:id="748"/>
      <w:r w:rsidR="00DB2B9C">
        <w:t>2020</w:t>
      </w:r>
      <w:commentRangeEnd w:id="747"/>
      <w:r w:rsidR="00DB2B9C">
        <w:rPr>
          <w:rStyle w:val="CommentReference"/>
        </w:rPr>
        <w:commentReference w:id="747"/>
      </w:r>
      <w:commentRangeEnd w:id="748"/>
      <w:r w:rsidR="00DB2B9C">
        <w:rPr>
          <w:rStyle w:val="CommentReference"/>
        </w:rPr>
        <w:commentReference w:id="748"/>
      </w:r>
      <w:r w:rsidR="00DB2B9C">
        <w:t>, edition 2</w:t>
      </w:r>
      <w:commentRangeEnd w:id="746"/>
      <w:r w:rsidR="00DB2B9C">
        <w:rPr>
          <w:rStyle w:val="CommentReference"/>
          <w:rFonts w:eastAsia="Calibri"/>
          <w:b w:val="0"/>
          <w:lang w:eastAsia="en-US"/>
        </w:rPr>
        <w:commentReference w:id="746"/>
      </w:r>
      <w:bookmarkEnd w:id="743"/>
      <w:bookmarkEnd w:id="744"/>
      <w:bookmarkEnd w:id="745"/>
    </w:p>
    <w:p w14:paraId="1FCB9535" w14:textId="31FDF139" w:rsidR="0040049D" w:rsidRDefault="0040049D" w:rsidP="0040049D">
      <w:pPr>
        <w:rPr>
          <w:lang w:eastAsia="ja-JP"/>
        </w:rPr>
      </w:pPr>
      <w:r>
        <w:rPr>
          <w:lang w:eastAsia="ja-JP"/>
        </w:rPr>
        <w:t xml:space="preserve">This annex contains information about the changes made in the Observation, Sampling and Specimen models between </w:t>
      </w:r>
      <w:r w:rsidR="002F3554">
        <w:rPr>
          <w:lang w:eastAsia="ja-JP"/>
        </w:rPr>
        <w:t xml:space="preserve">Observations and </w:t>
      </w:r>
      <w:del w:id="749" w:author="Katharina Schleidt" w:date="2021-07-05T20:14:00Z">
        <w:r w:rsidR="002F3554" w:rsidDel="00CC3A78">
          <w:rPr>
            <w:lang w:eastAsia="ja-JP"/>
          </w:rPr>
          <w:delText>measurements</w:delText>
        </w:r>
        <w:r w:rsidDel="00CC3A78">
          <w:rPr>
            <w:lang w:eastAsia="ja-JP"/>
          </w:rPr>
          <w:delText xml:space="preserve"> </w:delText>
        </w:r>
      </w:del>
      <w:ins w:id="750" w:author="Katharina Schleidt" w:date="2021-07-05T20:14:00Z">
        <w:r w:rsidR="00CC3A78">
          <w:rPr>
            <w:lang w:eastAsia="ja-JP"/>
          </w:rPr>
          <w:t xml:space="preserve">Measurements </w:t>
        </w:r>
      </w:ins>
      <w:r>
        <w:rPr>
          <w:lang w:eastAsia="ja-JP"/>
        </w:rPr>
        <w:t xml:space="preserve">v2.0 (ISO 19156:2011, edition 1) and </w:t>
      </w:r>
      <w:r w:rsidR="002F3554">
        <w:rPr>
          <w:lang w:eastAsia="ja-JP"/>
        </w:rPr>
        <w:t xml:space="preserve">Observations, </w:t>
      </w:r>
      <w:del w:id="751" w:author="Katharina Schleidt" w:date="2021-07-05T20:14:00Z">
        <w:r w:rsidR="002F3554" w:rsidDel="00CC3A78">
          <w:rPr>
            <w:lang w:eastAsia="ja-JP"/>
          </w:rPr>
          <w:delText xml:space="preserve">measurements </w:delText>
        </w:r>
      </w:del>
      <w:ins w:id="752" w:author="Katharina Schleidt" w:date="2021-07-05T20:14:00Z">
        <w:r w:rsidR="00CC3A78">
          <w:rPr>
            <w:lang w:eastAsia="ja-JP"/>
          </w:rPr>
          <w:t xml:space="preserve">Measurements </w:t>
        </w:r>
      </w:ins>
      <w:r w:rsidR="002F3554">
        <w:rPr>
          <w:lang w:eastAsia="ja-JP"/>
        </w:rPr>
        <w:t xml:space="preserve">and </w:t>
      </w:r>
      <w:del w:id="753" w:author="Katharina Schleidt" w:date="2021-07-05T20:14:00Z">
        <w:r w:rsidR="002F3554" w:rsidDel="00CC3A78">
          <w:rPr>
            <w:lang w:eastAsia="ja-JP"/>
          </w:rPr>
          <w:delText>samples</w:delText>
        </w:r>
        <w:r w:rsidDel="00CC3A78">
          <w:rPr>
            <w:lang w:eastAsia="ja-JP"/>
          </w:rPr>
          <w:delText xml:space="preserve"> </w:delText>
        </w:r>
      </w:del>
      <w:ins w:id="754" w:author="Katharina Schleidt" w:date="2021-07-05T20:14:00Z">
        <w:r w:rsidR="00CC3A78">
          <w:rPr>
            <w:lang w:eastAsia="ja-JP"/>
          </w:rPr>
          <w:t xml:space="preserve">Samples </w:t>
        </w:r>
      </w:ins>
      <w:r>
        <w:rPr>
          <w:lang w:eastAsia="ja-JP"/>
        </w:rPr>
        <w:t>v3.0 (ISO 19156:</w:t>
      </w:r>
      <w:commentRangeStart w:id="755"/>
      <w:commentRangeStart w:id="756"/>
      <w:r>
        <w:rPr>
          <w:lang w:eastAsia="ja-JP"/>
        </w:rPr>
        <w:t>2020</w:t>
      </w:r>
      <w:commentRangeEnd w:id="755"/>
      <w:r w:rsidR="00AE5CAB">
        <w:rPr>
          <w:rStyle w:val="CommentReference"/>
        </w:rPr>
        <w:commentReference w:id="755"/>
      </w:r>
      <w:commentRangeEnd w:id="756"/>
      <w:r w:rsidR="00AE5CAB">
        <w:rPr>
          <w:rStyle w:val="CommentReference"/>
        </w:rPr>
        <w:commentReference w:id="756"/>
      </w:r>
      <w:r>
        <w:rPr>
          <w:lang w:eastAsia="ja-JP"/>
        </w:rPr>
        <w:t>, edition 2). It is intended for readers familiar with the O&amp;M v2.0 and ISO 19156:2011 and provides detailed migration guidance for information systems and application schemas based on the O&amp;M concepts.</w:t>
      </w:r>
    </w:p>
    <w:p w14:paraId="6027D0BE" w14:textId="77777777" w:rsidR="0040049D" w:rsidRDefault="0040049D" w:rsidP="00917C89">
      <w:pPr>
        <w:pStyle w:val="a2"/>
      </w:pPr>
      <w:bookmarkStart w:id="757" w:name="_Toc72768943"/>
      <w:r>
        <w:t>Package and requirements class structure</w:t>
      </w:r>
      <w:bookmarkEnd w:id="757"/>
    </w:p>
    <w:p w14:paraId="727FF597" w14:textId="77777777" w:rsidR="0040049D" w:rsidRDefault="0040049D" w:rsidP="0040049D">
      <w:pPr>
        <w:rPr>
          <w:lang w:eastAsia="ja-JP"/>
        </w:rPr>
      </w:pPr>
      <w:r>
        <w:rPr>
          <w:lang w:eastAsia="ja-JP"/>
        </w:rPr>
        <w:t>The following UML packages were defined in the ISO 19156 Edition 1 (2011):</w:t>
      </w:r>
    </w:p>
    <w:p w14:paraId="112C4786" w14:textId="77777777" w:rsidR="00165AA5" w:rsidRDefault="0040049D" w:rsidP="0040049D">
      <w:pPr>
        <w:pStyle w:val="ListParagraph"/>
        <w:numPr>
          <w:ilvl w:val="0"/>
          <w:numId w:val="12"/>
        </w:numPr>
        <w:rPr>
          <w:lang w:eastAsia="ja-JP"/>
        </w:rPr>
      </w:pPr>
      <w:r>
        <w:rPr>
          <w:lang w:eastAsia="ja-JP"/>
        </w:rPr>
        <w:t>Observation schema</w:t>
      </w:r>
    </w:p>
    <w:p w14:paraId="49D1EEF8" w14:textId="77777777" w:rsidR="00165AA5" w:rsidRDefault="0040049D" w:rsidP="0040049D">
      <w:pPr>
        <w:pStyle w:val="ListParagraph"/>
        <w:numPr>
          <w:ilvl w:val="1"/>
          <w:numId w:val="12"/>
        </w:numPr>
        <w:rPr>
          <w:lang w:eastAsia="ja-JP"/>
        </w:rPr>
      </w:pPr>
      <w:r>
        <w:rPr>
          <w:lang w:eastAsia="ja-JP"/>
        </w:rPr>
        <w:t>observation &lt;&lt;</w:t>
      </w:r>
      <w:proofErr w:type="spellStart"/>
      <w:r>
        <w:rPr>
          <w:lang w:eastAsia="ja-JP"/>
        </w:rPr>
        <w:t>ApplicationSchema</w:t>
      </w:r>
      <w:proofErr w:type="spellEnd"/>
      <w:r>
        <w:rPr>
          <w:lang w:eastAsia="ja-JP"/>
        </w:rPr>
        <w:t>&gt;&gt;</w:t>
      </w:r>
    </w:p>
    <w:p w14:paraId="7B9DFA12" w14:textId="77777777" w:rsidR="00165AA5" w:rsidRDefault="0040049D" w:rsidP="0040049D">
      <w:pPr>
        <w:pStyle w:val="ListParagraph"/>
        <w:numPr>
          <w:ilvl w:val="1"/>
          <w:numId w:val="12"/>
        </w:numPr>
        <w:rPr>
          <w:lang w:eastAsia="ja-JP"/>
        </w:rPr>
      </w:pPr>
      <w:r>
        <w:rPr>
          <w:lang w:eastAsia="ja-JP"/>
        </w:rPr>
        <w:t>measurement &lt;&lt;</w:t>
      </w:r>
      <w:proofErr w:type="spellStart"/>
      <w:r>
        <w:rPr>
          <w:lang w:eastAsia="ja-JP"/>
        </w:rPr>
        <w:t>ApplicationSchema</w:t>
      </w:r>
      <w:proofErr w:type="spellEnd"/>
      <w:r>
        <w:rPr>
          <w:lang w:eastAsia="ja-JP"/>
        </w:rPr>
        <w:t>&gt;&gt;</w:t>
      </w:r>
    </w:p>
    <w:p w14:paraId="276044F7" w14:textId="77777777" w:rsidR="00165AA5" w:rsidRDefault="0040049D" w:rsidP="0040049D">
      <w:pPr>
        <w:pStyle w:val="ListParagraph"/>
        <w:numPr>
          <w:ilvl w:val="1"/>
          <w:numId w:val="12"/>
        </w:numPr>
        <w:rPr>
          <w:lang w:eastAsia="ja-JP"/>
        </w:rPr>
      </w:pPr>
      <w:proofErr w:type="spellStart"/>
      <w:r>
        <w:rPr>
          <w:lang w:eastAsia="ja-JP"/>
        </w:rPr>
        <w:t>categoryObservation</w:t>
      </w:r>
      <w:proofErr w:type="spellEnd"/>
      <w:r>
        <w:rPr>
          <w:lang w:eastAsia="ja-JP"/>
        </w:rPr>
        <w:t xml:space="preserve"> &lt;&lt;</w:t>
      </w:r>
      <w:proofErr w:type="spellStart"/>
      <w:r>
        <w:rPr>
          <w:lang w:eastAsia="ja-JP"/>
        </w:rPr>
        <w:t>RequirementsClass</w:t>
      </w:r>
      <w:proofErr w:type="spellEnd"/>
      <w:r>
        <w:rPr>
          <w:lang w:eastAsia="ja-JP"/>
        </w:rPr>
        <w:t>&gt;&gt;</w:t>
      </w:r>
    </w:p>
    <w:p w14:paraId="445492E6" w14:textId="77777777" w:rsidR="00165AA5" w:rsidRDefault="0040049D" w:rsidP="0040049D">
      <w:pPr>
        <w:pStyle w:val="ListParagraph"/>
        <w:numPr>
          <w:ilvl w:val="1"/>
          <w:numId w:val="12"/>
        </w:numPr>
        <w:rPr>
          <w:lang w:eastAsia="ja-JP"/>
        </w:rPr>
      </w:pPr>
      <w:proofErr w:type="spellStart"/>
      <w:r>
        <w:rPr>
          <w:lang w:eastAsia="ja-JP"/>
        </w:rPr>
        <w:t>countObservation</w:t>
      </w:r>
      <w:proofErr w:type="spellEnd"/>
      <w:r>
        <w:rPr>
          <w:lang w:eastAsia="ja-JP"/>
        </w:rPr>
        <w:t xml:space="preserve"> &lt;&lt;</w:t>
      </w:r>
      <w:proofErr w:type="spellStart"/>
      <w:r>
        <w:rPr>
          <w:lang w:eastAsia="ja-JP"/>
        </w:rPr>
        <w:t>RequirementsClass</w:t>
      </w:r>
      <w:proofErr w:type="spellEnd"/>
      <w:r>
        <w:rPr>
          <w:lang w:eastAsia="ja-JP"/>
        </w:rPr>
        <w:t>&gt;&gt;</w:t>
      </w:r>
    </w:p>
    <w:p w14:paraId="3EA97AC6" w14:textId="77777777" w:rsidR="00165AA5" w:rsidRDefault="0040049D" w:rsidP="0040049D">
      <w:pPr>
        <w:pStyle w:val="ListParagraph"/>
        <w:numPr>
          <w:ilvl w:val="1"/>
          <w:numId w:val="12"/>
        </w:numPr>
        <w:rPr>
          <w:lang w:eastAsia="ja-JP"/>
        </w:rPr>
      </w:pPr>
      <w:proofErr w:type="spellStart"/>
      <w:r>
        <w:rPr>
          <w:lang w:eastAsia="ja-JP"/>
        </w:rPr>
        <w:t>truthObservation</w:t>
      </w:r>
      <w:proofErr w:type="spellEnd"/>
      <w:r>
        <w:rPr>
          <w:lang w:eastAsia="ja-JP"/>
        </w:rPr>
        <w:t xml:space="preserve"> &lt;&lt;</w:t>
      </w:r>
      <w:proofErr w:type="spellStart"/>
      <w:r>
        <w:rPr>
          <w:lang w:eastAsia="ja-JP"/>
        </w:rPr>
        <w:t>RequirementsClass</w:t>
      </w:r>
      <w:proofErr w:type="spellEnd"/>
      <w:r>
        <w:rPr>
          <w:lang w:eastAsia="ja-JP"/>
        </w:rPr>
        <w:t>&gt;&gt;</w:t>
      </w:r>
    </w:p>
    <w:p w14:paraId="4AC653B3" w14:textId="77777777" w:rsidR="00165AA5" w:rsidRDefault="0040049D" w:rsidP="0040049D">
      <w:pPr>
        <w:pStyle w:val="ListParagraph"/>
        <w:numPr>
          <w:ilvl w:val="1"/>
          <w:numId w:val="12"/>
        </w:numPr>
        <w:rPr>
          <w:lang w:eastAsia="ja-JP"/>
        </w:rPr>
      </w:pPr>
      <w:proofErr w:type="spellStart"/>
      <w:r>
        <w:rPr>
          <w:lang w:eastAsia="ja-JP"/>
        </w:rPr>
        <w:t>temporalObservation</w:t>
      </w:r>
      <w:proofErr w:type="spellEnd"/>
      <w:r>
        <w:rPr>
          <w:lang w:eastAsia="ja-JP"/>
        </w:rPr>
        <w:t xml:space="preserve"> &lt;&lt;</w:t>
      </w:r>
      <w:proofErr w:type="spellStart"/>
      <w:r>
        <w:rPr>
          <w:lang w:eastAsia="ja-JP"/>
        </w:rPr>
        <w:t>RequirementsClass</w:t>
      </w:r>
      <w:proofErr w:type="spellEnd"/>
      <w:r>
        <w:rPr>
          <w:lang w:eastAsia="ja-JP"/>
        </w:rPr>
        <w:t>&gt;&gt;</w:t>
      </w:r>
    </w:p>
    <w:p w14:paraId="1B9D03D7" w14:textId="77777777" w:rsidR="00165AA5" w:rsidRDefault="0040049D" w:rsidP="0040049D">
      <w:pPr>
        <w:pStyle w:val="ListParagraph"/>
        <w:numPr>
          <w:ilvl w:val="1"/>
          <w:numId w:val="12"/>
        </w:numPr>
        <w:rPr>
          <w:lang w:eastAsia="ja-JP"/>
        </w:rPr>
      </w:pPr>
      <w:proofErr w:type="spellStart"/>
      <w:r>
        <w:rPr>
          <w:lang w:eastAsia="ja-JP"/>
        </w:rPr>
        <w:t>geometryObservation</w:t>
      </w:r>
      <w:proofErr w:type="spellEnd"/>
      <w:r>
        <w:rPr>
          <w:lang w:eastAsia="ja-JP"/>
        </w:rPr>
        <w:t xml:space="preserve"> &lt;&lt;</w:t>
      </w:r>
      <w:proofErr w:type="spellStart"/>
      <w:r>
        <w:rPr>
          <w:lang w:eastAsia="ja-JP"/>
        </w:rPr>
        <w:t>RequirementsClass</w:t>
      </w:r>
      <w:proofErr w:type="spellEnd"/>
      <w:r>
        <w:rPr>
          <w:lang w:eastAsia="ja-JP"/>
        </w:rPr>
        <w:t>&gt;&gt;</w:t>
      </w:r>
    </w:p>
    <w:p w14:paraId="24A6625B" w14:textId="77777777" w:rsidR="00165AA5" w:rsidRDefault="0040049D" w:rsidP="0040049D">
      <w:pPr>
        <w:pStyle w:val="ListParagraph"/>
        <w:numPr>
          <w:ilvl w:val="1"/>
          <w:numId w:val="12"/>
        </w:numPr>
        <w:rPr>
          <w:lang w:eastAsia="ja-JP"/>
        </w:rPr>
      </w:pPr>
      <w:proofErr w:type="spellStart"/>
      <w:r>
        <w:rPr>
          <w:lang w:eastAsia="ja-JP"/>
        </w:rPr>
        <w:t>complexObservation</w:t>
      </w:r>
      <w:proofErr w:type="spellEnd"/>
      <w:r>
        <w:rPr>
          <w:lang w:eastAsia="ja-JP"/>
        </w:rPr>
        <w:t xml:space="preserve"> &lt;&lt;</w:t>
      </w:r>
      <w:proofErr w:type="spellStart"/>
      <w:r>
        <w:rPr>
          <w:lang w:eastAsia="ja-JP"/>
        </w:rPr>
        <w:t>RequirementsClass</w:t>
      </w:r>
      <w:proofErr w:type="spellEnd"/>
      <w:r>
        <w:rPr>
          <w:lang w:eastAsia="ja-JP"/>
        </w:rPr>
        <w:t>&gt;&gt;</w:t>
      </w:r>
    </w:p>
    <w:p w14:paraId="6926B207" w14:textId="77777777" w:rsidR="00165AA5" w:rsidRDefault="0040049D" w:rsidP="0040049D">
      <w:pPr>
        <w:pStyle w:val="ListParagraph"/>
        <w:numPr>
          <w:ilvl w:val="1"/>
          <w:numId w:val="12"/>
        </w:numPr>
        <w:rPr>
          <w:lang w:eastAsia="ja-JP"/>
        </w:rPr>
      </w:pPr>
      <w:proofErr w:type="spellStart"/>
      <w:r>
        <w:rPr>
          <w:lang w:eastAsia="ja-JP"/>
        </w:rPr>
        <w:t>coverageObservation</w:t>
      </w:r>
      <w:proofErr w:type="spellEnd"/>
      <w:r>
        <w:rPr>
          <w:lang w:eastAsia="ja-JP"/>
        </w:rPr>
        <w:t xml:space="preserve"> &lt;&lt;</w:t>
      </w:r>
      <w:proofErr w:type="spellStart"/>
      <w:r>
        <w:rPr>
          <w:lang w:eastAsia="ja-JP"/>
        </w:rPr>
        <w:t>RequirementsClass</w:t>
      </w:r>
      <w:proofErr w:type="spellEnd"/>
      <w:r>
        <w:rPr>
          <w:lang w:eastAsia="ja-JP"/>
        </w:rPr>
        <w:t>&gt;&gt;</w:t>
      </w:r>
    </w:p>
    <w:p w14:paraId="27FCA231" w14:textId="77777777" w:rsidR="00165AA5" w:rsidRDefault="0040049D" w:rsidP="0040049D">
      <w:pPr>
        <w:pStyle w:val="ListParagraph"/>
        <w:numPr>
          <w:ilvl w:val="1"/>
          <w:numId w:val="12"/>
        </w:numPr>
        <w:rPr>
          <w:lang w:eastAsia="ja-JP"/>
        </w:rPr>
      </w:pPr>
      <w:proofErr w:type="spellStart"/>
      <w:r>
        <w:rPr>
          <w:lang w:eastAsia="ja-JP"/>
        </w:rPr>
        <w:t>pointCoverageObservation</w:t>
      </w:r>
      <w:proofErr w:type="spellEnd"/>
      <w:r>
        <w:rPr>
          <w:lang w:eastAsia="ja-JP"/>
        </w:rPr>
        <w:t xml:space="preserve"> &lt;&lt;</w:t>
      </w:r>
      <w:proofErr w:type="spellStart"/>
      <w:r>
        <w:rPr>
          <w:lang w:eastAsia="ja-JP"/>
        </w:rPr>
        <w:t>RequirementsClass</w:t>
      </w:r>
      <w:proofErr w:type="spellEnd"/>
      <w:r>
        <w:rPr>
          <w:lang w:eastAsia="ja-JP"/>
        </w:rPr>
        <w:t>&gt;&gt;</w:t>
      </w:r>
    </w:p>
    <w:p w14:paraId="5AB13684" w14:textId="77777777" w:rsidR="00165AA5" w:rsidRDefault="0040049D" w:rsidP="0040049D">
      <w:pPr>
        <w:pStyle w:val="ListParagraph"/>
        <w:numPr>
          <w:ilvl w:val="1"/>
          <w:numId w:val="12"/>
        </w:numPr>
        <w:rPr>
          <w:lang w:eastAsia="ja-JP"/>
        </w:rPr>
      </w:pPr>
      <w:proofErr w:type="spellStart"/>
      <w:r>
        <w:rPr>
          <w:lang w:eastAsia="ja-JP"/>
        </w:rPr>
        <w:t>timeSeriesObservation</w:t>
      </w:r>
      <w:proofErr w:type="spellEnd"/>
      <w:r>
        <w:rPr>
          <w:lang w:eastAsia="ja-JP"/>
        </w:rPr>
        <w:t xml:space="preserve"> &lt;&lt;</w:t>
      </w:r>
      <w:proofErr w:type="spellStart"/>
      <w:r>
        <w:rPr>
          <w:lang w:eastAsia="ja-JP"/>
        </w:rPr>
        <w:t>RequirementsClass</w:t>
      </w:r>
      <w:proofErr w:type="spellEnd"/>
      <w:r>
        <w:rPr>
          <w:lang w:eastAsia="ja-JP"/>
        </w:rPr>
        <w:t>&gt;&gt;</w:t>
      </w:r>
    </w:p>
    <w:p w14:paraId="7CCB1A7B" w14:textId="77777777" w:rsidR="00165AA5" w:rsidRDefault="0040049D" w:rsidP="0040049D">
      <w:pPr>
        <w:pStyle w:val="ListParagraph"/>
        <w:numPr>
          <w:ilvl w:val="0"/>
          <w:numId w:val="12"/>
        </w:numPr>
        <w:rPr>
          <w:lang w:eastAsia="ja-JP"/>
        </w:rPr>
      </w:pPr>
      <w:r>
        <w:rPr>
          <w:lang w:eastAsia="ja-JP"/>
        </w:rPr>
        <w:t>Sampling Features</w:t>
      </w:r>
    </w:p>
    <w:p w14:paraId="14A01000" w14:textId="77777777" w:rsidR="00165AA5" w:rsidRDefault="0040049D" w:rsidP="0040049D">
      <w:pPr>
        <w:pStyle w:val="ListParagraph"/>
        <w:numPr>
          <w:ilvl w:val="1"/>
          <w:numId w:val="12"/>
        </w:numPr>
        <w:rPr>
          <w:lang w:eastAsia="ja-JP"/>
        </w:rPr>
      </w:pPr>
      <w:proofErr w:type="spellStart"/>
      <w:r>
        <w:rPr>
          <w:lang w:eastAsia="ja-JP"/>
        </w:rPr>
        <w:t>samplingFeature</w:t>
      </w:r>
      <w:proofErr w:type="spellEnd"/>
      <w:r>
        <w:rPr>
          <w:lang w:eastAsia="ja-JP"/>
        </w:rPr>
        <w:t xml:space="preserve"> &lt;&lt;</w:t>
      </w:r>
      <w:proofErr w:type="spellStart"/>
      <w:r>
        <w:rPr>
          <w:lang w:eastAsia="ja-JP"/>
        </w:rPr>
        <w:t>ApplicationSchema</w:t>
      </w:r>
      <w:proofErr w:type="spellEnd"/>
      <w:r>
        <w:rPr>
          <w:lang w:eastAsia="ja-JP"/>
        </w:rPr>
        <w:t>&gt;&gt;</w:t>
      </w:r>
    </w:p>
    <w:p w14:paraId="66F30AB8" w14:textId="77777777" w:rsidR="00165AA5" w:rsidRDefault="0040049D" w:rsidP="0040049D">
      <w:pPr>
        <w:pStyle w:val="ListParagraph"/>
        <w:numPr>
          <w:ilvl w:val="1"/>
          <w:numId w:val="12"/>
        </w:numPr>
        <w:rPr>
          <w:lang w:eastAsia="ja-JP"/>
        </w:rPr>
      </w:pPr>
      <w:proofErr w:type="spellStart"/>
      <w:r>
        <w:rPr>
          <w:lang w:eastAsia="ja-JP"/>
        </w:rPr>
        <w:t>spatialSamplingFeature</w:t>
      </w:r>
      <w:proofErr w:type="spellEnd"/>
      <w:r>
        <w:rPr>
          <w:lang w:eastAsia="ja-JP"/>
        </w:rPr>
        <w:t xml:space="preserve"> &lt;&lt;</w:t>
      </w:r>
      <w:proofErr w:type="spellStart"/>
      <w:r>
        <w:rPr>
          <w:lang w:eastAsia="ja-JP"/>
        </w:rPr>
        <w:t>ApplicationSchema</w:t>
      </w:r>
      <w:proofErr w:type="spellEnd"/>
      <w:r>
        <w:rPr>
          <w:lang w:eastAsia="ja-JP"/>
        </w:rPr>
        <w:t>&gt;&gt;</w:t>
      </w:r>
    </w:p>
    <w:p w14:paraId="1F5631B1" w14:textId="77777777" w:rsidR="00165AA5" w:rsidRDefault="0040049D" w:rsidP="0040049D">
      <w:pPr>
        <w:pStyle w:val="ListParagraph"/>
        <w:numPr>
          <w:ilvl w:val="1"/>
          <w:numId w:val="12"/>
        </w:numPr>
        <w:rPr>
          <w:lang w:eastAsia="ja-JP"/>
        </w:rPr>
      </w:pPr>
      <w:proofErr w:type="spellStart"/>
      <w:r>
        <w:rPr>
          <w:lang w:eastAsia="ja-JP"/>
        </w:rPr>
        <w:t>samplingPoint</w:t>
      </w:r>
      <w:proofErr w:type="spellEnd"/>
      <w:r>
        <w:rPr>
          <w:lang w:eastAsia="ja-JP"/>
        </w:rPr>
        <w:t xml:space="preserve"> &lt;&lt;</w:t>
      </w:r>
      <w:proofErr w:type="spellStart"/>
      <w:r>
        <w:rPr>
          <w:lang w:eastAsia="ja-JP"/>
        </w:rPr>
        <w:t>RequirementsClass</w:t>
      </w:r>
      <w:proofErr w:type="spellEnd"/>
      <w:r>
        <w:rPr>
          <w:lang w:eastAsia="ja-JP"/>
        </w:rPr>
        <w:t>&gt;&gt;</w:t>
      </w:r>
    </w:p>
    <w:p w14:paraId="112E9F35" w14:textId="77777777" w:rsidR="00165AA5" w:rsidRDefault="0040049D" w:rsidP="0040049D">
      <w:pPr>
        <w:pStyle w:val="ListParagraph"/>
        <w:numPr>
          <w:ilvl w:val="1"/>
          <w:numId w:val="12"/>
        </w:numPr>
        <w:rPr>
          <w:lang w:eastAsia="ja-JP"/>
        </w:rPr>
      </w:pPr>
      <w:proofErr w:type="spellStart"/>
      <w:r>
        <w:rPr>
          <w:lang w:eastAsia="ja-JP"/>
        </w:rPr>
        <w:t>samplingCurve</w:t>
      </w:r>
      <w:proofErr w:type="spellEnd"/>
      <w:r>
        <w:rPr>
          <w:lang w:eastAsia="ja-JP"/>
        </w:rPr>
        <w:t xml:space="preserve"> &lt;&lt;</w:t>
      </w:r>
      <w:proofErr w:type="spellStart"/>
      <w:r>
        <w:rPr>
          <w:lang w:eastAsia="ja-JP"/>
        </w:rPr>
        <w:t>RequirementsClass</w:t>
      </w:r>
      <w:proofErr w:type="spellEnd"/>
      <w:r>
        <w:rPr>
          <w:lang w:eastAsia="ja-JP"/>
        </w:rPr>
        <w:t>&gt;&gt;</w:t>
      </w:r>
    </w:p>
    <w:p w14:paraId="201164DC" w14:textId="77777777" w:rsidR="00165AA5" w:rsidRDefault="0040049D" w:rsidP="0040049D">
      <w:pPr>
        <w:pStyle w:val="ListParagraph"/>
        <w:numPr>
          <w:ilvl w:val="1"/>
          <w:numId w:val="12"/>
        </w:numPr>
        <w:rPr>
          <w:lang w:eastAsia="ja-JP"/>
        </w:rPr>
      </w:pPr>
      <w:proofErr w:type="spellStart"/>
      <w:r>
        <w:rPr>
          <w:lang w:eastAsia="ja-JP"/>
        </w:rPr>
        <w:t>samplingSurface</w:t>
      </w:r>
      <w:proofErr w:type="spellEnd"/>
      <w:r>
        <w:rPr>
          <w:lang w:eastAsia="ja-JP"/>
        </w:rPr>
        <w:t xml:space="preserve"> &lt;&lt;</w:t>
      </w:r>
      <w:proofErr w:type="spellStart"/>
      <w:r>
        <w:rPr>
          <w:lang w:eastAsia="ja-JP"/>
        </w:rPr>
        <w:t>RequirementsClass</w:t>
      </w:r>
      <w:proofErr w:type="spellEnd"/>
      <w:r>
        <w:rPr>
          <w:lang w:eastAsia="ja-JP"/>
        </w:rPr>
        <w:t>&gt;&gt;</w:t>
      </w:r>
    </w:p>
    <w:p w14:paraId="4CE73CE6" w14:textId="77777777" w:rsidR="00165AA5" w:rsidRDefault="0040049D" w:rsidP="0040049D">
      <w:pPr>
        <w:pStyle w:val="ListParagraph"/>
        <w:numPr>
          <w:ilvl w:val="1"/>
          <w:numId w:val="12"/>
        </w:numPr>
        <w:rPr>
          <w:lang w:eastAsia="ja-JP"/>
        </w:rPr>
      </w:pPr>
      <w:proofErr w:type="spellStart"/>
      <w:r>
        <w:rPr>
          <w:lang w:eastAsia="ja-JP"/>
        </w:rPr>
        <w:t>samplingSolid</w:t>
      </w:r>
      <w:proofErr w:type="spellEnd"/>
      <w:r>
        <w:rPr>
          <w:lang w:eastAsia="ja-JP"/>
        </w:rPr>
        <w:t xml:space="preserve"> &lt;&lt;</w:t>
      </w:r>
      <w:proofErr w:type="spellStart"/>
      <w:r>
        <w:rPr>
          <w:lang w:eastAsia="ja-JP"/>
        </w:rPr>
        <w:t>RequirementsClass</w:t>
      </w:r>
      <w:proofErr w:type="spellEnd"/>
      <w:r>
        <w:rPr>
          <w:lang w:eastAsia="ja-JP"/>
        </w:rPr>
        <w:t>&gt;&gt;</w:t>
      </w:r>
    </w:p>
    <w:p w14:paraId="657A2A6F" w14:textId="77777777" w:rsidR="00165AA5" w:rsidRDefault="0040049D" w:rsidP="0040049D">
      <w:pPr>
        <w:pStyle w:val="ListParagraph"/>
        <w:numPr>
          <w:ilvl w:val="1"/>
          <w:numId w:val="12"/>
        </w:numPr>
        <w:rPr>
          <w:lang w:eastAsia="ja-JP"/>
        </w:rPr>
      </w:pPr>
      <w:r>
        <w:rPr>
          <w:lang w:eastAsia="ja-JP"/>
        </w:rPr>
        <w:t>specimen &lt;&lt;</w:t>
      </w:r>
      <w:proofErr w:type="spellStart"/>
      <w:r>
        <w:rPr>
          <w:lang w:eastAsia="ja-JP"/>
        </w:rPr>
        <w:t>RequirementsClass</w:t>
      </w:r>
      <w:proofErr w:type="spellEnd"/>
      <w:r>
        <w:rPr>
          <w:lang w:eastAsia="ja-JP"/>
        </w:rPr>
        <w:t xml:space="preserve">&gt;&gt; </w:t>
      </w:r>
    </w:p>
    <w:p w14:paraId="780FE4C1" w14:textId="77777777" w:rsidR="00165AA5" w:rsidRDefault="0040049D" w:rsidP="0040049D">
      <w:pPr>
        <w:pStyle w:val="ListParagraph"/>
        <w:numPr>
          <w:ilvl w:val="0"/>
          <w:numId w:val="12"/>
        </w:numPr>
        <w:rPr>
          <w:lang w:eastAsia="ja-JP"/>
        </w:rPr>
      </w:pPr>
      <w:r>
        <w:rPr>
          <w:lang w:eastAsia="ja-JP"/>
        </w:rPr>
        <w:t>Domain specific sampling features &lt;&lt;informative&gt;&gt;</w:t>
      </w:r>
    </w:p>
    <w:p w14:paraId="3AA15CCC" w14:textId="77777777" w:rsidR="00165AA5" w:rsidRDefault="0040049D" w:rsidP="0040049D">
      <w:pPr>
        <w:pStyle w:val="ListParagraph"/>
        <w:numPr>
          <w:ilvl w:val="0"/>
          <w:numId w:val="12"/>
        </w:numPr>
        <w:rPr>
          <w:lang w:eastAsia="ja-JP"/>
        </w:rPr>
      </w:pPr>
      <w:r>
        <w:rPr>
          <w:lang w:eastAsia="ja-JP"/>
        </w:rPr>
        <w:t>Examples &lt;&lt;informative&gt;&gt;</w:t>
      </w:r>
    </w:p>
    <w:p w14:paraId="6E26BDAF" w14:textId="77777777" w:rsidR="00165AA5" w:rsidRDefault="0040049D" w:rsidP="0040049D">
      <w:pPr>
        <w:pStyle w:val="ListParagraph"/>
        <w:numPr>
          <w:ilvl w:val="0"/>
          <w:numId w:val="12"/>
        </w:numPr>
        <w:rPr>
          <w:lang w:eastAsia="ja-JP"/>
        </w:rPr>
      </w:pPr>
      <w:r>
        <w:rPr>
          <w:lang w:eastAsia="ja-JP"/>
        </w:rPr>
        <w:t>Sampling Coverage Observation &lt;&lt;informative&gt;&gt;</w:t>
      </w:r>
    </w:p>
    <w:p w14:paraId="475B1A28" w14:textId="77777777" w:rsidR="00165AA5" w:rsidRDefault="0040049D" w:rsidP="0040049D">
      <w:pPr>
        <w:pStyle w:val="ListParagraph"/>
        <w:numPr>
          <w:ilvl w:val="0"/>
          <w:numId w:val="12"/>
        </w:numPr>
        <w:rPr>
          <w:lang w:eastAsia="ja-JP"/>
        </w:rPr>
      </w:pPr>
      <w:r>
        <w:rPr>
          <w:lang w:eastAsia="ja-JP"/>
        </w:rPr>
        <w:t>General Feature Instance &lt;&lt;</w:t>
      </w:r>
      <w:proofErr w:type="spellStart"/>
      <w:r>
        <w:rPr>
          <w:lang w:eastAsia="ja-JP"/>
        </w:rPr>
        <w:t>RequirementsClass</w:t>
      </w:r>
      <w:proofErr w:type="spellEnd"/>
      <w:r>
        <w:rPr>
          <w:lang w:eastAsia="ja-JP"/>
        </w:rPr>
        <w:t>&gt;&gt;</w:t>
      </w:r>
    </w:p>
    <w:p w14:paraId="4C1BA981" w14:textId="0186E55D" w:rsidR="0040049D" w:rsidRDefault="0040049D" w:rsidP="00917C89">
      <w:pPr>
        <w:pStyle w:val="ListParagraph"/>
        <w:numPr>
          <w:ilvl w:val="0"/>
          <w:numId w:val="12"/>
        </w:numPr>
        <w:rPr>
          <w:lang w:eastAsia="ja-JP"/>
        </w:rPr>
      </w:pPr>
      <w:r>
        <w:rPr>
          <w:lang w:eastAsia="ja-JP"/>
        </w:rPr>
        <w:t>Temporal Coverage &lt;&lt;</w:t>
      </w:r>
      <w:proofErr w:type="spellStart"/>
      <w:r>
        <w:rPr>
          <w:lang w:eastAsia="ja-JP"/>
        </w:rPr>
        <w:t>RequirementsClass</w:t>
      </w:r>
      <w:proofErr w:type="spellEnd"/>
      <w:r>
        <w:rPr>
          <w:lang w:eastAsia="ja-JP"/>
        </w:rPr>
        <w:t>&gt;&gt;</w:t>
      </w:r>
    </w:p>
    <w:p w14:paraId="5C42A802" w14:textId="77777777" w:rsidR="0040049D" w:rsidRDefault="0040049D" w:rsidP="0040049D">
      <w:pPr>
        <w:rPr>
          <w:lang w:eastAsia="ja-JP"/>
        </w:rPr>
      </w:pPr>
      <w:r>
        <w:rPr>
          <w:lang w:eastAsia="ja-JP"/>
        </w:rPr>
        <w:t>The following conformance classes and the included Abstract Test Suite clauses were defined for Application Schemas in ISO 19156 Edition 1:</w:t>
      </w:r>
    </w:p>
    <w:p w14:paraId="30B3AE54" w14:textId="77777777" w:rsidR="00165AA5" w:rsidRDefault="0040049D" w:rsidP="0040049D">
      <w:pPr>
        <w:pStyle w:val="ListParagraph"/>
        <w:numPr>
          <w:ilvl w:val="0"/>
          <w:numId w:val="12"/>
        </w:numPr>
        <w:rPr>
          <w:lang w:eastAsia="ja-JP"/>
        </w:rPr>
      </w:pPr>
      <w:r>
        <w:rPr>
          <w:lang w:eastAsia="ja-JP"/>
        </w:rPr>
        <w:t>Generic observation interchange: A.1.1</w:t>
      </w:r>
    </w:p>
    <w:p w14:paraId="6BDE85D9" w14:textId="77777777" w:rsidR="00165AA5" w:rsidRDefault="0040049D" w:rsidP="0040049D">
      <w:pPr>
        <w:pStyle w:val="ListParagraph"/>
        <w:numPr>
          <w:ilvl w:val="0"/>
          <w:numId w:val="12"/>
        </w:numPr>
        <w:rPr>
          <w:lang w:eastAsia="ja-JP"/>
        </w:rPr>
      </w:pPr>
      <w:r>
        <w:rPr>
          <w:lang w:eastAsia="ja-JP"/>
        </w:rPr>
        <w:t>Measurement interchange: A.1.1, A.1.2</w:t>
      </w:r>
    </w:p>
    <w:p w14:paraId="023A0827" w14:textId="77777777" w:rsidR="00165AA5" w:rsidRDefault="0040049D" w:rsidP="0040049D">
      <w:pPr>
        <w:pStyle w:val="ListParagraph"/>
        <w:numPr>
          <w:ilvl w:val="0"/>
          <w:numId w:val="12"/>
        </w:numPr>
        <w:rPr>
          <w:lang w:eastAsia="ja-JP"/>
        </w:rPr>
      </w:pPr>
      <w:r>
        <w:rPr>
          <w:lang w:eastAsia="ja-JP"/>
        </w:rPr>
        <w:t>Category observation interchange: A.1.1, A.1.3</w:t>
      </w:r>
    </w:p>
    <w:p w14:paraId="4EB9A598" w14:textId="77777777" w:rsidR="00165AA5" w:rsidRDefault="0040049D" w:rsidP="0040049D">
      <w:pPr>
        <w:pStyle w:val="ListParagraph"/>
        <w:numPr>
          <w:ilvl w:val="0"/>
          <w:numId w:val="12"/>
        </w:numPr>
        <w:rPr>
          <w:lang w:eastAsia="ja-JP"/>
        </w:rPr>
      </w:pPr>
      <w:r>
        <w:rPr>
          <w:lang w:eastAsia="ja-JP"/>
        </w:rPr>
        <w:t>Count observation interchange: A.1.1, A.1.4</w:t>
      </w:r>
    </w:p>
    <w:p w14:paraId="2F54AF43" w14:textId="77777777" w:rsidR="00165AA5" w:rsidRDefault="0040049D" w:rsidP="0040049D">
      <w:pPr>
        <w:pStyle w:val="ListParagraph"/>
        <w:numPr>
          <w:ilvl w:val="0"/>
          <w:numId w:val="12"/>
        </w:numPr>
        <w:rPr>
          <w:lang w:eastAsia="ja-JP"/>
        </w:rPr>
      </w:pPr>
      <w:r>
        <w:rPr>
          <w:lang w:eastAsia="ja-JP"/>
        </w:rPr>
        <w:t>Truth observation interchange: A.1.1, A.1.5</w:t>
      </w:r>
    </w:p>
    <w:p w14:paraId="1193E2A8" w14:textId="77777777" w:rsidR="00165AA5" w:rsidRDefault="0040049D" w:rsidP="0040049D">
      <w:pPr>
        <w:pStyle w:val="ListParagraph"/>
        <w:numPr>
          <w:ilvl w:val="0"/>
          <w:numId w:val="12"/>
        </w:numPr>
        <w:rPr>
          <w:lang w:eastAsia="ja-JP"/>
        </w:rPr>
      </w:pPr>
      <w:r>
        <w:rPr>
          <w:lang w:eastAsia="ja-JP"/>
        </w:rPr>
        <w:t>Temporal observation interchange: A.1.1, A.1.6</w:t>
      </w:r>
    </w:p>
    <w:p w14:paraId="6836F82C" w14:textId="77777777" w:rsidR="00165AA5" w:rsidRDefault="0040049D" w:rsidP="0040049D">
      <w:pPr>
        <w:pStyle w:val="ListParagraph"/>
        <w:numPr>
          <w:ilvl w:val="0"/>
          <w:numId w:val="12"/>
        </w:numPr>
        <w:rPr>
          <w:lang w:eastAsia="ja-JP"/>
        </w:rPr>
      </w:pPr>
      <w:r>
        <w:rPr>
          <w:lang w:eastAsia="ja-JP"/>
        </w:rPr>
        <w:lastRenderedPageBreak/>
        <w:t>Geometry observation interchange: A.1.1, A.1.7</w:t>
      </w:r>
    </w:p>
    <w:p w14:paraId="2BEC1CA1" w14:textId="77777777" w:rsidR="00165AA5" w:rsidRDefault="0040049D" w:rsidP="0040049D">
      <w:pPr>
        <w:pStyle w:val="ListParagraph"/>
        <w:numPr>
          <w:ilvl w:val="0"/>
          <w:numId w:val="12"/>
        </w:numPr>
        <w:rPr>
          <w:lang w:eastAsia="ja-JP"/>
        </w:rPr>
      </w:pPr>
      <w:r>
        <w:rPr>
          <w:lang w:eastAsia="ja-JP"/>
        </w:rPr>
        <w:t>Complex observation interchange: A.1.1, A.1.8</w:t>
      </w:r>
    </w:p>
    <w:p w14:paraId="10987658" w14:textId="77777777" w:rsidR="00165AA5" w:rsidRDefault="0040049D" w:rsidP="0040049D">
      <w:pPr>
        <w:pStyle w:val="ListParagraph"/>
        <w:numPr>
          <w:ilvl w:val="0"/>
          <w:numId w:val="12"/>
        </w:numPr>
        <w:rPr>
          <w:lang w:eastAsia="ja-JP"/>
        </w:rPr>
      </w:pPr>
      <w:r>
        <w:rPr>
          <w:lang w:eastAsia="ja-JP"/>
        </w:rPr>
        <w:t>Discrete coverage observation interchange: A.1.1, A.1.9</w:t>
      </w:r>
    </w:p>
    <w:p w14:paraId="4D224B8C" w14:textId="77777777" w:rsidR="00165AA5" w:rsidRDefault="0040049D" w:rsidP="0040049D">
      <w:pPr>
        <w:pStyle w:val="ListParagraph"/>
        <w:numPr>
          <w:ilvl w:val="0"/>
          <w:numId w:val="12"/>
        </w:numPr>
        <w:rPr>
          <w:lang w:eastAsia="ja-JP"/>
        </w:rPr>
      </w:pPr>
      <w:r>
        <w:rPr>
          <w:lang w:eastAsia="ja-JP"/>
        </w:rPr>
        <w:t>Point coverage observation interchange: A.1.1, A.1.10</w:t>
      </w:r>
    </w:p>
    <w:p w14:paraId="060E04B9" w14:textId="77777777" w:rsidR="00165AA5" w:rsidRDefault="0040049D" w:rsidP="0040049D">
      <w:pPr>
        <w:pStyle w:val="ListParagraph"/>
        <w:numPr>
          <w:ilvl w:val="0"/>
          <w:numId w:val="12"/>
        </w:numPr>
        <w:rPr>
          <w:lang w:eastAsia="ja-JP"/>
        </w:rPr>
      </w:pPr>
      <w:r>
        <w:rPr>
          <w:lang w:eastAsia="ja-JP"/>
        </w:rPr>
        <w:t>Time series observation interchange: A.1.1, A.1.11</w:t>
      </w:r>
    </w:p>
    <w:p w14:paraId="51DFC580" w14:textId="77777777" w:rsidR="00165AA5" w:rsidRDefault="0040049D" w:rsidP="0040049D">
      <w:pPr>
        <w:pStyle w:val="ListParagraph"/>
        <w:numPr>
          <w:ilvl w:val="0"/>
          <w:numId w:val="12"/>
        </w:numPr>
        <w:rPr>
          <w:lang w:eastAsia="ja-JP"/>
        </w:rPr>
      </w:pPr>
      <w:r>
        <w:rPr>
          <w:lang w:eastAsia="ja-JP"/>
        </w:rPr>
        <w:t>Sampling feature interchange: A.2.1, A.2.2</w:t>
      </w:r>
    </w:p>
    <w:p w14:paraId="3E4655DD" w14:textId="77777777" w:rsidR="00165AA5" w:rsidRDefault="0040049D" w:rsidP="0040049D">
      <w:pPr>
        <w:pStyle w:val="ListParagraph"/>
        <w:numPr>
          <w:ilvl w:val="0"/>
          <w:numId w:val="12"/>
        </w:numPr>
        <w:rPr>
          <w:lang w:eastAsia="ja-JP"/>
        </w:rPr>
      </w:pPr>
      <w:r>
        <w:rPr>
          <w:lang w:eastAsia="ja-JP"/>
        </w:rPr>
        <w:t>Spatial sampling feature interchange: A.2.1 to A.2.3</w:t>
      </w:r>
    </w:p>
    <w:p w14:paraId="51B6788C" w14:textId="77777777" w:rsidR="00165AA5" w:rsidRDefault="0040049D" w:rsidP="0040049D">
      <w:pPr>
        <w:pStyle w:val="ListParagraph"/>
        <w:numPr>
          <w:ilvl w:val="0"/>
          <w:numId w:val="12"/>
        </w:numPr>
        <w:rPr>
          <w:lang w:eastAsia="ja-JP"/>
        </w:rPr>
      </w:pPr>
      <w:r>
        <w:rPr>
          <w:lang w:eastAsia="ja-JP"/>
        </w:rPr>
        <w:t>Sampling point interchange: A.2.1 to A.2.4</w:t>
      </w:r>
    </w:p>
    <w:p w14:paraId="451CF50D" w14:textId="77777777" w:rsidR="00165AA5" w:rsidRDefault="0040049D" w:rsidP="0040049D">
      <w:pPr>
        <w:pStyle w:val="ListParagraph"/>
        <w:numPr>
          <w:ilvl w:val="0"/>
          <w:numId w:val="12"/>
        </w:numPr>
        <w:rPr>
          <w:lang w:eastAsia="ja-JP"/>
        </w:rPr>
      </w:pPr>
      <w:r>
        <w:rPr>
          <w:lang w:eastAsia="ja-JP"/>
        </w:rPr>
        <w:t>Sampling curve interchange: A.2.1 to A.2.3, A.2.5</w:t>
      </w:r>
    </w:p>
    <w:p w14:paraId="2804A508" w14:textId="77777777" w:rsidR="00165AA5" w:rsidRDefault="0040049D" w:rsidP="0040049D">
      <w:pPr>
        <w:pStyle w:val="ListParagraph"/>
        <w:numPr>
          <w:ilvl w:val="0"/>
          <w:numId w:val="12"/>
        </w:numPr>
        <w:rPr>
          <w:lang w:eastAsia="ja-JP"/>
        </w:rPr>
      </w:pPr>
      <w:r>
        <w:rPr>
          <w:lang w:eastAsia="ja-JP"/>
        </w:rPr>
        <w:t>Sampling surface interchange: A.2.1 to A.2.3, A.2.6</w:t>
      </w:r>
    </w:p>
    <w:p w14:paraId="5471CFAF" w14:textId="77777777" w:rsidR="00165AA5" w:rsidRDefault="0040049D" w:rsidP="0040049D">
      <w:pPr>
        <w:pStyle w:val="ListParagraph"/>
        <w:numPr>
          <w:ilvl w:val="0"/>
          <w:numId w:val="12"/>
        </w:numPr>
        <w:rPr>
          <w:lang w:eastAsia="ja-JP"/>
        </w:rPr>
      </w:pPr>
      <w:r>
        <w:rPr>
          <w:lang w:eastAsia="ja-JP"/>
        </w:rPr>
        <w:t>Sampling solid interchange: A.2.1 to A.2.3, A.2.7</w:t>
      </w:r>
    </w:p>
    <w:p w14:paraId="1CD21AE9" w14:textId="0777886B" w:rsidR="0040049D" w:rsidRDefault="0040049D" w:rsidP="00917C89">
      <w:pPr>
        <w:pStyle w:val="ListParagraph"/>
        <w:numPr>
          <w:ilvl w:val="0"/>
          <w:numId w:val="12"/>
        </w:numPr>
        <w:rPr>
          <w:lang w:eastAsia="ja-JP"/>
        </w:rPr>
      </w:pPr>
      <w:r>
        <w:rPr>
          <w:lang w:eastAsia="ja-JP"/>
        </w:rPr>
        <w:t>Specimen interchange: A.2.1 to A.2.3, A.2.8</w:t>
      </w:r>
    </w:p>
    <w:p w14:paraId="435F2147" w14:textId="77777777" w:rsidR="0040049D" w:rsidRDefault="0040049D" w:rsidP="0040049D">
      <w:pPr>
        <w:rPr>
          <w:lang w:eastAsia="ja-JP"/>
        </w:rPr>
      </w:pPr>
      <w:r>
        <w:rPr>
          <w:lang w:eastAsia="ja-JP"/>
        </w:rPr>
        <w:t>In ISO 19156 Edition 2 (2020) the UML packages were restructured to describe three levels of abstraction (conceptual schema, abstract core application schema and basic application schema) for both Observations and Samples:</w:t>
      </w:r>
    </w:p>
    <w:p w14:paraId="72812F83" w14:textId="77777777" w:rsidR="00165AA5" w:rsidRDefault="0040049D" w:rsidP="0040049D">
      <w:pPr>
        <w:pStyle w:val="ListParagraph"/>
        <w:numPr>
          <w:ilvl w:val="0"/>
          <w:numId w:val="12"/>
        </w:numPr>
        <w:rPr>
          <w:lang w:eastAsia="ja-JP"/>
        </w:rPr>
      </w:pPr>
      <w:r>
        <w:rPr>
          <w:lang w:eastAsia="ja-JP"/>
        </w:rPr>
        <w:t>Conceptual Observation schema</w:t>
      </w:r>
    </w:p>
    <w:p w14:paraId="2F4B1355" w14:textId="77777777" w:rsidR="00165AA5" w:rsidRDefault="0040049D" w:rsidP="0040049D">
      <w:pPr>
        <w:pStyle w:val="ListParagraph"/>
        <w:numPr>
          <w:ilvl w:val="0"/>
          <w:numId w:val="12"/>
        </w:numPr>
        <w:rPr>
          <w:lang w:eastAsia="ja-JP"/>
        </w:rPr>
      </w:pPr>
      <w:r>
        <w:rPr>
          <w:lang w:eastAsia="ja-JP"/>
        </w:rPr>
        <w:t>Conceptual Sample schema</w:t>
      </w:r>
    </w:p>
    <w:p w14:paraId="2B0C87E5" w14:textId="77777777" w:rsidR="00165AA5" w:rsidRDefault="0040049D" w:rsidP="0040049D">
      <w:pPr>
        <w:pStyle w:val="ListParagraph"/>
        <w:numPr>
          <w:ilvl w:val="0"/>
          <w:numId w:val="12"/>
        </w:numPr>
        <w:rPr>
          <w:lang w:eastAsia="ja-JP"/>
        </w:rPr>
      </w:pPr>
      <w:r>
        <w:rPr>
          <w:lang w:eastAsia="ja-JP"/>
        </w:rPr>
        <w:t>Abstract Observation core &lt;&lt;</w:t>
      </w:r>
      <w:proofErr w:type="spellStart"/>
      <w:r>
        <w:rPr>
          <w:lang w:eastAsia="ja-JP"/>
        </w:rPr>
        <w:t>ApplicationSchema</w:t>
      </w:r>
      <w:proofErr w:type="spellEnd"/>
      <w:r>
        <w:rPr>
          <w:lang w:eastAsia="ja-JP"/>
        </w:rPr>
        <w:t>&gt;&gt;</w:t>
      </w:r>
    </w:p>
    <w:p w14:paraId="202C7289" w14:textId="77777777" w:rsidR="00165AA5" w:rsidRDefault="0040049D" w:rsidP="0040049D">
      <w:pPr>
        <w:pStyle w:val="ListParagraph"/>
        <w:numPr>
          <w:ilvl w:val="0"/>
          <w:numId w:val="12"/>
        </w:numPr>
        <w:rPr>
          <w:lang w:eastAsia="ja-JP"/>
        </w:rPr>
      </w:pPr>
      <w:r>
        <w:rPr>
          <w:lang w:eastAsia="ja-JP"/>
        </w:rPr>
        <w:t>Abstract Sample core &lt;&lt;</w:t>
      </w:r>
      <w:proofErr w:type="spellStart"/>
      <w:r>
        <w:rPr>
          <w:lang w:eastAsia="ja-JP"/>
        </w:rPr>
        <w:t>ApplicationSchema</w:t>
      </w:r>
      <w:proofErr w:type="spellEnd"/>
      <w:r>
        <w:rPr>
          <w:lang w:eastAsia="ja-JP"/>
        </w:rPr>
        <w:t>&gt;&gt;</w:t>
      </w:r>
    </w:p>
    <w:p w14:paraId="18F66D30" w14:textId="77777777" w:rsidR="00165AA5" w:rsidRDefault="0040049D" w:rsidP="0040049D">
      <w:pPr>
        <w:pStyle w:val="ListParagraph"/>
        <w:numPr>
          <w:ilvl w:val="0"/>
          <w:numId w:val="12"/>
        </w:numPr>
        <w:rPr>
          <w:lang w:eastAsia="ja-JP"/>
        </w:rPr>
      </w:pPr>
      <w:r>
        <w:rPr>
          <w:lang w:eastAsia="ja-JP"/>
        </w:rPr>
        <w:t>Basic Observations &lt;&lt;</w:t>
      </w:r>
      <w:proofErr w:type="spellStart"/>
      <w:r>
        <w:rPr>
          <w:lang w:eastAsia="ja-JP"/>
        </w:rPr>
        <w:t>ApplicationSchema</w:t>
      </w:r>
      <w:proofErr w:type="spellEnd"/>
      <w:r>
        <w:rPr>
          <w:lang w:eastAsia="ja-JP"/>
        </w:rPr>
        <w:t>&gt;&gt;</w:t>
      </w:r>
    </w:p>
    <w:p w14:paraId="3F49892A" w14:textId="77777777" w:rsidR="00165AA5" w:rsidRDefault="0040049D" w:rsidP="0040049D">
      <w:pPr>
        <w:pStyle w:val="ListParagraph"/>
        <w:numPr>
          <w:ilvl w:val="0"/>
          <w:numId w:val="12"/>
        </w:numPr>
        <w:rPr>
          <w:lang w:eastAsia="ja-JP"/>
        </w:rPr>
      </w:pPr>
      <w:r>
        <w:rPr>
          <w:lang w:eastAsia="ja-JP"/>
        </w:rPr>
        <w:t>Basic Samples &lt;&lt;</w:t>
      </w:r>
      <w:proofErr w:type="spellStart"/>
      <w:r>
        <w:rPr>
          <w:lang w:eastAsia="ja-JP"/>
        </w:rPr>
        <w:t>ApplicationSchema</w:t>
      </w:r>
      <w:proofErr w:type="spellEnd"/>
      <w:r>
        <w:rPr>
          <w:lang w:eastAsia="ja-JP"/>
        </w:rPr>
        <w:t>&gt;&gt;</w:t>
      </w:r>
    </w:p>
    <w:p w14:paraId="5BE6F5CC" w14:textId="77777777" w:rsidR="00165AA5" w:rsidRDefault="0040049D" w:rsidP="0040049D">
      <w:pPr>
        <w:pStyle w:val="ListParagraph"/>
        <w:numPr>
          <w:ilvl w:val="0"/>
          <w:numId w:val="12"/>
        </w:numPr>
        <w:rPr>
          <w:lang w:eastAsia="ja-JP"/>
        </w:rPr>
      </w:pPr>
      <w:r>
        <w:rPr>
          <w:lang w:eastAsia="ja-JP"/>
        </w:rPr>
        <w:t>Examples &lt;&lt;informative&gt;&gt;</w:t>
      </w:r>
    </w:p>
    <w:p w14:paraId="484E84AE" w14:textId="6B051961" w:rsidR="0040049D" w:rsidRDefault="0040049D" w:rsidP="00917C89">
      <w:pPr>
        <w:pStyle w:val="ListParagraph"/>
        <w:numPr>
          <w:ilvl w:val="0"/>
          <w:numId w:val="12"/>
        </w:numPr>
        <w:rPr>
          <w:lang w:eastAsia="ja-JP"/>
        </w:rPr>
      </w:pPr>
      <w:proofErr w:type="spellStart"/>
      <w:r>
        <w:rPr>
          <w:lang w:eastAsia="ja-JP"/>
        </w:rPr>
        <w:t>Codelist</w:t>
      </w:r>
      <w:proofErr w:type="spellEnd"/>
      <w:r>
        <w:rPr>
          <w:lang w:eastAsia="ja-JP"/>
        </w:rPr>
        <w:t xml:space="preserve"> realizations &lt;&lt;informative&gt;&gt;</w:t>
      </w:r>
    </w:p>
    <w:p w14:paraId="0744F2F6" w14:textId="26F427B1" w:rsidR="0040049D" w:rsidRDefault="0040049D" w:rsidP="0040049D">
      <w:pPr>
        <w:rPr>
          <w:lang w:eastAsia="ja-JP"/>
        </w:rPr>
      </w:pPr>
      <w:r>
        <w:rPr>
          <w:lang w:eastAsia="ja-JP"/>
        </w:rPr>
        <w:t>The requirements classes of the ISO 19156 Edition 2 are much more fine-grained than in the conformance classes in Edition 1: There are several requirements classes considering the class or interface classifiers defined in each package, each capturing an atomic part of the package, typically a single class with its attributes and associations. Additionally</w:t>
      </w:r>
      <w:ins w:id="758" w:author="Katharina Schleidt" w:date="2021-07-06T12:09:00Z">
        <w:r w:rsidR="008B3514">
          <w:rPr>
            <w:lang w:eastAsia="ja-JP"/>
          </w:rPr>
          <w:t>,</w:t>
        </w:r>
      </w:ins>
      <w:r>
        <w:rPr>
          <w:lang w:eastAsia="ja-JP"/>
        </w:rPr>
        <w:t xml:space="preserve"> there are package-specific compound requirements classes that consist of requirements and recommendations for all classifiers defined of each package. For each of the requirements class there is a corresponding conformance class that a system may declare conformance to. Thus</w:t>
      </w:r>
      <w:ins w:id="759" w:author="Katharina Schleidt" w:date="2021-07-06T12:09:00Z">
        <w:r w:rsidR="008B3514">
          <w:rPr>
            <w:lang w:eastAsia="ja-JP"/>
          </w:rPr>
          <w:t>,</w:t>
        </w:r>
      </w:ins>
      <w:r>
        <w:rPr>
          <w:lang w:eastAsia="ja-JP"/>
        </w:rPr>
        <w:t xml:space="preserve"> the number of conformance classes in ISO 19156 Edition 2 (</w:t>
      </w:r>
      <w:commentRangeStart w:id="760"/>
      <w:commentRangeStart w:id="761"/>
      <w:r>
        <w:rPr>
          <w:lang w:eastAsia="ja-JP"/>
        </w:rPr>
        <w:t>53</w:t>
      </w:r>
      <w:commentRangeEnd w:id="760"/>
      <w:r w:rsidR="008B3514">
        <w:rPr>
          <w:rStyle w:val="CommentReference"/>
        </w:rPr>
        <w:commentReference w:id="760"/>
      </w:r>
      <w:commentRangeEnd w:id="761"/>
      <w:r w:rsidR="00316DFC">
        <w:rPr>
          <w:rStyle w:val="CommentReference"/>
        </w:rPr>
        <w:commentReference w:id="761"/>
      </w:r>
      <w:r>
        <w:rPr>
          <w:lang w:eastAsia="ja-JP"/>
        </w:rPr>
        <w:t>) is much bigger than in the Edition 1 (</w:t>
      </w:r>
      <w:commentRangeStart w:id="762"/>
      <w:r>
        <w:rPr>
          <w:lang w:eastAsia="ja-JP"/>
        </w:rPr>
        <w:t>18</w:t>
      </w:r>
      <w:commentRangeEnd w:id="762"/>
      <w:r w:rsidR="008B3514">
        <w:rPr>
          <w:rStyle w:val="CommentReference"/>
        </w:rPr>
        <w:commentReference w:id="762"/>
      </w:r>
      <w:r>
        <w:rPr>
          <w:lang w:eastAsia="ja-JP"/>
        </w:rPr>
        <w:t>). For the complete list of Edition 2 conformance classes see Annex A.</w:t>
      </w:r>
    </w:p>
    <w:p w14:paraId="7B29827B" w14:textId="77777777" w:rsidR="0040049D" w:rsidRDefault="0040049D" w:rsidP="00917C89">
      <w:pPr>
        <w:pStyle w:val="a2"/>
      </w:pPr>
      <w:bookmarkStart w:id="763" w:name="_Toc72768944"/>
      <w:r>
        <w:t>Interfaces in the conceptual schema packages</w:t>
      </w:r>
      <w:bookmarkEnd w:id="763"/>
    </w:p>
    <w:p w14:paraId="027FB4F4" w14:textId="6CECD7FA" w:rsidR="0040049D" w:rsidRDefault="0040049D" w:rsidP="0040049D">
      <w:pPr>
        <w:rPr>
          <w:lang w:eastAsia="ja-JP"/>
        </w:rPr>
      </w:pPr>
      <w:r>
        <w:rPr>
          <w:lang w:eastAsia="ja-JP"/>
        </w:rPr>
        <w:t xml:space="preserve">The conceptual schema packages define terminology and semantics of the fundamental concepts of the </w:t>
      </w:r>
      <w:del w:id="764" w:author="Katharina Schleidt" w:date="2021-07-05T19:38:00Z">
        <w:r w:rsidDel="00116C6C">
          <w:rPr>
            <w:lang w:eastAsia="ja-JP"/>
          </w:rPr>
          <w:delText>Observations, Measurements and Samples</w:delText>
        </w:r>
      </w:del>
      <w:ins w:id="765" w:author="Katharina Schleidt" w:date="2021-07-05T19:38:00Z">
        <w:r w:rsidR="00116C6C">
          <w:rPr>
            <w:lang w:eastAsia="ja-JP"/>
          </w:rPr>
          <w:t>OMS</w:t>
        </w:r>
      </w:ins>
      <w:r>
        <w:rPr>
          <w:lang w:eastAsia="ja-JP"/>
        </w:rPr>
        <w:t xml:space="preserve"> model using interfaces only, and provide the basis for fine-grained, isolated conformance class structure enabling classes in application schemas to associate themselves with any implementing class of the targeted interfaces.</w:t>
      </w:r>
    </w:p>
    <w:p w14:paraId="56655681" w14:textId="7DC6E253" w:rsidR="0040049D" w:rsidRDefault="0040049D" w:rsidP="0040049D">
      <w:pPr>
        <w:rPr>
          <w:lang w:eastAsia="ja-JP"/>
        </w:rPr>
      </w:pPr>
      <w:r>
        <w:rPr>
          <w:lang w:eastAsia="ja-JP"/>
        </w:rPr>
        <w:t xml:space="preserve">Both the packages Conceptual Observation schema and Conceptual Sample </w:t>
      </w:r>
      <w:del w:id="766" w:author="Katharina Schleidt" w:date="2021-07-06T12:08:00Z">
        <w:r w:rsidDel="008B3514">
          <w:rPr>
            <w:lang w:eastAsia="ja-JP"/>
          </w:rPr>
          <w:delText xml:space="preserve">Schema </w:delText>
        </w:r>
      </w:del>
      <w:ins w:id="767" w:author="Katharina Schleidt" w:date="2021-07-06T12:08:00Z">
        <w:r w:rsidR="008B3514">
          <w:rPr>
            <w:lang w:eastAsia="ja-JP"/>
          </w:rPr>
          <w:t xml:space="preserve">schema </w:t>
        </w:r>
      </w:ins>
      <w:r>
        <w:rPr>
          <w:lang w:eastAsia="ja-JP"/>
        </w:rPr>
        <w:t xml:space="preserve">consist of only interfaces with the attributes and associations of the essential concepts defined in the </w:t>
      </w:r>
      <w:del w:id="768" w:author="Katharina Schleidt" w:date="2021-07-05T19:39:00Z">
        <w:r w:rsidDel="00116C6C">
          <w:rPr>
            <w:lang w:eastAsia="ja-JP"/>
          </w:rPr>
          <w:delText>Observations, Measurements and Samples</w:delText>
        </w:r>
      </w:del>
      <w:ins w:id="769" w:author="Katharina Schleidt" w:date="2021-07-05T19:39:00Z">
        <w:r w:rsidR="00116C6C">
          <w:rPr>
            <w:lang w:eastAsia="ja-JP"/>
          </w:rPr>
          <w:t>OMS</w:t>
        </w:r>
      </w:ins>
      <w:r>
        <w:rPr>
          <w:lang w:eastAsia="ja-JP"/>
        </w:rPr>
        <w:t xml:space="preserve"> standard. All the interfaces in these two packages are new to the ISO 19156 Edition 2, although most of them capture concepts defined in Edition 1 as classes.</w:t>
      </w:r>
    </w:p>
    <w:p w14:paraId="0BFD4F9A" w14:textId="77777777" w:rsidR="0040049D" w:rsidRDefault="0040049D" w:rsidP="0040049D">
      <w:pPr>
        <w:rPr>
          <w:lang w:eastAsia="ja-JP"/>
        </w:rPr>
      </w:pPr>
      <w:r>
        <w:rPr>
          <w:lang w:eastAsia="ja-JP"/>
        </w:rPr>
        <w:t>There are a few completely new concepts added in the Edition 2:</w:t>
      </w:r>
    </w:p>
    <w:p w14:paraId="123DCB31" w14:textId="77777777" w:rsidR="00E848A0" w:rsidRDefault="0040049D" w:rsidP="0040049D">
      <w:pPr>
        <w:pStyle w:val="ListParagraph"/>
        <w:numPr>
          <w:ilvl w:val="0"/>
          <w:numId w:val="12"/>
        </w:numPr>
        <w:rPr>
          <w:lang w:eastAsia="ja-JP"/>
        </w:rPr>
      </w:pPr>
      <w:r>
        <w:rPr>
          <w:lang w:eastAsia="ja-JP"/>
        </w:rPr>
        <w:t>Observer (generator of an Observation events)</w:t>
      </w:r>
    </w:p>
    <w:p w14:paraId="00E66157" w14:textId="77777777" w:rsidR="00E848A0" w:rsidRDefault="0040049D" w:rsidP="0040049D">
      <w:pPr>
        <w:pStyle w:val="ListParagraph"/>
        <w:numPr>
          <w:ilvl w:val="0"/>
          <w:numId w:val="12"/>
        </w:numPr>
        <w:rPr>
          <w:lang w:eastAsia="ja-JP"/>
        </w:rPr>
      </w:pPr>
      <w:r>
        <w:rPr>
          <w:lang w:eastAsia="ja-JP"/>
        </w:rPr>
        <w:t xml:space="preserve">Deployment (assignment of an Observation to a Host) </w:t>
      </w:r>
    </w:p>
    <w:p w14:paraId="53F5C6F8" w14:textId="77777777" w:rsidR="00E848A0" w:rsidRDefault="0040049D" w:rsidP="0040049D">
      <w:pPr>
        <w:pStyle w:val="ListParagraph"/>
        <w:numPr>
          <w:ilvl w:val="0"/>
          <w:numId w:val="12"/>
        </w:numPr>
        <w:rPr>
          <w:lang w:eastAsia="ja-JP"/>
        </w:rPr>
      </w:pPr>
      <w:r>
        <w:rPr>
          <w:lang w:eastAsia="ja-JP"/>
        </w:rPr>
        <w:t>Host (grouping of Observations, such as a physical platform, observing station or an observing campaign)</w:t>
      </w:r>
    </w:p>
    <w:p w14:paraId="583387D2" w14:textId="4A743639" w:rsidR="0040049D" w:rsidRDefault="0040049D" w:rsidP="00917C89">
      <w:pPr>
        <w:pStyle w:val="ListParagraph"/>
        <w:numPr>
          <w:ilvl w:val="0"/>
          <w:numId w:val="12"/>
        </w:numPr>
        <w:rPr>
          <w:ins w:id="770" w:author="Katharina Schleidt" w:date="2021-07-06T12:08:00Z"/>
          <w:lang w:eastAsia="ja-JP"/>
        </w:rPr>
      </w:pPr>
      <w:r>
        <w:rPr>
          <w:lang w:eastAsia="ja-JP"/>
        </w:rPr>
        <w:lastRenderedPageBreak/>
        <w:t>Sampler (device or entity creating or transforming Samples)</w:t>
      </w:r>
    </w:p>
    <w:p w14:paraId="675107F0" w14:textId="06A8C139" w:rsidR="008B3514" w:rsidRDefault="008B3514" w:rsidP="008B3514">
      <w:pPr>
        <w:pStyle w:val="ListParagraph"/>
        <w:numPr>
          <w:ilvl w:val="0"/>
          <w:numId w:val="12"/>
        </w:numPr>
        <w:rPr>
          <w:lang w:eastAsia="ja-JP"/>
        </w:rPr>
      </w:pPr>
      <w:commentRangeStart w:id="771"/>
      <w:proofErr w:type="spellStart"/>
      <w:ins w:id="772" w:author="Katharina Schleidt" w:date="2021-07-06T12:08:00Z">
        <w:r w:rsidRPr="00870600">
          <w:rPr>
            <w:lang w:eastAsia="ja-JP"/>
          </w:rPr>
          <w:t>ObservationCollection</w:t>
        </w:r>
        <w:proofErr w:type="spellEnd"/>
        <w:r>
          <w:rPr>
            <w:lang w:eastAsia="ja-JP"/>
          </w:rPr>
          <w:t xml:space="preserve"> (a</w:t>
        </w:r>
        <w:r w:rsidRPr="00870600">
          <w:rPr>
            <w:lang w:eastAsia="ja-JP"/>
          </w:rPr>
          <w:t xml:space="preserve"> collection of similar Observations</w:t>
        </w:r>
        <w:r>
          <w:rPr>
            <w:lang w:eastAsia="ja-JP"/>
          </w:rPr>
          <w:t>)</w:t>
        </w:r>
      </w:ins>
      <w:commentRangeEnd w:id="771"/>
      <w:r w:rsidR="00874CE2">
        <w:rPr>
          <w:rStyle w:val="CommentReference"/>
        </w:rPr>
        <w:commentReference w:id="771"/>
      </w:r>
    </w:p>
    <w:p w14:paraId="4BEE5BA1" w14:textId="77777777" w:rsidR="0040049D" w:rsidRDefault="0040049D" w:rsidP="0040049D">
      <w:pPr>
        <w:rPr>
          <w:lang w:eastAsia="ja-JP"/>
        </w:rPr>
      </w:pPr>
    </w:p>
    <w:p w14:paraId="123E0F40" w14:textId="6ADBF625" w:rsidR="0040049D" w:rsidRDefault="0040049D" w:rsidP="0040049D">
      <w:pPr>
        <w:rPr>
          <w:lang w:eastAsia="ja-JP"/>
        </w:rPr>
      </w:pPr>
      <w:del w:id="773" w:author="Katharina Schleidt" w:date="2021-07-06T12:08:00Z">
        <w:r w:rsidDel="008B3514">
          <w:rPr>
            <w:lang w:eastAsia="ja-JP"/>
          </w:rPr>
          <w:delText>The s</w:delText>
        </w:r>
      </w:del>
      <w:ins w:id="774" w:author="Katharina Schleidt" w:date="2021-07-06T12:08:00Z">
        <w:r w:rsidR="008B3514">
          <w:rPr>
            <w:lang w:eastAsia="ja-JP"/>
          </w:rPr>
          <w:t>S</w:t>
        </w:r>
      </w:ins>
      <w:r>
        <w:rPr>
          <w:lang w:eastAsia="ja-JP"/>
        </w:rPr>
        <w:t>ome of the following concepts have been renamed and/or partly redefined:</w:t>
      </w:r>
    </w:p>
    <w:p w14:paraId="52E6F54D" w14:textId="77777777" w:rsidR="00E848A0" w:rsidRDefault="0040049D" w:rsidP="0040049D">
      <w:pPr>
        <w:pStyle w:val="ListParagraph"/>
        <w:numPr>
          <w:ilvl w:val="0"/>
          <w:numId w:val="12"/>
        </w:numPr>
        <w:rPr>
          <w:lang w:eastAsia="ja-JP"/>
        </w:rPr>
      </w:pPr>
      <w:proofErr w:type="spellStart"/>
      <w:r>
        <w:rPr>
          <w:lang w:eastAsia="ja-JP"/>
        </w:rPr>
        <w:t>OM_Observation</w:t>
      </w:r>
      <w:proofErr w:type="spellEnd"/>
      <w:r>
        <w:rPr>
          <w:lang w:eastAsia="ja-JP"/>
        </w:rPr>
        <w:t xml:space="preserve"> concept is now captured as the Observation interface.</w:t>
      </w:r>
    </w:p>
    <w:p w14:paraId="5564B3D0" w14:textId="137EEB85" w:rsidR="00E848A0" w:rsidRDefault="0040049D" w:rsidP="0040049D">
      <w:pPr>
        <w:pStyle w:val="ListParagraph"/>
        <w:numPr>
          <w:ilvl w:val="0"/>
          <w:numId w:val="12"/>
        </w:numPr>
        <w:rPr>
          <w:lang w:eastAsia="ja-JP"/>
        </w:rPr>
      </w:pPr>
      <w:proofErr w:type="spellStart"/>
      <w:r>
        <w:rPr>
          <w:lang w:eastAsia="ja-JP"/>
        </w:rPr>
        <w:t>OM_Process</w:t>
      </w:r>
      <w:proofErr w:type="spellEnd"/>
      <w:r>
        <w:rPr>
          <w:lang w:eastAsia="ja-JP"/>
        </w:rPr>
        <w:t xml:space="preserve"> concept is now captured as the Procedure interface and it</w:t>
      </w:r>
      <w:del w:id="775" w:author="Katharina Schleidt" w:date="2021-07-06T12:08:00Z">
        <w:r w:rsidDel="008B3514">
          <w:rPr>
            <w:lang w:eastAsia="ja-JP"/>
          </w:rPr>
          <w:delText>'</w:delText>
        </w:r>
      </w:del>
      <w:r>
        <w:rPr>
          <w:lang w:eastAsia="ja-JP"/>
        </w:rPr>
        <w:t xml:space="preserve">s specializations </w:t>
      </w:r>
      <w:proofErr w:type="spellStart"/>
      <w:r>
        <w:rPr>
          <w:lang w:eastAsia="ja-JP"/>
        </w:rPr>
        <w:t>ObservingProcedure</w:t>
      </w:r>
      <w:proofErr w:type="spellEnd"/>
      <w:r>
        <w:rPr>
          <w:lang w:eastAsia="ja-JP"/>
        </w:rPr>
        <w:t xml:space="preserve">, </w:t>
      </w:r>
      <w:proofErr w:type="spellStart"/>
      <w:r>
        <w:rPr>
          <w:lang w:eastAsia="ja-JP"/>
        </w:rPr>
        <w:t>SamplingProcedure</w:t>
      </w:r>
      <w:proofErr w:type="spellEnd"/>
      <w:r>
        <w:rPr>
          <w:lang w:eastAsia="ja-JP"/>
        </w:rPr>
        <w:t xml:space="preserve"> and </w:t>
      </w:r>
      <w:proofErr w:type="spellStart"/>
      <w:r>
        <w:rPr>
          <w:lang w:eastAsia="ja-JP"/>
        </w:rPr>
        <w:t>PreparationProcedure</w:t>
      </w:r>
      <w:proofErr w:type="spellEnd"/>
      <w:r>
        <w:rPr>
          <w:lang w:eastAsia="ja-JP"/>
        </w:rPr>
        <w:t>.</w:t>
      </w:r>
    </w:p>
    <w:p w14:paraId="12453B1F" w14:textId="77777777" w:rsidR="00E848A0" w:rsidRDefault="0040049D" w:rsidP="0040049D">
      <w:pPr>
        <w:pStyle w:val="ListParagraph"/>
        <w:numPr>
          <w:ilvl w:val="0"/>
          <w:numId w:val="12"/>
        </w:numPr>
        <w:rPr>
          <w:lang w:eastAsia="ja-JP"/>
        </w:rPr>
      </w:pPr>
      <w:proofErr w:type="spellStart"/>
      <w:r>
        <w:rPr>
          <w:lang w:eastAsia="ja-JP"/>
        </w:rPr>
        <w:t>SF_SamplingFeature</w:t>
      </w:r>
      <w:proofErr w:type="spellEnd"/>
      <w:r>
        <w:rPr>
          <w:lang w:eastAsia="ja-JP"/>
        </w:rPr>
        <w:t xml:space="preserve"> concept is now captured as the Sample interface.</w:t>
      </w:r>
    </w:p>
    <w:p w14:paraId="2D969CF0" w14:textId="77777777" w:rsidR="00E848A0" w:rsidRDefault="0040049D" w:rsidP="0040049D">
      <w:pPr>
        <w:pStyle w:val="ListParagraph"/>
        <w:numPr>
          <w:ilvl w:val="0"/>
          <w:numId w:val="12"/>
        </w:numPr>
        <w:rPr>
          <w:lang w:eastAsia="ja-JP"/>
        </w:rPr>
      </w:pPr>
      <w:r>
        <w:rPr>
          <w:lang w:eastAsia="ja-JP"/>
        </w:rPr>
        <w:t xml:space="preserve">A generic feature type instance defined in Edition 1 as </w:t>
      </w:r>
      <w:proofErr w:type="spellStart"/>
      <w:r>
        <w:rPr>
          <w:lang w:eastAsia="ja-JP"/>
        </w:rPr>
        <w:t>GFI_Feature</w:t>
      </w:r>
      <w:proofErr w:type="spellEnd"/>
      <w:r>
        <w:rPr>
          <w:lang w:eastAsia="ja-JP"/>
        </w:rPr>
        <w:t xml:space="preserve"> as the target of the </w:t>
      </w:r>
      <w:proofErr w:type="spellStart"/>
      <w:r>
        <w:rPr>
          <w:lang w:eastAsia="ja-JP"/>
        </w:rPr>
        <w:t>featureOfInterest</w:t>
      </w:r>
      <w:proofErr w:type="spellEnd"/>
      <w:r>
        <w:rPr>
          <w:lang w:eastAsia="ja-JP"/>
        </w:rPr>
        <w:t xml:space="preserve"> association of the </w:t>
      </w:r>
      <w:proofErr w:type="spellStart"/>
      <w:r>
        <w:rPr>
          <w:lang w:eastAsia="ja-JP"/>
        </w:rPr>
        <w:t>OM_Observation</w:t>
      </w:r>
      <w:proofErr w:type="spellEnd"/>
      <w:r>
        <w:rPr>
          <w:lang w:eastAsia="ja-JP"/>
        </w:rPr>
        <w:t xml:space="preserve"> and </w:t>
      </w:r>
      <w:proofErr w:type="spellStart"/>
      <w:r>
        <w:rPr>
          <w:lang w:eastAsia="ja-JP"/>
        </w:rPr>
        <w:t>sampledFeature</w:t>
      </w:r>
      <w:proofErr w:type="spellEnd"/>
      <w:r>
        <w:rPr>
          <w:lang w:eastAsia="ja-JP"/>
        </w:rPr>
        <w:t xml:space="preserve"> association of the </w:t>
      </w:r>
      <w:proofErr w:type="spellStart"/>
      <w:r>
        <w:rPr>
          <w:lang w:eastAsia="ja-JP"/>
        </w:rPr>
        <w:t>SF_SamplingFeature</w:t>
      </w:r>
      <w:proofErr w:type="spellEnd"/>
      <w:r>
        <w:rPr>
          <w:lang w:eastAsia="ja-JP"/>
        </w:rPr>
        <w:t xml:space="preserve"> is removed and replaced with Any interface from ISO 19103 in favour of broadening the scope of these associations from feature objects as defined in ISO 19109 into any observed or sampled object.</w:t>
      </w:r>
    </w:p>
    <w:p w14:paraId="60B6C806" w14:textId="77777777" w:rsidR="00E848A0" w:rsidRDefault="0040049D" w:rsidP="0040049D">
      <w:pPr>
        <w:pStyle w:val="ListParagraph"/>
        <w:numPr>
          <w:ilvl w:val="0"/>
          <w:numId w:val="12"/>
        </w:numPr>
        <w:rPr>
          <w:lang w:eastAsia="ja-JP"/>
        </w:rPr>
      </w:pPr>
      <w:r>
        <w:rPr>
          <w:lang w:eastAsia="ja-JP"/>
        </w:rPr>
        <w:t xml:space="preserve">The </w:t>
      </w:r>
      <w:proofErr w:type="spellStart"/>
      <w:r>
        <w:rPr>
          <w:lang w:eastAsia="ja-JP"/>
        </w:rPr>
        <w:t>metaclass</w:t>
      </w:r>
      <w:proofErr w:type="spellEnd"/>
      <w:r>
        <w:rPr>
          <w:lang w:eastAsia="ja-JP"/>
        </w:rPr>
        <w:t xml:space="preserve"> </w:t>
      </w:r>
      <w:proofErr w:type="spellStart"/>
      <w:r>
        <w:rPr>
          <w:lang w:eastAsia="ja-JP"/>
        </w:rPr>
        <w:t>GF_PropertyType</w:t>
      </w:r>
      <w:proofErr w:type="spellEnd"/>
      <w:r>
        <w:rPr>
          <w:lang w:eastAsia="ja-JP"/>
        </w:rPr>
        <w:t xml:space="preserve"> defined for describing the observed properties in Edition 1 has been removed and is now captured by the </w:t>
      </w:r>
      <w:proofErr w:type="spellStart"/>
      <w:r>
        <w:rPr>
          <w:lang w:eastAsia="ja-JP"/>
        </w:rPr>
        <w:t>ObservableProperty</w:t>
      </w:r>
      <w:proofErr w:type="spellEnd"/>
      <w:r>
        <w:rPr>
          <w:lang w:eastAsia="ja-JP"/>
        </w:rPr>
        <w:t xml:space="preserve"> interface.</w:t>
      </w:r>
    </w:p>
    <w:p w14:paraId="4D94FF5C" w14:textId="77777777" w:rsidR="00E848A0" w:rsidRDefault="0040049D" w:rsidP="0040049D">
      <w:pPr>
        <w:pStyle w:val="ListParagraph"/>
        <w:numPr>
          <w:ilvl w:val="0"/>
          <w:numId w:val="12"/>
        </w:numPr>
        <w:rPr>
          <w:lang w:eastAsia="ja-JP"/>
        </w:rPr>
      </w:pPr>
      <w:r>
        <w:rPr>
          <w:lang w:eastAsia="ja-JP"/>
        </w:rPr>
        <w:t xml:space="preserve">Sampling event information partly captured by </w:t>
      </w:r>
      <w:proofErr w:type="spellStart"/>
      <w:r>
        <w:rPr>
          <w:lang w:eastAsia="ja-JP"/>
        </w:rPr>
        <w:t>SF_Specimen</w:t>
      </w:r>
      <w:proofErr w:type="spellEnd"/>
      <w:r>
        <w:rPr>
          <w:lang w:eastAsia="ja-JP"/>
        </w:rPr>
        <w:t xml:space="preserve"> attributes </w:t>
      </w:r>
      <w:proofErr w:type="spellStart"/>
      <w:r>
        <w:rPr>
          <w:lang w:eastAsia="ja-JP"/>
        </w:rPr>
        <w:t>samplingTime</w:t>
      </w:r>
      <w:proofErr w:type="spellEnd"/>
      <w:r>
        <w:rPr>
          <w:lang w:eastAsia="ja-JP"/>
        </w:rPr>
        <w:t xml:space="preserve">, </w:t>
      </w:r>
      <w:proofErr w:type="spellStart"/>
      <w:r>
        <w:rPr>
          <w:lang w:eastAsia="ja-JP"/>
        </w:rPr>
        <w:t>samplingMethod</w:t>
      </w:r>
      <w:proofErr w:type="spellEnd"/>
      <w:r>
        <w:rPr>
          <w:lang w:eastAsia="ja-JP"/>
        </w:rPr>
        <w:t xml:space="preserve"> and </w:t>
      </w:r>
      <w:proofErr w:type="spellStart"/>
      <w:r>
        <w:rPr>
          <w:lang w:eastAsia="ja-JP"/>
        </w:rPr>
        <w:t>samplingLocation</w:t>
      </w:r>
      <w:proofErr w:type="spellEnd"/>
      <w:r>
        <w:rPr>
          <w:lang w:eastAsia="ja-JP"/>
        </w:rPr>
        <w:t xml:space="preserve"> in Edition 1 is now captured as the Sampling interface.</w:t>
      </w:r>
    </w:p>
    <w:p w14:paraId="2DCC6C48" w14:textId="61934F48" w:rsidR="0040049D" w:rsidRDefault="0040049D" w:rsidP="00917C89">
      <w:pPr>
        <w:pStyle w:val="ListParagraph"/>
        <w:numPr>
          <w:ilvl w:val="0"/>
          <w:numId w:val="12"/>
        </w:numPr>
        <w:rPr>
          <w:lang w:eastAsia="ja-JP"/>
        </w:rPr>
      </w:pPr>
      <w:r>
        <w:rPr>
          <w:lang w:eastAsia="ja-JP"/>
        </w:rPr>
        <w:t xml:space="preserve">Association class </w:t>
      </w:r>
      <w:proofErr w:type="spellStart"/>
      <w:r>
        <w:rPr>
          <w:lang w:eastAsia="ja-JP"/>
        </w:rPr>
        <w:t>PreparationStep</w:t>
      </w:r>
      <w:proofErr w:type="spellEnd"/>
      <w:r>
        <w:rPr>
          <w:lang w:eastAsia="ja-JP"/>
        </w:rPr>
        <w:t xml:space="preserve"> for describing the </w:t>
      </w:r>
      <w:proofErr w:type="spellStart"/>
      <w:r>
        <w:rPr>
          <w:lang w:eastAsia="ja-JP"/>
        </w:rPr>
        <w:t>processingDetails</w:t>
      </w:r>
      <w:proofErr w:type="spellEnd"/>
      <w:r>
        <w:rPr>
          <w:lang w:eastAsia="ja-JP"/>
        </w:rPr>
        <w:t xml:space="preserve"> association role from </w:t>
      </w:r>
      <w:proofErr w:type="spellStart"/>
      <w:r>
        <w:rPr>
          <w:lang w:eastAsia="ja-JP"/>
        </w:rPr>
        <w:t>SF_Specimen</w:t>
      </w:r>
      <w:proofErr w:type="spellEnd"/>
      <w:r>
        <w:rPr>
          <w:lang w:eastAsia="ja-JP"/>
        </w:rPr>
        <w:t xml:space="preserve"> to </w:t>
      </w:r>
      <w:proofErr w:type="spellStart"/>
      <w:r>
        <w:rPr>
          <w:lang w:eastAsia="ja-JP"/>
        </w:rPr>
        <w:t>SF_Process</w:t>
      </w:r>
      <w:proofErr w:type="spellEnd"/>
      <w:r>
        <w:rPr>
          <w:lang w:eastAsia="ja-JP"/>
        </w:rPr>
        <w:t xml:space="preserve"> in Edition 1 has been remodelled as an interface </w:t>
      </w:r>
      <w:proofErr w:type="spellStart"/>
      <w:r>
        <w:rPr>
          <w:lang w:eastAsia="ja-JP"/>
        </w:rPr>
        <w:t>PreparationStep</w:t>
      </w:r>
      <w:proofErr w:type="spellEnd"/>
      <w:r>
        <w:rPr>
          <w:lang w:eastAsia="ja-JP"/>
        </w:rPr>
        <w:t xml:space="preserve"> with the </w:t>
      </w:r>
      <w:proofErr w:type="spellStart"/>
      <w:r>
        <w:rPr>
          <w:lang w:eastAsia="ja-JP"/>
        </w:rPr>
        <w:t>processingDetails</w:t>
      </w:r>
      <w:proofErr w:type="spellEnd"/>
      <w:r>
        <w:rPr>
          <w:lang w:eastAsia="ja-JP"/>
        </w:rPr>
        <w:t xml:space="preserve"> association role to the </w:t>
      </w:r>
      <w:proofErr w:type="spellStart"/>
      <w:r>
        <w:rPr>
          <w:lang w:eastAsia="ja-JP"/>
        </w:rPr>
        <w:t>PreparationProcedure</w:t>
      </w:r>
      <w:proofErr w:type="spellEnd"/>
      <w:r>
        <w:rPr>
          <w:lang w:eastAsia="ja-JP"/>
        </w:rPr>
        <w:t xml:space="preserve"> interface.</w:t>
      </w:r>
    </w:p>
    <w:p w14:paraId="1662DC40" w14:textId="77777777" w:rsidR="0040049D" w:rsidRDefault="0040049D" w:rsidP="00917C89">
      <w:pPr>
        <w:pStyle w:val="a2"/>
      </w:pPr>
      <w:bookmarkStart w:id="776" w:name="_Toc72768945"/>
      <w:r>
        <w:t>Realizations of the conceptual schemas as abstract and concrete feature type classes</w:t>
      </w:r>
      <w:bookmarkEnd w:id="776"/>
    </w:p>
    <w:p w14:paraId="69A851C6" w14:textId="4BA8A648" w:rsidR="0040049D" w:rsidRDefault="0040049D" w:rsidP="0040049D">
      <w:pPr>
        <w:rPr>
          <w:lang w:eastAsia="ja-JP"/>
        </w:rPr>
      </w:pPr>
      <w:r>
        <w:rPr>
          <w:lang w:eastAsia="ja-JP"/>
        </w:rPr>
        <w:t xml:space="preserve">The Abstract Observation core and the Abstract Sample core packages bind the interface concepts of the conceptual schemas with the ISO 19109 feature concept, and introduces these concepts and some related classes </w:t>
      </w:r>
      <w:del w:id="777" w:author="Katharina Schleidt" w:date="2021-07-06T12:13:00Z">
        <w:r w:rsidDel="008B3514">
          <w:rPr>
            <w:lang w:eastAsia="ja-JP"/>
          </w:rPr>
          <w:delText xml:space="preserve">as </w:delText>
        </w:r>
      </w:del>
      <w:r>
        <w:rPr>
          <w:lang w:eastAsia="ja-JP"/>
        </w:rPr>
        <w:t xml:space="preserve">using the FeatureType stereotype and with more detailed set of attributes. They also introduce a mechanism for indirect FeatureType associations via corresponding conceptual schema interfaces providing a degree of conformance statement isolation: Implementations may choose to directly use some but not all of the FeatureType classes in the core or the basic packages, and still implement some of their associations using existing or bespoke domain classes as long as they conceptually and </w:t>
      </w:r>
      <w:ins w:id="778" w:author="Katharina Schleidt" w:date="2021-07-06T12:13:00Z">
        <w:r w:rsidR="008B3514">
          <w:rPr>
            <w:lang w:eastAsia="ja-JP"/>
          </w:rPr>
          <w:t xml:space="preserve">pertaining to their </w:t>
        </w:r>
      </w:ins>
      <w:r>
        <w:rPr>
          <w:lang w:eastAsia="ja-JP"/>
        </w:rPr>
        <w:t xml:space="preserve">data content </w:t>
      </w:r>
      <w:del w:id="779" w:author="Katharina Schleidt" w:date="2021-07-06T12:13:00Z">
        <w:r w:rsidDel="008B3514">
          <w:rPr>
            <w:lang w:eastAsia="ja-JP"/>
          </w:rPr>
          <w:delText xml:space="preserve">wise </w:delText>
        </w:r>
      </w:del>
      <w:r>
        <w:rPr>
          <w:lang w:eastAsia="ja-JP"/>
        </w:rPr>
        <w:t>realize the corresponding interfaces.</w:t>
      </w:r>
    </w:p>
    <w:p w14:paraId="73602971" w14:textId="39CB2B9C" w:rsidR="0040049D" w:rsidRDefault="0040049D" w:rsidP="0040049D">
      <w:pPr>
        <w:rPr>
          <w:lang w:eastAsia="ja-JP"/>
        </w:rPr>
      </w:pPr>
      <w:r>
        <w:rPr>
          <w:lang w:eastAsia="ja-JP"/>
        </w:rPr>
        <w:t xml:space="preserve">While the Abstract Observation and </w:t>
      </w:r>
      <w:ins w:id="780" w:author="Katharina Schleidt" w:date="2021-07-06T12:13:00Z">
        <w:r w:rsidR="008B3514">
          <w:rPr>
            <w:lang w:eastAsia="ja-JP"/>
          </w:rPr>
          <w:t xml:space="preserve">Abstract </w:t>
        </w:r>
      </w:ins>
      <w:r>
        <w:rPr>
          <w:lang w:eastAsia="ja-JP"/>
        </w:rPr>
        <w:t xml:space="preserve">Sample core packages provide a common basis for all ISO 19109 based implementations of the </w:t>
      </w:r>
      <w:del w:id="781" w:author="Katharina Schleidt" w:date="2021-07-05T19:39:00Z">
        <w:r w:rsidDel="00116C6C">
          <w:rPr>
            <w:lang w:eastAsia="ja-JP"/>
          </w:rPr>
          <w:delText>Observations, measurements and Samples</w:delText>
        </w:r>
      </w:del>
      <w:ins w:id="782" w:author="Katharina Schleidt" w:date="2021-07-05T19:39:00Z">
        <w:r w:rsidR="00116C6C">
          <w:rPr>
            <w:lang w:eastAsia="ja-JP"/>
          </w:rPr>
          <w:t>OMS</w:t>
        </w:r>
      </w:ins>
      <w:r>
        <w:rPr>
          <w:lang w:eastAsia="ja-JP"/>
        </w:rPr>
        <w:t xml:space="preserve">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If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p>
    <w:p w14:paraId="4B22B695" w14:textId="77777777" w:rsidR="0040049D" w:rsidRDefault="0040049D" w:rsidP="00917C89">
      <w:pPr>
        <w:pStyle w:val="a2"/>
      </w:pPr>
      <w:bookmarkStart w:id="783" w:name="_Toc72768946"/>
      <w:r>
        <w:t>Modelling of the Observation concept</w:t>
      </w:r>
      <w:bookmarkEnd w:id="783"/>
    </w:p>
    <w:p w14:paraId="0DC34694" w14:textId="77777777" w:rsidR="0040049D" w:rsidRDefault="0040049D" w:rsidP="00917C89">
      <w:pPr>
        <w:pStyle w:val="a3"/>
      </w:pPr>
      <w:proofErr w:type="spellStart"/>
      <w:r>
        <w:t>OM_Observation</w:t>
      </w:r>
      <w:proofErr w:type="spellEnd"/>
      <w:r>
        <w:t xml:space="preserve"> in Edition 1</w:t>
      </w:r>
    </w:p>
    <w:p w14:paraId="17774414" w14:textId="77777777" w:rsidR="0040049D" w:rsidRDefault="0040049D" w:rsidP="0040049D">
      <w:pPr>
        <w:rPr>
          <w:lang w:eastAsia="ja-JP"/>
        </w:rPr>
      </w:pPr>
      <w:r>
        <w:rPr>
          <w:lang w:eastAsia="ja-JP"/>
        </w:rPr>
        <w:t xml:space="preserve">The Observation concept was modelled as </w:t>
      </w:r>
      <w:proofErr w:type="spellStart"/>
      <w:r>
        <w:rPr>
          <w:lang w:eastAsia="ja-JP"/>
        </w:rPr>
        <w:t>OM_Observation</w:t>
      </w:r>
      <w:proofErr w:type="spellEnd"/>
      <w:r>
        <w:rPr>
          <w:lang w:eastAsia="ja-JP"/>
        </w:rPr>
        <w:t xml:space="preserve"> class in Edition 1 as follows:</w:t>
      </w:r>
    </w:p>
    <w:p w14:paraId="4E198999" w14:textId="3E9E764C" w:rsidR="0040049D" w:rsidRDefault="0040049D" w:rsidP="00917C89">
      <w:pPr>
        <w:ind w:left="403"/>
        <w:rPr>
          <w:lang w:eastAsia="ja-JP"/>
        </w:rPr>
      </w:pPr>
      <w:r>
        <w:rPr>
          <w:lang w:eastAsia="ja-JP"/>
        </w:rPr>
        <w:lastRenderedPageBreak/>
        <w:t>"An observation is an act that results in the estimation of the value of a feature property, and involves application of a specified procedure, such as a sensor, instrument, algorithm or process chain. [...]"</w:t>
      </w:r>
    </w:p>
    <w:p w14:paraId="44C09869" w14:textId="77777777" w:rsidR="0040049D" w:rsidRDefault="0040049D" w:rsidP="0040049D">
      <w:pPr>
        <w:rPr>
          <w:lang w:eastAsia="ja-JP"/>
        </w:rPr>
      </w:pPr>
      <w:r>
        <w:rPr>
          <w:lang w:eastAsia="ja-JP"/>
        </w:rPr>
        <w:t>It had the following attributes, associations and cardinalities:</w:t>
      </w:r>
    </w:p>
    <w:p w14:paraId="6B4BCDB0" w14:textId="77777777" w:rsidR="00E848A0" w:rsidRDefault="0040049D" w:rsidP="0040049D">
      <w:pPr>
        <w:pStyle w:val="ListParagraph"/>
        <w:numPr>
          <w:ilvl w:val="0"/>
          <w:numId w:val="12"/>
        </w:numPr>
        <w:rPr>
          <w:lang w:eastAsia="ja-JP"/>
        </w:rPr>
      </w:pPr>
      <w:proofErr w:type="spellStart"/>
      <w:r>
        <w:rPr>
          <w:lang w:eastAsia="ja-JP"/>
        </w:rPr>
        <w:t>featureOfInterest</w:t>
      </w:r>
      <w:proofErr w:type="spellEnd"/>
      <w:r>
        <w:rPr>
          <w:lang w:eastAsia="ja-JP"/>
        </w:rPr>
        <w:t xml:space="preserve"> (Domain): </w:t>
      </w:r>
      <w:proofErr w:type="spellStart"/>
      <w:r>
        <w:rPr>
          <w:lang w:eastAsia="ja-JP"/>
        </w:rPr>
        <w:t>GFI_Feature</w:t>
      </w:r>
      <w:proofErr w:type="spellEnd"/>
      <w:r>
        <w:rPr>
          <w:lang w:eastAsia="ja-JP"/>
        </w:rPr>
        <w:t xml:space="preserve"> [1]</w:t>
      </w:r>
    </w:p>
    <w:p w14:paraId="777E3E01"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(Phenomenon): </w:t>
      </w:r>
      <w:proofErr w:type="spellStart"/>
      <w:r>
        <w:rPr>
          <w:lang w:eastAsia="ja-JP"/>
        </w:rPr>
        <w:t>GF_PropertyType</w:t>
      </w:r>
      <w:proofErr w:type="spellEnd"/>
      <w:r>
        <w:rPr>
          <w:lang w:eastAsia="ja-JP"/>
        </w:rPr>
        <w:t xml:space="preserve"> [1]</w:t>
      </w:r>
    </w:p>
    <w:p w14:paraId="5CD423B2" w14:textId="77777777" w:rsidR="00E848A0" w:rsidRDefault="0040049D" w:rsidP="0040049D">
      <w:pPr>
        <w:pStyle w:val="ListParagraph"/>
        <w:numPr>
          <w:ilvl w:val="0"/>
          <w:numId w:val="12"/>
        </w:numPr>
        <w:rPr>
          <w:lang w:eastAsia="ja-JP"/>
        </w:rPr>
      </w:pPr>
      <w:r>
        <w:rPr>
          <w:lang w:eastAsia="ja-JP"/>
        </w:rPr>
        <w:t>procedure (</w:t>
      </w:r>
      <w:proofErr w:type="spellStart"/>
      <w:r>
        <w:rPr>
          <w:lang w:eastAsia="ja-JP"/>
        </w:rPr>
        <w:t>ProcessUsed</w:t>
      </w:r>
      <w:proofErr w:type="spellEnd"/>
      <w:r>
        <w:rPr>
          <w:lang w:eastAsia="ja-JP"/>
        </w:rPr>
        <w:t xml:space="preserve">): </w:t>
      </w:r>
      <w:proofErr w:type="spellStart"/>
      <w:r>
        <w:rPr>
          <w:lang w:eastAsia="ja-JP"/>
        </w:rPr>
        <w:t>OM_Process</w:t>
      </w:r>
      <w:proofErr w:type="spellEnd"/>
      <w:r>
        <w:rPr>
          <w:lang w:eastAsia="ja-JP"/>
        </w:rPr>
        <w:t xml:space="preserve"> [1]</w:t>
      </w:r>
    </w:p>
    <w:p w14:paraId="6E6172AF"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p>
    <w:p w14:paraId="01555DE4"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p>
    <w:p w14:paraId="3B395B03" w14:textId="77777777" w:rsidR="00E848A0" w:rsidRDefault="0040049D" w:rsidP="0040049D">
      <w:pPr>
        <w:pStyle w:val="ListParagraph"/>
        <w:numPr>
          <w:ilvl w:val="0"/>
          <w:numId w:val="12"/>
        </w:numPr>
        <w:rPr>
          <w:lang w:eastAsia="ja-JP"/>
        </w:rPr>
      </w:pPr>
      <w:r>
        <w:rPr>
          <w:lang w:eastAsia="ja-JP"/>
        </w:rPr>
        <w:t>result (Range): Any [1]</w:t>
      </w:r>
    </w:p>
    <w:p w14:paraId="1429B7C2"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xml:space="preserve">: </w:t>
      </w:r>
      <w:proofErr w:type="spellStart"/>
      <w:r>
        <w:rPr>
          <w:lang w:eastAsia="ja-JP"/>
        </w:rPr>
        <w:t>DQ_Element</w:t>
      </w:r>
      <w:proofErr w:type="spellEnd"/>
      <w:r>
        <w:rPr>
          <w:lang w:eastAsia="ja-JP"/>
        </w:rPr>
        <w:t xml:space="preserve"> [0..*]</w:t>
      </w:r>
    </w:p>
    <w:p w14:paraId="5842D310"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750AEA64"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[0..1]</w:t>
      </w:r>
    </w:p>
    <w:p w14:paraId="49B4618E" w14:textId="77777777" w:rsidR="008B3514" w:rsidRDefault="0040049D" w:rsidP="008B3514">
      <w:pPr>
        <w:pStyle w:val="ListParagraph"/>
        <w:numPr>
          <w:ilvl w:val="0"/>
          <w:numId w:val="12"/>
        </w:numPr>
        <w:rPr>
          <w:ins w:id="784" w:author="Katharina Schleidt" w:date="2021-07-06T12:14:00Z"/>
          <w:lang w:eastAsia="ja-JP"/>
        </w:rPr>
      </w:pPr>
      <w:proofErr w:type="spellStart"/>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[0..*]</w:t>
      </w:r>
    </w:p>
    <w:p w14:paraId="619BF5E0" w14:textId="280F70A2" w:rsidR="0040049D" w:rsidRDefault="008B3514" w:rsidP="008B3514">
      <w:pPr>
        <w:pStyle w:val="ListParagraph"/>
        <w:numPr>
          <w:ilvl w:val="0"/>
          <w:numId w:val="12"/>
        </w:numPr>
        <w:rPr>
          <w:lang w:eastAsia="ja-JP"/>
        </w:rPr>
      </w:pPr>
      <w:commentRangeStart w:id="785"/>
      <w:commentRangeStart w:id="786"/>
      <w:ins w:id="787" w:author="Katharina Schleidt" w:date="2021-07-06T12:14:00Z">
        <w:r>
          <w:rPr>
            <w:lang w:eastAsia="ja-JP"/>
          </w:rPr>
          <w:t xml:space="preserve">metadata (Metadata): </w:t>
        </w:r>
        <w:proofErr w:type="spellStart"/>
        <w:r>
          <w:rPr>
            <w:lang w:eastAsia="ja-JP"/>
          </w:rPr>
          <w:t>MD_Metadata</w:t>
        </w:r>
        <w:proofErr w:type="spellEnd"/>
        <w:r>
          <w:rPr>
            <w:lang w:eastAsia="ja-JP"/>
          </w:rPr>
          <w:t xml:space="preserve"> [0..1]</w:t>
        </w:r>
        <w:commentRangeEnd w:id="785"/>
        <w:r>
          <w:rPr>
            <w:rStyle w:val="CommentReference"/>
          </w:rPr>
          <w:commentReference w:id="785"/>
        </w:r>
      </w:ins>
      <w:commentRangeEnd w:id="786"/>
      <w:r w:rsidR="00AF148B">
        <w:rPr>
          <w:rStyle w:val="CommentReference"/>
        </w:rPr>
        <w:commentReference w:id="786"/>
      </w:r>
    </w:p>
    <w:p w14:paraId="37348444" w14:textId="77777777" w:rsidR="0040049D" w:rsidRDefault="0040049D" w:rsidP="0040049D">
      <w:pPr>
        <w:rPr>
          <w:lang w:eastAsia="ja-JP"/>
        </w:rPr>
      </w:pPr>
      <w:proofErr w:type="spellStart"/>
      <w:r>
        <w:rPr>
          <w:lang w:eastAsia="ja-JP"/>
        </w:rPr>
        <w:t>OM_Observation</w:t>
      </w:r>
      <w:proofErr w:type="spellEnd"/>
      <w:r>
        <w:rPr>
          <w:lang w:eastAsia="ja-JP"/>
        </w:rPr>
        <w:t xml:space="preserve"> had the following constraints:</w:t>
      </w:r>
    </w:p>
    <w:p w14:paraId="29A4936A" w14:textId="1760EF0D" w:rsidR="00E848A0" w:rsidRDefault="0040049D" w:rsidP="0040049D">
      <w:pPr>
        <w:pStyle w:val="ListParagraph"/>
        <w:numPr>
          <w:ilvl w:val="0"/>
          <w:numId w:val="12"/>
        </w:numPr>
        <w:rPr>
          <w:lang w:eastAsia="ja-JP"/>
        </w:rPr>
      </w:pPr>
      <w:r>
        <w:rPr>
          <w:lang w:eastAsia="ja-JP"/>
        </w:rPr>
        <w:t>a parameter.name shall not appear more than once</w:t>
      </w:r>
    </w:p>
    <w:p w14:paraId="37CD9FD2" w14:textId="2666F6E9"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shall be a phenomenon associated with the </w:t>
      </w:r>
      <w:del w:id="788" w:author="Katharina Schleidt" w:date="2021-07-05T13:55:00Z">
        <w:r w:rsidDel="0058722D">
          <w:rPr>
            <w:lang w:eastAsia="ja-JP"/>
          </w:rPr>
          <w:delText>feature of interest</w:delText>
        </w:r>
      </w:del>
      <w:ins w:id="789" w:author="Katharina Schleidt" w:date="2021-07-05T13:55:00Z">
        <w:r w:rsidR="0058722D">
          <w:rPr>
            <w:lang w:eastAsia="ja-JP"/>
          </w:rPr>
          <w:t>feature-of-</w:t>
        </w:r>
        <w:commentRangeStart w:id="790"/>
        <w:r w:rsidR="0058722D">
          <w:rPr>
            <w:lang w:eastAsia="ja-JP"/>
          </w:rPr>
          <w:t>interest</w:t>
        </w:r>
      </w:ins>
      <w:commentRangeEnd w:id="790"/>
      <w:r w:rsidR="00AF148B">
        <w:rPr>
          <w:rStyle w:val="CommentReference"/>
        </w:rPr>
        <w:commentReference w:id="790"/>
      </w:r>
    </w:p>
    <w:p w14:paraId="2B8B89C1" w14:textId="77777777" w:rsidR="00E848A0" w:rsidRDefault="0040049D" w:rsidP="0040049D">
      <w:pPr>
        <w:pStyle w:val="ListParagraph"/>
        <w:numPr>
          <w:ilvl w:val="0"/>
          <w:numId w:val="12"/>
        </w:numPr>
        <w:rPr>
          <w:lang w:eastAsia="ja-JP"/>
        </w:rPr>
      </w:pPr>
      <w:r>
        <w:rPr>
          <w:lang w:eastAsia="ja-JP"/>
        </w:rPr>
        <w:t xml:space="preserve">procedure shall be suitable for </w:t>
      </w:r>
      <w:proofErr w:type="spellStart"/>
      <w:r>
        <w:rPr>
          <w:lang w:eastAsia="ja-JP"/>
        </w:rPr>
        <w:t>observedProperty</w:t>
      </w:r>
      <w:proofErr w:type="spellEnd"/>
    </w:p>
    <w:p w14:paraId="2188208B" w14:textId="00265E08" w:rsidR="0040049D" w:rsidRDefault="0040049D" w:rsidP="00917C89">
      <w:pPr>
        <w:pStyle w:val="ListParagraph"/>
        <w:numPr>
          <w:ilvl w:val="0"/>
          <w:numId w:val="12"/>
        </w:numPr>
        <w:rPr>
          <w:lang w:eastAsia="ja-JP"/>
        </w:rPr>
      </w:pPr>
      <w:r>
        <w:rPr>
          <w:lang w:eastAsia="ja-JP"/>
        </w:rPr>
        <w:t xml:space="preserve">result type shall be suitable for </w:t>
      </w:r>
      <w:proofErr w:type="spellStart"/>
      <w:r>
        <w:rPr>
          <w:lang w:eastAsia="ja-JP"/>
        </w:rPr>
        <w:t>observedProperty</w:t>
      </w:r>
      <w:proofErr w:type="spellEnd"/>
    </w:p>
    <w:p w14:paraId="7E55457D" w14:textId="77777777" w:rsidR="0040049D" w:rsidRDefault="0040049D" w:rsidP="00917C89">
      <w:pPr>
        <w:pStyle w:val="a3"/>
      </w:pPr>
      <w:r>
        <w:t>Observation in Edition 2</w:t>
      </w:r>
    </w:p>
    <w:p w14:paraId="2857DA2D" w14:textId="77777777" w:rsidR="0040049D" w:rsidRDefault="0040049D" w:rsidP="0040049D">
      <w:pPr>
        <w:rPr>
          <w:lang w:eastAsia="ja-JP"/>
        </w:rPr>
      </w:pPr>
      <w:r>
        <w:rPr>
          <w:lang w:eastAsia="ja-JP"/>
        </w:rPr>
        <w:t>In Edition 2 Observation concept is modelled using one interface and three classes:</w:t>
      </w:r>
    </w:p>
    <w:p w14:paraId="11BB9A55" w14:textId="77777777" w:rsidR="00E848A0" w:rsidRDefault="0040049D" w:rsidP="0040049D">
      <w:pPr>
        <w:pStyle w:val="ListParagraph"/>
        <w:numPr>
          <w:ilvl w:val="0"/>
          <w:numId w:val="12"/>
        </w:numPr>
        <w:rPr>
          <w:lang w:eastAsia="ja-JP"/>
        </w:rPr>
      </w:pPr>
      <w:r>
        <w:rPr>
          <w:lang w:eastAsia="ja-JP"/>
        </w:rPr>
        <w:t>Observation interface in the Conceptual Observation schema package,</w:t>
      </w:r>
    </w:p>
    <w:p w14:paraId="771A4446" w14:textId="77777777" w:rsidR="00E848A0" w:rsidRDefault="0040049D" w:rsidP="0040049D">
      <w:pPr>
        <w:pStyle w:val="ListParagraph"/>
        <w:numPr>
          <w:ilvl w:val="0"/>
          <w:numId w:val="12"/>
        </w:numPr>
        <w:rPr>
          <w:lang w:eastAsia="ja-JP"/>
        </w:rPr>
      </w:pPr>
      <w:proofErr w:type="spellStart"/>
      <w:r>
        <w:rPr>
          <w:lang w:eastAsia="ja-JP"/>
        </w:rPr>
        <w:t>AbstractObservationCharacteristics</w:t>
      </w:r>
      <w:proofErr w:type="spellEnd"/>
      <w:r>
        <w:rPr>
          <w:lang w:eastAsia="ja-JP"/>
        </w:rPr>
        <w:t xml:space="preserve"> in the Abstract Observation core package.</w:t>
      </w:r>
    </w:p>
    <w:p w14:paraId="63BA546F" w14:textId="7E461763" w:rsidR="00E848A0" w:rsidRDefault="0040049D" w:rsidP="0040049D">
      <w:pPr>
        <w:pStyle w:val="ListParagraph"/>
        <w:numPr>
          <w:ilvl w:val="0"/>
          <w:numId w:val="12"/>
        </w:numPr>
        <w:rPr>
          <w:lang w:eastAsia="ja-JP"/>
        </w:rPr>
      </w:pPr>
      <w:proofErr w:type="spellStart"/>
      <w:r>
        <w:rPr>
          <w:lang w:eastAsia="ja-JP"/>
        </w:rPr>
        <w:t>AbstractObservation</w:t>
      </w:r>
      <w:proofErr w:type="spellEnd"/>
      <w:r>
        <w:rPr>
          <w:lang w:eastAsia="ja-JP"/>
        </w:rPr>
        <w:t xml:space="preserve"> class in the Abstract Observation core package, and</w:t>
      </w:r>
    </w:p>
    <w:p w14:paraId="50EAFC6B" w14:textId="79BDDC3A" w:rsidR="0040049D" w:rsidRDefault="0040049D" w:rsidP="00917C89">
      <w:pPr>
        <w:pStyle w:val="ListParagraph"/>
        <w:numPr>
          <w:ilvl w:val="0"/>
          <w:numId w:val="12"/>
        </w:numPr>
        <w:rPr>
          <w:lang w:eastAsia="ja-JP"/>
        </w:rPr>
      </w:pPr>
      <w:r>
        <w:rPr>
          <w:lang w:eastAsia="ja-JP"/>
        </w:rPr>
        <w:t>Observation class in the Basic Observations package.</w:t>
      </w:r>
    </w:p>
    <w:p w14:paraId="61E26F88" w14:textId="77777777" w:rsidR="0040049D" w:rsidRDefault="0040049D" w:rsidP="0040049D">
      <w:pPr>
        <w:rPr>
          <w:lang w:eastAsia="ja-JP"/>
        </w:rPr>
      </w:pPr>
      <w:r>
        <w:rPr>
          <w:lang w:eastAsia="ja-JP"/>
        </w:rPr>
        <w:t>The Observation interface is defined as follows:</w:t>
      </w:r>
    </w:p>
    <w:p w14:paraId="412A6492" w14:textId="06DD5F37" w:rsidR="0040049D" w:rsidRDefault="0040049D" w:rsidP="00917C89">
      <w:pPr>
        <w:ind w:left="403"/>
        <w:rPr>
          <w:lang w:eastAsia="ja-JP"/>
        </w:rPr>
      </w:pPr>
      <w:r>
        <w:rPr>
          <w:lang w:eastAsia="ja-JP"/>
        </w:rPr>
        <w:t>"an act carried out by an observer to determine the value of an observable property of an object (</w:t>
      </w:r>
      <w:del w:id="791" w:author="Katharina Schleidt" w:date="2021-07-05T13:55:00Z">
        <w:r w:rsidDel="0058722D">
          <w:rPr>
            <w:lang w:eastAsia="ja-JP"/>
          </w:rPr>
          <w:delText>feature of interest</w:delText>
        </w:r>
      </w:del>
      <w:ins w:id="792" w:author="Katharina Schleidt" w:date="2021-07-05T13:55:00Z">
        <w:r w:rsidR="0058722D">
          <w:rPr>
            <w:lang w:eastAsia="ja-JP"/>
          </w:rPr>
          <w:t>feature-of-</w:t>
        </w:r>
        <w:commentRangeStart w:id="793"/>
        <w:r w:rsidR="0058722D">
          <w:rPr>
            <w:lang w:eastAsia="ja-JP"/>
          </w:rPr>
          <w:t>interest</w:t>
        </w:r>
      </w:ins>
      <w:commentRangeEnd w:id="793"/>
      <w:r w:rsidR="00AF148B">
        <w:rPr>
          <w:rStyle w:val="CommentReference"/>
        </w:rPr>
        <w:commentReference w:id="793"/>
      </w:r>
      <w:r>
        <w:rPr>
          <w:lang w:eastAsia="ja-JP"/>
        </w:rPr>
        <w:t>) by using a procedure; the value is provided as the result."</w:t>
      </w:r>
    </w:p>
    <w:p w14:paraId="12610763" w14:textId="77777777" w:rsidR="0040049D" w:rsidRDefault="0040049D" w:rsidP="0040049D">
      <w:pPr>
        <w:rPr>
          <w:lang w:eastAsia="ja-JP"/>
        </w:rPr>
      </w:pPr>
      <w:r>
        <w:rPr>
          <w:lang w:eastAsia="ja-JP"/>
        </w:rPr>
        <w:t>It has the following attributes, associations and cardinalities:</w:t>
      </w:r>
    </w:p>
    <w:p w14:paraId="3862A7CC" w14:textId="77777777" w:rsidR="00E848A0" w:rsidRDefault="0040049D" w:rsidP="0040049D">
      <w:pPr>
        <w:pStyle w:val="ListParagraph"/>
        <w:numPr>
          <w:ilvl w:val="0"/>
          <w:numId w:val="12"/>
        </w:numPr>
        <w:rPr>
          <w:lang w:eastAsia="ja-JP"/>
        </w:rPr>
      </w:pPr>
      <w:proofErr w:type="spellStart"/>
      <w:r>
        <w:rPr>
          <w:lang w:eastAsia="ja-JP"/>
        </w:rPr>
        <w:t>featureOfInterest</w:t>
      </w:r>
      <w:proofErr w:type="spellEnd"/>
      <w:r>
        <w:rPr>
          <w:lang w:eastAsia="ja-JP"/>
        </w:rPr>
        <w:t xml:space="preserve"> (Domain): Any [1..*]</w:t>
      </w:r>
    </w:p>
    <w:p w14:paraId="006995B1" w14:textId="77777777" w:rsidR="00E848A0" w:rsidRDefault="0040049D" w:rsidP="0040049D">
      <w:pPr>
        <w:pStyle w:val="ListParagraph"/>
        <w:numPr>
          <w:ilvl w:val="0"/>
          <w:numId w:val="12"/>
        </w:numPr>
        <w:rPr>
          <w:lang w:eastAsia="ja-JP"/>
        </w:rPr>
      </w:pPr>
      <w:proofErr w:type="spellStart"/>
      <w:r>
        <w:rPr>
          <w:lang w:eastAsia="ja-JP"/>
        </w:rPr>
        <w:t>observingProcedure</w:t>
      </w:r>
      <w:proofErr w:type="spellEnd"/>
      <w:r>
        <w:rPr>
          <w:lang w:eastAsia="ja-JP"/>
        </w:rPr>
        <w:t xml:space="preserve">: </w:t>
      </w:r>
      <w:proofErr w:type="spellStart"/>
      <w:r>
        <w:rPr>
          <w:lang w:eastAsia="ja-JP"/>
        </w:rPr>
        <w:t>ObservingProcedure</w:t>
      </w:r>
      <w:proofErr w:type="spellEnd"/>
      <w:r>
        <w:rPr>
          <w:lang w:eastAsia="ja-JP"/>
        </w:rPr>
        <w:t xml:space="preserve"> [1]</w:t>
      </w:r>
    </w:p>
    <w:p w14:paraId="3867A4FA"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w:t>
      </w:r>
      <w:proofErr w:type="spellStart"/>
      <w:r>
        <w:rPr>
          <w:lang w:eastAsia="ja-JP"/>
        </w:rPr>
        <w:t>ObservableProperty</w:t>
      </w:r>
      <w:proofErr w:type="spellEnd"/>
      <w:r>
        <w:rPr>
          <w:lang w:eastAsia="ja-JP"/>
        </w:rPr>
        <w:t xml:space="preserve"> [1]</w:t>
      </w:r>
    </w:p>
    <w:p w14:paraId="20C05890" w14:textId="77777777" w:rsidR="00E848A0" w:rsidRDefault="0040049D" w:rsidP="0040049D">
      <w:pPr>
        <w:pStyle w:val="ListParagraph"/>
        <w:numPr>
          <w:ilvl w:val="0"/>
          <w:numId w:val="12"/>
        </w:numPr>
        <w:rPr>
          <w:lang w:eastAsia="ja-JP"/>
        </w:rPr>
      </w:pPr>
      <w:r>
        <w:rPr>
          <w:lang w:eastAsia="ja-JP"/>
        </w:rPr>
        <w:t>observer: Observer [0..*]</w:t>
      </w:r>
    </w:p>
    <w:p w14:paraId="17108D99" w14:textId="77777777" w:rsidR="00E848A0" w:rsidRDefault="0040049D" w:rsidP="0040049D">
      <w:pPr>
        <w:pStyle w:val="ListParagraph"/>
        <w:numPr>
          <w:ilvl w:val="0"/>
          <w:numId w:val="12"/>
        </w:numPr>
        <w:rPr>
          <w:lang w:eastAsia="ja-JP"/>
        </w:rPr>
      </w:pPr>
      <w:r>
        <w:rPr>
          <w:lang w:eastAsia="ja-JP"/>
        </w:rPr>
        <w:t>host: Host [0..*]</w:t>
      </w:r>
    </w:p>
    <w:p w14:paraId="5F89673B" w14:textId="354A3AC5"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r w:rsidR="00E848A0">
        <w:rPr>
          <w:lang w:eastAsia="ja-JP"/>
        </w:rPr>
        <w:t>]</w:t>
      </w:r>
    </w:p>
    <w:p w14:paraId="3711D70C"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[1]</w:t>
      </w:r>
    </w:p>
    <w:p w14:paraId="605941F2" w14:textId="77777777" w:rsidR="00E848A0" w:rsidRDefault="0040049D" w:rsidP="0040049D">
      <w:pPr>
        <w:pStyle w:val="ListParagraph"/>
        <w:numPr>
          <w:ilvl w:val="0"/>
          <w:numId w:val="12"/>
        </w:numPr>
        <w:rPr>
          <w:lang w:eastAsia="ja-JP"/>
        </w:rPr>
      </w:pPr>
      <w:r>
        <w:rPr>
          <w:lang w:eastAsia="ja-JP"/>
        </w:rPr>
        <w:t>result (Range): Any [1]</w:t>
      </w:r>
    </w:p>
    <w:p w14:paraId="39570B10"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w:t>
      </w:r>
    </w:p>
    <w:p w14:paraId="01A6C8DA" w14:textId="62FA0E31" w:rsidR="0040049D" w:rsidRDefault="0040049D" w:rsidP="00917C89">
      <w:pPr>
        <w:pStyle w:val="ListParagraph"/>
        <w:numPr>
          <w:ilvl w:val="0"/>
          <w:numId w:val="12"/>
        </w:numPr>
        <w:rPr>
          <w:lang w:eastAsia="ja-JP"/>
        </w:rPr>
      </w:pPr>
      <w:proofErr w:type="spellStart"/>
      <w:r>
        <w:rPr>
          <w:lang w:eastAsia="ja-JP"/>
        </w:rPr>
        <w:t>relatedObservation</w:t>
      </w:r>
      <w:proofErr w:type="spellEnd"/>
      <w:r>
        <w:rPr>
          <w:lang w:eastAsia="ja-JP"/>
        </w:rPr>
        <w:t>: Observation [0..*]</w:t>
      </w:r>
    </w:p>
    <w:p w14:paraId="7673FF7A" w14:textId="77777777" w:rsidR="0040049D" w:rsidRDefault="0040049D" w:rsidP="0040049D">
      <w:pPr>
        <w:rPr>
          <w:lang w:eastAsia="ja-JP"/>
        </w:rPr>
      </w:pPr>
      <w:r>
        <w:rPr>
          <w:lang w:eastAsia="ja-JP"/>
        </w:rPr>
        <w:t>The Observation interface contains the following constraints:</w:t>
      </w:r>
    </w:p>
    <w:p w14:paraId="453E76D3" w14:textId="77777777" w:rsidR="00E848A0" w:rsidRDefault="0040049D" w:rsidP="0040049D">
      <w:pPr>
        <w:pStyle w:val="ListParagraph"/>
        <w:numPr>
          <w:ilvl w:val="0"/>
          <w:numId w:val="12"/>
        </w:numPr>
        <w:rPr>
          <w:lang w:eastAsia="ja-JP"/>
        </w:rPr>
      </w:pPr>
      <w:r>
        <w:rPr>
          <w:lang w:eastAsia="ja-JP"/>
        </w:rPr>
        <w:t xml:space="preserve">at least one of either observer or host should be provided </w:t>
      </w:r>
    </w:p>
    <w:p w14:paraId="0B42795A"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should be a phenomenon associated with the </w:t>
      </w:r>
      <w:proofErr w:type="spellStart"/>
      <w:r>
        <w:rPr>
          <w:lang w:eastAsia="ja-JP"/>
        </w:rPr>
        <w:t>featureOfInterest</w:t>
      </w:r>
      <w:proofErr w:type="spellEnd"/>
      <w:r>
        <w:rPr>
          <w:lang w:eastAsia="ja-JP"/>
        </w:rPr>
        <w:t xml:space="preserve"> </w:t>
      </w:r>
    </w:p>
    <w:p w14:paraId="12E7B72B" w14:textId="77777777" w:rsidR="00E848A0" w:rsidRDefault="0040049D" w:rsidP="0040049D">
      <w:pPr>
        <w:pStyle w:val="ListParagraph"/>
        <w:numPr>
          <w:ilvl w:val="0"/>
          <w:numId w:val="12"/>
        </w:numPr>
        <w:rPr>
          <w:lang w:eastAsia="ja-JP"/>
        </w:rPr>
      </w:pPr>
      <w:r>
        <w:rPr>
          <w:lang w:eastAsia="ja-JP"/>
        </w:rPr>
        <w:lastRenderedPageBreak/>
        <w:t xml:space="preserve">procedure should be suitable for the associated </w:t>
      </w:r>
      <w:proofErr w:type="spellStart"/>
      <w:r>
        <w:rPr>
          <w:lang w:eastAsia="ja-JP"/>
        </w:rPr>
        <w:t>observedProperty</w:t>
      </w:r>
      <w:proofErr w:type="spellEnd"/>
    </w:p>
    <w:p w14:paraId="2947E503" w14:textId="5E6A9D66" w:rsidR="0040049D" w:rsidRDefault="00E848A0" w:rsidP="00917C89">
      <w:pPr>
        <w:pStyle w:val="ListParagraph"/>
        <w:numPr>
          <w:ilvl w:val="0"/>
          <w:numId w:val="12"/>
        </w:numPr>
        <w:rPr>
          <w:lang w:eastAsia="ja-JP"/>
        </w:rPr>
      </w:pPr>
      <w:r>
        <w:rPr>
          <w:lang w:eastAsia="ja-JP"/>
        </w:rPr>
        <w:t>r</w:t>
      </w:r>
      <w:r w:rsidR="0040049D">
        <w:rPr>
          <w:lang w:eastAsia="ja-JP"/>
        </w:rPr>
        <w:t xml:space="preserve">esult type should be suitable for the associated </w:t>
      </w:r>
      <w:proofErr w:type="spellStart"/>
      <w:r w:rsidR="0040049D">
        <w:rPr>
          <w:lang w:eastAsia="ja-JP"/>
        </w:rPr>
        <w:t>observedProperty</w:t>
      </w:r>
      <w:proofErr w:type="spellEnd"/>
    </w:p>
    <w:p w14:paraId="46295A30" w14:textId="77777777" w:rsidR="0040049D" w:rsidRDefault="0040049D" w:rsidP="0040049D">
      <w:pPr>
        <w:rPr>
          <w:lang w:eastAsia="ja-JP"/>
        </w:rPr>
      </w:pPr>
    </w:p>
    <w:p w14:paraId="2FBFD4E5" w14:textId="22E17F73" w:rsidR="0040049D" w:rsidRDefault="0040049D" w:rsidP="00766D13">
      <w:pPr>
        <w:rPr>
          <w:lang w:eastAsia="ja-JP"/>
        </w:rPr>
      </w:pPr>
      <w:r>
        <w:rPr>
          <w:lang w:eastAsia="ja-JP"/>
        </w:rPr>
        <w:t xml:space="preserve">The </w:t>
      </w:r>
      <w:proofErr w:type="spellStart"/>
      <w:r>
        <w:rPr>
          <w:lang w:eastAsia="ja-JP"/>
        </w:rPr>
        <w:t>AbstractObservationCharacteristics</w:t>
      </w:r>
      <w:proofErr w:type="spellEnd"/>
      <w:r>
        <w:rPr>
          <w:lang w:eastAsia="ja-JP"/>
        </w:rPr>
        <w:t xml:space="preserve"> class describes common characteristics of Observations</w:t>
      </w:r>
      <w:del w:id="794" w:author="Katharina Schleidt" w:date="2021-07-06T12:18:00Z">
        <w:r w:rsidDel="00766D13">
          <w:rPr>
            <w:lang w:eastAsia="ja-JP"/>
          </w:rPr>
          <w:delText xml:space="preserve">, </w:delText>
        </w:r>
      </w:del>
      <w:ins w:id="795" w:author="Katharina Schleidt" w:date="2021-07-06T12:18:00Z">
        <w:r w:rsidR="00766D13">
          <w:rPr>
            <w:lang w:eastAsia="ja-JP"/>
          </w:rPr>
          <w:t xml:space="preserve">. </w:t>
        </w:r>
      </w:ins>
      <w:del w:id="796" w:author="Katharina Schleidt" w:date="2021-07-06T12:19:00Z">
        <w:r w:rsidDel="00766D13">
          <w:rPr>
            <w:lang w:eastAsia="ja-JP"/>
          </w:rPr>
          <w:delText>and t</w:delText>
        </w:r>
      </w:del>
      <w:ins w:id="797" w:author="Katharina Schleidt" w:date="2021-07-06T12:19:00Z">
        <w:r w:rsidR="00766D13">
          <w:rPr>
            <w:lang w:eastAsia="ja-JP"/>
          </w:rPr>
          <w:t>T</w:t>
        </w:r>
      </w:ins>
      <w:r>
        <w:rPr>
          <w:lang w:eastAsia="ja-JP"/>
        </w:rPr>
        <w:t>hus</w:t>
      </w:r>
      <w:ins w:id="798" w:author="Katharina Schleidt" w:date="2021-07-06T12:19:00Z">
        <w:r w:rsidR="00766D13">
          <w:rPr>
            <w:lang w:eastAsia="ja-JP"/>
          </w:rPr>
          <w:t xml:space="preserve">, in addition to serving </w:t>
        </w:r>
      </w:ins>
      <w:del w:id="799" w:author="Katharina Schleidt" w:date="2021-07-06T12:19:00Z">
        <w:r w:rsidDel="00766D13">
          <w:rPr>
            <w:lang w:eastAsia="ja-JP"/>
          </w:rPr>
          <w:delText xml:space="preserve"> can act </w:delText>
        </w:r>
      </w:del>
      <w:r>
        <w:rPr>
          <w:lang w:eastAsia="ja-JP"/>
        </w:rPr>
        <w:t xml:space="preserve">as the base class for </w:t>
      </w:r>
      <w:del w:id="800" w:author="Katharina Schleidt" w:date="2021-07-06T12:19:00Z">
        <w:r w:rsidDel="00766D13">
          <w:rPr>
            <w:lang w:eastAsia="ja-JP"/>
          </w:rPr>
          <w:delText xml:space="preserve">both </w:delText>
        </w:r>
      </w:del>
      <w:r>
        <w:rPr>
          <w:lang w:eastAsia="ja-JP"/>
        </w:rPr>
        <w:t>realizations of the Observation interface</w:t>
      </w:r>
      <w:ins w:id="801" w:author="Katharina Schleidt" w:date="2021-07-06T12:19:00Z">
        <w:r w:rsidR="00766D13">
          <w:rPr>
            <w:lang w:eastAsia="ja-JP"/>
          </w:rPr>
          <w:t xml:space="preserve">, it can also be utilized for the </w:t>
        </w:r>
      </w:ins>
      <w:del w:id="802" w:author="Katharina Schleidt" w:date="2021-07-06T12:19:00Z">
        <w:r w:rsidDel="00766D13">
          <w:rPr>
            <w:lang w:eastAsia="ja-JP"/>
          </w:rPr>
          <w:delText xml:space="preserve"> as well as </w:delText>
        </w:r>
      </w:del>
      <w:r>
        <w:rPr>
          <w:lang w:eastAsia="ja-JP"/>
        </w:rPr>
        <w:t>description</w:t>
      </w:r>
      <w:del w:id="803" w:author="Katharina Schleidt" w:date="2021-07-06T12:19:00Z">
        <w:r w:rsidDel="00766D13">
          <w:rPr>
            <w:lang w:eastAsia="ja-JP"/>
          </w:rPr>
          <w:delText>s</w:delText>
        </w:r>
      </w:del>
      <w:r>
        <w:rPr>
          <w:lang w:eastAsia="ja-JP"/>
        </w:rPr>
        <w:t xml:space="preserve"> of sets of related or similar </w:t>
      </w:r>
      <w:ins w:id="804" w:author="Katharina Schleidt" w:date="2021-07-06T12:16:00Z">
        <w:r w:rsidR="00766D13">
          <w:rPr>
            <w:lang w:eastAsia="ja-JP"/>
          </w:rPr>
          <w:t>Observation</w:t>
        </w:r>
      </w:ins>
      <w:ins w:id="805" w:author="Katharina Schleidt" w:date="2021-07-06T12:17:00Z">
        <w:r w:rsidR="00766D13">
          <w:rPr>
            <w:lang w:eastAsia="ja-JP"/>
          </w:rPr>
          <w:t>s, as well as describing the observing capabilities of</w:t>
        </w:r>
      </w:ins>
      <w:ins w:id="806" w:author="Katharina Schleidt" w:date="2021-07-06T12:20:00Z">
        <w:r w:rsidR="00766D13">
          <w:rPr>
            <w:lang w:eastAsia="ja-JP"/>
          </w:rPr>
          <w:t xml:space="preserve"> facilities hosting various observation devices. </w:t>
        </w:r>
      </w:ins>
      <w:del w:id="807" w:author="Katharina Schleidt" w:date="2021-07-06T12:20:00Z">
        <w:r w:rsidDel="00766D13">
          <w:rPr>
            <w:lang w:eastAsia="ja-JP"/>
          </w:rPr>
          <w:delText xml:space="preserve">occurred of foreseen realizations of the Observation interface. </w:delText>
        </w:r>
      </w:del>
      <w:r>
        <w:rPr>
          <w:lang w:eastAsia="ja-JP"/>
        </w:rPr>
        <w:t xml:space="preserve">To enable </w:t>
      </w:r>
      <w:del w:id="808" w:author="Katharina Schleidt" w:date="2021-07-06T12:20:00Z">
        <w:r w:rsidDel="00766D13">
          <w:rPr>
            <w:lang w:eastAsia="ja-JP"/>
          </w:rPr>
          <w:delText xml:space="preserve">the only partially described Observation use cases </w:delText>
        </w:r>
      </w:del>
      <w:ins w:id="809" w:author="Katharina Schleidt" w:date="2021-07-06T12:20:00Z">
        <w:r w:rsidR="00766D13">
          <w:rPr>
            <w:lang w:eastAsia="ja-JP"/>
          </w:rPr>
          <w:t xml:space="preserve">such additional functionality, </w:t>
        </w:r>
      </w:ins>
      <w:r>
        <w:rPr>
          <w:lang w:eastAsia="ja-JP"/>
        </w:rPr>
        <w:t xml:space="preserve">the cardinalities of the properties of the </w:t>
      </w:r>
      <w:proofErr w:type="spellStart"/>
      <w:r>
        <w:rPr>
          <w:lang w:eastAsia="ja-JP"/>
        </w:rPr>
        <w:t>AbstractObservationCharacteristics</w:t>
      </w:r>
      <w:proofErr w:type="spellEnd"/>
      <w:r>
        <w:rPr>
          <w:lang w:eastAsia="ja-JP"/>
        </w:rPr>
        <w:t xml:space="preserve"> has been relaxed to 0..*. </w:t>
      </w:r>
    </w:p>
    <w:p w14:paraId="6D573087" w14:textId="77777777" w:rsidR="0040049D" w:rsidRDefault="0040049D" w:rsidP="0040049D">
      <w:pPr>
        <w:rPr>
          <w:lang w:eastAsia="ja-JP"/>
        </w:rPr>
      </w:pPr>
      <w:proofErr w:type="spellStart"/>
      <w:r>
        <w:rPr>
          <w:lang w:eastAsia="ja-JP"/>
        </w:rPr>
        <w:t>AbstractObservationCharacteristics</w:t>
      </w:r>
      <w:proofErr w:type="spellEnd"/>
      <w:r>
        <w:rPr>
          <w:lang w:eastAsia="ja-JP"/>
        </w:rPr>
        <w:t xml:space="preserve"> class has the following attributes, associations and cardinalities:</w:t>
      </w:r>
    </w:p>
    <w:p w14:paraId="502D7C80" w14:textId="77777777" w:rsidR="00E848A0" w:rsidRDefault="0040049D" w:rsidP="0040049D">
      <w:pPr>
        <w:pStyle w:val="ListParagraph"/>
        <w:numPr>
          <w:ilvl w:val="0"/>
          <w:numId w:val="12"/>
        </w:numPr>
        <w:rPr>
          <w:lang w:eastAsia="ja-JP"/>
        </w:rPr>
      </w:pPr>
      <w:proofErr w:type="spellStart"/>
      <w:r>
        <w:rPr>
          <w:lang w:eastAsia="ja-JP"/>
        </w:rPr>
        <w:t>ultimateFeatureOfInterest</w:t>
      </w:r>
      <w:proofErr w:type="spellEnd"/>
      <w:r>
        <w:rPr>
          <w:lang w:eastAsia="ja-JP"/>
        </w:rPr>
        <w:t xml:space="preserve"> (Domain): Any [0..*]</w:t>
      </w:r>
    </w:p>
    <w:p w14:paraId="5801E373" w14:textId="77777777" w:rsidR="00E848A0" w:rsidRDefault="0040049D" w:rsidP="0040049D">
      <w:pPr>
        <w:pStyle w:val="ListParagraph"/>
        <w:numPr>
          <w:ilvl w:val="0"/>
          <w:numId w:val="12"/>
        </w:numPr>
        <w:rPr>
          <w:lang w:eastAsia="ja-JP"/>
        </w:rPr>
      </w:pPr>
      <w:proofErr w:type="spellStart"/>
      <w:r>
        <w:rPr>
          <w:lang w:eastAsia="ja-JP"/>
        </w:rPr>
        <w:t>proximateFeatureOfInterest</w:t>
      </w:r>
      <w:proofErr w:type="spellEnd"/>
      <w:r>
        <w:rPr>
          <w:lang w:eastAsia="ja-JP"/>
        </w:rPr>
        <w:t xml:space="preserve"> (</w:t>
      </w:r>
      <w:proofErr w:type="spellStart"/>
      <w:r>
        <w:rPr>
          <w:lang w:eastAsia="ja-JP"/>
        </w:rPr>
        <w:t>DomainProxy</w:t>
      </w:r>
      <w:proofErr w:type="spellEnd"/>
      <w:r>
        <w:rPr>
          <w:lang w:eastAsia="ja-JP"/>
        </w:rPr>
        <w:t>): Any [0..*]</w:t>
      </w:r>
    </w:p>
    <w:p w14:paraId="5047DD3C" w14:textId="77777777" w:rsidR="00E848A0" w:rsidRDefault="0040049D" w:rsidP="0040049D">
      <w:pPr>
        <w:pStyle w:val="ListParagraph"/>
        <w:numPr>
          <w:ilvl w:val="0"/>
          <w:numId w:val="12"/>
        </w:numPr>
        <w:rPr>
          <w:lang w:eastAsia="ja-JP"/>
        </w:rPr>
      </w:pPr>
      <w:proofErr w:type="spellStart"/>
      <w:r>
        <w:rPr>
          <w:lang w:eastAsia="ja-JP"/>
        </w:rPr>
        <w:t>observingProcedure</w:t>
      </w:r>
      <w:proofErr w:type="spellEnd"/>
      <w:r>
        <w:rPr>
          <w:lang w:eastAsia="ja-JP"/>
        </w:rPr>
        <w:t xml:space="preserve">: Conceptual Observation schema: </w:t>
      </w:r>
      <w:proofErr w:type="spellStart"/>
      <w:r>
        <w:rPr>
          <w:lang w:eastAsia="ja-JP"/>
        </w:rPr>
        <w:t>ObservingProcedure</w:t>
      </w:r>
      <w:proofErr w:type="spellEnd"/>
      <w:r>
        <w:rPr>
          <w:lang w:eastAsia="ja-JP"/>
        </w:rPr>
        <w:t xml:space="preserve"> [0..*]</w:t>
      </w:r>
    </w:p>
    <w:p w14:paraId="7FDEABB4"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Conceptual Observation schema: </w:t>
      </w:r>
      <w:proofErr w:type="spellStart"/>
      <w:r>
        <w:rPr>
          <w:lang w:eastAsia="ja-JP"/>
        </w:rPr>
        <w:t>ObservableProperty</w:t>
      </w:r>
      <w:proofErr w:type="spellEnd"/>
      <w:r>
        <w:rPr>
          <w:lang w:eastAsia="ja-JP"/>
        </w:rPr>
        <w:t xml:space="preserve"> [0..*]</w:t>
      </w:r>
    </w:p>
    <w:p w14:paraId="0E6BA1F2" w14:textId="77777777" w:rsidR="00E848A0" w:rsidRDefault="0040049D" w:rsidP="0040049D">
      <w:pPr>
        <w:pStyle w:val="ListParagraph"/>
        <w:numPr>
          <w:ilvl w:val="0"/>
          <w:numId w:val="12"/>
        </w:numPr>
        <w:rPr>
          <w:lang w:eastAsia="ja-JP"/>
        </w:rPr>
      </w:pPr>
      <w:r>
        <w:rPr>
          <w:lang w:eastAsia="ja-JP"/>
        </w:rPr>
        <w:t>observer: Conceptual Observation schema: Observer [0..*]</w:t>
      </w:r>
    </w:p>
    <w:p w14:paraId="55A7A8F6" w14:textId="77777777" w:rsidR="00E848A0" w:rsidRDefault="0040049D" w:rsidP="0040049D">
      <w:pPr>
        <w:pStyle w:val="ListParagraph"/>
        <w:numPr>
          <w:ilvl w:val="0"/>
          <w:numId w:val="12"/>
        </w:numPr>
        <w:rPr>
          <w:lang w:eastAsia="ja-JP"/>
        </w:rPr>
      </w:pPr>
      <w:r>
        <w:rPr>
          <w:lang w:eastAsia="ja-JP"/>
        </w:rPr>
        <w:t>host: Conceptual Observation schema: Host [0..*]</w:t>
      </w:r>
    </w:p>
    <w:p w14:paraId="44328D5A"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[0..*]</w:t>
      </w:r>
    </w:p>
    <w:p w14:paraId="4F6A05F8"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[0..*]</w:t>
      </w:r>
    </w:p>
    <w:p w14:paraId="4E7C01DA" w14:textId="77777777" w:rsidR="00E848A0" w:rsidRDefault="0040049D" w:rsidP="0040049D">
      <w:pPr>
        <w:pStyle w:val="ListParagraph"/>
        <w:numPr>
          <w:ilvl w:val="0"/>
          <w:numId w:val="12"/>
        </w:numPr>
        <w:rPr>
          <w:lang w:eastAsia="ja-JP"/>
        </w:rPr>
      </w:pPr>
      <w:r>
        <w:rPr>
          <w:lang w:eastAsia="ja-JP"/>
        </w:rPr>
        <w:t>result (Range): Any [0..*]</w:t>
      </w:r>
    </w:p>
    <w:p w14:paraId="185A083D"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Any [0..*]</w:t>
      </w:r>
    </w:p>
    <w:p w14:paraId="04FBD887"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195A7E7A"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TM_Object</w:t>
      </w:r>
      <w:proofErr w:type="spellEnd"/>
      <w:r>
        <w:rPr>
          <w:lang w:eastAsia="ja-JP"/>
        </w:rPr>
        <w:t xml:space="preserve"> [0..*]</w:t>
      </w:r>
    </w:p>
    <w:p w14:paraId="036D6396" w14:textId="77777777" w:rsidR="00E848A0" w:rsidRDefault="0040049D" w:rsidP="0040049D">
      <w:pPr>
        <w:pStyle w:val="ListParagraph"/>
        <w:numPr>
          <w:ilvl w:val="0"/>
          <w:numId w:val="12"/>
        </w:numPr>
        <w:rPr>
          <w:lang w:eastAsia="ja-JP"/>
        </w:rPr>
      </w:pPr>
      <w:proofErr w:type="spellStart"/>
      <w:r>
        <w:rPr>
          <w:lang w:eastAsia="ja-JP"/>
        </w:rPr>
        <w:t>observationType</w:t>
      </w:r>
      <w:proofErr w:type="spellEnd"/>
      <w:r>
        <w:rPr>
          <w:lang w:eastAsia="ja-JP"/>
        </w:rPr>
        <w:t xml:space="preserve">: </w:t>
      </w:r>
      <w:proofErr w:type="spellStart"/>
      <w:r>
        <w:rPr>
          <w:lang w:eastAsia="ja-JP"/>
        </w:rPr>
        <w:t>AbstractObservationTypeCodeListValue</w:t>
      </w:r>
      <w:proofErr w:type="spellEnd"/>
      <w:r>
        <w:rPr>
          <w:lang w:eastAsia="ja-JP"/>
        </w:rPr>
        <w:t xml:space="preserve"> [0..*]</w:t>
      </w:r>
    </w:p>
    <w:p w14:paraId="29A7DCFD" w14:textId="27F55053" w:rsidR="0040049D" w:rsidRDefault="0040049D" w:rsidP="00917C89">
      <w:pPr>
        <w:pStyle w:val="ListParagraph"/>
        <w:numPr>
          <w:ilvl w:val="0"/>
          <w:numId w:val="12"/>
        </w:numPr>
        <w:rPr>
          <w:lang w:eastAsia="ja-JP"/>
        </w:rPr>
      </w:pPr>
      <w:r>
        <w:rPr>
          <w:lang w:eastAsia="ja-JP"/>
        </w:rPr>
        <w:t>metadata: Any [0..*]</w:t>
      </w:r>
    </w:p>
    <w:p w14:paraId="27D5A9AF" w14:textId="77777777" w:rsidR="0040049D" w:rsidRDefault="0040049D" w:rsidP="0040049D">
      <w:pPr>
        <w:rPr>
          <w:lang w:eastAsia="ja-JP"/>
        </w:rPr>
      </w:pPr>
      <w:proofErr w:type="spellStart"/>
      <w:r>
        <w:rPr>
          <w:lang w:eastAsia="ja-JP"/>
        </w:rPr>
        <w:t>AbstractObservation</w:t>
      </w:r>
      <w:proofErr w:type="spellEnd"/>
      <w:r>
        <w:rPr>
          <w:lang w:eastAsia="ja-JP"/>
        </w:rPr>
        <w:t xml:space="preserve"> class specializes the </w:t>
      </w:r>
      <w:proofErr w:type="spellStart"/>
      <w:r>
        <w:rPr>
          <w:lang w:eastAsia="ja-JP"/>
        </w:rPr>
        <w:t>AbstractObservationCharacteristics</w:t>
      </w:r>
      <w:proofErr w:type="spellEnd"/>
      <w:r>
        <w:rPr>
          <w:lang w:eastAsia="ja-JP"/>
        </w:rPr>
        <w:t xml:space="preserve"> by realizing the Observation interface of the Conceptual Observation schema including the </w:t>
      </w:r>
      <w:proofErr w:type="spellStart"/>
      <w:r>
        <w:rPr>
          <w:lang w:eastAsia="ja-JP"/>
        </w:rPr>
        <w:t>relatedObservation</w:t>
      </w:r>
      <w:proofErr w:type="spellEnd"/>
      <w:r>
        <w:rPr>
          <w:lang w:eastAsia="ja-JP"/>
        </w:rPr>
        <w:t xml:space="preserve"> association, and by adding the following constraints:</w:t>
      </w:r>
    </w:p>
    <w:p w14:paraId="7B94B820" w14:textId="5B094C1E" w:rsidR="00E848A0" w:rsidRDefault="0040049D" w:rsidP="0040049D">
      <w:pPr>
        <w:pStyle w:val="ListParagraph"/>
        <w:numPr>
          <w:ilvl w:val="0"/>
          <w:numId w:val="12"/>
        </w:numPr>
        <w:rPr>
          <w:lang w:eastAsia="ja-JP"/>
        </w:rPr>
      </w:pPr>
      <w:r>
        <w:rPr>
          <w:lang w:eastAsia="ja-JP"/>
        </w:rPr>
        <w:t xml:space="preserve">at least one </w:t>
      </w:r>
      <w:proofErr w:type="spellStart"/>
      <w:r>
        <w:rPr>
          <w:lang w:eastAsia="ja-JP"/>
        </w:rPr>
        <w:t>proximateFeatureOfInterest</w:t>
      </w:r>
      <w:proofErr w:type="spellEnd"/>
      <w:r>
        <w:rPr>
          <w:lang w:eastAsia="ja-JP"/>
        </w:rPr>
        <w:t xml:space="preserve"> or </w:t>
      </w:r>
      <w:proofErr w:type="spellStart"/>
      <w:r>
        <w:rPr>
          <w:lang w:eastAsia="ja-JP"/>
        </w:rPr>
        <w:t>ultimateFeatureOfInterest</w:t>
      </w:r>
      <w:proofErr w:type="spellEnd"/>
      <w:r>
        <w:rPr>
          <w:lang w:eastAsia="ja-JP"/>
        </w:rPr>
        <w:t xml:space="preserve"> shall be given</w:t>
      </w:r>
    </w:p>
    <w:p w14:paraId="4BC28E9E" w14:textId="0EBA048D" w:rsidR="00E848A0" w:rsidRDefault="0040049D" w:rsidP="0040049D">
      <w:pPr>
        <w:pStyle w:val="ListParagraph"/>
        <w:numPr>
          <w:ilvl w:val="0"/>
          <w:numId w:val="12"/>
        </w:numPr>
        <w:rPr>
          <w:lang w:eastAsia="ja-JP"/>
        </w:rPr>
      </w:pPr>
      <w:r>
        <w:rPr>
          <w:lang w:eastAsia="ja-JP"/>
        </w:rPr>
        <w:t xml:space="preserve">attribute and association values shall be aligned with the </w:t>
      </w:r>
      <w:proofErr w:type="spellStart"/>
      <w:r>
        <w:rPr>
          <w:lang w:eastAsia="ja-JP"/>
        </w:rPr>
        <w:t>observationType</w:t>
      </w:r>
      <w:proofErr w:type="spellEnd"/>
    </w:p>
    <w:p w14:paraId="6F23A92E" w14:textId="114D4D0C"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observedProperty</w:t>
      </w:r>
      <w:proofErr w:type="spellEnd"/>
      <w:r>
        <w:rPr>
          <w:lang w:eastAsia="ja-JP"/>
        </w:rPr>
        <w:t xml:space="preserve"> shall be given</w:t>
      </w:r>
    </w:p>
    <w:p w14:paraId="1641B85E" w14:textId="5D918532"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phenomenonTime</w:t>
      </w:r>
      <w:proofErr w:type="spellEnd"/>
      <w:r>
        <w:rPr>
          <w:lang w:eastAsia="ja-JP"/>
        </w:rPr>
        <w:t xml:space="preserve"> shall be given</w:t>
      </w:r>
    </w:p>
    <w:p w14:paraId="4F508B7A" w14:textId="77777777" w:rsidR="00E848A0" w:rsidRDefault="0040049D" w:rsidP="00E848A0">
      <w:pPr>
        <w:pStyle w:val="ListParagraph"/>
        <w:numPr>
          <w:ilvl w:val="0"/>
          <w:numId w:val="12"/>
        </w:numPr>
        <w:rPr>
          <w:lang w:eastAsia="ja-JP"/>
        </w:rPr>
      </w:pPr>
      <w:r>
        <w:rPr>
          <w:lang w:eastAsia="ja-JP"/>
        </w:rPr>
        <w:t xml:space="preserve">exactly one </w:t>
      </w:r>
      <w:proofErr w:type="spellStart"/>
      <w:r>
        <w:rPr>
          <w:lang w:eastAsia="ja-JP"/>
        </w:rPr>
        <w:t>observingProcedure</w:t>
      </w:r>
      <w:proofErr w:type="spellEnd"/>
      <w:r>
        <w:rPr>
          <w:lang w:eastAsia="ja-JP"/>
        </w:rPr>
        <w:t xml:space="preserve"> shall be given</w:t>
      </w:r>
    </w:p>
    <w:p w14:paraId="75656F23" w14:textId="77777777" w:rsidR="00E848A0" w:rsidRDefault="0040049D" w:rsidP="0040049D">
      <w:pPr>
        <w:pStyle w:val="ListParagraph"/>
        <w:numPr>
          <w:ilvl w:val="0"/>
          <w:numId w:val="12"/>
        </w:numPr>
        <w:rPr>
          <w:lang w:eastAsia="ja-JP"/>
        </w:rPr>
      </w:pPr>
      <w:r>
        <w:rPr>
          <w:lang w:eastAsia="ja-JP"/>
        </w:rPr>
        <w:t>exactly one result shall be given</w:t>
      </w:r>
    </w:p>
    <w:p w14:paraId="796E217F" w14:textId="77777777"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resultTime</w:t>
      </w:r>
      <w:proofErr w:type="spellEnd"/>
      <w:r>
        <w:rPr>
          <w:lang w:eastAsia="ja-JP"/>
        </w:rPr>
        <w:t xml:space="preserve"> shall be given</w:t>
      </w:r>
    </w:p>
    <w:p w14:paraId="2FE0A34F"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should be a phenomenon associated with the </w:t>
      </w:r>
      <w:proofErr w:type="spellStart"/>
      <w:r>
        <w:rPr>
          <w:lang w:eastAsia="ja-JP"/>
        </w:rPr>
        <w:t>ultimateFeatureOfInterest</w:t>
      </w:r>
      <w:proofErr w:type="spellEnd"/>
      <w:r>
        <w:rPr>
          <w:lang w:eastAsia="ja-JP"/>
        </w:rPr>
        <w:t xml:space="preserve"> or the </w:t>
      </w:r>
      <w:proofErr w:type="spellStart"/>
      <w:r>
        <w:rPr>
          <w:lang w:eastAsia="ja-JP"/>
        </w:rPr>
        <w:t>proximateFeatureOfInterest</w:t>
      </w:r>
      <w:proofErr w:type="spellEnd"/>
    </w:p>
    <w:p w14:paraId="6E3F145D" w14:textId="77777777" w:rsidR="00E848A0" w:rsidRDefault="0040049D" w:rsidP="0040049D">
      <w:pPr>
        <w:pStyle w:val="ListParagraph"/>
        <w:numPr>
          <w:ilvl w:val="0"/>
          <w:numId w:val="12"/>
        </w:numPr>
        <w:rPr>
          <w:lang w:eastAsia="ja-JP"/>
        </w:rPr>
      </w:pPr>
      <w:r>
        <w:rPr>
          <w:lang w:eastAsia="ja-JP"/>
        </w:rPr>
        <w:t>parameter.name shall not appear more than once</w:t>
      </w:r>
    </w:p>
    <w:p w14:paraId="7061330D" w14:textId="1514D3AD" w:rsidR="0040049D" w:rsidRDefault="0040049D" w:rsidP="00917C89">
      <w:pPr>
        <w:pStyle w:val="ListParagraph"/>
        <w:numPr>
          <w:ilvl w:val="0"/>
          <w:numId w:val="12"/>
        </w:numPr>
        <w:rPr>
          <w:lang w:eastAsia="ja-JP"/>
        </w:rPr>
      </w:pPr>
      <w:proofErr w:type="spellStart"/>
      <w:r>
        <w:rPr>
          <w:lang w:eastAsia="ja-JP"/>
        </w:rPr>
        <w:t>resultTime</w:t>
      </w:r>
      <w:proofErr w:type="spellEnd"/>
      <w:r>
        <w:rPr>
          <w:lang w:eastAsia="ja-JP"/>
        </w:rPr>
        <w:t xml:space="preserve"> shall be of type </w:t>
      </w:r>
      <w:proofErr w:type="spellStart"/>
      <w:r>
        <w:rPr>
          <w:lang w:eastAsia="ja-JP"/>
        </w:rPr>
        <w:t>TM_Instant</w:t>
      </w:r>
      <w:proofErr w:type="spellEnd"/>
    </w:p>
    <w:p w14:paraId="32689785" w14:textId="32AFC614" w:rsidR="0040049D" w:rsidRDefault="0040049D" w:rsidP="0040049D">
      <w:pPr>
        <w:rPr>
          <w:lang w:eastAsia="ja-JP"/>
        </w:rPr>
      </w:pPr>
      <w:r>
        <w:rPr>
          <w:lang w:eastAsia="ja-JP"/>
        </w:rPr>
        <w:t xml:space="preserve">The Observation class in the Basic Observations package is a concrete class specializing the </w:t>
      </w:r>
      <w:proofErr w:type="spellStart"/>
      <w:r>
        <w:rPr>
          <w:lang w:eastAsia="ja-JP"/>
        </w:rPr>
        <w:t>AbstractObservation</w:t>
      </w:r>
      <w:proofErr w:type="spellEnd"/>
      <w:r>
        <w:rPr>
          <w:lang w:eastAsia="ja-JP"/>
        </w:rPr>
        <w:t xml:space="preserve"> without any additional attributes, associations or constraints.</w:t>
      </w:r>
    </w:p>
    <w:p w14:paraId="7189978A" w14:textId="77777777" w:rsidR="0040049D" w:rsidRDefault="0040049D" w:rsidP="0040049D">
      <w:pPr>
        <w:rPr>
          <w:lang w:eastAsia="ja-JP"/>
        </w:rPr>
      </w:pPr>
      <w:r>
        <w:rPr>
          <w:lang w:eastAsia="ja-JP"/>
        </w:rPr>
        <w:t xml:space="preserve">Considering the constraints defined in the </w:t>
      </w:r>
      <w:proofErr w:type="spellStart"/>
      <w:r>
        <w:rPr>
          <w:lang w:eastAsia="ja-JP"/>
        </w:rPr>
        <w:t>AbstractObservation</w:t>
      </w:r>
      <w:proofErr w:type="spellEnd"/>
      <w:r>
        <w:rPr>
          <w:lang w:eastAsia="ja-JP"/>
        </w:rPr>
        <w:t xml:space="preserve"> class, the Observation class in Edition 2 has the following properties with effective cardinalities and types (changes from Edition 1 in bold):</w:t>
      </w:r>
    </w:p>
    <w:p w14:paraId="7F59F3F6"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ultimateFeatureOfInterest</w:t>
      </w:r>
      <w:proofErr w:type="spellEnd"/>
      <w:r w:rsidRPr="00917C89">
        <w:rPr>
          <w:b/>
          <w:bCs/>
          <w:lang w:eastAsia="ja-JP"/>
        </w:rPr>
        <w:t xml:space="preserve">: Any [0..*] (1..* if the cardinality of the </w:t>
      </w:r>
      <w:proofErr w:type="spellStart"/>
      <w:r w:rsidRPr="00917C89">
        <w:rPr>
          <w:b/>
          <w:bCs/>
          <w:lang w:eastAsia="ja-JP"/>
        </w:rPr>
        <w:t>proximateFeatureOfInterest</w:t>
      </w:r>
      <w:proofErr w:type="spellEnd"/>
      <w:r w:rsidRPr="00917C89">
        <w:rPr>
          <w:b/>
          <w:bCs/>
          <w:lang w:eastAsia="ja-JP"/>
        </w:rPr>
        <w:t xml:space="preserve"> is 0)</w:t>
      </w:r>
    </w:p>
    <w:p w14:paraId="208A7D51"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proximateFeatureOfInterest</w:t>
      </w:r>
      <w:proofErr w:type="spellEnd"/>
      <w:r w:rsidRPr="00917C89">
        <w:rPr>
          <w:b/>
          <w:bCs/>
          <w:lang w:eastAsia="ja-JP"/>
        </w:rPr>
        <w:t xml:space="preserve">: Any [0..*] (1..* if the cardinality of the </w:t>
      </w:r>
      <w:proofErr w:type="spellStart"/>
      <w:r w:rsidRPr="00917C89">
        <w:rPr>
          <w:b/>
          <w:bCs/>
          <w:lang w:eastAsia="ja-JP"/>
        </w:rPr>
        <w:t>ultimateFeatureOfInterest</w:t>
      </w:r>
      <w:proofErr w:type="spellEnd"/>
      <w:r w:rsidRPr="00917C89">
        <w:rPr>
          <w:b/>
          <w:bCs/>
          <w:lang w:eastAsia="ja-JP"/>
        </w:rPr>
        <w:t xml:space="preserve"> is 0)</w:t>
      </w:r>
    </w:p>
    <w:p w14:paraId="169ED851"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observingProcedure</w:t>
      </w:r>
      <w:proofErr w:type="spellEnd"/>
      <w:r w:rsidRPr="00917C89">
        <w:rPr>
          <w:b/>
          <w:bCs/>
          <w:lang w:eastAsia="ja-JP"/>
        </w:rPr>
        <w:t xml:space="preserve">: Conceptual Observation schema: </w:t>
      </w:r>
      <w:proofErr w:type="spellStart"/>
      <w:r w:rsidRPr="00917C89">
        <w:rPr>
          <w:b/>
          <w:bCs/>
          <w:lang w:eastAsia="ja-JP"/>
        </w:rPr>
        <w:t>ObservingProcedure</w:t>
      </w:r>
      <w:proofErr w:type="spellEnd"/>
      <w:r w:rsidRPr="00917C89">
        <w:rPr>
          <w:b/>
          <w:bCs/>
          <w:lang w:eastAsia="ja-JP"/>
        </w:rPr>
        <w:t xml:space="preserve"> [1]</w:t>
      </w:r>
    </w:p>
    <w:p w14:paraId="13E9515B" w14:textId="77777777" w:rsidR="00E848A0" w:rsidRPr="00917C89" w:rsidRDefault="0040049D" w:rsidP="0040049D">
      <w:pPr>
        <w:pStyle w:val="ListParagraph"/>
        <w:numPr>
          <w:ilvl w:val="0"/>
          <w:numId w:val="12"/>
        </w:numPr>
        <w:rPr>
          <w:b/>
          <w:bCs/>
          <w:lang w:eastAsia="ja-JP"/>
        </w:rPr>
      </w:pPr>
      <w:proofErr w:type="spellStart"/>
      <w:r>
        <w:rPr>
          <w:lang w:eastAsia="ja-JP"/>
        </w:rPr>
        <w:lastRenderedPageBreak/>
        <w:t>observedProperty</w:t>
      </w:r>
      <w:proofErr w:type="spellEnd"/>
      <w:r>
        <w:rPr>
          <w:lang w:eastAsia="ja-JP"/>
        </w:rPr>
        <w:t xml:space="preserve">: </w:t>
      </w:r>
      <w:r w:rsidRPr="00917C89">
        <w:rPr>
          <w:b/>
          <w:bCs/>
          <w:lang w:eastAsia="ja-JP"/>
        </w:rPr>
        <w:t xml:space="preserve">Conceptual Observation schema: </w:t>
      </w:r>
      <w:proofErr w:type="spellStart"/>
      <w:r w:rsidRPr="00917C89">
        <w:rPr>
          <w:b/>
          <w:bCs/>
          <w:lang w:eastAsia="ja-JP"/>
        </w:rPr>
        <w:t>ObservableProperty</w:t>
      </w:r>
      <w:proofErr w:type="spellEnd"/>
      <w:r w:rsidRPr="00917C89">
        <w:rPr>
          <w:b/>
          <w:bCs/>
          <w:lang w:eastAsia="ja-JP"/>
        </w:rPr>
        <w:t xml:space="preserve"> [1]</w:t>
      </w:r>
    </w:p>
    <w:p w14:paraId="7620D5E3" w14:textId="77777777" w:rsidR="00E848A0" w:rsidRPr="00917C89" w:rsidRDefault="0040049D" w:rsidP="0040049D">
      <w:pPr>
        <w:pStyle w:val="ListParagraph"/>
        <w:numPr>
          <w:ilvl w:val="0"/>
          <w:numId w:val="12"/>
        </w:numPr>
        <w:rPr>
          <w:b/>
          <w:bCs/>
          <w:lang w:eastAsia="ja-JP"/>
        </w:rPr>
      </w:pPr>
      <w:r w:rsidRPr="00917C89">
        <w:rPr>
          <w:b/>
          <w:bCs/>
          <w:lang w:eastAsia="ja-JP"/>
        </w:rPr>
        <w:t>observer: Conceptual Observation schema: Observer [0..*]</w:t>
      </w:r>
    </w:p>
    <w:p w14:paraId="2B6AE387" w14:textId="77777777" w:rsidR="00E848A0" w:rsidRPr="00917C89" w:rsidRDefault="0040049D" w:rsidP="0040049D">
      <w:pPr>
        <w:pStyle w:val="ListParagraph"/>
        <w:numPr>
          <w:ilvl w:val="0"/>
          <w:numId w:val="12"/>
        </w:numPr>
        <w:rPr>
          <w:b/>
          <w:bCs/>
          <w:lang w:eastAsia="ja-JP"/>
        </w:rPr>
      </w:pPr>
      <w:r w:rsidRPr="00917C89">
        <w:rPr>
          <w:b/>
          <w:bCs/>
          <w:lang w:eastAsia="ja-JP"/>
        </w:rPr>
        <w:t>host: Conceptual Observation schema: Host [0..*]</w:t>
      </w:r>
    </w:p>
    <w:p w14:paraId="4BFACFE0"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p>
    <w:p w14:paraId="0D29BD6D"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p>
    <w:p w14:paraId="33027418" w14:textId="77777777" w:rsidR="00E848A0" w:rsidRDefault="0040049D" w:rsidP="0040049D">
      <w:pPr>
        <w:pStyle w:val="ListParagraph"/>
        <w:numPr>
          <w:ilvl w:val="0"/>
          <w:numId w:val="12"/>
        </w:numPr>
        <w:rPr>
          <w:lang w:eastAsia="ja-JP"/>
        </w:rPr>
      </w:pPr>
      <w:r>
        <w:rPr>
          <w:lang w:eastAsia="ja-JP"/>
        </w:rPr>
        <w:t>result: Any [1]</w:t>
      </w:r>
    </w:p>
    <w:p w14:paraId="0D9BE28B"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xml:space="preserve">: </w:t>
      </w:r>
      <w:r w:rsidRPr="00917C89">
        <w:rPr>
          <w:b/>
          <w:bCs/>
          <w:lang w:eastAsia="ja-JP"/>
        </w:rPr>
        <w:t>Any</w:t>
      </w:r>
      <w:r>
        <w:rPr>
          <w:lang w:eastAsia="ja-JP"/>
        </w:rPr>
        <w:t xml:space="preserve"> [0..*]</w:t>
      </w:r>
    </w:p>
    <w:p w14:paraId="62E6E3E9"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64D6D1F5"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w:t>
      </w:r>
    </w:p>
    <w:p w14:paraId="5FC93970"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observationType</w:t>
      </w:r>
      <w:proofErr w:type="spellEnd"/>
      <w:r w:rsidRPr="00917C89">
        <w:rPr>
          <w:b/>
          <w:bCs/>
          <w:lang w:eastAsia="ja-JP"/>
        </w:rPr>
        <w:t xml:space="preserve">: </w:t>
      </w:r>
      <w:proofErr w:type="spellStart"/>
      <w:r w:rsidRPr="00917C89">
        <w:rPr>
          <w:b/>
          <w:bCs/>
          <w:lang w:eastAsia="ja-JP"/>
        </w:rPr>
        <w:t>AbstractObservationTypeCodeListValue</w:t>
      </w:r>
      <w:proofErr w:type="spellEnd"/>
      <w:r w:rsidRPr="00917C89">
        <w:rPr>
          <w:b/>
          <w:bCs/>
          <w:lang w:eastAsia="ja-JP"/>
        </w:rPr>
        <w:t xml:space="preserve"> [0..*]</w:t>
      </w:r>
    </w:p>
    <w:p w14:paraId="44D25598" w14:textId="5EEBFCF9" w:rsidR="0040049D" w:rsidRDefault="0040049D" w:rsidP="00917C89">
      <w:pPr>
        <w:pStyle w:val="ListParagraph"/>
        <w:numPr>
          <w:ilvl w:val="0"/>
          <w:numId w:val="12"/>
        </w:numPr>
        <w:rPr>
          <w:lang w:eastAsia="ja-JP"/>
        </w:rPr>
      </w:pPr>
      <w:r>
        <w:rPr>
          <w:lang w:eastAsia="ja-JP"/>
        </w:rPr>
        <w:t xml:space="preserve">metadata: </w:t>
      </w:r>
      <w:r w:rsidRPr="00917C89">
        <w:rPr>
          <w:b/>
          <w:bCs/>
          <w:lang w:eastAsia="ja-JP"/>
        </w:rPr>
        <w:t>Any [0..*]</w:t>
      </w:r>
    </w:p>
    <w:p w14:paraId="542A704D" w14:textId="77777777" w:rsidR="0040049D" w:rsidRDefault="0040049D" w:rsidP="00917C89">
      <w:pPr>
        <w:pStyle w:val="a3"/>
      </w:pPr>
      <w:r>
        <w:t xml:space="preserve">Migration from </w:t>
      </w:r>
      <w:proofErr w:type="spellStart"/>
      <w:r>
        <w:t>OM_Observation</w:t>
      </w:r>
      <w:proofErr w:type="spellEnd"/>
      <w:r>
        <w:t xml:space="preserve"> to Observation</w:t>
      </w:r>
    </w:p>
    <w:p w14:paraId="7B2309C5" w14:textId="77777777" w:rsidR="0040049D" w:rsidRDefault="0040049D" w:rsidP="0040049D">
      <w:pPr>
        <w:rPr>
          <w:lang w:eastAsia="ja-JP"/>
        </w:rPr>
      </w:pPr>
      <w:r>
        <w:rPr>
          <w:lang w:eastAsia="ja-JP"/>
        </w:rPr>
        <w:t xml:space="preserve">An instance of the </w:t>
      </w:r>
      <w:proofErr w:type="spellStart"/>
      <w:r>
        <w:rPr>
          <w:lang w:eastAsia="ja-JP"/>
        </w:rPr>
        <w:t>OM_Observation</w:t>
      </w:r>
      <w:proofErr w:type="spellEnd"/>
      <w:r>
        <w:rPr>
          <w:lang w:eastAsia="ja-JP"/>
        </w:rPr>
        <w:t xml:space="preserve"> class of Edition 1 can be expressed as an instance of the Observation class of the Basic Observations package as follows:</w:t>
      </w:r>
    </w:p>
    <w:p w14:paraId="1649DEDE" w14:textId="4E27923E" w:rsidR="005D5EE1" w:rsidRDefault="0040049D" w:rsidP="0040049D">
      <w:pPr>
        <w:pStyle w:val="ListParagraph"/>
        <w:numPr>
          <w:ilvl w:val="0"/>
          <w:numId w:val="12"/>
        </w:numPr>
        <w:rPr>
          <w:lang w:eastAsia="ja-JP"/>
        </w:rPr>
      </w:pPr>
      <w:proofErr w:type="spellStart"/>
      <w:r>
        <w:rPr>
          <w:lang w:eastAsia="ja-JP"/>
        </w:rPr>
        <w:t>OM_Observation.featureOfInterest</w:t>
      </w:r>
      <w:proofErr w:type="spellEnd"/>
      <w:r>
        <w:rPr>
          <w:lang w:eastAsia="ja-JP"/>
        </w:rPr>
        <w:t xml:space="preserve">: </w:t>
      </w:r>
      <w:proofErr w:type="spellStart"/>
      <w:r>
        <w:rPr>
          <w:lang w:eastAsia="ja-JP"/>
        </w:rPr>
        <w:t>GFI_Feature</w:t>
      </w:r>
      <w:proofErr w:type="spellEnd"/>
      <w:r>
        <w:rPr>
          <w:lang w:eastAsia="ja-JP"/>
        </w:rPr>
        <w:t xml:space="preserve"> becomes either </w:t>
      </w:r>
      <w:proofErr w:type="spellStart"/>
      <w:r>
        <w:rPr>
          <w:lang w:eastAsia="ja-JP"/>
        </w:rPr>
        <w:t>Observation.ultimateFeatureOfInterest</w:t>
      </w:r>
      <w:proofErr w:type="spellEnd"/>
      <w:r>
        <w:rPr>
          <w:lang w:eastAsia="ja-JP"/>
        </w:rPr>
        <w:t xml:space="preserve">: Any or </w:t>
      </w:r>
      <w:proofErr w:type="spellStart"/>
      <w:r>
        <w:rPr>
          <w:lang w:eastAsia="ja-JP"/>
        </w:rPr>
        <w:t>Observation.proximateFeatureOfInterest</w:t>
      </w:r>
      <w:proofErr w:type="spellEnd"/>
      <w:r>
        <w:rPr>
          <w:lang w:eastAsia="ja-JP"/>
        </w:rPr>
        <w:t xml:space="preserve">: Any depending on </w:t>
      </w:r>
      <w:del w:id="810" w:author="Katharina Schleidt" w:date="2021-07-06T12:22:00Z">
        <w:r w:rsidDel="00766D13">
          <w:rPr>
            <w:lang w:eastAsia="ja-JP"/>
          </w:rPr>
          <w:delText xml:space="preserve">if </w:delText>
        </w:r>
      </w:del>
      <w:ins w:id="811" w:author="Katharina Schleidt" w:date="2021-07-06T12:22:00Z">
        <w:r w:rsidR="00766D13">
          <w:rPr>
            <w:lang w:eastAsia="ja-JP"/>
          </w:rPr>
          <w:t xml:space="preserve">whether </w:t>
        </w:r>
      </w:ins>
      <w:r>
        <w:rPr>
          <w:lang w:eastAsia="ja-JP"/>
        </w:rPr>
        <w:t xml:space="preserve">it represents </w:t>
      </w:r>
      <w:del w:id="812" w:author="Katharina Schleidt" w:date="2021-07-06T12:22:00Z">
        <w:r w:rsidDel="00766D13">
          <w:rPr>
            <w:lang w:eastAsia="ja-JP"/>
          </w:rPr>
          <w:delText xml:space="preserve">the </w:delText>
        </w:r>
      </w:del>
      <w:ins w:id="813" w:author="Katharina Schleidt" w:date="2021-07-06T12:22:00Z">
        <w:r w:rsidR="00766D13">
          <w:rPr>
            <w:lang w:eastAsia="ja-JP"/>
          </w:rPr>
          <w:t xml:space="preserve">the </w:t>
        </w:r>
        <w:r w:rsidR="00766D13" w:rsidRPr="00D7085C">
          <w:rPr>
            <w:lang w:eastAsia="ja-JP"/>
          </w:rPr>
          <w:t>entity that is ultimately of interest in the act of observing</w:t>
        </w:r>
        <w:r w:rsidR="00766D13">
          <w:rPr>
            <w:lang w:eastAsia="ja-JP"/>
          </w:rPr>
          <w:t xml:space="preserve"> </w:t>
        </w:r>
      </w:ins>
      <w:del w:id="814" w:author="Katharina Schleidt" w:date="2021-07-06T12:22:00Z">
        <w:r w:rsidDel="00766D13">
          <w:rPr>
            <w:lang w:eastAsia="ja-JP"/>
          </w:rPr>
          <w:delText xml:space="preserve">primary observed feature </w:delText>
        </w:r>
      </w:del>
      <w:r>
        <w:rPr>
          <w:lang w:eastAsia="ja-JP"/>
        </w:rPr>
        <w:t>or its proxy. Refactoring of the domain models may be required to separate the ultimate and proximate features of interest.</w:t>
      </w:r>
    </w:p>
    <w:p w14:paraId="16018DA5" w14:textId="77777777" w:rsidR="005D5EE1" w:rsidRDefault="0040049D" w:rsidP="0040049D">
      <w:pPr>
        <w:pStyle w:val="ListParagraph"/>
        <w:numPr>
          <w:ilvl w:val="0"/>
          <w:numId w:val="12"/>
        </w:numPr>
        <w:rPr>
          <w:lang w:eastAsia="ja-JP"/>
        </w:rPr>
      </w:pPr>
      <w:proofErr w:type="spellStart"/>
      <w:r>
        <w:rPr>
          <w:lang w:eastAsia="ja-JP"/>
        </w:rPr>
        <w:t>OM_Observation.observedProperty</w:t>
      </w:r>
      <w:proofErr w:type="spellEnd"/>
      <w:r>
        <w:rPr>
          <w:lang w:eastAsia="ja-JP"/>
        </w:rPr>
        <w:t xml:space="preserve">: </w:t>
      </w:r>
      <w:proofErr w:type="spellStart"/>
      <w:r>
        <w:rPr>
          <w:lang w:eastAsia="ja-JP"/>
        </w:rPr>
        <w:t>GF_PropertyType</w:t>
      </w:r>
      <w:proofErr w:type="spellEnd"/>
      <w:r>
        <w:rPr>
          <w:lang w:eastAsia="ja-JP"/>
        </w:rPr>
        <w:t xml:space="preserve"> becomes the </w:t>
      </w:r>
      <w:proofErr w:type="spellStart"/>
      <w:r>
        <w:rPr>
          <w:lang w:eastAsia="ja-JP"/>
        </w:rPr>
        <w:t>Observation.observedProperty</w:t>
      </w:r>
      <w:proofErr w:type="spellEnd"/>
      <w:r>
        <w:rPr>
          <w:lang w:eastAsia="ja-JP"/>
        </w:rPr>
        <w:t xml:space="preserve">: </w:t>
      </w:r>
      <w:proofErr w:type="spellStart"/>
      <w:r>
        <w:rPr>
          <w:lang w:eastAsia="ja-JP"/>
        </w:rPr>
        <w:t>ObservableProperty</w:t>
      </w:r>
      <w:proofErr w:type="spellEnd"/>
      <w:r>
        <w:rPr>
          <w:lang w:eastAsia="ja-JP"/>
        </w:rPr>
        <w:t>.</w:t>
      </w:r>
    </w:p>
    <w:p w14:paraId="57170705" w14:textId="58322651" w:rsidR="005D5EE1" w:rsidRDefault="0040049D" w:rsidP="0040049D">
      <w:pPr>
        <w:pStyle w:val="ListParagraph"/>
        <w:numPr>
          <w:ilvl w:val="0"/>
          <w:numId w:val="12"/>
        </w:numPr>
        <w:rPr>
          <w:lang w:eastAsia="ja-JP"/>
        </w:rPr>
      </w:pPr>
      <w:proofErr w:type="spellStart"/>
      <w:r>
        <w:rPr>
          <w:lang w:eastAsia="ja-JP"/>
        </w:rPr>
        <w:t>OM_Observation.procedure</w:t>
      </w:r>
      <w:proofErr w:type="spellEnd"/>
      <w:r>
        <w:rPr>
          <w:lang w:eastAsia="ja-JP"/>
        </w:rPr>
        <w:t xml:space="preserve">: </w:t>
      </w:r>
      <w:proofErr w:type="spellStart"/>
      <w:r>
        <w:rPr>
          <w:lang w:eastAsia="ja-JP"/>
        </w:rPr>
        <w:t>OM_Process</w:t>
      </w:r>
      <w:proofErr w:type="spellEnd"/>
      <w:r>
        <w:rPr>
          <w:lang w:eastAsia="ja-JP"/>
        </w:rPr>
        <w:t xml:space="preserve"> becomes either the </w:t>
      </w:r>
      <w:proofErr w:type="spellStart"/>
      <w:r>
        <w:rPr>
          <w:lang w:eastAsia="ja-JP"/>
        </w:rPr>
        <w:t>Observation.observingProcedure</w:t>
      </w:r>
      <w:proofErr w:type="spellEnd"/>
      <w:r>
        <w:rPr>
          <w:lang w:eastAsia="ja-JP"/>
        </w:rPr>
        <w:t xml:space="preserve">: </w:t>
      </w:r>
      <w:proofErr w:type="spellStart"/>
      <w:r>
        <w:rPr>
          <w:lang w:eastAsia="ja-JP"/>
        </w:rPr>
        <w:t>ObservingProcedure</w:t>
      </w:r>
      <w:proofErr w:type="spellEnd"/>
      <w:r>
        <w:rPr>
          <w:lang w:eastAsia="ja-JP"/>
        </w:rPr>
        <w:t xml:space="preserve"> or </w:t>
      </w:r>
      <w:proofErr w:type="spellStart"/>
      <w:r>
        <w:rPr>
          <w:lang w:eastAsia="ja-JP"/>
        </w:rPr>
        <w:t>Observation.observer</w:t>
      </w:r>
      <w:proofErr w:type="spellEnd"/>
      <w:r>
        <w:rPr>
          <w:lang w:eastAsia="ja-JP"/>
        </w:rPr>
        <w:t xml:space="preserve">: Observer depending on </w:t>
      </w:r>
      <w:ins w:id="815" w:author="Katharina Schleidt" w:date="2021-07-06T12:23:00Z">
        <w:r w:rsidR="00766D13">
          <w:rPr>
            <w:lang w:eastAsia="ja-JP"/>
          </w:rPr>
          <w:t xml:space="preserve">whether </w:t>
        </w:r>
      </w:ins>
      <w:del w:id="816" w:author="Katharina Schleidt" w:date="2021-07-06T12:23:00Z">
        <w:r w:rsidDel="00766D13">
          <w:rPr>
            <w:lang w:eastAsia="ja-JP"/>
          </w:rPr>
          <w:delText xml:space="preserve">if </w:delText>
        </w:r>
      </w:del>
      <w:r>
        <w:rPr>
          <w:lang w:eastAsia="ja-JP"/>
        </w:rPr>
        <w:t xml:space="preserve">it describes the kind of the observing procedure (method) or </w:t>
      </w:r>
      <w:ins w:id="817" w:author="Katharina Schleidt" w:date="2021-07-06T12:23:00Z">
        <w:r w:rsidR="00766D13">
          <w:rPr>
            <w:lang w:eastAsia="ja-JP"/>
          </w:rPr>
          <w:t>a</w:t>
        </w:r>
        <w:r w:rsidR="00766D13" w:rsidRPr="00D7085C">
          <w:rPr>
            <w:lang w:eastAsia="ja-JP"/>
          </w:rPr>
          <w:t>n identifiable entity that generate</w:t>
        </w:r>
        <w:r w:rsidR="00766D13">
          <w:rPr>
            <w:lang w:eastAsia="ja-JP"/>
          </w:rPr>
          <w:t xml:space="preserve">s the </w:t>
        </w:r>
        <w:r w:rsidR="00766D13" w:rsidRPr="00D7085C">
          <w:rPr>
            <w:lang w:eastAsia="ja-JP"/>
          </w:rPr>
          <w:t>Observations</w:t>
        </w:r>
        <w:r w:rsidR="00766D13">
          <w:rPr>
            <w:lang w:eastAsia="ja-JP"/>
          </w:rPr>
          <w:t xml:space="preserve"> </w:t>
        </w:r>
      </w:ins>
      <w:del w:id="818" w:author="Katharina Schleidt" w:date="2021-07-06T12:23:00Z">
        <w:r w:rsidDel="00766D13">
          <w:rPr>
            <w:lang w:eastAsia="ja-JP"/>
          </w:rPr>
          <w:delText xml:space="preserve">the Observation generating instance </w:delText>
        </w:r>
      </w:del>
      <w:r>
        <w:rPr>
          <w:lang w:eastAsia="ja-JP"/>
        </w:rPr>
        <w:t>(such as an individual sensor device). Refactoring of the domain models may be required to separate the observing procedure from the observer.</w:t>
      </w:r>
    </w:p>
    <w:p w14:paraId="3F140C90" w14:textId="77777777" w:rsidR="005D5EE1" w:rsidRDefault="0040049D" w:rsidP="0040049D">
      <w:pPr>
        <w:pStyle w:val="ListParagraph"/>
        <w:numPr>
          <w:ilvl w:val="0"/>
          <w:numId w:val="12"/>
        </w:numPr>
        <w:rPr>
          <w:lang w:eastAsia="ja-JP"/>
        </w:rPr>
      </w:pPr>
      <w:proofErr w:type="spellStart"/>
      <w:r>
        <w:rPr>
          <w:lang w:eastAsia="ja-JP"/>
        </w:rPr>
        <w:t>OM_Observation.phenomenonTime</w:t>
      </w:r>
      <w:proofErr w:type="spellEnd"/>
      <w:r>
        <w:rPr>
          <w:lang w:eastAsia="ja-JP"/>
        </w:rPr>
        <w:t xml:space="preserve">: </w:t>
      </w:r>
      <w:proofErr w:type="spellStart"/>
      <w:r>
        <w:rPr>
          <w:lang w:eastAsia="ja-JP"/>
        </w:rPr>
        <w:t>TM_Object</w:t>
      </w:r>
      <w:proofErr w:type="spellEnd"/>
      <w:r>
        <w:rPr>
          <w:lang w:eastAsia="ja-JP"/>
        </w:rPr>
        <w:t xml:space="preserve"> becomes Observation. </w:t>
      </w: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w:t>
      </w:r>
    </w:p>
    <w:p w14:paraId="52994EEE" w14:textId="77777777" w:rsidR="005D5EE1" w:rsidRDefault="0040049D" w:rsidP="0040049D">
      <w:pPr>
        <w:pStyle w:val="ListParagraph"/>
        <w:numPr>
          <w:ilvl w:val="0"/>
          <w:numId w:val="12"/>
        </w:numPr>
        <w:rPr>
          <w:lang w:eastAsia="ja-JP"/>
        </w:rPr>
      </w:pPr>
      <w:proofErr w:type="spellStart"/>
      <w:r>
        <w:rPr>
          <w:lang w:eastAsia="ja-JP"/>
        </w:rPr>
        <w:t>OM_Observation.resultTime</w:t>
      </w:r>
      <w:proofErr w:type="spellEnd"/>
      <w:r>
        <w:rPr>
          <w:lang w:eastAsia="ja-JP"/>
        </w:rPr>
        <w:t xml:space="preserve">: </w:t>
      </w:r>
      <w:proofErr w:type="spellStart"/>
      <w:r>
        <w:rPr>
          <w:lang w:eastAsia="ja-JP"/>
        </w:rPr>
        <w:t>TM_Instant</w:t>
      </w:r>
      <w:proofErr w:type="spellEnd"/>
      <w:r>
        <w:rPr>
          <w:lang w:eastAsia="ja-JP"/>
        </w:rPr>
        <w:t xml:space="preserve"> becomes </w:t>
      </w:r>
      <w:proofErr w:type="spellStart"/>
      <w:r>
        <w:rPr>
          <w:lang w:eastAsia="ja-JP"/>
        </w:rPr>
        <w:t>Observation.resultTime</w:t>
      </w:r>
      <w:proofErr w:type="spellEnd"/>
      <w:r>
        <w:rPr>
          <w:lang w:eastAsia="ja-JP"/>
        </w:rPr>
        <w:t xml:space="preserve">: </w:t>
      </w:r>
      <w:proofErr w:type="spellStart"/>
      <w:r>
        <w:rPr>
          <w:lang w:eastAsia="ja-JP"/>
        </w:rPr>
        <w:t>TM_Instant</w:t>
      </w:r>
      <w:proofErr w:type="spellEnd"/>
      <w:r>
        <w:rPr>
          <w:lang w:eastAsia="ja-JP"/>
        </w:rPr>
        <w:t>.</w:t>
      </w:r>
    </w:p>
    <w:p w14:paraId="033F0C32" w14:textId="77777777" w:rsidR="005D5EE1" w:rsidRDefault="0040049D" w:rsidP="0040049D">
      <w:pPr>
        <w:pStyle w:val="ListParagraph"/>
        <w:numPr>
          <w:ilvl w:val="0"/>
          <w:numId w:val="12"/>
        </w:numPr>
        <w:rPr>
          <w:lang w:eastAsia="ja-JP"/>
        </w:rPr>
      </w:pPr>
      <w:proofErr w:type="spellStart"/>
      <w:r>
        <w:rPr>
          <w:lang w:eastAsia="ja-JP"/>
        </w:rPr>
        <w:t>OM_Observation.result</w:t>
      </w:r>
      <w:proofErr w:type="spellEnd"/>
      <w:r>
        <w:rPr>
          <w:lang w:eastAsia="ja-JP"/>
        </w:rPr>
        <w:t xml:space="preserve">: Any becomes </w:t>
      </w:r>
      <w:proofErr w:type="spellStart"/>
      <w:r>
        <w:rPr>
          <w:lang w:eastAsia="ja-JP"/>
        </w:rPr>
        <w:t>Observation.result</w:t>
      </w:r>
      <w:proofErr w:type="spellEnd"/>
      <w:r>
        <w:rPr>
          <w:lang w:eastAsia="ja-JP"/>
        </w:rPr>
        <w:t>: Any</w:t>
      </w:r>
    </w:p>
    <w:p w14:paraId="21F20C59" w14:textId="77777777" w:rsidR="005D5EE1" w:rsidRDefault="0040049D" w:rsidP="0040049D">
      <w:pPr>
        <w:pStyle w:val="ListParagraph"/>
        <w:numPr>
          <w:ilvl w:val="0"/>
          <w:numId w:val="12"/>
        </w:numPr>
        <w:rPr>
          <w:lang w:eastAsia="ja-JP"/>
        </w:rPr>
      </w:pPr>
      <w:proofErr w:type="spellStart"/>
      <w:r>
        <w:rPr>
          <w:lang w:eastAsia="ja-JP"/>
        </w:rPr>
        <w:t>OM_Observation.resultQuality</w:t>
      </w:r>
      <w:proofErr w:type="spellEnd"/>
      <w:r>
        <w:rPr>
          <w:lang w:eastAsia="ja-JP"/>
        </w:rPr>
        <w:t xml:space="preserve">: </w:t>
      </w:r>
      <w:proofErr w:type="spellStart"/>
      <w:r>
        <w:rPr>
          <w:lang w:eastAsia="ja-JP"/>
        </w:rPr>
        <w:t>DQ_Element</w:t>
      </w:r>
      <w:proofErr w:type="spellEnd"/>
      <w:r>
        <w:rPr>
          <w:lang w:eastAsia="ja-JP"/>
        </w:rPr>
        <w:t xml:space="preserve"> becomes </w:t>
      </w:r>
      <w:proofErr w:type="spellStart"/>
      <w:r>
        <w:rPr>
          <w:lang w:eastAsia="ja-JP"/>
        </w:rPr>
        <w:t>Observation.resultQuality</w:t>
      </w:r>
      <w:proofErr w:type="spellEnd"/>
      <w:r>
        <w:rPr>
          <w:lang w:eastAsia="ja-JP"/>
        </w:rPr>
        <w:t>: Any</w:t>
      </w:r>
    </w:p>
    <w:p w14:paraId="1A702CC5" w14:textId="77777777" w:rsidR="005D5EE1" w:rsidRDefault="0040049D" w:rsidP="0040049D">
      <w:pPr>
        <w:pStyle w:val="ListParagraph"/>
        <w:numPr>
          <w:ilvl w:val="0"/>
          <w:numId w:val="12"/>
        </w:numPr>
        <w:rPr>
          <w:lang w:eastAsia="ja-JP"/>
        </w:rPr>
      </w:pPr>
      <w:proofErr w:type="spellStart"/>
      <w:r>
        <w:rPr>
          <w:lang w:eastAsia="ja-JP"/>
        </w:rPr>
        <w:t>OM_Observation.parameter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Observation.parameter</w:t>
      </w:r>
      <w:proofErr w:type="spellEnd"/>
      <w:r>
        <w:rPr>
          <w:lang w:eastAsia="ja-JP"/>
        </w:rPr>
        <w:t xml:space="preserve">: </w:t>
      </w:r>
      <w:proofErr w:type="spellStart"/>
      <w:r>
        <w:rPr>
          <w:lang w:eastAsia="ja-JP"/>
        </w:rPr>
        <w:t>NamedValue</w:t>
      </w:r>
      <w:proofErr w:type="spellEnd"/>
    </w:p>
    <w:p w14:paraId="49D16F10" w14:textId="77777777" w:rsidR="005D5EE1" w:rsidRDefault="0040049D" w:rsidP="0040049D">
      <w:pPr>
        <w:pStyle w:val="ListParagraph"/>
        <w:numPr>
          <w:ilvl w:val="0"/>
          <w:numId w:val="12"/>
        </w:numPr>
        <w:rPr>
          <w:lang w:eastAsia="ja-JP"/>
        </w:rPr>
      </w:pPr>
      <w:proofErr w:type="spellStart"/>
      <w:r>
        <w:rPr>
          <w:lang w:eastAsia="ja-JP"/>
        </w:rPr>
        <w:t>OM_Observation.validTime</w:t>
      </w:r>
      <w:proofErr w:type="spellEnd"/>
      <w:r>
        <w:rPr>
          <w:lang w:eastAsia="ja-JP"/>
        </w:rPr>
        <w:t xml:space="preserve">: </w:t>
      </w:r>
      <w:proofErr w:type="spellStart"/>
      <w:r>
        <w:rPr>
          <w:lang w:eastAsia="ja-JP"/>
        </w:rPr>
        <w:t>TM_Period</w:t>
      </w:r>
      <w:proofErr w:type="spellEnd"/>
      <w:r>
        <w:rPr>
          <w:lang w:eastAsia="ja-JP"/>
        </w:rPr>
        <w:t xml:space="preserve"> becomes </w:t>
      </w:r>
      <w:proofErr w:type="spellStart"/>
      <w:r>
        <w:rPr>
          <w:lang w:eastAsia="ja-JP"/>
        </w:rPr>
        <w:t>Observation.validTime</w:t>
      </w:r>
      <w:proofErr w:type="spellEnd"/>
      <w:r>
        <w:rPr>
          <w:lang w:eastAsia="ja-JP"/>
        </w:rPr>
        <w:t xml:space="preserve">: </w:t>
      </w:r>
      <w:proofErr w:type="spellStart"/>
      <w:r>
        <w:rPr>
          <w:lang w:eastAsia="ja-JP"/>
        </w:rPr>
        <w:t>TM_Period</w:t>
      </w:r>
      <w:proofErr w:type="spellEnd"/>
    </w:p>
    <w:p w14:paraId="331EBF27" w14:textId="4F008774" w:rsidR="0040049D" w:rsidRDefault="0040049D">
      <w:pPr>
        <w:pStyle w:val="ListParagraph"/>
        <w:numPr>
          <w:ilvl w:val="0"/>
          <w:numId w:val="12"/>
        </w:numPr>
        <w:rPr>
          <w:ins w:id="819" w:author="Katharina Schleidt" w:date="2021-07-06T12:24:00Z"/>
          <w:lang w:eastAsia="ja-JP"/>
        </w:rPr>
      </w:pPr>
      <w:proofErr w:type="spellStart"/>
      <w:r>
        <w:rPr>
          <w:lang w:eastAsia="ja-JP"/>
        </w:rPr>
        <w:t>OM_Observation.relatedObservation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Observation.relatedObservation</w:t>
      </w:r>
      <w:proofErr w:type="spellEnd"/>
      <w:r>
        <w:rPr>
          <w:lang w:eastAsia="ja-JP"/>
        </w:rPr>
        <w:t>: Observation</w:t>
      </w:r>
    </w:p>
    <w:p w14:paraId="625946D4" w14:textId="2800083D" w:rsidR="00766D13" w:rsidRDefault="003D68CB" w:rsidP="003D68CB">
      <w:pPr>
        <w:pStyle w:val="ListParagraph"/>
        <w:numPr>
          <w:ilvl w:val="0"/>
          <w:numId w:val="12"/>
        </w:numPr>
        <w:rPr>
          <w:lang w:eastAsia="ja-JP"/>
        </w:rPr>
      </w:pPr>
      <w:proofErr w:type="spellStart"/>
      <w:ins w:id="820" w:author="Katharina Schleidt" w:date="2021-07-06T12:25:00Z">
        <w:r>
          <w:rPr>
            <w:lang w:eastAsia="ja-JP"/>
          </w:rPr>
          <w:t>OM_Observation.</w:t>
        </w:r>
        <w:commentRangeStart w:id="821"/>
        <w:commentRangeStart w:id="822"/>
        <w:r w:rsidR="00766D13">
          <w:rPr>
            <w:lang w:eastAsia="ja-JP"/>
          </w:rPr>
          <w:t>metadata</w:t>
        </w:r>
        <w:proofErr w:type="spellEnd"/>
        <w:r w:rsidR="00766D13">
          <w:rPr>
            <w:lang w:eastAsia="ja-JP"/>
          </w:rPr>
          <w:t xml:space="preserve">: </w:t>
        </w:r>
        <w:proofErr w:type="spellStart"/>
        <w:r w:rsidR="00766D13">
          <w:rPr>
            <w:lang w:eastAsia="ja-JP"/>
          </w:rPr>
          <w:t>MD_Metadata</w:t>
        </w:r>
        <w:proofErr w:type="spellEnd"/>
        <w:r w:rsidR="00766D13">
          <w:rPr>
            <w:lang w:eastAsia="ja-JP"/>
          </w:rPr>
          <w:t xml:space="preserve"> [0..1]</w:t>
        </w:r>
        <w:commentRangeEnd w:id="821"/>
        <w:r w:rsidR="00766D13">
          <w:rPr>
            <w:rStyle w:val="CommentReference"/>
          </w:rPr>
          <w:commentReference w:id="821"/>
        </w:r>
      </w:ins>
      <w:commentRangeEnd w:id="822"/>
      <w:r w:rsidR="00AF148B">
        <w:rPr>
          <w:rStyle w:val="CommentReference"/>
        </w:rPr>
        <w:commentReference w:id="822"/>
      </w:r>
      <w:ins w:id="823" w:author="Katharina Schleidt" w:date="2021-07-06T12:25:00Z">
        <w:r>
          <w:rPr>
            <w:lang w:eastAsia="ja-JP"/>
          </w:rPr>
          <w:t xml:space="preserve"> becomes </w:t>
        </w:r>
      </w:ins>
      <w:commentRangeStart w:id="824"/>
      <w:proofErr w:type="spellStart"/>
      <w:ins w:id="825" w:author="Katharina Schleidt" w:date="2021-07-06T12:24:00Z">
        <w:r w:rsidR="00766D13" w:rsidRPr="008A46C1">
          <w:rPr>
            <w:lang w:eastAsia="ja-JP"/>
          </w:rPr>
          <w:t>Observation</w:t>
        </w:r>
        <w:r w:rsidR="00766D13">
          <w:rPr>
            <w:lang w:eastAsia="ja-JP"/>
          </w:rPr>
          <w:t>.metadata</w:t>
        </w:r>
        <w:proofErr w:type="spellEnd"/>
        <w:r w:rsidR="00766D13">
          <w:rPr>
            <w:lang w:eastAsia="ja-JP"/>
          </w:rPr>
          <w:t>: Any</w:t>
        </w:r>
        <w:commentRangeEnd w:id="824"/>
        <w:r w:rsidR="00766D13">
          <w:rPr>
            <w:rStyle w:val="CommentReference"/>
          </w:rPr>
          <w:commentReference w:id="824"/>
        </w:r>
      </w:ins>
    </w:p>
    <w:p w14:paraId="11ABB6F0" w14:textId="77777777" w:rsidR="003D68CB" w:rsidRDefault="003D68CB">
      <w:pPr>
        <w:ind w:left="360"/>
        <w:rPr>
          <w:ins w:id="826" w:author="Katharina Schleidt" w:date="2021-07-06T12:26:00Z"/>
          <w:lang w:eastAsia="ja-JP"/>
        </w:rPr>
      </w:pPr>
    </w:p>
    <w:p w14:paraId="19369E42" w14:textId="7B694C94" w:rsidR="001042DA" w:rsidRDefault="001042DA">
      <w:pPr>
        <w:ind w:left="360"/>
        <w:rPr>
          <w:lang w:eastAsia="ja-JP"/>
        </w:rPr>
      </w:pPr>
      <w:r>
        <w:rPr>
          <w:lang w:eastAsia="ja-JP"/>
        </w:rPr>
        <w:t xml:space="preserve">For information about transitioning the specialized Observation types of Edition 1 see the "Hard-typing vs. soft typing and </w:t>
      </w:r>
      <w:proofErr w:type="spellStart"/>
      <w:r>
        <w:rPr>
          <w:lang w:eastAsia="ja-JP"/>
        </w:rPr>
        <w:t>codelist</w:t>
      </w:r>
      <w:proofErr w:type="spellEnd"/>
      <w:r>
        <w:rPr>
          <w:lang w:eastAsia="ja-JP"/>
        </w:rPr>
        <w:t xml:space="preserve"> use" section below.</w:t>
      </w:r>
    </w:p>
    <w:p w14:paraId="272338E5" w14:textId="096F9869" w:rsidR="00A9570F" w:rsidRDefault="00A9570F" w:rsidP="00A9570F">
      <w:pPr>
        <w:ind w:left="360"/>
        <w:rPr>
          <w:lang w:eastAsia="ja-JP"/>
        </w:rPr>
      </w:pPr>
      <w:r>
        <w:rPr>
          <w:lang w:eastAsia="ja-JP"/>
        </w:rPr>
        <w:t xml:space="preserve">The </w:t>
      </w:r>
      <w:r w:rsidR="003A07BA">
        <w:rPr>
          <w:lang w:eastAsia="ja-JP"/>
        </w:rPr>
        <w:fldChar w:fldCharType="begin"/>
      </w:r>
      <w:r w:rsidR="003A07BA">
        <w:rPr>
          <w:lang w:eastAsia="ja-JP"/>
        </w:rPr>
        <w:instrText xml:space="preserve"> REF _Ref74222425 \h </w:instrText>
      </w:r>
      <w:r w:rsidR="003A07BA">
        <w:rPr>
          <w:lang w:eastAsia="ja-JP"/>
        </w:rPr>
      </w:r>
      <w:r w:rsidR="003A07BA">
        <w:rPr>
          <w:lang w:eastAsia="ja-JP"/>
        </w:rPr>
        <w:fldChar w:fldCharType="separate"/>
      </w:r>
      <w:r w:rsidR="003A07BA">
        <w:rPr>
          <w:b/>
          <w:bCs/>
          <w:sz w:val="20"/>
          <w:szCs w:val="20"/>
        </w:rPr>
        <w:t>t</w:t>
      </w:r>
      <w:r w:rsidR="003A07BA" w:rsidRPr="00FD5E24">
        <w:rPr>
          <w:b/>
          <w:bCs/>
          <w:sz w:val="20"/>
          <w:szCs w:val="20"/>
        </w:rPr>
        <w:t xml:space="preserve">able </w:t>
      </w:r>
      <w:r w:rsidR="003A07BA">
        <w:rPr>
          <w:b/>
          <w:bCs/>
          <w:noProof/>
          <w:sz w:val="20"/>
          <w:szCs w:val="20"/>
        </w:rPr>
        <w:t>8</w:t>
      </w:r>
      <w:r w:rsidR="003A07BA">
        <w:rPr>
          <w:lang w:eastAsia="ja-JP"/>
        </w:rPr>
        <w:fldChar w:fldCharType="end"/>
      </w:r>
      <w:r w:rsidR="00AB37E7">
        <w:rPr>
          <w:lang w:eastAsia="ja-JP"/>
        </w:rPr>
        <w:t xml:space="preserve"> summarizes the Observation mappings from the edition 2 </w:t>
      </w:r>
      <w:r w:rsidR="00D17000">
        <w:rPr>
          <w:lang w:eastAsia="ja-JP"/>
        </w:rPr>
        <w:t xml:space="preserve">Basic Observations package </w:t>
      </w:r>
      <w:r w:rsidR="00AB37E7">
        <w:rPr>
          <w:lang w:eastAsia="ja-JP"/>
        </w:rPr>
        <w:t xml:space="preserve">to edition 1. </w:t>
      </w:r>
    </w:p>
    <w:p w14:paraId="5003C111" w14:textId="1DBA8E30" w:rsidR="00A9570F" w:rsidRPr="00917C89" w:rsidRDefault="00A9570F" w:rsidP="00917C89">
      <w:pPr>
        <w:jc w:val="center"/>
        <w:rPr>
          <w:b/>
          <w:bCs/>
          <w:sz w:val="20"/>
          <w:szCs w:val="20"/>
        </w:rPr>
      </w:pPr>
      <w:bookmarkStart w:id="827" w:name="_Ref74222425"/>
      <w:r w:rsidRPr="00FD5E24">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r>
        <w:rPr>
          <w:b/>
          <w:bCs/>
          <w:noProof/>
          <w:sz w:val="20"/>
          <w:szCs w:val="20"/>
        </w:rPr>
        <w:t>8</w:t>
      </w:r>
      <w:r>
        <w:rPr>
          <w:b/>
          <w:bCs/>
          <w:sz w:val="20"/>
          <w:szCs w:val="20"/>
        </w:rPr>
        <w:fldChar w:fldCharType="end"/>
      </w:r>
      <w:bookmarkEnd w:id="827"/>
      <w:r w:rsidRPr="00FD5E24">
        <w:rPr>
          <w:b/>
          <w:bCs/>
          <w:sz w:val="20"/>
          <w:szCs w:val="20"/>
        </w:rPr>
        <w:t xml:space="preserve"> — </w:t>
      </w:r>
      <w:r w:rsidR="00AB37E7">
        <w:rPr>
          <w:b/>
          <w:bCs/>
          <w:sz w:val="20"/>
          <w:szCs w:val="20"/>
        </w:rPr>
        <w:t xml:space="preserve">Observation </w:t>
      </w:r>
      <w:r w:rsidR="003A07BA">
        <w:rPr>
          <w:b/>
          <w:bCs/>
          <w:sz w:val="20"/>
          <w:szCs w:val="20"/>
        </w:rPr>
        <w:t>m</w:t>
      </w:r>
      <w:r>
        <w:rPr>
          <w:b/>
          <w:bCs/>
          <w:sz w:val="20"/>
          <w:szCs w:val="20"/>
        </w:rPr>
        <w:t>apping from 19156 edition 2 to edition 1</w:t>
      </w:r>
      <w:r w:rsidR="00AB37E7">
        <w:rPr>
          <w:b/>
          <w:bCs/>
          <w:sz w:val="20"/>
          <w:szCs w:val="20"/>
        </w:rPr>
        <w:t xml:space="preserve">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A9570F" w:rsidRPr="006E753C" w14:paraId="12D7B4D0" w14:textId="77777777" w:rsidTr="00917C89">
        <w:trPr>
          <w:trHeight w:val="651"/>
        </w:trPr>
        <w:tc>
          <w:tcPr>
            <w:tcW w:w="4243" w:type="dxa"/>
            <w:shd w:val="clear" w:color="auto" w:fill="auto"/>
            <w:tcMar>
              <w:top w:w="100" w:type="dxa"/>
              <w:left w:w="100" w:type="dxa"/>
              <w:bottom w:w="100" w:type="dxa"/>
              <w:right w:w="100" w:type="dxa"/>
            </w:tcMar>
          </w:tcPr>
          <w:p w14:paraId="1AB79CC4" w14:textId="7F2E7A68" w:rsidR="00A9570F" w:rsidRPr="00917C89" w:rsidRDefault="00AB37E7" w:rsidP="00917C89">
            <w:pPr>
              <w:jc w:val="left"/>
              <w:rPr>
                <w:b/>
                <w:bCs/>
              </w:rPr>
            </w:pPr>
            <w:r w:rsidRPr="00917C89">
              <w:rPr>
                <w:b/>
                <w:bCs/>
              </w:rPr>
              <w:t>Edition 2 class / property</w:t>
            </w:r>
            <w:r w:rsidR="003A07BA">
              <w:rPr>
                <w:b/>
                <w:bCs/>
              </w:rPr>
              <w:t>,</w:t>
            </w:r>
            <w:r w:rsidR="003A07BA">
              <w:rPr>
                <w:b/>
                <w:bCs/>
              </w:rPr>
              <w:br/>
              <w:t>Basic Observations package</w:t>
            </w:r>
          </w:p>
        </w:tc>
        <w:tc>
          <w:tcPr>
            <w:tcW w:w="2387" w:type="dxa"/>
            <w:shd w:val="clear" w:color="auto" w:fill="auto"/>
            <w:tcMar>
              <w:top w:w="100" w:type="dxa"/>
              <w:left w:w="100" w:type="dxa"/>
              <w:bottom w:w="100" w:type="dxa"/>
              <w:right w:w="100" w:type="dxa"/>
            </w:tcMar>
          </w:tcPr>
          <w:p w14:paraId="1105C760" w14:textId="2437C666" w:rsidR="00A9570F" w:rsidRPr="00917C89" w:rsidRDefault="00AB37E7" w:rsidP="00917C89">
            <w:pPr>
              <w:jc w:val="left"/>
              <w:rPr>
                <w:b/>
                <w:bCs/>
              </w:rPr>
            </w:pPr>
            <w:r w:rsidRPr="00917C89">
              <w:rPr>
                <w:b/>
                <w:bCs/>
              </w:rPr>
              <w:t>Relation</w:t>
            </w:r>
          </w:p>
        </w:tc>
        <w:tc>
          <w:tcPr>
            <w:tcW w:w="3141" w:type="dxa"/>
            <w:shd w:val="clear" w:color="auto" w:fill="auto"/>
            <w:tcMar>
              <w:top w:w="100" w:type="dxa"/>
              <w:left w:w="100" w:type="dxa"/>
              <w:bottom w:w="100" w:type="dxa"/>
              <w:right w:w="100" w:type="dxa"/>
            </w:tcMar>
          </w:tcPr>
          <w:p w14:paraId="25BE5BE2" w14:textId="4A3F8F40" w:rsidR="00A9570F" w:rsidRPr="00917C89" w:rsidRDefault="00AB37E7" w:rsidP="00917C89">
            <w:pPr>
              <w:jc w:val="left"/>
              <w:rPr>
                <w:b/>
                <w:bCs/>
              </w:rPr>
            </w:pPr>
            <w:r w:rsidRPr="00917C89">
              <w:rPr>
                <w:b/>
                <w:bCs/>
              </w:rPr>
              <w:t>Edition 1 class / property</w:t>
            </w:r>
          </w:p>
        </w:tc>
      </w:tr>
      <w:tr w:rsidR="00A9570F" w:rsidRPr="006E753C" w14:paraId="6FFB48D2" w14:textId="77777777" w:rsidTr="00917C89">
        <w:trPr>
          <w:trHeight w:val="651"/>
        </w:trPr>
        <w:tc>
          <w:tcPr>
            <w:tcW w:w="4243" w:type="dxa"/>
            <w:shd w:val="clear" w:color="auto" w:fill="auto"/>
            <w:tcMar>
              <w:top w:w="100" w:type="dxa"/>
              <w:left w:w="100" w:type="dxa"/>
              <w:bottom w:w="100" w:type="dxa"/>
              <w:right w:w="100" w:type="dxa"/>
            </w:tcMar>
          </w:tcPr>
          <w:p w14:paraId="083B06A2" w14:textId="5D3BBE1C" w:rsidR="00A9570F" w:rsidRPr="006E753C" w:rsidRDefault="00A9570F" w:rsidP="00917C89">
            <w:pPr>
              <w:jc w:val="left"/>
            </w:pPr>
            <w:r w:rsidRPr="006E753C">
              <w:lastRenderedPageBreak/>
              <w:t>Observation</w:t>
            </w:r>
          </w:p>
        </w:tc>
        <w:tc>
          <w:tcPr>
            <w:tcW w:w="2387" w:type="dxa"/>
            <w:shd w:val="clear" w:color="auto" w:fill="auto"/>
            <w:tcMar>
              <w:top w:w="100" w:type="dxa"/>
              <w:left w:w="100" w:type="dxa"/>
              <w:bottom w:w="100" w:type="dxa"/>
              <w:right w:w="100" w:type="dxa"/>
            </w:tcMar>
          </w:tcPr>
          <w:p w14:paraId="5B7A1EBC" w14:textId="77777777" w:rsidR="00A9570F" w:rsidRPr="006E753C" w:rsidRDefault="00A9570F" w:rsidP="00917C89">
            <w:pPr>
              <w:jc w:val="left"/>
            </w:pPr>
            <w:r w:rsidRPr="006E753C">
              <w:t>equivalent class</w:t>
            </w:r>
          </w:p>
        </w:tc>
        <w:tc>
          <w:tcPr>
            <w:tcW w:w="3141" w:type="dxa"/>
            <w:shd w:val="clear" w:color="auto" w:fill="auto"/>
            <w:tcMar>
              <w:top w:w="100" w:type="dxa"/>
              <w:left w:w="100" w:type="dxa"/>
              <w:bottom w:w="100" w:type="dxa"/>
              <w:right w:w="100" w:type="dxa"/>
            </w:tcMar>
          </w:tcPr>
          <w:p w14:paraId="76FA00BD" w14:textId="7E0750E9" w:rsidR="00A9570F" w:rsidRPr="006E753C" w:rsidRDefault="00A9570F" w:rsidP="00917C89">
            <w:pPr>
              <w:jc w:val="left"/>
            </w:pPr>
            <w:proofErr w:type="spellStart"/>
            <w:r w:rsidRPr="006E753C">
              <w:t>OM_Observation</w:t>
            </w:r>
            <w:proofErr w:type="spellEnd"/>
          </w:p>
        </w:tc>
      </w:tr>
      <w:tr w:rsidR="003A07BA" w:rsidRPr="006E753C" w14:paraId="2D7E19B6" w14:textId="77777777" w:rsidTr="00917C89">
        <w:tc>
          <w:tcPr>
            <w:tcW w:w="4243" w:type="dxa"/>
            <w:shd w:val="clear" w:color="auto" w:fill="auto"/>
            <w:tcMar>
              <w:top w:w="100" w:type="dxa"/>
              <w:left w:w="100" w:type="dxa"/>
              <w:bottom w:w="100" w:type="dxa"/>
              <w:right w:w="100" w:type="dxa"/>
            </w:tcMar>
          </w:tcPr>
          <w:p w14:paraId="16258B5D" w14:textId="15904BED" w:rsidR="003A07BA" w:rsidRPr="006E753C" w:rsidRDefault="003A07BA" w:rsidP="00917C89">
            <w:pPr>
              <w:jc w:val="left"/>
            </w:pPr>
            <w:proofErr w:type="spellStart"/>
            <w:r w:rsidRPr="006E753C">
              <w:t>Observation.parameter</w:t>
            </w:r>
            <w:proofErr w:type="spellEnd"/>
          </w:p>
          <w:p w14:paraId="396037FE" w14:textId="77777777" w:rsidR="003A07BA" w:rsidRPr="006E753C" w:rsidRDefault="003A07BA" w:rsidP="00917C89">
            <w:pPr>
              <w:jc w:val="left"/>
            </w:pPr>
          </w:p>
        </w:tc>
        <w:tc>
          <w:tcPr>
            <w:tcW w:w="2387" w:type="dxa"/>
            <w:shd w:val="clear" w:color="auto" w:fill="auto"/>
            <w:tcMar>
              <w:top w:w="100" w:type="dxa"/>
              <w:left w:w="100" w:type="dxa"/>
              <w:bottom w:w="100" w:type="dxa"/>
              <w:right w:w="100" w:type="dxa"/>
            </w:tcMar>
          </w:tcPr>
          <w:p w14:paraId="3B50D082"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65BDEC6" w14:textId="2AB75659" w:rsidR="003A07BA" w:rsidRPr="006E753C" w:rsidRDefault="003A07BA" w:rsidP="00917C89">
            <w:pPr>
              <w:jc w:val="left"/>
            </w:pPr>
            <w:proofErr w:type="spellStart"/>
            <w:r w:rsidRPr="006E753C">
              <w:t>OM_Observation.parameter</w:t>
            </w:r>
            <w:proofErr w:type="spellEnd"/>
          </w:p>
        </w:tc>
      </w:tr>
      <w:tr w:rsidR="003A07BA" w:rsidRPr="006E753C" w14:paraId="1DA78D9B" w14:textId="77777777" w:rsidTr="00917C89">
        <w:tc>
          <w:tcPr>
            <w:tcW w:w="4243" w:type="dxa"/>
            <w:shd w:val="clear" w:color="auto" w:fill="auto"/>
            <w:tcMar>
              <w:top w:w="100" w:type="dxa"/>
              <w:left w:w="100" w:type="dxa"/>
              <w:bottom w:w="100" w:type="dxa"/>
              <w:right w:w="100" w:type="dxa"/>
            </w:tcMar>
          </w:tcPr>
          <w:p w14:paraId="59AD3568" w14:textId="1DEA3D89" w:rsidR="003A07BA" w:rsidRPr="006E753C" w:rsidRDefault="003A07BA" w:rsidP="00917C89">
            <w:pPr>
              <w:jc w:val="left"/>
            </w:pPr>
            <w:proofErr w:type="spellStart"/>
            <w:r w:rsidRPr="006E753C">
              <w:t>Observation.phenomenonTime</w:t>
            </w:r>
            <w:proofErr w:type="spellEnd"/>
          </w:p>
        </w:tc>
        <w:tc>
          <w:tcPr>
            <w:tcW w:w="2387" w:type="dxa"/>
            <w:shd w:val="clear" w:color="auto" w:fill="auto"/>
            <w:tcMar>
              <w:top w:w="100" w:type="dxa"/>
              <w:left w:w="100" w:type="dxa"/>
              <w:bottom w:w="100" w:type="dxa"/>
              <w:right w:w="100" w:type="dxa"/>
            </w:tcMar>
          </w:tcPr>
          <w:p w14:paraId="64E6AB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05D7D96" w14:textId="0DB23A18" w:rsidR="003A07BA" w:rsidRPr="006E753C" w:rsidRDefault="003A07BA" w:rsidP="00917C89">
            <w:pPr>
              <w:jc w:val="left"/>
            </w:pPr>
            <w:proofErr w:type="spellStart"/>
            <w:r w:rsidRPr="006E753C">
              <w:t>OM_Observation.phenomenonTime</w:t>
            </w:r>
            <w:proofErr w:type="spellEnd"/>
          </w:p>
        </w:tc>
      </w:tr>
      <w:tr w:rsidR="003A07BA" w:rsidRPr="006E753C" w14:paraId="572A9920" w14:textId="77777777" w:rsidTr="00917C89">
        <w:tc>
          <w:tcPr>
            <w:tcW w:w="4243" w:type="dxa"/>
            <w:shd w:val="clear" w:color="auto" w:fill="auto"/>
            <w:tcMar>
              <w:top w:w="100" w:type="dxa"/>
              <w:left w:w="100" w:type="dxa"/>
              <w:bottom w:w="100" w:type="dxa"/>
              <w:right w:w="100" w:type="dxa"/>
            </w:tcMar>
          </w:tcPr>
          <w:p w14:paraId="3FF029EF" w14:textId="0AA8AF27" w:rsidR="003A07BA" w:rsidRPr="006E753C" w:rsidRDefault="003A07BA" w:rsidP="00917C89">
            <w:pPr>
              <w:jc w:val="left"/>
            </w:pPr>
            <w:proofErr w:type="spellStart"/>
            <w:r w:rsidRPr="006E753C">
              <w:t>Observation.resultQuality</w:t>
            </w:r>
            <w:proofErr w:type="spellEnd"/>
          </w:p>
        </w:tc>
        <w:tc>
          <w:tcPr>
            <w:tcW w:w="2387" w:type="dxa"/>
            <w:shd w:val="clear" w:color="auto" w:fill="auto"/>
            <w:tcMar>
              <w:top w:w="100" w:type="dxa"/>
              <w:left w:w="100" w:type="dxa"/>
              <w:bottom w:w="100" w:type="dxa"/>
              <w:right w:w="100" w:type="dxa"/>
            </w:tcMar>
          </w:tcPr>
          <w:p w14:paraId="7B8587A5"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4CB1AC44" w14:textId="7DF10B55" w:rsidR="003A07BA" w:rsidRPr="006E753C" w:rsidRDefault="003A07BA" w:rsidP="00917C89">
            <w:pPr>
              <w:jc w:val="left"/>
            </w:pPr>
            <w:proofErr w:type="spellStart"/>
            <w:r w:rsidRPr="006E753C">
              <w:t>OM_Observation.resultQuality</w:t>
            </w:r>
            <w:proofErr w:type="spellEnd"/>
          </w:p>
        </w:tc>
      </w:tr>
      <w:tr w:rsidR="003A07BA" w:rsidRPr="006E753C" w14:paraId="70DEB6B0" w14:textId="77777777" w:rsidTr="00917C89">
        <w:tc>
          <w:tcPr>
            <w:tcW w:w="4243" w:type="dxa"/>
            <w:shd w:val="clear" w:color="auto" w:fill="auto"/>
            <w:tcMar>
              <w:top w:w="100" w:type="dxa"/>
              <w:left w:w="100" w:type="dxa"/>
              <w:bottom w:w="100" w:type="dxa"/>
              <w:right w:w="100" w:type="dxa"/>
            </w:tcMar>
          </w:tcPr>
          <w:p w14:paraId="18413419" w14:textId="04541FD9" w:rsidR="003A07BA" w:rsidRPr="006E753C" w:rsidRDefault="003A07BA" w:rsidP="00917C89">
            <w:pPr>
              <w:jc w:val="left"/>
            </w:pPr>
            <w:proofErr w:type="spellStart"/>
            <w:r w:rsidRPr="006E753C">
              <w:t>Observation.resultTime</w:t>
            </w:r>
            <w:proofErr w:type="spellEnd"/>
          </w:p>
        </w:tc>
        <w:tc>
          <w:tcPr>
            <w:tcW w:w="2387" w:type="dxa"/>
            <w:shd w:val="clear" w:color="auto" w:fill="auto"/>
            <w:tcMar>
              <w:top w:w="100" w:type="dxa"/>
              <w:left w:w="100" w:type="dxa"/>
              <w:bottom w:w="100" w:type="dxa"/>
              <w:right w:w="100" w:type="dxa"/>
            </w:tcMar>
          </w:tcPr>
          <w:p w14:paraId="187863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D9D2699" w14:textId="05A38B85" w:rsidR="003A07BA" w:rsidRPr="006E753C" w:rsidRDefault="003A07BA" w:rsidP="00917C89">
            <w:pPr>
              <w:jc w:val="left"/>
            </w:pPr>
            <w:proofErr w:type="spellStart"/>
            <w:r w:rsidRPr="006E753C">
              <w:t>OM_Observation.resultTime</w:t>
            </w:r>
            <w:proofErr w:type="spellEnd"/>
          </w:p>
        </w:tc>
      </w:tr>
      <w:tr w:rsidR="003A07BA" w:rsidRPr="006E753C" w14:paraId="332D1B7C" w14:textId="77777777" w:rsidTr="00917C89">
        <w:tc>
          <w:tcPr>
            <w:tcW w:w="4243" w:type="dxa"/>
            <w:shd w:val="clear" w:color="auto" w:fill="auto"/>
            <w:tcMar>
              <w:top w:w="100" w:type="dxa"/>
              <w:left w:w="100" w:type="dxa"/>
              <w:bottom w:w="100" w:type="dxa"/>
              <w:right w:w="100" w:type="dxa"/>
            </w:tcMar>
          </w:tcPr>
          <w:p w14:paraId="2B13687D" w14:textId="2A566F8C" w:rsidR="003A07BA" w:rsidRPr="006E753C" w:rsidRDefault="003A07BA" w:rsidP="00917C89">
            <w:pPr>
              <w:jc w:val="left"/>
            </w:pPr>
            <w:proofErr w:type="spellStart"/>
            <w:r w:rsidRPr="006E753C">
              <w:t>Observation.validTime</w:t>
            </w:r>
            <w:proofErr w:type="spellEnd"/>
          </w:p>
        </w:tc>
        <w:tc>
          <w:tcPr>
            <w:tcW w:w="2387" w:type="dxa"/>
            <w:shd w:val="clear" w:color="auto" w:fill="auto"/>
            <w:tcMar>
              <w:top w:w="100" w:type="dxa"/>
              <w:left w:w="100" w:type="dxa"/>
              <w:bottom w:w="100" w:type="dxa"/>
              <w:right w:w="100" w:type="dxa"/>
            </w:tcMar>
          </w:tcPr>
          <w:p w14:paraId="229C4247"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FA7607A" w14:textId="109F6D62" w:rsidR="003A07BA" w:rsidRPr="006E753C" w:rsidRDefault="003A07BA" w:rsidP="00917C89">
            <w:pPr>
              <w:jc w:val="left"/>
            </w:pPr>
            <w:proofErr w:type="spellStart"/>
            <w:r w:rsidRPr="006E753C">
              <w:t>OM_Observation.validTime</w:t>
            </w:r>
            <w:proofErr w:type="spellEnd"/>
          </w:p>
        </w:tc>
      </w:tr>
      <w:tr w:rsidR="003A07BA" w:rsidRPr="006E753C" w14:paraId="75EDEBE3" w14:textId="77777777" w:rsidTr="00917C89">
        <w:tc>
          <w:tcPr>
            <w:tcW w:w="4243" w:type="dxa"/>
            <w:shd w:val="clear" w:color="auto" w:fill="auto"/>
            <w:tcMar>
              <w:top w:w="100" w:type="dxa"/>
              <w:left w:w="100" w:type="dxa"/>
              <w:bottom w:w="100" w:type="dxa"/>
              <w:right w:w="100" w:type="dxa"/>
            </w:tcMar>
          </w:tcPr>
          <w:p w14:paraId="648444DA" w14:textId="5686C011" w:rsidR="003A07BA" w:rsidRPr="006E753C" w:rsidRDefault="003A07BA" w:rsidP="00917C89">
            <w:pPr>
              <w:jc w:val="left"/>
            </w:pPr>
            <w:proofErr w:type="spellStart"/>
            <w:r w:rsidRPr="006E753C">
              <w:t>Observation.result</w:t>
            </w:r>
            <w:proofErr w:type="spellEnd"/>
          </w:p>
        </w:tc>
        <w:tc>
          <w:tcPr>
            <w:tcW w:w="2387" w:type="dxa"/>
            <w:shd w:val="clear" w:color="auto" w:fill="auto"/>
            <w:tcMar>
              <w:top w:w="100" w:type="dxa"/>
              <w:left w:w="100" w:type="dxa"/>
              <w:bottom w:w="100" w:type="dxa"/>
              <w:right w:w="100" w:type="dxa"/>
            </w:tcMar>
          </w:tcPr>
          <w:p w14:paraId="4152531C"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E4B32F0" w14:textId="1A4A69E9" w:rsidR="003A07BA" w:rsidRPr="006E753C" w:rsidRDefault="003A07BA" w:rsidP="00917C89">
            <w:pPr>
              <w:jc w:val="left"/>
            </w:pPr>
            <w:proofErr w:type="spellStart"/>
            <w:r w:rsidRPr="006E753C">
              <w:t>OM_Observation.result</w:t>
            </w:r>
            <w:proofErr w:type="spellEnd"/>
          </w:p>
        </w:tc>
      </w:tr>
      <w:tr w:rsidR="003A07BA" w:rsidRPr="006E753C" w14:paraId="79141FDF" w14:textId="77777777" w:rsidTr="00917C89">
        <w:tc>
          <w:tcPr>
            <w:tcW w:w="4243" w:type="dxa"/>
            <w:shd w:val="clear" w:color="auto" w:fill="auto"/>
            <w:tcMar>
              <w:top w:w="100" w:type="dxa"/>
              <w:left w:w="100" w:type="dxa"/>
              <w:bottom w:w="100" w:type="dxa"/>
              <w:right w:w="100" w:type="dxa"/>
            </w:tcMar>
          </w:tcPr>
          <w:p w14:paraId="437F6757" w14:textId="0A832C50" w:rsidR="003A07BA" w:rsidRPr="006E753C" w:rsidRDefault="003A07BA" w:rsidP="00917C89">
            <w:pPr>
              <w:jc w:val="left"/>
            </w:pPr>
            <w:proofErr w:type="spellStart"/>
            <w:r w:rsidRPr="006E753C">
              <w:t>Observation.ultimateFeatureOfInterest</w:t>
            </w:r>
            <w:proofErr w:type="spellEnd"/>
          </w:p>
        </w:tc>
        <w:tc>
          <w:tcPr>
            <w:tcW w:w="2387" w:type="dxa"/>
            <w:shd w:val="clear" w:color="auto" w:fill="auto"/>
            <w:tcMar>
              <w:top w:w="100" w:type="dxa"/>
              <w:left w:w="100" w:type="dxa"/>
              <w:bottom w:w="100" w:type="dxa"/>
              <w:right w:w="100" w:type="dxa"/>
            </w:tcMar>
          </w:tcPr>
          <w:p w14:paraId="09AC4276"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307E51C8" w14:textId="1DEF51F0" w:rsidR="003A07BA" w:rsidRPr="006E753C" w:rsidRDefault="003A07BA" w:rsidP="00917C89">
            <w:pPr>
              <w:jc w:val="left"/>
            </w:pPr>
            <w:proofErr w:type="spellStart"/>
            <w:r w:rsidRPr="006E753C">
              <w:t>OM_Observation.featureOfInterest</w:t>
            </w:r>
            <w:proofErr w:type="spellEnd"/>
          </w:p>
        </w:tc>
      </w:tr>
      <w:tr w:rsidR="003A07BA" w:rsidRPr="006E753C" w14:paraId="49A538D1" w14:textId="77777777" w:rsidTr="00917C89">
        <w:tc>
          <w:tcPr>
            <w:tcW w:w="4243" w:type="dxa"/>
            <w:shd w:val="clear" w:color="auto" w:fill="auto"/>
            <w:tcMar>
              <w:top w:w="100" w:type="dxa"/>
              <w:left w:w="100" w:type="dxa"/>
              <w:bottom w:w="100" w:type="dxa"/>
              <w:right w:w="100" w:type="dxa"/>
            </w:tcMar>
          </w:tcPr>
          <w:p w14:paraId="1417B363" w14:textId="6547AE42" w:rsidR="003A07BA" w:rsidRPr="006E753C" w:rsidRDefault="003A07BA" w:rsidP="00917C89">
            <w:pPr>
              <w:jc w:val="left"/>
            </w:pPr>
            <w:proofErr w:type="spellStart"/>
            <w:r w:rsidRPr="006E753C">
              <w:t>Observation.proximateFeatureOfInterest</w:t>
            </w:r>
            <w:proofErr w:type="spellEnd"/>
          </w:p>
        </w:tc>
        <w:tc>
          <w:tcPr>
            <w:tcW w:w="2387" w:type="dxa"/>
            <w:shd w:val="clear" w:color="auto" w:fill="auto"/>
            <w:tcMar>
              <w:top w:w="100" w:type="dxa"/>
              <w:left w:w="100" w:type="dxa"/>
              <w:bottom w:w="100" w:type="dxa"/>
              <w:right w:w="100" w:type="dxa"/>
            </w:tcMar>
          </w:tcPr>
          <w:p w14:paraId="6C499CBA"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5F0E7B83" w14:textId="78A466F2" w:rsidR="003A07BA" w:rsidRPr="006E753C" w:rsidRDefault="003A07BA" w:rsidP="00917C89">
            <w:pPr>
              <w:jc w:val="left"/>
            </w:pPr>
            <w:proofErr w:type="spellStart"/>
            <w:r w:rsidRPr="006E753C">
              <w:t>OM_Observation.featureOfInterest</w:t>
            </w:r>
            <w:proofErr w:type="spellEnd"/>
          </w:p>
        </w:tc>
      </w:tr>
      <w:tr w:rsidR="003A07BA" w:rsidRPr="006E753C" w14:paraId="019FBB5B" w14:textId="77777777" w:rsidTr="00917C89">
        <w:tc>
          <w:tcPr>
            <w:tcW w:w="4243" w:type="dxa"/>
            <w:shd w:val="clear" w:color="auto" w:fill="auto"/>
            <w:tcMar>
              <w:top w:w="100" w:type="dxa"/>
              <w:left w:w="100" w:type="dxa"/>
              <w:bottom w:w="100" w:type="dxa"/>
              <w:right w:w="100" w:type="dxa"/>
            </w:tcMar>
          </w:tcPr>
          <w:p w14:paraId="628176CD" w14:textId="09F518D5" w:rsidR="003A07BA" w:rsidRPr="006E753C" w:rsidRDefault="003A07BA" w:rsidP="00917C89">
            <w:pPr>
              <w:jc w:val="left"/>
            </w:pPr>
            <w:proofErr w:type="spellStart"/>
            <w:r w:rsidRPr="006E753C">
              <w:t>Observation.observedProperty</w:t>
            </w:r>
            <w:proofErr w:type="spellEnd"/>
          </w:p>
        </w:tc>
        <w:tc>
          <w:tcPr>
            <w:tcW w:w="2387" w:type="dxa"/>
            <w:shd w:val="clear" w:color="auto" w:fill="auto"/>
            <w:tcMar>
              <w:top w:w="100" w:type="dxa"/>
              <w:left w:w="100" w:type="dxa"/>
              <w:bottom w:w="100" w:type="dxa"/>
              <w:right w:w="100" w:type="dxa"/>
            </w:tcMar>
          </w:tcPr>
          <w:p w14:paraId="1BB77E4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697326AD" w14:textId="32CBBE1B" w:rsidR="003A07BA" w:rsidRPr="006E753C" w:rsidRDefault="003A07BA" w:rsidP="00917C89">
            <w:pPr>
              <w:jc w:val="left"/>
            </w:pPr>
            <w:proofErr w:type="spellStart"/>
            <w:r w:rsidRPr="006E753C">
              <w:t>OM_Observation.observedProperty</w:t>
            </w:r>
            <w:proofErr w:type="spellEnd"/>
          </w:p>
        </w:tc>
      </w:tr>
      <w:tr w:rsidR="003A07BA" w:rsidRPr="006E753C" w14:paraId="4E66BAA1" w14:textId="77777777" w:rsidTr="00917C89">
        <w:tc>
          <w:tcPr>
            <w:tcW w:w="4243" w:type="dxa"/>
            <w:shd w:val="clear" w:color="auto" w:fill="auto"/>
            <w:tcMar>
              <w:top w:w="100" w:type="dxa"/>
              <w:left w:w="100" w:type="dxa"/>
              <w:bottom w:w="100" w:type="dxa"/>
              <w:right w:w="100" w:type="dxa"/>
            </w:tcMar>
          </w:tcPr>
          <w:p w14:paraId="4281B9D2" w14:textId="2025F37D" w:rsidR="003A07BA" w:rsidRPr="006E753C" w:rsidRDefault="003A07BA" w:rsidP="00917C89">
            <w:pPr>
              <w:jc w:val="left"/>
            </w:pPr>
            <w:proofErr w:type="spellStart"/>
            <w:r>
              <w:t>Observation.observer</w:t>
            </w:r>
            <w:proofErr w:type="spellEnd"/>
          </w:p>
        </w:tc>
        <w:tc>
          <w:tcPr>
            <w:tcW w:w="2387" w:type="dxa"/>
            <w:shd w:val="clear" w:color="auto" w:fill="auto"/>
            <w:tcMar>
              <w:top w:w="100" w:type="dxa"/>
              <w:left w:w="100" w:type="dxa"/>
              <w:bottom w:w="100" w:type="dxa"/>
              <w:right w:w="100" w:type="dxa"/>
            </w:tcMar>
          </w:tcPr>
          <w:p w14:paraId="05C289FB" w14:textId="6AFACD30" w:rsidR="003A07BA" w:rsidRDefault="003A07BA" w:rsidP="00917C89">
            <w:pPr>
              <w:jc w:val="left"/>
            </w:pPr>
            <w:r>
              <w:t>sub-property of</w:t>
            </w:r>
          </w:p>
        </w:tc>
        <w:tc>
          <w:tcPr>
            <w:tcW w:w="3141" w:type="dxa"/>
            <w:shd w:val="clear" w:color="auto" w:fill="auto"/>
            <w:tcMar>
              <w:top w:w="100" w:type="dxa"/>
              <w:left w:w="100" w:type="dxa"/>
              <w:bottom w:w="100" w:type="dxa"/>
              <w:right w:w="100" w:type="dxa"/>
            </w:tcMar>
          </w:tcPr>
          <w:p w14:paraId="133409C0" w14:textId="329E8EEB" w:rsidR="003A07BA" w:rsidRPr="006E753C" w:rsidRDefault="003A07BA" w:rsidP="00917C89">
            <w:pPr>
              <w:jc w:val="left"/>
            </w:pPr>
            <w:proofErr w:type="spellStart"/>
            <w:r>
              <w:t>OM_Observation.procedure</w:t>
            </w:r>
            <w:proofErr w:type="spellEnd"/>
          </w:p>
        </w:tc>
      </w:tr>
      <w:tr w:rsidR="003A07BA" w:rsidRPr="006E753C" w14:paraId="745968FF" w14:textId="77777777" w:rsidTr="00917C89">
        <w:tc>
          <w:tcPr>
            <w:tcW w:w="4243" w:type="dxa"/>
            <w:shd w:val="clear" w:color="auto" w:fill="auto"/>
            <w:tcMar>
              <w:top w:w="100" w:type="dxa"/>
              <w:left w:w="100" w:type="dxa"/>
              <w:bottom w:w="100" w:type="dxa"/>
              <w:right w:w="100" w:type="dxa"/>
            </w:tcMar>
          </w:tcPr>
          <w:p w14:paraId="67E332E0" w14:textId="1AC66AB7" w:rsidR="003A07BA" w:rsidRPr="006E753C" w:rsidRDefault="003A07BA" w:rsidP="00917C89">
            <w:pPr>
              <w:jc w:val="left"/>
            </w:pPr>
            <w:proofErr w:type="spellStart"/>
            <w:r w:rsidRPr="006E753C">
              <w:t>Observation.procedure</w:t>
            </w:r>
            <w:proofErr w:type="spellEnd"/>
          </w:p>
        </w:tc>
        <w:tc>
          <w:tcPr>
            <w:tcW w:w="2387" w:type="dxa"/>
            <w:shd w:val="clear" w:color="auto" w:fill="auto"/>
            <w:tcMar>
              <w:top w:w="100" w:type="dxa"/>
              <w:left w:w="100" w:type="dxa"/>
              <w:bottom w:w="100" w:type="dxa"/>
              <w:right w:w="100" w:type="dxa"/>
            </w:tcMar>
          </w:tcPr>
          <w:p w14:paraId="1223AAA6" w14:textId="4DE441CB" w:rsidR="003A07BA" w:rsidRPr="006E753C" w:rsidRDefault="003A07BA" w:rsidP="00917C89">
            <w:pPr>
              <w:jc w:val="left"/>
            </w:pPr>
            <w:r>
              <w:t>sub-</w:t>
            </w:r>
            <w:r w:rsidRPr="006E753C">
              <w:t>property</w:t>
            </w:r>
            <w:r>
              <w:t xml:space="preserve"> of</w:t>
            </w:r>
          </w:p>
        </w:tc>
        <w:tc>
          <w:tcPr>
            <w:tcW w:w="3141" w:type="dxa"/>
            <w:shd w:val="clear" w:color="auto" w:fill="auto"/>
            <w:tcMar>
              <w:top w:w="100" w:type="dxa"/>
              <w:left w:w="100" w:type="dxa"/>
              <w:bottom w:w="100" w:type="dxa"/>
              <w:right w:w="100" w:type="dxa"/>
            </w:tcMar>
          </w:tcPr>
          <w:p w14:paraId="7D565720" w14:textId="51354D0D" w:rsidR="003A07BA" w:rsidRPr="006E753C" w:rsidRDefault="003A07BA" w:rsidP="00917C89">
            <w:pPr>
              <w:jc w:val="left"/>
            </w:pPr>
            <w:proofErr w:type="spellStart"/>
            <w:r w:rsidRPr="006E753C">
              <w:t>OM_Observation.procedure</w:t>
            </w:r>
            <w:proofErr w:type="spellEnd"/>
          </w:p>
        </w:tc>
      </w:tr>
      <w:tr w:rsidR="003A07BA" w:rsidRPr="006E753C" w14:paraId="3256180C" w14:textId="77777777" w:rsidTr="00917C89">
        <w:tc>
          <w:tcPr>
            <w:tcW w:w="4243" w:type="dxa"/>
            <w:shd w:val="clear" w:color="auto" w:fill="auto"/>
            <w:tcMar>
              <w:top w:w="100" w:type="dxa"/>
              <w:left w:w="100" w:type="dxa"/>
              <w:bottom w:w="100" w:type="dxa"/>
              <w:right w:w="100" w:type="dxa"/>
            </w:tcMar>
          </w:tcPr>
          <w:p w14:paraId="2A9DBBC3" w14:textId="04F70ADA" w:rsidR="003A07BA" w:rsidRPr="006E753C" w:rsidRDefault="003A07BA" w:rsidP="00917C89">
            <w:pPr>
              <w:jc w:val="left"/>
            </w:pPr>
            <w:proofErr w:type="spellStart"/>
            <w:r w:rsidRPr="006E753C">
              <w:t>Observation.metadata</w:t>
            </w:r>
            <w:proofErr w:type="spellEnd"/>
          </w:p>
        </w:tc>
        <w:tc>
          <w:tcPr>
            <w:tcW w:w="2387" w:type="dxa"/>
            <w:shd w:val="clear" w:color="auto" w:fill="auto"/>
            <w:tcMar>
              <w:top w:w="100" w:type="dxa"/>
              <w:left w:w="100" w:type="dxa"/>
              <w:bottom w:w="100" w:type="dxa"/>
              <w:right w:w="100" w:type="dxa"/>
            </w:tcMar>
          </w:tcPr>
          <w:p w14:paraId="0038EECD"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32DE27A" w14:textId="3873D133" w:rsidR="003A07BA" w:rsidRPr="006E753C" w:rsidRDefault="003A07BA" w:rsidP="00917C89">
            <w:pPr>
              <w:jc w:val="left"/>
            </w:pPr>
            <w:proofErr w:type="spellStart"/>
            <w:r w:rsidRPr="006E753C">
              <w:t>OM_Observation.metadata</w:t>
            </w:r>
            <w:proofErr w:type="spellEnd"/>
          </w:p>
        </w:tc>
      </w:tr>
      <w:tr w:rsidR="003A07BA" w:rsidRPr="006E753C" w14:paraId="5AF6923F" w14:textId="77777777" w:rsidTr="00917C89">
        <w:tc>
          <w:tcPr>
            <w:tcW w:w="4243" w:type="dxa"/>
            <w:shd w:val="clear" w:color="auto" w:fill="auto"/>
            <w:tcMar>
              <w:top w:w="100" w:type="dxa"/>
              <w:left w:w="100" w:type="dxa"/>
              <w:bottom w:w="100" w:type="dxa"/>
              <w:right w:w="100" w:type="dxa"/>
            </w:tcMar>
          </w:tcPr>
          <w:p w14:paraId="2BE54F4A" w14:textId="14680B9D" w:rsidR="003A07BA" w:rsidRPr="006E753C" w:rsidRDefault="003A07BA" w:rsidP="00917C89">
            <w:pPr>
              <w:jc w:val="left"/>
            </w:pPr>
            <w:proofErr w:type="spellStart"/>
            <w:r w:rsidRPr="006E753C">
              <w:t>Observation.relatedObservation</w:t>
            </w:r>
            <w:proofErr w:type="spellEnd"/>
          </w:p>
        </w:tc>
        <w:tc>
          <w:tcPr>
            <w:tcW w:w="2387" w:type="dxa"/>
            <w:shd w:val="clear" w:color="auto" w:fill="auto"/>
            <w:tcMar>
              <w:top w:w="100" w:type="dxa"/>
              <w:left w:w="100" w:type="dxa"/>
              <w:bottom w:w="100" w:type="dxa"/>
              <w:right w:w="100" w:type="dxa"/>
            </w:tcMar>
          </w:tcPr>
          <w:p w14:paraId="171F95F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31C7D9AD" w14:textId="65FD744B" w:rsidR="003A07BA" w:rsidRPr="006E753C" w:rsidRDefault="003A07BA" w:rsidP="00917C89">
            <w:pPr>
              <w:jc w:val="left"/>
            </w:pPr>
            <w:proofErr w:type="spellStart"/>
            <w:r w:rsidRPr="006E753C">
              <w:t>OM_Observation.relatedObservation</w:t>
            </w:r>
            <w:proofErr w:type="spellEnd"/>
          </w:p>
        </w:tc>
      </w:tr>
      <w:tr w:rsidR="007E4DBA" w:rsidRPr="006E753C" w14:paraId="0C048C69" w14:textId="77777777" w:rsidTr="00824B4F">
        <w:trPr>
          <w:trHeight w:val="651"/>
        </w:trPr>
        <w:tc>
          <w:tcPr>
            <w:tcW w:w="4243" w:type="dxa"/>
            <w:shd w:val="clear" w:color="auto" w:fill="auto"/>
            <w:tcMar>
              <w:top w:w="100" w:type="dxa"/>
              <w:left w:w="100" w:type="dxa"/>
              <w:bottom w:w="100" w:type="dxa"/>
              <w:right w:w="100" w:type="dxa"/>
            </w:tcMar>
          </w:tcPr>
          <w:p w14:paraId="101C4FC3" w14:textId="77777777" w:rsidR="007E4DBA" w:rsidRPr="006E753C" w:rsidRDefault="007E4DBA" w:rsidP="00824B4F">
            <w:pPr>
              <w:jc w:val="left"/>
            </w:pPr>
            <w:proofErr w:type="spellStart"/>
            <w:r w:rsidRPr="006E753C">
              <w:t>ObservingProcedure</w:t>
            </w:r>
            <w:proofErr w:type="spellEnd"/>
          </w:p>
        </w:tc>
        <w:tc>
          <w:tcPr>
            <w:tcW w:w="2387" w:type="dxa"/>
            <w:shd w:val="clear" w:color="auto" w:fill="auto"/>
            <w:tcMar>
              <w:top w:w="100" w:type="dxa"/>
              <w:left w:w="100" w:type="dxa"/>
              <w:bottom w:w="100" w:type="dxa"/>
              <w:right w:w="100" w:type="dxa"/>
            </w:tcMar>
          </w:tcPr>
          <w:p w14:paraId="292C9C9F" w14:textId="77777777" w:rsidR="007E4DBA" w:rsidRPr="006E753C" w:rsidRDefault="007E4DBA" w:rsidP="00824B4F">
            <w:pPr>
              <w:jc w:val="left"/>
            </w:pPr>
            <w:r w:rsidRPr="006E753C">
              <w:t>equivalent class</w:t>
            </w:r>
          </w:p>
        </w:tc>
        <w:tc>
          <w:tcPr>
            <w:tcW w:w="3141" w:type="dxa"/>
            <w:shd w:val="clear" w:color="auto" w:fill="auto"/>
            <w:tcMar>
              <w:top w:w="100" w:type="dxa"/>
              <w:left w:w="100" w:type="dxa"/>
              <w:bottom w:w="100" w:type="dxa"/>
              <w:right w:w="100" w:type="dxa"/>
            </w:tcMar>
          </w:tcPr>
          <w:p w14:paraId="2F813CC1" w14:textId="77777777" w:rsidR="007E4DBA" w:rsidRPr="006E753C" w:rsidRDefault="007E4DBA" w:rsidP="00824B4F">
            <w:pPr>
              <w:jc w:val="left"/>
            </w:pPr>
            <w:proofErr w:type="spellStart"/>
            <w:r w:rsidRPr="006E753C">
              <w:t>OM_Process</w:t>
            </w:r>
            <w:proofErr w:type="spellEnd"/>
          </w:p>
        </w:tc>
      </w:tr>
      <w:tr w:rsidR="007E4DBA" w:rsidRPr="006E753C" w14:paraId="37A578A9" w14:textId="77777777" w:rsidTr="00824B4F">
        <w:trPr>
          <w:trHeight w:val="651"/>
        </w:trPr>
        <w:tc>
          <w:tcPr>
            <w:tcW w:w="4243" w:type="dxa"/>
            <w:shd w:val="clear" w:color="auto" w:fill="auto"/>
            <w:tcMar>
              <w:top w:w="100" w:type="dxa"/>
              <w:left w:w="100" w:type="dxa"/>
              <w:bottom w:w="100" w:type="dxa"/>
              <w:right w:w="100" w:type="dxa"/>
            </w:tcMar>
          </w:tcPr>
          <w:p w14:paraId="3D31B088" w14:textId="40AEDE9A" w:rsidR="007E4DBA" w:rsidRDefault="007E4DBA" w:rsidP="007E4DBA">
            <w:pPr>
              <w:jc w:val="left"/>
            </w:pPr>
            <w:proofErr w:type="spellStart"/>
            <w:r>
              <w:t>ObservableProperty</w:t>
            </w:r>
            <w:proofErr w:type="spellEnd"/>
          </w:p>
        </w:tc>
        <w:tc>
          <w:tcPr>
            <w:tcW w:w="2387" w:type="dxa"/>
            <w:shd w:val="clear" w:color="auto" w:fill="auto"/>
            <w:tcMar>
              <w:top w:w="100" w:type="dxa"/>
              <w:left w:w="100" w:type="dxa"/>
              <w:bottom w:w="100" w:type="dxa"/>
              <w:right w:w="100" w:type="dxa"/>
            </w:tcMar>
          </w:tcPr>
          <w:p w14:paraId="364E38BC" w14:textId="0F9E82DB" w:rsidR="007E4DBA" w:rsidRPr="006E753C" w:rsidRDefault="007E4DBA" w:rsidP="007E4DBA">
            <w:pPr>
              <w:jc w:val="left"/>
            </w:pPr>
            <w:r>
              <w:t>equivalent class</w:t>
            </w:r>
          </w:p>
        </w:tc>
        <w:tc>
          <w:tcPr>
            <w:tcW w:w="3141" w:type="dxa"/>
            <w:shd w:val="clear" w:color="auto" w:fill="auto"/>
            <w:tcMar>
              <w:top w:w="100" w:type="dxa"/>
              <w:left w:w="100" w:type="dxa"/>
              <w:bottom w:w="100" w:type="dxa"/>
              <w:right w:w="100" w:type="dxa"/>
            </w:tcMar>
          </w:tcPr>
          <w:p w14:paraId="71E34A47" w14:textId="4F0EB4EB" w:rsidR="007E4DBA" w:rsidRDefault="007E4DBA" w:rsidP="007E4DBA">
            <w:pPr>
              <w:jc w:val="left"/>
            </w:pPr>
            <w:proofErr w:type="spellStart"/>
            <w:r>
              <w:t>GF_PropertyType</w:t>
            </w:r>
            <w:proofErr w:type="spellEnd"/>
          </w:p>
        </w:tc>
      </w:tr>
      <w:tr w:rsidR="007E4DBA" w:rsidRPr="006E753C" w14:paraId="74CA61BE" w14:textId="77777777" w:rsidTr="00824B4F">
        <w:trPr>
          <w:trHeight w:val="651"/>
        </w:trPr>
        <w:tc>
          <w:tcPr>
            <w:tcW w:w="4243" w:type="dxa"/>
            <w:shd w:val="clear" w:color="auto" w:fill="auto"/>
            <w:tcMar>
              <w:top w:w="100" w:type="dxa"/>
              <w:left w:w="100" w:type="dxa"/>
              <w:bottom w:w="100" w:type="dxa"/>
              <w:right w:w="100" w:type="dxa"/>
            </w:tcMar>
          </w:tcPr>
          <w:p w14:paraId="258B58E2" w14:textId="77777777" w:rsidR="007E4DBA" w:rsidRPr="006E753C" w:rsidRDefault="007E4DBA" w:rsidP="007E4DBA">
            <w:pPr>
              <w:jc w:val="left"/>
            </w:pPr>
            <w:r>
              <w:lastRenderedPageBreak/>
              <w:t>Observer</w:t>
            </w:r>
          </w:p>
        </w:tc>
        <w:tc>
          <w:tcPr>
            <w:tcW w:w="2387" w:type="dxa"/>
            <w:shd w:val="clear" w:color="auto" w:fill="auto"/>
            <w:tcMar>
              <w:top w:w="100" w:type="dxa"/>
              <w:left w:w="100" w:type="dxa"/>
              <w:bottom w:w="100" w:type="dxa"/>
              <w:right w:w="100" w:type="dxa"/>
            </w:tcMar>
          </w:tcPr>
          <w:p w14:paraId="6DDDAD8A"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6C57865C" w14:textId="77777777" w:rsidR="007E4DBA" w:rsidRPr="006E753C" w:rsidRDefault="007E4DBA" w:rsidP="007E4DBA">
            <w:pPr>
              <w:jc w:val="left"/>
            </w:pPr>
            <w:r>
              <w:t>(no match)</w:t>
            </w:r>
          </w:p>
        </w:tc>
      </w:tr>
      <w:tr w:rsidR="007E4DBA" w14:paraId="15DE6AAC" w14:textId="77777777" w:rsidTr="00824B4F">
        <w:trPr>
          <w:trHeight w:val="651"/>
        </w:trPr>
        <w:tc>
          <w:tcPr>
            <w:tcW w:w="4243" w:type="dxa"/>
            <w:shd w:val="clear" w:color="auto" w:fill="auto"/>
            <w:tcMar>
              <w:top w:w="100" w:type="dxa"/>
              <w:left w:w="100" w:type="dxa"/>
              <w:bottom w:w="100" w:type="dxa"/>
              <w:right w:w="100" w:type="dxa"/>
            </w:tcMar>
          </w:tcPr>
          <w:p w14:paraId="1314ACA3" w14:textId="77777777" w:rsidR="007E4DBA" w:rsidRDefault="007E4DBA" w:rsidP="007E4DBA">
            <w:pPr>
              <w:jc w:val="left"/>
            </w:pPr>
            <w:r>
              <w:t>Deployment</w:t>
            </w:r>
          </w:p>
        </w:tc>
        <w:tc>
          <w:tcPr>
            <w:tcW w:w="2387" w:type="dxa"/>
            <w:shd w:val="clear" w:color="auto" w:fill="auto"/>
            <w:tcMar>
              <w:top w:w="100" w:type="dxa"/>
              <w:left w:w="100" w:type="dxa"/>
              <w:bottom w:w="100" w:type="dxa"/>
              <w:right w:w="100" w:type="dxa"/>
            </w:tcMar>
          </w:tcPr>
          <w:p w14:paraId="1B2FB160"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0FB46048" w14:textId="77777777" w:rsidR="007E4DBA" w:rsidRDefault="007E4DBA" w:rsidP="007E4DBA">
            <w:pPr>
              <w:jc w:val="left"/>
            </w:pPr>
            <w:r>
              <w:t>(no match)</w:t>
            </w:r>
          </w:p>
        </w:tc>
      </w:tr>
      <w:tr w:rsidR="007E4DBA" w14:paraId="291D502A" w14:textId="77777777" w:rsidTr="00824B4F">
        <w:trPr>
          <w:trHeight w:val="651"/>
        </w:trPr>
        <w:tc>
          <w:tcPr>
            <w:tcW w:w="4243" w:type="dxa"/>
            <w:shd w:val="clear" w:color="auto" w:fill="auto"/>
            <w:tcMar>
              <w:top w:w="100" w:type="dxa"/>
              <w:left w:w="100" w:type="dxa"/>
              <w:bottom w:w="100" w:type="dxa"/>
              <w:right w:w="100" w:type="dxa"/>
            </w:tcMar>
          </w:tcPr>
          <w:p w14:paraId="10AF0B06" w14:textId="77777777" w:rsidR="007E4DBA" w:rsidRDefault="007E4DBA" w:rsidP="007E4DBA">
            <w:pPr>
              <w:jc w:val="left"/>
            </w:pPr>
            <w:r>
              <w:t>Host</w:t>
            </w:r>
          </w:p>
        </w:tc>
        <w:tc>
          <w:tcPr>
            <w:tcW w:w="2387" w:type="dxa"/>
            <w:shd w:val="clear" w:color="auto" w:fill="auto"/>
            <w:tcMar>
              <w:top w:w="100" w:type="dxa"/>
              <w:left w:w="100" w:type="dxa"/>
              <w:bottom w:w="100" w:type="dxa"/>
              <w:right w:w="100" w:type="dxa"/>
            </w:tcMar>
          </w:tcPr>
          <w:p w14:paraId="2646A40C"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7F10230B" w14:textId="77777777" w:rsidR="007E4DBA" w:rsidRDefault="007E4DBA" w:rsidP="007E4DBA">
            <w:pPr>
              <w:jc w:val="left"/>
            </w:pPr>
            <w:r>
              <w:t>(no match)</w:t>
            </w:r>
          </w:p>
        </w:tc>
      </w:tr>
    </w:tbl>
    <w:p w14:paraId="19485D96" w14:textId="77777777" w:rsidR="00A9570F" w:rsidRDefault="00A9570F" w:rsidP="0040049D">
      <w:pPr>
        <w:rPr>
          <w:lang w:eastAsia="ja-JP"/>
        </w:rPr>
      </w:pPr>
    </w:p>
    <w:p w14:paraId="0DB5A78D" w14:textId="77777777" w:rsidR="0040049D" w:rsidRDefault="0040049D" w:rsidP="00917C89">
      <w:pPr>
        <w:pStyle w:val="a2"/>
      </w:pPr>
      <w:bookmarkStart w:id="828" w:name="_Toc72768947"/>
      <w:r>
        <w:t>Modelling of the Sample and Sampling concepts</w:t>
      </w:r>
      <w:bookmarkEnd w:id="828"/>
    </w:p>
    <w:p w14:paraId="0CE97656" w14:textId="77777777" w:rsidR="0040049D" w:rsidRDefault="0040049D" w:rsidP="00917C89">
      <w:pPr>
        <w:pStyle w:val="a3"/>
      </w:pPr>
      <w:proofErr w:type="spellStart"/>
      <w:r>
        <w:t>SF_SamplingFeature</w:t>
      </w:r>
      <w:proofErr w:type="spellEnd"/>
      <w:r>
        <w:t xml:space="preserve">, </w:t>
      </w:r>
      <w:proofErr w:type="spellStart"/>
      <w:r>
        <w:t>SF_Specimen</w:t>
      </w:r>
      <w:proofErr w:type="spellEnd"/>
      <w:r>
        <w:t xml:space="preserve"> </w:t>
      </w:r>
      <w:proofErr w:type="spellStart"/>
      <w:r>
        <w:t>SF_SpatialSamplingFeature</w:t>
      </w:r>
      <w:proofErr w:type="spellEnd"/>
      <w:r>
        <w:t xml:space="preserve"> and in Edition 1</w:t>
      </w:r>
    </w:p>
    <w:p w14:paraId="736D77DD" w14:textId="77777777" w:rsidR="0040049D" w:rsidRDefault="0040049D" w:rsidP="0040049D">
      <w:pPr>
        <w:rPr>
          <w:lang w:eastAsia="ja-JP"/>
        </w:rPr>
      </w:pPr>
      <w:r>
        <w:rPr>
          <w:lang w:eastAsia="ja-JP"/>
        </w:rPr>
        <w:t xml:space="preserve">The </w:t>
      </w:r>
      <w:proofErr w:type="spellStart"/>
      <w:r>
        <w:rPr>
          <w:lang w:eastAsia="ja-JP"/>
        </w:rPr>
        <w:t>Samping</w:t>
      </w:r>
      <w:proofErr w:type="spellEnd"/>
      <w:r>
        <w:rPr>
          <w:lang w:eastAsia="ja-JP"/>
        </w:rPr>
        <w:t xml:space="preserve"> Feature concept was modelled as </w:t>
      </w:r>
      <w:proofErr w:type="spellStart"/>
      <w:r>
        <w:rPr>
          <w:lang w:eastAsia="ja-JP"/>
        </w:rPr>
        <w:t>SF_SamplingFeature</w:t>
      </w:r>
      <w:proofErr w:type="spellEnd"/>
      <w:r>
        <w:rPr>
          <w:lang w:eastAsia="ja-JP"/>
        </w:rPr>
        <w:t xml:space="preserve"> class in Edition 1 as follows:</w:t>
      </w:r>
    </w:p>
    <w:p w14:paraId="0AC668C1" w14:textId="384A5DBB" w:rsidR="0040049D" w:rsidRDefault="0040049D" w:rsidP="00917C89">
      <w:pPr>
        <w:ind w:left="403"/>
        <w:rPr>
          <w:lang w:eastAsia="ja-JP"/>
        </w:rPr>
      </w:pPr>
      <w:r>
        <w:rPr>
          <w:lang w:eastAsia="ja-JP"/>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p>
    <w:p w14:paraId="78AD6BB5" w14:textId="77777777" w:rsidR="0040049D" w:rsidRDefault="0040049D" w:rsidP="0040049D">
      <w:pPr>
        <w:rPr>
          <w:lang w:eastAsia="ja-JP"/>
        </w:rPr>
      </w:pPr>
      <w:r>
        <w:rPr>
          <w:lang w:eastAsia="ja-JP"/>
        </w:rPr>
        <w:t>It had the following attributes, associations and cardinalities:</w:t>
      </w:r>
    </w:p>
    <w:p w14:paraId="3FA489D7"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xml:space="preserve"> (Intention): </w:t>
      </w:r>
      <w:proofErr w:type="spellStart"/>
      <w:r>
        <w:rPr>
          <w:lang w:eastAsia="ja-JP"/>
        </w:rPr>
        <w:t>GFI_Feature</w:t>
      </w:r>
      <w:proofErr w:type="spellEnd"/>
      <w:r>
        <w:rPr>
          <w:lang w:eastAsia="ja-JP"/>
        </w:rPr>
        <w:t xml:space="preserve"> [1..*]</w:t>
      </w:r>
    </w:p>
    <w:p w14:paraId="4431256F" w14:textId="77777777" w:rsidR="005D5EE1" w:rsidRDefault="0040049D" w:rsidP="0040049D">
      <w:pPr>
        <w:pStyle w:val="ListParagraph"/>
        <w:numPr>
          <w:ilvl w:val="0"/>
          <w:numId w:val="12"/>
        </w:numPr>
        <w:rPr>
          <w:lang w:eastAsia="ja-JP"/>
        </w:rPr>
      </w:pPr>
      <w:proofErr w:type="spellStart"/>
      <w:r>
        <w:rPr>
          <w:lang w:eastAsia="ja-JP"/>
        </w:rPr>
        <w:t>relatedSamplingFeature</w:t>
      </w:r>
      <w:proofErr w:type="spellEnd"/>
      <w:r>
        <w:rPr>
          <w:lang w:eastAsia="ja-JP"/>
        </w:rPr>
        <w:t xml:space="preserve">: </w:t>
      </w:r>
      <w:proofErr w:type="spellStart"/>
      <w:r>
        <w:rPr>
          <w:lang w:eastAsia="ja-JP"/>
        </w:rPr>
        <w:t>SF_SamplingFeature</w:t>
      </w:r>
      <w:proofErr w:type="spellEnd"/>
      <w:r>
        <w:rPr>
          <w:lang w:eastAsia="ja-JP"/>
        </w:rPr>
        <w:t xml:space="preserve"> [0..*], with association class </w:t>
      </w:r>
      <w:proofErr w:type="spellStart"/>
      <w:r>
        <w:rPr>
          <w:lang w:eastAsia="ja-JP"/>
        </w:rPr>
        <w:t>SamplingFeatureComplex</w:t>
      </w:r>
      <w:proofErr w:type="spellEnd"/>
    </w:p>
    <w:p w14:paraId="650B1365"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[0..*]</w:t>
      </w:r>
    </w:p>
    <w:p w14:paraId="6F78FDEB" w14:textId="77777777" w:rsidR="005D5EE1" w:rsidRDefault="0040049D" w:rsidP="0040049D">
      <w:pPr>
        <w:pStyle w:val="ListParagraph"/>
        <w:numPr>
          <w:ilvl w:val="0"/>
          <w:numId w:val="12"/>
        </w:numPr>
        <w:rPr>
          <w:lang w:eastAsia="ja-JP"/>
        </w:rPr>
      </w:pPr>
      <w:r>
        <w:rPr>
          <w:lang w:eastAsia="ja-JP"/>
        </w:rPr>
        <w:t xml:space="preserve">lineage: </w:t>
      </w:r>
      <w:proofErr w:type="spellStart"/>
      <w:r>
        <w:rPr>
          <w:lang w:eastAsia="ja-JP"/>
        </w:rPr>
        <w:t>LI_Lineage</w:t>
      </w:r>
      <w:proofErr w:type="spellEnd"/>
      <w:r>
        <w:rPr>
          <w:lang w:eastAsia="ja-JP"/>
        </w:rPr>
        <w:t xml:space="preserve"> [0..1]</w:t>
      </w:r>
    </w:p>
    <w:p w14:paraId="7675F5DA" w14:textId="06351A58" w:rsidR="0040049D" w:rsidRDefault="0040049D" w:rsidP="00917C89">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2609716D" w14:textId="3E40487B" w:rsidR="0040049D" w:rsidRDefault="0040049D" w:rsidP="0040049D">
      <w:pPr>
        <w:rPr>
          <w:lang w:eastAsia="ja-JP"/>
        </w:rPr>
      </w:pPr>
      <w:r>
        <w:rPr>
          <w:lang w:eastAsia="ja-JP"/>
        </w:rPr>
        <w:t xml:space="preserve">The </w:t>
      </w:r>
      <w:proofErr w:type="spellStart"/>
      <w:r>
        <w:rPr>
          <w:lang w:eastAsia="ja-JP"/>
        </w:rPr>
        <w:t>SF_SamplingFeature</w:t>
      </w:r>
      <w:proofErr w:type="spellEnd"/>
      <w:r>
        <w:rPr>
          <w:lang w:eastAsia="ja-JP"/>
        </w:rPr>
        <w:t xml:space="preserve"> was specialized by two sub-classes </w:t>
      </w:r>
      <w:proofErr w:type="spellStart"/>
      <w:r>
        <w:rPr>
          <w:lang w:eastAsia="ja-JP"/>
        </w:rPr>
        <w:t>SF_Specimen</w:t>
      </w:r>
      <w:proofErr w:type="spellEnd"/>
      <w:r>
        <w:rPr>
          <w:lang w:eastAsia="ja-JP"/>
        </w:rPr>
        <w:t xml:space="preserve"> and </w:t>
      </w:r>
      <w:proofErr w:type="spellStart"/>
      <w:r>
        <w:rPr>
          <w:lang w:eastAsia="ja-JP"/>
        </w:rPr>
        <w:t>SF_SpatialSamplingFeature</w:t>
      </w:r>
      <w:proofErr w:type="spellEnd"/>
      <w:r>
        <w:rPr>
          <w:lang w:eastAsia="ja-JP"/>
        </w:rPr>
        <w:t xml:space="preserve">, the latter of which specialized further by their geometry type as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classes. </w:t>
      </w:r>
    </w:p>
    <w:p w14:paraId="53512C7A" w14:textId="77777777" w:rsidR="0040049D" w:rsidRDefault="0040049D" w:rsidP="0040049D">
      <w:pPr>
        <w:rPr>
          <w:lang w:eastAsia="ja-JP"/>
        </w:rPr>
      </w:pPr>
      <w:r>
        <w:rPr>
          <w:lang w:eastAsia="ja-JP"/>
        </w:rPr>
        <w:t xml:space="preserve">The </w:t>
      </w:r>
      <w:proofErr w:type="spellStart"/>
      <w:r>
        <w:rPr>
          <w:lang w:eastAsia="ja-JP"/>
        </w:rPr>
        <w:t>SF_Specimen</w:t>
      </w:r>
      <w:proofErr w:type="spellEnd"/>
      <w:r>
        <w:rPr>
          <w:lang w:eastAsia="ja-JP"/>
        </w:rPr>
        <w:t xml:space="preserve"> was defined as follows:</w:t>
      </w:r>
    </w:p>
    <w:p w14:paraId="4135961A" w14:textId="43297E76" w:rsidR="0040049D" w:rsidRDefault="0040049D" w:rsidP="00917C89">
      <w:pPr>
        <w:ind w:left="403"/>
        <w:rPr>
          <w:lang w:eastAsia="ja-JP"/>
        </w:rPr>
      </w:pPr>
      <w:r>
        <w:rPr>
          <w:lang w:eastAsia="ja-JP"/>
        </w:rPr>
        <w:t>"A Specimen is a physical sample, obtained for observation(s) carried out ex situ, sometimes in a laboratory."</w:t>
      </w:r>
    </w:p>
    <w:p w14:paraId="3FCC2E99" w14:textId="77777777" w:rsidR="0040049D" w:rsidRDefault="0040049D" w:rsidP="0040049D">
      <w:pPr>
        <w:rPr>
          <w:lang w:eastAsia="ja-JP"/>
        </w:rPr>
      </w:pPr>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p>
    <w:p w14:paraId="3D5430BA" w14:textId="77777777" w:rsidR="005D5EE1" w:rsidRDefault="0040049D" w:rsidP="0040049D">
      <w:pPr>
        <w:pStyle w:val="ListParagraph"/>
        <w:numPr>
          <w:ilvl w:val="0"/>
          <w:numId w:val="12"/>
        </w:numPr>
        <w:rPr>
          <w:lang w:eastAsia="ja-JP"/>
        </w:rPr>
      </w:pPr>
      <w:proofErr w:type="spellStart"/>
      <w:r>
        <w:rPr>
          <w:lang w:eastAsia="ja-JP"/>
        </w:rPr>
        <w:t>processingDetails</w:t>
      </w:r>
      <w:proofErr w:type="spellEnd"/>
      <w:r>
        <w:rPr>
          <w:lang w:eastAsia="ja-JP"/>
        </w:rPr>
        <w:t xml:space="preserve">: </w:t>
      </w:r>
      <w:proofErr w:type="spellStart"/>
      <w:r>
        <w:rPr>
          <w:lang w:eastAsia="ja-JP"/>
        </w:rPr>
        <w:t>SF_Process</w:t>
      </w:r>
      <w:proofErr w:type="spellEnd"/>
      <w:r>
        <w:rPr>
          <w:lang w:eastAsia="ja-JP"/>
        </w:rPr>
        <w:t xml:space="preserve"> [0..*] with association class </w:t>
      </w:r>
      <w:proofErr w:type="spellStart"/>
      <w:r>
        <w:rPr>
          <w:lang w:eastAsia="ja-JP"/>
        </w:rPr>
        <w:t>PreparationStep</w:t>
      </w:r>
      <w:proofErr w:type="spellEnd"/>
    </w:p>
    <w:p w14:paraId="70CC4928" w14:textId="77777777" w:rsidR="005D5EE1" w:rsidRDefault="0040049D" w:rsidP="0040049D">
      <w:pPr>
        <w:pStyle w:val="ListParagraph"/>
        <w:numPr>
          <w:ilvl w:val="0"/>
          <w:numId w:val="12"/>
        </w:numPr>
        <w:rPr>
          <w:lang w:eastAsia="ja-JP"/>
        </w:rPr>
      </w:pPr>
      <w:proofErr w:type="spellStart"/>
      <w:r>
        <w:rPr>
          <w:lang w:eastAsia="ja-JP"/>
        </w:rPr>
        <w:t>currentLocation</w:t>
      </w:r>
      <w:proofErr w:type="spellEnd"/>
      <w:r>
        <w:rPr>
          <w:lang w:eastAsia="ja-JP"/>
        </w:rPr>
        <w:t>: Location [0..1]</w:t>
      </w:r>
    </w:p>
    <w:p w14:paraId="0C0AC666" w14:textId="77777777" w:rsidR="005D5EE1" w:rsidRDefault="0040049D" w:rsidP="0040049D">
      <w:pPr>
        <w:pStyle w:val="ListParagraph"/>
        <w:numPr>
          <w:ilvl w:val="0"/>
          <w:numId w:val="12"/>
        </w:numPr>
        <w:rPr>
          <w:lang w:eastAsia="ja-JP"/>
        </w:rPr>
      </w:pPr>
      <w:proofErr w:type="spellStart"/>
      <w:r>
        <w:rPr>
          <w:lang w:eastAsia="ja-JP"/>
        </w:rPr>
        <w:t>materialClass</w:t>
      </w:r>
      <w:proofErr w:type="spellEnd"/>
      <w:r>
        <w:rPr>
          <w:lang w:eastAsia="ja-JP"/>
        </w:rPr>
        <w:t xml:space="preserve">: </w:t>
      </w:r>
      <w:proofErr w:type="spellStart"/>
      <w:r>
        <w:rPr>
          <w:lang w:eastAsia="ja-JP"/>
        </w:rPr>
        <w:t>GenericName</w:t>
      </w:r>
      <w:proofErr w:type="spellEnd"/>
      <w:r>
        <w:rPr>
          <w:lang w:eastAsia="ja-JP"/>
        </w:rPr>
        <w:t xml:space="preserve"> [1]</w:t>
      </w:r>
    </w:p>
    <w:p w14:paraId="7330CE98" w14:textId="77777777" w:rsidR="005D5EE1" w:rsidRDefault="0040049D" w:rsidP="0040049D">
      <w:pPr>
        <w:pStyle w:val="ListParagraph"/>
        <w:numPr>
          <w:ilvl w:val="0"/>
          <w:numId w:val="12"/>
        </w:numPr>
        <w:rPr>
          <w:lang w:eastAsia="ja-JP"/>
        </w:rPr>
      </w:pPr>
      <w:proofErr w:type="spellStart"/>
      <w:r>
        <w:rPr>
          <w:lang w:eastAsia="ja-JP"/>
        </w:rPr>
        <w:t>samplingLocation</w:t>
      </w:r>
      <w:proofErr w:type="spellEnd"/>
      <w:r>
        <w:rPr>
          <w:lang w:eastAsia="ja-JP"/>
        </w:rPr>
        <w:t xml:space="preserve">: </w:t>
      </w:r>
      <w:proofErr w:type="spellStart"/>
      <w:r>
        <w:rPr>
          <w:lang w:eastAsia="ja-JP"/>
        </w:rPr>
        <w:t>GM_Object</w:t>
      </w:r>
      <w:proofErr w:type="spellEnd"/>
      <w:r>
        <w:rPr>
          <w:lang w:eastAsia="ja-JP"/>
        </w:rPr>
        <w:t xml:space="preserve"> [0..1]</w:t>
      </w:r>
    </w:p>
    <w:p w14:paraId="595F3B8C" w14:textId="77777777" w:rsidR="005D5EE1" w:rsidRDefault="0040049D" w:rsidP="0040049D">
      <w:pPr>
        <w:pStyle w:val="ListParagraph"/>
        <w:numPr>
          <w:ilvl w:val="0"/>
          <w:numId w:val="12"/>
        </w:numPr>
        <w:rPr>
          <w:lang w:eastAsia="ja-JP"/>
        </w:rPr>
      </w:pPr>
      <w:proofErr w:type="spellStart"/>
      <w:r>
        <w:rPr>
          <w:lang w:eastAsia="ja-JP"/>
        </w:rPr>
        <w:t>samplingMethod</w:t>
      </w:r>
      <w:proofErr w:type="spellEnd"/>
      <w:r>
        <w:rPr>
          <w:lang w:eastAsia="ja-JP"/>
        </w:rPr>
        <w:t xml:space="preserve">: </w:t>
      </w:r>
      <w:proofErr w:type="spellStart"/>
      <w:r>
        <w:rPr>
          <w:lang w:eastAsia="ja-JP"/>
        </w:rPr>
        <w:t>SF_Process</w:t>
      </w:r>
      <w:proofErr w:type="spellEnd"/>
      <w:r>
        <w:rPr>
          <w:lang w:eastAsia="ja-JP"/>
        </w:rPr>
        <w:t xml:space="preserve"> [0..1]</w:t>
      </w:r>
    </w:p>
    <w:p w14:paraId="73E1F52A" w14:textId="77777777" w:rsidR="005D5EE1" w:rsidRDefault="0040049D" w:rsidP="0040049D">
      <w:pPr>
        <w:pStyle w:val="ListParagraph"/>
        <w:numPr>
          <w:ilvl w:val="0"/>
          <w:numId w:val="12"/>
        </w:numPr>
        <w:rPr>
          <w:lang w:eastAsia="ja-JP"/>
        </w:rPr>
      </w:pP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[1]</w:t>
      </w:r>
    </w:p>
    <w:p w14:paraId="7648436C" w14:textId="77777777" w:rsidR="005D5EE1" w:rsidRDefault="0040049D" w:rsidP="0040049D">
      <w:pPr>
        <w:pStyle w:val="ListParagraph"/>
        <w:numPr>
          <w:ilvl w:val="0"/>
          <w:numId w:val="12"/>
        </w:numPr>
        <w:rPr>
          <w:lang w:eastAsia="ja-JP"/>
        </w:rPr>
      </w:pPr>
      <w:r>
        <w:rPr>
          <w:lang w:eastAsia="ja-JP"/>
        </w:rPr>
        <w:t>size: Measure [0..1]</w:t>
      </w:r>
    </w:p>
    <w:p w14:paraId="056EACA0" w14:textId="6EC35F69" w:rsidR="0040049D" w:rsidRDefault="0040049D" w:rsidP="00917C89">
      <w:pPr>
        <w:pStyle w:val="ListParagraph"/>
        <w:numPr>
          <w:ilvl w:val="0"/>
          <w:numId w:val="12"/>
        </w:numPr>
        <w:rPr>
          <w:lang w:eastAsia="ja-JP"/>
        </w:rPr>
      </w:pPr>
      <w:proofErr w:type="spellStart"/>
      <w:r>
        <w:rPr>
          <w:lang w:eastAsia="ja-JP"/>
        </w:rPr>
        <w:t>specimenType</w:t>
      </w:r>
      <w:proofErr w:type="spellEnd"/>
      <w:r>
        <w:rPr>
          <w:lang w:eastAsia="ja-JP"/>
        </w:rPr>
        <w:t xml:space="preserve">: </w:t>
      </w:r>
      <w:proofErr w:type="spellStart"/>
      <w:r>
        <w:rPr>
          <w:lang w:eastAsia="ja-JP"/>
        </w:rPr>
        <w:t>GenericName</w:t>
      </w:r>
      <w:proofErr w:type="spellEnd"/>
      <w:r>
        <w:rPr>
          <w:lang w:eastAsia="ja-JP"/>
        </w:rPr>
        <w:t xml:space="preserve"> [0..1]</w:t>
      </w:r>
    </w:p>
    <w:p w14:paraId="01E12230" w14:textId="77777777" w:rsidR="0040049D" w:rsidRDefault="0040049D" w:rsidP="0040049D">
      <w:pPr>
        <w:rPr>
          <w:lang w:eastAsia="ja-JP"/>
        </w:rPr>
      </w:pPr>
      <w:r>
        <w:rPr>
          <w:lang w:eastAsia="ja-JP"/>
        </w:rPr>
        <w:t xml:space="preserve">The </w:t>
      </w:r>
      <w:proofErr w:type="spellStart"/>
      <w:r>
        <w:rPr>
          <w:lang w:eastAsia="ja-JP"/>
        </w:rPr>
        <w:t>SF_SpatialSamplingFeature</w:t>
      </w:r>
      <w:proofErr w:type="spellEnd"/>
      <w:r>
        <w:rPr>
          <w:lang w:eastAsia="ja-JP"/>
        </w:rPr>
        <w:t xml:space="preserve"> was defined as follows:</w:t>
      </w:r>
    </w:p>
    <w:p w14:paraId="71FFF59D" w14:textId="58302C77" w:rsidR="0040049D" w:rsidRDefault="0040049D" w:rsidP="00917C89">
      <w:pPr>
        <w:ind w:left="403"/>
        <w:rPr>
          <w:lang w:eastAsia="ja-JP"/>
        </w:rPr>
      </w:pPr>
      <w:r>
        <w:rPr>
          <w:lang w:eastAsia="ja-JP"/>
        </w:rPr>
        <w:lastRenderedPageBreak/>
        <w:t>"When observations are made to estimate properties of a geospatial feature, in particular where the value of a property varies within the scope of the feature, a spatial sampling feature is used."</w:t>
      </w:r>
    </w:p>
    <w:p w14:paraId="037E6E8B" w14:textId="77777777" w:rsidR="0040049D" w:rsidRDefault="0040049D" w:rsidP="0040049D">
      <w:pPr>
        <w:rPr>
          <w:lang w:eastAsia="ja-JP"/>
        </w:rPr>
      </w:pPr>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p>
    <w:p w14:paraId="7C313B5C" w14:textId="77777777" w:rsidR="005D5EE1" w:rsidRDefault="0040049D" w:rsidP="0040049D">
      <w:pPr>
        <w:pStyle w:val="ListParagraph"/>
        <w:numPr>
          <w:ilvl w:val="0"/>
          <w:numId w:val="12"/>
        </w:numPr>
        <w:rPr>
          <w:lang w:eastAsia="ja-JP"/>
        </w:rPr>
      </w:pPr>
      <w:proofErr w:type="spellStart"/>
      <w:r>
        <w:rPr>
          <w:lang w:eastAsia="ja-JP"/>
        </w:rPr>
        <w:t>hostedProcedure</w:t>
      </w:r>
      <w:proofErr w:type="spellEnd"/>
      <w:r>
        <w:rPr>
          <w:lang w:eastAsia="ja-JP"/>
        </w:rPr>
        <w:t xml:space="preserve"> (Platform): </w:t>
      </w:r>
      <w:proofErr w:type="spellStart"/>
      <w:r>
        <w:rPr>
          <w:lang w:eastAsia="ja-JP"/>
        </w:rPr>
        <w:t>OM_Process</w:t>
      </w:r>
      <w:proofErr w:type="spellEnd"/>
      <w:r>
        <w:rPr>
          <w:lang w:eastAsia="ja-JP"/>
        </w:rPr>
        <w:t xml:space="preserve"> [0..*]</w:t>
      </w:r>
    </w:p>
    <w:p w14:paraId="517284BB" w14:textId="77777777" w:rsidR="003D68CB" w:rsidRDefault="0040049D" w:rsidP="003D68CB">
      <w:pPr>
        <w:pStyle w:val="ListParagraph"/>
        <w:numPr>
          <w:ilvl w:val="0"/>
          <w:numId w:val="12"/>
        </w:numPr>
        <w:rPr>
          <w:ins w:id="829" w:author="Katharina Schleidt" w:date="2021-07-06T12:31:00Z"/>
          <w:lang w:eastAsia="ja-JP"/>
        </w:rPr>
      </w:pPr>
      <w:proofErr w:type="spellStart"/>
      <w:r>
        <w:rPr>
          <w:lang w:eastAsia="ja-JP"/>
        </w:rPr>
        <w:t>positionalAccuracy</w:t>
      </w:r>
      <w:proofErr w:type="spellEnd"/>
      <w:r>
        <w:rPr>
          <w:lang w:eastAsia="ja-JP"/>
        </w:rPr>
        <w:t xml:space="preserve">: </w:t>
      </w:r>
      <w:proofErr w:type="spellStart"/>
      <w:r>
        <w:rPr>
          <w:lang w:eastAsia="ja-JP"/>
        </w:rPr>
        <w:t>DQ_PositionalAccuracy</w:t>
      </w:r>
      <w:proofErr w:type="spellEnd"/>
      <w:r>
        <w:rPr>
          <w:lang w:eastAsia="ja-JP"/>
        </w:rPr>
        <w:t xml:space="preserve"> [0..2]</w:t>
      </w:r>
    </w:p>
    <w:p w14:paraId="7D1D173D" w14:textId="315ADD24" w:rsidR="0040049D" w:rsidRDefault="003D68CB" w:rsidP="003D68CB">
      <w:pPr>
        <w:pStyle w:val="ListParagraph"/>
        <w:numPr>
          <w:ilvl w:val="0"/>
          <w:numId w:val="12"/>
        </w:numPr>
        <w:rPr>
          <w:lang w:eastAsia="ja-JP"/>
        </w:rPr>
      </w:pPr>
      <w:commentRangeStart w:id="830"/>
      <w:commentRangeStart w:id="831"/>
      <w:ins w:id="832" w:author="Katharina Schleidt" w:date="2021-07-06T12:31:00Z">
        <w:r>
          <w:rPr>
            <w:lang w:eastAsia="ja-JP"/>
          </w:rPr>
          <w:t xml:space="preserve">shape: </w:t>
        </w:r>
        <w:proofErr w:type="spellStart"/>
        <w:r>
          <w:rPr>
            <w:lang w:eastAsia="ja-JP"/>
          </w:rPr>
          <w:t>GM_Object</w:t>
        </w:r>
        <w:proofErr w:type="spellEnd"/>
        <w:r>
          <w:rPr>
            <w:lang w:eastAsia="ja-JP"/>
          </w:rPr>
          <w:t xml:space="preserve"> [1]</w:t>
        </w:r>
      </w:ins>
      <w:commentRangeEnd w:id="830"/>
      <w:r w:rsidR="0047484D">
        <w:rPr>
          <w:rStyle w:val="CommentReference"/>
        </w:rPr>
        <w:commentReference w:id="830"/>
      </w:r>
      <w:commentRangeEnd w:id="831"/>
      <w:r w:rsidR="00316DFC">
        <w:rPr>
          <w:rStyle w:val="CommentReference"/>
        </w:rPr>
        <w:commentReference w:id="831"/>
      </w:r>
    </w:p>
    <w:p w14:paraId="1AFF3C92" w14:textId="159AC53D" w:rsidR="0040049D" w:rsidRDefault="0040049D" w:rsidP="0040049D">
      <w:pPr>
        <w:rPr>
          <w:lang w:eastAsia="ja-JP"/>
        </w:rPr>
      </w:pPr>
      <w:r>
        <w:rPr>
          <w:lang w:eastAsia="ja-JP"/>
        </w:rPr>
        <w:t xml:space="preserve">The sub-classes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did not add any attributes or associations</w:t>
      </w:r>
      <w:ins w:id="833" w:author="Ilkka Rinne" w:date="2021-07-27T14:44:00Z">
        <w:r w:rsidR="00755FFB">
          <w:rPr>
            <w:lang w:eastAsia="ja-JP"/>
          </w:rPr>
          <w:t xml:space="preserve">, but override the shape association to point to </w:t>
        </w:r>
        <w:proofErr w:type="spellStart"/>
        <w:r w:rsidR="00755FFB">
          <w:rPr>
            <w:lang w:eastAsia="ja-JP"/>
          </w:rPr>
          <w:t>GM_Point</w:t>
        </w:r>
        <w:proofErr w:type="spellEnd"/>
        <w:r w:rsidR="00755FFB">
          <w:rPr>
            <w:lang w:eastAsia="ja-JP"/>
          </w:rPr>
          <w:t xml:space="preserve">, </w:t>
        </w:r>
        <w:proofErr w:type="spellStart"/>
        <w:r w:rsidR="00755FFB">
          <w:rPr>
            <w:lang w:eastAsia="ja-JP"/>
          </w:rPr>
          <w:t>GM_Curve</w:t>
        </w:r>
        <w:proofErr w:type="spellEnd"/>
        <w:r w:rsidR="00755FFB">
          <w:rPr>
            <w:lang w:eastAsia="ja-JP"/>
          </w:rPr>
          <w:t xml:space="preserve">, </w:t>
        </w:r>
        <w:proofErr w:type="spellStart"/>
        <w:r w:rsidR="00755FFB">
          <w:rPr>
            <w:lang w:eastAsia="ja-JP"/>
          </w:rPr>
          <w:t>GM</w:t>
        </w:r>
      </w:ins>
      <w:ins w:id="834" w:author="Ilkka Rinne" w:date="2021-07-27T14:45:00Z">
        <w:r w:rsidR="00755FFB">
          <w:rPr>
            <w:lang w:eastAsia="ja-JP"/>
          </w:rPr>
          <w:t>_Surface</w:t>
        </w:r>
        <w:proofErr w:type="spellEnd"/>
        <w:r w:rsidR="00755FFB">
          <w:rPr>
            <w:lang w:eastAsia="ja-JP"/>
          </w:rPr>
          <w:t xml:space="preserve"> and </w:t>
        </w:r>
        <w:proofErr w:type="spellStart"/>
        <w:r w:rsidR="00755FFB">
          <w:rPr>
            <w:lang w:eastAsia="ja-JP"/>
          </w:rPr>
          <w:t>GM_Solid</w:t>
        </w:r>
        <w:proofErr w:type="spellEnd"/>
        <w:r w:rsidR="00755FFB">
          <w:rPr>
            <w:lang w:eastAsia="ja-JP"/>
          </w:rPr>
          <w:t xml:space="preserve"> respectively</w:t>
        </w:r>
      </w:ins>
      <w:r>
        <w:rPr>
          <w:lang w:eastAsia="ja-JP"/>
        </w:rPr>
        <w:t>.</w:t>
      </w:r>
    </w:p>
    <w:p w14:paraId="4CC37139" w14:textId="77777777" w:rsidR="0040049D" w:rsidRDefault="0040049D" w:rsidP="00917C89">
      <w:pPr>
        <w:pStyle w:val="a3"/>
      </w:pPr>
      <w:r>
        <w:t xml:space="preserve">Sample, </w:t>
      </w:r>
      <w:proofErr w:type="spellStart"/>
      <w:r>
        <w:t>SpatialSample</w:t>
      </w:r>
      <w:proofErr w:type="spellEnd"/>
      <w:r>
        <w:t xml:space="preserve">, </w:t>
      </w:r>
      <w:proofErr w:type="spellStart"/>
      <w:r>
        <w:t>MaterialSample</w:t>
      </w:r>
      <w:proofErr w:type="spellEnd"/>
      <w:r>
        <w:t xml:space="preserve"> and </w:t>
      </w:r>
      <w:proofErr w:type="spellStart"/>
      <w:r>
        <w:t>StatisticalSample</w:t>
      </w:r>
      <w:proofErr w:type="spellEnd"/>
      <w:r>
        <w:t xml:space="preserve"> in Edition 2</w:t>
      </w:r>
    </w:p>
    <w:p w14:paraId="00DB7CCA" w14:textId="77777777" w:rsidR="0040049D" w:rsidRDefault="0040049D" w:rsidP="0040049D">
      <w:pPr>
        <w:rPr>
          <w:lang w:eastAsia="ja-JP"/>
        </w:rPr>
      </w:pPr>
      <w:r>
        <w:rPr>
          <w:lang w:eastAsia="ja-JP"/>
        </w:rPr>
        <w:t>Edition 2 introduces the Sample concept which is modelled using one interface and five classes:</w:t>
      </w:r>
    </w:p>
    <w:p w14:paraId="29FBC601" w14:textId="77777777" w:rsidR="005D5EE1" w:rsidRDefault="0040049D" w:rsidP="0040049D">
      <w:pPr>
        <w:pStyle w:val="ListParagraph"/>
        <w:numPr>
          <w:ilvl w:val="0"/>
          <w:numId w:val="12"/>
        </w:numPr>
        <w:rPr>
          <w:lang w:eastAsia="ja-JP"/>
        </w:rPr>
      </w:pPr>
      <w:r>
        <w:rPr>
          <w:lang w:eastAsia="ja-JP"/>
        </w:rPr>
        <w:t>Sample interface in the Conceptual Sample schema package,</w:t>
      </w:r>
    </w:p>
    <w:p w14:paraId="5944DE8D" w14:textId="77777777" w:rsidR="005D5EE1" w:rsidRDefault="0040049D" w:rsidP="0040049D">
      <w:pPr>
        <w:pStyle w:val="ListParagraph"/>
        <w:numPr>
          <w:ilvl w:val="0"/>
          <w:numId w:val="12"/>
        </w:numPr>
        <w:rPr>
          <w:lang w:eastAsia="ja-JP"/>
        </w:rPr>
      </w:pPr>
      <w:proofErr w:type="spellStart"/>
      <w:r>
        <w:rPr>
          <w:lang w:eastAsia="ja-JP"/>
        </w:rPr>
        <w:t>AbstractSample</w:t>
      </w:r>
      <w:proofErr w:type="spellEnd"/>
      <w:r>
        <w:rPr>
          <w:lang w:eastAsia="ja-JP"/>
        </w:rPr>
        <w:t xml:space="preserve"> class in the Abstract Sample core package, and</w:t>
      </w:r>
    </w:p>
    <w:p w14:paraId="50AECF7D" w14:textId="2828A4E0" w:rsidR="005D5EE1" w:rsidRDefault="0040049D" w:rsidP="0040049D">
      <w:pPr>
        <w:pStyle w:val="ListParagraph"/>
        <w:numPr>
          <w:ilvl w:val="0"/>
          <w:numId w:val="12"/>
        </w:numPr>
        <w:rPr>
          <w:lang w:eastAsia="ja-JP"/>
        </w:rPr>
      </w:pPr>
      <w:r>
        <w:rPr>
          <w:lang w:eastAsia="ja-JP"/>
        </w:rPr>
        <w:t>Sample class and it</w:t>
      </w:r>
      <w:del w:id="835" w:author="Katharina Schleidt" w:date="2021-07-06T12:31:00Z">
        <w:r w:rsidDel="003D68CB">
          <w:rPr>
            <w:lang w:eastAsia="ja-JP"/>
          </w:rPr>
          <w:delText>'</w:delText>
        </w:r>
      </w:del>
      <w:r>
        <w:rPr>
          <w:lang w:eastAsia="ja-JP"/>
        </w:rPr>
        <w:t>s specializations in the Basic Samples package:</w:t>
      </w:r>
    </w:p>
    <w:p w14:paraId="2BA94B2A" w14:textId="77777777" w:rsidR="005D5EE1" w:rsidRDefault="0040049D" w:rsidP="0040049D">
      <w:pPr>
        <w:pStyle w:val="ListParagraph"/>
        <w:numPr>
          <w:ilvl w:val="1"/>
          <w:numId w:val="12"/>
        </w:numPr>
        <w:rPr>
          <w:lang w:eastAsia="ja-JP"/>
        </w:rPr>
      </w:pPr>
      <w:proofErr w:type="spellStart"/>
      <w:r>
        <w:rPr>
          <w:lang w:eastAsia="ja-JP"/>
        </w:rPr>
        <w:t>SpatialSample</w:t>
      </w:r>
      <w:proofErr w:type="spellEnd"/>
      <w:r>
        <w:rPr>
          <w:lang w:eastAsia="ja-JP"/>
        </w:rPr>
        <w:t xml:space="preserve"> class</w:t>
      </w:r>
    </w:p>
    <w:p w14:paraId="35944929" w14:textId="77777777" w:rsidR="005D5EE1" w:rsidRDefault="0040049D" w:rsidP="0040049D">
      <w:pPr>
        <w:pStyle w:val="ListParagraph"/>
        <w:numPr>
          <w:ilvl w:val="1"/>
          <w:numId w:val="12"/>
        </w:numPr>
        <w:rPr>
          <w:lang w:eastAsia="ja-JP"/>
        </w:rPr>
      </w:pPr>
      <w:proofErr w:type="spellStart"/>
      <w:r>
        <w:rPr>
          <w:lang w:eastAsia="ja-JP"/>
        </w:rPr>
        <w:t>StatisticalSample</w:t>
      </w:r>
      <w:proofErr w:type="spellEnd"/>
      <w:r>
        <w:rPr>
          <w:lang w:eastAsia="ja-JP"/>
        </w:rPr>
        <w:t xml:space="preserve"> class, and</w:t>
      </w:r>
    </w:p>
    <w:p w14:paraId="548C6A8D" w14:textId="0B643156" w:rsidR="0040049D" w:rsidRDefault="0040049D" w:rsidP="00917C89">
      <w:pPr>
        <w:pStyle w:val="ListParagraph"/>
        <w:numPr>
          <w:ilvl w:val="1"/>
          <w:numId w:val="12"/>
        </w:numPr>
        <w:rPr>
          <w:lang w:eastAsia="ja-JP"/>
        </w:rPr>
      </w:pPr>
      <w:proofErr w:type="spellStart"/>
      <w:r>
        <w:rPr>
          <w:lang w:eastAsia="ja-JP"/>
        </w:rPr>
        <w:t>MaterialSample</w:t>
      </w:r>
      <w:proofErr w:type="spellEnd"/>
      <w:r>
        <w:rPr>
          <w:lang w:eastAsia="ja-JP"/>
        </w:rPr>
        <w:t xml:space="preserve"> class.</w:t>
      </w:r>
    </w:p>
    <w:p w14:paraId="29E075A5" w14:textId="77777777" w:rsidR="0040049D" w:rsidRDefault="0040049D" w:rsidP="0040049D">
      <w:pPr>
        <w:rPr>
          <w:lang w:eastAsia="ja-JP"/>
        </w:rPr>
      </w:pPr>
      <w:r>
        <w:rPr>
          <w:lang w:eastAsia="ja-JP"/>
        </w:rPr>
        <w:t>The Sample interface is defined as follows:</w:t>
      </w:r>
    </w:p>
    <w:p w14:paraId="6D209B42" w14:textId="1DC56525" w:rsidR="0040049D" w:rsidRDefault="0040049D" w:rsidP="00917C89">
      <w:pPr>
        <w:ind w:left="403"/>
        <w:rPr>
          <w:lang w:eastAsia="ja-JP"/>
        </w:rPr>
      </w:pPr>
      <w:r>
        <w:rPr>
          <w:lang w:eastAsia="ja-JP"/>
        </w:rPr>
        <w:t>"an object that is representative of a concept, real-world object or phenomenon."</w:t>
      </w:r>
    </w:p>
    <w:p w14:paraId="16F128D7" w14:textId="77777777" w:rsidR="0040049D" w:rsidRDefault="0040049D" w:rsidP="0040049D">
      <w:pPr>
        <w:rPr>
          <w:lang w:eastAsia="ja-JP"/>
        </w:rPr>
      </w:pPr>
      <w:r>
        <w:rPr>
          <w:lang w:eastAsia="ja-JP"/>
        </w:rPr>
        <w:t>It has the following attributes, associations and cardinalities:</w:t>
      </w:r>
    </w:p>
    <w:p w14:paraId="300D8EC6"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Any [1..*]</w:t>
      </w:r>
    </w:p>
    <w:p w14:paraId="5E7EF0E5"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Conceptual Observation schema: Observation [0..*]</w:t>
      </w:r>
    </w:p>
    <w:p w14:paraId="7CD9A303" w14:textId="77777777" w:rsidR="005D5EE1" w:rsidRDefault="0040049D" w:rsidP="0040049D">
      <w:pPr>
        <w:pStyle w:val="ListParagraph"/>
        <w:numPr>
          <w:ilvl w:val="0"/>
          <w:numId w:val="12"/>
        </w:numPr>
        <w:rPr>
          <w:lang w:eastAsia="ja-JP"/>
        </w:rPr>
      </w:pPr>
      <w:proofErr w:type="spellStart"/>
      <w:r>
        <w:rPr>
          <w:lang w:eastAsia="ja-JP"/>
        </w:rPr>
        <w:t>preparationStep</w:t>
      </w:r>
      <w:proofErr w:type="spellEnd"/>
      <w:r>
        <w:rPr>
          <w:lang w:eastAsia="ja-JP"/>
        </w:rPr>
        <w:t xml:space="preserve">: </w:t>
      </w:r>
      <w:proofErr w:type="spellStart"/>
      <w:r>
        <w:rPr>
          <w:lang w:eastAsia="ja-JP"/>
        </w:rPr>
        <w:t>PreparationStep</w:t>
      </w:r>
      <w:proofErr w:type="spellEnd"/>
      <w:r>
        <w:rPr>
          <w:lang w:eastAsia="ja-JP"/>
        </w:rPr>
        <w:t xml:space="preserve"> [0..*]</w:t>
      </w:r>
    </w:p>
    <w:p w14:paraId="05200F68" w14:textId="77777777" w:rsidR="005D5EE1" w:rsidRDefault="0040049D" w:rsidP="0040049D">
      <w:pPr>
        <w:pStyle w:val="ListParagraph"/>
        <w:numPr>
          <w:ilvl w:val="0"/>
          <w:numId w:val="12"/>
        </w:numPr>
        <w:rPr>
          <w:lang w:eastAsia="ja-JP"/>
        </w:rPr>
      </w:pPr>
      <w:r>
        <w:rPr>
          <w:lang w:eastAsia="ja-JP"/>
        </w:rPr>
        <w:t>sampling: Sampling [0..*]</w:t>
      </w:r>
    </w:p>
    <w:p w14:paraId="11131555" w14:textId="63700B08" w:rsidR="0040049D" w:rsidRDefault="0040049D" w:rsidP="00917C89">
      <w:pPr>
        <w:pStyle w:val="ListParagraph"/>
        <w:numPr>
          <w:ilvl w:val="0"/>
          <w:numId w:val="12"/>
        </w:numPr>
        <w:rPr>
          <w:lang w:eastAsia="ja-JP"/>
        </w:rPr>
      </w:pPr>
      <w:proofErr w:type="spellStart"/>
      <w:r>
        <w:rPr>
          <w:lang w:eastAsia="ja-JP"/>
        </w:rPr>
        <w:t>relatedSample</w:t>
      </w:r>
      <w:proofErr w:type="spellEnd"/>
      <w:r>
        <w:rPr>
          <w:lang w:eastAsia="ja-JP"/>
        </w:rPr>
        <w:t>: Sample [0..*]</w:t>
      </w:r>
    </w:p>
    <w:p w14:paraId="24261AF3" w14:textId="77777777" w:rsidR="0040049D" w:rsidRDefault="0040049D" w:rsidP="0040049D">
      <w:pPr>
        <w:rPr>
          <w:lang w:eastAsia="ja-JP"/>
        </w:rPr>
      </w:pPr>
      <w:r>
        <w:rPr>
          <w:lang w:eastAsia="ja-JP"/>
        </w:rPr>
        <w:t xml:space="preserve">The </w:t>
      </w:r>
      <w:proofErr w:type="spellStart"/>
      <w:r>
        <w:rPr>
          <w:lang w:eastAsia="ja-JP"/>
        </w:rPr>
        <w:t>AbstractSample</w:t>
      </w:r>
      <w:proofErr w:type="spellEnd"/>
      <w:r>
        <w:rPr>
          <w:lang w:eastAsia="ja-JP"/>
        </w:rPr>
        <w:t xml:space="preserve"> class realizes the Sample interface as a feature type. It has the following attributes, associations and cardinalities:</w:t>
      </w:r>
    </w:p>
    <w:p w14:paraId="6BC8E832"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Any [1..*]</w:t>
      </w:r>
    </w:p>
    <w:p w14:paraId="7D3AED61"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Conceptual Observation schema: Observation [0..*]</w:t>
      </w:r>
    </w:p>
    <w:p w14:paraId="4A64BB95" w14:textId="77777777" w:rsidR="005D5EE1" w:rsidRDefault="0040049D" w:rsidP="0040049D">
      <w:pPr>
        <w:pStyle w:val="ListParagraph"/>
        <w:numPr>
          <w:ilvl w:val="0"/>
          <w:numId w:val="12"/>
        </w:numPr>
        <w:rPr>
          <w:lang w:eastAsia="ja-JP"/>
        </w:rPr>
      </w:pPr>
      <w:proofErr w:type="spellStart"/>
      <w:r>
        <w:rPr>
          <w:lang w:eastAsia="ja-JP"/>
        </w:rPr>
        <w:t>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[0..*]</w:t>
      </w:r>
    </w:p>
    <w:p w14:paraId="2FB6B12B" w14:textId="77777777" w:rsidR="005D5EE1" w:rsidRDefault="0040049D" w:rsidP="0040049D">
      <w:pPr>
        <w:pStyle w:val="ListParagraph"/>
        <w:numPr>
          <w:ilvl w:val="0"/>
          <w:numId w:val="12"/>
        </w:numPr>
        <w:rPr>
          <w:lang w:eastAsia="ja-JP"/>
        </w:rPr>
      </w:pPr>
      <w:r>
        <w:rPr>
          <w:lang w:eastAsia="ja-JP"/>
        </w:rPr>
        <w:t>sampling: Conceptual Sample schema: Sampling [0..*]</w:t>
      </w:r>
    </w:p>
    <w:p w14:paraId="49D98CDF" w14:textId="77777777" w:rsidR="005D5EE1" w:rsidRDefault="0040049D" w:rsidP="0040049D">
      <w:pPr>
        <w:pStyle w:val="ListParagraph"/>
        <w:numPr>
          <w:ilvl w:val="0"/>
          <w:numId w:val="12"/>
        </w:numPr>
        <w:rPr>
          <w:lang w:eastAsia="ja-JP"/>
        </w:rPr>
      </w:pPr>
      <w:proofErr w:type="spellStart"/>
      <w:r>
        <w:rPr>
          <w:lang w:eastAsia="ja-JP"/>
        </w:rPr>
        <w:t>relatedSample</w:t>
      </w:r>
      <w:proofErr w:type="spellEnd"/>
      <w:r>
        <w:rPr>
          <w:lang w:eastAsia="ja-JP"/>
        </w:rPr>
        <w:t>: Conceptual Sample schema: Sample [0..*]</w:t>
      </w:r>
    </w:p>
    <w:p w14:paraId="7C9AE6D6" w14:textId="77777777" w:rsidR="005D5EE1" w:rsidRDefault="0040049D" w:rsidP="0040049D">
      <w:pPr>
        <w:pStyle w:val="ListParagraph"/>
        <w:numPr>
          <w:ilvl w:val="0"/>
          <w:numId w:val="12"/>
        </w:numPr>
        <w:rPr>
          <w:lang w:eastAsia="ja-JP"/>
        </w:rPr>
      </w:pPr>
      <w:proofErr w:type="spellStart"/>
      <w:r>
        <w:rPr>
          <w:lang w:eastAsia="ja-JP"/>
        </w:rPr>
        <w:t>sampleType</w:t>
      </w:r>
      <w:proofErr w:type="spellEnd"/>
      <w:r>
        <w:rPr>
          <w:lang w:eastAsia="ja-JP"/>
        </w:rPr>
        <w:t xml:space="preserve">: </w:t>
      </w:r>
      <w:proofErr w:type="spellStart"/>
      <w:r>
        <w:rPr>
          <w:lang w:eastAsia="ja-JP"/>
        </w:rPr>
        <w:t>AbstractSampleTypeCodeListValue</w:t>
      </w:r>
      <w:proofErr w:type="spellEnd"/>
      <w:r>
        <w:rPr>
          <w:lang w:eastAsia="ja-JP"/>
        </w:rPr>
        <w:t xml:space="preserve"> [0..*]</w:t>
      </w:r>
    </w:p>
    <w:p w14:paraId="54BD13D8" w14:textId="77777777" w:rsidR="005D5EE1"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54775F08" w14:textId="77F43DD2" w:rsidR="0040049D" w:rsidRDefault="0040049D" w:rsidP="00917C89">
      <w:pPr>
        <w:pStyle w:val="ListParagraph"/>
        <w:numPr>
          <w:ilvl w:val="0"/>
          <w:numId w:val="12"/>
        </w:numPr>
        <w:rPr>
          <w:lang w:eastAsia="ja-JP"/>
        </w:rPr>
      </w:pPr>
      <w:r>
        <w:rPr>
          <w:lang w:eastAsia="ja-JP"/>
        </w:rPr>
        <w:t>metadata: Any [0..*]</w:t>
      </w:r>
    </w:p>
    <w:p w14:paraId="02859631" w14:textId="3F7B2493" w:rsidR="0040049D" w:rsidRDefault="0040049D" w:rsidP="0040049D">
      <w:pPr>
        <w:rPr>
          <w:lang w:eastAsia="ja-JP"/>
        </w:rPr>
      </w:pPr>
      <w:r>
        <w:rPr>
          <w:lang w:eastAsia="ja-JP"/>
        </w:rPr>
        <w:t xml:space="preserve">The Sample class in the Basic Samples package is a concrete class specializing the </w:t>
      </w:r>
      <w:proofErr w:type="spellStart"/>
      <w:r>
        <w:rPr>
          <w:lang w:eastAsia="ja-JP"/>
        </w:rPr>
        <w:t>AbstractSample</w:t>
      </w:r>
      <w:proofErr w:type="spellEnd"/>
      <w:r>
        <w:rPr>
          <w:lang w:eastAsia="ja-JP"/>
        </w:rPr>
        <w:t xml:space="preserve"> without any additional attributes, associations or constraints. It</w:t>
      </w:r>
      <w:del w:id="836" w:author="Katharina Schleidt" w:date="2021-07-06T12:31:00Z">
        <w:r w:rsidDel="003D68CB">
          <w:rPr>
            <w:lang w:eastAsia="ja-JP"/>
          </w:rPr>
          <w:delText>'</w:delText>
        </w:r>
      </w:del>
      <w:r>
        <w:rPr>
          <w:lang w:eastAsia="ja-JP"/>
        </w:rPr>
        <w:t xml:space="preserve">s sub-classes </w:t>
      </w:r>
      <w:del w:id="837" w:author="Katharina Schleidt" w:date="2021-07-06T12:32:00Z">
        <w:r w:rsidDel="003D68CB">
          <w:rPr>
            <w:lang w:eastAsia="ja-JP"/>
          </w:rPr>
          <w:delText xml:space="preserve">do </w:delText>
        </w:r>
      </w:del>
      <w:r>
        <w:rPr>
          <w:lang w:eastAsia="ja-JP"/>
        </w:rPr>
        <w:t xml:space="preserve">add specialized properties to </w:t>
      </w:r>
      <w:del w:id="838" w:author="Katharina Schleidt" w:date="2021-07-06T12:33:00Z">
        <w:r w:rsidDel="003D68CB">
          <w:rPr>
            <w:lang w:eastAsia="ja-JP"/>
          </w:rPr>
          <w:delText xml:space="preserve">the </w:delText>
        </w:r>
      </w:del>
      <w:r>
        <w:rPr>
          <w:lang w:eastAsia="ja-JP"/>
        </w:rPr>
        <w:t>describe their particular characteristics:</w:t>
      </w:r>
    </w:p>
    <w:p w14:paraId="59F4B844" w14:textId="77777777" w:rsidR="005D5EE1" w:rsidRDefault="0040049D" w:rsidP="0040049D">
      <w:pPr>
        <w:pStyle w:val="ListParagraph"/>
        <w:numPr>
          <w:ilvl w:val="0"/>
          <w:numId w:val="12"/>
        </w:numPr>
        <w:rPr>
          <w:lang w:eastAsia="ja-JP"/>
        </w:rPr>
      </w:pPr>
      <w:proofErr w:type="spellStart"/>
      <w:r>
        <w:rPr>
          <w:lang w:eastAsia="ja-JP"/>
        </w:rPr>
        <w:t>SpatialSample</w:t>
      </w:r>
      <w:proofErr w:type="spellEnd"/>
      <w:r>
        <w:rPr>
          <w:lang w:eastAsia="ja-JP"/>
        </w:rPr>
        <w:t xml:space="preserve"> adds the following attributes:</w:t>
      </w:r>
    </w:p>
    <w:p w14:paraId="5DDA196C" w14:textId="77777777" w:rsidR="005D5EE1" w:rsidRDefault="0040049D" w:rsidP="0040049D">
      <w:pPr>
        <w:pStyle w:val="ListParagraph"/>
        <w:numPr>
          <w:ilvl w:val="1"/>
          <w:numId w:val="12"/>
        </w:numPr>
        <w:rPr>
          <w:lang w:eastAsia="ja-JP"/>
        </w:rPr>
      </w:pPr>
      <w:r>
        <w:rPr>
          <w:lang w:eastAsia="ja-JP"/>
        </w:rPr>
        <w:t>shape: Geometry [0..1]</w:t>
      </w:r>
    </w:p>
    <w:p w14:paraId="25DC094A" w14:textId="77777777" w:rsidR="005D5EE1" w:rsidRDefault="0040049D" w:rsidP="0040049D">
      <w:pPr>
        <w:pStyle w:val="ListParagraph"/>
        <w:numPr>
          <w:ilvl w:val="1"/>
          <w:numId w:val="12"/>
        </w:numPr>
        <w:rPr>
          <w:lang w:eastAsia="ja-JP"/>
        </w:rPr>
      </w:pPr>
      <w:proofErr w:type="spellStart"/>
      <w:r>
        <w:rPr>
          <w:lang w:eastAsia="ja-JP"/>
        </w:rPr>
        <w:t>horizontalPositionalAccuracy</w:t>
      </w:r>
      <w:proofErr w:type="spellEnd"/>
      <w:r>
        <w:rPr>
          <w:lang w:eastAsia="ja-JP"/>
        </w:rPr>
        <w:t>: Any [0..1]</w:t>
      </w:r>
    </w:p>
    <w:p w14:paraId="28676DB8" w14:textId="77777777" w:rsidR="005D5EE1" w:rsidRDefault="0040049D" w:rsidP="0040049D">
      <w:pPr>
        <w:pStyle w:val="ListParagraph"/>
        <w:numPr>
          <w:ilvl w:val="1"/>
          <w:numId w:val="12"/>
        </w:numPr>
        <w:rPr>
          <w:lang w:eastAsia="ja-JP"/>
        </w:rPr>
      </w:pPr>
      <w:proofErr w:type="spellStart"/>
      <w:r>
        <w:rPr>
          <w:lang w:eastAsia="ja-JP"/>
        </w:rPr>
        <w:lastRenderedPageBreak/>
        <w:t>verticalPositionalAccuracy</w:t>
      </w:r>
      <w:proofErr w:type="spellEnd"/>
      <w:r>
        <w:rPr>
          <w:lang w:eastAsia="ja-JP"/>
        </w:rPr>
        <w:t>: Any [0..1]</w:t>
      </w:r>
    </w:p>
    <w:p w14:paraId="77C28902" w14:textId="77777777" w:rsidR="005D5EE1" w:rsidRDefault="0040049D" w:rsidP="0040049D">
      <w:pPr>
        <w:pStyle w:val="ListParagraph"/>
        <w:numPr>
          <w:ilvl w:val="0"/>
          <w:numId w:val="12"/>
        </w:numPr>
        <w:rPr>
          <w:lang w:eastAsia="ja-JP"/>
        </w:rPr>
      </w:pPr>
      <w:proofErr w:type="spellStart"/>
      <w:r>
        <w:rPr>
          <w:lang w:eastAsia="ja-JP"/>
        </w:rPr>
        <w:t>StatisticalSample</w:t>
      </w:r>
      <w:proofErr w:type="spellEnd"/>
      <w:r>
        <w:rPr>
          <w:lang w:eastAsia="ja-JP"/>
        </w:rPr>
        <w:t xml:space="preserve"> adds the following attribute:</w:t>
      </w:r>
    </w:p>
    <w:p w14:paraId="0E45D27B" w14:textId="77777777" w:rsidR="005D5EE1" w:rsidRDefault="0040049D" w:rsidP="0040049D">
      <w:pPr>
        <w:pStyle w:val="ListParagraph"/>
        <w:numPr>
          <w:ilvl w:val="1"/>
          <w:numId w:val="12"/>
        </w:numPr>
        <w:rPr>
          <w:lang w:eastAsia="ja-JP"/>
        </w:rPr>
      </w:pPr>
      <w:r>
        <w:rPr>
          <w:lang w:eastAsia="ja-JP"/>
        </w:rPr>
        <w:t xml:space="preserve">classification: </w:t>
      </w:r>
      <w:proofErr w:type="spellStart"/>
      <w:r>
        <w:rPr>
          <w:lang w:eastAsia="ja-JP"/>
        </w:rPr>
        <w:t>StatisticalClassification</w:t>
      </w:r>
      <w:proofErr w:type="spellEnd"/>
      <w:r>
        <w:rPr>
          <w:lang w:eastAsia="ja-JP"/>
        </w:rPr>
        <w:t xml:space="preserve"> [0..*]</w:t>
      </w:r>
    </w:p>
    <w:p w14:paraId="0B64DA2B" w14:textId="77777777" w:rsidR="005D5EE1" w:rsidRDefault="0040049D" w:rsidP="0040049D">
      <w:pPr>
        <w:pStyle w:val="ListParagraph"/>
        <w:numPr>
          <w:ilvl w:val="0"/>
          <w:numId w:val="12"/>
        </w:numPr>
        <w:rPr>
          <w:lang w:eastAsia="ja-JP"/>
        </w:rPr>
      </w:pPr>
      <w:proofErr w:type="spellStart"/>
      <w:r>
        <w:rPr>
          <w:lang w:eastAsia="ja-JP"/>
        </w:rPr>
        <w:t>MaterialSample</w:t>
      </w:r>
      <w:proofErr w:type="spellEnd"/>
      <w:r>
        <w:rPr>
          <w:lang w:eastAsia="ja-JP"/>
        </w:rPr>
        <w:t xml:space="preserve"> adds the following attributes:</w:t>
      </w:r>
    </w:p>
    <w:p w14:paraId="515275CE" w14:textId="77777777" w:rsidR="005D5EE1" w:rsidRDefault="0040049D" w:rsidP="0040049D">
      <w:pPr>
        <w:pStyle w:val="ListParagraph"/>
        <w:numPr>
          <w:ilvl w:val="1"/>
          <w:numId w:val="12"/>
        </w:numPr>
        <w:rPr>
          <w:lang w:eastAsia="ja-JP"/>
        </w:rPr>
      </w:pPr>
      <w:r>
        <w:rPr>
          <w:lang w:eastAsia="ja-JP"/>
        </w:rPr>
        <w:t xml:space="preserve">size: </w:t>
      </w:r>
      <w:proofErr w:type="spellStart"/>
      <w:r>
        <w:rPr>
          <w:lang w:eastAsia="ja-JP"/>
        </w:rPr>
        <w:t>PhysicalDimension</w:t>
      </w:r>
      <w:proofErr w:type="spellEnd"/>
      <w:r>
        <w:rPr>
          <w:lang w:eastAsia="ja-JP"/>
        </w:rPr>
        <w:t xml:space="preserve"> [0..*]</w:t>
      </w:r>
    </w:p>
    <w:p w14:paraId="3F8D87B3" w14:textId="77777777" w:rsidR="005D5EE1" w:rsidRDefault="0040049D" w:rsidP="0040049D">
      <w:pPr>
        <w:pStyle w:val="ListParagraph"/>
        <w:numPr>
          <w:ilvl w:val="1"/>
          <w:numId w:val="12"/>
        </w:numPr>
        <w:rPr>
          <w:lang w:eastAsia="ja-JP"/>
        </w:rPr>
      </w:pPr>
      <w:proofErr w:type="spellStart"/>
      <w:r>
        <w:rPr>
          <w:lang w:eastAsia="ja-JP"/>
        </w:rPr>
        <w:t>sourceLocation</w:t>
      </w:r>
      <w:proofErr w:type="spellEnd"/>
      <w:r>
        <w:rPr>
          <w:lang w:eastAsia="ja-JP"/>
        </w:rPr>
        <w:t>: Geometry [0..1]</w:t>
      </w:r>
    </w:p>
    <w:p w14:paraId="2F2BE919" w14:textId="1F925B06" w:rsidR="0040049D" w:rsidRDefault="0040049D" w:rsidP="00917C89">
      <w:pPr>
        <w:pStyle w:val="ListParagraph"/>
        <w:numPr>
          <w:ilvl w:val="1"/>
          <w:numId w:val="12"/>
        </w:numPr>
        <w:rPr>
          <w:lang w:eastAsia="ja-JP"/>
        </w:rPr>
      </w:pPr>
      <w:proofErr w:type="spellStart"/>
      <w:r>
        <w:rPr>
          <w:lang w:eastAsia="ja-JP"/>
        </w:rPr>
        <w:t>storageLocation</w:t>
      </w:r>
      <w:proofErr w:type="spellEnd"/>
      <w:r>
        <w:rPr>
          <w:lang w:eastAsia="ja-JP"/>
        </w:rPr>
        <w:t xml:space="preserve">: </w:t>
      </w:r>
      <w:proofErr w:type="spellStart"/>
      <w:r>
        <w:rPr>
          <w:lang w:eastAsia="ja-JP"/>
        </w:rPr>
        <w:t>NamedLocation</w:t>
      </w:r>
      <w:proofErr w:type="spellEnd"/>
      <w:r>
        <w:rPr>
          <w:lang w:eastAsia="ja-JP"/>
        </w:rPr>
        <w:t xml:space="preserve"> [0..1]</w:t>
      </w:r>
    </w:p>
    <w:p w14:paraId="429A3EAC" w14:textId="77777777" w:rsidR="0040049D" w:rsidRDefault="0040049D" w:rsidP="00917C89">
      <w:pPr>
        <w:pStyle w:val="a3"/>
      </w:pPr>
      <w:r>
        <w:t>Modelling of environmental monitoring stations</w:t>
      </w:r>
    </w:p>
    <w:p w14:paraId="3263171D" w14:textId="77777777" w:rsidR="0040049D" w:rsidRDefault="0040049D" w:rsidP="0040049D">
      <w:pPr>
        <w:rPr>
          <w:lang w:eastAsia="ja-JP"/>
        </w:rPr>
      </w:pPr>
      <w:r>
        <w:rPr>
          <w:lang w:eastAsia="ja-JP"/>
        </w:rPr>
        <w:t xml:space="preserve">Note that in Edition 1 the </w:t>
      </w:r>
      <w:proofErr w:type="spellStart"/>
      <w:r>
        <w:rPr>
          <w:lang w:eastAsia="ja-JP"/>
        </w:rPr>
        <w:t>SF_SampingPoint</w:t>
      </w:r>
      <w:proofErr w:type="spellEnd"/>
      <w:r>
        <w:rPr>
          <w:lang w:eastAsia="ja-JP"/>
        </w:rPr>
        <w:t xml:space="preserve"> class is associated with the concept of an environmental monitoring facility by the use of term "station":</w:t>
      </w:r>
    </w:p>
    <w:p w14:paraId="5E0FF33C" w14:textId="4CBAAFEC" w:rsidR="0040049D" w:rsidRDefault="0040049D" w:rsidP="00917C89">
      <w:pPr>
        <w:ind w:left="403"/>
        <w:rPr>
          <w:lang w:eastAsia="ja-JP"/>
        </w:rPr>
      </w:pPr>
      <w:r>
        <w:rPr>
          <w:lang w:eastAsia="ja-JP"/>
        </w:rPr>
        <w:t>"A common mode of sampling is at a point. In environmental measurements and monitoring the term Station is often used."</w:t>
      </w:r>
    </w:p>
    <w:p w14:paraId="24F33A10" w14:textId="77777777" w:rsidR="0040049D" w:rsidRDefault="0040049D" w:rsidP="0040049D">
      <w:pPr>
        <w:rPr>
          <w:lang w:eastAsia="ja-JP"/>
        </w:rPr>
      </w:pPr>
      <w:r>
        <w:rPr>
          <w:lang w:eastAsia="ja-JP"/>
        </w:rPr>
        <w:t xml:space="preserve">A related note is provided for the </w:t>
      </w:r>
      <w:proofErr w:type="spellStart"/>
      <w:r>
        <w:rPr>
          <w:lang w:eastAsia="ja-JP"/>
        </w:rPr>
        <w:t>SF_SpatialSamplingFeature.hostedProcedure</w:t>
      </w:r>
      <w:proofErr w:type="spellEnd"/>
      <w:r>
        <w:rPr>
          <w:lang w:eastAsia="ja-JP"/>
        </w:rPr>
        <w:t>:</w:t>
      </w:r>
    </w:p>
    <w:p w14:paraId="099E55D7" w14:textId="48ED202D" w:rsidR="0040049D" w:rsidRDefault="0040049D" w:rsidP="00917C89">
      <w:pPr>
        <w:ind w:left="403"/>
        <w:rPr>
          <w:lang w:eastAsia="ja-JP"/>
        </w:rPr>
      </w:pPr>
      <w:r>
        <w:rPr>
          <w:lang w:eastAsia="ja-JP"/>
        </w:rPr>
        <w:t xml:space="preserve">"A common role for a spatial sampling feature is to host instruments or procedures deployed repetitively or permanently. If present, the association Platform shall link the </w:t>
      </w:r>
      <w:proofErr w:type="spellStart"/>
      <w:r>
        <w:rPr>
          <w:lang w:eastAsia="ja-JP"/>
        </w:rPr>
        <w:t>SF_SpatialSamplingFeature</w:t>
      </w:r>
      <w:proofErr w:type="spellEnd"/>
      <w:r>
        <w:rPr>
          <w:lang w:eastAsia="ja-JP"/>
        </w:rPr>
        <w:t xml:space="preserve"> to an </w:t>
      </w:r>
      <w:proofErr w:type="spellStart"/>
      <w:r>
        <w:rPr>
          <w:lang w:eastAsia="ja-JP"/>
        </w:rPr>
        <w:t>OM_Process</w:t>
      </w:r>
      <w:proofErr w:type="spellEnd"/>
      <w:r>
        <w:rPr>
          <w:lang w:eastAsia="ja-JP"/>
        </w:rPr>
        <w:t xml:space="preserve"> deployed at it. The </w:t>
      </w:r>
      <w:proofErr w:type="spellStart"/>
      <w:r>
        <w:rPr>
          <w:lang w:eastAsia="ja-JP"/>
        </w:rPr>
        <w:t>OM_Process</w:t>
      </w:r>
      <w:proofErr w:type="spellEnd"/>
      <w:r>
        <w:rPr>
          <w:lang w:eastAsia="ja-JP"/>
        </w:rPr>
        <w:t xml:space="preserve"> has the role </w:t>
      </w:r>
      <w:proofErr w:type="spellStart"/>
      <w:r>
        <w:rPr>
          <w:lang w:eastAsia="ja-JP"/>
        </w:rPr>
        <w:t>hostedProcedure</w:t>
      </w:r>
      <w:proofErr w:type="spellEnd"/>
      <w:r>
        <w:rPr>
          <w:lang w:eastAsia="ja-JP"/>
        </w:rPr>
        <w:t xml:space="preserve"> with respect to the sampling feature."</w:t>
      </w:r>
    </w:p>
    <w:p w14:paraId="03F7CFD4" w14:textId="4BF82A8D" w:rsidR="0040049D" w:rsidRDefault="0040049D" w:rsidP="0040049D">
      <w:pPr>
        <w:rPr>
          <w:lang w:eastAsia="ja-JP"/>
        </w:rPr>
      </w:pPr>
      <w:r>
        <w:rPr>
          <w:lang w:eastAsia="ja-JP"/>
        </w:rPr>
        <w:t xml:space="preserve">The Sample (or </w:t>
      </w:r>
      <w:proofErr w:type="spellStart"/>
      <w:r>
        <w:rPr>
          <w:lang w:eastAsia="ja-JP"/>
        </w:rPr>
        <w:t>SpatialSample</w:t>
      </w:r>
      <w:proofErr w:type="spellEnd"/>
      <w:r>
        <w:rPr>
          <w:lang w:eastAsia="ja-JP"/>
        </w:rPr>
        <w:t xml:space="preserve">) concept of the Edition 2 is not used for describing environmental monitoring stations and other entities generating Observations or hosting instruments. Instead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w:t>
      </w:r>
      <w:proofErr w:type="spellStart"/>
      <w:r>
        <w:rPr>
          <w:lang w:eastAsia="ja-JP"/>
        </w:rPr>
        <w:t>hostings</w:t>
      </w:r>
      <w:proofErr w:type="spellEnd"/>
      <w:r>
        <w:rPr>
          <w:lang w:eastAsia="ja-JP"/>
        </w:rPr>
        <w:t xml:space="preserve"> or attachments of an Observer to its Hosts are described using the associated Deployment concept. The description of the observing procedures available for the specific Observer would be provided through the </w:t>
      </w:r>
      <w:proofErr w:type="spellStart"/>
      <w:r>
        <w:rPr>
          <w:lang w:eastAsia="ja-JP"/>
        </w:rPr>
        <w:t>Observer.observingProceducedure</w:t>
      </w:r>
      <w:proofErr w:type="spellEnd"/>
      <w:r>
        <w:rPr>
          <w:lang w:eastAsia="ja-JP"/>
        </w:rPr>
        <w:t xml:space="preserve">: </w:t>
      </w:r>
      <w:proofErr w:type="spellStart"/>
      <w:r>
        <w:rPr>
          <w:lang w:eastAsia="ja-JP"/>
        </w:rPr>
        <w:t>ObservingProcedure</w:t>
      </w:r>
      <w:proofErr w:type="spellEnd"/>
      <w:r>
        <w:rPr>
          <w:lang w:eastAsia="ja-JP"/>
        </w:rPr>
        <w:t xml:space="preserve"> association.</w:t>
      </w:r>
    </w:p>
    <w:p w14:paraId="54ECADAA" w14:textId="77777777" w:rsidR="0040049D" w:rsidRDefault="0040049D" w:rsidP="00917C89">
      <w:pPr>
        <w:pStyle w:val="a3"/>
      </w:pPr>
      <w:r>
        <w:t xml:space="preserve">Migration from </w:t>
      </w:r>
      <w:proofErr w:type="spellStart"/>
      <w:r>
        <w:t>SF_SamplingFeature</w:t>
      </w:r>
      <w:proofErr w:type="spellEnd"/>
      <w:r>
        <w:t xml:space="preserve"> to Sample</w:t>
      </w:r>
    </w:p>
    <w:p w14:paraId="16CF2EB3" w14:textId="77777777" w:rsidR="0040049D" w:rsidRDefault="0040049D" w:rsidP="0040049D">
      <w:pPr>
        <w:rPr>
          <w:lang w:eastAsia="ja-JP"/>
        </w:rPr>
      </w:pPr>
      <w:r>
        <w:rPr>
          <w:lang w:eastAsia="ja-JP"/>
        </w:rPr>
        <w:t xml:space="preserve">An instance of </w:t>
      </w:r>
      <w:proofErr w:type="spellStart"/>
      <w:r>
        <w:rPr>
          <w:lang w:eastAsia="ja-JP"/>
        </w:rPr>
        <w:t>SF_SamplingFeature</w:t>
      </w:r>
      <w:proofErr w:type="spellEnd"/>
      <w:r>
        <w:rPr>
          <w:lang w:eastAsia="ja-JP"/>
        </w:rPr>
        <w:t xml:space="preserve"> class of Edition 1 can be expressed as an instance of the Sample class of the Basic Samples package as follows:</w:t>
      </w:r>
    </w:p>
    <w:p w14:paraId="215622FB" w14:textId="77777777" w:rsidR="005D5EE1" w:rsidRDefault="0040049D" w:rsidP="0040049D">
      <w:pPr>
        <w:pStyle w:val="ListParagraph"/>
        <w:numPr>
          <w:ilvl w:val="0"/>
          <w:numId w:val="12"/>
        </w:numPr>
        <w:rPr>
          <w:lang w:eastAsia="ja-JP"/>
        </w:rPr>
      </w:pPr>
      <w:proofErr w:type="spellStart"/>
      <w:r>
        <w:rPr>
          <w:lang w:eastAsia="ja-JP"/>
        </w:rPr>
        <w:t>SF_SamplingFeature.sampledFeature</w:t>
      </w:r>
      <w:proofErr w:type="spellEnd"/>
      <w:r>
        <w:rPr>
          <w:lang w:eastAsia="ja-JP"/>
        </w:rPr>
        <w:t xml:space="preserve">: </w:t>
      </w:r>
      <w:proofErr w:type="spellStart"/>
      <w:r>
        <w:rPr>
          <w:lang w:eastAsia="ja-JP"/>
        </w:rPr>
        <w:t>GFI_Feature</w:t>
      </w:r>
      <w:proofErr w:type="spellEnd"/>
      <w:r>
        <w:rPr>
          <w:lang w:eastAsia="ja-JP"/>
        </w:rPr>
        <w:t xml:space="preserve"> becomes </w:t>
      </w:r>
      <w:proofErr w:type="spellStart"/>
      <w:r>
        <w:rPr>
          <w:lang w:eastAsia="ja-JP"/>
        </w:rPr>
        <w:t>Sample.sampledFeature</w:t>
      </w:r>
      <w:proofErr w:type="spellEnd"/>
      <w:r>
        <w:rPr>
          <w:lang w:eastAsia="ja-JP"/>
        </w:rPr>
        <w:t>: Any.</w:t>
      </w:r>
    </w:p>
    <w:p w14:paraId="68E98664" w14:textId="77777777" w:rsidR="005D5EE1" w:rsidRDefault="0040049D" w:rsidP="0040049D">
      <w:pPr>
        <w:pStyle w:val="ListParagraph"/>
        <w:numPr>
          <w:ilvl w:val="0"/>
          <w:numId w:val="12"/>
        </w:numPr>
        <w:rPr>
          <w:lang w:eastAsia="ja-JP"/>
        </w:rPr>
      </w:pPr>
      <w:proofErr w:type="spellStart"/>
      <w:r>
        <w:rPr>
          <w:lang w:eastAsia="ja-JP"/>
        </w:rPr>
        <w:t>SF_SamplingFeature.relatedSamplingFeature</w:t>
      </w:r>
      <w:proofErr w:type="spellEnd"/>
      <w:r>
        <w:rPr>
          <w:lang w:eastAsia="ja-JP"/>
        </w:rPr>
        <w:t xml:space="preserve">: </w:t>
      </w:r>
      <w:proofErr w:type="spellStart"/>
      <w:r>
        <w:rPr>
          <w:lang w:eastAsia="ja-JP"/>
        </w:rPr>
        <w:t>SF_SamplingFeature</w:t>
      </w:r>
      <w:proofErr w:type="spellEnd"/>
      <w:r>
        <w:rPr>
          <w:lang w:eastAsia="ja-JP"/>
        </w:rPr>
        <w:t xml:space="preserve"> becomes </w:t>
      </w:r>
      <w:proofErr w:type="spellStart"/>
      <w:r>
        <w:rPr>
          <w:lang w:eastAsia="ja-JP"/>
        </w:rPr>
        <w:t>Sample.relatedSample</w:t>
      </w:r>
      <w:proofErr w:type="spellEnd"/>
      <w:r>
        <w:rPr>
          <w:lang w:eastAsia="ja-JP"/>
        </w:rPr>
        <w:t xml:space="preserve">: Conceptual Sample schema: Sample; the value </w:t>
      </w:r>
      <w:proofErr w:type="spellStart"/>
      <w:r>
        <w:rPr>
          <w:lang w:eastAsia="ja-JP"/>
        </w:rPr>
        <w:t>role:GenericName</w:t>
      </w:r>
      <w:proofErr w:type="spellEnd"/>
      <w:r>
        <w:rPr>
          <w:lang w:eastAsia="ja-JP"/>
        </w:rPr>
        <w:t xml:space="preserve"> attribute of association class </w:t>
      </w:r>
      <w:proofErr w:type="spellStart"/>
      <w:r>
        <w:rPr>
          <w:lang w:eastAsia="ja-JP"/>
        </w:rPr>
        <w:t>SamplingFeatureComples</w:t>
      </w:r>
      <w:proofErr w:type="spellEnd"/>
      <w:r>
        <w:rPr>
          <w:lang w:eastAsia="ja-JP"/>
        </w:rPr>
        <w:t xml:space="preserve"> becomes the value of the </w:t>
      </w:r>
      <w:proofErr w:type="spellStart"/>
      <w:r>
        <w:rPr>
          <w:lang w:eastAsia="ja-JP"/>
        </w:rPr>
        <w:t>context:GenericName</w:t>
      </w:r>
      <w:proofErr w:type="spellEnd"/>
      <w:r>
        <w:rPr>
          <w:lang w:eastAsia="ja-JP"/>
        </w:rPr>
        <w:t xml:space="preserve"> qualifier of the </w:t>
      </w:r>
      <w:proofErr w:type="spellStart"/>
      <w:r>
        <w:rPr>
          <w:lang w:eastAsia="ja-JP"/>
        </w:rPr>
        <w:t>relatedSample</w:t>
      </w:r>
      <w:proofErr w:type="spellEnd"/>
      <w:r>
        <w:rPr>
          <w:lang w:eastAsia="ja-JP"/>
        </w:rPr>
        <w:t xml:space="preserve"> association.</w:t>
      </w:r>
    </w:p>
    <w:p w14:paraId="550EC23B" w14:textId="77777777" w:rsidR="005D5EE1" w:rsidRDefault="0040049D" w:rsidP="0040049D">
      <w:pPr>
        <w:pStyle w:val="ListParagraph"/>
        <w:numPr>
          <w:ilvl w:val="0"/>
          <w:numId w:val="12"/>
        </w:numPr>
        <w:rPr>
          <w:lang w:eastAsia="ja-JP"/>
        </w:rPr>
      </w:pPr>
      <w:proofErr w:type="spellStart"/>
      <w:r>
        <w:rPr>
          <w:lang w:eastAsia="ja-JP"/>
        </w:rPr>
        <w:t>SF_SamplingFeature.relatedObservation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Sample.relatedObservation</w:t>
      </w:r>
      <w:proofErr w:type="spellEnd"/>
      <w:r>
        <w:rPr>
          <w:lang w:eastAsia="ja-JP"/>
        </w:rPr>
        <w:t>: Conceptual Sample schema: Observation.</w:t>
      </w:r>
    </w:p>
    <w:p w14:paraId="3F68D9DF" w14:textId="77777777" w:rsidR="005D5EE1" w:rsidRDefault="0040049D" w:rsidP="0040049D">
      <w:pPr>
        <w:pStyle w:val="ListParagraph"/>
        <w:numPr>
          <w:ilvl w:val="0"/>
          <w:numId w:val="12"/>
        </w:numPr>
        <w:rPr>
          <w:lang w:eastAsia="ja-JP"/>
        </w:rPr>
      </w:pPr>
      <w:proofErr w:type="spellStart"/>
      <w:r>
        <w:rPr>
          <w:lang w:eastAsia="ja-JP"/>
        </w:rPr>
        <w:t>SF_SamplingFeature.lineage</w:t>
      </w:r>
      <w:proofErr w:type="spellEnd"/>
      <w:r>
        <w:rPr>
          <w:lang w:eastAsia="ja-JP"/>
        </w:rPr>
        <w:t xml:space="preserve">: </w:t>
      </w:r>
      <w:proofErr w:type="spellStart"/>
      <w:r>
        <w:rPr>
          <w:lang w:eastAsia="ja-JP"/>
        </w:rPr>
        <w:t>LI_Lineage</w:t>
      </w:r>
      <w:proofErr w:type="spellEnd"/>
      <w:r>
        <w:rPr>
          <w:lang w:eastAsia="ja-JP"/>
        </w:rPr>
        <w:t xml:space="preserve"> is expressed with </w:t>
      </w:r>
      <w:proofErr w:type="spellStart"/>
      <w:r>
        <w:rPr>
          <w:lang w:eastAsia="ja-JP"/>
        </w:rPr>
        <w:t>Sample.metadata</w:t>
      </w:r>
      <w:proofErr w:type="spellEnd"/>
      <w:r>
        <w:rPr>
          <w:lang w:eastAsia="ja-JP"/>
        </w:rPr>
        <w:t>: Any.</w:t>
      </w:r>
    </w:p>
    <w:p w14:paraId="480F9762" w14:textId="64FE07E4" w:rsidR="0040049D" w:rsidRDefault="0040049D">
      <w:pPr>
        <w:pStyle w:val="ListParagraph"/>
        <w:numPr>
          <w:ilvl w:val="0"/>
          <w:numId w:val="12"/>
        </w:numPr>
        <w:rPr>
          <w:lang w:eastAsia="ja-JP"/>
        </w:rPr>
      </w:pPr>
      <w:proofErr w:type="spellStart"/>
      <w:r>
        <w:rPr>
          <w:lang w:eastAsia="ja-JP"/>
        </w:rPr>
        <w:t>SF_SamplingFeature.parameter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Sample.parameter</w:t>
      </w:r>
      <w:proofErr w:type="spellEnd"/>
      <w:r>
        <w:rPr>
          <w:lang w:eastAsia="ja-JP"/>
        </w:rPr>
        <w:t xml:space="preserve">: </w:t>
      </w:r>
      <w:proofErr w:type="spellStart"/>
      <w:r>
        <w:rPr>
          <w:lang w:eastAsia="ja-JP"/>
        </w:rPr>
        <w:t>NamedValue</w:t>
      </w:r>
      <w:proofErr w:type="spellEnd"/>
      <w:r>
        <w:rPr>
          <w:lang w:eastAsia="ja-JP"/>
        </w:rPr>
        <w:t>.</w:t>
      </w:r>
    </w:p>
    <w:p w14:paraId="1316125C" w14:textId="6CCD6246" w:rsidR="003A07BA" w:rsidRDefault="003A07BA" w:rsidP="00917C89">
      <w:pPr>
        <w:ind w:left="360"/>
        <w:rPr>
          <w:lang w:eastAsia="ja-JP"/>
        </w:rPr>
      </w:pPr>
      <w:r>
        <w:rPr>
          <w:lang w:eastAsia="ja-JP"/>
        </w:rPr>
        <w:t xml:space="preserve">The </w:t>
      </w:r>
      <w:r>
        <w:rPr>
          <w:lang w:eastAsia="ja-JP"/>
        </w:rPr>
        <w:fldChar w:fldCharType="begin"/>
      </w:r>
      <w:r>
        <w:rPr>
          <w:lang w:eastAsia="ja-JP"/>
        </w:rPr>
        <w:instrText xml:space="preserve"> REF _Ref74222353 \h </w:instrText>
      </w:r>
      <w:r>
        <w:rPr>
          <w:lang w:eastAsia="ja-JP"/>
        </w:rPr>
      </w:r>
      <w:r>
        <w:rPr>
          <w:lang w:eastAsia="ja-JP"/>
        </w:rPr>
        <w:fldChar w:fldCharType="separate"/>
      </w:r>
      <w:r>
        <w:rPr>
          <w:b/>
          <w:bCs/>
          <w:sz w:val="20"/>
          <w:szCs w:val="20"/>
        </w:rPr>
        <w:t>t</w:t>
      </w:r>
      <w:r w:rsidRPr="00917C89">
        <w:rPr>
          <w:b/>
          <w:bCs/>
          <w:sz w:val="20"/>
          <w:szCs w:val="20"/>
        </w:rPr>
        <w:t xml:space="preserve">able </w:t>
      </w:r>
      <w:r>
        <w:rPr>
          <w:b/>
          <w:bCs/>
          <w:noProof/>
          <w:sz w:val="20"/>
          <w:szCs w:val="20"/>
        </w:rPr>
        <w:t>9</w:t>
      </w:r>
      <w:r>
        <w:rPr>
          <w:lang w:eastAsia="ja-JP"/>
        </w:rPr>
        <w:fldChar w:fldCharType="end"/>
      </w:r>
      <w:r>
        <w:rPr>
          <w:lang w:eastAsia="ja-JP"/>
        </w:rPr>
        <w:t xml:space="preserve"> summarizes the Sample mappings from the edition 2 </w:t>
      </w:r>
      <w:r w:rsidR="00D17000">
        <w:rPr>
          <w:lang w:eastAsia="ja-JP"/>
        </w:rPr>
        <w:t xml:space="preserve">Basic Samples package </w:t>
      </w:r>
      <w:r>
        <w:rPr>
          <w:lang w:eastAsia="ja-JP"/>
        </w:rPr>
        <w:t xml:space="preserve">to edition 1. </w:t>
      </w:r>
    </w:p>
    <w:p w14:paraId="50CB0B3E" w14:textId="634188E0" w:rsidR="003A07BA" w:rsidRPr="00917C89" w:rsidRDefault="003A07BA" w:rsidP="00917C89">
      <w:pPr>
        <w:ind w:left="360"/>
        <w:jc w:val="center"/>
        <w:rPr>
          <w:b/>
          <w:bCs/>
          <w:sz w:val="20"/>
          <w:szCs w:val="20"/>
        </w:rPr>
      </w:pPr>
      <w:bookmarkStart w:id="839" w:name="_Ref74222353"/>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Pr>
          <w:b/>
          <w:bCs/>
          <w:noProof/>
          <w:sz w:val="20"/>
          <w:szCs w:val="20"/>
        </w:rPr>
        <w:t>9</w:t>
      </w:r>
      <w:r w:rsidRPr="00917C89">
        <w:rPr>
          <w:b/>
          <w:bCs/>
          <w:sz w:val="20"/>
          <w:szCs w:val="20"/>
        </w:rPr>
        <w:fldChar w:fldCharType="end"/>
      </w:r>
      <w:bookmarkEnd w:id="839"/>
      <w:r w:rsidRPr="00917C89">
        <w:rPr>
          <w:b/>
          <w:bCs/>
          <w:sz w:val="20"/>
          <w:szCs w:val="20"/>
        </w:rPr>
        <w:t xml:space="preserve"> — </w:t>
      </w:r>
      <w:r>
        <w:rPr>
          <w:b/>
          <w:bCs/>
          <w:sz w:val="20"/>
          <w:szCs w:val="20"/>
        </w:rPr>
        <w:t>Sample</w:t>
      </w:r>
      <w:r w:rsidRPr="00917C89">
        <w:rPr>
          <w:b/>
          <w:bCs/>
          <w:sz w:val="20"/>
          <w:szCs w:val="20"/>
        </w:rPr>
        <w:t xml:space="preserve"> </w:t>
      </w:r>
      <w:r w:rsidR="00B72CE0">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3A07BA" w:rsidRPr="006E753C" w14:paraId="260C45E0" w14:textId="77777777" w:rsidTr="00824B4F">
        <w:trPr>
          <w:trHeight w:val="651"/>
        </w:trPr>
        <w:tc>
          <w:tcPr>
            <w:tcW w:w="4243" w:type="dxa"/>
            <w:shd w:val="clear" w:color="auto" w:fill="auto"/>
            <w:tcMar>
              <w:top w:w="100" w:type="dxa"/>
              <w:left w:w="100" w:type="dxa"/>
              <w:bottom w:w="100" w:type="dxa"/>
              <w:right w:w="100" w:type="dxa"/>
            </w:tcMar>
          </w:tcPr>
          <w:p w14:paraId="187B2FBA" w14:textId="05876C67" w:rsidR="003A07BA" w:rsidRPr="00824B4F" w:rsidRDefault="003A07BA" w:rsidP="00917C89">
            <w:pPr>
              <w:jc w:val="left"/>
              <w:rPr>
                <w:b/>
                <w:bCs/>
              </w:rPr>
            </w:pPr>
            <w:r w:rsidRPr="00824B4F">
              <w:rPr>
                <w:b/>
                <w:bCs/>
              </w:rPr>
              <w:lastRenderedPageBreak/>
              <w:t>Edition 2 class / property</w:t>
            </w:r>
            <w:r w:rsidR="00D17000">
              <w:rPr>
                <w:b/>
                <w:bCs/>
              </w:rPr>
              <w:t>,</w:t>
            </w:r>
            <w:r w:rsidR="00D17000">
              <w:rPr>
                <w:b/>
                <w:bCs/>
              </w:rPr>
              <w:br/>
              <w:t>Basic Samples package</w:t>
            </w:r>
          </w:p>
        </w:tc>
        <w:tc>
          <w:tcPr>
            <w:tcW w:w="2387" w:type="dxa"/>
            <w:shd w:val="clear" w:color="auto" w:fill="auto"/>
            <w:tcMar>
              <w:top w:w="100" w:type="dxa"/>
              <w:left w:w="100" w:type="dxa"/>
              <w:bottom w:w="100" w:type="dxa"/>
              <w:right w:w="100" w:type="dxa"/>
            </w:tcMar>
          </w:tcPr>
          <w:p w14:paraId="48E2C31E" w14:textId="77777777" w:rsidR="003A07BA" w:rsidRPr="00824B4F" w:rsidRDefault="003A07BA" w:rsidP="00917C89">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E6439DA" w14:textId="77777777" w:rsidR="003A07BA" w:rsidRPr="00824B4F" w:rsidRDefault="003A07BA" w:rsidP="00917C89">
            <w:pPr>
              <w:jc w:val="left"/>
              <w:rPr>
                <w:b/>
                <w:bCs/>
              </w:rPr>
            </w:pPr>
            <w:r w:rsidRPr="00824B4F">
              <w:rPr>
                <w:b/>
                <w:bCs/>
              </w:rPr>
              <w:t>Edition 1 class / property</w:t>
            </w:r>
          </w:p>
        </w:tc>
      </w:tr>
      <w:tr w:rsidR="003A07BA" w:rsidRPr="006E753C" w14:paraId="508E3B59" w14:textId="77777777" w:rsidTr="00824B4F">
        <w:trPr>
          <w:trHeight w:val="651"/>
        </w:trPr>
        <w:tc>
          <w:tcPr>
            <w:tcW w:w="4243" w:type="dxa"/>
            <w:shd w:val="clear" w:color="auto" w:fill="auto"/>
            <w:tcMar>
              <w:top w:w="100" w:type="dxa"/>
              <w:left w:w="100" w:type="dxa"/>
              <w:bottom w:w="100" w:type="dxa"/>
              <w:right w:w="100" w:type="dxa"/>
            </w:tcMar>
          </w:tcPr>
          <w:p w14:paraId="3FE16882" w14:textId="55854A98" w:rsidR="003A07BA" w:rsidRPr="006E753C" w:rsidRDefault="00D17000" w:rsidP="00917C89">
            <w:pPr>
              <w:jc w:val="left"/>
            </w:pPr>
            <w:r>
              <w:t>Sample</w:t>
            </w:r>
          </w:p>
        </w:tc>
        <w:tc>
          <w:tcPr>
            <w:tcW w:w="2387" w:type="dxa"/>
            <w:shd w:val="clear" w:color="auto" w:fill="auto"/>
            <w:tcMar>
              <w:top w:w="100" w:type="dxa"/>
              <w:left w:w="100" w:type="dxa"/>
              <w:bottom w:w="100" w:type="dxa"/>
              <w:right w:w="100" w:type="dxa"/>
            </w:tcMar>
          </w:tcPr>
          <w:p w14:paraId="45731DAA" w14:textId="77777777" w:rsidR="003A07BA" w:rsidRPr="006E753C" w:rsidRDefault="003A07BA" w:rsidP="00917C89">
            <w:pPr>
              <w:jc w:val="left"/>
            </w:pPr>
            <w:r w:rsidRPr="006E753C">
              <w:t>equivalent class</w:t>
            </w:r>
          </w:p>
        </w:tc>
        <w:tc>
          <w:tcPr>
            <w:tcW w:w="3141" w:type="dxa"/>
            <w:shd w:val="clear" w:color="auto" w:fill="auto"/>
            <w:tcMar>
              <w:top w:w="100" w:type="dxa"/>
              <w:left w:w="100" w:type="dxa"/>
              <w:bottom w:w="100" w:type="dxa"/>
              <w:right w:w="100" w:type="dxa"/>
            </w:tcMar>
          </w:tcPr>
          <w:p w14:paraId="6C45E5D0" w14:textId="5F8FE2C5" w:rsidR="003A07BA" w:rsidRPr="006E753C" w:rsidRDefault="00D17000" w:rsidP="00917C89">
            <w:pPr>
              <w:jc w:val="left"/>
            </w:pPr>
            <w:proofErr w:type="spellStart"/>
            <w:r>
              <w:t>SF_SamplingFeature</w:t>
            </w:r>
            <w:proofErr w:type="spellEnd"/>
          </w:p>
        </w:tc>
      </w:tr>
      <w:tr w:rsidR="00D17000" w:rsidRPr="006E753C" w14:paraId="297DCA17" w14:textId="77777777" w:rsidTr="00824B4F">
        <w:trPr>
          <w:trHeight w:val="651"/>
        </w:trPr>
        <w:tc>
          <w:tcPr>
            <w:tcW w:w="4243" w:type="dxa"/>
            <w:shd w:val="clear" w:color="auto" w:fill="auto"/>
            <w:tcMar>
              <w:top w:w="100" w:type="dxa"/>
              <w:left w:w="100" w:type="dxa"/>
              <w:bottom w:w="100" w:type="dxa"/>
              <w:right w:w="100" w:type="dxa"/>
            </w:tcMar>
          </w:tcPr>
          <w:p w14:paraId="41546C3D" w14:textId="6607C6E7" w:rsidR="00D17000" w:rsidRPr="006E753C" w:rsidRDefault="00D17000" w:rsidP="00D17000">
            <w:pPr>
              <w:jc w:val="left"/>
            </w:pPr>
            <w:proofErr w:type="spellStart"/>
            <w:r w:rsidRPr="006E753C">
              <w:t>Sample.sampledFeature</w:t>
            </w:r>
            <w:proofErr w:type="spellEnd"/>
          </w:p>
        </w:tc>
        <w:tc>
          <w:tcPr>
            <w:tcW w:w="2387" w:type="dxa"/>
            <w:shd w:val="clear" w:color="auto" w:fill="auto"/>
            <w:tcMar>
              <w:top w:w="100" w:type="dxa"/>
              <w:left w:w="100" w:type="dxa"/>
              <w:bottom w:w="100" w:type="dxa"/>
              <w:right w:w="100" w:type="dxa"/>
            </w:tcMar>
          </w:tcPr>
          <w:p w14:paraId="5EC9350D" w14:textId="536688BF"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68052C35" w14:textId="1F98F8C1" w:rsidR="00D17000" w:rsidRPr="006E753C" w:rsidRDefault="00D17000" w:rsidP="00D17000">
            <w:pPr>
              <w:jc w:val="left"/>
            </w:pPr>
            <w:proofErr w:type="spellStart"/>
            <w:r w:rsidRPr="006E753C">
              <w:t>SF_SamplingFeature.sampledFeature</w:t>
            </w:r>
            <w:proofErr w:type="spellEnd"/>
          </w:p>
        </w:tc>
      </w:tr>
      <w:tr w:rsidR="00D17000" w:rsidRPr="006E753C" w14:paraId="7CE15849" w14:textId="77777777" w:rsidTr="00824B4F">
        <w:trPr>
          <w:trHeight w:val="651"/>
        </w:trPr>
        <w:tc>
          <w:tcPr>
            <w:tcW w:w="4243" w:type="dxa"/>
            <w:shd w:val="clear" w:color="auto" w:fill="auto"/>
            <w:tcMar>
              <w:top w:w="100" w:type="dxa"/>
              <w:left w:w="100" w:type="dxa"/>
              <w:bottom w:w="100" w:type="dxa"/>
              <w:right w:w="100" w:type="dxa"/>
            </w:tcMar>
          </w:tcPr>
          <w:p w14:paraId="353CEE54" w14:textId="009AD09A" w:rsidR="00D17000" w:rsidRPr="006E753C" w:rsidRDefault="00D17000" w:rsidP="00D17000">
            <w:pPr>
              <w:jc w:val="left"/>
            </w:pPr>
            <w:proofErr w:type="spellStart"/>
            <w:r w:rsidRPr="006E753C">
              <w:t>Sample.relatedObservation</w:t>
            </w:r>
            <w:proofErr w:type="spellEnd"/>
          </w:p>
        </w:tc>
        <w:tc>
          <w:tcPr>
            <w:tcW w:w="2387" w:type="dxa"/>
            <w:shd w:val="clear" w:color="auto" w:fill="auto"/>
            <w:tcMar>
              <w:top w:w="100" w:type="dxa"/>
              <w:left w:w="100" w:type="dxa"/>
              <w:bottom w:w="100" w:type="dxa"/>
              <w:right w:w="100" w:type="dxa"/>
            </w:tcMar>
          </w:tcPr>
          <w:p w14:paraId="7D8FECA5" w14:textId="4E414D15"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157677DF" w14:textId="3A36EDC1" w:rsidR="00D17000" w:rsidRPr="006E753C" w:rsidRDefault="00D17000" w:rsidP="00D17000">
            <w:pPr>
              <w:jc w:val="left"/>
            </w:pPr>
            <w:proofErr w:type="spellStart"/>
            <w:r w:rsidRPr="006E753C">
              <w:t>SF_SamplingFeature.relatedObservation</w:t>
            </w:r>
            <w:proofErr w:type="spellEnd"/>
          </w:p>
        </w:tc>
      </w:tr>
      <w:tr w:rsidR="00D17000" w:rsidRPr="006E753C" w14:paraId="1DCE476D" w14:textId="77777777" w:rsidTr="00824B4F">
        <w:trPr>
          <w:trHeight w:val="651"/>
        </w:trPr>
        <w:tc>
          <w:tcPr>
            <w:tcW w:w="4243" w:type="dxa"/>
            <w:shd w:val="clear" w:color="auto" w:fill="auto"/>
            <w:tcMar>
              <w:top w:w="100" w:type="dxa"/>
              <w:left w:w="100" w:type="dxa"/>
              <w:bottom w:w="100" w:type="dxa"/>
              <w:right w:w="100" w:type="dxa"/>
            </w:tcMar>
          </w:tcPr>
          <w:p w14:paraId="444AAF10" w14:textId="5C23E75C" w:rsidR="00D17000" w:rsidRPr="006E753C" w:rsidRDefault="00D17000" w:rsidP="00D17000">
            <w:pPr>
              <w:jc w:val="left"/>
            </w:pPr>
            <w:proofErr w:type="spellStart"/>
            <w:r w:rsidRPr="006E753C">
              <w:t>Sample.relatedSample</w:t>
            </w:r>
            <w:proofErr w:type="spellEnd"/>
          </w:p>
        </w:tc>
        <w:tc>
          <w:tcPr>
            <w:tcW w:w="2387" w:type="dxa"/>
            <w:shd w:val="clear" w:color="auto" w:fill="auto"/>
            <w:tcMar>
              <w:top w:w="100" w:type="dxa"/>
              <w:left w:w="100" w:type="dxa"/>
              <w:bottom w:w="100" w:type="dxa"/>
              <w:right w:w="100" w:type="dxa"/>
            </w:tcMar>
          </w:tcPr>
          <w:p w14:paraId="002AE011" w14:textId="686F912E"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7E2AB32" w14:textId="1B218CF8" w:rsidR="00D17000" w:rsidRPr="006E753C" w:rsidRDefault="00D17000" w:rsidP="00D17000">
            <w:pPr>
              <w:jc w:val="left"/>
            </w:pPr>
            <w:proofErr w:type="spellStart"/>
            <w:r w:rsidRPr="006E753C">
              <w:t>SF_SamplingFeature.relatedSamplingFeature</w:t>
            </w:r>
            <w:proofErr w:type="spellEnd"/>
          </w:p>
        </w:tc>
      </w:tr>
      <w:tr w:rsidR="00D17000" w:rsidRPr="006E753C" w14:paraId="02D6F844" w14:textId="77777777" w:rsidTr="00824B4F">
        <w:trPr>
          <w:trHeight w:val="651"/>
        </w:trPr>
        <w:tc>
          <w:tcPr>
            <w:tcW w:w="4243" w:type="dxa"/>
            <w:shd w:val="clear" w:color="auto" w:fill="auto"/>
            <w:tcMar>
              <w:top w:w="100" w:type="dxa"/>
              <w:left w:w="100" w:type="dxa"/>
              <w:bottom w:w="100" w:type="dxa"/>
              <w:right w:w="100" w:type="dxa"/>
            </w:tcMar>
          </w:tcPr>
          <w:p w14:paraId="42FC91F9" w14:textId="6ED5BB81" w:rsidR="00D17000" w:rsidRDefault="00D17000" w:rsidP="00D17000">
            <w:pPr>
              <w:jc w:val="left"/>
            </w:pPr>
            <w:proofErr w:type="spellStart"/>
            <w:r w:rsidRPr="006E753C">
              <w:t>Sample.metadata</w:t>
            </w:r>
            <w:proofErr w:type="spellEnd"/>
          </w:p>
        </w:tc>
        <w:tc>
          <w:tcPr>
            <w:tcW w:w="2387" w:type="dxa"/>
            <w:shd w:val="clear" w:color="auto" w:fill="auto"/>
            <w:tcMar>
              <w:top w:w="100" w:type="dxa"/>
              <w:left w:w="100" w:type="dxa"/>
              <w:bottom w:w="100" w:type="dxa"/>
              <w:right w:w="100" w:type="dxa"/>
            </w:tcMar>
          </w:tcPr>
          <w:p w14:paraId="6E78DAF7" w14:textId="52005EAF" w:rsidR="00D17000" w:rsidRPr="006E753C" w:rsidRDefault="00D17000" w:rsidP="00D17000">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2D7529F2" w14:textId="6AF9748A" w:rsidR="00D17000" w:rsidRDefault="00D17000" w:rsidP="00D17000">
            <w:pPr>
              <w:jc w:val="left"/>
            </w:pPr>
            <w:proofErr w:type="spellStart"/>
            <w:r w:rsidRPr="006E753C">
              <w:t>SF_SamplingFeature.lineage</w:t>
            </w:r>
            <w:proofErr w:type="spellEnd"/>
          </w:p>
        </w:tc>
      </w:tr>
      <w:tr w:rsidR="00D17000" w:rsidRPr="006E753C" w14:paraId="4D2BF24A" w14:textId="77777777" w:rsidTr="00824B4F">
        <w:trPr>
          <w:trHeight w:val="651"/>
        </w:trPr>
        <w:tc>
          <w:tcPr>
            <w:tcW w:w="4243" w:type="dxa"/>
            <w:shd w:val="clear" w:color="auto" w:fill="auto"/>
            <w:tcMar>
              <w:top w:w="100" w:type="dxa"/>
              <w:left w:w="100" w:type="dxa"/>
              <w:bottom w:w="100" w:type="dxa"/>
              <w:right w:w="100" w:type="dxa"/>
            </w:tcMar>
          </w:tcPr>
          <w:p w14:paraId="281589E4" w14:textId="02954686" w:rsidR="00D17000" w:rsidRDefault="00D17000" w:rsidP="00D17000">
            <w:pPr>
              <w:jc w:val="left"/>
            </w:pPr>
            <w:proofErr w:type="spellStart"/>
            <w:r w:rsidRPr="006E753C">
              <w:t>Sample.parameter</w:t>
            </w:r>
            <w:proofErr w:type="spellEnd"/>
          </w:p>
        </w:tc>
        <w:tc>
          <w:tcPr>
            <w:tcW w:w="2387" w:type="dxa"/>
            <w:shd w:val="clear" w:color="auto" w:fill="auto"/>
            <w:tcMar>
              <w:top w:w="100" w:type="dxa"/>
              <w:left w:w="100" w:type="dxa"/>
              <w:bottom w:w="100" w:type="dxa"/>
              <w:right w:w="100" w:type="dxa"/>
            </w:tcMar>
          </w:tcPr>
          <w:p w14:paraId="5D57C206" w14:textId="1AC1FAC4"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ABB43FD" w14:textId="0A6788F5" w:rsidR="00D17000" w:rsidRDefault="00D17000" w:rsidP="00D17000">
            <w:pPr>
              <w:jc w:val="left"/>
            </w:pPr>
            <w:proofErr w:type="spellStart"/>
            <w:r w:rsidRPr="006E753C">
              <w:t>SF_SamplingFeature.parameter</w:t>
            </w:r>
            <w:proofErr w:type="spellEnd"/>
          </w:p>
        </w:tc>
      </w:tr>
      <w:tr w:rsidR="002A7B9F" w:rsidRPr="006E753C" w14:paraId="2076AB90" w14:textId="77777777" w:rsidTr="00824B4F">
        <w:trPr>
          <w:trHeight w:val="651"/>
        </w:trPr>
        <w:tc>
          <w:tcPr>
            <w:tcW w:w="4243" w:type="dxa"/>
            <w:shd w:val="clear" w:color="auto" w:fill="auto"/>
            <w:tcMar>
              <w:top w:w="100" w:type="dxa"/>
              <w:left w:w="100" w:type="dxa"/>
              <w:bottom w:w="100" w:type="dxa"/>
              <w:right w:w="100" w:type="dxa"/>
            </w:tcMar>
          </w:tcPr>
          <w:p w14:paraId="6AEACE34" w14:textId="41D7328D" w:rsidR="002A7B9F" w:rsidRPr="006E753C" w:rsidRDefault="002A7B9F" w:rsidP="00D17000">
            <w:pPr>
              <w:jc w:val="left"/>
            </w:pPr>
            <w:proofErr w:type="spellStart"/>
            <w:r>
              <w:t>Sample.sampling</w:t>
            </w:r>
            <w:proofErr w:type="spellEnd"/>
          </w:p>
        </w:tc>
        <w:tc>
          <w:tcPr>
            <w:tcW w:w="2387" w:type="dxa"/>
            <w:shd w:val="clear" w:color="auto" w:fill="auto"/>
            <w:tcMar>
              <w:top w:w="100" w:type="dxa"/>
              <w:left w:w="100" w:type="dxa"/>
              <w:bottom w:w="100" w:type="dxa"/>
              <w:right w:w="100" w:type="dxa"/>
            </w:tcMar>
          </w:tcPr>
          <w:p w14:paraId="4CF592A2" w14:textId="6B897436" w:rsidR="002A7B9F" w:rsidRPr="006E753C" w:rsidRDefault="002A7B9F" w:rsidP="00D17000">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4072081" w14:textId="01C323A6" w:rsidR="002A7B9F" w:rsidRPr="006E753C" w:rsidRDefault="002A7B9F" w:rsidP="00D17000">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2760F8FE" w14:textId="77777777" w:rsidTr="00824B4F">
        <w:trPr>
          <w:trHeight w:val="651"/>
        </w:trPr>
        <w:tc>
          <w:tcPr>
            <w:tcW w:w="4243" w:type="dxa"/>
            <w:shd w:val="clear" w:color="auto" w:fill="auto"/>
            <w:tcMar>
              <w:top w:w="100" w:type="dxa"/>
              <w:left w:w="100" w:type="dxa"/>
              <w:bottom w:w="100" w:type="dxa"/>
              <w:right w:w="100" w:type="dxa"/>
            </w:tcMar>
          </w:tcPr>
          <w:p w14:paraId="4B453418" w14:textId="7325FE18" w:rsidR="00967379" w:rsidRDefault="00967379" w:rsidP="00D17000">
            <w:pPr>
              <w:jc w:val="left"/>
            </w:pPr>
            <w:proofErr w:type="spellStart"/>
            <w:r>
              <w:t>Sample.preparationStep</w:t>
            </w:r>
            <w:proofErr w:type="spellEnd"/>
          </w:p>
        </w:tc>
        <w:tc>
          <w:tcPr>
            <w:tcW w:w="2387" w:type="dxa"/>
            <w:shd w:val="clear" w:color="auto" w:fill="auto"/>
            <w:tcMar>
              <w:top w:w="100" w:type="dxa"/>
              <w:left w:w="100" w:type="dxa"/>
              <w:bottom w:w="100" w:type="dxa"/>
              <w:right w:w="100" w:type="dxa"/>
            </w:tcMar>
          </w:tcPr>
          <w:p w14:paraId="38EC6BEA" w14:textId="7618C19C" w:rsidR="00967379" w:rsidRDefault="00967379" w:rsidP="00D17000">
            <w:pPr>
              <w:jc w:val="left"/>
            </w:pPr>
            <w:r>
              <w:t>equivalent property</w:t>
            </w:r>
          </w:p>
        </w:tc>
        <w:tc>
          <w:tcPr>
            <w:tcW w:w="3141" w:type="dxa"/>
            <w:shd w:val="clear" w:color="auto" w:fill="auto"/>
            <w:tcMar>
              <w:top w:w="100" w:type="dxa"/>
              <w:left w:w="100" w:type="dxa"/>
              <w:bottom w:w="100" w:type="dxa"/>
              <w:right w:w="100" w:type="dxa"/>
            </w:tcMar>
          </w:tcPr>
          <w:p w14:paraId="60F4B8C3" w14:textId="1B01C093" w:rsidR="00967379" w:rsidRDefault="00967379" w:rsidP="00D17000">
            <w:pPr>
              <w:jc w:val="left"/>
            </w:pPr>
            <w:proofErr w:type="spellStart"/>
            <w:r>
              <w:t>SF_Specimen.processingDetails</w:t>
            </w:r>
            <w:proofErr w:type="spellEnd"/>
          </w:p>
        </w:tc>
      </w:tr>
      <w:tr w:rsidR="005E1D3A" w:rsidRPr="006E753C" w14:paraId="4B99E153" w14:textId="77777777" w:rsidTr="00824B4F">
        <w:trPr>
          <w:trHeight w:val="651"/>
        </w:trPr>
        <w:tc>
          <w:tcPr>
            <w:tcW w:w="4243" w:type="dxa"/>
            <w:shd w:val="clear" w:color="auto" w:fill="auto"/>
            <w:tcMar>
              <w:top w:w="100" w:type="dxa"/>
              <w:left w:w="100" w:type="dxa"/>
              <w:bottom w:w="100" w:type="dxa"/>
              <w:right w:w="100" w:type="dxa"/>
            </w:tcMar>
          </w:tcPr>
          <w:p w14:paraId="4C828C42" w14:textId="472FF63D" w:rsidR="005E1D3A" w:rsidRDefault="005E1D3A" w:rsidP="005E1D3A">
            <w:pPr>
              <w:jc w:val="left"/>
            </w:pPr>
            <w:proofErr w:type="spellStart"/>
            <w:r>
              <w:t>SamplingProcedure</w:t>
            </w:r>
            <w:proofErr w:type="spellEnd"/>
          </w:p>
        </w:tc>
        <w:tc>
          <w:tcPr>
            <w:tcW w:w="2387" w:type="dxa"/>
            <w:shd w:val="clear" w:color="auto" w:fill="auto"/>
            <w:tcMar>
              <w:top w:w="100" w:type="dxa"/>
              <w:left w:w="100" w:type="dxa"/>
              <w:bottom w:w="100" w:type="dxa"/>
              <w:right w:w="100" w:type="dxa"/>
            </w:tcMar>
          </w:tcPr>
          <w:p w14:paraId="474B9159" w14:textId="160669B7"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3913E736" w14:textId="0F124602" w:rsidR="005E1D3A" w:rsidRDefault="005E1D3A" w:rsidP="005E1D3A">
            <w:pPr>
              <w:jc w:val="left"/>
            </w:pPr>
            <w:proofErr w:type="spellStart"/>
            <w:r>
              <w:t>SF_Process</w:t>
            </w:r>
            <w:proofErr w:type="spellEnd"/>
          </w:p>
        </w:tc>
      </w:tr>
      <w:tr w:rsidR="005E1D3A" w:rsidRPr="006E753C" w14:paraId="62257EC9" w14:textId="77777777" w:rsidTr="00824B4F">
        <w:trPr>
          <w:trHeight w:val="651"/>
        </w:trPr>
        <w:tc>
          <w:tcPr>
            <w:tcW w:w="4243" w:type="dxa"/>
            <w:shd w:val="clear" w:color="auto" w:fill="auto"/>
            <w:tcMar>
              <w:top w:w="100" w:type="dxa"/>
              <w:left w:w="100" w:type="dxa"/>
              <w:bottom w:w="100" w:type="dxa"/>
              <w:right w:w="100" w:type="dxa"/>
            </w:tcMar>
          </w:tcPr>
          <w:p w14:paraId="48D381C7" w14:textId="4B147ADD" w:rsidR="005E1D3A" w:rsidRDefault="005E1D3A" w:rsidP="005E1D3A">
            <w:pPr>
              <w:jc w:val="left"/>
            </w:pPr>
            <w:proofErr w:type="spellStart"/>
            <w:r>
              <w:t>PreparationProcedure</w:t>
            </w:r>
            <w:proofErr w:type="spellEnd"/>
          </w:p>
        </w:tc>
        <w:tc>
          <w:tcPr>
            <w:tcW w:w="2387" w:type="dxa"/>
            <w:shd w:val="clear" w:color="auto" w:fill="auto"/>
            <w:tcMar>
              <w:top w:w="100" w:type="dxa"/>
              <w:left w:w="100" w:type="dxa"/>
              <w:bottom w:w="100" w:type="dxa"/>
              <w:right w:w="100" w:type="dxa"/>
            </w:tcMar>
          </w:tcPr>
          <w:p w14:paraId="752688FB" w14:textId="6BBA5CB4"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6261EF48" w14:textId="67835F39" w:rsidR="005E1D3A" w:rsidRDefault="005E1D3A" w:rsidP="005E1D3A">
            <w:pPr>
              <w:jc w:val="left"/>
            </w:pPr>
            <w:proofErr w:type="spellStart"/>
            <w:r>
              <w:t>SF_Process</w:t>
            </w:r>
            <w:proofErr w:type="spellEnd"/>
          </w:p>
        </w:tc>
      </w:tr>
      <w:tr w:rsidR="005E1D3A" w:rsidRPr="006E753C" w14:paraId="5FD05794" w14:textId="77777777" w:rsidTr="00824B4F">
        <w:trPr>
          <w:trHeight w:val="651"/>
        </w:trPr>
        <w:tc>
          <w:tcPr>
            <w:tcW w:w="4243" w:type="dxa"/>
            <w:shd w:val="clear" w:color="auto" w:fill="auto"/>
            <w:tcMar>
              <w:top w:w="100" w:type="dxa"/>
              <w:left w:w="100" w:type="dxa"/>
              <w:bottom w:w="100" w:type="dxa"/>
              <w:right w:w="100" w:type="dxa"/>
            </w:tcMar>
          </w:tcPr>
          <w:p w14:paraId="5E6753EC" w14:textId="06E89E0D" w:rsidR="005E1D3A" w:rsidRDefault="005E1D3A" w:rsidP="005E1D3A">
            <w:pPr>
              <w:jc w:val="left"/>
            </w:pPr>
            <w:r>
              <w:t>Sampling</w:t>
            </w:r>
          </w:p>
        </w:tc>
        <w:tc>
          <w:tcPr>
            <w:tcW w:w="2387" w:type="dxa"/>
            <w:shd w:val="clear" w:color="auto" w:fill="auto"/>
            <w:tcMar>
              <w:top w:w="100" w:type="dxa"/>
              <w:left w:w="100" w:type="dxa"/>
              <w:bottom w:w="100" w:type="dxa"/>
              <w:right w:w="100" w:type="dxa"/>
            </w:tcMar>
          </w:tcPr>
          <w:p w14:paraId="3D0B6AB6"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7A09AA1F" w14:textId="0355DB6B" w:rsidR="005E1D3A" w:rsidRDefault="005E1D3A" w:rsidP="005E1D3A">
            <w:pPr>
              <w:jc w:val="left"/>
            </w:pPr>
            <w:r>
              <w:t>(no match)</w:t>
            </w:r>
          </w:p>
        </w:tc>
      </w:tr>
      <w:tr w:rsidR="005E1D3A" w:rsidRPr="006E753C" w14:paraId="122F0BBD" w14:textId="77777777" w:rsidTr="00824B4F">
        <w:trPr>
          <w:trHeight w:val="651"/>
        </w:trPr>
        <w:tc>
          <w:tcPr>
            <w:tcW w:w="4243" w:type="dxa"/>
            <w:shd w:val="clear" w:color="auto" w:fill="auto"/>
            <w:tcMar>
              <w:top w:w="100" w:type="dxa"/>
              <w:left w:w="100" w:type="dxa"/>
              <w:bottom w:w="100" w:type="dxa"/>
              <w:right w:w="100" w:type="dxa"/>
            </w:tcMar>
          </w:tcPr>
          <w:p w14:paraId="3432619D" w14:textId="4310B47E" w:rsidR="005E1D3A" w:rsidRDefault="005E1D3A" w:rsidP="005E1D3A">
            <w:pPr>
              <w:jc w:val="left"/>
            </w:pPr>
            <w:r>
              <w:t>Sampler</w:t>
            </w:r>
          </w:p>
        </w:tc>
        <w:tc>
          <w:tcPr>
            <w:tcW w:w="2387" w:type="dxa"/>
            <w:shd w:val="clear" w:color="auto" w:fill="auto"/>
            <w:tcMar>
              <w:top w:w="100" w:type="dxa"/>
              <w:left w:w="100" w:type="dxa"/>
              <w:bottom w:w="100" w:type="dxa"/>
              <w:right w:w="100" w:type="dxa"/>
            </w:tcMar>
          </w:tcPr>
          <w:p w14:paraId="0BD7811B"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65809DB5" w14:textId="6BE9924B" w:rsidR="005E1D3A" w:rsidRDefault="005E1D3A" w:rsidP="005E1D3A">
            <w:pPr>
              <w:jc w:val="left"/>
            </w:pPr>
            <w:r>
              <w:t>(no match)</w:t>
            </w:r>
          </w:p>
        </w:tc>
      </w:tr>
    </w:tbl>
    <w:p w14:paraId="0081AC72" w14:textId="77777777" w:rsidR="003A07BA" w:rsidRDefault="003A07BA" w:rsidP="00917C89">
      <w:pPr>
        <w:ind w:left="360"/>
        <w:rPr>
          <w:lang w:eastAsia="ja-JP"/>
        </w:rPr>
      </w:pPr>
    </w:p>
    <w:p w14:paraId="192F60B2" w14:textId="23CE020E" w:rsidR="0040049D" w:rsidRDefault="0040049D" w:rsidP="00917C89">
      <w:pPr>
        <w:pStyle w:val="a3"/>
      </w:pPr>
      <w:r>
        <w:t xml:space="preserve">Migration </w:t>
      </w:r>
      <w:r w:rsidR="003A07BA">
        <w:t>from</w:t>
      </w:r>
      <w:r>
        <w:t xml:space="preserve"> </w:t>
      </w:r>
      <w:proofErr w:type="spellStart"/>
      <w:r>
        <w:t>SF_SpatialSamplingFeature</w:t>
      </w:r>
      <w:proofErr w:type="spellEnd"/>
      <w:r>
        <w:t xml:space="preserve"> to </w:t>
      </w:r>
      <w:proofErr w:type="spellStart"/>
      <w:r>
        <w:t>SpatialSample</w:t>
      </w:r>
      <w:proofErr w:type="spellEnd"/>
    </w:p>
    <w:p w14:paraId="499D5B30" w14:textId="77777777" w:rsidR="0040049D" w:rsidRDefault="0040049D" w:rsidP="0040049D">
      <w:pPr>
        <w:rPr>
          <w:lang w:eastAsia="ja-JP"/>
        </w:rPr>
      </w:pPr>
      <w:r>
        <w:rPr>
          <w:lang w:eastAsia="ja-JP"/>
        </w:rPr>
        <w:t xml:space="preserve">An instance of </w:t>
      </w:r>
      <w:proofErr w:type="spellStart"/>
      <w:r>
        <w:rPr>
          <w:lang w:eastAsia="ja-JP"/>
        </w:rPr>
        <w:t>SF_SpatialSamplingFeature</w:t>
      </w:r>
      <w:proofErr w:type="spellEnd"/>
      <w:r>
        <w:rPr>
          <w:lang w:eastAsia="ja-JP"/>
        </w:rPr>
        <w:t xml:space="preserve"> class of Edition 1 can be expressed as an instance of the </w:t>
      </w:r>
      <w:proofErr w:type="spellStart"/>
      <w:r>
        <w:rPr>
          <w:lang w:eastAsia="ja-JP"/>
        </w:rPr>
        <w:t>SpatialSample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p>
    <w:p w14:paraId="4D60DBCB" w14:textId="77777777" w:rsidR="005D5EE1" w:rsidRDefault="0040049D" w:rsidP="0040049D">
      <w:pPr>
        <w:pStyle w:val="ListParagraph"/>
        <w:numPr>
          <w:ilvl w:val="0"/>
          <w:numId w:val="12"/>
        </w:numPr>
        <w:rPr>
          <w:lang w:eastAsia="ja-JP"/>
        </w:rPr>
      </w:pPr>
      <w:proofErr w:type="spellStart"/>
      <w:r>
        <w:rPr>
          <w:lang w:eastAsia="ja-JP"/>
        </w:rPr>
        <w:lastRenderedPageBreak/>
        <w:t>SF_SpatialSamplingFeature.hostedProcedure</w:t>
      </w:r>
      <w:proofErr w:type="spellEnd"/>
      <w:r>
        <w:rPr>
          <w:lang w:eastAsia="ja-JP"/>
        </w:rPr>
        <w:t xml:space="preserve">: </w:t>
      </w:r>
      <w:proofErr w:type="spellStart"/>
      <w:r>
        <w:rPr>
          <w:lang w:eastAsia="ja-JP"/>
        </w:rPr>
        <w:t>OM_Process</w:t>
      </w:r>
      <w:proofErr w:type="spellEnd"/>
      <w:r>
        <w:rPr>
          <w:lang w:eastAsia="ja-JP"/>
        </w:rPr>
        <w:t xml:space="preserve"> becomes the </w:t>
      </w:r>
      <w:proofErr w:type="spellStart"/>
      <w:r>
        <w:rPr>
          <w:lang w:eastAsia="ja-JP"/>
        </w:rPr>
        <w:t>Observer.observingProcedure</w:t>
      </w:r>
      <w:proofErr w:type="spellEnd"/>
      <w:r>
        <w:rPr>
          <w:lang w:eastAsia="ja-JP"/>
        </w:rPr>
        <w:t xml:space="preserve">: </w:t>
      </w:r>
      <w:proofErr w:type="spellStart"/>
      <w:r>
        <w:rPr>
          <w:lang w:eastAsia="ja-JP"/>
        </w:rPr>
        <w:t>ObservingProcedure</w:t>
      </w:r>
      <w:proofErr w:type="spellEnd"/>
      <w:r>
        <w:rPr>
          <w:lang w:eastAsia="ja-JP"/>
        </w:rPr>
        <w:t xml:space="preserve"> (observing procedures no longer associated with sampling features).</w:t>
      </w:r>
    </w:p>
    <w:p w14:paraId="54A4B580" w14:textId="7F311449" w:rsidR="0040049D" w:rsidRDefault="0040049D" w:rsidP="00917C89">
      <w:pPr>
        <w:pStyle w:val="ListParagraph"/>
        <w:numPr>
          <w:ilvl w:val="0"/>
          <w:numId w:val="12"/>
        </w:numPr>
        <w:rPr>
          <w:lang w:eastAsia="ja-JP"/>
        </w:rPr>
      </w:pPr>
      <w:proofErr w:type="spellStart"/>
      <w:r>
        <w:rPr>
          <w:lang w:eastAsia="ja-JP"/>
        </w:rPr>
        <w:t>SF_SpatialSamplingFeature.positionalAccuracy</w:t>
      </w:r>
      <w:proofErr w:type="spellEnd"/>
      <w:r>
        <w:rPr>
          <w:lang w:eastAsia="ja-JP"/>
        </w:rPr>
        <w:t xml:space="preserve">: </w:t>
      </w:r>
      <w:proofErr w:type="spellStart"/>
      <w:r>
        <w:rPr>
          <w:lang w:eastAsia="ja-JP"/>
        </w:rPr>
        <w:t>DQ_PositionalAccuracy</w:t>
      </w:r>
      <w:proofErr w:type="spellEnd"/>
      <w:r>
        <w:rPr>
          <w:lang w:eastAsia="ja-JP"/>
        </w:rPr>
        <w:t xml:space="preserve"> becomes a combination of </w:t>
      </w:r>
      <w:proofErr w:type="spellStart"/>
      <w:r>
        <w:rPr>
          <w:lang w:eastAsia="ja-JP"/>
        </w:rPr>
        <w:t>SpatialSample.horizontalPositionalAccuracy</w:t>
      </w:r>
      <w:proofErr w:type="spellEnd"/>
      <w:r>
        <w:rPr>
          <w:lang w:eastAsia="ja-JP"/>
        </w:rPr>
        <w:t xml:space="preserve">: Any and </w:t>
      </w:r>
      <w:proofErr w:type="spellStart"/>
      <w:r>
        <w:rPr>
          <w:lang w:eastAsia="ja-JP"/>
        </w:rPr>
        <w:t>SpatialSample.verticalPositionalAccuracy</w:t>
      </w:r>
      <w:proofErr w:type="spellEnd"/>
      <w:r>
        <w:rPr>
          <w:lang w:eastAsia="ja-JP"/>
        </w:rPr>
        <w:t>: Any.</w:t>
      </w:r>
    </w:p>
    <w:p w14:paraId="183035C6" w14:textId="634602AB" w:rsidR="00F12AFC" w:rsidRDefault="00F12AFC">
      <w:pPr>
        <w:ind w:left="360"/>
        <w:rPr>
          <w:lang w:eastAsia="ja-JP"/>
        </w:rPr>
      </w:pPr>
      <w:r>
        <w:rPr>
          <w:lang w:eastAsia="ja-JP"/>
        </w:rPr>
        <w:t xml:space="preserve">For information about transitioning the specialized Spatial Sampling Feature types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of Edition 1 see the "Hard-typing vs. soft typing and </w:t>
      </w:r>
      <w:proofErr w:type="spellStart"/>
      <w:r>
        <w:rPr>
          <w:lang w:eastAsia="ja-JP"/>
        </w:rPr>
        <w:t>codelist</w:t>
      </w:r>
      <w:proofErr w:type="spellEnd"/>
      <w:r>
        <w:rPr>
          <w:lang w:eastAsia="ja-JP"/>
        </w:rPr>
        <w:t xml:space="preserve"> use" section below.</w:t>
      </w:r>
    </w:p>
    <w:p w14:paraId="57F0D800" w14:textId="3F4A15B9" w:rsidR="00B72CE0" w:rsidRDefault="00B72CE0" w:rsidP="00917C89">
      <w:pPr>
        <w:ind w:left="360"/>
        <w:rPr>
          <w:lang w:eastAsia="ja-JP"/>
        </w:rPr>
      </w:pPr>
      <w:r>
        <w:rPr>
          <w:lang w:eastAsia="ja-JP"/>
        </w:rPr>
        <w:t xml:space="preserve">The </w:t>
      </w:r>
      <w:r>
        <w:rPr>
          <w:lang w:eastAsia="ja-JP"/>
        </w:rPr>
        <w:fldChar w:fldCharType="begin"/>
      </w:r>
      <w:r>
        <w:rPr>
          <w:lang w:eastAsia="ja-JP"/>
        </w:rPr>
        <w:instrText xml:space="preserve"> REF _Ref74294966 \h </w:instrText>
      </w:r>
      <w:r>
        <w:rPr>
          <w:lang w:eastAsia="ja-JP"/>
        </w:rPr>
      </w:r>
      <w:r>
        <w:rPr>
          <w:lang w:eastAsia="ja-JP"/>
        </w:rPr>
        <w:fldChar w:fldCharType="separate"/>
      </w:r>
      <w:r w:rsidRPr="00917C89">
        <w:rPr>
          <w:b/>
          <w:bCs/>
          <w:sz w:val="20"/>
          <w:szCs w:val="20"/>
        </w:rPr>
        <w:t xml:space="preserve">Table </w:t>
      </w:r>
      <w:r>
        <w:rPr>
          <w:b/>
          <w:bCs/>
          <w:noProof/>
          <w:sz w:val="20"/>
          <w:szCs w:val="20"/>
        </w:rPr>
        <w:t>10</w:t>
      </w:r>
      <w:r>
        <w:rPr>
          <w:lang w:eastAsia="ja-JP"/>
        </w:rPr>
        <w:fldChar w:fldCharType="end"/>
      </w:r>
      <w:r>
        <w:rPr>
          <w:lang w:eastAsia="ja-JP"/>
        </w:rPr>
        <w:t xml:space="preserve"> summarizes the </w:t>
      </w:r>
      <w:proofErr w:type="spellStart"/>
      <w:r>
        <w:rPr>
          <w:lang w:eastAsia="ja-JP"/>
        </w:rPr>
        <w:t>SpatialSample</w:t>
      </w:r>
      <w:proofErr w:type="spellEnd"/>
      <w:r>
        <w:rPr>
          <w:lang w:eastAsia="ja-JP"/>
        </w:rPr>
        <w:t xml:space="preserve"> mappings from the edition 2 Basic Samples package to edition 1, including the properties inherited from the Sample and </w:t>
      </w:r>
      <w:proofErr w:type="spellStart"/>
      <w:r>
        <w:rPr>
          <w:lang w:eastAsia="ja-JP"/>
        </w:rPr>
        <w:t>SF_SamplingFeature</w:t>
      </w:r>
      <w:proofErr w:type="spellEnd"/>
      <w:r>
        <w:rPr>
          <w:lang w:eastAsia="ja-JP"/>
        </w:rPr>
        <w:t xml:space="preserve">. </w:t>
      </w:r>
    </w:p>
    <w:p w14:paraId="4D9B519D" w14:textId="6B2791C9" w:rsidR="00B72CE0" w:rsidRPr="00917C89" w:rsidRDefault="00B72CE0" w:rsidP="00917C89">
      <w:pPr>
        <w:ind w:left="360"/>
        <w:jc w:val="center"/>
        <w:rPr>
          <w:b/>
          <w:bCs/>
          <w:sz w:val="20"/>
          <w:szCs w:val="20"/>
        </w:rPr>
      </w:pPr>
      <w:bookmarkStart w:id="840" w:name="_Ref74294966"/>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Pr>
          <w:b/>
          <w:bCs/>
          <w:noProof/>
          <w:sz w:val="20"/>
          <w:szCs w:val="20"/>
        </w:rPr>
        <w:t>10</w:t>
      </w:r>
      <w:r w:rsidRPr="00917C89">
        <w:rPr>
          <w:b/>
          <w:bCs/>
          <w:sz w:val="20"/>
          <w:szCs w:val="20"/>
        </w:rPr>
        <w:fldChar w:fldCharType="end"/>
      </w:r>
      <w:bookmarkEnd w:id="840"/>
      <w:r w:rsidRPr="00917C89">
        <w:rPr>
          <w:b/>
          <w:bCs/>
          <w:sz w:val="20"/>
          <w:szCs w:val="20"/>
        </w:rPr>
        <w:t xml:space="preserve"> — </w:t>
      </w:r>
      <w:proofErr w:type="spellStart"/>
      <w:r>
        <w:rPr>
          <w:b/>
          <w:bCs/>
          <w:sz w:val="20"/>
          <w:szCs w:val="20"/>
        </w:rPr>
        <w:t>Spatial</w:t>
      </w:r>
      <w:r w:rsidRPr="00917C89">
        <w:rPr>
          <w:b/>
          <w:bCs/>
          <w:sz w:val="20"/>
          <w:szCs w:val="20"/>
        </w:rPr>
        <w:t>Sample</w:t>
      </w:r>
      <w:proofErr w:type="spellEnd"/>
      <w:r w:rsidRPr="00917C89">
        <w:rPr>
          <w:b/>
          <w:bCs/>
          <w:sz w:val="20"/>
          <w:szCs w:val="20"/>
        </w:rPr>
        <w:t xml:space="preserve"> </w:t>
      </w:r>
      <w:r>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B72CE0" w:rsidRPr="006E753C" w14:paraId="348D1A1F" w14:textId="77777777" w:rsidTr="00824B4F">
        <w:trPr>
          <w:trHeight w:val="651"/>
        </w:trPr>
        <w:tc>
          <w:tcPr>
            <w:tcW w:w="4243" w:type="dxa"/>
            <w:shd w:val="clear" w:color="auto" w:fill="auto"/>
            <w:tcMar>
              <w:top w:w="100" w:type="dxa"/>
              <w:left w:w="100" w:type="dxa"/>
              <w:bottom w:w="100" w:type="dxa"/>
              <w:right w:w="100" w:type="dxa"/>
            </w:tcMar>
          </w:tcPr>
          <w:p w14:paraId="5A96D72A" w14:textId="77777777" w:rsidR="00B72CE0" w:rsidRPr="00824B4F" w:rsidRDefault="00B72CE0"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7C94C02" w14:textId="77777777" w:rsidR="00B72CE0" w:rsidRPr="00824B4F" w:rsidRDefault="00B72CE0"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075DC31" w14:textId="77777777" w:rsidR="00B72CE0" w:rsidRPr="00824B4F" w:rsidRDefault="00B72CE0" w:rsidP="00824B4F">
            <w:pPr>
              <w:jc w:val="left"/>
              <w:rPr>
                <w:b/>
                <w:bCs/>
              </w:rPr>
            </w:pPr>
            <w:r w:rsidRPr="00824B4F">
              <w:rPr>
                <w:b/>
                <w:bCs/>
              </w:rPr>
              <w:t>Edition 1 class / property</w:t>
            </w:r>
          </w:p>
        </w:tc>
      </w:tr>
      <w:tr w:rsidR="00B72CE0" w:rsidRPr="006E753C" w14:paraId="7D6EF33E" w14:textId="77777777" w:rsidTr="00824B4F">
        <w:trPr>
          <w:trHeight w:val="651"/>
        </w:trPr>
        <w:tc>
          <w:tcPr>
            <w:tcW w:w="4243" w:type="dxa"/>
            <w:shd w:val="clear" w:color="auto" w:fill="auto"/>
            <w:tcMar>
              <w:top w:w="100" w:type="dxa"/>
              <w:left w:w="100" w:type="dxa"/>
              <w:bottom w:w="100" w:type="dxa"/>
              <w:right w:w="100" w:type="dxa"/>
            </w:tcMar>
          </w:tcPr>
          <w:p w14:paraId="242FD455" w14:textId="00D82BFF" w:rsidR="00B72CE0" w:rsidRPr="006E753C" w:rsidRDefault="00B72CE0" w:rsidP="00824B4F">
            <w:pPr>
              <w:jc w:val="left"/>
            </w:pPr>
            <w:proofErr w:type="spellStart"/>
            <w:r>
              <w:t>SpatialSample</w:t>
            </w:r>
            <w:proofErr w:type="spellEnd"/>
          </w:p>
        </w:tc>
        <w:tc>
          <w:tcPr>
            <w:tcW w:w="2387" w:type="dxa"/>
            <w:shd w:val="clear" w:color="auto" w:fill="auto"/>
            <w:tcMar>
              <w:top w:w="100" w:type="dxa"/>
              <w:left w:w="100" w:type="dxa"/>
              <w:bottom w:w="100" w:type="dxa"/>
              <w:right w:w="100" w:type="dxa"/>
            </w:tcMar>
          </w:tcPr>
          <w:p w14:paraId="59F175C7" w14:textId="77777777" w:rsidR="00B72CE0" w:rsidRPr="006E753C" w:rsidRDefault="00B72CE0" w:rsidP="00824B4F">
            <w:pPr>
              <w:jc w:val="left"/>
            </w:pPr>
            <w:r w:rsidRPr="006E753C">
              <w:t>equivalent class</w:t>
            </w:r>
          </w:p>
        </w:tc>
        <w:tc>
          <w:tcPr>
            <w:tcW w:w="3141" w:type="dxa"/>
            <w:shd w:val="clear" w:color="auto" w:fill="auto"/>
            <w:tcMar>
              <w:top w:w="100" w:type="dxa"/>
              <w:left w:w="100" w:type="dxa"/>
              <w:bottom w:w="100" w:type="dxa"/>
              <w:right w:w="100" w:type="dxa"/>
            </w:tcMar>
          </w:tcPr>
          <w:p w14:paraId="1F403647" w14:textId="5E139A63" w:rsidR="00B72CE0" w:rsidRPr="006E753C" w:rsidRDefault="00B72CE0" w:rsidP="00824B4F">
            <w:pPr>
              <w:jc w:val="left"/>
            </w:pPr>
            <w:proofErr w:type="spellStart"/>
            <w:r>
              <w:t>SF_SpatialSamplingFeature</w:t>
            </w:r>
            <w:proofErr w:type="spellEnd"/>
          </w:p>
        </w:tc>
      </w:tr>
      <w:tr w:rsidR="00B72CE0" w:rsidRPr="006E753C" w14:paraId="2B09021C" w14:textId="77777777" w:rsidTr="00824B4F">
        <w:trPr>
          <w:trHeight w:val="651"/>
        </w:trPr>
        <w:tc>
          <w:tcPr>
            <w:tcW w:w="4243" w:type="dxa"/>
            <w:shd w:val="clear" w:color="auto" w:fill="auto"/>
            <w:tcMar>
              <w:top w:w="100" w:type="dxa"/>
              <w:left w:w="100" w:type="dxa"/>
              <w:bottom w:w="100" w:type="dxa"/>
              <w:right w:w="100" w:type="dxa"/>
            </w:tcMar>
          </w:tcPr>
          <w:p w14:paraId="24768D3B" w14:textId="32DEF5D4" w:rsidR="00B72CE0" w:rsidRPr="006E753C" w:rsidRDefault="00B72CE0" w:rsidP="00824B4F">
            <w:pPr>
              <w:jc w:val="left"/>
            </w:pPr>
            <w:proofErr w:type="spellStart"/>
            <w:r>
              <w:t>Spatial</w:t>
            </w:r>
            <w:r w:rsidRPr="006E753C">
              <w:t>Sample.sampledFeature</w:t>
            </w:r>
            <w:proofErr w:type="spellEnd"/>
          </w:p>
        </w:tc>
        <w:tc>
          <w:tcPr>
            <w:tcW w:w="2387" w:type="dxa"/>
            <w:shd w:val="clear" w:color="auto" w:fill="auto"/>
            <w:tcMar>
              <w:top w:w="100" w:type="dxa"/>
              <w:left w:w="100" w:type="dxa"/>
              <w:bottom w:w="100" w:type="dxa"/>
              <w:right w:w="100" w:type="dxa"/>
            </w:tcMar>
          </w:tcPr>
          <w:p w14:paraId="7314E613"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03CB5859" w14:textId="2444CD8D" w:rsidR="00B72CE0" w:rsidRPr="006E753C" w:rsidRDefault="00B72CE0" w:rsidP="00824B4F">
            <w:pPr>
              <w:jc w:val="left"/>
            </w:pPr>
            <w:proofErr w:type="spellStart"/>
            <w:r w:rsidRPr="006E753C">
              <w:t>SF_</w:t>
            </w:r>
            <w:r>
              <w:t>Spatial</w:t>
            </w:r>
            <w:r w:rsidRPr="006E753C">
              <w:t>SamplingFeature.sampledFeature</w:t>
            </w:r>
            <w:proofErr w:type="spellEnd"/>
          </w:p>
        </w:tc>
      </w:tr>
      <w:tr w:rsidR="00B72CE0" w:rsidRPr="006E753C" w14:paraId="064C6F2C" w14:textId="77777777" w:rsidTr="00824B4F">
        <w:trPr>
          <w:trHeight w:val="651"/>
        </w:trPr>
        <w:tc>
          <w:tcPr>
            <w:tcW w:w="4243" w:type="dxa"/>
            <w:shd w:val="clear" w:color="auto" w:fill="auto"/>
            <w:tcMar>
              <w:top w:w="100" w:type="dxa"/>
              <w:left w:w="100" w:type="dxa"/>
              <w:bottom w:w="100" w:type="dxa"/>
              <w:right w:w="100" w:type="dxa"/>
            </w:tcMar>
          </w:tcPr>
          <w:p w14:paraId="13A2B35B" w14:textId="3ED32ACD" w:rsidR="00B72CE0" w:rsidRPr="006E753C" w:rsidRDefault="00B72CE0" w:rsidP="00824B4F">
            <w:pPr>
              <w:jc w:val="left"/>
            </w:pPr>
            <w:proofErr w:type="spellStart"/>
            <w:r>
              <w:t>Spatial</w:t>
            </w:r>
            <w:r w:rsidRPr="006E753C">
              <w:t>Sample.relatedObservation</w:t>
            </w:r>
            <w:proofErr w:type="spellEnd"/>
          </w:p>
        </w:tc>
        <w:tc>
          <w:tcPr>
            <w:tcW w:w="2387" w:type="dxa"/>
            <w:shd w:val="clear" w:color="auto" w:fill="auto"/>
            <w:tcMar>
              <w:top w:w="100" w:type="dxa"/>
              <w:left w:w="100" w:type="dxa"/>
              <w:bottom w:w="100" w:type="dxa"/>
              <w:right w:w="100" w:type="dxa"/>
            </w:tcMar>
          </w:tcPr>
          <w:p w14:paraId="63C772F6"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75923D74" w14:textId="70605983" w:rsidR="00B72CE0" w:rsidRPr="006E753C" w:rsidRDefault="00B72CE0" w:rsidP="00824B4F">
            <w:pPr>
              <w:jc w:val="left"/>
            </w:pPr>
            <w:proofErr w:type="spellStart"/>
            <w:r w:rsidRPr="006E753C">
              <w:t>SF_</w:t>
            </w:r>
            <w:r>
              <w:t>Spatial</w:t>
            </w:r>
            <w:r w:rsidRPr="006E753C">
              <w:t>SamplingFeature.relatedObservation</w:t>
            </w:r>
            <w:proofErr w:type="spellEnd"/>
          </w:p>
        </w:tc>
      </w:tr>
      <w:tr w:rsidR="00B72CE0" w:rsidRPr="006E753C" w14:paraId="2EF27701" w14:textId="77777777" w:rsidTr="00824B4F">
        <w:trPr>
          <w:trHeight w:val="651"/>
        </w:trPr>
        <w:tc>
          <w:tcPr>
            <w:tcW w:w="4243" w:type="dxa"/>
            <w:shd w:val="clear" w:color="auto" w:fill="auto"/>
            <w:tcMar>
              <w:top w:w="100" w:type="dxa"/>
              <w:left w:w="100" w:type="dxa"/>
              <w:bottom w:w="100" w:type="dxa"/>
              <w:right w:w="100" w:type="dxa"/>
            </w:tcMar>
          </w:tcPr>
          <w:p w14:paraId="3D51B158" w14:textId="451CADBE" w:rsidR="00B72CE0" w:rsidRPr="006E753C" w:rsidRDefault="00B72CE0" w:rsidP="00824B4F">
            <w:pPr>
              <w:jc w:val="left"/>
            </w:pPr>
            <w:proofErr w:type="spellStart"/>
            <w:r>
              <w:t>Spatial</w:t>
            </w:r>
            <w:r w:rsidRPr="006E753C">
              <w:t>Sample.relatedSample</w:t>
            </w:r>
            <w:proofErr w:type="spellEnd"/>
          </w:p>
        </w:tc>
        <w:tc>
          <w:tcPr>
            <w:tcW w:w="2387" w:type="dxa"/>
            <w:shd w:val="clear" w:color="auto" w:fill="auto"/>
            <w:tcMar>
              <w:top w:w="100" w:type="dxa"/>
              <w:left w:w="100" w:type="dxa"/>
              <w:bottom w:w="100" w:type="dxa"/>
              <w:right w:w="100" w:type="dxa"/>
            </w:tcMar>
          </w:tcPr>
          <w:p w14:paraId="020D45F4"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524151F8" w14:textId="496CB67D" w:rsidR="00B72CE0" w:rsidRPr="006E753C" w:rsidRDefault="00B72CE0" w:rsidP="00824B4F">
            <w:pPr>
              <w:jc w:val="left"/>
            </w:pPr>
            <w:proofErr w:type="spellStart"/>
            <w:r w:rsidRPr="006E753C">
              <w:t>SF_</w:t>
            </w:r>
            <w:r>
              <w:t>Spatial</w:t>
            </w:r>
            <w:r w:rsidRPr="006E753C">
              <w:t>SamplingFeature.relatedSamplingFeature</w:t>
            </w:r>
            <w:proofErr w:type="spellEnd"/>
          </w:p>
        </w:tc>
      </w:tr>
      <w:tr w:rsidR="00B72CE0" w:rsidRPr="006E753C" w14:paraId="0A7AFDF6" w14:textId="77777777" w:rsidTr="00824B4F">
        <w:trPr>
          <w:trHeight w:val="651"/>
        </w:trPr>
        <w:tc>
          <w:tcPr>
            <w:tcW w:w="4243" w:type="dxa"/>
            <w:shd w:val="clear" w:color="auto" w:fill="auto"/>
            <w:tcMar>
              <w:top w:w="100" w:type="dxa"/>
              <w:left w:w="100" w:type="dxa"/>
              <w:bottom w:w="100" w:type="dxa"/>
              <w:right w:w="100" w:type="dxa"/>
            </w:tcMar>
          </w:tcPr>
          <w:p w14:paraId="26CC3F07" w14:textId="343F0F81" w:rsidR="00B72CE0" w:rsidRDefault="00B72CE0" w:rsidP="00824B4F">
            <w:pPr>
              <w:jc w:val="left"/>
            </w:pPr>
            <w:proofErr w:type="spellStart"/>
            <w:r>
              <w:t>Spatial</w:t>
            </w:r>
            <w:r w:rsidRPr="006E753C">
              <w:t>Sample.metadata</w:t>
            </w:r>
            <w:proofErr w:type="spellEnd"/>
          </w:p>
        </w:tc>
        <w:tc>
          <w:tcPr>
            <w:tcW w:w="2387" w:type="dxa"/>
            <w:shd w:val="clear" w:color="auto" w:fill="auto"/>
            <w:tcMar>
              <w:top w:w="100" w:type="dxa"/>
              <w:left w:w="100" w:type="dxa"/>
              <w:bottom w:w="100" w:type="dxa"/>
              <w:right w:w="100" w:type="dxa"/>
            </w:tcMar>
          </w:tcPr>
          <w:p w14:paraId="049AA4F9" w14:textId="77777777" w:rsidR="00B72CE0" w:rsidRPr="006E753C" w:rsidRDefault="00B72CE0" w:rsidP="00824B4F">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3BB78520" w14:textId="32691340" w:rsidR="00B72CE0" w:rsidRDefault="00B72CE0" w:rsidP="00824B4F">
            <w:pPr>
              <w:jc w:val="left"/>
            </w:pPr>
            <w:proofErr w:type="spellStart"/>
            <w:r w:rsidRPr="006E753C">
              <w:t>SF_</w:t>
            </w:r>
            <w:r>
              <w:t>Spatial</w:t>
            </w:r>
            <w:r w:rsidRPr="006E753C">
              <w:t>SamplingFeature.lineage</w:t>
            </w:r>
            <w:proofErr w:type="spellEnd"/>
          </w:p>
        </w:tc>
      </w:tr>
      <w:tr w:rsidR="00B72CE0" w:rsidRPr="006E753C" w14:paraId="711587BF" w14:textId="77777777" w:rsidTr="00824B4F">
        <w:trPr>
          <w:trHeight w:val="651"/>
        </w:trPr>
        <w:tc>
          <w:tcPr>
            <w:tcW w:w="4243" w:type="dxa"/>
            <w:shd w:val="clear" w:color="auto" w:fill="auto"/>
            <w:tcMar>
              <w:top w:w="100" w:type="dxa"/>
              <w:left w:w="100" w:type="dxa"/>
              <w:bottom w:w="100" w:type="dxa"/>
              <w:right w:w="100" w:type="dxa"/>
            </w:tcMar>
          </w:tcPr>
          <w:p w14:paraId="2B6D77F9" w14:textId="5E5F4E33" w:rsidR="00B72CE0" w:rsidRDefault="00B72CE0" w:rsidP="00824B4F">
            <w:pPr>
              <w:jc w:val="left"/>
            </w:pPr>
            <w:proofErr w:type="spellStart"/>
            <w:r>
              <w:t>Spatial</w:t>
            </w:r>
            <w:r w:rsidRPr="006E753C">
              <w:t>Sample.parameter</w:t>
            </w:r>
            <w:proofErr w:type="spellEnd"/>
          </w:p>
        </w:tc>
        <w:tc>
          <w:tcPr>
            <w:tcW w:w="2387" w:type="dxa"/>
            <w:shd w:val="clear" w:color="auto" w:fill="auto"/>
            <w:tcMar>
              <w:top w:w="100" w:type="dxa"/>
              <w:left w:w="100" w:type="dxa"/>
              <w:bottom w:w="100" w:type="dxa"/>
              <w:right w:w="100" w:type="dxa"/>
            </w:tcMar>
          </w:tcPr>
          <w:p w14:paraId="21A04860"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1D055834" w14:textId="77777777" w:rsidR="00B72CE0" w:rsidRDefault="00B72CE0" w:rsidP="00824B4F">
            <w:pPr>
              <w:jc w:val="left"/>
            </w:pPr>
            <w:proofErr w:type="spellStart"/>
            <w:r w:rsidRPr="006E753C">
              <w:t>SF_SamplingFeature.parameter</w:t>
            </w:r>
            <w:proofErr w:type="spellEnd"/>
          </w:p>
        </w:tc>
      </w:tr>
      <w:tr w:rsidR="005E1D3A" w:rsidRPr="006E753C" w14:paraId="5F3C349B" w14:textId="77777777" w:rsidTr="00824B4F">
        <w:trPr>
          <w:trHeight w:val="651"/>
        </w:trPr>
        <w:tc>
          <w:tcPr>
            <w:tcW w:w="4243" w:type="dxa"/>
            <w:shd w:val="clear" w:color="auto" w:fill="auto"/>
            <w:tcMar>
              <w:top w:w="100" w:type="dxa"/>
              <w:left w:w="100" w:type="dxa"/>
              <w:bottom w:w="100" w:type="dxa"/>
              <w:right w:w="100" w:type="dxa"/>
            </w:tcMar>
          </w:tcPr>
          <w:p w14:paraId="119E9DE4" w14:textId="7136F0B0" w:rsidR="005E1D3A" w:rsidRDefault="005E1D3A" w:rsidP="005E1D3A">
            <w:pPr>
              <w:jc w:val="left"/>
            </w:pPr>
            <w:proofErr w:type="spellStart"/>
            <w:r>
              <w:t>SpatialSample.sampling</w:t>
            </w:r>
            <w:proofErr w:type="spellEnd"/>
          </w:p>
        </w:tc>
        <w:tc>
          <w:tcPr>
            <w:tcW w:w="2387" w:type="dxa"/>
            <w:shd w:val="clear" w:color="auto" w:fill="auto"/>
            <w:tcMar>
              <w:top w:w="100" w:type="dxa"/>
              <w:left w:w="100" w:type="dxa"/>
              <w:bottom w:w="100" w:type="dxa"/>
              <w:right w:w="100" w:type="dxa"/>
            </w:tcMar>
          </w:tcPr>
          <w:p w14:paraId="0D1BF29F" w14:textId="72AA97F3" w:rsidR="005E1D3A" w:rsidRPr="006E753C" w:rsidRDefault="005E1D3A" w:rsidP="005E1D3A">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437797C" w14:textId="159431B4" w:rsidR="005E1D3A" w:rsidRDefault="005E1D3A" w:rsidP="005E1D3A">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69E1A62A" w14:textId="77777777" w:rsidTr="00824B4F">
        <w:trPr>
          <w:trHeight w:val="651"/>
        </w:trPr>
        <w:tc>
          <w:tcPr>
            <w:tcW w:w="4243" w:type="dxa"/>
            <w:shd w:val="clear" w:color="auto" w:fill="auto"/>
            <w:tcMar>
              <w:top w:w="100" w:type="dxa"/>
              <w:left w:w="100" w:type="dxa"/>
              <w:bottom w:w="100" w:type="dxa"/>
              <w:right w:w="100" w:type="dxa"/>
            </w:tcMar>
          </w:tcPr>
          <w:p w14:paraId="02AFF435" w14:textId="2837E45E" w:rsidR="00967379" w:rsidRDefault="00967379" w:rsidP="00967379">
            <w:pPr>
              <w:jc w:val="left"/>
            </w:pPr>
            <w:proofErr w:type="spellStart"/>
            <w:r>
              <w:t>SpatialSample.preparationStep</w:t>
            </w:r>
            <w:proofErr w:type="spellEnd"/>
          </w:p>
        </w:tc>
        <w:tc>
          <w:tcPr>
            <w:tcW w:w="2387" w:type="dxa"/>
            <w:shd w:val="clear" w:color="auto" w:fill="auto"/>
            <w:tcMar>
              <w:top w:w="100" w:type="dxa"/>
              <w:left w:w="100" w:type="dxa"/>
              <w:bottom w:w="100" w:type="dxa"/>
              <w:right w:w="100" w:type="dxa"/>
            </w:tcMar>
          </w:tcPr>
          <w:p w14:paraId="33384030" w14:textId="5055647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0034E5B" w14:textId="76FD312D" w:rsidR="00967379" w:rsidRDefault="00967379" w:rsidP="00967379">
            <w:pPr>
              <w:jc w:val="left"/>
            </w:pPr>
            <w:proofErr w:type="spellStart"/>
            <w:r>
              <w:t>SF_Specimen.processingDetails</w:t>
            </w:r>
            <w:proofErr w:type="spellEnd"/>
          </w:p>
        </w:tc>
      </w:tr>
      <w:tr w:rsidR="00967379" w:rsidRPr="006E753C" w14:paraId="1EAE6DEC" w14:textId="77777777" w:rsidTr="00824B4F">
        <w:trPr>
          <w:trHeight w:val="651"/>
        </w:trPr>
        <w:tc>
          <w:tcPr>
            <w:tcW w:w="4243" w:type="dxa"/>
            <w:shd w:val="clear" w:color="auto" w:fill="auto"/>
            <w:tcMar>
              <w:top w:w="100" w:type="dxa"/>
              <w:left w:w="100" w:type="dxa"/>
              <w:bottom w:w="100" w:type="dxa"/>
              <w:right w:w="100" w:type="dxa"/>
            </w:tcMar>
          </w:tcPr>
          <w:p w14:paraId="495D0C97" w14:textId="1F605E2C" w:rsidR="00967379" w:rsidRDefault="00967379" w:rsidP="00967379">
            <w:pPr>
              <w:jc w:val="left"/>
            </w:pPr>
            <w:proofErr w:type="spellStart"/>
            <w:r>
              <w:t>SpatialSample.shape</w:t>
            </w:r>
            <w:proofErr w:type="spellEnd"/>
          </w:p>
        </w:tc>
        <w:tc>
          <w:tcPr>
            <w:tcW w:w="2387" w:type="dxa"/>
            <w:shd w:val="clear" w:color="auto" w:fill="auto"/>
            <w:tcMar>
              <w:top w:w="100" w:type="dxa"/>
              <w:left w:w="100" w:type="dxa"/>
              <w:bottom w:w="100" w:type="dxa"/>
              <w:right w:w="100" w:type="dxa"/>
            </w:tcMar>
          </w:tcPr>
          <w:p w14:paraId="11B8C6BD" w14:textId="39947F0E"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8ACF7E1" w14:textId="2FC877A7" w:rsidR="00967379" w:rsidRPr="006E753C" w:rsidRDefault="00967379" w:rsidP="00967379">
            <w:pPr>
              <w:jc w:val="left"/>
            </w:pPr>
            <w:proofErr w:type="spellStart"/>
            <w:r>
              <w:t>SF_SamplingPoint.shape</w:t>
            </w:r>
            <w:proofErr w:type="spellEnd"/>
            <w:r>
              <w:t xml:space="preserve">, </w:t>
            </w:r>
            <w:proofErr w:type="spellStart"/>
            <w:r>
              <w:t>SF_SamplingCurve.shape</w:t>
            </w:r>
            <w:proofErr w:type="spellEnd"/>
            <w:r>
              <w:t xml:space="preserve">, </w:t>
            </w:r>
            <w:proofErr w:type="spellStart"/>
            <w:r>
              <w:lastRenderedPageBreak/>
              <w:t>SF_SamplingSurface.shape</w:t>
            </w:r>
            <w:proofErr w:type="spellEnd"/>
            <w:r>
              <w:t xml:space="preserve">, </w:t>
            </w:r>
            <w:proofErr w:type="spellStart"/>
            <w:r>
              <w:t>SF_SamplingSolid.shape</w:t>
            </w:r>
            <w:proofErr w:type="spellEnd"/>
          </w:p>
        </w:tc>
      </w:tr>
      <w:tr w:rsidR="00967379" w:rsidRPr="006E753C" w14:paraId="074546C9" w14:textId="77777777" w:rsidTr="00824B4F">
        <w:trPr>
          <w:trHeight w:val="651"/>
        </w:trPr>
        <w:tc>
          <w:tcPr>
            <w:tcW w:w="4243" w:type="dxa"/>
            <w:shd w:val="clear" w:color="auto" w:fill="auto"/>
            <w:tcMar>
              <w:top w:w="100" w:type="dxa"/>
              <w:left w:w="100" w:type="dxa"/>
              <w:bottom w:w="100" w:type="dxa"/>
              <w:right w:w="100" w:type="dxa"/>
            </w:tcMar>
          </w:tcPr>
          <w:p w14:paraId="2922E85F" w14:textId="4F0626FF" w:rsidR="00967379" w:rsidRDefault="00967379" w:rsidP="00967379">
            <w:pPr>
              <w:jc w:val="left"/>
            </w:pPr>
            <w:proofErr w:type="spellStart"/>
            <w:r>
              <w:lastRenderedPageBreak/>
              <w:t>SpatialSample.horizontalPositionalAccuracy</w:t>
            </w:r>
            <w:proofErr w:type="spellEnd"/>
          </w:p>
        </w:tc>
        <w:tc>
          <w:tcPr>
            <w:tcW w:w="2387" w:type="dxa"/>
            <w:shd w:val="clear" w:color="auto" w:fill="auto"/>
            <w:tcMar>
              <w:top w:w="100" w:type="dxa"/>
              <w:left w:w="100" w:type="dxa"/>
              <w:bottom w:w="100" w:type="dxa"/>
              <w:right w:w="100" w:type="dxa"/>
            </w:tcMar>
          </w:tcPr>
          <w:p w14:paraId="3B39512A" w14:textId="2B0757D7"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20EB8B21" w14:textId="787E66DC" w:rsidR="00967379" w:rsidRPr="006E753C" w:rsidRDefault="00967379" w:rsidP="00967379">
            <w:pPr>
              <w:jc w:val="left"/>
            </w:pPr>
            <w:proofErr w:type="spellStart"/>
            <w:r>
              <w:t>SF_SpatialSamplingFeature.positionalAccuracy</w:t>
            </w:r>
            <w:proofErr w:type="spellEnd"/>
          </w:p>
        </w:tc>
      </w:tr>
      <w:tr w:rsidR="00967379" w:rsidRPr="006E753C" w14:paraId="5D6842F3" w14:textId="77777777" w:rsidTr="00824B4F">
        <w:trPr>
          <w:trHeight w:val="651"/>
        </w:trPr>
        <w:tc>
          <w:tcPr>
            <w:tcW w:w="4243" w:type="dxa"/>
            <w:shd w:val="clear" w:color="auto" w:fill="auto"/>
            <w:tcMar>
              <w:top w:w="100" w:type="dxa"/>
              <w:left w:w="100" w:type="dxa"/>
              <w:bottom w:w="100" w:type="dxa"/>
              <w:right w:w="100" w:type="dxa"/>
            </w:tcMar>
          </w:tcPr>
          <w:p w14:paraId="2F9443DA" w14:textId="5AE16982" w:rsidR="00967379" w:rsidRDefault="00967379" w:rsidP="00967379">
            <w:pPr>
              <w:jc w:val="left"/>
            </w:pPr>
            <w:proofErr w:type="spellStart"/>
            <w:r>
              <w:t>SpatialSample.verticalPositionalAccuracy</w:t>
            </w:r>
            <w:proofErr w:type="spellEnd"/>
          </w:p>
        </w:tc>
        <w:tc>
          <w:tcPr>
            <w:tcW w:w="2387" w:type="dxa"/>
            <w:shd w:val="clear" w:color="auto" w:fill="auto"/>
            <w:tcMar>
              <w:top w:w="100" w:type="dxa"/>
              <w:left w:w="100" w:type="dxa"/>
              <w:bottom w:w="100" w:type="dxa"/>
              <w:right w:w="100" w:type="dxa"/>
            </w:tcMar>
          </w:tcPr>
          <w:p w14:paraId="65FBCE52" w14:textId="46AF48B4"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08270E9D" w14:textId="4D84F47C" w:rsidR="00967379" w:rsidRPr="006E753C" w:rsidRDefault="00967379" w:rsidP="00967379">
            <w:pPr>
              <w:jc w:val="left"/>
            </w:pPr>
            <w:proofErr w:type="spellStart"/>
            <w:r>
              <w:t>SF_SpatialSamplingFeature.positionalAccuracy</w:t>
            </w:r>
            <w:proofErr w:type="spellEnd"/>
          </w:p>
        </w:tc>
      </w:tr>
    </w:tbl>
    <w:p w14:paraId="78277022" w14:textId="77777777" w:rsidR="00B72CE0" w:rsidRDefault="00B72CE0" w:rsidP="0040049D">
      <w:pPr>
        <w:rPr>
          <w:lang w:eastAsia="ja-JP"/>
        </w:rPr>
      </w:pPr>
    </w:p>
    <w:p w14:paraId="33428385" w14:textId="60C447A9" w:rsidR="0040049D" w:rsidRDefault="0040049D" w:rsidP="00917C89">
      <w:pPr>
        <w:pStyle w:val="a3"/>
      </w:pPr>
      <w:r>
        <w:t>Migration</w:t>
      </w:r>
      <w:r w:rsidR="003A07BA">
        <w:t xml:space="preserve"> from</w:t>
      </w:r>
      <w:r>
        <w:t xml:space="preserve"> </w:t>
      </w:r>
      <w:proofErr w:type="spellStart"/>
      <w:r>
        <w:t>SF_Specimen</w:t>
      </w:r>
      <w:proofErr w:type="spellEnd"/>
      <w:r>
        <w:t xml:space="preserve"> to </w:t>
      </w:r>
      <w:proofErr w:type="spellStart"/>
      <w:r>
        <w:t>MaterialSample</w:t>
      </w:r>
      <w:proofErr w:type="spellEnd"/>
    </w:p>
    <w:p w14:paraId="19BC659A" w14:textId="77777777" w:rsidR="0040049D" w:rsidRDefault="0040049D" w:rsidP="0040049D">
      <w:pPr>
        <w:rPr>
          <w:lang w:eastAsia="ja-JP"/>
        </w:rPr>
      </w:pPr>
      <w:r>
        <w:rPr>
          <w:lang w:eastAsia="ja-JP"/>
        </w:rPr>
        <w:t xml:space="preserve">An instance of </w:t>
      </w:r>
      <w:proofErr w:type="spellStart"/>
      <w:r>
        <w:rPr>
          <w:lang w:eastAsia="ja-JP"/>
        </w:rPr>
        <w:t>SF_Specimen</w:t>
      </w:r>
      <w:proofErr w:type="spellEnd"/>
      <w:r>
        <w:rPr>
          <w:lang w:eastAsia="ja-JP"/>
        </w:rPr>
        <w:t xml:space="preserve"> class of Edition 1 can be expressed as an instance of the </w:t>
      </w:r>
      <w:proofErr w:type="spellStart"/>
      <w:r>
        <w:rPr>
          <w:lang w:eastAsia="ja-JP"/>
        </w:rPr>
        <w:t>MaterialSample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p>
    <w:p w14:paraId="40FD590F" w14:textId="77777777" w:rsidR="005D5EE1" w:rsidRDefault="0040049D" w:rsidP="0040049D">
      <w:pPr>
        <w:pStyle w:val="ListParagraph"/>
        <w:numPr>
          <w:ilvl w:val="0"/>
          <w:numId w:val="12"/>
        </w:numPr>
        <w:rPr>
          <w:lang w:eastAsia="ja-JP"/>
        </w:rPr>
      </w:pPr>
      <w:proofErr w:type="spellStart"/>
      <w:r>
        <w:rPr>
          <w:lang w:eastAsia="ja-JP"/>
        </w:rPr>
        <w:t>SF_Specimen.processingDetails</w:t>
      </w:r>
      <w:proofErr w:type="spellEnd"/>
      <w:r>
        <w:rPr>
          <w:lang w:eastAsia="ja-JP"/>
        </w:rPr>
        <w:t xml:space="preserve">: </w:t>
      </w:r>
      <w:proofErr w:type="spellStart"/>
      <w:r>
        <w:rPr>
          <w:lang w:eastAsia="ja-JP"/>
        </w:rPr>
        <w:t>SF_Process</w:t>
      </w:r>
      <w:proofErr w:type="spellEnd"/>
      <w:r>
        <w:rPr>
          <w:lang w:eastAsia="ja-JP"/>
        </w:rPr>
        <w:t xml:space="preserve"> becomes </w:t>
      </w:r>
      <w:proofErr w:type="spellStart"/>
      <w:r>
        <w:rPr>
          <w:lang w:eastAsia="ja-JP"/>
        </w:rPr>
        <w:t>MaterialSample.preparationStep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and i</w:t>
      </w:r>
      <w:r w:rsidR="005D5EE1">
        <w:rPr>
          <w:lang w:eastAsia="ja-JP"/>
        </w:rPr>
        <w:t>t</w:t>
      </w:r>
      <w:r>
        <w:rPr>
          <w:lang w:eastAsia="ja-JP"/>
        </w:rPr>
        <w:t xml:space="preserve">s </w:t>
      </w:r>
      <w:proofErr w:type="spellStart"/>
      <w:r>
        <w:rPr>
          <w:lang w:eastAsia="ja-JP"/>
        </w:rPr>
        <w:t>processingDetails</w:t>
      </w:r>
      <w:proofErr w:type="spellEnd"/>
      <w:r>
        <w:rPr>
          <w:lang w:eastAsia="ja-JP"/>
        </w:rPr>
        <w:t xml:space="preserve">: Conceptual Sample schema: </w:t>
      </w:r>
      <w:proofErr w:type="spellStart"/>
      <w:r>
        <w:rPr>
          <w:lang w:eastAsia="ja-JP"/>
        </w:rPr>
        <w:t>PreparationProcedure</w:t>
      </w:r>
      <w:proofErr w:type="spellEnd"/>
      <w:r>
        <w:rPr>
          <w:lang w:eastAsia="ja-JP"/>
        </w:rPr>
        <w:t xml:space="preserve"> association. The attributes of the association class </w:t>
      </w:r>
      <w:proofErr w:type="spellStart"/>
      <w:r>
        <w:rPr>
          <w:lang w:eastAsia="ja-JP"/>
        </w:rPr>
        <w:t>PreparationStep</w:t>
      </w:r>
      <w:proofErr w:type="spellEnd"/>
      <w:r>
        <w:rPr>
          <w:lang w:eastAsia="ja-JP"/>
        </w:rPr>
        <w:t xml:space="preserve"> are mapped as follows:</w:t>
      </w:r>
    </w:p>
    <w:p w14:paraId="2381E873" w14:textId="77777777" w:rsidR="005D5EE1" w:rsidRDefault="0040049D" w:rsidP="0040049D">
      <w:pPr>
        <w:pStyle w:val="ListParagraph"/>
        <w:numPr>
          <w:ilvl w:val="1"/>
          <w:numId w:val="12"/>
        </w:numPr>
        <w:rPr>
          <w:lang w:eastAsia="ja-JP"/>
        </w:rPr>
      </w:pPr>
      <w:proofErr w:type="spellStart"/>
      <w:r>
        <w:rPr>
          <w:lang w:eastAsia="ja-JP"/>
        </w:rPr>
        <w:t>PreparationStep.processOperator</w:t>
      </w:r>
      <w:proofErr w:type="spellEnd"/>
      <w:r>
        <w:rPr>
          <w:lang w:eastAsia="ja-JP"/>
        </w:rPr>
        <w:t xml:space="preserve">: </w:t>
      </w:r>
      <w:proofErr w:type="spellStart"/>
      <w:r>
        <w:rPr>
          <w:lang w:eastAsia="ja-JP"/>
        </w:rPr>
        <w:t>CI_ResponsibleParty</w:t>
      </w:r>
      <w:proofErr w:type="spellEnd"/>
      <w:r>
        <w:rPr>
          <w:lang w:eastAsia="ja-JP"/>
        </w:rPr>
        <w:t xml:space="preserve"> is expressed as the metadata: Any association of the </w:t>
      </w:r>
      <w:proofErr w:type="spellStart"/>
      <w:r>
        <w:rPr>
          <w:lang w:eastAsia="ja-JP"/>
        </w:rPr>
        <w:t>AbstractPreparationStep</w:t>
      </w:r>
      <w:proofErr w:type="spellEnd"/>
      <w:r>
        <w:rPr>
          <w:lang w:eastAsia="ja-JP"/>
        </w:rPr>
        <w:t xml:space="preserve"> class in the Abstract Sample core package or any or another domain-specific realization of the </w:t>
      </w:r>
      <w:proofErr w:type="spellStart"/>
      <w:r>
        <w:rPr>
          <w:lang w:eastAsia="ja-JP"/>
        </w:rPr>
        <w:t>PreparationStep</w:t>
      </w:r>
      <w:proofErr w:type="spellEnd"/>
      <w:r>
        <w:rPr>
          <w:lang w:eastAsia="ja-JP"/>
        </w:rPr>
        <w:t xml:space="preserve"> interface.</w:t>
      </w:r>
    </w:p>
    <w:p w14:paraId="4B9AAE33" w14:textId="77777777" w:rsidR="005D5EE1" w:rsidRDefault="0040049D" w:rsidP="0040049D">
      <w:pPr>
        <w:pStyle w:val="ListParagraph"/>
        <w:numPr>
          <w:ilvl w:val="1"/>
          <w:numId w:val="12"/>
        </w:numPr>
        <w:rPr>
          <w:lang w:eastAsia="ja-JP"/>
        </w:rPr>
      </w:pPr>
      <w:proofErr w:type="spellStart"/>
      <w:r>
        <w:rPr>
          <w:lang w:eastAsia="ja-JP"/>
        </w:rPr>
        <w:t>PreparationStep.time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AbstractPreparationStep.time</w:t>
      </w:r>
      <w:proofErr w:type="spellEnd"/>
      <w:r>
        <w:rPr>
          <w:lang w:eastAsia="ja-JP"/>
        </w:rPr>
        <w:t xml:space="preserve">: </w:t>
      </w:r>
      <w:proofErr w:type="spellStart"/>
      <w:r>
        <w:rPr>
          <w:lang w:eastAsia="ja-JP"/>
        </w:rPr>
        <w:t>TM_Object</w:t>
      </w:r>
      <w:proofErr w:type="spellEnd"/>
      <w:r>
        <w:rPr>
          <w:lang w:eastAsia="ja-JP"/>
        </w:rPr>
        <w:t>.</w:t>
      </w:r>
    </w:p>
    <w:p w14:paraId="3CBA87A6" w14:textId="77777777" w:rsidR="005D5EE1" w:rsidRDefault="0040049D" w:rsidP="0040049D">
      <w:pPr>
        <w:pStyle w:val="ListParagraph"/>
        <w:numPr>
          <w:ilvl w:val="0"/>
          <w:numId w:val="12"/>
        </w:numPr>
        <w:rPr>
          <w:lang w:eastAsia="ja-JP"/>
        </w:rPr>
      </w:pPr>
      <w:proofErr w:type="spellStart"/>
      <w:r>
        <w:rPr>
          <w:lang w:eastAsia="ja-JP"/>
        </w:rPr>
        <w:t>SF_Specimen.currentLocation</w:t>
      </w:r>
      <w:proofErr w:type="spellEnd"/>
      <w:r>
        <w:rPr>
          <w:lang w:eastAsia="ja-JP"/>
        </w:rPr>
        <w:t xml:space="preserve">: Location becomes </w:t>
      </w:r>
      <w:proofErr w:type="spellStart"/>
      <w:r>
        <w:rPr>
          <w:lang w:eastAsia="ja-JP"/>
        </w:rPr>
        <w:t>MaterialSample.storageLocation</w:t>
      </w:r>
      <w:proofErr w:type="spellEnd"/>
      <w:r>
        <w:rPr>
          <w:lang w:eastAsia="ja-JP"/>
        </w:rPr>
        <w:t xml:space="preserve">: </w:t>
      </w:r>
      <w:proofErr w:type="spellStart"/>
      <w:r>
        <w:rPr>
          <w:lang w:eastAsia="ja-JP"/>
        </w:rPr>
        <w:t>NamedLocation</w:t>
      </w:r>
      <w:proofErr w:type="spellEnd"/>
      <w:r>
        <w:rPr>
          <w:lang w:eastAsia="ja-JP"/>
        </w:rPr>
        <w:t>.</w:t>
      </w:r>
    </w:p>
    <w:p w14:paraId="22248855" w14:textId="77777777" w:rsidR="005D5EE1" w:rsidRDefault="0040049D" w:rsidP="0040049D">
      <w:pPr>
        <w:pStyle w:val="ListParagraph"/>
        <w:numPr>
          <w:ilvl w:val="0"/>
          <w:numId w:val="12"/>
        </w:numPr>
        <w:rPr>
          <w:lang w:eastAsia="ja-JP"/>
        </w:rPr>
      </w:pPr>
      <w:proofErr w:type="spellStart"/>
      <w:r>
        <w:rPr>
          <w:lang w:eastAsia="ja-JP"/>
        </w:rPr>
        <w:t>SF_Specimen.materialClass</w:t>
      </w:r>
      <w:proofErr w:type="spellEnd"/>
      <w:r>
        <w:rPr>
          <w:lang w:eastAsia="ja-JP"/>
        </w:rPr>
        <w:t xml:space="preserve">: </w:t>
      </w:r>
      <w:proofErr w:type="spellStart"/>
      <w:r>
        <w:rPr>
          <w:lang w:eastAsia="ja-JP"/>
        </w:rPr>
        <w:t>GenericName</w:t>
      </w:r>
      <w:proofErr w:type="spellEnd"/>
      <w:r>
        <w:rPr>
          <w:lang w:eastAsia="ja-JP"/>
        </w:rPr>
        <w:t xml:space="preserve"> is expressed using the </w:t>
      </w:r>
      <w:proofErr w:type="spellStart"/>
      <w:r>
        <w:rPr>
          <w:lang w:eastAsia="ja-JP"/>
        </w:rPr>
        <w:t>AbstractSample.sampleType</w:t>
      </w:r>
      <w:proofErr w:type="spellEnd"/>
      <w:r>
        <w:rPr>
          <w:lang w:eastAsia="ja-JP"/>
        </w:rPr>
        <w:t xml:space="preserve"> with appropriate code list values for sample material classification.</w:t>
      </w:r>
    </w:p>
    <w:p w14:paraId="2E36023E" w14:textId="77777777" w:rsidR="005D5EE1" w:rsidRDefault="0040049D" w:rsidP="0040049D">
      <w:pPr>
        <w:pStyle w:val="ListParagraph"/>
        <w:numPr>
          <w:ilvl w:val="0"/>
          <w:numId w:val="12"/>
        </w:numPr>
        <w:rPr>
          <w:lang w:eastAsia="ja-JP"/>
        </w:rPr>
      </w:pPr>
      <w:proofErr w:type="spellStart"/>
      <w:r>
        <w:rPr>
          <w:lang w:eastAsia="ja-JP"/>
        </w:rPr>
        <w:t>SF_Specimen.samplingLocation</w:t>
      </w:r>
      <w:proofErr w:type="spellEnd"/>
      <w:r>
        <w:rPr>
          <w:lang w:eastAsia="ja-JP"/>
        </w:rPr>
        <w:t xml:space="preserve">: </w:t>
      </w:r>
      <w:proofErr w:type="spellStart"/>
      <w:r>
        <w:rPr>
          <w:lang w:eastAsia="ja-JP"/>
        </w:rPr>
        <w:t>GM_Object</w:t>
      </w:r>
      <w:proofErr w:type="spellEnd"/>
      <w:r>
        <w:rPr>
          <w:lang w:eastAsia="ja-JP"/>
        </w:rPr>
        <w:t xml:space="preserve"> becomes </w:t>
      </w:r>
      <w:proofErr w:type="spellStart"/>
      <w:r>
        <w:rPr>
          <w:lang w:eastAsia="ja-JP"/>
        </w:rPr>
        <w:t>MaterialSample.sourceLocation</w:t>
      </w:r>
      <w:proofErr w:type="spellEnd"/>
      <w:r>
        <w:rPr>
          <w:lang w:eastAsia="ja-JP"/>
        </w:rPr>
        <w:t xml:space="preserve">: Geometry and/or </w:t>
      </w:r>
      <w:proofErr w:type="spellStart"/>
      <w:r>
        <w:rPr>
          <w:lang w:eastAsia="ja-JP"/>
        </w:rPr>
        <w:t>Sampling.samplingLocation</w:t>
      </w:r>
      <w:proofErr w:type="spellEnd"/>
      <w:r>
        <w:rPr>
          <w:lang w:eastAsia="ja-JP"/>
        </w:rPr>
        <w:t xml:space="preserve">: Geometry via the </w:t>
      </w:r>
      <w:proofErr w:type="spellStart"/>
      <w:r>
        <w:rPr>
          <w:lang w:eastAsia="ja-JP"/>
        </w:rPr>
        <w:t>MaterialSample.sampling</w:t>
      </w:r>
      <w:proofErr w:type="spellEnd"/>
      <w:r>
        <w:rPr>
          <w:lang w:eastAsia="ja-JP"/>
        </w:rPr>
        <w:t xml:space="preserve"> association.</w:t>
      </w:r>
    </w:p>
    <w:p w14:paraId="2B7106D6" w14:textId="77777777" w:rsidR="005D5EE1" w:rsidRDefault="0040049D" w:rsidP="0040049D">
      <w:pPr>
        <w:pStyle w:val="ListParagraph"/>
        <w:numPr>
          <w:ilvl w:val="0"/>
          <w:numId w:val="12"/>
        </w:numPr>
        <w:rPr>
          <w:lang w:eastAsia="ja-JP"/>
        </w:rPr>
      </w:pPr>
      <w:proofErr w:type="spellStart"/>
      <w:r>
        <w:rPr>
          <w:lang w:eastAsia="ja-JP"/>
        </w:rPr>
        <w:t>SF_Specimen.samplingMethod</w:t>
      </w:r>
      <w:proofErr w:type="spellEnd"/>
      <w:r>
        <w:rPr>
          <w:lang w:eastAsia="ja-JP"/>
        </w:rPr>
        <w:t xml:space="preserve">: </w:t>
      </w:r>
      <w:proofErr w:type="spellStart"/>
      <w:r>
        <w:rPr>
          <w:lang w:eastAsia="ja-JP"/>
        </w:rPr>
        <w:t>SF_Process</w:t>
      </w:r>
      <w:proofErr w:type="spellEnd"/>
      <w:r>
        <w:rPr>
          <w:lang w:eastAsia="ja-JP"/>
        </w:rPr>
        <w:t xml:space="preserve"> becomes the </w:t>
      </w:r>
      <w:proofErr w:type="spellStart"/>
      <w:r>
        <w:rPr>
          <w:lang w:eastAsia="ja-JP"/>
        </w:rPr>
        <w:t>Sampling.samplingProcedure</w:t>
      </w:r>
      <w:proofErr w:type="spellEnd"/>
      <w:r>
        <w:rPr>
          <w:lang w:eastAsia="ja-JP"/>
        </w:rPr>
        <w:t xml:space="preserve">: Conceptual Sample schema: </w:t>
      </w:r>
      <w:proofErr w:type="spellStart"/>
      <w:r>
        <w:rPr>
          <w:lang w:eastAsia="ja-JP"/>
        </w:rPr>
        <w:t>SamplingProcedure</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p>
    <w:p w14:paraId="4BFAD3DE" w14:textId="77777777" w:rsidR="005D5EE1" w:rsidRDefault="0040049D" w:rsidP="0040049D">
      <w:pPr>
        <w:pStyle w:val="ListParagraph"/>
        <w:numPr>
          <w:ilvl w:val="0"/>
          <w:numId w:val="12"/>
        </w:numPr>
        <w:rPr>
          <w:lang w:eastAsia="ja-JP"/>
        </w:rPr>
      </w:pPr>
      <w:proofErr w:type="spellStart"/>
      <w:r>
        <w:rPr>
          <w:lang w:eastAsia="ja-JP"/>
        </w:rPr>
        <w:t>SF_Specimen.samplingTime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p>
    <w:p w14:paraId="6AB6C226" w14:textId="77777777" w:rsidR="005D5EE1" w:rsidRDefault="0040049D" w:rsidP="0040049D">
      <w:pPr>
        <w:pStyle w:val="ListParagraph"/>
        <w:numPr>
          <w:ilvl w:val="0"/>
          <w:numId w:val="12"/>
        </w:numPr>
        <w:rPr>
          <w:lang w:eastAsia="ja-JP"/>
        </w:rPr>
      </w:pPr>
      <w:proofErr w:type="spellStart"/>
      <w:r>
        <w:rPr>
          <w:lang w:eastAsia="ja-JP"/>
        </w:rPr>
        <w:t>SF_Specimen.size</w:t>
      </w:r>
      <w:proofErr w:type="spellEnd"/>
      <w:r>
        <w:rPr>
          <w:lang w:eastAsia="ja-JP"/>
        </w:rPr>
        <w:t xml:space="preserve">: Measure becomes </w:t>
      </w:r>
      <w:proofErr w:type="spellStart"/>
      <w:r>
        <w:rPr>
          <w:lang w:eastAsia="ja-JP"/>
        </w:rPr>
        <w:t>MaterialSample.size</w:t>
      </w:r>
      <w:proofErr w:type="spellEnd"/>
      <w:r>
        <w:rPr>
          <w:lang w:eastAsia="ja-JP"/>
        </w:rPr>
        <w:t xml:space="preserve">: </w:t>
      </w:r>
      <w:proofErr w:type="spellStart"/>
      <w:r>
        <w:rPr>
          <w:lang w:eastAsia="ja-JP"/>
        </w:rPr>
        <w:t>PhysicalDimension</w:t>
      </w:r>
      <w:proofErr w:type="spellEnd"/>
      <w:r>
        <w:rPr>
          <w:lang w:eastAsia="ja-JP"/>
        </w:rPr>
        <w:t xml:space="preserve"> (multiple named size qualifiers possible with a </w:t>
      </w:r>
      <w:proofErr w:type="spellStart"/>
      <w:r>
        <w:rPr>
          <w:lang w:eastAsia="ja-JP"/>
        </w:rPr>
        <w:t>dimenation</w:t>
      </w:r>
      <w:proofErr w:type="spellEnd"/>
      <w:r>
        <w:rPr>
          <w:lang w:eastAsia="ja-JP"/>
        </w:rPr>
        <w:t xml:space="preserve"> and value: Measure for each).</w:t>
      </w:r>
    </w:p>
    <w:p w14:paraId="0AC3E0D5" w14:textId="501D7B7C" w:rsidR="0040049D" w:rsidRDefault="0040049D">
      <w:pPr>
        <w:pStyle w:val="ListParagraph"/>
        <w:numPr>
          <w:ilvl w:val="0"/>
          <w:numId w:val="12"/>
        </w:numPr>
        <w:rPr>
          <w:lang w:eastAsia="ja-JP"/>
        </w:rPr>
      </w:pPr>
      <w:proofErr w:type="spellStart"/>
      <w:r>
        <w:rPr>
          <w:lang w:eastAsia="ja-JP"/>
        </w:rPr>
        <w:t>SF_Specimen.specimenType</w:t>
      </w:r>
      <w:proofErr w:type="spellEnd"/>
      <w:r>
        <w:rPr>
          <w:lang w:eastAsia="ja-JP"/>
        </w:rPr>
        <w:t xml:space="preserve">: </w:t>
      </w:r>
      <w:proofErr w:type="spellStart"/>
      <w:r>
        <w:rPr>
          <w:lang w:eastAsia="ja-JP"/>
        </w:rPr>
        <w:t>GenericName</w:t>
      </w:r>
      <w:proofErr w:type="spellEnd"/>
      <w:r>
        <w:rPr>
          <w:lang w:eastAsia="ja-JP"/>
        </w:rPr>
        <w:t xml:space="preserve"> becomes </w:t>
      </w:r>
      <w:proofErr w:type="spellStart"/>
      <w:r>
        <w:rPr>
          <w:lang w:eastAsia="ja-JP"/>
        </w:rPr>
        <w:t>AbstractSample.sampleType</w:t>
      </w:r>
      <w:proofErr w:type="spellEnd"/>
      <w:r>
        <w:rPr>
          <w:lang w:eastAsia="ja-JP"/>
        </w:rPr>
        <w:t xml:space="preserve"> with appropriate code list values for domain specific sample classification (several sample types allowed).</w:t>
      </w:r>
    </w:p>
    <w:p w14:paraId="16172F6C" w14:textId="0844078F" w:rsidR="00F12AFC" w:rsidRDefault="00F12AFC" w:rsidP="00F12AFC">
      <w:pPr>
        <w:ind w:left="360"/>
        <w:rPr>
          <w:lang w:eastAsia="ja-JP"/>
        </w:rPr>
      </w:pPr>
    </w:p>
    <w:p w14:paraId="3980B1A8" w14:textId="2CBB5BD7" w:rsidR="00F12AFC" w:rsidRDefault="00F12AFC" w:rsidP="00F12AFC">
      <w:pPr>
        <w:ind w:left="360"/>
        <w:rPr>
          <w:lang w:eastAsia="ja-JP"/>
        </w:rPr>
      </w:pPr>
      <w:r>
        <w:rPr>
          <w:lang w:eastAsia="ja-JP"/>
        </w:rPr>
        <w:t xml:space="preserve">The </w:t>
      </w:r>
      <w:r>
        <w:rPr>
          <w:lang w:eastAsia="ja-JP"/>
        </w:rPr>
        <w:fldChar w:fldCharType="begin"/>
      </w:r>
      <w:r>
        <w:rPr>
          <w:lang w:eastAsia="ja-JP"/>
        </w:rPr>
        <w:instrText xml:space="preserve"> REF _Ref74295842 \h </w:instrText>
      </w:r>
      <w:r>
        <w:rPr>
          <w:lang w:eastAsia="ja-JP"/>
        </w:rPr>
      </w:r>
      <w:r>
        <w:rPr>
          <w:lang w:eastAsia="ja-JP"/>
        </w:rPr>
        <w:fldChar w:fldCharType="separate"/>
      </w:r>
      <w:r w:rsidRPr="00824B4F">
        <w:rPr>
          <w:b/>
          <w:bCs/>
          <w:sz w:val="20"/>
          <w:szCs w:val="20"/>
        </w:rPr>
        <w:t xml:space="preserve">Table </w:t>
      </w:r>
      <w:r>
        <w:rPr>
          <w:b/>
          <w:bCs/>
          <w:noProof/>
          <w:sz w:val="20"/>
          <w:szCs w:val="20"/>
        </w:rPr>
        <w:t>11</w:t>
      </w:r>
      <w:r>
        <w:rPr>
          <w:lang w:eastAsia="ja-JP"/>
        </w:rPr>
        <w:fldChar w:fldCharType="end"/>
      </w:r>
      <w:r>
        <w:rPr>
          <w:lang w:eastAsia="ja-JP"/>
        </w:rPr>
        <w:t xml:space="preserve"> summarizes the </w:t>
      </w:r>
      <w:proofErr w:type="spellStart"/>
      <w:r>
        <w:rPr>
          <w:lang w:eastAsia="ja-JP"/>
        </w:rPr>
        <w:t>MaterialSample</w:t>
      </w:r>
      <w:proofErr w:type="spellEnd"/>
      <w:r>
        <w:rPr>
          <w:lang w:eastAsia="ja-JP"/>
        </w:rPr>
        <w:t xml:space="preserve"> mappings from the edition 2 Basic Samples package to edition 1, including the properties inherited from the Sample and </w:t>
      </w:r>
      <w:proofErr w:type="spellStart"/>
      <w:r>
        <w:rPr>
          <w:lang w:eastAsia="ja-JP"/>
        </w:rPr>
        <w:t>SF_SamplingFeature</w:t>
      </w:r>
      <w:proofErr w:type="spellEnd"/>
      <w:r>
        <w:rPr>
          <w:lang w:eastAsia="ja-JP"/>
        </w:rPr>
        <w:t xml:space="preserve">. </w:t>
      </w:r>
    </w:p>
    <w:p w14:paraId="192C59A4" w14:textId="5AFCEC73" w:rsidR="00F12AFC" w:rsidRPr="00824B4F" w:rsidRDefault="00F12AFC" w:rsidP="00F12AFC">
      <w:pPr>
        <w:ind w:left="360"/>
        <w:jc w:val="center"/>
        <w:rPr>
          <w:b/>
          <w:bCs/>
          <w:sz w:val="20"/>
          <w:szCs w:val="20"/>
        </w:rPr>
      </w:pPr>
      <w:bookmarkStart w:id="841" w:name="_Ref74295842"/>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11</w:t>
      </w:r>
      <w:r w:rsidRPr="00824B4F">
        <w:rPr>
          <w:b/>
          <w:bCs/>
          <w:sz w:val="20"/>
          <w:szCs w:val="20"/>
        </w:rPr>
        <w:fldChar w:fldCharType="end"/>
      </w:r>
      <w:bookmarkEnd w:id="841"/>
      <w:r w:rsidRPr="00824B4F">
        <w:rPr>
          <w:b/>
          <w:bCs/>
          <w:sz w:val="20"/>
          <w:szCs w:val="20"/>
        </w:rPr>
        <w:t xml:space="preserve"> — </w:t>
      </w:r>
      <w:proofErr w:type="spellStart"/>
      <w:r>
        <w:rPr>
          <w:b/>
          <w:bCs/>
          <w:sz w:val="20"/>
          <w:szCs w:val="20"/>
        </w:rPr>
        <w:t>Material</w:t>
      </w:r>
      <w:r w:rsidRPr="00824B4F">
        <w:rPr>
          <w:b/>
          <w:bCs/>
          <w:sz w:val="20"/>
          <w:szCs w:val="20"/>
        </w:rPr>
        <w:t>Sample</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F12AFC" w:rsidRPr="006E753C" w14:paraId="5504483E" w14:textId="77777777" w:rsidTr="00824B4F">
        <w:trPr>
          <w:trHeight w:val="651"/>
        </w:trPr>
        <w:tc>
          <w:tcPr>
            <w:tcW w:w="4243" w:type="dxa"/>
            <w:shd w:val="clear" w:color="auto" w:fill="auto"/>
            <w:tcMar>
              <w:top w:w="100" w:type="dxa"/>
              <w:left w:w="100" w:type="dxa"/>
              <w:bottom w:w="100" w:type="dxa"/>
              <w:right w:w="100" w:type="dxa"/>
            </w:tcMar>
          </w:tcPr>
          <w:p w14:paraId="5577B9B9" w14:textId="77777777" w:rsidR="00F12AFC" w:rsidRPr="00824B4F" w:rsidRDefault="00F12AFC"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D1CE38B" w14:textId="77777777" w:rsidR="00F12AFC" w:rsidRPr="00824B4F" w:rsidRDefault="00F12AFC"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08523693" w14:textId="77777777" w:rsidR="00F12AFC" w:rsidRPr="00824B4F" w:rsidRDefault="00F12AFC" w:rsidP="00824B4F">
            <w:pPr>
              <w:jc w:val="left"/>
              <w:rPr>
                <w:b/>
                <w:bCs/>
              </w:rPr>
            </w:pPr>
            <w:r w:rsidRPr="00824B4F">
              <w:rPr>
                <w:b/>
                <w:bCs/>
              </w:rPr>
              <w:t>Edition 1 class / property</w:t>
            </w:r>
          </w:p>
        </w:tc>
      </w:tr>
      <w:tr w:rsidR="00F12AFC" w:rsidRPr="006E753C" w14:paraId="2DC8A179" w14:textId="77777777" w:rsidTr="00824B4F">
        <w:trPr>
          <w:trHeight w:val="651"/>
        </w:trPr>
        <w:tc>
          <w:tcPr>
            <w:tcW w:w="4243" w:type="dxa"/>
            <w:shd w:val="clear" w:color="auto" w:fill="auto"/>
            <w:tcMar>
              <w:top w:w="100" w:type="dxa"/>
              <w:left w:w="100" w:type="dxa"/>
              <w:bottom w:w="100" w:type="dxa"/>
              <w:right w:w="100" w:type="dxa"/>
            </w:tcMar>
          </w:tcPr>
          <w:p w14:paraId="20545E1F" w14:textId="1D3316B0" w:rsidR="00F12AFC" w:rsidRPr="006E753C" w:rsidRDefault="00F12AFC" w:rsidP="00824B4F">
            <w:pPr>
              <w:jc w:val="left"/>
            </w:pPr>
            <w:proofErr w:type="spellStart"/>
            <w:r>
              <w:lastRenderedPageBreak/>
              <w:t>MaterialSample</w:t>
            </w:r>
            <w:proofErr w:type="spellEnd"/>
          </w:p>
        </w:tc>
        <w:tc>
          <w:tcPr>
            <w:tcW w:w="2387" w:type="dxa"/>
            <w:shd w:val="clear" w:color="auto" w:fill="auto"/>
            <w:tcMar>
              <w:top w:w="100" w:type="dxa"/>
              <w:left w:w="100" w:type="dxa"/>
              <w:bottom w:w="100" w:type="dxa"/>
              <w:right w:w="100" w:type="dxa"/>
            </w:tcMar>
          </w:tcPr>
          <w:p w14:paraId="5FAB9ECE" w14:textId="77777777" w:rsidR="00F12AFC" w:rsidRPr="006E753C" w:rsidRDefault="00F12AFC" w:rsidP="00824B4F">
            <w:pPr>
              <w:jc w:val="left"/>
            </w:pPr>
            <w:r w:rsidRPr="006E753C">
              <w:t>equivalent class</w:t>
            </w:r>
          </w:p>
        </w:tc>
        <w:tc>
          <w:tcPr>
            <w:tcW w:w="3141" w:type="dxa"/>
            <w:shd w:val="clear" w:color="auto" w:fill="auto"/>
            <w:tcMar>
              <w:top w:w="100" w:type="dxa"/>
              <w:left w:w="100" w:type="dxa"/>
              <w:bottom w:w="100" w:type="dxa"/>
              <w:right w:w="100" w:type="dxa"/>
            </w:tcMar>
          </w:tcPr>
          <w:p w14:paraId="55F832FB" w14:textId="6D6F7529" w:rsidR="00F12AFC" w:rsidRPr="006E753C" w:rsidRDefault="00F12AFC" w:rsidP="00824B4F">
            <w:pPr>
              <w:jc w:val="left"/>
            </w:pPr>
            <w:proofErr w:type="spellStart"/>
            <w:r>
              <w:t>SF_Specimen</w:t>
            </w:r>
            <w:proofErr w:type="spellEnd"/>
          </w:p>
        </w:tc>
      </w:tr>
      <w:tr w:rsidR="00F12AFC" w:rsidRPr="006E753C" w14:paraId="156E3AD0" w14:textId="77777777" w:rsidTr="00824B4F">
        <w:trPr>
          <w:trHeight w:val="651"/>
        </w:trPr>
        <w:tc>
          <w:tcPr>
            <w:tcW w:w="4243" w:type="dxa"/>
            <w:shd w:val="clear" w:color="auto" w:fill="auto"/>
            <w:tcMar>
              <w:top w:w="100" w:type="dxa"/>
              <w:left w:w="100" w:type="dxa"/>
              <w:bottom w:w="100" w:type="dxa"/>
              <w:right w:w="100" w:type="dxa"/>
            </w:tcMar>
          </w:tcPr>
          <w:p w14:paraId="04E77414" w14:textId="45503430" w:rsidR="00F12AFC" w:rsidRPr="006E753C" w:rsidRDefault="00F12AFC" w:rsidP="00824B4F">
            <w:pPr>
              <w:jc w:val="left"/>
            </w:pPr>
            <w:proofErr w:type="spellStart"/>
            <w:r>
              <w:t>Material</w:t>
            </w:r>
            <w:r w:rsidRPr="006E753C">
              <w:t>Sample.sampledFeature</w:t>
            </w:r>
            <w:proofErr w:type="spellEnd"/>
          </w:p>
        </w:tc>
        <w:tc>
          <w:tcPr>
            <w:tcW w:w="2387" w:type="dxa"/>
            <w:shd w:val="clear" w:color="auto" w:fill="auto"/>
            <w:tcMar>
              <w:top w:w="100" w:type="dxa"/>
              <w:left w:w="100" w:type="dxa"/>
              <w:bottom w:w="100" w:type="dxa"/>
              <w:right w:w="100" w:type="dxa"/>
            </w:tcMar>
          </w:tcPr>
          <w:p w14:paraId="3E5CE3EE"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0CA0F1F0" w14:textId="1EAFD996" w:rsidR="00F12AFC" w:rsidRPr="006E753C" w:rsidRDefault="00F12AFC" w:rsidP="00824B4F">
            <w:pPr>
              <w:jc w:val="left"/>
            </w:pPr>
            <w:proofErr w:type="spellStart"/>
            <w:r w:rsidRPr="006E753C">
              <w:t>SF_</w:t>
            </w:r>
            <w:r w:rsidR="002A7B9F">
              <w:t>Specimen</w:t>
            </w:r>
            <w:r w:rsidRPr="006E753C">
              <w:t>.sampledFeature</w:t>
            </w:r>
            <w:proofErr w:type="spellEnd"/>
          </w:p>
        </w:tc>
      </w:tr>
      <w:tr w:rsidR="00F12AFC" w:rsidRPr="006E753C" w14:paraId="48587C22" w14:textId="77777777" w:rsidTr="00824B4F">
        <w:trPr>
          <w:trHeight w:val="651"/>
        </w:trPr>
        <w:tc>
          <w:tcPr>
            <w:tcW w:w="4243" w:type="dxa"/>
            <w:shd w:val="clear" w:color="auto" w:fill="auto"/>
            <w:tcMar>
              <w:top w:w="100" w:type="dxa"/>
              <w:left w:w="100" w:type="dxa"/>
              <w:bottom w:w="100" w:type="dxa"/>
              <w:right w:w="100" w:type="dxa"/>
            </w:tcMar>
          </w:tcPr>
          <w:p w14:paraId="40D30100" w14:textId="1F3444F8" w:rsidR="00F12AFC" w:rsidRPr="006E753C" w:rsidRDefault="00F12AFC" w:rsidP="00824B4F">
            <w:pPr>
              <w:jc w:val="left"/>
            </w:pPr>
            <w:proofErr w:type="spellStart"/>
            <w:r>
              <w:t>Material</w:t>
            </w:r>
            <w:r w:rsidRPr="006E753C">
              <w:t>Sample.relatedObservation</w:t>
            </w:r>
            <w:proofErr w:type="spellEnd"/>
          </w:p>
        </w:tc>
        <w:tc>
          <w:tcPr>
            <w:tcW w:w="2387" w:type="dxa"/>
            <w:shd w:val="clear" w:color="auto" w:fill="auto"/>
            <w:tcMar>
              <w:top w:w="100" w:type="dxa"/>
              <w:left w:w="100" w:type="dxa"/>
              <w:bottom w:w="100" w:type="dxa"/>
              <w:right w:w="100" w:type="dxa"/>
            </w:tcMar>
          </w:tcPr>
          <w:p w14:paraId="79DA22C1"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40744A70" w14:textId="33F71FC7" w:rsidR="00F12AFC" w:rsidRPr="006E753C" w:rsidRDefault="00F12AFC" w:rsidP="00824B4F">
            <w:pPr>
              <w:jc w:val="left"/>
            </w:pPr>
            <w:proofErr w:type="spellStart"/>
            <w:r w:rsidRPr="006E753C">
              <w:t>SF_</w:t>
            </w:r>
            <w:r w:rsidR="002A7B9F">
              <w:t>Specimen</w:t>
            </w:r>
            <w:r w:rsidRPr="006E753C">
              <w:t>.relatedObservation</w:t>
            </w:r>
            <w:proofErr w:type="spellEnd"/>
          </w:p>
        </w:tc>
      </w:tr>
      <w:tr w:rsidR="00F12AFC" w:rsidRPr="006E753C" w14:paraId="63EC9895" w14:textId="77777777" w:rsidTr="00824B4F">
        <w:trPr>
          <w:trHeight w:val="651"/>
        </w:trPr>
        <w:tc>
          <w:tcPr>
            <w:tcW w:w="4243" w:type="dxa"/>
            <w:shd w:val="clear" w:color="auto" w:fill="auto"/>
            <w:tcMar>
              <w:top w:w="100" w:type="dxa"/>
              <w:left w:w="100" w:type="dxa"/>
              <w:bottom w:w="100" w:type="dxa"/>
              <w:right w:w="100" w:type="dxa"/>
            </w:tcMar>
          </w:tcPr>
          <w:p w14:paraId="059F0F34" w14:textId="10CA6B99" w:rsidR="00F12AFC" w:rsidRPr="006E753C" w:rsidRDefault="00F12AFC" w:rsidP="00824B4F">
            <w:pPr>
              <w:jc w:val="left"/>
            </w:pPr>
            <w:proofErr w:type="spellStart"/>
            <w:r>
              <w:t>Material</w:t>
            </w:r>
            <w:r w:rsidRPr="006E753C">
              <w:t>Sample.relatedSample</w:t>
            </w:r>
            <w:proofErr w:type="spellEnd"/>
          </w:p>
        </w:tc>
        <w:tc>
          <w:tcPr>
            <w:tcW w:w="2387" w:type="dxa"/>
            <w:shd w:val="clear" w:color="auto" w:fill="auto"/>
            <w:tcMar>
              <w:top w:w="100" w:type="dxa"/>
              <w:left w:w="100" w:type="dxa"/>
              <w:bottom w:w="100" w:type="dxa"/>
              <w:right w:w="100" w:type="dxa"/>
            </w:tcMar>
          </w:tcPr>
          <w:p w14:paraId="4216F21E"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05533388" w14:textId="228C7EB1" w:rsidR="00F12AFC" w:rsidRPr="006E753C" w:rsidRDefault="00F12AFC" w:rsidP="00824B4F">
            <w:pPr>
              <w:jc w:val="left"/>
            </w:pPr>
            <w:proofErr w:type="spellStart"/>
            <w:r w:rsidRPr="006E753C">
              <w:t>SF_</w:t>
            </w:r>
            <w:r w:rsidR="002A7B9F">
              <w:t>Specimen</w:t>
            </w:r>
            <w:r w:rsidRPr="006E753C">
              <w:t>.relatedSamplingFeature</w:t>
            </w:r>
            <w:proofErr w:type="spellEnd"/>
          </w:p>
        </w:tc>
      </w:tr>
      <w:tr w:rsidR="00F12AFC" w:rsidRPr="006E753C" w14:paraId="60D27BF8" w14:textId="77777777" w:rsidTr="00824B4F">
        <w:trPr>
          <w:trHeight w:val="651"/>
        </w:trPr>
        <w:tc>
          <w:tcPr>
            <w:tcW w:w="4243" w:type="dxa"/>
            <w:shd w:val="clear" w:color="auto" w:fill="auto"/>
            <w:tcMar>
              <w:top w:w="100" w:type="dxa"/>
              <w:left w:w="100" w:type="dxa"/>
              <w:bottom w:w="100" w:type="dxa"/>
              <w:right w:w="100" w:type="dxa"/>
            </w:tcMar>
          </w:tcPr>
          <w:p w14:paraId="06A68478" w14:textId="5FCB4F78" w:rsidR="00F12AFC" w:rsidRDefault="00F12AFC" w:rsidP="00824B4F">
            <w:pPr>
              <w:jc w:val="left"/>
            </w:pPr>
            <w:proofErr w:type="spellStart"/>
            <w:r>
              <w:t>Material</w:t>
            </w:r>
            <w:r w:rsidRPr="006E753C">
              <w:t>Sample.metadata</w:t>
            </w:r>
            <w:proofErr w:type="spellEnd"/>
          </w:p>
        </w:tc>
        <w:tc>
          <w:tcPr>
            <w:tcW w:w="2387" w:type="dxa"/>
            <w:shd w:val="clear" w:color="auto" w:fill="auto"/>
            <w:tcMar>
              <w:top w:w="100" w:type="dxa"/>
              <w:left w:w="100" w:type="dxa"/>
              <w:bottom w:w="100" w:type="dxa"/>
              <w:right w:w="100" w:type="dxa"/>
            </w:tcMar>
          </w:tcPr>
          <w:p w14:paraId="3D349821" w14:textId="77777777" w:rsidR="00F12AFC" w:rsidRPr="006E753C" w:rsidRDefault="00F12AFC" w:rsidP="00824B4F">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25BD0E18" w14:textId="4B4CE8A4" w:rsidR="00F12AFC" w:rsidRDefault="00F12AFC" w:rsidP="00824B4F">
            <w:pPr>
              <w:jc w:val="left"/>
            </w:pPr>
            <w:proofErr w:type="spellStart"/>
            <w:r w:rsidRPr="006E753C">
              <w:t>SF_</w:t>
            </w:r>
            <w:r w:rsidR="002A7B9F">
              <w:t>Specimen</w:t>
            </w:r>
            <w:r w:rsidRPr="006E753C">
              <w:t>.lineage</w:t>
            </w:r>
            <w:proofErr w:type="spellEnd"/>
          </w:p>
        </w:tc>
      </w:tr>
      <w:tr w:rsidR="00F12AFC" w:rsidRPr="006E753C" w14:paraId="48F9FE74" w14:textId="77777777" w:rsidTr="00824B4F">
        <w:trPr>
          <w:trHeight w:val="651"/>
        </w:trPr>
        <w:tc>
          <w:tcPr>
            <w:tcW w:w="4243" w:type="dxa"/>
            <w:shd w:val="clear" w:color="auto" w:fill="auto"/>
            <w:tcMar>
              <w:top w:w="100" w:type="dxa"/>
              <w:left w:w="100" w:type="dxa"/>
              <w:bottom w:w="100" w:type="dxa"/>
              <w:right w:w="100" w:type="dxa"/>
            </w:tcMar>
          </w:tcPr>
          <w:p w14:paraId="05EABD5A" w14:textId="33957215" w:rsidR="00F12AFC" w:rsidRDefault="00F12AFC" w:rsidP="00824B4F">
            <w:pPr>
              <w:jc w:val="left"/>
            </w:pPr>
            <w:proofErr w:type="spellStart"/>
            <w:r>
              <w:t>Material</w:t>
            </w:r>
            <w:r w:rsidRPr="006E753C">
              <w:t>Sample.parameter</w:t>
            </w:r>
            <w:proofErr w:type="spellEnd"/>
          </w:p>
        </w:tc>
        <w:tc>
          <w:tcPr>
            <w:tcW w:w="2387" w:type="dxa"/>
            <w:shd w:val="clear" w:color="auto" w:fill="auto"/>
            <w:tcMar>
              <w:top w:w="100" w:type="dxa"/>
              <w:left w:w="100" w:type="dxa"/>
              <w:bottom w:w="100" w:type="dxa"/>
              <w:right w:w="100" w:type="dxa"/>
            </w:tcMar>
          </w:tcPr>
          <w:p w14:paraId="196EDA86"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4CC1FC54" w14:textId="2918772E" w:rsidR="00F12AFC" w:rsidRDefault="00F12AFC" w:rsidP="00824B4F">
            <w:pPr>
              <w:jc w:val="left"/>
            </w:pPr>
            <w:proofErr w:type="spellStart"/>
            <w:r w:rsidRPr="006E753C">
              <w:t>SF_</w:t>
            </w:r>
            <w:r w:rsidR="002A7B9F">
              <w:t>Specimen</w:t>
            </w:r>
            <w:r w:rsidRPr="006E753C">
              <w:t>.parameter</w:t>
            </w:r>
            <w:proofErr w:type="spellEnd"/>
          </w:p>
        </w:tc>
      </w:tr>
      <w:tr w:rsidR="005E1D3A" w:rsidRPr="006E753C" w14:paraId="29D0576A" w14:textId="77777777" w:rsidTr="00824B4F">
        <w:trPr>
          <w:trHeight w:val="651"/>
        </w:trPr>
        <w:tc>
          <w:tcPr>
            <w:tcW w:w="4243" w:type="dxa"/>
            <w:shd w:val="clear" w:color="auto" w:fill="auto"/>
            <w:tcMar>
              <w:top w:w="100" w:type="dxa"/>
              <w:left w:w="100" w:type="dxa"/>
              <w:bottom w:w="100" w:type="dxa"/>
              <w:right w:w="100" w:type="dxa"/>
            </w:tcMar>
          </w:tcPr>
          <w:p w14:paraId="1C3B6BC1" w14:textId="7AA1695D" w:rsidR="005E1D3A" w:rsidRDefault="005E1D3A" w:rsidP="005E1D3A">
            <w:pPr>
              <w:jc w:val="left"/>
            </w:pPr>
            <w:proofErr w:type="spellStart"/>
            <w:r>
              <w:t>MaterialSample.sampling</w:t>
            </w:r>
            <w:proofErr w:type="spellEnd"/>
          </w:p>
        </w:tc>
        <w:tc>
          <w:tcPr>
            <w:tcW w:w="2387" w:type="dxa"/>
            <w:shd w:val="clear" w:color="auto" w:fill="auto"/>
            <w:tcMar>
              <w:top w:w="100" w:type="dxa"/>
              <w:left w:w="100" w:type="dxa"/>
              <w:bottom w:w="100" w:type="dxa"/>
              <w:right w:w="100" w:type="dxa"/>
            </w:tcMar>
          </w:tcPr>
          <w:p w14:paraId="2EA19538" w14:textId="0D83C035" w:rsidR="005E1D3A" w:rsidRPr="006E753C" w:rsidRDefault="005E1D3A" w:rsidP="005E1D3A">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7E6517A" w14:textId="12716DE0" w:rsidR="005E1D3A" w:rsidRDefault="005E1D3A" w:rsidP="005E1D3A">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143F0BA7" w14:textId="77777777" w:rsidTr="00824B4F">
        <w:trPr>
          <w:trHeight w:val="651"/>
        </w:trPr>
        <w:tc>
          <w:tcPr>
            <w:tcW w:w="4243" w:type="dxa"/>
            <w:shd w:val="clear" w:color="auto" w:fill="auto"/>
            <w:tcMar>
              <w:top w:w="100" w:type="dxa"/>
              <w:left w:w="100" w:type="dxa"/>
              <w:bottom w:w="100" w:type="dxa"/>
              <w:right w:w="100" w:type="dxa"/>
            </w:tcMar>
          </w:tcPr>
          <w:p w14:paraId="065BF1F8" w14:textId="5FD6E41F" w:rsidR="00967379" w:rsidRDefault="00967379" w:rsidP="00967379">
            <w:pPr>
              <w:jc w:val="left"/>
            </w:pPr>
            <w:proofErr w:type="spellStart"/>
            <w:r>
              <w:t>MaterialSample.preparationStep</w:t>
            </w:r>
            <w:proofErr w:type="spellEnd"/>
          </w:p>
        </w:tc>
        <w:tc>
          <w:tcPr>
            <w:tcW w:w="2387" w:type="dxa"/>
            <w:shd w:val="clear" w:color="auto" w:fill="auto"/>
            <w:tcMar>
              <w:top w:w="100" w:type="dxa"/>
              <w:left w:w="100" w:type="dxa"/>
              <w:bottom w:w="100" w:type="dxa"/>
              <w:right w:w="100" w:type="dxa"/>
            </w:tcMar>
          </w:tcPr>
          <w:p w14:paraId="105E6BD9" w14:textId="3C443CC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15C1284" w14:textId="20DDA20D" w:rsidR="00967379" w:rsidRDefault="00967379" w:rsidP="00967379">
            <w:pPr>
              <w:jc w:val="left"/>
            </w:pPr>
            <w:proofErr w:type="spellStart"/>
            <w:r>
              <w:t>SF_Specimen.processingDetails</w:t>
            </w:r>
            <w:proofErr w:type="spellEnd"/>
          </w:p>
        </w:tc>
      </w:tr>
      <w:tr w:rsidR="00967379" w:rsidRPr="006E753C" w14:paraId="436B8053" w14:textId="77777777" w:rsidTr="00824B4F">
        <w:trPr>
          <w:trHeight w:val="651"/>
        </w:trPr>
        <w:tc>
          <w:tcPr>
            <w:tcW w:w="4243" w:type="dxa"/>
            <w:shd w:val="clear" w:color="auto" w:fill="auto"/>
            <w:tcMar>
              <w:top w:w="100" w:type="dxa"/>
              <w:left w:w="100" w:type="dxa"/>
              <w:bottom w:w="100" w:type="dxa"/>
              <w:right w:w="100" w:type="dxa"/>
            </w:tcMar>
          </w:tcPr>
          <w:p w14:paraId="39A37D1C" w14:textId="178C8C3F" w:rsidR="00967379" w:rsidRDefault="00967379" w:rsidP="00967379">
            <w:pPr>
              <w:jc w:val="left"/>
            </w:pPr>
            <w:proofErr w:type="spellStart"/>
            <w:r>
              <w:t>MaterialSample.size</w:t>
            </w:r>
            <w:proofErr w:type="spellEnd"/>
          </w:p>
        </w:tc>
        <w:tc>
          <w:tcPr>
            <w:tcW w:w="2387" w:type="dxa"/>
            <w:shd w:val="clear" w:color="auto" w:fill="auto"/>
            <w:tcMar>
              <w:top w:w="100" w:type="dxa"/>
              <w:left w:w="100" w:type="dxa"/>
              <w:bottom w:w="100" w:type="dxa"/>
              <w:right w:w="100" w:type="dxa"/>
            </w:tcMar>
          </w:tcPr>
          <w:p w14:paraId="50037443" w14:textId="70E5F97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2F90070E" w14:textId="1AA235E4" w:rsidR="00967379" w:rsidRPr="006E753C" w:rsidRDefault="00967379" w:rsidP="00967379">
            <w:pPr>
              <w:jc w:val="left"/>
            </w:pPr>
            <w:proofErr w:type="spellStart"/>
            <w:r>
              <w:t>SF_Specimen.size</w:t>
            </w:r>
            <w:proofErr w:type="spellEnd"/>
          </w:p>
        </w:tc>
      </w:tr>
      <w:tr w:rsidR="00967379" w:rsidRPr="006E753C" w14:paraId="2AFB63FF" w14:textId="77777777" w:rsidTr="00824B4F">
        <w:trPr>
          <w:trHeight w:val="651"/>
        </w:trPr>
        <w:tc>
          <w:tcPr>
            <w:tcW w:w="4243" w:type="dxa"/>
            <w:shd w:val="clear" w:color="auto" w:fill="auto"/>
            <w:tcMar>
              <w:top w:w="100" w:type="dxa"/>
              <w:left w:w="100" w:type="dxa"/>
              <w:bottom w:w="100" w:type="dxa"/>
              <w:right w:w="100" w:type="dxa"/>
            </w:tcMar>
          </w:tcPr>
          <w:p w14:paraId="0E26BAA2" w14:textId="2753C84D" w:rsidR="00967379" w:rsidRDefault="00967379" w:rsidP="00967379">
            <w:pPr>
              <w:jc w:val="left"/>
            </w:pPr>
            <w:proofErr w:type="spellStart"/>
            <w:r>
              <w:t>MaterialSample.storageLocation</w:t>
            </w:r>
            <w:proofErr w:type="spellEnd"/>
          </w:p>
        </w:tc>
        <w:tc>
          <w:tcPr>
            <w:tcW w:w="2387" w:type="dxa"/>
            <w:shd w:val="clear" w:color="auto" w:fill="auto"/>
            <w:tcMar>
              <w:top w:w="100" w:type="dxa"/>
              <w:left w:w="100" w:type="dxa"/>
              <w:bottom w:w="100" w:type="dxa"/>
              <w:right w:w="100" w:type="dxa"/>
            </w:tcMar>
          </w:tcPr>
          <w:p w14:paraId="7ED2A174" w14:textId="009B47FB"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188DFB7" w14:textId="4556561E" w:rsidR="00967379" w:rsidRPr="006E753C" w:rsidRDefault="00967379" w:rsidP="00967379">
            <w:pPr>
              <w:jc w:val="left"/>
            </w:pPr>
            <w:proofErr w:type="spellStart"/>
            <w:r>
              <w:t>SF_Specimen.currentLocation</w:t>
            </w:r>
            <w:proofErr w:type="spellEnd"/>
          </w:p>
        </w:tc>
      </w:tr>
      <w:tr w:rsidR="00967379" w:rsidRPr="006E753C" w14:paraId="1032F836" w14:textId="77777777" w:rsidTr="00824B4F">
        <w:trPr>
          <w:trHeight w:val="651"/>
        </w:trPr>
        <w:tc>
          <w:tcPr>
            <w:tcW w:w="4243" w:type="dxa"/>
            <w:shd w:val="clear" w:color="auto" w:fill="auto"/>
            <w:tcMar>
              <w:top w:w="100" w:type="dxa"/>
              <w:left w:w="100" w:type="dxa"/>
              <w:bottom w:w="100" w:type="dxa"/>
              <w:right w:w="100" w:type="dxa"/>
            </w:tcMar>
          </w:tcPr>
          <w:p w14:paraId="0937F280" w14:textId="5709DA13" w:rsidR="00967379" w:rsidRDefault="00967379" w:rsidP="00967379">
            <w:pPr>
              <w:jc w:val="left"/>
            </w:pPr>
            <w:proofErr w:type="spellStart"/>
            <w:r>
              <w:t>MaterialSample.sourceLocation</w:t>
            </w:r>
            <w:proofErr w:type="spellEnd"/>
          </w:p>
        </w:tc>
        <w:tc>
          <w:tcPr>
            <w:tcW w:w="2387" w:type="dxa"/>
            <w:shd w:val="clear" w:color="auto" w:fill="auto"/>
            <w:tcMar>
              <w:top w:w="100" w:type="dxa"/>
              <w:left w:w="100" w:type="dxa"/>
              <w:bottom w:w="100" w:type="dxa"/>
              <w:right w:w="100" w:type="dxa"/>
            </w:tcMar>
          </w:tcPr>
          <w:p w14:paraId="425EC934" w14:textId="0129AE0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4959AC47" w14:textId="03BA5BBC" w:rsidR="00967379" w:rsidRPr="006E753C" w:rsidRDefault="00967379" w:rsidP="00967379">
            <w:pPr>
              <w:jc w:val="left"/>
            </w:pPr>
            <w:proofErr w:type="spellStart"/>
            <w:r>
              <w:t>SF_Specimen.samplingLocation</w:t>
            </w:r>
            <w:proofErr w:type="spellEnd"/>
          </w:p>
        </w:tc>
      </w:tr>
    </w:tbl>
    <w:p w14:paraId="34E2BE1C" w14:textId="77777777" w:rsidR="00F12AFC" w:rsidRDefault="00F12AFC" w:rsidP="00917C89">
      <w:pPr>
        <w:ind w:left="360"/>
        <w:rPr>
          <w:lang w:eastAsia="ja-JP"/>
        </w:rPr>
      </w:pPr>
    </w:p>
    <w:p w14:paraId="1795102A" w14:textId="77777777" w:rsidR="0040049D" w:rsidRDefault="0040049D" w:rsidP="00917C89">
      <w:pPr>
        <w:pStyle w:val="a2"/>
      </w:pPr>
      <w:bookmarkStart w:id="842" w:name="_Toc72768948"/>
      <w:r>
        <w:t>Observation and Sample collections</w:t>
      </w:r>
      <w:bookmarkEnd w:id="842"/>
    </w:p>
    <w:p w14:paraId="4C99EB5B" w14:textId="77777777" w:rsidR="0040049D" w:rsidRDefault="0040049D" w:rsidP="0040049D">
      <w:pPr>
        <w:rPr>
          <w:lang w:eastAsia="ja-JP"/>
        </w:rPr>
      </w:pPr>
      <w:r>
        <w:rPr>
          <w:lang w:eastAsia="ja-JP"/>
        </w:rPr>
        <w:t xml:space="preserve">ISO 19156 Edition 1 did not include a concept of an Observation collection. In Edition 2 it is added as class </w:t>
      </w:r>
      <w:proofErr w:type="spellStart"/>
      <w:r>
        <w:rPr>
          <w:lang w:eastAsia="ja-JP"/>
        </w:rPr>
        <w:t>ObservationCollection</w:t>
      </w:r>
      <w:proofErr w:type="spellEnd"/>
      <w:r>
        <w:rPr>
          <w:lang w:eastAsia="ja-JP"/>
        </w:rPr>
        <w:t xml:space="preserve"> in package Basic Observations with the following attributes, associations and cardinalities:</w:t>
      </w:r>
    </w:p>
    <w:p w14:paraId="1ED399FE" w14:textId="77777777" w:rsidR="005D5EE1" w:rsidRDefault="0040049D" w:rsidP="0040049D">
      <w:pPr>
        <w:pStyle w:val="ListParagraph"/>
        <w:numPr>
          <w:ilvl w:val="0"/>
          <w:numId w:val="12"/>
        </w:numPr>
        <w:rPr>
          <w:lang w:eastAsia="ja-JP"/>
        </w:rPr>
      </w:pPr>
      <w:r>
        <w:rPr>
          <w:lang w:eastAsia="ja-JP"/>
        </w:rPr>
        <w:t>member: Conceptual Observation schema: Observation [0..*]</w:t>
      </w:r>
    </w:p>
    <w:p w14:paraId="6E7559A4" w14:textId="77777777" w:rsidR="005D5EE1" w:rsidRDefault="0040049D" w:rsidP="0040049D">
      <w:pPr>
        <w:pStyle w:val="ListParagraph"/>
        <w:numPr>
          <w:ilvl w:val="0"/>
          <w:numId w:val="12"/>
        </w:numPr>
        <w:rPr>
          <w:lang w:eastAsia="ja-JP"/>
        </w:rPr>
      </w:pPr>
      <w:proofErr w:type="spellStart"/>
      <w:r>
        <w:rPr>
          <w:lang w:eastAsia="ja-JP"/>
        </w:rPr>
        <w:t>memberCharacteristics</w:t>
      </w:r>
      <w:proofErr w:type="spellEnd"/>
      <w:r>
        <w:rPr>
          <w:lang w:eastAsia="ja-JP"/>
        </w:rPr>
        <w:t xml:space="preserve">: </w:t>
      </w:r>
      <w:proofErr w:type="spellStart"/>
      <w:r>
        <w:rPr>
          <w:lang w:eastAsia="ja-JP"/>
        </w:rPr>
        <w:t>ObservationCharacteristics</w:t>
      </w:r>
      <w:proofErr w:type="spellEnd"/>
      <w:r>
        <w:rPr>
          <w:lang w:eastAsia="ja-JP"/>
        </w:rPr>
        <w:t xml:space="preserve"> [0..1]</w:t>
      </w:r>
    </w:p>
    <w:p w14:paraId="69BB48DB" w14:textId="77777777" w:rsidR="005D5EE1" w:rsidRDefault="0040049D" w:rsidP="0040049D">
      <w:pPr>
        <w:pStyle w:val="ListParagraph"/>
        <w:numPr>
          <w:ilvl w:val="0"/>
          <w:numId w:val="12"/>
        </w:numPr>
        <w:rPr>
          <w:lang w:eastAsia="ja-JP"/>
        </w:rPr>
      </w:pPr>
      <w:proofErr w:type="spellStart"/>
      <w:r>
        <w:rPr>
          <w:lang w:eastAsia="ja-JP"/>
        </w:rPr>
        <w:t>collectionType</w:t>
      </w:r>
      <w:proofErr w:type="spellEnd"/>
      <w:r>
        <w:rPr>
          <w:lang w:eastAsia="ja-JP"/>
        </w:rPr>
        <w:t xml:space="preserve">: </w:t>
      </w:r>
      <w:proofErr w:type="spellStart"/>
      <w:r>
        <w:rPr>
          <w:lang w:eastAsia="ja-JP"/>
        </w:rPr>
        <w:t>AbstractObservationCollectionTypeCodeListValue</w:t>
      </w:r>
      <w:proofErr w:type="spellEnd"/>
      <w:r>
        <w:rPr>
          <w:lang w:eastAsia="ja-JP"/>
        </w:rPr>
        <w:t xml:space="preserve"> [0..*]</w:t>
      </w:r>
    </w:p>
    <w:p w14:paraId="60976548" w14:textId="77777777" w:rsidR="005D5EE1" w:rsidRDefault="0040049D" w:rsidP="0040049D">
      <w:pPr>
        <w:pStyle w:val="ListParagraph"/>
        <w:numPr>
          <w:ilvl w:val="0"/>
          <w:numId w:val="12"/>
        </w:numPr>
        <w:rPr>
          <w:lang w:eastAsia="ja-JP"/>
        </w:rPr>
      </w:pPr>
      <w:proofErr w:type="spellStart"/>
      <w:r>
        <w:rPr>
          <w:lang w:eastAsia="ja-JP"/>
        </w:rPr>
        <w:t>relatedCollection</w:t>
      </w:r>
      <w:proofErr w:type="spellEnd"/>
      <w:r>
        <w:rPr>
          <w:lang w:eastAsia="ja-JP"/>
        </w:rPr>
        <w:t xml:space="preserve">: </w:t>
      </w:r>
      <w:proofErr w:type="spellStart"/>
      <w:r>
        <w:rPr>
          <w:lang w:eastAsia="ja-JP"/>
        </w:rPr>
        <w:t>ObservationCollection</w:t>
      </w:r>
      <w:proofErr w:type="spellEnd"/>
      <w:r>
        <w:rPr>
          <w:lang w:eastAsia="ja-JP"/>
        </w:rPr>
        <w:t xml:space="preserve"> [0..*]</w:t>
      </w:r>
    </w:p>
    <w:p w14:paraId="5C008763" w14:textId="58EECC39" w:rsidR="0040049D" w:rsidRDefault="0040049D" w:rsidP="00917C89">
      <w:pPr>
        <w:pStyle w:val="ListParagraph"/>
        <w:numPr>
          <w:ilvl w:val="0"/>
          <w:numId w:val="12"/>
        </w:numPr>
        <w:rPr>
          <w:lang w:eastAsia="ja-JP"/>
        </w:rPr>
      </w:pPr>
      <w:r>
        <w:rPr>
          <w:lang w:eastAsia="ja-JP"/>
        </w:rPr>
        <w:t>metadata: Any [0..*]</w:t>
      </w:r>
    </w:p>
    <w:p w14:paraId="6C70FE2A" w14:textId="2BCDCEB2" w:rsidR="0040049D" w:rsidRDefault="0040049D" w:rsidP="0040049D">
      <w:pPr>
        <w:rPr>
          <w:lang w:eastAsia="ja-JP"/>
        </w:rPr>
      </w:pPr>
      <w:r>
        <w:rPr>
          <w:lang w:eastAsia="ja-JP"/>
        </w:rPr>
        <w:lastRenderedPageBreak/>
        <w:t xml:space="preserve">One concrete specialization of the </w:t>
      </w:r>
      <w:proofErr w:type="spellStart"/>
      <w:r>
        <w:rPr>
          <w:lang w:eastAsia="ja-JP"/>
        </w:rPr>
        <w:t>AbstractObservationCollectionTypeCodeListValue</w:t>
      </w:r>
      <w:proofErr w:type="spellEnd"/>
      <w:r>
        <w:rPr>
          <w:lang w:eastAsia="ja-JP"/>
        </w:rPr>
        <w:t xml:space="preserve"> class is provided in the Basic Observations package: </w:t>
      </w:r>
      <w:proofErr w:type="spellStart"/>
      <w:r>
        <w:rPr>
          <w:lang w:eastAsia="ja-JP"/>
        </w:rPr>
        <w:t>CollectionTypeByMemberCharacteristicsSemantic</w:t>
      </w:r>
      <w:commentRangeStart w:id="843"/>
      <w:r>
        <w:rPr>
          <w:lang w:eastAsia="ja-JP"/>
        </w:rPr>
        <w:t>s</w:t>
      </w:r>
      <w:proofErr w:type="spellEnd"/>
      <w:r w:rsidR="00C634D8">
        <w:rPr>
          <w:rStyle w:val="FootnoteReference"/>
          <w:lang w:eastAsia="ja-JP"/>
        </w:rPr>
        <w:footnoteReference w:id="1"/>
      </w:r>
      <w:r>
        <w:rPr>
          <w:lang w:eastAsia="ja-JP"/>
        </w:rPr>
        <w:t xml:space="preserve"> </w:t>
      </w:r>
      <w:commentRangeEnd w:id="843"/>
      <w:r w:rsidR="0077641F">
        <w:rPr>
          <w:rStyle w:val="CommentReference"/>
        </w:rPr>
        <w:commentReference w:id="843"/>
      </w:r>
      <w:r>
        <w:rPr>
          <w:lang w:eastAsia="ja-JP"/>
        </w:rPr>
        <w:t xml:space="preserve">with an initial set of two values: </w:t>
      </w:r>
      <w:ins w:id="849" w:author="Katharina Schleidt" w:date="2021-07-06T12:37:00Z">
        <w:r w:rsidR="003D68CB">
          <w:rPr>
            <w:lang w:eastAsia="ja-JP"/>
          </w:rPr>
          <w:t>‘</w:t>
        </w:r>
      </w:ins>
      <w:r>
        <w:rPr>
          <w:lang w:eastAsia="ja-JP"/>
        </w:rPr>
        <w:t>homogenous</w:t>
      </w:r>
      <w:ins w:id="850" w:author="Katharina Schleidt" w:date="2021-07-06T12:37:00Z">
        <w:r w:rsidR="003D68CB">
          <w:rPr>
            <w:lang w:eastAsia="ja-JP"/>
          </w:rPr>
          <w:t>’</w:t>
        </w:r>
      </w:ins>
      <w:r>
        <w:rPr>
          <w:lang w:eastAsia="ja-JP"/>
        </w:rPr>
        <w:t xml:space="preserve"> and </w:t>
      </w:r>
      <w:ins w:id="851" w:author="Katharina Schleidt" w:date="2021-07-06T12:37:00Z">
        <w:r w:rsidR="003D68CB">
          <w:rPr>
            <w:lang w:eastAsia="ja-JP"/>
          </w:rPr>
          <w:t>‘</w:t>
        </w:r>
      </w:ins>
      <w:r>
        <w:rPr>
          <w:lang w:eastAsia="ja-JP"/>
        </w:rPr>
        <w:t>summarizing</w:t>
      </w:r>
      <w:ins w:id="852" w:author="Katharina Schleidt" w:date="2021-07-06T12:37:00Z">
        <w:r w:rsidR="003D68CB">
          <w:rPr>
            <w:lang w:eastAsia="ja-JP"/>
          </w:rPr>
          <w:t>’</w:t>
        </w:r>
      </w:ins>
      <w:r>
        <w:rPr>
          <w:lang w:eastAsia="ja-JP"/>
        </w:rPr>
        <w:t xml:space="preserve">, which define how the properties of the </w:t>
      </w:r>
      <w:proofErr w:type="spellStart"/>
      <w:r>
        <w:rPr>
          <w:lang w:eastAsia="ja-JP"/>
        </w:rPr>
        <w:t>ObservationCharacteristics</w:t>
      </w:r>
      <w:proofErr w:type="spellEnd"/>
      <w:r>
        <w:rPr>
          <w:lang w:eastAsia="ja-JP"/>
        </w:rPr>
        <w:t xml:space="preserve"> instances associated with the </w:t>
      </w:r>
      <w:proofErr w:type="spellStart"/>
      <w:r>
        <w:rPr>
          <w:lang w:eastAsia="ja-JP"/>
        </w:rPr>
        <w:t>ObservationCollection</w:t>
      </w:r>
      <w:proofErr w:type="spellEnd"/>
      <w:r>
        <w:rPr>
          <w:lang w:eastAsia="ja-JP"/>
        </w:rPr>
        <w:t xml:space="preserve"> instance relate to the corresponding properties of the collection members (see</w:t>
      </w:r>
      <w:r w:rsidR="005D5EE1">
        <w:rPr>
          <w:lang w:eastAsia="ja-JP"/>
        </w:rPr>
        <w:t xml:space="preserve"> clause</w:t>
      </w:r>
      <w:r>
        <w:rPr>
          <w:lang w:eastAsia="ja-JP"/>
        </w:rPr>
        <w:t xml:space="preserve"> </w:t>
      </w:r>
      <w:r w:rsidR="005D5EE1">
        <w:rPr>
          <w:lang w:eastAsia="ja-JP"/>
        </w:rPr>
        <w:fldChar w:fldCharType="begin"/>
      </w:r>
      <w:r w:rsidR="005D5EE1">
        <w:rPr>
          <w:lang w:eastAsia="ja-JP"/>
        </w:rPr>
        <w:instrText xml:space="preserve"> REF _Ref72766580 \h </w:instrText>
      </w:r>
      <w:r w:rsidR="005D5EE1">
        <w:rPr>
          <w:lang w:eastAsia="ja-JP"/>
        </w:rPr>
      </w:r>
      <w:r w:rsidR="005D5EE1">
        <w:rPr>
          <w:lang w:eastAsia="ja-JP"/>
        </w:rPr>
        <w:fldChar w:fldCharType="separate"/>
      </w:r>
      <w:r w:rsidR="005D5EE1" w:rsidRPr="003C74B7">
        <w:t xml:space="preserve">Attribute </w:t>
      </w:r>
      <w:proofErr w:type="spellStart"/>
      <w:r w:rsidR="005D5EE1" w:rsidRPr="003C74B7">
        <w:t>collectionType</w:t>
      </w:r>
      <w:proofErr w:type="spellEnd"/>
      <w:r w:rsidR="005D5EE1">
        <w:rPr>
          <w:lang w:eastAsia="ja-JP"/>
        </w:rPr>
        <w:fldChar w:fldCharType="end"/>
      </w:r>
      <w:r>
        <w:rPr>
          <w:lang w:eastAsia="ja-JP"/>
        </w:rPr>
        <w:t xml:space="preserve">). Other Observation collection classifications may be added by specializing the </w:t>
      </w:r>
      <w:proofErr w:type="spellStart"/>
      <w:r>
        <w:rPr>
          <w:lang w:eastAsia="ja-JP"/>
        </w:rPr>
        <w:t>AbstractObservationCollectionTypeCodeListValue</w:t>
      </w:r>
      <w:proofErr w:type="spellEnd"/>
      <w:r>
        <w:rPr>
          <w:lang w:eastAsia="ja-JP"/>
        </w:rPr>
        <w:t xml:space="preserve"> as required.</w:t>
      </w:r>
    </w:p>
    <w:p w14:paraId="45D389E4" w14:textId="77777777" w:rsidR="0040049D" w:rsidRDefault="0040049D" w:rsidP="0040049D">
      <w:pPr>
        <w:rPr>
          <w:lang w:eastAsia="ja-JP"/>
        </w:rPr>
      </w:pPr>
      <w:r>
        <w:rPr>
          <w:lang w:eastAsia="ja-JP"/>
        </w:rPr>
        <w:t xml:space="preserve">Edition 1 provided a collection of Sampling features as </w:t>
      </w:r>
      <w:proofErr w:type="spellStart"/>
      <w:r>
        <w:rPr>
          <w:lang w:eastAsia="ja-JP"/>
        </w:rPr>
        <w:t>SF_SamplingFeatureCollection</w:t>
      </w:r>
      <w:proofErr w:type="spellEnd"/>
      <w:r>
        <w:rPr>
          <w:lang w:eastAsia="ja-JP"/>
        </w:rPr>
        <w:t xml:space="preserve"> class with a single association role member: </w:t>
      </w:r>
      <w:proofErr w:type="spellStart"/>
      <w:r>
        <w:rPr>
          <w:lang w:eastAsia="ja-JP"/>
        </w:rPr>
        <w:t>SF_SamplingFeature</w:t>
      </w:r>
      <w:proofErr w:type="spellEnd"/>
      <w:r>
        <w:rPr>
          <w:lang w:eastAsia="ja-JP"/>
        </w:rPr>
        <w:t xml:space="preserve">. In Edition 2 this is modelled as </w:t>
      </w:r>
      <w:proofErr w:type="spellStart"/>
      <w:r>
        <w:rPr>
          <w:lang w:eastAsia="ja-JP"/>
        </w:rPr>
        <w:t>SampleCollection</w:t>
      </w:r>
      <w:proofErr w:type="spellEnd"/>
      <w:r>
        <w:rPr>
          <w:lang w:eastAsia="ja-JP"/>
        </w:rPr>
        <w:t xml:space="preserve"> class in the Basic Samples package with the following attributes, associations and cardinalities:</w:t>
      </w:r>
    </w:p>
    <w:p w14:paraId="43EB827D" w14:textId="77777777" w:rsidR="005D5EE1" w:rsidRDefault="0040049D" w:rsidP="0040049D">
      <w:pPr>
        <w:pStyle w:val="ListParagraph"/>
        <w:numPr>
          <w:ilvl w:val="0"/>
          <w:numId w:val="12"/>
        </w:numPr>
        <w:rPr>
          <w:lang w:eastAsia="ja-JP"/>
        </w:rPr>
      </w:pPr>
      <w:r>
        <w:rPr>
          <w:lang w:eastAsia="ja-JP"/>
        </w:rPr>
        <w:t>member: Conceptual Sample schema: Sample [0..*]</w:t>
      </w:r>
    </w:p>
    <w:p w14:paraId="55B0A7DD" w14:textId="77777777" w:rsidR="005D5EE1" w:rsidRDefault="0040049D" w:rsidP="0040049D">
      <w:pPr>
        <w:pStyle w:val="ListParagraph"/>
        <w:numPr>
          <w:ilvl w:val="0"/>
          <w:numId w:val="12"/>
        </w:numPr>
        <w:rPr>
          <w:lang w:eastAsia="ja-JP"/>
        </w:rPr>
      </w:pPr>
      <w:proofErr w:type="spellStart"/>
      <w:r>
        <w:rPr>
          <w:lang w:eastAsia="ja-JP"/>
        </w:rPr>
        <w:t>relatedCollection</w:t>
      </w:r>
      <w:proofErr w:type="spellEnd"/>
      <w:r>
        <w:rPr>
          <w:lang w:eastAsia="ja-JP"/>
        </w:rPr>
        <w:t xml:space="preserve">: </w:t>
      </w:r>
      <w:proofErr w:type="spellStart"/>
      <w:r>
        <w:rPr>
          <w:lang w:eastAsia="ja-JP"/>
        </w:rPr>
        <w:t>SampleCollection</w:t>
      </w:r>
      <w:proofErr w:type="spellEnd"/>
      <w:r>
        <w:rPr>
          <w:lang w:eastAsia="ja-JP"/>
        </w:rPr>
        <w:t xml:space="preserve"> [0..*]</w:t>
      </w:r>
    </w:p>
    <w:p w14:paraId="2478322C" w14:textId="59739938" w:rsidR="0040049D" w:rsidRDefault="0040049D" w:rsidP="00917C89">
      <w:pPr>
        <w:pStyle w:val="ListParagraph"/>
        <w:numPr>
          <w:ilvl w:val="0"/>
          <w:numId w:val="12"/>
        </w:numPr>
        <w:rPr>
          <w:lang w:eastAsia="ja-JP"/>
        </w:rPr>
      </w:pPr>
      <w:r>
        <w:rPr>
          <w:lang w:eastAsia="ja-JP"/>
        </w:rPr>
        <w:t>metadata: Any [0..*]</w:t>
      </w:r>
    </w:p>
    <w:p w14:paraId="3229906F" w14:textId="289BA9AE" w:rsidR="0040049D" w:rsidRDefault="0040049D" w:rsidP="0040049D">
      <w:pPr>
        <w:rPr>
          <w:lang w:eastAsia="ja-JP"/>
        </w:rPr>
      </w:pPr>
      <w:r>
        <w:rPr>
          <w:lang w:eastAsia="ja-JP"/>
        </w:rPr>
        <w:t xml:space="preserve">Unlike </w:t>
      </w:r>
      <w:proofErr w:type="spellStart"/>
      <w:r>
        <w:rPr>
          <w:lang w:eastAsia="ja-JP"/>
        </w:rPr>
        <w:t>ObservationCollections</w:t>
      </w:r>
      <w:proofErr w:type="spellEnd"/>
      <w:r>
        <w:rPr>
          <w:lang w:eastAsia="ja-JP"/>
        </w:rPr>
        <w:t xml:space="preserve">, the </w:t>
      </w:r>
      <w:proofErr w:type="spellStart"/>
      <w:r>
        <w:rPr>
          <w:lang w:eastAsia="ja-JP"/>
        </w:rPr>
        <w:t>SampleCollections</w:t>
      </w:r>
      <w:proofErr w:type="spellEnd"/>
      <w:r>
        <w:rPr>
          <w:lang w:eastAsia="ja-JP"/>
        </w:rPr>
        <w:t xml:space="preserve"> are not classified, and do not have a dedicated mechanism for providing shared or summarized property values.</w:t>
      </w:r>
    </w:p>
    <w:p w14:paraId="08A32D57" w14:textId="336E2C7F" w:rsidR="00CE68F1" w:rsidRDefault="00CE68F1" w:rsidP="00CE68F1">
      <w:pPr>
        <w:ind w:left="360"/>
        <w:rPr>
          <w:lang w:eastAsia="ja-JP"/>
        </w:rPr>
      </w:pPr>
      <w:r>
        <w:rPr>
          <w:lang w:eastAsia="ja-JP"/>
        </w:rPr>
        <w:t xml:space="preserve">The </w:t>
      </w:r>
      <w:r w:rsidR="00022AAF">
        <w:rPr>
          <w:lang w:eastAsia="ja-JP"/>
        </w:rPr>
        <w:fldChar w:fldCharType="begin"/>
      </w:r>
      <w:r w:rsidR="00022AAF">
        <w:rPr>
          <w:lang w:eastAsia="ja-JP"/>
        </w:rPr>
        <w:instrText xml:space="preserve"> REF _Ref74298221 \h </w:instrText>
      </w:r>
      <w:r w:rsidR="00022AAF">
        <w:rPr>
          <w:lang w:eastAsia="ja-JP"/>
        </w:rPr>
      </w:r>
      <w:r w:rsidR="00022AAF">
        <w:rPr>
          <w:lang w:eastAsia="ja-JP"/>
        </w:rPr>
        <w:fldChar w:fldCharType="separate"/>
      </w:r>
      <w:r w:rsidR="00022AAF" w:rsidRPr="00824B4F">
        <w:rPr>
          <w:b/>
          <w:bCs/>
          <w:sz w:val="20"/>
          <w:szCs w:val="20"/>
        </w:rPr>
        <w:t xml:space="preserve">Table </w:t>
      </w:r>
      <w:r w:rsidR="00022AAF">
        <w:rPr>
          <w:b/>
          <w:bCs/>
          <w:noProof/>
          <w:sz w:val="20"/>
          <w:szCs w:val="20"/>
        </w:rPr>
        <w:t>12</w:t>
      </w:r>
      <w:r w:rsidR="00022AAF">
        <w:rPr>
          <w:lang w:eastAsia="ja-JP"/>
        </w:rPr>
        <w:fldChar w:fldCharType="end"/>
      </w:r>
      <w:r w:rsidR="00022AAF">
        <w:rPr>
          <w:lang w:eastAsia="ja-JP"/>
        </w:rPr>
        <w:t xml:space="preserve"> </w:t>
      </w:r>
      <w:r>
        <w:rPr>
          <w:lang w:eastAsia="ja-JP"/>
        </w:rPr>
        <w:t xml:space="preserve">summarizes the </w:t>
      </w:r>
      <w:proofErr w:type="spellStart"/>
      <w:r>
        <w:rPr>
          <w:lang w:eastAsia="ja-JP"/>
        </w:rPr>
        <w:t>SampleCollection</w:t>
      </w:r>
      <w:proofErr w:type="spellEnd"/>
      <w:r>
        <w:rPr>
          <w:lang w:eastAsia="ja-JP"/>
        </w:rPr>
        <w:t xml:space="preserve"> mappings from the edition 2 Basic Samples package to edition 1. </w:t>
      </w:r>
    </w:p>
    <w:p w14:paraId="770F0D76" w14:textId="36318E5A" w:rsidR="00CE68F1" w:rsidRPr="00824B4F" w:rsidRDefault="00CE68F1" w:rsidP="00CE68F1">
      <w:pPr>
        <w:ind w:left="360"/>
        <w:jc w:val="center"/>
        <w:rPr>
          <w:b/>
          <w:bCs/>
          <w:sz w:val="20"/>
          <w:szCs w:val="20"/>
        </w:rPr>
      </w:pPr>
      <w:bookmarkStart w:id="853" w:name="_Ref74298221"/>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12</w:t>
      </w:r>
      <w:r w:rsidRPr="00824B4F">
        <w:rPr>
          <w:b/>
          <w:bCs/>
          <w:sz w:val="20"/>
          <w:szCs w:val="20"/>
        </w:rPr>
        <w:fldChar w:fldCharType="end"/>
      </w:r>
      <w:bookmarkEnd w:id="853"/>
      <w:r w:rsidRPr="00824B4F">
        <w:rPr>
          <w:b/>
          <w:bCs/>
          <w:sz w:val="20"/>
          <w:szCs w:val="20"/>
        </w:rPr>
        <w:t xml:space="preserve"> — </w:t>
      </w:r>
      <w:proofErr w:type="spellStart"/>
      <w:r w:rsidRPr="00824B4F">
        <w:rPr>
          <w:b/>
          <w:bCs/>
          <w:sz w:val="20"/>
          <w:szCs w:val="20"/>
        </w:rPr>
        <w:t>Sample</w:t>
      </w:r>
      <w:r>
        <w:rPr>
          <w:b/>
          <w:bCs/>
          <w:sz w:val="20"/>
          <w:szCs w:val="20"/>
        </w:rPr>
        <w:t>Collection</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CE68F1" w:rsidRPr="006E753C" w14:paraId="1EAD734D" w14:textId="77777777" w:rsidTr="00824B4F">
        <w:trPr>
          <w:trHeight w:val="651"/>
        </w:trPr>
        <w:tc>
          <w:tcPr>
            <w:tcW w:w="4243" w:type="dxa"/>
            <w:shd w:val="clear" w:color="auto" w:fill="auto"/>
            <w:tcMar>
              <w:top w:w="100" w:type="dxa"/>
              <w:left w:w="100" w:type="dxa"/>
              <w:bottom w:w="100" w:type="dxa"/>
              <w:right w:w="100" w:type="dxa"/>
            </w:tcMar>
          </w:tcPr>
          <w:p w14:paraId="1784642D" w14:textId="77777777" w:rsidR="00CE68F1" w:rsidRPr="00824B4F" w:rsidRDefault="00CE68F1"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4D03D303" w14:textId="77777777" w:rsidR="00CE68F1" w:rsidRPr="00824B4F" w:rsidRDefault="00CE68F1"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26C2EA91" w14:textId="77777777" w:rsidR="00CE68F1" w:rsidRPr="00824B4F" w:rsidRDefault="00CE68F1" w:rsidP="00824B4F">
            <w:pPr>
              <w:jc w:val="left"/>
              <w:rPr>
                <w:b/>
                <w:bCs/>
              </w:rPr>
            </w:pPr>
            <w:r w:rsidRPr="00824B4F">
              <w:rPr>
                <w:b/>
                <w:bCs/>
              </w:rPr>
              <w:t>Edition 1 class / property</w:t>
            </w:r>
          </w:p>
        </w:tc>
      </w:tr>
      <w:tr w:rsidR="00CE68F1" w:rsidRPr="006E753C" w14:paraId="4AD2C4FB" w14:textId="77777777" w:rsidTr="00824B4F">
        <w:trPr>
          <w:trHeight w:val="651"/>
        </w:trPr>
        <w:tc>
          <w:tcPr>
            <w:tcW w:w="4243" w:type="dxa"/>
            <w:shd w:val="clear" w:color="auto" w:fill="auto"/>
            <w:tcMar>
              <w:top w:w="100" w:type="dxa"/>
              <w:left w:w="100" w:type="dxa"/>
              <w:bottom w:w="100" w:type="dxa"/>
              <w:right w:w="100" w:type="dxa"/>
            </w:tcMar>
          </w:tcPr>
          <w:p w14:paraId="7F2D1468" w14:textId="6AE37301" w:rsidR="00CE68F1" w:rsidRPr="006E753C" w:rsidRDefault="00CE68F1" w:rsidP="00824B4F">
            <w:pPr>
              <w:jc w:val="left"/>
            </w:pPr>
            <w:proofErr w:type="spellStart"/>
            <w:r>
              <w:t>SampleCollection</w:t>
            </w:r>
            <w:proofErr w:type="spellEnd"/>
          </w:p>
        </w:tc>
        <w:tc>
          <w:tcPr>
            <w:tcW w:w="2387" w:type="dxa"/>
            <w:shd w:val="clear" w:color="auto" w:fill="auto"/>
            <w:tcMar>
              <w:top w:w="100" w:type="dxa"/>
              <w:left w:w="100" w:type="dxa"/>
              <w:bottom w:w="100" w:type="dxa"/>
              <w:right w:w="100" w:type="dxa"/>
            </w:tcMar>
          </w:tcPr>
          <w:p w14:paraId="7F74C5E6" w14:textId="77777777" w:rsidR="00CE68F1" w:rsidRPr="006E753C" w:rsidRDefault="00CE68F1" w:rsidP="00824B4F">
            <w:pPr>
              <w:jc w:val="left"/>
            </w:pPr>
            <w:r w:rsidRPr="006E753C">
              <w:t>equivalent class</w:t>
            </w:r>
          </w:p>
        </w:tc>
        <w:tc>
          <w:tcPr>
            <w:tcW w:w="3141" w:type="dxa"/>
            <w:shd w:val="clear" w:color="auto" w:fill="auto"/>
            <w:tcMar>
              <w:top w:w="100" w:type="dxa"/>
              <w:left w:w="100" w:type="dxa"/>
              <w:bottom w:w="100" w:type="dxa"/>
              <w:right w:w="100" w:type="dxa"/>
            </w:tcMar>
          </w:tcPr>
          <w:p w14:paraId="3DD90CF4" w14:textId="7DE02F45" w:rsidR="00CE68F1" w:rsidRPr="006E753C" w:rsidRDefault="00CE68F1" w:rsidP="00824B4F">
            <w:pPr>
              <w:jc w:val="left"/>
            </w:pPr>
            <w:proofErr w:type="spellStart"/>
            <w:r>
              <w:t>SF_SamplingFeatureCollection</w:t>
            </w:r>
            <w:proofErr w:type="spellEnd"/>
          </w:p>
        </w:tc>
      </w:tr>
      <w:tr w:rsidR="00022AAF" w:rsidRPr="006E753C" w14:paraId="4CE306B1" w14:textId="77777777" w:rsidTr="00824B4F">
        <w:trPr>
          <w:trHeight w:val="651"/>
        </w:trPr>
        <w:tc>
          <w:tcPr>
            <w:tcW w:w="4243" w:type="dxa"/>
            <w:shd w:val="clear" w:color="auto" w:fill="auto"/>
            <w:tcMar>
              <w:top w:w="100" w:type="dxa"/>
              <w:left w:w="100" w:type="dxa"/>
              <w:bottom w:w="100" w:type="dxa"/>
              <w:right w:w="100" w:type="dxa"/>
            </w:tcMar>
          </w:tcPr>
          <w:p w14:paraId="3B5574B8" w14:textId="43A2A625" w:rsidR="00022AAF" w:rsidRDefault="00022AAF" w:rsidP="00824B4F">
            <w:pPr>
              <w:jc w:val="left"/>
            </w:pPr>
            <w:proofErr w:type="spellStart"/>
            <w:r>
              <w:t>SampleCollection.member</w:t>
            </w:r>
            <w:proofErr w:type="spellEnd"/>
          </w:p>
        </w:tc>
        <w:tc>
          <w:tcPr>
            <w:tcW w:w="2387" w:type="dxa"/>
            <w:shd w:val="clear" w:color="auto" w:fill="auto"/>
            <w:tcMar>
              <w:top w:w="100" w:type="dxa"/>
              <w:left w:w="100" w:type="dxa"/>
              <w:bottom w:w="100" w:type="dxa"/>
              <w:right w:w="100" w:type="dxa"/>
            </w:tcMar>
          </w:tcPr>
          <w:p w14:paraId="586B861E" w14:textId="378A85DC" w:rsidR="00022AAF" w:rsidRPr="006E753C" w:rsidRDefault="00022AAF" w:rsidP="00824B4F">
            <w:pPr>
              <w:jc w:val="left"/>
            </w:pPr>
            <w:r w:rsidRPr="006E753C">
              <w:t>equivalent property</w:t>
            </w:r>
          </w:p>
        </w:tc>
        <w:tc>
          <w:tcPr>
            <w:tcW w:w="3141" w:type="dxa"/>
            <w:shd w:val="clear" w:color="auto" w:fill="auto"/>
            <w:tcMar>
              <w:top w:w="100" w:type="dxa"/>
              <w:left w:w="100" w:type="dxa"/>
              <w:bottom w:w="100" w:type="dxa"/>
              <w:right w:w="100" w:type="dxa"/>
            </w:tcMar>
          </w:tcPr>
          <w:p w14:paraId="30050D7B" w14:textId="526B9CE1" w:rsidR="00022AAF" w:rsidRPr="006E753C" w:rsidRDefault="00022AAF" w:rsidP="00824B4F">
            <w:pPr>
              <w:jc w:val="left"/>
            </w:pPr>
            <w:proofErr w:type="spellStart"/>
            <w:r>
              <w:t>SF_samplingFeatureCollection.member</w:t>
            </w:r>
            <w:proofErr w:type="spellEnd"/>
          </w:p>
        </w:tc>
      </w:tr>
      <w:tr w:rsidR="00CE68F1" w:rsidRPr="006E753C" w14:paraId="149302BD" w14:textId="77777777" w:rsidTr="00824B4F">
        <w:trPr>
          <w:trHeight w:val="651"/>
        </w:trPr>
        <w:tc>
          <w:tcPr>
            <w:tcW w:w="4243" w:type="dxa"/>
            <w:shd w:val="clear" w:color="auto" w:fill="auto"/>
            <w:tcMar>
              <w:top w:w="100" w:type="dxa"/>
              <w:left w:w="100" w:type="dxa"/>
              <w:bottom w:w="100" w:type="dxa"/>
              <w:right w:w="100" w:type="dxa"/>
            </w:tcMar>
          </w:tcPr>
          <w:p w14:paraId="12DBB0F2" w14:textId="256524EF" w:rsidR="00CE68F1" w:rsidRPr="006E753C" w:rsidRDefault="00022AAF" w:rsidP="00824B4F">
            <w:pPr>
              <w:jc w:val="left"/>
            </w:pPr>
            <w:proofErr w:type="spellStart"/>
            <w:r>
              <w:t>SampleCollection</w:t>
            </w:r>
            <w:r w:rsidR="00CE68F1" w:rsidRPr="006E753C">
              <w:t>.</w:t>
            </w:r>
            <w:r>
              <w:t>relatedCollection</w:t>
            </w:r>
            <w:proofErr w:type="spellEnd"/>
          </w:p>
        </w:tc>
        <w:tc>
          <w:tcPr>
            <w:tcW w:w="2387" w:type="dxa"/>
            <w:shd w:val="clear" w:color="auto" w:fill="auto"/>
            <w:tcMar>
              <w:top w:w="100" w:type="dxa"/>
              <w:left w:w="100" w:type="dxa"/>
              <w:bottom w:w="100" w:type="dxa"/>
              <w:right w:w="100" w:type="dxa"/>
            </w:tcMar>
          </w:tcPr>
          <w:p w14:paraId="111FECA3" w14:textId="0D993473" w:rsidR="00CE68F1" w:rsidRPr="006E753C" w:rsidRDefault="00CE68F1" w:rsidP="00824B4F">
            <w:pPr>
              <w:jc w:val="left"/>
            </w:pPr>
          </w:p>
        </w:tc>
        <w:tc>
          <w:tcPr>
            <w:tcW w:w="3141" w:type="dxa"/>
            <w:shd w:val="clear" w:color="auto" w:fill="auto"/>
            <w:tcMar>
              <w:top w:w="100" w:type="dxa"/>
              <w:left w:w="100" w:type="dxa"/>
              <w:bottom w:w="100" w:type="dxa"/>
              <w:right w:w="100" w:type="dxa"/>
            </w:tcMar>
          </w:tcPr>
          <w:p w14:paraId="10C5EFF3" w14:textId="2EE2DAB4" w:rsidR="00CE68F1" w:rsidRPr="006E753C" w:rsidRDefault="00022AAF" w:rsidP="00824B4F">
            <w:pPr>
              <w:jc w:val="left"/>
            </w:pPr>
            <w:r>
              <w:t>(no match)</w:t>
            </w:r>
          </w:p>
        </w:tc>
      </w:tr>
    </w:tbl>
    <w:p w14:paraId="76C94D07" w14:textId="77777777" w:rsidR="00CE68F1" w:rsidRDefault="00CE68F1" w:rsidP="0040049D">
      <w:pPr>
        <w:rPr>
          <w:lang w:eastAsia="ja-JP"/>
        </w:rPr>
      </w:pPr>
    </w:p>
    <w:p w14:paraId="7F96D2FA" w14:textId="77777777" w:rsidR="0040049D" w:rsidRDefault="0040049D" w:rsidP="00917C89">
      <w:pPr>
        <w:pStyle w:val="a2"/>
      </w:pPr>
      <w:bookmarkStart w:id="854" w:name="_Toc72768949"/>
      <w:bookmarkStart w:id="855" w:name="_Hlk84855850"/>
      <w:r>
        <w:t xml:space="preserve">Hard-typing vs. soft typing and </w:t>
      </w:r>
      <w:proofErr w:type="spellStart"/>
      <w:r>
        <w:t>codelist</w:t>
      </w:r>
      <w:proofErr w:type="spellEnd"/>
      <w:r>
        <w:t xml:space="preserve"> use</w:t>
      </w:r>
      <w:bookmarkEnd w:id="854"/>
    </w:p>
    <w:bookmarkEnd w:id="855"/>
    <w:p w14:paraId="30537FFA" w14:textId="0DAD807D" w:rsidR="0040049D" w:rsidRDefault="0040049D" w:rsidP="0040049D">
      <w:pPr>
        <w:rPr>
          <w:lang w:eastAsia="ja-JP"/>
        </w:rPr>
      </w:pPr>
      <w:r>
        <w:rPr>
          <w:lang w:eastAsia="ja-JP"/>
        </w:rPr>
        <w:t xml:space="preserve">Observation classification by result type and </w:t>
      </w:r>
      <w:proofErr w:type="spellStart"/>
      <w:r>
        <w:rPr>
          <w:lang w:eastAsia="ja-JP"/>
        </w:rPr>
        <w:t>SpatialSamplingFeature</w:t>
      </w:r>
      <w:proofErr w:type="spellEnd"/>
      <w:r>
        <w:rPr>
          <w:lang w:eastAsia="ja-JP"/>
        </w:rPr>
        <w:t xml:space="preserve"> by the shape geometry type provided as sub-classes in the ISO 19156 Edition 1 are modelled using soft-typing based </w:t>
      </w:r>
      <w:del w:id="856" w:author="Katharina Schleidt" w:date="2021-07-06T12:39:00Z">
        <w:r w:rsidDel="0077641F">
          <w:rPr>
            <w:lang w:eastAsia="ja-JP"/>
          </w:rPr>
          <w:delText xml:space="preserve"> </w:delText>
        </w:r>
      </w:del>
      <w:r>
        <w:rPr>
          <w:lang w:eastAsia="ja-JP"/>
        </w:rPr>
        <w:t>classification schemes in Edition 2 (</w:t>
      </w:r>
      <w:proofErr w:type="spellStart"/>
      <w:r>
        <w:rPr>
          <w:lang w:eastAsia="ja-JP"/>
        </w:rPr>
        <w:t>AbstractObservationCharacteristics.observationType</w:t>
      </w:r>
      <w:proofErr w:type="spellEnd"/>
      <w:r>
        <w:rPr>
          <w:lang w:eastAsia="ja-JP"/>
        </w:rPr>
        <w:t xml:space="preserve"> and </w:t>
      </w:r>
      <w:proofErr w:type="spellStart"/>
      <w:r>
        <w:rPr>
          <w:lang w:eastAsia="ja-JP"/>
        </w:rPr>
        <w:t>AbstractSample.sampleType</w:t>
      </w:r>
      <w:proofErr w:type="spellEnd"/>
      <w:r>
        <w:rPr>
          <w:lang w:eastAsia="ja-JP"/>
        </w:rPr>
        <w:t>). This transition from hard-typing to soft-typing has been done to allow the use of the most appropriate Observation and Sample classification schemes to be used in the domain models, as well as to allow a single Observation and Sample instance to be classified using multiple classification schemes.</w:t>
      </w:r>
    </w:p>
    <w:p w14:paraId="5D5EEB02" w14:textId="1716946B" w:rsidR="00316DFC" w:rsidRDefault="0040049D" w:rsidP="0040049D">
      <w:pPr>
        <w:rPr>
          <w:ins w:id="857" w:author="Ilkka Rinne" w:date="2021-08-03T15:37:00Z"/>
          <w:lang w:eastAsia="ja-JP"/>
        </w:rPr>
      </w:pPr>
      <w:r>
        <w:rPr>
          <w:lang w:eastAsia="ja-JP"/>
        </w:rPr>
        <w:lastRenderedPageBreak/>
        <w:t xml:space="preserve">Concrete </w:t>
      </w:r>
      <w:proofErr w:type="spellStart"/>
      <w:r>
        <w:rPr>
          <w:lang w:eastAsia="ja-JP"/>
        </w:rPr>
        <w:t>codelists</w:t>
      </w:r>
      <w:proofErr w:type="spellEnd"/>
      <w:r>
        <w:rPr>
          <w:lang w:eastAsia="ja-JP"/>
        </w:rPr>
        <w:t xml:space="preserve"> are provided for both the result type based Observation classification and the shape geometry </w:t>
      </w:r>
      <w:proofErr w:type="spellStart"/>
      <w:r>
        <w:rPr>
          <w:lang w:eastAsia="ja-JP"/>
        </w:rPr>
        <w:t>SpatialSample</w:t>
      </w:r>
      <w:proofErr w:type="spellEnd"/>
      <w:r>
        <w:rPr>
          <w:lang w:eastAsia="ja-JP"/>
        </w:rPr>
        <w:t xml:space="preserve"> classification. Any additional Observation and Sample classification schemes can be provided in the domain models by extending the </w:t>
      </w:r>
      <w:proofErr w:type="spellStart"/>
      <w:r>
        <w:rPr>
          <w:lang w:eastAsia="ja-JP"/>
        </w:rPr>
        <w:t>AbstractObservationTypeCodeListValue</w:t>
      </w:r>
      <w:proofErr w:type="spellEnd"/>
      <w:r>
        <w:rPr>
          <w:lang w:eastAsia="ja-JP"/>
        </w:rPr>
        <w:t xml:space="preserve"> and </w:t>
      </w:r>
      <w:proofErr w:type="spellStart"/>
      <w:r>
        <w:rPr>
          <w:lang w:eastAsia="ja-JP"/>
        </w:rPr>
        <w:t>AbstractSampleTypeCodeListValue</w:t>
      </w:r>
      <w:proofErr w:type="spellEnd"/>
      <w:r>
        <w:rPr>
          <w:lang w:eastAsia="ja-JP"/>
        </w:rPr>
        <w:t xml:space="preserve"> classes</w:t>
      </w:r>
      <w:ins w:id="858" w:author="Ilkka Rinne" w:date="2021-08-03T15:37:00Z">
        <w:r w:rsidR="00316DFC">
          <w:rPr>
            <w:lang w:eastAsia="ja-JP"/>
          </w:rPr>
          <w:t xml:space="preserve">, as illustrated </w:t>
        </w:r>
      </w:ins>
      <w:ins w:id="859" w:author="Ilkka Rinne" w:date="2021-08-03T15:44:00Z">
        <w:r w:rsidR="0018089C">
          <w:rPr>
            <w:lang w:eastAsia="ja-JP"/>
          </w:rPr>
          <w:t xml:space="preserve">for classification of Samples </w:t>
        </w:r>
      </w:ins>
      <w:ins w:id="860" w:author="Ilkka Rinne" w:date="2021-08-03T15:37:00Z">
        <w:r w:rsidR="00316DFC">
          <w:rPr>
            <w:lang w:eastAsia="ja-JP"/>
          </w:rPr>
          <w:t xml:space="preserve">in </w:t>
        </w:r>
      </w:ins>
      <w:ins w:id="861" w:author="Ilkka Rinne" w:date="2021-08-03T15:42:00Z">
        <w:r w:rsidR="0018089C">
          <w:rPr>
            <w:lang w:eastAsia="ja-JP"/>
          </w:rPr>
          <w:fldChar w:fldCharType="begin"/>
        </w:r>
        <w:r w:rsidR="0018089C">
          <w:rPr>
            <w:lang w:eastAsia="ja-JP"/>
          </w:rPr>
          <w:instrText xml:space="preserve"> REF _Ref78897786 \h </w:instrText>
        </w:r>
      </w:ins>
      <w:r w:rsidR="0018089C">
        <w:rPr>
          <w:lang w:eastAsia="ja-JP"/>
        </w:rPr>
      </w:r>
      <w:r w:rsidR="0018089C">
        <w:rPr>
          <w:lang w:eastAsia="ja-JP"/>
        </w:rPr>
        <w:fldChar w:fldCharType="separate"/>
      </w:r>
      <w:ins w:id="862" w:author="Ilkka Rinne" w:date="2021-08-03T15:42:00Z">
        <w:r w:rsidR="0018089C">
          <w:t xml:space="preserve">Figure </w:t>
        </w:r>
        <w:r w:rsidR="0018089C">
          <w:rPr>
            <w:noProof/>
          </w:rPr>
          <w:t>85</w:t>
        </w:r>
        <w:r w:rsidR="0018089C">
          <w:rPr>
            <w:lang w:eastAsia="ja-JP"/>
          </w:rPr>
          <w:fldChar w:fldCharType="end"/>
        </w:r>
      </w:ins>
      <w:r>
        <w:rPr>
          <w:lang w:eastAsia="ja-JP"/>
        </w:rPr>
        <w:t>.</w:t>
      </w:r>
    </w:p>
    <w:p w14:paraId="134437F5" w14:textId="77777777" w:rsidR="00316DFC" w:rsidRDefault="00316DFC">
      <w:pPr>
        <w:keepNext/>
        <w:rPr>
          <w:ins w:id="863" w:author="Ilkka Rinne" w:date="2021-08-03T15:40:00Z"/>
        </w:rPr>
        <w:pPrChange w:id="864" w:author="Ilkka Rinne" w:date="2021-08-03T15:40:00Z">
          <w:pPr/>
        </w:pPrChange>
      </w:pPr>
      <w:ins w:id="865" w:author="Ilkka Rinne" w:date="2021-08-03T15:38:00Z">
        <w:r>
          <w:rPr>
            <w:noProof/>
            <w:lang w:eastAsia="ja-JP"/>
          </w:rPr>
          <w:drawing>
            <wp:inline distT="0" distB="0" distL="0" distR="0" wp14:anchorId="4A23E73E" wp14:editId="4AA106D2">
              <wp:extent cx="2933700" cy="3556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76">
                        <a:extLst>
                          <a:ext uri="{28A0092B-C50C-407E-A947-70E740481C1C}">
                            <a14:useLocalDpi xmlns:a14="http://schemas.microsoft.com/office/drawing/2010/main" val="0"/>
                          </a:ext>
                        </a:extLst>
                      </a:blip>
                      <a:stretch>
                        <a:fillRect/>
                      </a:stretch>
                    </pic:blipFill>
                    <pic:spPr>
                      <a:xfrm>
                        <a:off x="0" y="0"/>
                        <a:ext cx="2933700" cy="3556000"/>
                      </a:xfrm>
                      <a:prstGeom prst="rect">
                        <a:avLst/>
                      </a:prstGeom>
                    </pic:spPr>
                  </pic:pic>
                </a:graphicData>
              </a:graphic>
            </wp:inline>
          </w:drawing>
        </w:r>
      </w:ins>
    </w:p>
    <w:p w14:paraId="3B236E9F" w14:textId="3234A5FA" w:rsidR="00316DFC" w:rsidRDefault="00316DFC" w:rsidP="00316DFC">
      <w:pPr>
        <w:pStyle w:val="Caption"/>
        <w:rPr>
          <w:ins w:id="866" w:author="Ilkka Rinne" w:date="2021-08-03T15:40:00Z"/>
        </w:rPr>
      </w:pPr>
      <w:bookmarkStart w:id="867" w:name="_Ref78897786"/>
      <w:ins w:id="868" w:author="Ilkka Rinne" w:date="2021-08-03T15:40:00Z">
        <w:r>
          <w:t xml:space="preserve">Figure </w:t>
        </w:r>
        <w:r>
          <w:fldChar w:fldCharType="begin"/>
        </w:r>
        <w:r>
          <w:instrText xml:space="preserve"> SEQ Figure \* ARABIC </w:instrText>
        </w:r>
      </w:ins>
      <w:r>
        <w:fldChar w:fldCharType="separate"/>
      </w:r>
      <w:ins w:id="869" w:author="Ilkka Rinne" w:date="2021-08-03T15:47:00Z">
        <w:r w:rsidR="0018089C">
          <w:rPr>
            <w:noProof/>
          </w:rPr>
          <w:t>85</w:t>
        </w:r>
      </w:ins>
      <w:ins w:id="870" w:author="Ilkka Rinne" w:date="2021-08-03T15:40:00Z">
        <w:r>
          <w:fldChar w:fldCharType="end"/>
        </w:r>
        <w:bookmarkEnd w:id="867"/>
        <w:r>
          <w:t xml:space="preserve"> </w:t>
        </w:r>
      </w:ins>
      <w:ins w:id="871" w:author="Ilkka Rinne" w:date="2021-08-03T15:41:00Z">
        <w:r>
          <w:softHyphen/>
          <w:t>–</w:t>
        </w:r>
      </w:ins>
      <w:ins w:id="872" w:author="Ilkka Rinne" w:date="2021-08-03T15:40:00Z">
        <w:r>
          <w:t xml:space="preserve"> </w:t>
        </w:r>
      </w:ins>
      <w:ins w:id="873" w:author="Ilkka Rinne" w:date="2021-08-03T15:42:00Z">
        <w:r w:rsidR="0018089C">
          <w:t>(</w:t>
        </w:r>
      </w:ins>
      <w:ins w:id="874" w:author="Ilkka Rinne" w:date="2021-08-03T15:40:00Z">
        <w:r>
          <w:t>Example</w:t>
        </w:r>
      </w:ins>
      <w:ins w:id="875" w:author="Ilkka Rinne" w:date="2021-08-03T15:43:00Z">
        <w:r w:rsidR="0018089C">
          <w:t>)</w:t>
        </w:r>
      </w:ins>
      <w:ins w:id="876" w:author="Ilkka Rinne" w:date="2021-08-03T15:40:00Z">
        <w:r>
          <w:t xml:space="preserve"> </w:t>
        </w:r>
      </w:ins>
      <w:ins w:id="877" w:author="Ilkka Rinne" w:date="2021-08-03T15:43:00Z">
        <w:r w:rsidR="0018089C">
          <w:t>Mechanism for d</w:t>
        </w:r>
      </w:ins>
      <w:ins w:id="878" w:author="Ilkka Rinne" w:date="2021-08-03T15:40:00Z">
        <w:r>
          <w:t xml:space="preserve">efining a classification scheme for Samples </w:t>
        </w:r>
      </w:ins>
      <w:ins w:id="879" w:author="Ilkka Rinne" w:date="2021-08-03T15:43:00Z">
        <w:r w:rsidR="0018089C">
          <w:t>based on</w:t>
        </w:r>
      </w:ins>
      <w:ins w:id="880" w:author="Ilkka Rinne" w:date="2021-08-03T15:40:00Z">
        <w:r>
          <w:t xml:space="preserve"> </w:t>
        </w:r>
      </w:ins>
      <w:ins w:id="881" w:author="Ilkka Rinne" w:date="2021-08-03T15:43:00Z">
        <w:r w:rsidR="0018089C">
          <w:t xml:space="preserve">the type of the sample </w:t>
        </w:r>
      </w:ins>
      <w:ins w:id="882" w:author="Ilkka Rinne" w:date="2021-08-03T15:40:00Z">
        <w:r>
          <w:t>material</w:t>
        </w:r>
      </w:ins>
      <w:ins w:id="883" w:author="Ilkka Rinne" w:date="2021-08-03T15:41:00Z">
        <w:r>
          <w:t xml:space="preserve"> by extending the </w:t>
        </w:r>
        <w:proofErr w:type="spellStart"/>
        <w:r>
          <w:t>AbstractSample</w:t>
        </w:r>
      </w:ins>
      <w:ins w:id="884" w:author="Ilkka Rinne" w:date="2021-08-03T15:42:00Z">
        <w:r>
          <w:t>Type</w:t>
        </w:r>
        <w:proofErr w:type="spellEnd"/>
        <w:r>
          <w:t xml:space="preserve"> </w:t>
        </w:r>
        <w:proofErr w:type="spellStart"/>
        <w:r>
          <w:t>codelist</w:t>
        </w:r>
      </w:ins>
      <w:proofErr w:type="spellEnd"/>
      <w:ins w:id="885" w:author="Ilkka Rinne" w:date="2021-08-03T15:41:00Z">
        <w:r>
          <w:t>.</w:t>
        </w:r>
      </w:ins>
    </w:p>
    <w:p w14:paraId="4A48DB75" w14:textId="37B2276B" w:rsidR="0040049D" w:rsidDel="0018089C" w:rsidRDefault="0040049D" w:rsidP="0040049D">
      <w:pPr>
        <w:rPr>
          <w:del w:id="886" w:author="Ilkka Rinne" w:date="2021-08-03T15:45:00Z"/>
          <w:lang w:eastAsia="ja-JP"/>
        </w:rPr>
      </w:pPr>
      <w:del w:id="887" w:author="Ilkka Rinne" w:date="2021-08-03T15:45:00Z">
        <w:r w:rsidDel="0018089C">
          <w:rPr>
            <w:lang w:eastAsia="ja-JP"/>
          </w:rPr>
          <w:delText xml:space="preserve"> The SampleTypeByMaterialClass class (without any specific values) </w:delText>
        </w:r>
        <w:commentRangeStart w:id="888"/>
        <w:commentRangeStart w:id="889"/>
        <w:r w:rsidDel="0018089C">
          <w:rPr>
            <w:lang w:eastAsia="ja-JP"/>
          </w:rPr>
          <w:delText>is provided in the informative Codelist realizations package as an example of using this mechanism.</w:delText>
        </w:r>
        <w:commentRangeEnd w:id="888"/>
        <w:r w:rsidR="0072232A" w:rsidDel="0018089C">
          <w:rPr>
            <w:rStyle w:val="CommentReference"/>
          </w:rPr>
          <w:commentReference w:id="888"/>
        </w:r>
        <w:commentRangeEnd w:id="889"/>
        <w:r w:rsidR="002852F4" w:rsidDel="0018089C">
          <w:rPr>
            <w:rStyle w:val="CommentReference"/>
          </w:rPr>
          <w:commentReference w:id="889"/>
        </w:r>
      </w:del>
    </w:p>
    <w:p w14:paraId="78423DC5" w14:textId="0A49E255" w:rsidR="0040049D" w:rsidRDefault="0040049D" w:rsidP="0040049D">
      <w:pPr>
        <w:rPr>
          <w:ins w:id="890" w:author="Ilkka Rinne" w:date="2021-08-03T15:46:00Z"/>
          <w:lang w:eastAsia="ja-JP"/>
        </w:rPr>
      </w:pPr>
      <w:r>
        <w:rPr>
          <w:lang w:eastAsia="ja-JP"/>
        </w:rPr>
        <w:t xml:space="preserve">Only an abstract, empty </w:t>
      </w:r>
      <w:proofErr w:type="spellStart"/>
      <w:r>
        <w:rPr>
          <w:lang w:eastAsia="ja-JP"/>
        </w:rPr>
        <w:t>codelist</w:t>
      </w:r>
      <w:proofErr w:type="spellEnd"/>
      <w:r>
        <w:rPr>
          <w:lang w:eastAsia="ja-JP"/>
        </w:rPr>
        <w:t xml:space="preserve"> extension point is provided for classifying Samplers. A wide variety of device types and methodologies used for creating samples are used in various domains, and any of these can be adopted in particular domain models by extending the </w:t>
      </w:r>
      <w:proofErr w:type="spellStart"/>
      <w:r>
        <w:rPr>
          <w:lang w:eastAsia="ja-JP"/>
        </w:rPr>
        <w:t>AbstractSamplerTypeCodeListValue</w:t>
      </w:r>
      <w:proofErr w:type="spellEnd"/>
      <w:r>
        <w:rPr>
          <w:lang w:eastAsia="ja-JP"/>
        </w:rPr>
        <w:t xml:space="preserve"> class.</w:t>
      </w:r>
      <w:ins w:id="891" w:author="Ilkka Rinne" w:date="2021-08-03T15:45:00Z">
        <w:r w:rsidR="0018089C">
          <w:rPr>
            <w:lang w:eastAsia="ja-JP"/>
          </w:rPr>
          <w:t xml:space="preserve"> An example of this mechanism is ill</w:t>
        </w:r>
      </w:ins>
      <w:ins w:id="892" w:author="Ilkka Rinne" w:date="2021-08-03T15:46:00Z">
        <w:r w:rsidR="0018089C">
          <w:rPr>
            <w:lang w:eastAsia="ja-JP"/>
          </w:rPr>
          <w:t xml:space="preserve">ustrated as </w:t>
        </w:r>
      </w:ins>
      <w:ins w:id="893" w:author="Ilkka Rinne" w:date="2021-08-03T15:48:00Z">
        <w:r w:rsidR="0018089C">
          <w:rPr>
            <w:lang w:eastAsia="ja-JP"/>
          </w:rPr>
          <w:fldChar w:fldCharType="begin"/>
        </w:r>
        <w:r w:rsidR="0018089C">
          <w:rPr>
            <w:lang w:eastAsia="ja-JP"/>
          </w:rPr>
          <w:instrText xml:space="preserve"> REF _Ref78898137 \h </w:instrText>
        </w:r>
      </w:ins>
      <w:r w:rsidR="0018089C">
        <w:rPr>
          <w:lang w:eastAsia="ja-JP"/>
        </w:rPr>
      </w:r>
      <w:r w:rsidR="0018089C">
        <w:rPr>
          <w:lang w:eastAsia="ja-JP"/>
        </w:rPr>
        <w:fldChar w:fldCharType="separate"/>
      </w:r>
      <w:ins w:id="894" w:author="Ilkka Rinne" w:date="2021-08-03T15:48:00Z">
        <w:r w:rsidR="0018089C">
          <w:t xml:space="preserve">Figure </w:t>
        </w:r>
        <w:r w:rsidR="0018089C">
          <w:rPr>
            <w:noProof/>
          </w:rPr>
          <w:t>86</w:t>
        </w:r>
        <w:r w:rsidR="0018089C">
          <w:rPr>
            <w:lang w:eastAsia="ja-JP"/>
          </w:rPr>
          <w:fldChar w:fldCharType="end"/>
        </w:r>
      </w:ins>
      <w:ins w:id="895" w:author="Ilkka Rinne" w:date="2021-08-03T15:46:00Z">
        <w:r w:rsidR="0018089C">
          <w:rPr>
            <w:lang w:eastAsia="ja-JP"/>
          </w:rPr>
          <w:t>.</w:t>
        </w:r>
      </w:ins>
    </w:p>
    <w:p w14:paraId="721B685E" w14:textId="77777777" w:rsidR="0018089C" w:rsidRDefault="0018089C">
      <w:pPr>
        <w:keepNext/>
        <w:rPr>
          <w:ins w:id="896" w:author="Ilkka Rinne" w:date="2021-08-03T15:47:00Z"/>
        </w:rPr>
        <w:pPrChange w:id="897" w:author="Ilkka Rinne" w:date="2021-08-03T15:47:00Z">
          <w:pPr/>
        </w:pPrChange>
      </w:pPr>
      <w:ins w:id="898" w:author="Ilkka Rinne" w:date="2021-08-03T15:46:00Z">
        <w:r>
          <w:rPr>
            <w:noProof/>
            <w:lang w:eastAsia="ja-JP"/>
          </w:rPr>
          <w:lastRenderedPageBreak/>
          <w:drawing>
            <wp:inline distT="0" distB="0" distL="0" distR="0" wp14:anchorId="588FF1D6" wp14:editId="454FDAE2">
              <wp:extent cx="3022600" cy="3619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77">
                        <a:extLst>
                          <a:ext uri="{28A0092B-C50C-407E-A947-70E740481C1C}">
                            <a14:useLocalDpi xmlns:a14="http://schemas.microsoft.com/office/drawing/2010/main" val="0"/>
                          </a:ext>
                        </a:extLst>
                      </a:blip>
                      <a:stretch>
                        <a:fillRect/>
                      </a:stretch>
                    </pic:blipFill>
                    <pic:spPr>
                      <a:xfrm>
                        <a:off x="0" y="0"/>
                        <a:ext cx="3022600" cy="3619500"/>
                      </a:xfrm>
                      <a:prstGeom prst="rect">
                        <a:avLst/>
                      </a:prstGeom>
                    </pic:spPr>
                  </pic:pic>
                </a:graphicData>
              </a:graphic>
            </wp:inline>
          </w:drawing>
        </w:r>
      </w:ins>
    </w:p>
    <w:p w14:paraId="7AAAC227" w14:textId="43672D59" w:rsidR="0018089C" w:rsidRDefault="0018089C">
      <w:pPr>
        <w:pStyle w:val="Caption"/>
        <w:rPr>
          <w:lang w:eastAsia="ja-JP"/>
        </w:rPr>
        <w:pPrChange w:id="899" w:author="Ilkka Rinne" w:date="2021-08-03T15:47:00Z">
          <w:pPr/>
        </w:pPrChange>
      </w:pPr>
      <w:bookmarkStart w:id="900" w:name="_Ref78898137"/>
      <w:ins w:id="901" w:author="Ilkka Rinne" w:date="2021-08-03T15:47:00Z">
        <w:r>
          <w:t xml:space="preserve">Figure </w:t>
        </w:r>
        <w:r>
          <w:fldChar w:fldCharType="begin"/>
        </w:r>
        <w:r>
          <w:instrText xml:space="preserve"> SEQ Figure \* ARABIC </w:instrText>
        </w:r>
      </w:ins>
      <w:r>
        <w:fldChar w:fldCharType="separate"/>
      </w:r>
      <w:ins w:id="902" w:author="Ilkka Rinne" w:date="2021-08-03T15:47:00Z">
        <w:r>
          <w:rPr>
            <w:noProof/>
          </w:rPr>
          <w:t>86</w:t>
        </w:r>
        <w:r>
          <w:fldChar w:fldCharType="end"/>
        </w:r>
        <w:bookmarkEnd w:id="900"/>
        <w:r>
          <w:t xml:space="preserve"> – (Example) </w:t>
        </w:r>
        <w:r w:rsidRPr="0018089C">
          <w:t xml:space="preserve">Mechanism for defining a </w:t>
        </w:r>
      </w:ins>
      <w:ins w:id="903" w:author="Ilkka Rinne" w:date="2021-08-03T15:48:00Z">
        <w:r>
          <w:t xml:space="preserve">generic </w:t>
        </w:r>
      </w:ins>
      <w:ins w:id="904" w:author="Ilkka Rinne" w:date="2021-08-03T15:47:00Z">
        <w:r w:rsidRPr="0018089C">
          <w:t>classification scheme for Sample</w:t>
        </w:r>
        <w:r>
          <w:t>rs</w:t>
        </w:r>
        <w:r w:rsidRPr="0018089C">
          <w:t xml:space="preserve"> by extending the </w:t>
        </w:r>
        <w:proofErr w:type="spellStart"/>
        <w:r w:rsidRPr="0018089C">
          <w:t>AbstractSample</w:t>
        </w:r>
      </w:ins>
      <w:ins w:id="905" w:author="Ilkka Rinne" w:date="2021-08-03T15:48:00Z">
        <w:r>
          <w:t>r</w:t>
        </w:r>
      </w:ins>
      <w:ins w:id="906" w:author="Ilkka Rinne" w:date="2021-08-03T15:47:00Z">
        <w:r w:rsidRPr="0018089C">
          <w:t>Type</w:t>
        </w:r>
        <w:proofErr w:type="spellEnd"/>
        <w:r w:rsidRPr="0018089C">
          <w:t xml:space="preserve"> </w:t>
        </w:r>
        <w:proofErr w:type="spellStart"/>
        <w:r w:rsidRPr="0018089C">
          <w:t>codelist</w:t>
        </w:r>
        <w:proofErr w:type="spellEnd"/>
        <w:r w:rsidRPr="0018089C">
          <w:t>.</w:t>
        </w:r>
      </w:ins>
    </w:p>
    <w:p w14:paraId="20489DC3" w14:textId="77777777" w:rsidR="0040049D" w:rsidRDefault="0040049D" w:rsidP="00917C89">
      <w:pPr>
        <w:pStyle w:val="a3"/>
      </w:pPr>
      <w:r>
        <w:t>Migration of result type based Observation types</w:t>
      </w:r>
    </w:p>
    <w:p w14:paraId="1CD90A99" w14:textId="4755F89A" w:rsidR="0040049D" w:rsidRDefault="0040049D" w:rsidP="0040049D">
      <w:pPr>
        <w:rPr>
          <w:lang w:eastAsia="ja-JP"/>
        </w:rPr>
      </w:pPr>
      <w:r>
        <w:rPr>
          <w:lang w:eastAsia="ja-JP"/>
        </w:rPr>
        <w:t xml:space="preserve">Instances of the specialized Observation types of 19156:2011 can be migrated into instances of the 19156:2020 Observation class of the Basic Observations package by providing an entry of the </w:t>
      </w:r>
      <w:proofErr w:type="spellStart"/>
      <w:r>
        <w:rPr>
          <w:lang w:eastAsia="ja-JP"/>
        </w:rPr>
        <w:t>ObservationTypeByResultType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observationType</w:t>
      </w:r>
      <w:proofErr w:type="spellEnd"/>
      <w:r>
        <w:rPr>
          <w:lang w:eastAsia="ja-JP"/>
        </w:rPr>
        <w:t xml:space="preserve"> attribute as follows (labels provided here for readability, the corresponding URIs for the </w:t>
      </w:r>
      <w:proofErr w:type="spellStart"/>
      <w:r w:rsidR="00242114">
        <w:rPr>
          <w:lang w:eastAsia="ja-JP"/>
        </w:rPr>
        <w:t>codelist</w:t>
      </w:r>
      <w:proofErr w:type="spellEnd"/>
      <w:r w:rsidR="00242114">
        <w:rPr>
          <w:lang w:eastAsia="ja-JP"/>
        </w:rPr>
        <w:t xml:space="preserve"> </w:t>
      </w:r>
      <w:r>
        <w:rPr>
          <w:lang w:eastAsia="ja-JP"/>
        </w:rPr>
        <w:t>entries should be used as specified in the code list vocabulary</w:t>
      </w:r>
      <w:commentRangeStart w:id="907"/>
      <w:commentRangeStart w:id="908"/>
      <w:r w:rsidR="00242114">
        <w:rPr>
          <w:rStyle w:val="FootnoteReference"/>
          <w:lang w:eastAsia="ja-JP"/>
        </w:rPr>
        <w:footnoteReference w:id="2"/>
      </w:r>
      <w:r>
        <w:rPr>
          <w:lang w:eastAsia="ja-JP"/>
        </w:rPr>
        <w:t>):</w:t>
      </w:r>
      <w:commentRangeEnd w:id="907"/>
      <w:r w:rsidR="0072232A">
        <w:rPr>
          <w:rStyle w:val="CommentReference"/>
        </w:rPr>
        <w:commentReference w:id="907"/>
      </w:r>
      <w:commentRangeEnd w:id="908"/>
      <w:r w:rsidR="007240E3">
        <w:rPr>
          <w:rStyle w:val="CommentReference"/>
        </w:rPr>
        <w:commentReference w:id="908"/>
      </w:r>
    </w:p>
    <w:p w14:paraId="6682A6BA" w14:textId="57169AAD" w:rsidR="00CC3341" w:rsidRDefault="00CC3341" w:rsidP="0040049D">
      <w:pPr>
        <w:pStyle w:val="ListParagraph"/>
        <w:numPr>
          <w:ilvl w:val="0"/>
          <w:numId w:val="12"/>
        </w:numPr>
        <w:rPr>
          <w:lang w:eastAsia="ja-JP"/>
        </w:rPr>
      </w:pPr>
      <w:proofErr w:type="spellStart"/>
      <w:r>
        <w:rPr>
          <w:lang w:eastAsia="ja-JP"/>
        </w:rPr>
        <w:t>OM_Observation</w:t>
      </w:r>
      <w:proofErr w:type="spellEnd"/>
      <w:r>
        <w:rPr>
          <w:lang w:eastAsia="ja-JP"/>
        </w:rPr>
        <w:t>: Observation</w:t>
      </w:r>
    </w:p>
    <w:p w14:paraId="5D647950" w14:textId="781C0898" w:rsidR="005D5EE1" w:rsidRDefault="0040049D" w:rsidP="0040049D">
      <w:pPr>
        <w:pStyle w:val="ListParagraph"/>
        <w:numPr>
          <w:ilvl w:val="0"/>
          <w:numId w:val="12"/>
        </w:numPr>
        <w:rPr>
          <w:lang w:eastAsia="ja-JP"/>
        </w:rPr>
      </w:pPr>
      <w:proofErr w:type="spellStart"/>
      <w:r>
        <w:rPr>
          <w:lang w:eastAsia="ja-JP"/>
        </w:rPr>
        <w:t>OM_Measurement</w:t>
      </w:r>
      <w:proofErr w:type="spellEnd"/>
      <w:r>
        <w:rPr>
          <w:lang w:eastAsia="ja-JP"/>
        </w:rPr>
        <w:t>: Measurement</w:t>
      </w:r>
    </w:p>
    <w:p w14:paraId="7C739D14" w14:textId="77777777" w:rsidR="005D5EE1" w:rsidRDefault="0040049D" w:rsidP="0040049D">
      <w:pPr>
        <w:pStyle w:val="ListParagraph"/>
        <w:numPr>
          <w:ilvl w:val="0"/>
          <w:numId w:val="12"/>
        </w:numPr>
        <w:rPr>
          <w:lang w:eastAsia="ja-JP"/>
        </w:rPr>
      </w:pPr>
      <w:proofErr w:type="spellStart"/>
      <w:r>
        <w:rPr>
          <w:lang w:eastAsia="ja-JP"/>
        </w:rPr>
        <w:t>OM_CategoryObservation</w:t>
      </w:r>
      <w:proofErr w:type="spellEnd"/>
      <w:r>
        <w:rPr>
          <w:lang w:eastAsia="ja-JP"/>
        </w:rPr>
        <w:t>: Category Observation</w:t>
      </w:r>
    </w:p>
    <w:p w14:paraId="1E5AF273" w14:textId="77777777" w:rsidR="005D5EE1" w:rsidRDefault="0040049D" w:rsidP="0040049D">
      <w:pPr>
        <w:pStyle w:val="ListParagraph"/>
        <w:numPr>
          <w:ilvl w:val="0"/>
          <w:numId w:val="12"/>
        </w:numPr>
        <w:rPr>
          <w:lang w:eastAsia="ja-JP"/>
        </w:rPr>
      </w:pPr>
      <w:proofErr w:type="spellStart"/>
      <w:r>
        <w:rPr>
          <w:lang w:eastAsia="ja-JP"/>
        </w:rPr>
        <w:t>OM_CountObservation</w:t>
      </w:r>
      <w:proofErr w:type="spellEnd"/>
      <w:r>
        <w:rPr>
          <w:lang w:eastAsia="ja-JP"/>
        </w:rPr>
        <w:t>: Count Observation</w:t>
      </w:r>
    </w:p>
    <w:p w14:paraId="6CDBA88A" w14:textId="77777777" w:rsidR="005D5EE1" w:rsidRDefault="0040049D" w:rsidP="0040049D">
      <w:pPr>
        <w:pStyle w:val="ListParagraph"/>
        <w:numPr>
          <w:ilvl w:val="0"/>
          <w:numId w:val="12"/>
        </w:numPr>
        <w:rPr>
          <w:lang w:eastAsia="ja-JP"/>
        </w:rPr>
      </w:pPr>
      <w:proofErr w:type="spellStart"/>
      <w:r>
        <w:rPr>
          <w:lang w:eastAsia="ja-JP"/>
        </w:rPr>
        <w:t>OM_TruthObservation</w:t>
      </w:r>
      <w:proofErr w:type="spellEnd"/>
      <w:r>
        <w:rPr>
          <w:lang w:eastAsia="ja-JP"/>
        </w:rPr>
        <w:t>: Truth Observation</w:t>
      </w:r>
    </w:p>
    <w:p w14:paraId="138AAC29" w14:textId="49735719" w:rsidR="005D5EE1" w:rsidRDefault="0040049D" w:rsidP="0040049D">
      <w:pPr>
        <w:pStyle w:val="ListParagraph"/>
        <w:numPr>
          <w:ilvl w:val="0"/>
          <w:numId w:val="12"/>
        </w:numPr>
        <w:rPr>
          <w:lang w:eastAsia="ja-JP"/>
        </w:rPr>
      </w:pPr>
      <w:proofErr w:type="spellStart"/>
      <w:r>
        <w:rPr>
          <w:lang w:eastAsia="ja-JP"/>
        </w:rPr>
        <w:t>OM_TemporalObservation</w:t>
      </w:r>
      <w:proofErr w:type="spellEnd"/>
      <w:r>
        <w:rPr>
          <w:lang w:eastAsia="ja-JP"/>
        </w:rPr>
        <w:t>: Temporal</w:t>
      </w:r>
      <w:r w:rsidR="005D5EE1">
        <w:rPr>
          <w:lang w:eastAsia="ja-JP"/>
        </w:rPr>
        <w:t xml:space="preserve"> </w:t>
      </w:r>
      <w:r>
        <w:rPr>
          <w:lang w:eastAsia="ja-JP"/>
        </w:rPr>
        <w:t xml:space="preserve">Observation </w:t>
      </w:r>
    </w:p>
    <w:p w14:paraId="5DF59006" w14:textId="77777777" w:rsidR="005D5EE1" w:rsidRDefault="0040049D" w:rsidP="0040049D">
      <w:pPr>
        <w:pStyle w:val="ListParagraph"/>
        <w:numPr>
          <w:ilvl w:val="0"/>
          <w:numId w:val="12"/>
        </w:numPr>
        <w:rPr>
          <w:lang w:eastAsia="ja-JP"/>
        </w:rPr>
      </w:pPr>
      <w:proofErr w:type="spellStart"/>
      <w:r>
        <w:rPr>
          <w:lang w:eastAsia="ja-JP"/>
        </w:rPr>
        <w:t>OM_GeometryObservation</w:t>
      </w:r>
      <w:proofErr w:type="spellEnd"/>
      <w:r>
        <w:rPr>
          <w:lang w:eastAsia="ja-JP"/>
        </w:rPr>
        <w:t>: Geometry Observation</w:t>
      </w:r>
    </w:p>
    <w:p w14:paraId="0F039E5B" w14:textId="77777777" w:rsidR="005D5EE1" w:rsidRDefault="0040049D" w:rsidP="0040049D">
      <w:pPr>
        <w:pStyle w:val="ListParagraph"/>
        <w:numPr>
          <w:ilvl w:val="0"/>
          <w:numId w:val="12"/>
        </w:numPr>
        <w:rPr>
          <w:lang w:eastAsia="ja-JP"/>
        </w:rPr>
      </w:pPr>
      <w:proofErr w:type="spellStart"/>
      <w:r>
        <w:rPr>
          <w:lang w:eastAsia="ja-JP"/>
        </w:rPr>
        <w:t>OM_ComplexObservation</w:t>
      </w:r>
      <w:proofErr w:type="spellEnd"/>
      <w:r>
        <w:rPr>
          <w:lang w:eastAsia="ja-JP"/>
        </w:rPr>
        <w:t>: Complex Observation</w:t>
      </w:r>
    </w:p>
    <w:p w14:paraId="47DEF82A" w14:textId="77777777" w:rsidR="005D5EE1" w:rsidRDefault="0040049D" w:rsidP="0040049D">
      <w:pPr>
        <w:pStyle w:val="ListParagraph"/>
        <w:numPr>
          <w:ilvl w:val="0"/>
          <w:numId w:val="12"/>
        </w:numPr>
        <w:rPr>
          <w:lang w:eastAsia="ja-JP"/>
        </w:rPr>
      </w:pPr>
      <w:proofErr w:type="spellStart"/>
      <w:r>
        <w:rPr>
          <w:lang w:eastAsia="ja-JP"/>
        </w:rPr>
        <w:t>OM_DiscreteCoverageObservation</w:t>
      </w:r>
      <w:proofErr w:type="spellEnd"/>
      <w:r>
        <w:rPr>
          <w:lang w:eastAsia="ja-JP"/>
        </w:rPr>
        <w:t xml:space="preserve">: Discrete </w:t>
      </w:r>
      <w:proofErr w:type="spellStart"/>
      <w:r>
        <w:rPr>
          <w:lang w:eastAsia="ja-JP"/>
        </w:rPr>
        <w:t>CoverageObservation</w:t>
      </w:r>
      <w:proofErr w:type="spellEnd"/>
    </w:p>
    <w:p w14:paraId="72427915" w14:textId="77777777" w:rsidR="005D5EE1" w:rsidRDefault="0040049D" w:rsidP="0040049D">
      <w:pPr>
        <w:pStyle w:val="ListParagraph"/>
        <w:numPr>
          <w:ilvl w:val="0"/>
          <w:numId w:val="12"/>
        </w:numPr>
        <w:rPr>
          <w:lang w:eastAsia="ja-JP"/>
        </w:rPr>
      </w:pPr>
      <w:proofErr w:type="spellStart"/>
      <w:r>
        <w:rPr>
          <w:lang w:eastAsia="ja-JP"/>
        </w:rPr>
        <w:t>OM_PointCoverageObservation</w:t>
      </w:r>
      <w:proofErr w:type="spellEnd"/>
      <w:r>
        <w:rPr>
          <w:lang w:eastAsia="ja-JP"/>
        </w:rPr>
        <w:t>: Point Coverage Observation</w:t>
      </w:r>
    </w:p>
    <w:p w14:paraId="13D5713D" w14:textId="6C8A8269" w:rsidR="0040049D" w:rsidRDefault="0040049D" w:rsidP="00917C89">
      <w:pPr>
        <w:pStyle w:val="ListParagraph"/>
        <w:numPr>
          <w:ilvl w:val="0"/>
          <w:numId w:val="12"/>
        </w:numPr>
        <w:rPr>
          <w:lang w:eastAsia="ja-JP"/>
        </w:rPr>
      </w:pPr>
      <w:proofErr w:type="spellStart"/>
      <w:r>
        <w:rPr>
          <w:lang w:eastAsia="ja-JP"/>
        </w:rPr>
        <w:t>OM_TimeSeriesObservation</w:t>
      </w:r>
      <w:proofErr w:type="spellEnd"/>
      <w:r>
        <w:rPr>
          <w:lang w:eastAsia="ja-JP"/>
        </w:rPr>
        <w:t>: Time Series Observation</w:t>
      </w:r>
    </w:p>
    <w:p w14:paraId="7E65FCFC" w14:textId="77777777" w:rsidR="0040049D" w:rsidRDefault="0040049D" w:rsidP="00917C89">
      <w:pPr>
        <w:pStyle w:val="a3"/>
      </w:pPr>
      <w:r>
        <w:t xml:space="preserve">Migration of geometry based sampling feature types </w:t>
      </w:r>
    </w:p>
    <w:p w14:paraId="29A748DC" w14:textId="28C0166E" w:rsidR="0040049D" w:rsidRDefault="0040049D" w:rsidP="0040049D">
      <w:pPr>
        <w:rPr>
          <w:lang w:eastAsia="ja-JP"/>
        </w:rPr>
      </w:pPr>
      <w:r>
        <w:rPr>
          <w:lang w:eastAsia="ja-JP"/>
        </w:rPr>
        <w:t xml:space="preserve">Instances of the specialized sampling feature types of 19156:2011 can be migrated into instances of the 19156:2020 </w:t>
      </w:r>
      <w:proofErr w:type="spellStart"/>
      <w:r>
        <w:rPr>
          <w:lang w:eastAsia="ja-JP"/>
        </w:rPr>
        <w:t>SpatialSample</w:t>
      </w:r>
      <w:proofErr w:type="spellEnd"/>
      <w:r>
        <w:rPr>
          <w:lang w:eastAsia="ja-JP"/>
        </w:rPr>
        <w:t xml:space="preserve"> class of the Basic Samples package by providing an entry of the </w:t>
      </w:r>
      <w:proofErr w:type="spellStart"/>
      <w:r>
        <w:rPr>
          <w:lang w:eastAsia="ja-JP"/>
        </w:rPr>
        <w:t>SampleTypeByGeometryType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sampleType</w:t>
      </w:r>
      <w:proofErr w:type="spellEnd"/>
      <w:r>
        <w:rPr>
          <w:lang w:eastAsia="ja-JP"/>
        </w:rPr>
        <w:t xml:space="preserve"> attribute as follows (labels provided </w:t>
      </w:r>
      <w:r>
        <w:rPr>
          <w:lang w:eastAsia="ja-JP"/>
        </w:rPr>
        <w:lastRenderedPageBreak/>
        <w:t>here for readability, the corresponding URIs for the entries should be used as specified in the code list vocabulary</w:t>
      </w:r>
      <w:commentRangeStart w:id="924"/>
      <w:commentRangeStart w:id="925"/>
      <w:r w:rsidR="00242114">
        <w:rPr>
          <w:rStyle w:val="FootnoteReference"/>
          <w:lang w:eastAsia="ja-JP"/>
        </w:rPr>
        <w:footnoteReference w:id="3"/>
      </w:r>
      <w:r>
        <w:rPr>
          <w:lang w:eastAsia="ja-JP"/>
        </w:rPr>
        <w:t>)</w:t>
      </w:r>
      <w:commentRangeEnd w:id="924"/>
      <w:r w:rsidR="0072232A">
        <w:rPr>
          <w:rStyle w:val="CommentReference"/>
        </w:rPr>
        <w:commentReference w:id="924"/>
      </w:r>
      <w:commentRangeEnd w:id="925"/>
      <w:r w:rsidR="007240E3">
        <w:rPr>
          <w:rStyle w:val="CommentReference"/>
        </w:rPr>
        <w:commentReference w:id="925"/>
      </w:r>
      <w:r>
        <w:rPr>
          <w:lang w:eastAsia="ja-JP"/>
        </w:rPr>
        <w:t>:</w:t>
      </w:r>
    </w:p>
    <w:p w14:paraId="693B3009" w14:textId="77777777" w:rsidR="005D5EE1" w:rsidRDefault="0040049D" w:rsidP="0040049D">
      <w:pPr>
        <w:pStyle w:val="ListParagraph"/>
        <w:numPr>
          <w:ilvl w:val="0"/>
          <w:numId w:val="12"/>
        </w:numPr>
        <w:rPr>
          <w:lang w:eastAsia="ja-JP"/>
        </w:rPr>
      </w:pPr>
      <w:proofErr w:type="spellStart"/>
      <w:r>
        <w:rPr>
          <w:lang w:eastAsia="ja-JP"/>
        </w:rPr>
        <w:t>SF_SamplingPoint</w:t>
      </w:r>
      <w:proofErr w:type="spellEnd"/>
      <w:r>
        <w:rPr>
          <w:lang w:eastAsia="ja-JP"/>
        </w:rPr>
        <w:t>: Point Sample</w:t>
      </w:r>
    </w:p>
    <w:p w14:paraId="5CD4A6B1" w14:textId="77777777" w:rsidR="005D5EE1" w:rsidRDefault="0040049D" w:rsidP="0040049D">
      <w:pPr>
        <w:pStyle w:val="ListParagraph"/>
        <w:numPr>
          <w:ilvl w:val="0"/>
          <w:numId w:val="12"/>
        </w:numPr>
        <w:rPr>
          <w:lang w:eastAsia="ja-JP"/>
        </w:rPr>
      </w:pPr>
      <w:proofErr w:type="spellStart"/>
      <w:r>
        <w:rPr>
          <w:lang w:eastAsia="ja-JP"/>
        </w:rPr>
        <w:t>SF_SamplingCurve</w:t>
      </w:r>
      <w:proofErr w:type="spellEnd"/>
      <w:r>
        <w:rPr>
          <w:lang w:eastAsia="ja-JP"/>
        </w:rPr>
        <w:t>: Curve Sample</w:t>
      </w:r>
    </w:p>
    <w:p w14:paraId="7E0EE0C2" w14:textId="77777777" w:rsidR="005D5EE1" w:rsidRDefault="0040049D" w:rsidP="0040049D">
      <w:pPr>
        <w:pStyle w:val="ListParagraph"/>
        <w:numPr>
          <w:ilvl w:val="0"/>
          <w:numId w:val="12"/>
        </w:numPr>
        <w:rPr>
          <w:lang w:eastAsia="ja-JP"/>
        </w:rPr>
      </w:pPr>
      <w:proofErr w:type="spellStart"/>
      <w:r>
        <w:rPr>
          <w:lang w:eastAsia="ja-JP"/>
        </w:rPr>
        <w:t>SF_SamplingSurface</w:t>
      </w:r>
      <w:proofErr w:type="spellEnd"/>
      <w:r>
        <w:rPr>
          <w:lang w:eastAsia="ja-JP"/>
        </w:rPr>
        <w:t>: Surface Sample</w:t>
      </w:r>
    </w:p>
    <w:p w14:paraId="6C8194B3" w14:textId="0D7FE207" w:rsidR="0040049D" w:rsidRDefault="0040049D" w:rsidP="00917C89">
      <w:pPr>
        <w:pStyle w:val="ListParagraph"/>
        <w:numPr>
          <w:ilvl w:val="0"/>
          <w:numId w:val="12"/>
        </w:numPr>
        <w:rPr>
          <w:lang w:eastAsia="ja-JP"/>
        </w:rPr>
      </w:pPr>
      <w:proofErr w:type="spellStart"/>
      <w:r>
        <w:rPr>
          <w:lang w:eastAsia="ja-JP"/>
        </w:rPr>
        <w:t>SF_SamplingSolid</w:t>
      </w:r>
      <w:proofErr w:type="spellEnd"/>
      <w:r>
        <w:rPr>
          <w:lang w:eastAsia="ja-JP"/>
        </w:rPr>
        <w:t>: Solid Sample</w:t>
      </w:r>
    </w:p>
    <w:p w14:paraId="423295BB" w14:textId="77777777" w:rsidR="0040049D" w:rsidRDefault="0040049D" w:rsidP="00917C89">
      <w:pPr>
        <w:pStyle w:val="a2"/>
      </w:pPr>
      <w:bookmarkStart w:id="943" w:name="_Toc72768950"/>
      <w:r>
        <w:t>Generic metadata associations</w:t>
      </w:r>
      <w:bookmarkEnd w:id="943"/>
    </w:p>
    <w:p w14:paraId="29A706C5" w14:textId="13C87B84" w:rsidR="0040049D" w:rsidRDefault="0040049D" w:rsidP="0040049D">
      <w:pPr>
        <w:rPr>
          <w:lang w:eastAsia="ja-JP"/>
        </w:rPr>
      </w:pPr>
      <w:r>
        <w:rPr>
          <w:lang w:eastAsia="ja-JP"/>
        </w:rPr>
        <w:t xml:space="preserve">In Edition 1 the Metadata association was provided only for the </w:t>
      </w:r>
      <w:proofErr w:type="spellStart"/>
      <w:r>
        <w:rPr>
          <w:lang w:eastAsia="ja-JP"/>
        </w:rPr>
        <w:t>OM_Observation</w:t>
      </w:r>
      <w:proofErr w:type="spellEnd"/>
      <w:r>
        <w:rPr>
          <w:lang w:eastAsia="ja-JP"/>
        </w:rPr>
        <w:t xml:space="preserve"> class with type </w:t>
      </w:r>
      <w:proofErr w:type="spellStart"/>
      <w:r>
        <w:rPr>
          <w:lang w:eastAsia="ja-JP"/>
        </w:rPr>
        <w:t>MD_Metadata</w:t>
      </w:r>
      <w:proofErr w:type="spellEnd"/>
      <w:r>
        <w:rPr>
          <w:lang w:eastAsia="ja-JP"/>
        </w:rPr>
        <w:t xml:space="preserve"> of ISO 19115:2003/Cor.1:2006 and with cardinality of 0..1. The ISO 19156 Edition 2 allows for providing metadata in addition to the concepts covered by the OMS model for most of the model classes:</w:t>
      </w:r>
    </w:p>
    <w:p w14:paraId="66E760A3" w14:textId="77777777" w:rsidR="005D5EE1" w:rsidRDefault="0040049D" w:rsidP="0040049D">
      <w:pPr>
        <w:pStyle w:val="ListParagraph"/>
        <w:numPr>
          <w:ilvl w:val="0"/>
          <w:numId w:val="12"/>
        </w:numPr>
        <w:rPr>
          <w:lang w:eastAsia="ja-JP"/>
        </w:rPr>
      </w:pPr>
      <w:r>
        <w:rPr>
          <w:lang w:eastAsia="ja-JP"/>
        </w:rPr>
        <w:t>Abstract Observation core package:</w:t>
      </w:r>
    </w:p>
    <w:p w14:paraId="507CBF06" w14:textId="77777777" w:rsidR="005D5EE1" w:rsidRDefault="0040049D" w:rsidP="0040049D">
      <w:pPr>
        <w:pStyle w:val="ListParagraph"/>
        <w:numPr>
          <w:ilvl w:val="1"/>
          <w:numId w:val="12"/>
        </w:numPr>
        <w:rPr>
          <w:lang w:eastAsia="ja-JP"/>
        </w:rPr>
      </w:pPr>
      <w:proofErr w:type="spellStart"/>
      <w:r>
        <w:rPr>
          <w:lang w:eastAsia="ja-JP"/>
        </w:rPr>
        <w:t>AbstractObservationCharacteristics</w:t>
      </w:r>
      <w:proofErr w:type="spellEnd"/>
    </w:p>
    <w:p w14:paraId="4896B7F7" w14:textId="77777777" w:rsidR="005D5EE1" w:rsidRDefault="0040049D" w:rsidP="0040049D">
      <w:pPr>
        <w:pStyle w:val="ListParagraph"/>
        <w:numPr>
          <w:ilvl w:val="1"/>
          <w:numId w:val="12"/>
        </w:numPr>
        <w:rPr>
          <w:lang w:eastAsia="ja-JP"/>
        </w:rPr>
      </w:pPr>
      <w:proofErr w:type="spellStart"/>
      <w:r>
        <w:rPr>
          <w:lang w:eastAsia="ja-JP"/>
        </w:rPr>
        <w:t>AbstractObservingProcedure</w:t>
      </w:r>
      <w:proofErr w:type="spellEnd"/>
    </w:p>
    <w:p w14:paraId="33BD0958" w14:textId="77777777" w:rsidR="005D5EE1" w:rsidRDefault="0040049D" w:rsidP="0040049D">
      <w:pPr>
        <w:pStyle w:val="ListParagraph"/>
        <w:numPr>
          <w:ilvl w:val="1"/>
          <w:numId w:val="12"/>
        </w:numPr>
        <w:rPr>
          <w:lang w:eastAsia="ja-JP"/>
        </w:rPr>
      </w:pPr>
      <w:proofErr w:type="spellStart"/>
      <w:r>
        <w:rPr>
          <w:lang w:eastAsia="ja-JP"/>
        </w:rPr>
        <w:t>AbstractObservableProperty</w:t>
      </w:r>
      <w:proofErr w:type="spellEnd"/>
    </w:p>
    <w:p w14:paraId="13622DE8" w14:textId="77777777" w:rsidR="005D5EE1" w:rsidRDefault="0040049D" w:rsidP="0040049D">
      <w:pPr>
        <w:pStyle w:val="ListParagraph"/>
        <w:numPr>
          <w:ilvl w:val="1"/>
          <w:numId w:val="12"/>
        </w:numPr>
        <w:rPr>
          <w:lang w:eastAsia="ja-JP"/>
        </w:rPr>
      </w:pPr>
      <w:proofErr w:type="spellStart"/>
      <w:r>
        <w:rPr>
          <w:lang w:eastAsia="ja-JP"/>
        </w:rPr>
        <w:t>AbstractObserver</w:t>
      </w:r>
      <w:proofErr w:type="spellEnd"/>
    </w:p>
    <w:p w14:paraId="7AD8CD8A" w14:textId="77777777" w:rsidR="005D5EE1" w:rsidRDefault="0040049D" w:rsidP="0040049D">
      <w:pPr>
        <w:pStyle w:val="ListParagraph"/>
        <w:numPr>
          <w:ilvl w:val="1"/>
          <w:numId w:val="12"/>
        </w:numPr>
        <w:rPr>
          <w:lang w:eastAsia="ja-JP"/>
        </w:rPr>
      </w:pPr>
      <w:proofErr w:type="spellStart"/>
      <w:r>
        <w:rPr>
          <w:lang w:eastAsia="ja-JP"/>
        </w:rPr>
        <w:t>AbstractDeployment</w:t>
      </w:r>
      <w:proofErr w:type="spellEnd"/>
    </w:p>
    <w:p w14:paraId="228067C1" w14:textId="77777777" w:rsidR="005D5EE1" w:rsidRDefault="0040049D" w:rsidP="0040049D">
      <w:pPr>
        <w:pStyle w:val="ListParagraph"/>
        <w:numPr>
          <w:ilvl w:val="1"/>
          <w:numId w:val="12"/>
        </w:numPr>
        <w:rPr>
          <w:lang w:eastAsia="ja-JP"/>
        </w:rPr>
      </w:pPr>
      <w:proofErr w:type="spellStart"/>
      <w:r>
        <w:rPr>
          <w:lang w:eastAsia="ja-JP"/>
        </w:rPr>
        <w:t>AbstractHost</w:t>
      </w:r>
      <w:proofErr w:type="spellEnd"/>
    </w:p>
    <w:p w14:paraId="442E1FA2" w14:textId="77777777" w:rsidR="005D5EE1" w:rsidRDefault="0040049D" w:rsidP="0040049D">
      <w:pPr>
        <w:pStyle w:val="ListParagraph"/>
        <w:numPr>
          <w:ilvl w:val="0"/>
          <w:numId w:val="12"/>
        </w:numPr>
        <w:rPr>
          <w:lang w:eastAsia="ja-JP"/>
        </w:rPr>
      </w:pPr>
      <w:r>
        <w:rPr>
          <w:lang w:eastAsia="ja-JP"/>
        </w:rPr>
        <w:t>Basic Observations package:</w:t>
      </w:r>
    </w:p>
    <w:p w14:paraId="654E8FB3" w14:textId="77777777" w:rsidR="005D5EE1" w:rsidRDefault="0040049D" w:rsidP="0040049D">
      <w:pPr>
        <w:pStyle w:val="ListParagraph"/>
        <w:numPr>
          <w:ilvl w:val="1"/>
          <w:numId w:val="12"/>
        </w:numPr>
        <w:rPr>
          <w:lang w:eastAsia="ja-JP"/>
        </w:rPr>
      </w:pPr>
      <w:proofErr w:type="spellStart"/>
      <w:r>
        <w:rPr>
          <w:lang w:eastAsia="ja-JP"/>
        </w:rPr>
        <w:t>ObservationCollection</w:t>
      </w:r>
      <w:proofErr w:type="spellEnd"/>
    </w:p>
    <w:p w14:paraId="66242702" w14:textId="77777777" w:rsidR="005D5EE1" w:rsidRDefault="0040049D" w:rsidP="0040049D">
      <w:pPr>
        <w:pStyle w:val="ListParagraph"/>
        <w:numPr>
          <w:ilvl w:val="0"/>
          <w:numId w:val="12"/>
        </w:numPr>
        <w:rPr>
          <w:lang w:eastAsia="ja-JP"/>
        </w:rPr>
      </w:pPr>
      <w:r>
        <w:rPr>
          <w:lang w:eastAsia="ja-JP"/>
        </w:rPr>
        <w:t>Abstract Sample core package:</w:t>
      </w:r>
    </w:p>
    <w:p w14:paraId="12B72261" w14:textId="77777777" w:rsidR="005D5EE1" w:rsidRDefault="0040049D" w:rsidP="0040049D">
      <w:pPr>
        <w:pStyle w:val="ListParagraph"/>
        <w:numPr>
          <w:ilvl w:val="1"/>
          <w:numId w:val="12"/>
        </w:numPr>
        <w:rPr>
          <w:lang w:eastAsia="ja-JP"/>
        </w:rPr>
      </w:pPr>
      <w:proofErr w:type="spellStart"/>
      <w:r>
        <w:rPr>
          <w:lang w:eastAsia="ja-JP"/>
        </w:rPr>
        <w:t>AbstractSample</w:t>
      </w:r>
      <w:proofErr w:type="spellEnd"/>
    </w:p>
    <w:p w14:paraId="2FE6B79B" w14:textId="77777777" w:rsidR="005D5EE1" w:rsidRDefault="0040049D" w:rsidP="0040049D">
      <w:pPr>
        <w:pStyle w:val="ListParagraph"/>
        <w:numPr>
          <w:ilvl w:val="1"/>
          <w:numId w:val="12"/>
        </w:numPr>
        <w:rPr>
          <w:lang w:eastAsia="ja-JP"/>
        </w:rPr>
      </w:pPr>
      <w:proofErr w:type="spellStart"/>
      <w:r>
        <w:rPr>
          <w:lang w:eastAsia="ja-JP"/>
        </w:rPr>
        <w:t>AbstractSampling</w:t>
      </w:r>
      <w:proofErr w:type="spellEnd"/>
    </w:p>
    <w:p w14:paraId="0AE3FA00" w14:textId="77777777" w:rsidR="005D5EE1" w:rsidRDefault="0040049D" w:rsidP="0040049D">
      <w:pPr>
        <w:pStyle w:val="ListParagraph"/>
        <w:numPr>
          <w:ilvl w:val="1"/>
          <w:numId w:val="12"/>
        </w:numPr>
        <w:rPr>
          <w:lang w:eastAsia="ja-JP"/>
        </w:rPr>
      </w:pPr>
      <w:proofErr w:type="spellStart"/>
      <w:r>
        <w:rPr>
          <w:lang w:eastAsia="ja-JP"/>
        </w:rPr>
        <w:t>AbstractSample</w:t>
      </w:r>
      <w:r w:rsidR="005D5EE1">
        <w:rPr>
          <w:lang w:eastAsia="ja-JP"/>
        </w:rPr>
        <w:t>r</w:t>
      </w:r>
      <w:proofErr w:type="spellEnd"/>
    </w:p>
    <w:p w14:paraId="5E8C84FE" w14:textId="77777777" w:rsidR="005D5EE1" w:rsidRDefault="0040049D" w:rsidP="0040049D">
      <w:pPr>
        <w:pStyle w:val="ListParagraph"/>
        <w:numPr>
          <w:ilvl w:val="1"/>
          <w:numId w:val="12"/>
        </w:numPr>
        <w:rPr>
          <w:lang w:eastAsia="ja-JP"/>
        </w:rPr>
      </w:pPr>
      <w:proofErr w:type="spellStart"/>
      <w:r>
        <w:rPr>
          <w:lang w:eastAsia="ja-JP"/>
        </w:rPr>
        <w:t>AbstractPreparationStep</w:t>
      </w:r>
      <w:proofErr w:type="spellEnd"/>
    </w:p>
    <w:p w14:paraId="1A94847B" w14:textId="77777777" w:rsidR="005D5EE1" w:rsidRDefault="0040049D" w:rsidP="0040049D">
      <w:pPr>
        <w:pStyle w:val="ListParagraph"/>
        <w:numPr>
          <w:ilvl w:val="1"/>
          <w:numId w:val="12"/>
        </w:numPr>
        <w:rPr>
          <w:lang w:eastAsia="ja-JP"/>
        </w:rPr>
      </w:pPr>
      <w:proofErr w:type="spellStart"/>
      <w:r>
        <w:rPr>
          <w:lang w:eastAsia="ja-JP"/>
        </w:rPr>
        <w:t>AbstractPreparationProcedure</w:t>
      </w:r>
      <w:proofErr w:type="spellEnd"/>
    </w:p>
    <w:p w14:paraId="74D73AF5" w14:textId="77777777" w:rsidR="005D5EE1" w:rsidRDefault="0040049D" w:rsidP="0040049D">
      <w:pPr>
        <w:pStyle w:val="ListParagraph"/>
        <w:numPr>
          <w:ilvl w:val="1"/>
          <w:numId w:val="12"/>
        </w:numPr>
        <w:rPr>
          <w:lang w:eastAsia="ja-JP"/>
        </w:rPr>
      </w:pPr>
      <w:proofErr w:type="spellStart"/>
      <w:r>
        <w:rPr>
          <w:lang w:eastAsia="ja-JP"/>
        </w:rPr>
        <w:t>AbstractSamplingProcedure</w:t>
      </w:r>
      <w:proofErr w:type="spellEnd"/>
    </w:p>
    <w:p w14:paraId="6A03B52B" w14:textId="77777777" w:rsidR="005D5EE1" w:rsidRDefault="0040049D" w:rsidP="0040049D">
      <w:pPr>
        <w:pStyle w:val="ListParagraph"/>
        <w:numPr>
          <w:ilvl w:val="0"/>
          <w:numId w:val="12"/>
        </w:numPr>
        <w:rPr>
          <w:lang w:eastAsia="ja-JP"/>
        </w:rPr>
      </w:pPr>
      <w:r>
        <w:rPr>
          <w:lang w:eastAsia="ja-JP"/>
        </w:rPr>
        <w:t>Basic Samples</w:t>
      </w:r>
    </w:p>
    <w:p w14:paraId="494301E7" w14:textId="00019958" w:rsidR="0040049D" w:rsidRDefault="0040049D" w:rsidP="00917C89">
      <w:pPr>
        <w:pStyle w:val="ListParagraph"/>
        <w:numPr>
          <w:ilvl w:val="1"/>
          <w:numId w:val="12"/>
        </w:numPr>
        <w:rPr>
          <w:lang w:eastAsia="ja-JP"/>
        </w:rPr>
      </w:pPr>
      <w:proofErr w:type="spellStart"/>
      <w:r>
        <w:rPr>
          <w:lang w:eastAsia="ja-JP"/>
        </w:rPr>
        <w:t>SampleCollection</w:t>
      </w:r>
      <w:proofErr w:type="spellEnd"/>
    </w:p>
    <w:p w14:paraId="2AACE3E5" w14:textId="77777777" w:rsidR="0040049D" w:rsidRDefault="0040049D" w:rsidP="0040049D">
      <w:pPr>
        <w:rPr>
          <w:lang w:eastAsia="ja-JP"/>
        </w:rPr>
      </w:pPr>
      <w:r>
        <w:rPr>
          <w:lang w:eastAsia="ja-JP"/>
        </w:rPr>
        <w:t xml:space="preserve">Each of these classes contain an attribute with role name metadata of type Any and with cardinality of 0..*. ISO 19115 metadata records may still be used for providing Observation instance metadata, but it is no longer the only allowed metadata model. With this change the ISO 19115 is also no longer a normative reference of the ISO 19156 Edition 2.  </w:t>
      </w:r>
    </w:p>
    <w:p w14:paraId="45AF8E06" w14:textId="77777777" w:rsidR="0040049D" w:rsidRDefault="0040049D" w:rsidP="00917C89">
      <w:pPr>
        <w:pStyle w:val="a2"/>
      </w:pPr>
      <w:bookmarkStart w:id="944" w:name="_Toc72768951"/>
      <w:r>
        <w:t>Discarded concepts</w:t>
      </w:r>
      <w:bookmarkEnd w:id="944"/>
    </w:p>
    <w:p w14:paraId="7AE8611B" w14:textId="77777777" w:rsidR="0040049D" w:rsidRDefault="0040049D" w:rsidP="0040049D">
      <w:pPr>
        <w:rPr>
          <w:lang w:eastAsia="ja-JP"/>
        </w:rPr>
      </w:pPr>
      <w:r>
        <w:rPr>
          <w:lang w:eastAsia="ja-JP"/>
        </w:rPr>
        <w:t xml:space="preserve">The ISO 19156 Edition 1 contained two </w:t>
      </w:r>
      <w:proofErr w:type="spellStart"/>
      <w:r>
        <w:rPr>
          <w:lang w:eastAsia="ja-JP"/>
        </w:rPr>
        <w:t>requirementsClass</w:t>
      </w:r>
      <w:proofErr w:type="spellEnd"/>
      <w:r>
        <w:rPr>
          <w:lang w:eastAsia="ja-JP"/>
        </w:rPr>
        <w:t xml:space="preserve"> packages with classes used in the UML but not specific to the Observations and Sampling features:</w:t>
      </w:r>
    </w:p>
    <w:p w14:paraId="51BF3705" w14:textId="77777777" w:rsidR="005D5EE1" w:rsidRDefault="0040049D" w:rsidP="0040049D">
      <w:pPr>
        <w:pStyle w:val="ListParagraph"/>
        <w:numPr>
          <w:ilvl w:val="0"/>
          <w:numId w:val="12"/>
        </w:numPr>
        <w:rPr>
          <w:lang w:eastAsia="ja-JP"/>
        </w:rPr>
      </w:pPr>
      <w:r>
        <w:rPr>
          <w:lang w:eastAsia="ja-JP"/>
        </w:rPr>
        <w:t>General Feature Instance package:</w:t>
      </w:r>
    </w:p>
    <w:p w14:paraId="4482678A" w14:textId="77777777" w:rsidR="005D5EE1" w:rsidRDefault="0040049D" w:rsidP="0040049D">
      <w:pPr>
        <w:pStyle w:val="ListParagraph"/>
        <w:numPr>
          <w:ilvl w:val="1"/>
          <w:numId w:val="12"/>
        </w:numPr>
        <w:rPr>
          <w:lang w:eastAsia="ja-JP"/>
        </w:rPr>
      </w:pPr>
      <w:proofErr w:type="spellStart"/>
      <w:r>
        <w:rPr>
          <w:lang w:eastAsia="ja-JP"/>
        </w:rPr>
        <w:t>GFI_DomainFeature</w:t>
      </w:r>
      <w:proofErr w:type="spellEnd"/>
    </w:p>
    <w:p w14:paraId="467F0C14" w14:textId="77777777" w:rsidR="005D5EE1" w:rsidRDefault="0040049D" w:rsidP="0040049D">
      <w:pPr>
        <w:pStyle w:val="ListParagraph"/>
        <w:numPr>
          <w:ilvl w:val="1"/>
          <w:numId w:val="12"/>
        </w:numPr>
        <w:rPr>
          <w:lang w:eastAsia="ja-JP"/>
        </w:rPr>
      </w:pPr>
      <w:proofErr w:type="spellStart"/>
      <w:r>
        <w:rPr>
          <w:lang w:eastAsia="ja-JP"/>
        </w:rPr>
        <w:t>GFI_Feature</w:t>
      </w:r>
      <w:proofErr w:type="spellEnd"/>
    </w:p>
    <w:p w14:paraId="2178653D" w14:textId="77777777" w:rsidR="005D5EE1" w:rsidRDefault="0040049D" w:rsidP="0040049D">
      <w:pPr>
        <w:pStyle w:val="ListParagraph"/>
        <w:numPr>
          <w:ilvl w:val="0"/>
          <w:numId w:val="12"/>
        </w:numPr>
        <w:rPr>
          <w:lang w:eastAsia="ja-JP"/>
        </w:rPr>
      </w:pPr>
      <w:r>
        <w:rPr>
          <w:lang w:eastAsia="ja-JP"/>
        </w:rPr>
        <w:t>Temporal Coverage package:</w:t>
      </w:r>
    </w:p>
    <w:p w14:paraId="35A2D244" w14:textId="77777777" w:rsidR="005D5EE1" w:rsidRDefault="0040049D" w:rsidP="0040049D">
      <w:pPr>
        <w:pStyle w:val="ListParagraph"/>
        <w:numPr>
          <w:ilvl w:val="1"/>
          <w:numId w:val="12"/>
        </w:numPr>
        <w:rPr>
          <w:lang w:eastAsia="ja-JP"/>
        </w:rPr>
      </w:pPr>
      <w:proofErr w:type="spellStart"/>
      <w:r>
        <w:rPr>
          <w:lang w:eastAsia="ja-JP"/>
        </w:rPr>
        <w:t>CVT_DiscreteTimeInstantCoverage</w:t>
      </w:r>
      <w:proofErr w:type="spellEnd"/>
    </w:p>
    <w:p w14:paraId="66E7453F" w14:textId="03082BD3" w:rsidR="0040049D" w:rsidRDefault="0040049D" w:rsidP="00917C89">
      <w:pPr>
        <w:pStyle w:val="ListParagraph"/>
        <w:numPr>
          <w:ilvl w:val="1"/>
          <w:numId w:val="12"/>
        </w:numPr>
        <w:rPr>
          <w:lang w:eastAsia="ja-JP"/>
        </w:rPr>
      </w:pPr>
      <w:proofErr w:type="spellStart"/>
      <w:r>
        <w:rPr>
          <w:lang w:eastAsia="ja-JP"/>
        </w:rPr>
        <w:lastRenderedPageBreak/>
        <w:t>CVT_TimeInstantValuePair</w:t>
      </w:r>
      <w:proofErr w:type="spellEnd"/>
    </w:p>
    <w:p w14:paraId="48CBDD53" w14:textId="561AB725" w:rsidR="0040049D" w:rsidRDefault="0040049D" w:rsidP="0040049D">
      <w:pPr>
        <w:rPr>
          <w:lang w:eastAsia="ja-JP"/>
        </w:rPr>
      </w:pPr>
      <w:r>
        <w:rPr>
          <w:lang w:eastAsia="ja-JP"/>
        </w:rPr>
        <w:t xml:space="preserve">The General Feature Instance package and its contained classes are not included in the Edition 2, as the General feature instances are no longer required in </w:t>
      </w:r>
      <w:ins w:id="945" w:author="Katharina Schleidt" w:date="2021-07-06T13:17:00Z">
        <w:r w:rsidR="0072232A">
          <w:rPr>
            <w:lang w:eastAsia="ja-JP"/>
          </w:rPr>
          <w:t xml:space="preserve">either </w:t>
        </w:r>
      </w:ins>
      <w:r>
        <w:rPr>
          <w:lang w:eastAsia="ja-JP"/>
        </w:rPr>
        <w:t xml:space="preserve">the Observation </w:t>
      </w:r>
      <w:del w:id="946" w:author="Katharina Schleidt" w:date="2021-07-06T13:17:00Z">
        <w:r w:rsidDel="0072232A">
          <w:rPr>
            <w:lang w:eastAsia="ja-JP"/>
          </w:rPr>
          <w:delText xml:space="preserve">and </w:delText>
        </w:r>
      </w:del>
      <w:ins w:id="947" w:author="Katharina Schleidt" w:date="2021-07-06T13:17:00Z">
        <w:r w:rsidR="0072232A">
          <w:rPr>
            <w:lang w:eastAsia="ja-JP"/>
          </w:rPr>
          <w:t xml:space="preserve">or </w:t>
        </w:r>
      </w:ins>
      <w:r>
        <w:rPr>
          <w:lang w:eastAsia="ja-JP"/>
        </w:rPr>
        <w:t>Sample models.</w:t>
      </w:r>
    </w:p>
    <w:p w14:paraId="7AD95F0B" w14:textId="3D54EBB8" w:rsidR="0040049D" w:rsidRDefault="0040049D" w:rsidP="0040049D">
      <w:pPr>
        <w:rPr>
          <w:lang w:eastAsia="ja-JP"/>
        </w:rPr>
      </w:pPr>
      <w:r>
        <w:rPr>
          <w:lang w:eastAsia="ja-JP"/>
        </w:rPr>
        <w:t xml:space="preserve">The Temporal Coverage package and its contained classes are not included in the Edition 2, as defining temporal coverages and characteristics of Observations with timeseries result values are considered out-of-scope for this specification. It is expected that the OGC Standard Timeseries Profile of </w:t>
      </w:r>
      <w:r w:rsidR="008212CB" w:rsidRPr="008212CB">
        <w:rPr>
          <w:lang w:eastAsia="ja-JP"/>
        </w:rPr>
        <w:t>Observations</w:t>
      </w:r>
      <w:del w:id="948" w:author="Katharina Schleidt" w:date="2021-07-05T19:40:00Z">
        <w:r w:rsidR="008212CB" w:rsidRPr="008212CB" w:rsidDel="00116C6C">
          <w:rPr>
            <w:lang w:eastAsia="ja-JP"/>
          </w:rPr>
          <w:delText xml:space="preserve">, </w:delText>
        </w:r>
      </w:del>
      <w:ins w:id="949" w:author="Katharina Schleidt" w:date="2021-07-05T19:40:00Z">
        <w:r w:rsidR="00116C6C">
          <w:rPr>
            <w:lang w:eastAsia="ja-JP"/>
          </w:rPr>
          <w:t xml:space="preserve"> and</w:t>
        </w:r>
        <w:r w:rsidR="00116C6C" w:rsidRPr="008212CB">
          <w:rPr>
            <w:lang w:eastAsia="ja-JP"/>
          </w:rPr>
          <w:t xml:space="preserve"> </w:t>
        </w:r>
      </w:ins>
      <w:del w:id="950" w:author="Katharina Schleidt" w:date="2021-07-05T19:40:00Z">
        <w:r w:rsidR="008212CB" w:rsidRPr="008212CB" w:rsidDel="00116C6C">
          <w:rPr>
            <w:lang w:eastAsia="ja-JP"/>
          </w:rPr>
          <w:delText xml:space="preserve">measurements </w:delText>
        </w:r>
      </w:del>
      <w:ins w:id="951" w:author="Katharina Schleidt" w:date="2021-07-05T19:40:00Z">
        <w:r w:rsidR="00116C6C">
          <w:rPr>
            <w:lang w:eastAsia="ja-JP"/>
          </w:rPr>
          <w:t>M</w:t>
        </w:r>
        <w:r w:rsidR="00116C6C" w:rsidRPr="008212CB">
          <w:rPr>
            <w:lang w:eastAsia="ja-JP"/>
          </w:rPr>
          <w:t>easurements</w:t>
        </w:r>
      </w:ins>
      <w:del w:id="952" w:author="Katharina Schleidt" w:date="2021-07-05T19:40:00Z">
        <w:r w:rsidR="008212CB" w:rsidRPr="008212CB" w:rsidDel="00116C6C">
          <w:rPr>
            <w:lang w:eastAsia="ja-JP"/>
          </w:rPr>
          <w:delText xml:space="preserve">and </w:delText>
        </w:r>
        <w:commentRangeStart w:id="953"/>
        <w:commentRangeStart w:id="954"/>
        <w:commentRangeStart w:id="955"/>
        <w:r w:rsidR="008212CB" w:rsidRPr="008212CB" w:rsidDel="00116C6C">
          <w:rPr>
            <w:lang w:eastAsia="ja-JP"/>
          </w:rPr>
          <w:delText>samples</w:delText>
        </w:r>
        <w:commentRangeEnd w:id="953"/>
        <w:r w:rsidR="00D75FE8" w:rsidDel="00116C6C">
          <w:rPr>
            <w:rStyle w:val="CommentReference"/>
          </w:rPr>
          <w:commentReference w:id="953"/>
        </w:r>
      </w:del>
      <w:commentRangeEnd w:id="954"/>
      <w:r w:rsidR="00116C6C">
        <w:rPr>
          <w:rStyle w:val="CommentReference"/>
        </w:rPr>
        <w:commentReference w:id="954"/>
      </w:r>
      <w:commentRangeEnd w:id="955"/>
      <w:r w:rsidR="00116C6C">
        <w:rPr>
          <w:rStyle w:val="CommentReference"/>
        </w:rPr>
        <w:commentReference w:id="955"/>
      </w:r>
      <w:r w:rsidR="008212CB" w:rsidRPr="008212CB">
        <w:rPr>
          <w:lang w:eastAsia="ja-JP"/>
        </w:rPr>
        <w:t xml:space="preserve"> </w:t>
      </w:r>
      <w:r>
        <w:rPr>
          <w:lang w:eastAsia="ja-JP"/>
        </w:rPr>
        <w:t xml:space="preserve">(OGC 15-043r3) based on the 19156:2011 (Edition 1) UML model will be revised to profile the Edition 2 model instead, and to provide a detailed conceptual model for Observations with </w:t>
      </w:r>
      <w:r w:rsidRPr="0040049D">
        <w:rPr>
          <w:lang w:eastAsia="ja-JP"/>
        </w:rPr>
        <w:t>temporal coverage type results.</w:t>
      </w:r>
    </w:p>
    <w:p w14:paraId="6B78CD32" w14:textId="77777777" w:rsidR="00491C3C" w:rsidRPr="006E753C" w:rsidRDefault="00491C3C" w:rsidP="006E75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220B53">
      <w:pPr>
        <w:pStyle w:val="ANNEX"/>
        <w:numPr>
          <w:ilvl w:val="0"/>
          <w:numId w:val="3"/>
        </w:numPr>
      </w:pPr>
      <w:r w:rsidRPr="00F02BC7">
        <w:lastRenderedPageBreak/>
        <w:br/>
      </w:r>
      <w:bookmarkStart w:id="956" w:name="_Toc72768952"/>
      <w:r w:rsidRPr="00F02BC7">
        <w:rPr>
          <w:b w:val="0"/>
        </w:rPr>
        <w:t>(</w:t>
      </w:r>
      <w:r>
        <w:rPr>
          <w:b w:val="0"/>
        </w:rPr>
        <w:t>informative</w:t>
      </w:r>
      <w:r w:rsidRPr="00F02BC7">
        <w:rPr>
          <w:b w:val="0"/>
        </w:rPr>
        <w:t>)</w:t>
      </w:r>
      <w:r w:rsidRPr="00F02BC7">
        <w:br/>
      </w:r>
      <w:r w:rsidRPr="00F02BC7">
        <w:br/>
      </w:r>
      <w:r>
        <w:t>Best practices in use of the Observation and Sampling models</w:t>
      </w:r>
      <w:bookmarkEnd w:id="956"/>
    </w:p>
    <w:p w14:paraId="310591AF" w14:textId="19FDA2FF" w:rsidR="00491C3C" w:rsidRDefault="00295A39" w:rsidP="002B4EBE">
      <w:pPr>
        <w:pStyle w:val="a2"/>
      </w:pPr>
      <w:bookmarkStart w:id="957" w:name="_Toc72768953"/>
      <w:r w:rsidRPr="00295A39">
        <w:t>Features, coverages and observations — Different views of information</w:t>
      </w:r>
      <w:bookmarkEnd w:id="957"/>
    </w:p>
    <w:p w14:paraId="129A17BE" w14:textId="77777777" w:rsidR="00366758" w:rsidRDefault="00366758" w:rsidP="00366758">
      <w:r>
        <w:t>ISO 19109 describes the feature as a “fundamental unit of geographic information”. The “General Feature Model” (GFM) presented in ISO </w:t>
      </w:r>
      <w:commentRangeStart w:id="958"/>
      <w:r>
        <w:t xml:space="preserve">19101 </w:t>
      </w:r>
      <w:commentRangeEnd w:id="958"/>
      <w:r w:rsidR="00621028">
        <w:rPr>
          <w:rStyle w:val="CommentReference"/>
        </w:rPr>
        <w:commentReference w:id="958"/>
      </w:r>
      <w:r>
        <w:t>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64D6E608" w:rsidR="00366758" w:rsidRDefault="00366758" w:rsidP="00366758">
      <w:r>
        <w:t xml:space="preserve">The principal alternative model for geographic information is the coverage, described in </w:t>
      </w:r>
      <w:commentRangeStart w:id="959"/>
      <w:commentRangeStart w:id="960"/>
      <w:commentRangeStart w:id="961"/>
      <w:r>
        <w:t>ISO 19123</w:t>
      </w:r>
      <w:ins w:id="962" w:author="Katharina Schleidt" w:date="2021-04-21T16:19:00Z">
        <w:r w:rsidR="00621028">
          <w:t>-1</w:t>
        </w:r>
        <w:commentRangeEnd w:id="959"/>
        <w:r w:rsidR="00621028">
          <w:rPr>
            <w:rStyle w:val="CommentReference"/>
          </w:rPr>
          <w:commentReference w:id="959"/>
        </w:r>
      </w:ins>
      <w:commentRangeEnd w:id="960"/>
      <w:r w:rsidR="0087602B">
        <w:rPr>
          <w:rStyle w:val="CommentReference"/>
        </w:rPr>
        <w:commentReference w:id="960"/>
      </w:r>
      <w:commentRangeEnd w:id="961"/>
      <w:r w:rsidR="00B763AC">
        <w:rPr>
          <w:rStyle w:val="CommentReference"/>
        </w:rPr>
        <w:commentReference w:id="961"/>
      </w:r>
      <w:r w:rsidR="00501289">
        <w:t>:</w:t>
      </w:r>
      <w:del w:id="963" w:author="Katharina Schleidt" w:date="2021-10-11T14:27:00Z">
        <w:r w:rsidR="00501289" w:rsidDel="00B763AC">
          <w:delText>20xx</w:delText>
        </w:r>
      </w:del>
      <w:ins w:id="964" w:author="Katharina Schleidt" w:date="2021-10-11T14:27:00Z">
        <w:r w:rsidR="00B763AC">
          <w:t>20</w:t>
        </w:r>
        <w:r w:rsidR="00B763AC">
          <w:t>05</w:t>
        </w:r>
      </w:ins>
      <w:r>
        <w:t>.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(e.g. an ore-body from a distribution of assay values). Also, for some feature types, the value of one or more properties might vary across the feature, in which case the shape of the feature provides the coverage domain (e.g.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In particular, Observations concern properties (e.g. shape, colour) whose values are determined using an identifiable procedure, in which there is a finite uncertainty in the result. This can be contrasted with properties whose values are specified by assertion (e.g. name, owner) and are therefore exact. The observation instance provides “metadata” for the property value-estimation process.</w:t>
      </w:r>
    </w:p>
    <w:p w14:paraId="531EFCF0" w14:textId="46F39273" w:rsidR="00366758" w:rsidRDefault="00366758" w:rsidP="00366758">
      <w:r>
        <w:t xml:space="preserve">An observation event is clearly a “feature” in its own right, according to the GFM definition. </w:t>
      </w:r>
      <w:r w:rsidR="00020674" w:rsidRPr="00020674">
        <w:t xml:space="preserve">An observation is an identifiable, instantiable and useful unit of </w:t>
      </w:r>
      <w:r w:rsidR="00EC3D8D" w:rsidRPr="00020674">
        <w:t>information</w:t>
      </w:r>
      <w:del w:id="965" w:author="Katharina Schleidt" w:date="2021-07-05T20:14:00Z">
        <w:r w:rsidR="00EC3D8D" w:rsidRPr="00020674" w:rsidDel="00CC3A78">
          <w:delText>;</w:delText>
        </w:r>
        <w:r w:rsidR="00020674" w:rsidRPr="00020674" w:rsidDel="00CC3A78">
          <w:delText xml:space="preserve"> </w:delText>
        </w:r>
      </w:del>
      <w:ins w:id="966" w:author="Katharina Schleidt" w:date="2021-07-05T20:14:00Z">
        <w:r w:rsidR="00CC3A78">
          <w:t>.</w:t>
        </w:r>
        <w:r w:rsidR="00CC3A78" w:rsidRPr="00020674">
          <w:t xml:space="preserve"> </w:t>
        </w:r>
      </w:ins>
      <w:del w:id="967" w:author="Katharina Schleidt" w:date="2021-07-05T20:14:00Z">
        <w:r w:rsidR="00EC3D8D" w:rsidRPr="00020674" w:rsidDel="00CC3A78">
          <w:delText>therefore</w:delText>
        </w:r>
      </w:del>
      <w:ins w:id="968" w:author="Katharina Schleidt" w:date="2021-07-05T20:14:00Z">
        <w:r w:rsidR="00CC3A78">
          <w:t>T</w:t>
        </w:r>
        <w:r w:rsidR="00CC3A78" w:rsidRPr="00020674">
          <w:t>herefore</w:t>
        </w:r>
      </w:ins>
      <w:r w:rsidR="00EC3D8D" w:rsidRPr="00020674">
        <w:t>,</w:t>
      </w:r>
      <w:r w:rsidR="00020674" w:rsidRPr="00020674">
        <w:t xml:space="preserve"> an observation is a feature type.</w:t>
      </w:r>
    </w:p>
    <w:p w14:paraId="66DA748D" w14:textId="77777777" w:rsidR="00366758" w:rsidRDefault="00366758" w:rsidP="00366758">
      <w:r>
        <w:t xml:space="preserve">Transformation between viewpoints is frequently required. </w:t>
      </w:r>
    </w:p>
    <w:p w14:paraId="65B63E9B" w14:textId="77777777" w:rsidR="00366758" w:rsidRDefault="00366758" w:rsidP="00366758">
      <w:r>
        <w:lastRenderedPageBreak/>
        <w:t>This is illustrated in Figure D.1,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77777777" w:rsidR="00366758" w:rsidRDefault="00366758" w:rsidP="00220B53">
      <w:pPr>
        <w:pStyle w:val="ListParagraph"/>
        <w:numPr>
          <w:ilvl w:val="0"/>
          <w:numId w:val="24"/>
        </w:numPr>
        <w:tabs>
          <w:tab w:val="clear" w:pos="403"/>
          <w:tab w:val="left" w:pos="400"/>
        </w:tabs>
        <w:spacing w:after="0" w:line="276" w:lineRule="auto"/>
      </w:pPr>
      <w:r>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77777777" w:rsidR="00366758" w:rsidRDefault="00366758" w:rsidP="00220B53">
      <w:pPr>
        <w:pStyle w:val="ListParagraph"/>
        <w:numPr>
          <w:ilvl w:val="0"/>
          <w:numId w:val="24"/>
        </w:numPr>
        <w:tabs>
          <w:tab w:val="clear" w:pos="403"/>
          <w:tab w:val="left" w:pos="400"/>
        </w:tabs>
        <w:spacing w:after="0" w:line="276" w:lineRule="auto"/>
      </w:pPr>
      <w:r>
        <w:t>A coverage view can be assembled from results of observations of a specific property, and represents data assembled for analysis, when the objective is to find signals in the variation of a property over a domain.</w:t>
      </w:r>
    </w:p>
    <w:p w14:paraId="4105492F" w14:textId="77777777" w:rsidR="00366758" w:rsidRDefault="00366758" w:rsidP="00220B53">
      <w:pPr>
        <w:pStyle w:val="ListParagraph"/>
        <w:numPr>
          <w:ilvl w:val="0"/>
          <w:numId w:val="24"/>
        </w:numPr>
        <w:tabs>
          <w:tab w:val="clear" w:pos="403"/>
          <w:tab w:val="left" w:pos="400"/>
        </w:tabs>
        <w:spacing w:after="200" w:line="276" w:lineRule="auto"/>
      </w:pPr>
      <w:r>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Observations, Coverage and Feature representations are also often interlinked. Just as an Observation references the Feature it provides property information for,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8F7BB9" w14:textId="77777777" w:rsidR="00366758" w:rsidRDefault="00366758" w:rsidP="00366758">
      <w:pPr>
        <w:spacing w:line="240" w:lineRule="auto"/>
        <w:rPr>
          <w:sz w:val="20"/>
          <w:szCs w:val="20"/>
        </w:rPr>
      </w:pPr>
    </w:p>
    <w:p w14:paraId="4E22D00B" w14:textId="77777777" w:rsidR="00366758" w:rsidRDefault="00366758" w:rsidP="00366758">
      <w:pPr>
        <w:keepNext/>
        <w:spacing w:line="240" w:lineRule="auto"/>
      </w:pPr>
      <w:r>
        <w:rPr>
          <w:noProof/>
          <w:sz w:val="20"/>
          <w:szCs w:val="20"/>
          <w:lang w:val="fr-FR" w:eastAsia="fr-FR"/>
        </w:rPr>
        <w:drawing>
          <wp:inline distT="114300" distB="114300" distL="114300" distR="114300" wp14:anchorId="707CFED6" wp14:editId="30BFE1C8">
            <wp:extent cx="4694302" cy="2324100"/>
            <wp:effectExtent l="0" t="0" r="5080" b="0"/>
            <wp:docPr id="89" name="image60.png"/>
            <wp:cNvGraphicFramePr/>
            <a:graphic xmlns:a="http://schemas.openxmlformats.org/drawingml/2006/main">
              <a:graphicData uri="http://schemas.openxmlformats.org/drawingml/2006/picture">
                <pic:pic xmlns:pic="http://schemas.openxmlformats.org/drawingml/2006/picture">
                  <pic:nvPicPr>
                    <pic:cNvPr id="89" name="image60.png"/>
                    <pic:cNvPicPr preferRelativeResize="0"/>
                  </pic:nvPicPr>
                  <pic:blipFill>
                    <a:blip r:embed="rId178" cstate="print">
                      <a:extLst>
                        <a:ext uri="{28A0092B-C50C-407E-A947-70E740481C1C}">
                          <a14:useLocalDpi xmlns:a14="http://schemas.microsoft.com/office/drawing/2010/main" val="0"/>
                        </a:ext>
                      </a:extLst>
                    </a:blip>
                    <a:stretch>
                      <a:fillRect/>
                    </a:stretch>
                  </pic:blipFill>
                  <pic:spPr>
                    <a:xfrm>
                      <a:off x="0" y="0"/>
                      <a:ext cx="4694302" cy="2324100"/>
                    </a:xfrm>
                    <a:prstGeom prst="rect">
                      <a:avLst/>
                    </a:prstGeom>
                    <a:ln/>
                  </pic:spPr>
                </pic:pic>
              </a:graphicData>
            </a:graphic>
          </wp:inline>
        </w:drawing>
      </w:r>
    </w:p>
    <w:p w14:paraId="718A5A8C" w14:textId="0569FF71" w:rsidR="00366758" w:rsidRPr="00366758" w:rsidRDefault="00366758" w:rsidP="00366758">
      <w:pPr>
        <w:jc w:val="center"/>
        <w:rPr>
          <w:b/>
          <w:bCs/>
          <w:sz w:val="20"/>
          <w:szCs w:val="20"/>
        </w:rPr>
      </w:pPr>
      <w:r w:rsidRPr="00366758">
        <w:rPr>
          <w:b/>
          <w:bCs/>
          <w:sz w:val="20"/>
          <w:szCs w:val="20"/>
        </w:rPr>
        <w:t>Figure D.1 — Tabular representation of information associated with a set of locations</w:t>
      </w:r>
    </w:p>
    <w:p w14:paraId="3262C7DC" w14:textId="77777777" w:rsidR="00366758" w:rsidRPr="00366758" w:rsidRDefault="00366758" w:rsidP="00366758">
      <w:pPr>
        <w:rPr>
          <w:lang w:eastAsia="ja-JP"/>
        </w:rPr>
      </w:pPr>
      <w:bookmarkStart w:id="969" w:name="_l7a3n9" w:colFirst="0" w:colLast="0"/>
      <w:bookmarkEnd w:id="969"/>
    </w:p>
    <w:p w14:paraId="4BD06ECF" w14:textId="5C794931" w:rsidR="00295A39" w:rsidRDefault="00295A39" w:rsidP="00295A39">
      <w:pPr>
        <w:pStyle w:val="a2"/>
      </w:pPr>
      <w:bookmarkStart w:id="970" w:name="_Toc72768954"/>
      <w:r w:rsidRPr="00295A39">
        <w:lastRenderedPageBreak/>
        <w:t>Observation concerns</w:t>
      </w:r>
      <w:bookmarkEnd w:id="970"/>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0585C0CD" w:rsidR="00B1458A" w:rsidRDefault="00B1458A" w:rsidP="00220B53">
      <w:pPr>
        <w:pStyle w:val="ListParagraph"/>
        <w:numPr>
          <w:ilvl w:val="0"/>
          <w:numId w:val="25"/>
        </w:numPr>
        <w:rPr>
          <w:lang w:eastAsia="ja-JP"/>
        </w:rPr>
      </w:pPr>
      <w:r>
        <w:rPr>
          <w:lang w:eastAsia="ja-JP"/>
        </w:rPr>
        <w:t>a property of each distinct material sample on which atomic observations are actually made,</w:t>
      </w:r>
    </w:p>
    <w:p w14:paraId="05B6EA01" w14:textId="35E75CB2" w:rsidR="00B1458A" w:rsidRDefault="00B1458A" w:rsidP="00220B53">
      <w:pPr>
        <w:pStyle w:val="ListParagraph"/>
        <w:numPr>
          <w:ilvl w:val="0"/>
          <w:numId w:val="25"/>
        </w:numPr>
        <w:rPr>
          <w:lang w:eastAsia="ja-JP"/>
        </w:rPr>
      </w:pPr>
      <w:r>
        <w:rPr>
          <w:lang w:eastAsia="ja-JP"/>
        </w:rPr>
        <w:t>a property of the sampling site(which would require distinct sites for all elevations at which observations are made),</w:t>
      </w:r>
    </w:p>
    <w:p w14:paraId="553BE607" w14:textId="5055D1B1" w:rsidR="00B1458A" w:rsidRDefault="00B1458A" w:rsidP="00220B53">
      <w:pPr>
        <w:pStyle w:val="ListParagraph"/>
        <w:numPr>
          <w:ilvl w:val="0"/>
          <w:numId w:val="25"/>
        </w:numPr>
        <w:rPr>
          <w:lang w:eastAsia="ja-JP"/>
        </w:rPr>
      </w:pPr>
      <w:r>
        <w:rPr>
          <w:lang w:eastAsia="ja-JP"/>
        </w:rPr>
        <w:t>a parameter of the observation procedure (which makes the procedure specific to this observation series only), or</w:t>
      </w:r>
    </w:p>
    <w:p w14:paraId="75F48730" w14:textId="7CAE806F" w:rsidR="00B1458A" w:rsidRDefault="00B1458A" w:rsidP="00220B53">
      <w:pPr>
        <w:pStyle w:val="ListParagraph"/>
        <w:numPr>
          <w:ilvl w:val="0"/>
          <w:numId w:val="25"/>
        </w:numPr>
        <w:rPr>
          <w:lang w:eastAsia="ja-JP"/>
        </w:rPr>
      </w:pPr>
      <w:r>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 xml:space="preserve">“Assay” might be derived from Observation, fixing the </w:t>
      </w:r>
      <w:proofErr w:type="spellStart"/>
      <w:r>
        <w:rPr>
          <w:lang w:eastAsia="ja-JP"/>
        </w:rPr>
        <w:t>observedProperty</w:t>
      </w:r>
      <w:proofErr w:type="spellEnd"/>
      <w:r>
        <w:rPr>
          <w:lang w:eastAsia="ja-JP"/>
        </w:rPr>
        <w:t xml:space="preserve"> to be “</w:t>
      </w:r>
      <w:proofErr w:type="spellStart"/>
      <w:r>
        <w:rPr>
          <w:lang w:eastAsia="ja-JP"/>
        </w:rPr>
        <w:t>ChemicalConcentration</w:t>
      </w:r>
      <w:proofErr w:type="spellEnd"/>
      <w:r>
        <w:rPr>
          <w:lang w:eastAsia="ja-JP"/>
        </w:rPr>
        <w:t>” and adding an additional attribute “analyte”.</w:t>
      </w:r>
    </w:p>
    <w:p w14:paraId="38783ECB" w14:textId="5EEEA7BA" w:rsidR="00295A39" w:rsidRDefault="00295A39" w:rsidP="00295A39">
      <w:pPr>
        <w:pStyle w:val="a3"/>
      </w:pPr>
      <w:r w:rsidRPr="00295A39">
        <w:t>Comparison with provider-oriented models</w:t>
      </w:r>
    </w:p>
    <w:p w14:paraId="656F7542" w14:textId="2641E761" w:rsidR="0065218A" w:rsidRDefault="0065218A" w:rsidP="0065218A">
      <w:pPr>
        <w:rPr>
          <w:lang w:eastAsia="ja-JP"/>
        </w:rPr>
      </w:pPr>
      <w:r>
        <w:rPr>
          <w:lang w:eastAsia="ja-JP"/>
        </w:rPr>
        <w:t xml:space="preserve">The </w:t>
      </w:r>
      <w:r w:rsidR="00CF482B">
        <w:rPr>
          <w:lang w:eastAsia="ja-JP"/>
        </w:rPr>
        <w:t>OMS</w:t>
      </w:r>
      <w:r>
        <w:rPr>
          <w:lang w:eastAsia="ja-JP"/>
        </w:rPr>
        <w:t xml:space="preserve"> model is intended to provide a basic output- or user-oriented information model for sensor web and related applications. The goal is to provide a common language for discourse regarding sensor, sample and observation systems.</w:t>
      </w:r>
    </w:p>
    <w:p w14:paraId="7FF26507" w14:textId="7938005E" w:rsidR="0065218A" w:rsidRDefault="0065218A" w:rsidP="0065218A">
      <w:pPr>
        <w:rPr>
          <w:lang w:eastAsia="ja-JP"/>
        </w:rPr>
      </w:pPr>
      <w:r>
        <w:rPr>
          <w:lang w:eastAsia="ja-JP"/>
        </w:rPr>
        <w:lastRenderedPageBreak/>
        <w:t xml:space="preserve">In comparison, </w:t>
      </w:r>
      <w:proofErr w:type="spellStart"/>
      <w:r>
        <w:rPr>
          <w:lang w:eastAsia="ja-JP"/>
        </w:rPr>
        <w:t>SensorML</w:t>
      </w:r>
      <w:proofErr w:type="spellEnd"/>
      <w:r>
        <w:rPr>
          <w:lang w:eastAsia="ja-JP"/>
        </w:rPr>
        <w:t xml:space="preserve"> </w:t>
      </w:r>
      <w:r w:rsidR="008116DA">
        <w:rPr>
          <w:lang w:eastAsia="ja-JP"/>
        </w:rPr>
        <w:fldChar w:fldCharType="begin"/>
      </w:r>
      <w:r w:rsidR="008116DA">
        <w:rPr>
          <w:lang w:eastAsia="ja-JP"/>
        </w:rPr>
        <w:instrText xml:space="preserve"> REF _Ref52486904 \r \h </w:instrText>
      </w:r>
      <w:r w:rsidR="008116DA">
        <w:rPr>
          <w:lang w:eastAsia="ja-JP"/>
        </w:rPr>
      </w:r>
      <w:r w:rsidR="008116DA">
        <w:rPr>
          <w:lang w:eastAsia="ja-JP"/>
        </w:rPr>
        <w:fldChar w:fldCharType="separate"/>
      </w:r>
      <w:r w:rsidR="00821F18">
        <w:rPr>
          <w:lang w:eastAsia="ja-JP"/>
        </w:rPr>
        <w:t>[16]</w:t>
      </w:r>
      <w:r w:rsidR="008116DA">
        <w:rPr>
          <w:lang w:eastAsia="ja-JP"/>
        </w:rPr>
        <w:fldChar w:fldCharType="end"/>
      </w:r>
      <w:r>
        <w:rPr>
          <w:lang w:eastAsia="ja-JP"/>
        </w:rPr>
        <w:t xml:space="preserve">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w:t>
      </w:r>
      <w:proofErr w:type="spellStart"/>
      <w:r>
        <w:rPr>
          <w:lang w:eastAsia="ja-JP"/>
        </w:rPr>
        <w:t>SensorML</w:t>
      </w:r>
      <w:proofErr w:type="spellEnd"/>
      <w:r>
        <w:rPr>
          <w:lang w:eastAsia="ja-JP"/>
        </w:rPr>
        <w:t xml:space="preserve"> </w:t>
      </w:r>
      <w:proofErr w:type="spellStart"/>
      <w:r>
        <w:rPr>
          <w:lang w:eastAsia="ja-JP"/>
        </w:rPr>
        <w:t>datastream</w:t>
      </w:r>
      <w:proofErr w:type="spellEnd"/>
      <w:r>
        <w:rPr>
          <w:lang w:eastAsia="ja-JP"/>
        </w:rPr>
        <w:t xml:space="preserve"> might include information that must be processed to determine the position of the target or feature-of-interest. At the early processing stage such positional and timing information might be embedded within the result.</w:t>
      </w:r>
    </w:p>
    <w:p w14:paraId="04A56D41" w14:textId="32800A0E" w:rsidR="0065218A" w:rsidRPr="0065218A" w:rsidRDefault="0065218A" w:rsidP="0065218A">
      <w:pPr>
        <w:rPr>
          <w:lang w:eastAsia="ja-JP"/>
        </w:rPr>
      </w:pPr>
      <w:r>
        <w:rPr>
          <w:lang w:eastAsia="ja-JP"/>
        </w:rPr>
        <w:t>Nevertheless, even within these low-level models the OM</w:t>
      </w:r>
      <w:r w:rsidR="00CF482B">
        <w:rPr>
          <w:lang w:eastAsia="ja-JP"/>
        </w:rPr>
        <w:t>S</w:t>
      </w:r>
      <w:r>
        <w:rPr>
          <w:lang w:eastAsia="ja-JP"/>
        </w:rPr>
        <w:t xml:space="preserve">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w:t>
      </w:r>
      <w:r w:rsidR="001B02F3">
        <w:rPr>
          <w:lang w:eastAsia="ja-JP"/>
        </w:rPr>
        <w:t>characteristic</w:t>
      </w:r>
      <w:r>
        <w:rPr>
          <w:lang w:eastAsia="ja-JP"/>
        </w:rPr>
        <w:t xml:space="preserve">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57608D5F" w:rsidR="0065218A" w:rsidRDefault="0065218A" w:rsidP="0065218A">
      <w:pPr>
        <w:rPr>
          <w:lang w:eastAsia="ja-JP"/>
        </w:rPr>
      </w:pPr>
      <w:r>
        <w:rPr>
          <w:lang w:eastAsia="ja-JP"/>
        </w:rPr>
        <w:t xml:space="preserve">The </w:t>
      </w:r>
      <w:del w:id="971" w:author="Katharina Schleidt" w:date="2021-07-05T19:41:00Z">
        <w:r w:rsidR="000017EB" w:rsidRPr="000017EB" w:rsidDel="00116C6C">
          <w:rPr>
            <w:lang w:eastAsia="ja-JP"/>
          </w:rPr>
          <w:delText>Observations, measurements and samples</w:delText>
        </w:r>
      </w:del>
      <w:ins w:id="972" w:author="Katharina Schleidt" w:date="2021-07-05T19:41:00Z">
        <w:r w:rsidR="00116C6C">
          <w:rPr>
            <w:lang w:eastAsia="ja-JP"/>
          </w:rPr>
          <w:t>OMS</w:t>
        </w:r>
      </w:ins>
      <w:r>
        <w:rPr>
          <w:lang w:eastAsia="ja-JP"/>
        </w:rPr>
        <w:t xml:space="preserve">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w:t>
      </w:r>
      <w:r w:rsidR="001B02F3">
        <w:rPr>
          <w:lang w:eastAsia="ja-JP"/>
        </w:rPr>
        <w:t>characteristic</w:t>
      </w:r>
      <w:r>
        <w:rPr>
          <w:lang w:eastAsia="ja-JP"/>
        </w:rPr>
        <w:t>.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 xml:space="preserve">Observation discovery and use is often done querying APIs; although with </w:t>
      </w:r>
      <w:proofErr w:type="spellStart"/>
      <w:r>
        <w:rPr>
          <w:lang w:eastAsia="ja-JP"/>
        </w:rPr>
        <w:t>LinkedData</w:t>
      </w:r>
      <w:proofErr w:type="spellEnd"/>
      <w:r>
        <w:rPr>
          <w:lang w:eastAsia="ja-JP"/>
        </w:rPr>
        <w:t xml:space="preserve"> practices being more and more used, one might discover an observation simply because an instance of a domain feature uses its URI or it has been crawled by a search engine bot.</w:t>
      </w:r>
    </w:p>
    <w:p w14:paraId="184A48E6" w14:textId="6E77987B" w:rsidR="0065218A" w:rsidRDefault="0065218A" w:rsidP="0065218A">
      <w:pPr>
        <w:rPr>
          <w:lang w:eastAsia="ja-JP"/>
        </w:rPr>
      </w:pPr>
      <w:r>
        <w:rPr>
          <w:lang w:eastAsia="ja-JP"/>
        </w:rPr>
        <w:t xml:space="preserve">Observation oriented APIs, be them from the previous generation (OGC </w:t>
      </w:r>
      <w:r w:rsidRPr="008116DA">
        <w:rPr>
          <w:lang w:eastAsia="ja-JP"/>
        </w:rPr>
        <w:t xml:space="preserve">SOS </w:t>
      </w:r>
      <w:r w:rsidR="00345B12" w:rsidRPr="008116DA">
        <w:rPr>
          <w:lang w:eastAsia="ja-JP"/>
        </w:rPr>
        <w:fldChar w:fldCharType="begin"/>
      </w:r>
      <w:r w:rsidR="00345B12" w:rsidRPr="008116DA">
        <w:rPr>
          <w:lang w:eastAsia="ja-JP"/>
        </w:rPr>
        <w:instrText xml:space="preserve"> REF _Ref52486124 \r \h </w:instrText>
      </w:r>
      <w:r w:rsidR="008116DA" w:rsidRPr="008116DA">
        <w:rPr>
          <w:lang w:eastAsia="ja-JP"/>
        </w:rPr>
        <w:instrText xml:space="preserve"> \* MERGEFORMAT </w:instrText>
      </w:r>
      <w:r w:rsidR="00345B12" w:rsidRPr="008116DA">
        <w:rPr>
          <w:lang w:eastAsia="ja-JP"/>
        </w:rPr>
      </w:r>
      <w:r w:rsidR="00345B12" w:rsidRPr="008116DA">
        <w:rPr>
          <w:lang w:eastAsia="ja-JP"/>
        </w:rPr>
        <w:fldChar w:fldCharType="separate"/>
      </w:r>
      <w:r w:rsidR="00821F18">
        <w:rPr>
          <w:lang w:eastAsia="ja-JP"/>
        </w:rPr>
        <w:t>[17]</w:t>
      </w:r>
      <w:r w:rsidR="00345B12" w:rsidRPr="008116DA">
        <w:rPr>
          <w:lang w:eastAsia="ja-JP"/>
        </w:rPr>
        <w:fldChar w:fldCharType="end"/>
      </w:r>
      <w:r>
        <w:rPr>
          <w:lang w:eastAsia="ja-JP"/>
        </w:rPr>
        <w:t xml:space="preserve"> ) or the current one (OGC SensorThings API</w:t>
      </w:r>
      <w:r w:rsidR="00345B12">
        <w:rPr>
          <w:lang w:eastAsia="ja-JP"/>
        </w:rPr>
        <w:fldChar w:fldCharType="begin"/>
      </w:r>
      <w:r w:rsidR="00345B12">
        <w:rPr>
          <w:lang w:eastAsia="ja-JP"/>
        </w:rPr>
        <w:instrText xml:space="preserve"> REF _Ref52486101 \r \h </w:instrText>
      </w:r>
      <w:r w:rsidR="00345B12">
        <w:rPr>
          <w:lang w:eastAsia="ja-JP"/>
        </w:rPr>
      </w:r>
      <w:r w:rsidR="00345B12">
        <w:rPr>
          <w:lang w:eastAsia="ja-JP"/>
        </w:rPr>
        <w:fldChar w:fldCharType="separate"/>
      </w:r>
      <w:r w:rsidR="00821F18">
        <w:rPr>
          <w:lang w:eastAsia="ja-JP"/>
        </w:rPr>
        <w:t>[18]</w:t>
      </w:r>
      <w:r w:rsidR="00345B12">
        <w:rPr>
          <w:lang w:eastAsia="ja-JP"/>
        </w:rPr>
        <w:fldChar w:fldCharType="end"/>
      </w:r>
      <w:r>
        <w:rPr>
          <w:lang w:eastAsia="ja-JP"/>
        </w:rPr>
        <w:t xml:space="preserve">) share commonalities in the way they approach this topic. They both leverage the </w:t>
      </w:r>
      <w:del w:id="973" w:author="Katharina Schleidt" w:date="2021-07-05T19:41:00Z">
        <w:r w:rsidR="001A4204" w:rsidRPr="001A4204" w:rsidDel="00116C6C">
          <w:rPr>
            <w:lang w:eastAsia="ja-JP"/>
          </w:rPr>
          <w:delText>Observations, measurements and samples</w:delText>
        </w:r>
      </w:del>
      <w:ins w:id="974" w:author="Katharina Schleidt" w:date="2021-07-05T19:41:00Z">
        <w:r w:rsidR="00116C6C">
          <w:rPr>
            <w:lang w:eastAsia="ja-JP"/>
          </w:rPr>
          <w:t>OMS</w:t>
        </w:r>
      </w:ins>
      <w:r w:rsidR="001A4204">
        <w:rPr>
          <w:lang w:eastAsia="ja-JP"/>
        </w:rPr>
        <w:t xml:space="preserve"> </w:t>
      </w:r>
      <w:r>
        <w:rPr>
          <w:lang w:eastAsia="ja-JP"/>
        </w:rPr>
        <w:t xml:space="preserve">model to directly allow filtering on </w:t>
      </w:r>
      <w:proofErr w:type="spellStart"/>
      <w:r>
        <w:rPr>
          <w:lang w:eastAsia="ja-JP"/>
        </w:rPr>
        <w:t>featureOfInterest</w:t>
      </w:r>
      <w:proofErr w:type="spellEnd"/>
      <w:r>
        <w:rPr>
          <w:lang w:eastAsia="ja-JP"/>
        </w:rPr>
        <w:t xml:space="preserve">, </w:t>
      </w:r>
      <w:proofErr w:type="spellStart"/>
      <w:r>
        <w:rPr>
          <w:lang w:eastAsia="ja-JP"/>
        </w:rPr>
        <w:t>observedProperty</w:t>
      </w:r>
      <w:proofErr w:type="spellEnd"/>
      <w:r>
        <w:rPr>
          <w:lang w:eastAsia="ja-JP"/>
        </w:rPr>
        <w:t xml:space="preserve"> and procedure.</w:t>
      </w:r>
    </w:p>
    <w:p w14:paraId="74DB56EC" w14:textId="0084C91D" w:rsidR="0065218A" w:rsidRDefault="0065218A" w:rsidP="00220B53">
      <w:pPr>
        <w:pStyle w:val="ListParagraph"/>
        <w:numPr>
          <w:ilvl w:val="0"/>
          <w:numId w:val="24"/>
        </w:numPr>
        <w:rPr>
          <w:lang w:eastAsia="ja-JP"/>
        </w:rPr>
      </w:pPr>
      <w:r>
        <w:rPr>
          <w:lang w:eastAsia="ja-JP"/>
        </w:rPr>
        <w:t>The SensorThings API model and OData query graph allow filtering on all aspects of the observational data model, both for discovery and data retrieval (both ‘operations’ being intertwined in the REST pattern)</w:t>
      </w:r>
    </w:p>
    <w:p w14:paraId="1DA2A4DB" w14:textId="03658063" w:rsidR="0065218A" w:rsidRDefault="0065218A" w:rsidP="00220B53">
      <w:pPr>
        <w:pStyle w:val="ListParagraph"/>
        <w:numPr>
          <w:ilvl w:val="0"/>
          <w:numId w:val="24"/>
        </w:numPr>
        <w:rPr>
          <w:lang w:eastAsia="ja-JP"/>
        </w:rPr>
      </w:pPr>
      <w:r>
        <w:rPr>
          <w:lang w:eastAsia="ja-JP"/>
        </w:rPr>
        <w:t xml:space="preserve">SOS </w:t>
      </w:r>
      <w:r w:rsidR="008116DA">
        <w:rPr>
          <w:lang w:eastAsia="ja-JP"/>
        </w:rPr>
        <w:fldChar w:fldCharType="begin"/>
      </w:r>
      <w:r w:rsidR="008116DA">
        <w:rPr>
          <w:lang w:eastAsia="ja-JP"/>
        </w:rPr>
        <w:instrText xml:space="preserve"> REF _Ref52486124 \r \h </w:instrText>
      </w:r>
      <w:r w:rsidR="008116DA">
        <w:rPr>
          <w:lang w:eastAsia="ja-JP"/>
        </w:rPr>
      </w:r>
      <w:r w:rsidR="008116DA">
        <w:rPr>
          <w:lang w:eastAsia="ja-JP"/>
        </w:rPr>
        <w:fldChar w:fldCharType="separate"/>
      </w:r>
      <w:r w:rsidR="00821F18">
        <w:rPr>
          <w:lang w:eastAsia="ja-JP"/>
        </w:rPr>
        <w:t>[17]</w:t>
      </w:r>
      <w:r w:rsidR="008116DA">
        <w:rPr>
          <w:lang w:eastAsia="ja-JP"/>
        </w:rPr>
        <w:fldChar w:fldCharType="end"/>
      </w:r>
      <w:r>
        <w:rPr>
          <w:lang w:eastAsia="ja-JP"/>
        </w:rPr>
        <w:t xml:space="preserve">, having these three concepts as classifiers for an </w:t>
      </w:r>
      <w:proofErr w:type="spellStart"/>
      <w:r>
        <w:rPr>
          <w:lang w:eastAsia="ja-JP"/>
        </w:rPr>
        <w:t>observationOffering</w:t>
      </w:r>
      <w:proofErr w:type="spellEnd"/>
      <w:r>
        <w:rPr>
          <w:lang w:eastAsia="ja-JP"/>
        </w:rPr>
        <w:t xml:space="preserve"> in the capabilities description, allows them to be used for discovery and as explicit parameters in the </w:t>
      </w:r>
      <w:proofErr w:type="spellStart"/>
      <w:r>
        <w:rPr>
          <w:lang w:eastAsia="ja-JP"/>
        </w:rPr>
        <w:t>GetObservation</w:t>
      </w:r>
      <w:proofErr w:type="spellEnd"/>
      <w:r>
        <w:rPr>
          <w:lang w:eastAsia="ja-JP"/>
        </w:rPr>
        <w:t xml:space="preserve"> request</w:t>
      </w:r>
    </w:p>
    <w:p w14:paraId="039B28A0" w14:textId="7F6CF692" w:rsidR="0065218A" w:rsidRDefault="0065218A" w:rsidP="0065218A">
      <w:pPr>
        <w:rPr>
          <w:lang w:eastAsia="ja-JP"/>
        </w:rPr>
      </w:pPr>
      <w:r>
        <w:rPr>
          <w:lang w:eastAsia="ja-JP"/>
        </w:rPr>
        <w:t xml:space="preserve">From a user point of view, these associated objects (procedure, target feature, </w:t>
      </w:r>
      <w:r w:rsidR="001B02F3">
        <w:rPr>
          <w:lang w:eastAsia="ja-JP"/>
        </w:rPr>
        <w:t>characteristic</w:t>
      </w:r>
      <w:r>
        <w:rPr>
          <w:lang w:eastAsia="ja-JP"/>
        </w:rPr>
        <w:t>)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Hence they are modelled as distinct classes, which can be as simple or complex as necessary. </w:t>
      </w:r>
    </w:p>
    <w:p w14:paraId="502FEB07" w14:textId="24A045FC" w:rsidR="0065218A" w:rsidRDefault="0065218A" w:rsidP="0065218A">
      <w:pPr>
        <w:rPr>
          <w:lang w:eastAsia="ja-JP"/>
        </w:rPr>
      </w:pPr>
      <w:r>
        <w:rPr>
          <w:lang w:eastAsia="ja-JP"/>
        </w:rPr>
        <w:t xml:space="preserve">In a serialized representation (e.g. JSON, XML following the GML pattern, etc…), they might appear inline, perhaps described using one of the models presented here, or they can be indicated by reference using a URI </w:t>
      </w:r>
      <w:r w:rsidR="008116DA">
        <w:rPr>
          <w:lang w:eastAsia="ja-JP"/>
        </w:rPr>
        <w:fldChar w:fldCharType="begin"/>
      </w:r>
      <w:r w:rsidR="008116DA">
        <w:rPr>
          <w:lang w:eastAsia="ja-JP"/>
        </w:rPr>
        <w:instrText xml:space="preserve"> REF _Ref52487023 \r \h </w:instrText>
      </w:r>
      <w:r w:rsidR="008116DA">
        <w:rPr>
          <w:lang w:eastAsia="ja-JP"/>
        </w:rPr>
      </w:r>
      <w:r w:rsidR="008116DA">
        <w:rPr>
          <w:lang w:eastAsia="ja-JP"/>
        </w:rPr>
        <w:fldChar w:fldCharType="separate"/>
      </w:r>
      <w:r w:rsidR="00821F18">
        <w:rPr>
          <w:lang w:eastAsia="ja-JP"/>
        </w:rPr>
        <w:t>[4]</w:t>
      </w:r>
      <w:r w:rsidR="008116DA">
        <w:rPr>
          <w:lang w:eastAsia="ja-JP"/>
        </w:rPr>
        <w:fldChar w:fldCharType="end"/>
      </w:r>
      <w:r>
        <w:rPr>
          <w:lang w:eastAsia="ja-JP"/>
        </w:rPr>
        <w:t>.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t xml:space="preserve">On the other hand, </w:t>
      </w:r>
      <w:proofErr w:type="spellStart"/>
      <w:r>
        <w:rPr>
          <w:lang w:eastAsia="ja-JP"/>
        </w:rPr>
        <w:t>SensorML</w:t>
      </w:r>
      <w:proofErr w:type="spellEnd"/>
      <w:r>
        <w:rPr>
          <w:lang w:eastAsia="ja-JP"/>
        </w:rPr>
        <w:t xml:space="preserve"> takes a process- or provider-oriented viewpoint. Discovery and request is based primarily on the user having knowledge of specific sensor systems and their application. While this is a reasonable assumption within technical communities, specialist knowledge of sensor systems would </w:t>
      </w:r>
      <w:r>
        <w:rPr>
          <w:lang w:eastAsia="ja-JP"/>
        </w:rPr>
        <w:lastRenderedPageBreak/>
        <w:t>not be routinely available within a broader set of potential users of sensor data, particularly as this is made widely available through interfaces like OGC SensorThings API and SOS.</w:t>
      </w:r>
    </w:p>
    <w:p w14:paraId="091697CA" w14:textId="21D91C19" w:rsidR="00295A39" w:rsidRDefault="00295A39" w:rsidP="00295A39">
      <w:pPr>
        <w:pStyle w:val="a3"/>
      </w:pPr>
      <w:r w:rsidRPr="00295A39">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B817834" w:rsidR="001663B7" w:rsidRDefault="001663B7" w:rsidP="001663B7">
      <w:pPr>
        <w:rPr>
          <w:lang w:eastAsia="ja-JP"/>
        </w:rPr>
      </w:pPr>
      <w:r>
        <w:rPr>
          <w:lang w:eastAsia="ja-JP"/>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w:t>
      </w:r>
      <w:r w:rsidR="00CF482B" w:rsidRPr="00CF482B">
        <w:rPr>
          <w:lang w:eastAsia="ja-JP"/>
        </w:rPr>
        <w:t>OMS</w:t>
      </w:r>
      <w:r>
        <w:rPr>
          <w:lang w:eastAsia="ja-JP"/>
        </w:rPr>
        <w:t xml:space="preserve"> model allows for the description of simulated observations (ex : forecast) and can capture entire processing chains starting from initial observation(s) (e.g. surface/ground water level, rainfall) to generate corresponding forecasts scenarios (e.g. flood, drought) through the use of simulation algorithms.  Similarly, aggregates can be calculated (e.g.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5C44D75B" w:rsidR="001663B7" w:rsidRPr="001663B7" w:rsidRDefault="001663B7" w:rsidP="001663B7">
      <w:pPr>
        <w:rPr>
          <w:lang w:eastAsia="ja-JP"/>
        </w:rPr>
      </w:pPr>
      <w:r>
        <w:rPr>
          <w:lang w:eastAsia="ja-JP"/>
        </w:rPr>
        <w:t xml:space="preserve">Within the model provided in this standard, there is no conceptual distinction between observations, interpretations and simulations. The </w:t>
      </w:r>
      <w:r w:rsidR="00117CD2">
        <w:rPr>
          <w:lang w:eastAsia="ja-JP"/>
        </w:rPr>
        <w:t>O</w:t>
      </w:r>
      <w:r w:rsidR="00117CD2" w:rsidRPr="00117CD2">
        <w:rPr>
          <w:lang w:eastAsia="ja-JP"/>
        </w:rPr>
        <w:t>MS</w:t>
      </w:r>
      <w:r>
        <w:rPr>
          <w:lang w:eastAsia="ja-JP"/>
        </w:rPr>
        <w:t xml:space="preserve"> model allows for the description of the observational workflow together with the explicit description of the processing chain instance that has taken a more primitive observation (e.g.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7FCD5E7A" w:rsidR="00295A39" w:rsidRDefault="00295A39" w:rsidP="00295A39">
      <w:pPr>
        <w:pStyle w:val="a2"/>
      </w:pPr>
      <w:bookmarkStart w:id="975" w:name="_Toc72768955"/>
      <w:r w:rsidRPr="00295A39">
        <w:t>Sample, Sampling concerns</w:t>
      </w:r>
      <w:bookmarkEnd w:id="975"/>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1ED5CB30" w:rsidR="00AC19B2" w:rsidRDefault="00AC19B2" w:rsidP="00220B53">
      <w:pPr>
        <w:pStyle w:val="ListParagraph"/>
        <w:numPr>
          <w:ilvl w:val="0"/>
          <w:numId w:val="26"/>
        </w:numPr>
        <w:rPr>
          <w:lang w:eastAsia="ja-JP"/>
        </w:rPr>
      </w:pPr>
      <w:r>
        <w:rPr>
          <w:lang w:eastAsia="ja-JP"/>
        </w:rPr>
        <w:t>an intermediate Sample class that allows the assignment of primitive and intermediate properties within a processing chain,</w:t>
      </w:r>
    </w:p>
    <w:p w14:paraId="18C3274E" w14:textId="06EFBD71" w:rsidR="00AC19B2" w:rsidRDefault="00AC19B2" w:rsidP="00220B53">
      <w:pPr>
        <w:pStyle w:val="ListParagraph"/>
        <w:numPr>
          <w:ilvl w:val="0"/>
          <w:numId w:val="26"/>
        </w:numPr>
        <w:rPr>
          <w:lang w:eastAsia="ja-JP"/>
        </w:rPr>
      </w:pPr>
      <w:r>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752801EA" w:rsidR="00AC19B2" w:rsidRDefault="00AC19B2" w:rsidP="00220B53">
      <w:pPr>
        <w:pStyle w:val="ListParagraph"/>
        <w:numPr>
          <w:ilvl w:val="0"/>
          <w:numId w:val="26"/>
        </w:numPr>
        <w:rPr>
          <w:lang w:eastAsia="ja-JP"/>
        </w:rPr>
      </w:pPr>
      <w:r>
        <w:rPr>
          <w:lang w:eastAsia="ja-JP"/>
        </w:rPr>
        <w:t>additional classes providing a context for the description of sampling acts and regimes.</w:t>
      </w:r>
    </w:p>
    <w:p w14:paraId="32147856" w14:textId="77777777" w:rsidR="00AC19B2" w:rsidRDefault="00AC19B2" w:rsidP="00220B53">
      <w:pPr>
        <w:pStyle w:val="ListParagraph"/>
        <w:numPr>
          <w:ilvl w:val="0"/>
          <w:numId w:val="26"/>
        </w:numPr>
        <w:rPr>
          <w:lang w:eastAsia="ja-JP"/>
        </w:rPr>
      </w:pPr>
      <w:r>
        <w:rPr>
          <w:lang w:eastAsia="ja-JP"/>
        </w:rPr>
        <w:t xml:space="preserve">In addition, the sample model allows for references to observation(s) concerning a shared common feature-of-interest / </w:t>
      </w:r>
      <w:proofErr w:type="spellStart"/>
      <w:r>
        <w:rPr>
          <w:lang w:eastAsia="ja-JP"/>
        </w:rPr>
        <w:t>sampledFeature</w:t>
      </w:r>
      <w:proofErr w:type="spellEnd"/>
      <w:r>
        <w:rPr>
          <w:lang w:eastAsia="ja-JP"/>
        </w:rPr>
        <w:t>. This provides an access route to observation information that is convenient under some project scenarios, where the sampling strategy provides the logical organization of observations.</w:t>
      </w:r>
    </w:p>
    <w:p w14:paraId="56594771" w14:textId="77777777" w:rsidR="00AC19B2" w:rsidRDefault="00AC19B2" w:rsidP="00AC19B2">
      <w:pPr>
        <w:rPr>
          <w:lang w:eastAsia="ja-JP"/>
        </w:rPr>
      </w:pPr>
    </w:p>
    <w:p w14:paraId="2AB39C64" w14:textId="3A16AFD7" w:rsidR="00AC19B2" w:rsidRPr="00AC19B2" w:rsidRDefault="00AC19B2" w:rsidP="00AC19B2">
      <w:pPr>
        <w:rPr>
          <w:lang w:eastAsia="ja-JP"/>
        </w:rPr>
      </w:pPr>
      <w:r>
        <w:rPr>
          <w:lang w:eastAsia="ja-JP"/>
        </w:rPr>
        <w:t>EXAMPLE</w:t>
      </w:r>
      <w:r>
        <w:rPr>
          <w:lang w:eastAsia="ja-JP"/>
        </w:rPr>
        <w:tab/>
        <w:t xml:space="preserve">An observational mission or campaign might organize its data according to </w:t>
      </w:r>
      <w:proofErr w:type="spellStart"/>
      <w:r>
        <w:rPr>
          <w:lang w:eastAsia="ja-JP"/>
        </w:rPr>
        <w:t>flightlines</w:t>
      </w:r>
      <w:proofErr w:type="spellEnd"/>
      <w:r>
        <w:rPr>
          <w:lang w:eastAsia="ja-JP"/>
        </w:rPr>
        <w:t>,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2B79CEF6" w:rsidR="002A075F" w:rsidRDefault="002A075F" w:rsidP="002A075F">
      <w:pPr>
        <w:rPr>
          <w:lang w:eastAsia="ja-JP"/>
        </w:rPr>
      </w:pPr>
      <w:r>
        <w:rPr>
          <w:lang w:eastAsia="ja-JP"/>
        </w:rPr>
        <w:t xml:space="preserve">Application of the </w:t>
      </w:r>
      <w:del w:id="976" w:author="Katharina Schleidt" w:date="2021-07-05T19:41:00Z">
        <w:r w:rsidR="001A4204" w:rsidRPr="001A4204" w:rsidDel="00116C6C">
          <w:rPr>
            <w:lang w:eastAsia="ja-JP"/>
          </w:rPr>
          <w:delText>Observations, measurements and samples</w:delText>
        </w:r>
      </w:del>
      <w:ins w:id="977" w:author="Katharina Schleidt" w:date="2021-07-05T19:41:00Z">
        <w:r w:rsidR="00116C6C">
          <w:rPr>
            <w:lang w:eastAsia="ja-JP"/>
          </w:rPr>
          <w:t>OMS</w:t>
        </w:r>
      </w:ins>
      <w:r w:rsidR="001A4204">
        <w:rPr>
          <w:lang w:eastAsia="ja-JP"/>
        </w:rPr>
        <w:t xml:space="preserve"> </w:t>
      </w:r>
      <w:r>
        <w:rPr>
          <w:lang w:eastAsia="ja-JP"/>
        </w:rPr>
        <w:t>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The key is that the proximate feature-of-interest must be capable of carrying this result as the value or component of the value of a relevant property. So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77777777" w:rsidR="002A075F" w:rsidRDefault="002A075F" w:rsidP="002A075F">
      <w:pPr>
        <w:rPr>
          <w:lang w:eastAsia="ja-JP"/>
        </w:rPr>
      </w:pPr>
      <w:r>
        <w:rPr>
          <w:lang w:eastAsia="ja-JP"/>
        </w:rPr>
        <w:t>EXAMPLES</w:t>
      </w:r>
      <w:r>
        <w:rPr>
          <w:lang w:eastAsia="ja-JP"/>
        </w:rPr>
        <w:tab/>
      </w:r>
    </w:p>
    <w:p w14:paraId="534AFC9D" w14:textId="221522BB" w:rsidR="002A075F" w:rsidRDefault="00F4636F" w:rsidP="00220B53">
      <w:pPr>
        <w:pStyle w:val="ListParagraph"/>
        <w:numPr>
          <w:ilvl w:val="0"/>
          <w:numId w:val="24"/>
        </w:numPr>
        <w:rPr>
          <w:lang w:eastAsia="ja-JP"/>
        </w:rPr>
      </w:pPr>
      <w:r>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Pr>
          <w:lang w:eastAsia="ja-JP"/>
        </w:rPr>
        <w:t>.</w:t>
      </w:r>
    </w:p>
    <w:p w14:paraId="7EC9E24E" w14:textId="41FDB310" w:rsidR="002A075F" w:rsidRDefault="00F4636F" w:rsidP="00220B53">
      <w:pPr>
        <w:pStyle w:val="ListParagraph"/>
        <w:numPr>
          <w:ilvl w:val="0"/>
          <w:numId w:val="24"/>
        </w:numPr>
        <w:rPr>
          <w:lang w:eastAsia="ja-JP"/>
        </w:rPr>
      </w:pPr>
      <w:r>
        <w:rPr>
          <w:lang w:eastAsia="ja-JP"/>
        </w:rPr>
        <w:t>I</w:t>
      </w:r>
      <w:r w:rsidR="002A075F">
        <w:rPr>
          <w:lang w:eastAsia="ja-JP"/>
        </w:rPr>
        <w:t>n air quality monitoring the ultimate feature-of-interest is either the general atmosphere or alternatively a defined region (e.g. air quality zone) the monitoring facility, while the proximate feature-of-interest is the bubble of air around the air intake of the monitoring facility</w:t>
      </w:r>
    </w:p>
    <w:p w14:paraId="58AF3C31" w14:textId="5D1A6992" w:rsidR="00AC19B2" w:rsidRPr="00AC19B2" w:rsidRDefault="00F4636F" w:rsidP="00220B53">
      <w:pPr>
        <w:pStyle w:val="ListParagraph"/>
        <w:numPr>
          <w:ilvl w:val="0"/>
          <w:numId w:val="24"/>
        </w:numPr>
        <w:rPr>
          <w:lang w:eastAsia="ja-JP"/>
        </w:rPr>
      </w:pPr>
      <w:r>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p>
    <w:p w14:paraId="170937D8" w14:textId="1AA93D62" w:rsidR="00295A39" w:rsidRDefault="00295A39" w:rsidP="00295A39">
      <w:pPr>
        <w:pStyle w:val="a3"/>
      </w:pPr>
      <w:r w:rsidRPr="00295A39">
        <w:t>Processing chains and intermediate features-of-interest</w:t>
      </w:r>
    </w:p>
    <w:p w14:paraId="2CE22BC9" w14:textId="0AFF1268" w:rsidR="000839FA" w:rsidRDefault="000839FA" w:rsidP="000839FA">
      <w:pPr>
        <w:rPr>
          <w:lang w:eastAsia="ja-JP"/>
        </w:rPr>
      </w:pPr>
      <w:r>
        <w:rPr>
          <w:lang w:eastAsia="ja-JP"/>
        </w:rPr>
        <w:t xml:space="preserve">The Observation model implies a direct relationship between the observed property and the type of the feature-of-interest (e.g.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821F18">
        <w:rPr>
          <w:lang w:eastAsia="ja-JP"/>
        </w:rPr>
        <w:t>7.2.2.2</w:t>
      </w:r>
      <w:r w:rsidR="004E4666">
        <w:rPr>
          <w:highlight w:val="yellow"/>
          <w:lang w:eastAsia="ja-JP"/>
        </w:rPr>
        <w:fldChar w:fldCharType="end"/>
      </w:r>
      <w:r>
        <w:rPr>
          <w:lang w:eastAsia="ja-JP"/>
        </w:rPr>
        <w:t xml:space="preserve"> the relationship between the observed property and property(</w:t>
      </w:r>
      <w:proofErr w:type="spellStart"/>
      <w:r>
        <w:rPr>
          <w:lang w:eastAsia="ja-JP"/>
        </w:rPr>
        <w:t>ies</w:t>
      </w:r>
      <w:proofErr w:type="spellEnd"/>
      <w:r>
        <w:rPr>
          <w:lang w:eastAsia="ja-JP"/>
        </w:rPr>
        <w:t>)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4F355C85" w:rsidR="000839FA" w:rsidRPr="000839FA" w:rsidRDefault="000839FA" w:rsidP="000839FA">
      <w:pPr>
        <w:rPr>
          <w:lang w:eastAsia="ja-JP"/>
        </w:rPr>
      </w:pPr>
      <w:r>
        <w:rPr>
          <w:lang w:eastAsia="ja-JP"/>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coherence of the </w:t>
      </w:r>
      <w:del w:id="978" w:author="Katharina Schleidt" w:date="2021-07-05T19:41:00Z">
        <w:r w:rsidR="00D763FF" w:rsidRPr="00D763FF" w:rsidDel="00116C6C">
          <w:rPr>
            <w:lang w:eastAsia="ja-JP"/>
          </w:rPr>
          <w:delText>Observations, measurements and samples</w:delText>
        </w:r>
      </w:del>
      <w:ins w:id="979" w:author="Katharina Schleidt" w:date="2021-07-05T19:41:00Z">
        <w:r w:rsidR="00116C6C">
          <w:rPr>
            <w:lang w:eastAsia="ja-JP"/>
          </w:rPr>
          <w:t>OMS</w:t>
        </w:r>
      </w:ins>
      <w:r w:rsidR="00D763FF">
        <w:rPr>
          <w:lang w:eastAsia="ja-JP"/>
        </w:rPr>
        <w:t xml:space="preserve"> </w:t>
      </w:r>
      <w:r>
        <w:rPr>
          <w:lang w:eastAsia="ja-JP"/>
        </w:rPr>
        <w:t>model does imply their existence. Hence, if any intermediate result is made explicit, then a suitable intermediate feature must also be identified.</w:t>
      </w:r>
    </w:p>
    <w:p w14:paraId="69DF5C34" w14:textId="46975900" w:rsidR="00295A39" w:rsidRDefault="00295A39" w:rsidP="00295A39">
      <w:pPr>
        <w:pStyle w:val="a2"/>
      </w:pPr>
      <w:bookmarkStart w:id="980" w:name="_Toc72768956"/>
      <w:r w:rsidRPr="00295A39">
        <w:lastRenderedPageBreak/>
        <w:t>Observations and Coverages</w:t>
      </w:r>
      <w:bookmarkEnd w:id="980"/>
    </w:p>
    <w:p w14:paraId="373E2D31" w14:textId="74D89B17" w:rsidR="00383C9B" w:rsidRDefault="00821F18" w:rsidP="00746751">
      <w:pPr>
        <w:pStyle w:val="NormalWeb"/>
        <w:jc w:val="both"/>
      </w:pPr>
      <w:r>
        <w:rPr>
          <w:noProof/>
          <w:lang w:val="fr-FR" w:eastAsia="fr-FR"/>
        </w:rPr>
        <mc:AlternateContent>
          <mc:Choice Requires="wpg">
            <w:drawing>
              <wp:anchor distT="0" distB="0" distL="114300" distR="114300" simplePos="0" relativeHeight="251664384" behindDoc="0" locked="0" layoutInCell="1" allowOverlap="1" wp14:anchorId="47B13958" wp14:editId="78CB3E17">
                <wp:simplePos x="0" y="0"/>
                <wp:positionH relativeFrom="column">
                  <wp:posOffset>1278890</wp:posOffset>
                </wp:positionH>
                <wp:positionV relativeFrom="paragraph">
                  <wp:posOffset>1864995</wp:posOffset>
                </wp:positionV>
                <wp:extent cx="3507105" cy="2263775"/>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3507105" cy="2263775"/>
                          <a:chOff x="0" y="0"/>
                          <a:chExt cx="3507105" cy="2263775"/>
                        </a:xfrm>
                      </wpg:grpSpPr>
                      <pic:pic xmlns:pic="http://schemas.openxmlformats.org/drawingml/2006/picture">
                        <pic:nvPicPr>
                          <pic:cNvPr id="94" name="image11.png" descr="Diagram, timeline&#10;&#10;Description automatically generated"/>
                          <pic:cNvPicPr/>
                        </pic:nvPicPr>
                        <pic:blipFill>
                          <a:blip r:embed="rId179"/>
                          <a:srcRect/>
                          <a:stretch>
                            <a:fillRect/>
                          </a:stretch>
                        </pic:blipFill>
                        <pic:spPr>
                          <a:xfrm>
                            <a:off x="0" y="0"/>
                            <a:ext cx="3507105" cy="1899920"/>
                          </a:xfrm>
                          <a:prstGeom prst="rect">
                            <a:avLst/>
                          </a:prstGeom>
                          <a:ln/>
                        </pic:spPr>
                      </pic:pic>
                      <wps:wsp>
                        <wps:cNvPr id="12" name="Text Box 12"/>
                        <wps:cNvSpPr txBox="1"/>
                        <wps:spPr>
                          <a:xfrm>
                            <a:off x="0" y="1958975"/>
                            <a:ext cx="3507105" cy="304800"/>
                          </a:xfrm>
                          <a:prstGeom prst="rect">
                            <a:avLst/>
                          </a:prstGeom>
                          <a:solidFill>
                            <a:prstClr val="white"/>
                          </a:solidFill>
                          <a:ln>
                            <a:noFill/>
                          </a:ln>
                        </wps:spPr>
                        <wps:txbx>
                          <w:txbxContent>
                            <w:p w14:paraId="0C900E75" w14:textId="3B1385E6" w:rsidR="00C35DAC" w:rsidRPr="00821F18" w:rsidRDefault="00C35DAC" w:rsidP="00821F18">
                              <w:pPr>
                                <w:jc w:val="center"/>
                                <w:rPr>
                                  <w:b/>
                                  <w:bCs/>
                                  <w:sz w:val="20"/>
                                  <w:szCs w:val="20"/>
                                </w:rPr>
                              </w:pPr>
                              <w:r w:rsidRPr="00821F18">
                                <w:rPr>
                                  <w:b/>
                                  <w:bCs/>
                                  <w:sz w:val="20"/>
                                  <w:szCs w:val="20"/>
                                </w:rPr>
                                <w:t>Figure D.2 — O</w:t>
                              </w:r>
                              <w:del w:id="981" w:author="Grellet Sylvain" w:date="2021-06-17T17:10:00Z">
                                <w:r w:rsidRPr="00821F18" w:rsidDel="00B63E0B">
                                  <w:rPr>
                                    <w:b/>
                                    <w:bCs/>
                                    <w:sz w:val="20"/>
                                    <w:szCs w:val="20"/>
                                  </w:rPr>
                                  <w:delText>&amp;</w:delText>
                                </w:r>
                              </w:del>
                              <w:r w:rsidRPr="00821F18">
                                <w:rPr>
                                  <w:b/>
                                  <w:bCs/>
                                  <w:sz w:val="20"/>
                                  <w:szCs w:val="20"/>
                                </w:rPr>
                                <w:t>M</w:t>
                              </w:r>
                              <w:ins w:id="982" w:author="Grellet Sylvain" w:date="2021-06-17T17:10:00Z">
                                <w:r w:rsidR="00B63E0B">
                                  <w:rPr>
                                    <w:b/>
                                    <w:bCs/>
                                    <w:sz w:val="20"/>
                                    <w:szCs w:val="20"/>
                                  </w:rPr>
                                  <w:t>S</w:t>
                                </w:r>
                              </w:ins>
                              <w:r w:rsidRPr="00821F18">
                                <w:rPr>
                                  <w:b/>
                                  <w:bCs/>
                                  <w:sz w:val="20"/>
                                  <w:szCs w:val="20"/>
                                </w:rPr>
                                <w:t xml:space="preserve">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13958" id="Group 22" o:spid="_x0000_s1026" style="position:absolute;left:0;text-align:left;margin-left:100.7pt;margin-top:146.85pt;width:276.15pt;height:178.25pt;z-index:251664384" coordsize="35071,22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&#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1.png" o:spid="_x0000_s1027" type="#_x0000_t75" alt="Diagram, timeline&#10;&#10;Description automatically generated" style="position:absolute;width:35071;height:1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">
                  <v:imagedata r:id="rId180" o:title="Diagram, timeline&#10;&#10;Description automatically generated"/>
                </v:shape>
                <v:shapetype id="_x0000_t202" coordsize="21600,21600" o:spt="202" path="m,l,21600r21600,l21600,xe">
                  <v:stroke joinstyle="miter"/>
                  <v:path gradientshapeok="t" o:connecttype="rect"/>
                </v:shapetype>
                <v:shape id="Text Box 12" o:spid="_x0000_s1028" type="#_x0000_t202" style="position:absolute;top:19589;width:3507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C900E75" w14:textId="3B1385E6" w:rsidR="00C35DAC" w:rsidRPr="00821F18" w:rsidRDefault="00C35DAC" w:rsidP="00821F18">
                        <w:pPr>
                          <w:jc w:val="center"/>
                          <w:rPr>
                            <w:b/>
                            <w:bCs/>
                            <w:sz w:val="20"/>
                            <w:szCs w:val="20"/>
                          </w:rPr>
                        </w:pPr>
                        <w:r w:rsidRPr="00821F18">
                          <w:rPr>
                            <w:b/>
                            <w:bCs/>
                            <w:sz w:val="20"/>
                            <w:szCs w:val="20"/>
                          </w:rPr>
                          <w:t>Figure D.2 — O</w:t>
                        </w:r>
                        <w:del w:id="778" w:author="Grellet Sylvain" w:date="2021-06-17T17:10:00Z">
                          <w:r w:rsidRPr="00821F18" w:rsidDel="00B63E0B">
                            <w:rPr>
                              <w:b/>
                              <w:bCs/>
                              <w:sz w:val="20"/>
                              <w:szCs w:val="20"/>
                            </w:rPr>
                            <w:delText>&amp;</w:delText>
                          </w:r>
                        </w:del>
                        <w:r w:rsidRPr="00821F18">
                          <w:rPr>
                            <w:b/>
                            <w:bCs/>
                            <w:sz w:val="20"/>
                            <w:szCs w:val="20"/>
                          </w:rPr>
                          <w:t>M</w:t>
                        </w:r>
                        <w:ins w:id="779" w:author="Grellet Sylvain" w:date="2021-06-17T17:10:00Z">
                          <w:r w:rsidR="00B63E0B">
                            <w:rPr>
                              <w:b/>
                              <w:bCs/>
                              <w:sz w:val="20"/>
                              <w:szCs w:val="20"/>
                            </w:rPr>
                            <w:t>S</w:t>
                          </w:r>
                        </w:ins>
                        <w:r w:rsidRPr="00821F18">
                          <w:rPr>
                            <w:b/>
                            <w:bCs/>
                            <w:sz w:val="20"/>
                            <w:szCs w:val="20"/>
                          </w:rPr>
                          <w:t xml:space="preserve"> model key elements</w:t>
                        </w:r>
                      </w:p>
                    </w:txbxContent>
                  </v:textbox>
                </v:shape>
                <w10:wrap type="topAndBottom"/>
              </v:group>
            </w:pict>
          </mc:Fallback>
        </mc:AlternateContent>
      </w:r>
      <w:r w:rsidR="00383C9B" w:rsidRPr="00383C9B">
        <w:rPr>
          <w:lang w:eastAsia="ja-JP"/>
        </w:rPr>
        <w:t>Within the Open Geospatial Consortium (OGC), different data models have evolved for the provision of sensor data (</w:t>
      </w:r>
      <w:r w:rsidR="00117CD2">
        <w:t xml:space="preserve">Observations, measurements and samples </w:t>
      </w:r>
      <w:r w:rsidR="00383C9B" w:rsidRPr="00383C9B">
        <w:rPr>
          <w:lang w:eastAsia="ja-JP"/>
        </w:rPr>
        <w:t>Model (OM</w:t>
      </w:r>
      <w:r w:rsidR="00117CD2">
        <w:rPr>
          <w:lang w:eastAsia="ja-JP"/>
        </w:rPr>
        <w:t>S</w:t>
      </w:r>
      <w:r w:rsidR="00383C9B" w:rsidRPr="00383C9B">
        <w:rPr>
          <w:lang w:eastAsia="ja-JP"/>
        </w:rPr>
        <w:t>)) and datacubes (OGC Coverage Implementation Schema (</w:t>
      </w:r>
      <w:commentRangeStart w:id="983"/>
      <w:commentRangeStart w:id="984"/>
      <w:commentRangeStart w:id="985"/>
      <w:r w:rsidR="00621028">
        <w:t>ISO 19123-2:2018</w:t>
      </w:r>
      <w:r w:rsidR="00621028">
        <w:rPr>
          <w:lang w:eastAsia="ja-JP"/>
        </w:rPr>
        <w:t xml:space="preserve"> &amp; ISO 19123-1:</w:t>
      </w:r>
      <w:del w:id="986" w:author="Katharina Schleidt" w:date="2021-10-11T14:26:00Z">
        <w:r w:rsidR="00621028" w:rsidDel="00B763AC">
          <w:rPr>
            <w:lang w:eastAsia="ja-JP"/>
          </w:rPr>
          <w:delText>20xx</w:delText>
        </w:r>
      </w:del>
      <w:commentRangeEnd w:id="983"/>
      <w:ins w:id="987" w:author="Katharina Schleidt" w:date="2021-10-11T14:26:00Z">
        <w:r w:rsidR="00B763AC">
          <w:rPr>
            <w:lang w:eastAsia="ja-JP"/>
          </w:rPr>
          <w:t>20</w:t>
        </w:r>
        <w:r w:rsidR="00B763AC">
          <w:rPr>
            <w:lang w:eastAsia="ja-JP"/>
          </w:rPr>
          <w:t>05</w:t>
        </w:r>
      </w:ins>
      <w:r w:rsidR="00501289">
        <w:rPr>
          <w:rStyle w:val="CommentReference"/>
        </w:rPr>
        <w:commentReference w:id="983"/>
      </w:r>
      <w:commentRangeEnd w:id="984"/>
      <w:r w:rsidR="0087602B">
        <w:rPr>
          <w:rStyle w:val="CommentReference"/>
        </w:rPr>
        <w:commentReference w:id="984"/>
      </w:r>
      <w:commentRangeEnd w:id="985"/>
      <w:r w:rsidR="00B763AC">
        <w:rPr>
          <w:rStyle w:val="CommentReference"/>
          <w:rFonts w:ascii="Cambria" w:eastAsia="Calibri" w:hAnsi="Cambria"/>
          <w:lang w:val="en-GB"/>
        </w:rPr>
        <w:commentReference w:id="985"/>
      </w:r>
      <w:r w:rsidR="00383C9B" w:rsidRPr="00383C9B">
        <w:rPr>
          <w:lang w:eastAsia="ja-JP"/>
        </w:rPr>
        <w:t>)</w:t>
      </w:r>
      <w:r w:rsidR="00501289">
        <w:rPr>
          <w:lang w:eastAsia="ja-JP"/>
        </w:rPr>
        <w:t xml:space="preserve"> (CIS)</w:t>
      </w:r>
      <w:r w:rsidR="00383C9B" w:rsidRPr="00383C9B">
        <w:rPr>
          <w:lang w:eastAsia="ja-JP"/>
        </w:rPr>
        <w:t>)</w:t>
      </w:r>
      <w:r w:rsidR="00345B12">
        <w:rPr>
          <w:lang w:eastAsia="ja-JP"/>
        </w:rPr>
        <w:fldChar w:fldCharType="begin"/>
      </w:r>
      <w:r w:rsidR="00345B12">
        <w:rPr>
          <w:lang w:eastAsia="ja-JP"/>
        </w:rPr>
        <w:instrText xml:space="preserve"> REF _Ref52486218 \r \h </w:instrText>
      </w:r>
      <w:r w:rsidR="00117CD2">
        <w:rPr>
          <w:lang w:eastAsia="ja-JP"/>
        </w:rPr>
        <w:instrText xml:space="preserve"> \* MERGEFORMAT </w:instrText>
      </w:r>
      <w:r w:rsidR="00345B12">
        <w:rPr>
          <w:lang w:eastAsia="ja-JP"/>
        </w:rPr>
      </w:r>
      <w:r w:rsidR="00345B12">
        <w:rPr>
          <w:lang w:eastAsia="ja-JP"/>
        </w:rPr>
        <w:fldChar w:fldCharType="separate"/>
      </w:r>
      <w:r>
        <w:rPr>
          <w:lang w:eastAsia="ja-JP"/>
        </w:rPr>
        <w:t>[25]</w:t>
      </w:r>
      <w:r w:rsidR="00345B12">
        <w:rPr>
          <w:lang w:eastAsia="ja-JP"/>
        </w:rPr>
        <w:fldChar w:fldCharType="end"/>
      </w:r>
      <w:r w:rsidR="00383C9B" w:rsidRPr="00383C9B">
        <w:rPr>
          <w:lang w:eastAsia="ja-JP"/>
        </w:rPr>
        <w:t>. While these models are formally distinct, and were developed mostly independently of each other, there are great similarities as well as overlaps between these models. At its core, the OM</w:t>
      </w:r>
      <w:r w:rsidR="00931950">
        <w:rPr>
          <w:lang w:eastAsia="ja-JP"/>
        </w:rPr>
        <w:t>S</w:t>
      </w:r>
      <w:r w:rsidR="00383C9B" w:rsidRPr="00383C9B">
        <w:rPr>
          <w:lang w:eastAsia="ja-JP"/>
        </w:rPr>
        <w:t xml:space="preserve">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00383C9B"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sidR="00383C9B">
        <w:rPr>
          <w:lang w:eastAsia="ja-JP"/>
        </w:rPr>
        <w:t>.</w:t>
      </w:r>
    </w:p>
    <w:p w14:paraId="0441095E" w14:textId="796E9496" w:rsidR="00F90683" w:rsidRDefault="00821F18" w:rsidP="00383C9B">
      <w:pPr>
        <w:rPr>
          <w:lang w:eastAsia="ja-JP"/>
        </w:rPr>
      </w:pPr>
      <w:r>
        <w:rPr>
          <w:noProof/>
          <w:lang w:val="fr-FR" w:eastAsia="fr-FR"/>
        </w:rPr>
        <mc:AlternateContent>
          <mc:Choice Requires="wpg">
            <w:drawing>
              <wp:anchor distT="0" distB="0" distL="114300" distR="114300" simplePos="0" relativeHeight="251667456" behindDoc="0" locked="0" layoutInCell="1" allowOverlap="1" wp14:anchorId="53CD42CD" wp14:editId="1D0054FD">
                <wp:simplePos x="0" y="0"/>
                <wp:positionH relativeFrom="column">
                  <wp:posOffset>1200875</wp:posOffset>
                </wp:positionH>
                <wp:positionV relativeFrom="paragraph">
                  <wp:posOffset>3988254</wp:posOffset>
                </wp:positionV>
                <wp:extent cx="3601085" cy="1751330"/>
                <wp:effectExtent l="0" t="0" r="5715" b="1270"/>
                <wp:wrapTopAndBottom/>
                <wp:docPr id="38" name="Group 38"/>
                <wp:cNvGraphicFramePr/>
                <a:graphic xmlns:a="http://schemas.openxmlformats.org/drawingml/2006/main">
                  <a:graphicData uri="http://schemas.microsoft.com/office/word/2010/wordprocessingGroup">
                    <wpg:wgp>
                      <wpg:cNvGrpSpPr/>
                      <wpg:grpSpPr>
                        <a:xfrm>
                          <a:off x="0" y="0"/>
                          <a:ext cx="3601085" cy="1751330"/>
                          <a:chOff x="0" y="0"/>
                          <a:chExt cx="3601085" cy="1751330"/>
                        </a:xfrm>
                      </wpg:grpSpPr>
                      <pic:pic xmlns:pic="http://schemas.openxmlformats.org/drawingml/2006/picture">
                        <pic:nvPicPr>
                          <pic:cNvPr id="95" name="image44.png" descr="Diagram, timeline&#10;&#10;Description automatically generated"/>
                          <pic:cNvPicPr/>
                        </pic:nvPicPr>
                        <pic:blipFill>
                          <a:blip r:embed="rId181"/>
                          <a:srcRect/>
                          <a:stretch>
                            <a:fillRect/>
                          </a:stretch>
                        </pic:blipFill>
                        <pic:spPr>
                          <a:xfrm>
                            <a:off x="0" y="0"/>
                            <a:ext cx="3601085" cy="1385570"/>
                          </a:xfrm>
                          <a:prstGeom prst="rect">
                            <a:avLst/>
                          </a:prstGeom>
                          <a:ln/>
                        </pic:spPr>
                      </pic:pic>
                      <wps:wsp>
                        <wps:cNvPr id="33" name="Text Box 33"/>
                        <wps:cNvSpPr txBox="1"/>
                        <wps:spPr>
                          <a:xfrm>
                            <a:off x="0" y="1446530"/>
                            <a:ext cx="3601085" cy="304800"/>
                          </a:xfrm>
                          <a:prstGeom prst="rect">
                            <a:avLst/>
                          </a:prstGeom>
                          <a:solidFill>
                            <a:prstClr val="white"/>
                          </a:solidFill>
                          <a:ln>
                            <a:noFill/>
                          </a:ln>
                        </wps:spPr>
                        <wps:txbx>
                          <w:txbxContent>
                            <w:p w14:paraId="5F73AC42" w14:textId="021F60A9" w:rsidR="00C35DAC" w:rsidRPr="00821F18" w:rsidRDefault="00C35DAC" w:rsidP="00821F18">
                              <w:pPr>
                                <w:jc w:val="center"/>
                                <w:rPr>
                                  <w:b/>
                                  <w:bCs/>
                                  <w:sz w:val="20"/>
                                  <w:szCs w:val="20"/>
                                </w:rPr>
                              </w:pPr>
                              <w:r w:rsidRPr="00821F18">
                                <w:rPr>
                                  <w:b/>
                                  <w:bCs/>
                                  <w:sz w:val="20"/>
                                  <w:szCs w:val="20"/>
                                </w:rPr>
                                <w:t>Figure D.3 — CIS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CD42CD" id="Group 38" o:spid="_x0000_s1029" style="position:absolute;left:0;text-align:left;margin-left:94.55pt;margin-top:314.05pt;width:283.55pt;height:137.9pt;z-index:251667456" coordsize="36010,17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">
                <v:shape id="image44.png" o:spid="_x0000_s1030" type="#_x0000_t75" alt="Diagram, timeline&#10;&#10;Description automatically generated" style="position:absolute;width:36010;height:1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">
                  <v:imagedata r:id="rId182" o:title="Diagram, timeline&#10;&#10;Description automatically generated"/>
                </v:shape>
                <v:shape id="Text Box 33" o:spid="_x0000_s1031" type="#_x0000_t202" style="position:absolute;top:14465;width:360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5F73AC42" w14:textId="021F60A9" w:rsidR="00C35DAC" w:rsidRPr="00821F18" w:rsidRDefault="00C35DAC" w:rsidP="00821F18">
                        <w:pPr>
                          <w:jc w:val="center"/>
                          <w:rPr>
                            <w:b/>
                            <w:bCs/>
                            <w:sz w:val="20"/>
                            <w:szCs w:val="20"/>
                          </w:rPr>
                        </w:pPr>
                        <w:r w:rsidRPr="00821F18">
                          <w:rPr>
                            <w:b/>
                            <w:bCs/>
                            <w:sz w:val="20"/>
                            <w:szCs w:val="20"/>
                          </w:rPr>
                          <w:t>Figure D.3 — CIS model key elements.</w:t>
                        </w:r>
                      </w:p>
                    </w:txbxContent>
                  </v:textbox>
                </v:shape>
                <w10:wrap type="topAndBottom"/>
              </v:group>
            </w:pict>
          </mc:Fallback>
        </mc:AlternateContent>
      </w:r>
      <w:r w:rsidR="007309F0" w:rsidRPr="007309F0">
        <w:rPr>
          <w:lang w:eastAsia="ja-JP"/>
        </w:rPr>
        <w:t>Upon closer analysis it becomes clear just how similar these models are at their core, as well as how each provides concepts essential for precise description of the data that have been neglected within the other models. Both OM</w:t>
      </w:r>
      <w:r w:rsidR="00754999">
        <w:rPr>
          <w:lang w:eastAsia="ja-JP"/>
        </w:rPr>
        <w:t>S</w:t>
      </w:r>
      <w:r w:rsidR="007309F0" w:rsidRPr="007309F0">
        <w:rPr>
          <w:lang w:eastAsia="ja-JP"/>
        </w:rPr>
        <w:t xml:space="preserve"> and CIS provide a set of values (Range) over a given extent (Domain). However, while the CIS model provides information on the explicit points within the Domain extent for</w:t>
      </w:r>
      <w:r w:rsidR="007309F0">
        <w:rPr>
          <w:lang w:eastAsia="ja-JP"/>
        </w:rPr>
        <w:t xml:space="preserve"> </w:t>
      </w:r>
      <w:r w:rsidR="007309F0" w:rsidRPr="007309F0">
        <w:rPr>
          <w:lang w:eastAsia="ja-JP"/>
        </w:rPr>
        <w:t>which values are provided (</w:t>
      </w:r>
      <w:proofErr w:type="spellStart"/>
      <w:r w:rsidR="007309F0" w:rsidRPr="007309F0">
        <w:rPr>
          <w:lang w:eastAsia="ja-JP"/>
        </w:rPr>
        <w:t>domainSet</w:t>
      </w:r>
      <w:proofErr w:type="spellEnd"/>
      <w:r w:rsidR="007309F0" w:rsidRPr="007309F0">
        <w:rPr>
          <w:lang w:eastAsia="ja-JP"/>
        </w:rPr>
        <w:t xml:space="preserve">, usually some sort of grid) as well as the mapping of these points to these values provided within the Range (provided via the </w:t>
      </w:r>
      <w:proofErr w:type="spellStart"/>
      <w:r w:rsidR="007309F0" w:rsidRPr="007309F0">
        <w:rPr>
          <w:lang w:eastAsia="ja-JP"/>
        </w:rPr>
        <w:t>coverageFunction</w:t>
      </w:r>
      <w:proofErr w:type="spellEnd"/>
      <w:r w:rsidR="007309F0" w:rsidRPr="007309F0">
        <w:rPr>
          <w:lang w:eastAsia="ja-JP"/>
        </w:rPr>
        <w:t>), the OM</w:t>
      </w:r>
      <w:r w:rsidR="00754999">
        <w:rPr>
          <w:lang w:eastAsia="ja-JP"/>
        </w:rPr>
        <w:t>S</w:t>
      </w:r>
      <w:r w:rsidR="007309F0" w:rsidRPr="007309F0">
        <w:rPr>
          <w:lang w:eastAsia="ja-JP"/>
        </w:rPr>
        <w:t xml:space="preserve"> model provides far more detailed information on the measurement methodology and process via the </w:t>
      </w:r>
      <w:proofErr w:type="spellStart"/>
      <w:r w:rsidR="007309F0" w:rsidRPr="007309F0">
        <w:rPr>
          <w:lang w:eastAsia="ja-JP"/>
        </w:rPr>
        <w:t>ObservableProperty</w:t>
      </w:r>
      <w:proofErr w:type="spellEnd"/>
      <w:r w:rsidR="007309F0" w:rsidRPr="007309F0">
        <w:rPr>
          <w:lang w:eastAsia="ja-JP"/>
        </w:rPr>
        <w:t xml:space="preserve">, </w:t>
      </w:r>
      <w:proofErr w:type="spellStart"/>
      <w:r w:rsidR="007309F0" w:rsidRPr="007309F0">
        <w:rPr>
          <w:lang w:eastAsia="ja-JP"/>
        </w:rPr>
        <w:t>ObservingProcedure</w:t>
      </w:r>
      <w:proofErr w:type="spellEnd"/>
      <w:r w:rsidR="007309F0" w:rsidRPr="007309F0">
        <w:rPr>
          <w:lang w:eastAsia="ja-JP"/>
        </w:rPr>
        <w:t xml:space="preserve"> and Observer types.</w:t>
      </w:r>
    </w:p>
    <w:p w14:paraId="1C005DDC" w14:textId="4793F8FC" w:rsidR="007309F0" w:rsidRDefault="00821F18" w:rsidP="00383C9B">
      <w:pPr>
        <w:rPr>
          <w:lang w:eastAsia="ja-JP"/>
        </w:rPr>
      </w:pPr>
      <w:r>
        <w:rPr>
          <w:noProof/>
          <w:lang w:val="fr-FR" w:eastAsia="fr-FR"/>
        </w:rPr>
        <w:lastRenderedPageBreak/>
        <mc:AlternateContent>
          <mc:Choice Requires="wpg">
            <w:drawing>
              <wp:anchor distT="0" distB="0" distL="114300" distR="114300" simplePos="0" relativeHeight="251673600" behindDoc="0" locked="0" layoutInCell="1" allowOverlap="1" wp14:anchorId="4FB58BF5" wp14:editId="1C5FA9C3">
                <wp:simplePos x="0" y="0"/>
                <wp:positionH relativeFrom="column">
                  <wp:posOffset>1120503</wp:posOffset>
                </wp:positionH>
                <wp:positionV relativeFrom="paragraph">
                  <wp:posOffset>4927691</wp:posOffset>
                </wp:positionV>
                <wp:extent cx="4217670" cy="3379470"/>
                <wp:effectExtent l="0" t="0" r="0" b="0"/>
                <wp:wrapTopAndBottom/>
                <wp:docPr id="91" name="Group 91"/>
                <wp:cNvGraphicFramePr/>
                <a:graphic xmlns:a="http://schemas.openxmlformats.org/drawingml/2006/main">
                  <a:graphicData uri="http://schemas.microsoft.com/office/word/2010/wordprocessingGroup">
                    <wpg:wgp>
                      <wpg:cNvGrpSpPr/>
                      <wpg:grpSpPr>
                        <a:xfrm>
                          <a:off x="0" y="0"/>
                          <a:ext cx="4217670" cy="3379470"/>
                          <a:chOff x="0" y="0"/>
                          <a:chExt cx="4217670" cy="3379470"/>
                        </a:xfrm>
                      </wpg:grpSpPr>
                      <pic:pic xmlns:pic="http://schemas.openxmlformats.org/drawingml/2006/picture">
                        <pic:nvPicPr>
                          <pic:cNvPr id="97" name="image65.png" descr="Diagram, timeline&#10;&#10;Description automatically generated"/>
                          <pic:cNvPicPr/>
                        </pic:nvPicPr>
                        <pic:blipFill>
                          <a:blip r:embed="rId183"/>
                          <a:srcRect/>
                          <a:stretch>
                            <a:fillRect/>
                          </a:stretch>
                        </pic:blipFill>
                        <pic:spPr>
                          <a:xfrm>
                            <a:off x="0" y="0"/>
                            <a:ext cx="4217670" cy="3013710"/>
                          </a:xfrm>
                          <a:prstGeom prst="rect">
                            <a:avLst/>
                          </a:prstGeom>
                          <a:ln/>
                        </pic:spPr>
                      </pic:pic>
                      <wps:wsp>
                        <wps:cNvPr id="90" name="Text Box 90"/>
                        <wps:cNvSpPr txBox="1"/>
                        <wps:spPr>
                          <a:xfrm>
                            <a:off x="0" y="3074670"/>
                            <a:ext cx="4217670" cy="304800"/>
                          </a:xfrm>
                          <a:prstGeom prst="rect">
                            <a:avLst/>
                          </a:prstGeom>
                          <a:solidFill>
                            <a:prstClr val="white"/>
                          </a:solidFill>
                          <a:ln>
                            <a:noFill/>
                          </a:ln>
                        </wps:spPr>
                        <wps:txbx>
                          <w:txbxContent>
                            <w:p w14:paraId="014DA475" w14:textId="334A36DB" w:rsidR="00C35DAC" w:rsidRPr="00821F18" w:rsidRDefault="00C35DAC" w:rsidP="00821F18">
                              <w:pPr>
                                <w:jc w:val="center"/>
                                <w:rPr>
                                  <w:b/>
                                  <w:bCs/>
                                  <w:sz w:val="20"/>
                                  <w:szCs w:val="20"/>
                                </w:rPr>
                              </w:pPr>
                              <w:r w:rsidRPr="00821F18">
                                <w:rPr>
                                  <w:b/>
                                  <w:bCs/>
                                  <w:sz w:val="20"/>
                                  <w:szCs w:val="20"/>
                                </w:rPr>
                                <w:t>Figure D.5 — Observation as metadata of a Coverage.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B58BF5" id="Group 91" o:spid="_x0000_s1032" style="position:absolute;left:0;text-align:left;margin-left:88.25pt;margin-top:388pt;width:332.1pt;height:266.1pt;z-index:251673600" coordsize="42176,3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">
                <v:shape id="image65.png" o:spid="_x0000_s1033" type="#_x0000_t75" alt="Diagram, timeline&#10;&#10;Description automatically generated" style="position:absolute;width:42176;height:30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">
                  <v:imagedata r:id="rId184" o:title="Diagram, timeline&#10;&#10;Description automatically generated"/>
                </v:shape>
                <v:shape id="Text Box 90" o:spid="_x0000_s1034" type="#_x0000_t202" style="position:absolute;top:30746;width:4217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014DA475" w14:textId="334A36DB" w:rsidR="00C35DAC" w:rsidRPr="00821F18" w:rsidRDefault="00C35DAC" w:rsidP="00821F18">
                        <w:pPr>
                          <w:jc w:val="center"/>
                          <w:rPr>
                            <w:b/>
                            <w:bCs/>
                            <w:sz w:val="20"/>
                            <w:szCs w:val="20"/>
                          </w:rPr>
                        </w:pPr>
                        <w:r w:rsidRPr="00821F18">
                          <w:rPr>
                            <w:b/>
                            <w:bCs/>
                            <w:sz w:val="20"/>
                            <w:szCs w:val="20"/>
                          </w:rPr>
                          <w:t>Figure D.5 — Observation as metadata of a Coverage.</w:t>
                        </w:r>
                      </w:p>
                    </w:txbxContent>
                  </v:textbox>
                </v:shape>
                <w10:wrap type="topAndBottom"/>
              </v:group>
            </w:pict>
          </mc:Fallback>
        </mc:AlternateContent>
      </w:r>
      <w:r>
        <w:rPr>
          <w:noProof/>
          <w:lang w:val="fr-FR" w:eastAsia="fr-FR"/>
        </w:rPr>
        <mc:AlternateContent>
          <mc:Choice Requires="wpg">
            <w:drawing>
              <wp:anchor distT="0" distB="0" distL="114300" distR="114300" simplePos="0" relativeHeight="251670528" behindDoc="0" locked="0" layoutInCell="1" allowOverlap="1" wp14:anchorId="42689421" wp14:editId="6C32F97A">
                <wp:simplePos x="0" y="0"/>
                <wp:positionH relativeFrom="column">
                  <wp:posOffset>1120321</wp:posOffset>
                </wp:positionH>
                <wp:positionV relativeFrom="paragraph">
                  <wp:posOffset>81915</wp:posOffset>
                </wp:positionV>
                <wp:extent cx="4174490" cy="2966720"/>
                <wp:effectExtent l="0" t="0" r="3810" b="5080"/>
                <wp:wrapTopAndBottom/>
                <wp:docPr id="80" name="Group 80"/>
                <wp:cNvGraphicFramePr/>
                <a:graphic xmlns:a="http://schemas.openxmlformats.org/drawingml/2006/main">
                  <a:graphicData uri="http://schemas.microsoft.com/office/word/2010/wordprocessingGroup">
                    <wpg:wgp>
                      <wpg:cNvGrpSpPr/>
                      <wpg:grpSpPr>
                        <a:xfrm>
                          <a:off x="0" y="0"/>
                          <a:ext cx="4174490" cy="2966720"/>
                          <a:chOff x="0" y="0"/>
                          <a:chExt cx="4174490" cy="2966720"/>
                        </a:xfrm>
                      </wpg:grpSpPr>
                      <pic:pic xmlns:pic="http://schemas.openxmlformats.org/drawingml/2006/picture">
                        <pic:nvPicPr>
                          <pic:cNvPr id="96" name="image58.png" descr="Diagram&#10;&#10;Description automatically generated"/>
                          <pic:cNvPicPr/>
                        </pic:nvPicPr>
                        <pic:blipFill>
                          <a:blip r:embed="rId185"/>
                          <a:srcRect/>
                          <a:stretch>
                            <a:fillRect/>
                          </a:stretch>
                        </pic:blipFill>
                        <pic:spPr>
                          <a:xfrm>
                            <a:off x="0" y="0"/>
                            <a:ext cx="4174490" cy="2966720"/>
                          </a:xfrm>
                          <a:prstGeom prst="rect">
                            <a:avLst/>
                          </a:prstGeom>
                          <a:ln/>
                        </pic:spPr>
                      </pic:pic>
                      <wps:wsp>
                        <wps:cNvPr id="49" name="Text Box 49"/>
                        <wps:cNvSpPr txBox="1"/>
                        <wps:spPr>
                          <a:xfrm>
                            <a:off x="0" y="2652434"/>
                            <a:ext cx="4174490" cy="304800"/>
                          </a:xfrm>
                          <a:prstGeom prst="rect">
                            <a:avLst/>
                          </a:prstGeom>
                          <a:solidFill>
                            <a:prstClr val="white"/>
                          </a:solidFill>
                          <a:ln>
                            <a:noFill/>
                          </a:ln>
                        </wps:spPr>
                        <wps:txbx>
                          <w:txbxContent>
                            <w:p w14:paraId="75030BA9" w14:textId="1E0424F3" w:rsidR="00C35DAC" w:rsidRPr="00821F18" w:rsidRDefault="00C35DAC" w:rsidP="00821F18">
                              <w:pPr>
                                <w:jc w:val="center"/>
                                <w:rPr>
                                  <w:b/>
                                  <w:bCs/>
                                  <w:sz w:val="20"/>
                                  <w:szCs w:val="20"/>
                                </w:rPr>
                              </w:pPr>
                              <w:r w:rsidRPr="00821F18">
                                <w:rPr>
                                  <w:b/>
                                  <w:bCs/>
                                  <w:sz w:val="20"/>
                                  <w:szCs w:val="20"/>
                                </w:rPr>
                                <w:t>Figure D.4 — Coverage as a result of an Observation.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689421" id="Group 80" o:spid="_x0000_s1035" style="position:absolute;left:0;text-align:left;margin-left:88.2pt;margin-top:6.45pt;width:328.7pt;height:233.6pt;z-index:251670528" coordsize="41744,29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">
                <v:shape id="image58.png" o:spid="_x0000_s1036" type="#_x0000_t75" alt="Diagram&#10;&#10;Description automatically generated" style="position:absolute;width:41744;height:29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">
                  <v:imagedata r:id="rId186" o:title="Diagram&#10;&#10;Description automatically generated"/>
                </v:shape>
                <v:shape id="Text Box 49" o:spid="_x0000_s1037" type="#_x0000_t202" style="position:absolute;top:26524;width:4174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75030BA9" w14:textId="1E0424F3" w:rsidR="00C35DAC" w:rsidRPr="00821F18" w:rsidRDefault="00C35DAC" w:rsidP="00821F18">
                        <w:pPr>
                          <w:jc w:val="center"/>
                          <w:rPr>
                            <w:b/>
                            <w:bCs/>
                            <w:sz w:val="20"/>
                            <w:szCs w:val="20"/>
                          </w:rPr>
                        </w:pPr>
                        <w:r w:rsidRPr="00821F18">
                          <w:rPr>
                            <w:b/>
                            <w:bCs/>
                            <w:sz w:val="20"/>
                            <w:szCs w:val="20"/>
                          </w:rPr>
                          <w:t>Figure D.4 — Coverage as a result of an Observation.</w:t>
                        </w:r>
                      </w:p>
                    </w:txbxContent>
                  </v:textbox>
                </v:shape>
                <w10:wrap type="topAndBottom"/>
              </v:group>
            </w:pict>
          </mc:Fallback>
        </mc:AlternateContent>
      </w:r>
      <w:r w:rsidR="007309F0" w:rsidRPr="007309F0">
        <w:rPr>
          <w:lang w:eastAsia="ja-JP"/>
        </w:rPr>
        <w:t>When OM</w:t>
      </w:r>
      <w:r w:rsidR="00754999">
        <w:rPr>
          <w:lang w:eastAsia="ja-JP"/>
        </w:rPr>
        <w:t>S</w:t>
      </w:r>
      <w:r w:rsidR="007309F0" w:rsidRPr="007309F0">
        <w:rPr>
          <w:lang w:eastAsia="ja-JP"/>
        </w:rPr>
        <w:t xml:space="preserve">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 origin and offsets for the definition of regular grid points. For </w:t>
      </w:r>
      <w:r w:rsidR="00746751" w:rsidRPr="007309F0">
        <w:rPr>
          <w:lang w:eastAsia="ja-JP"/>
        </w:rPr>
        <w:t>example,</w:t>
      </w:r>
      <w:r w:rsidR="007309F0" w:rsidRPr="007309F0">
        <w:rPr>
          <w:lang w:eastAsia="ja-JP"/>
        </w:rPr>
        <w:t xml:space="preserve"> when providing data on a transect or vertical profile, the </w:t>
      </w:r>
      <w:proofErr w:type="spellStart"/>
      <w:r w:rsidR="007309F0" w:rsidRPr="007309F0">
        <w:rPr>
          <w:lang w:eastAsia="ja-JP"/>
        </w:rPr>
        <w:t>ultimateFeatureOfInterest</w:t>
      </w:r>
      <w:proofErr w:type="spellEnd"/>
      <w:r w:rsidR="007309F0" w:rsidRPr="007309F0">
        <w:rPr>
          <w:lang w:eastAsia="ja-JP"/>
        </w:rPr>
        <w:t xml:space="preserve"> (OM</w:t>
      </w:r>
      <w:r w:rsidR="00754999">
        <w:rPr>
          <w:lang w:eastAsia="ja-JP"/>
        </w:rPr>
        <w:t>S</w:t>
      </w:r>
      <w:r w:rsidR="007309F0" w:rsidRPr="007309F0">
        <w:rPr>
          <w:lang w:eastAsia="ja-JP"/>
        </w:rPr>
        <w:t xml:space="preserve"> Domain) may reference a feature representing this transect or profile, while the Coverage provided as result (OM</w:t>
      </w:r>
      <w:r w:rsidR="00754999">
        <w:rPr>
          <w:lang w:eastAsia="ja-JP"/>
        </w:rPr>
        <w:t>S</w:t>
      </w:r>
      <w:r w:rsidR="007309F0" w:rsidRPr="007309F0">
        <w:rPr>
          <w:lang w:eastAsia="ja-JP"/>
        </w:rPr>
        <w:t xml:space="preserve"> Range) contains both the explicit measurement locations (CIS Domain), often as offsets along the given transect or profile, and the measurement values (CIS Range)</w:t>
      </w:r>
      <w:r w:rsidR="007309F0">
        <w:rPr>
          <w:lang w:eastAsia="ja-JP"/>
        </w:rPr>
        <w:t>.</w:t>
      </w:r>
    </w:p>
    <w:p w14:paraId="55494A62" w14:textId="352406FF" w:rsidR="007309F0" w:rsidRPr="00383C9B" w:rsidRDefault="007309F0" w:rsidP="00383C9B">
      <w:pPr>
        <w:rPr>
          <w:lang w:eastAsia="ja-JP"/>
        </w:rPr>
      </w:pPr>
      <w:r w:rsidRPr="007309F0">
        <w:rPr>
          <w:lang w:eastAsia="ja-JP"/>
        </w:rPr>
        <w:t>Conversely to the model described above, OM</w:t>
      </w:r>
      <w:r w:rsidR="00754999">
        <w:rPr>
          <w:lang w:eastAsia="ja-JP"/>
        </w:rPr>
        <w:t>S</w:t>
      </w:r>
      <w:r w:rsidRPr="007309F0">
        <w:rPr>
          <w:lang w:eastAsia="ja-JP"/>
        </w:rPr>
        <w:t xml:space="preserve"> Observations have long been utilized for the provision of more explicit metadata on how the values provided in the </w:t>
      </w:r>
      <w:proofErr w:type="spellStart"/>
      <w:r w:rsidRPr="007309F0">
        <w:rPr>
          <w:lang w:eastAsia="ja-JP"/>
        </w:rPr>
        <w:t>rangeSet</w:t>
      </w:r>
      <w:proofErr w:type="spellEnd"/>
      <w:r w:rsidRPr="007309F0">
        <w:rPr>
          <w:lang w:eastAsia="ja-JP"/>
        </w:rPr>
        <w:t xml:space="preserve"> have been ascertained, whereby the Observation result was left as void. In this updated version, the </w:t>
      </w:r>
      <w:proofErr w:type="spellStart"/>
      <w:r w:rsidRPr="007309F0">
        <w:rPr>
          <w:lang w:eastAsia="ja-JP"/>
        </w:rPr>
        <w:t>ObservationCharacteristics</w:t>
      </w:r>
      <w:proofErr w:type="spellEnd"/>
      <w:r w:rsidRPr="007309F0">
        <w:rPr>
          <w:lang w:eastAsia="ja-JP"/>
        </w:rPr>
        <w:t xml:space="preserve"> type has been </w:t>
      </w:r>
      <w:r w:rsidRPr="007309F0">
        <w:rPr>
          <w:lang w:eastAsia="ja-JP"/>
        </w:rPr>
        <w:lastRenderedPageBreak/>
        <w:t>foreseen for utilization or extension within this context, as the constraints on this type are far looser than on the Observation. When OM</w:t>
      </w:r>
      <w:r w:rsidR="00754999">
        <w:rPr>
          <w:lang w:eastAsia="ja-JP"/>
        </w:rPr>
        <w:t>S</w:t>
      </w:r>
      <w:r w:rsidRPr="007309F0">
        <w:rPr>
          <w:lang w:eastAsia="ja-JP"/>
        </w:rPr>
        <w:t xml:space="preserve"> and CIS models are used in conjunction, it is recommended that the O</w:t>
      </w:r>
      <w:r w:rsidR="00754999">
        <w:rPr>
          <w:lang w:eastAsia="ja-JP"/>
        </w:rPr>
        <w:t>MS</w:t>
      </w:r>
      <w:r w:rsidRPr="007309F0">
        <w:rPr>
          <w:lang w:eastAsia="ja-JP"/>
        </w:rPr>
        <w:t xml:space="preserve"> Domain provided as </w:t>
      </w:r>
      <w:proofErr w:type="spellStart"/>
      <w:r w:rsidRPr="007309F0">
        <w:rPr>
          <w:lang w:eastAsia="ja-JP"/>
        </w:rPr>
        <w:t>ultimateFeatureOfInterest</w:t>
      </w:r>
      <w:proofErr w:type="spellEnd"/>
      <w:r w:rsidRPr="007309F0">
        <w:rPr>
          <w:lang w:eastAsia="ja-JP"/>
        </w:rPr>
        <w:t xml:space="preserve"> is an envelope of the CIS Domain.</w:t>
      </w:r>
    </w:p>
    <w:p w14:paraId="39F2381B" w14:textId="77777777" w:rsidR="00491C3C" w:rsidRPr="00607FDE" w:rsidRDefault="00491C3C" w:rsidP="00607FDE"/>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988" w:name="_Toc443470372"/>
      <w:bookmarkStart w:id="989" w:name="_Toc450303224"/>
      <w:bookmarkStart w:id="990" w:name="_Toc9996979"/>
      <w:bookmarkStart w:id="991" w:name="_Toc353342679"/>
      <w:bookmarkStart w:id="992" w:name="_Toc72768957"/>
      <w:r w:rsidRPr="00F02BC7">
        <w:lastRenderedPageBreak/>
        <w:t>Bibliography</w:t>
      </w:r>
      <w:bookmarkEnd w:id="988"/>
      <w:bookmarkEnd w:id="989"/>
      <w:bookmarkEnd w:id="990"/>
      <w:bookmarkEnd w:id="991"/>
      <w:bookmarkEnd w:id="992"/>
    </w:p>
    <w:p w14:paraId="2D5EEB0F" w14:textId="77777777" w:rsidR="000E01BD" w:rsidRPr="000E01BD" w:rsidRDefault="000E01BD" w:rsidP="00220B53">
      <w:pPr>
        <w:numPr>
          <w:ilvl w:val="0"/>
          <w:numId w:val="27"/>
        </w:numPr>
        <w:rPr>
          <w:lang w:val="de"/>
        </w:rPr>
      </w:pPr>
      <w:bookmarkStart w:id="993" w:name="_Ref52486356"/>
      <w:bookmarkStart w:id="994" w:name="_Hlk69909854"/>
      <w:r w:rsidRPr="001A42F9">
        <w:rPr>
          <w:lang w:val="en-US"/>
        </w:rPr>
        <w:t xml:space="preserve">Chrisman, N.R. </w:t>
      </w:r>
      <w:r w:rsidRPr="001A42F9">
        <w:rPr>
          <w:i/>
          <w:lang w:val="en-US"/>
        </w:rPr>
        <w:t>Exploring Geographical Information Systems</w:t>
      </w:r>
      <w:r w:rsidRPr="001A42F9">
        <w:rPr>
          <w:lang w:val="en-US"/>
        </w:rPr>
        <w:t xml:space="preserve">, 2nd Edition. </w:t>
      </w:r>
      <w:r w:rsidRPr="000E01BD">
        <w:rPr>
          <w:lang w:val="de"/>
        </w:rPr>
        <w:t>Wiley. 2001</w:t>
      </w:r>
      <w:bookmarkEnd w:id="993"/>
    </w:p>
    <w:p w14:paraId="2D6C5F90" w14:textId="77777777" w:rsidR="000E01BD" w:rsidRPr="001A42F9" w:rsidRDefault="000E01BD" w:rsidP="00220B53">
      <w:pPr>
        <w:numPr>
          <w:ilvl w:val="0"/>
          <w:numId w:val="27"/>
        </w:numPr>
        <w:rPr>
          <w:lang w:val="en-US"/>
        </w:rPr>
      </w:pPr>
      <w:bookmarkStart w:id="995" w:name="_Ref52486311"/>
      <w:r w:rsidRPr="001A42F9">
        <w:rPr>
          <w:lang w:val="en-US"/>
        </w:rPr>
        <w:t xml:space="preserve">Fowler, M. </w:t>
      </w:r>
      <w:r w:rsidRPr="001A42F9">
        <w:rPr>
          <w:i/>
          <w:lang w:val="en-US"/>
        </w:rPr>
        <w:t>Analysis Patterns: reusable object models</w:t>
      </w:r>
      <w:r w:rsidRPr="001A42F9">
        <w:rPr>
          <w:lang w:val="en-US"/>
        </w:rPr>
        <w:t>. Addison Wesley Longman, Menlo Park, CA. 1998</w:t>
      </w:r>
      <w:bookmarkEnd w:id="995"/>
    </w:p>
    <w:p w14:paraId="319AEB3C" w14:textId="1B331C74" w:rsidR="000E01BD" w:rsidRPr="001A42F9" w:rsidRDefault="005C6D04" w:rsidP="00220B53">
      <w:pPr>
        <w:numPr>
          <w:ilvl w:val="0"/>
          <w:numId w:val="27"/>
        </w:numPr>
        <w:rPr>
          <w:lang w:val="en-US"/>
        </w:rPr>
      </w:pPr>
      <w:ins w:id="996" w:author="Katharina Schleidt" w:date="2021-04-21T15:08:00Z">
        <w:r w:rsidRPr="005C6D04">
          <w:rPr>
            <w:i/>
            <w:lang w:val="en-US"/>
          </w:rPr>
          <w:t>(removed as no longer relevant)</w:t>
        </w:r>
      </w:ins>
      <w:commentRangeStart w:id="997"/>
      <w:del w:id="998" w:author="Katharina Schleidt" w:date="2021-04-21T15:08:00Z">
        <w:r w:rsidR="000E01BD" w:rsidRPr="001A42F9" w:rsidDel="005C6D04">
          <w:rPr>
            <w:i/>
            <w:lang w:val="en-US"/>
          </w:rPr>
          <w:delText>GML Encoding of Discrete Coverages (interleaved pattern),</w:delText>
        </w:r>
        <w:r w:rsidR="000E01BD" w:rsidRPr="001A42F9" w:rsidDel="005C6D04">
          <w:rPr>
            <w:lang w:val="en-US"/>
          </w:rPr>
          <w:delText xml:space="preserve"> OpenGIS® Best Practice OGC document 06188r1</w:delText>
        </w:r>
        <w:commentRangeEnd w:id="997"/>
        <w:r w:rsidDel="005C6D04">
          <w:rPr>
            <w:rStyle w:val="CommentReference"/>
          </w:rPr>
          <w:commentReference w:id="997"/>
        </w:r>
      </w:del>
    </w:p>
    <w:p w14:paraId="1F3F210F" w14:textId="77777777" w:rsidR="000E01BD" w:rsidRPr="000E01BD" w:rsidRDefault="000E01BD" w:rsidP="00220B53">
      <w:pPr>
        <w:numPr>
          <w:ilvl w:val="0"/>
          <w:numId w:val="27"/>
        </w:numPr>
        <w:rPr>
          <w:lang w:val="de"/>
        </w:rPr>
      </w:pPr>
      <w:bookmarkStart w:id="999" w:name="_Ref52487023"/>
      <w:r w:rsidRPr="001A42F9">
        <w:rPr>
          <w:lang w:val="en-US"/>
        </w:rPr>
        <w:t xml:space="preserve">IETF RFC 2396, </w:t>
      </w:r>
      <w:r w:rsidRPr="001A42F9">
        <w:rPr>
          <w:i/>
          <w:lang w:val="en-US"/>
        </w:rPr>
        <w:t>Uniform Resource Identifiers (URI): Generic Syntax.</w:t>
      </w:r>
      <w:r w:rsidRPr="001A42F9">
        <w:rPr>
          <w:lang w:val="en-US"/>
        </w:rPr>
        <w:t xml:space="preserve"> </w:t>
      </w:r>
      <w:r w:rsidRPr="000E01BD">
        <w:rPr>
          <w:lang w:val="de"/>
        </w:rPr>
        <w:t>August 1998</w:t>
      </w:r>
      <w:bookmarkEnd w:id="999"/>
    </w:p>
    <w:p w14:paraId="53E40222" w14:textId="77777777" w:rsidR="000E01BD" w:rsidRPr="001A42F9" w:rsidRDefault="000E01BD" w:rsidP="00220B53">
      <w:pPr>
        <w:numPr>
          <w:ilvl w:val="0"/>
          <w:numId w:val="27"/>
        </w:numPr>
        <w:rPr>
          <w:lang w:val="en-US"/>
        </w:rPr>
      </w:pPr>
      <w:bookmarkStart w:id="1000" w:name="_Ref52486369"/>
      <w:r w:rsidRPr="001A42F9">
        <w:rPr>
          <w:i/>
          <w:lang w:val="en-US"/>
        </w:rPr>
        <w:t>VIM3: International vocabulary of metrology – Basic and general concepts and associated terms</w:t>
      </w:r>
      <w:r w:rsidRPr="001A42F9">
        <w:rPr>
          <w:lang w:val="en-US"/>
        </w:rPr>
        <w:t xml:space="preserve"> : BIPM/ISO 2012</w:t>
      </w:r>
      <w:bookmarkEnd w:id="1000"/>
    </w:p>
    <w:p w14:paraId="6D32A957" w14:textId="0E2B41DC" w:rsidR="000E01BD" w:rsidRPr="001A42F9" w:rsidRDefault="005C6D04" w:rsidP="00220B53">
      <w:pPr>
        <w:numPr>
          <w:ilvl w:val="0"/>
          <w:numId w:val="27"/>
        </w:numPr>
        <w:rPr>
          <w:lang w:val="en-US"/>
        </w:rPr>
      </w:pPr>
      <w:ins w:id="1001" w:author="Katharina Schleidt" w:date="2021-04-21T15:08:00Z">
        <w:r w:rsidRPr="005C6D04">
          <w:rPr>
            <w:lang w:val="en-US"/>
          </w:rPr>
          <w:t>(removed as no longer relevant)</w:t>
        </w:r>
      </w:ins>
      <w:commentRangeStart w:id="1002"/>
      <w:del w:id="1003" w:author="Katharina Schleidt" w:date="2021-04-21T15:08:00Z">
        <w:r w:rsidR="000E01BD" w:rsidRPr="001A42F9" w:rsidDel="005C6D04">
          <w:rPr>
            <w:lang w:val="en-US"/>
          </w:rPr>
          <w:delText xml:space="preserve">ISO/TS 19101-2, 2008, </w:delText>
        </w:r>
        <w:r w:rsidR="000E01BD" w:rsidRPr="001A42F9" w:rsidDel="005C6D04">
          <w:rPr>
            <w:i/>
            <w:lang w:val="en-US"/>
          </w:rPr>
          <w:delText>Geographic information — Reference model — Part 2: Imagery</w:delText>
        </w:r>
        <w:commentRangeEnd w:id="1002"/>
        <w:r w:rsidDel="005C6D04">
          <w:rPr>
            <w:rStyle w:val="CommentReference"/>
          </w:rPr>
          <w:commentReference w:id="1002"/>
        </w:r>
      </w:del>
    </w:p>
    <w:p w14:paraId="4B976A63" w14:textId="0D690D2B" w:rsidR="000E01BD" w:rsidRPr="001A42F9" w:rsidRDefault="005C6D04" w:rsidP="00220B53">
      <w:pPr>
        <w:numPr>
          <w:ilvl w:val="0"/>
          <w:numId w:val="27"/>
        </w:numPr>
        <w:rPr>
          <w:lang w:val="en-US"/>
        </w:rPr>
      </w:pPr>
      <w:ins w:id="1004" w:author="Katharina Schleidt" w:date="2021-04-21T15:08:00Z">
        <w:r w:rsidRPr="005C6D04">
          <w:rPr>
            <w:lang w:val="en-US"/>
          </w:rPr>
          <w:t>(removed as no longer relevant)</w:t>
        </w:r>
      </w:ins>
      <w:commentRangeStart w:id="1005"/>
      <w:del w:id="1006" w:author="Katharina Schleidt" w:date="2021-04-21T15:08:00Z">
        <w:r w:rsidR="000E01BD" w:rsidRPr="001A42F9" w:rsidDel="005C6D04">
          <w:rPr>
            <w:lang w:val="en-US"/>
          </w:rPr>
          <w:delText xml:space="preserve">ISO 19115-2:2019, </w:delText>
        </w:r>
        <w:r w:rsidR="000E01BD" w:rsidRPr="001A42F9" w:rsidDel="005C6D04">
          <w:rPr>
            <w:i/>
            <w:lang w:val="en-US"/>
          </w:rPr>
          <w:delText>Geographic information — Metadata — Part 2: Extensions for imagery and gridded data</w:delText>
        </w:r>
        <w:commentRangeEnd w:id="1005"/>
        <w:r w:rsidDel="005C6D04">
          <w:rPr>
            <w:rStyle w:val="CommentReference"/>
          </w:rPr>
          <w:commentReference w:id="1005"/>
        </w:r>
      </w:del>
    </w:p>
    <w:p w14:paraId="0AD93481" w14:textId="1F60D62F" w:rsidR="000E01BD" w:rsidRPr="001A42F9" w:rsidRDefault="00F24D49" w:rsidP="00220B53">
      <w:pPr>
        <w:numPr>
          <w:ilvl w:val="0"/>
          <w:numId w:val="27"/>
        </w:numPr>
        <w:rPr>
          <w:lang w:val="en-US"/>
        </w:rPr>
      </w:pPr>
      <w:r w:rsidRPr="001A42F9">
        <w:rPr>
          <w:lang w:val="en-US"/>
        </w:rPr>
        <w:t>(removed as no longer relevant)</w:t>
      </w:r>
    </w:p>
    <w:p w14:paraId="49BFF8DA" w14:textId="6F5FB9F3" w:rsidR="000E01BD" w:rsidRPr="005C6D04" w:rsidRDefault="005C6D04" w:rsidP="00220B53">
      <w:pPr>
        <w:numPr>
          <w:ilvl w:val="0"/>
          <w:numId w:val="27"/>
        </w:numPr>
        <w:rPr>
          <w:lang w:val="en-US"/>
          <w:rPrChange w:id="1007" w:author="Katharina Schleidt" w:date="2021-04-21T15:08:00Z">
            <w:rPr>
              <w:lang w:val="de"/>
            </w:rPr>
          </w:rPrChange>
        </w:rPr>
      </w:pPr>
      <w:ins w:id="1008" w:author="Katharina Schleidt" w:date="2021-04-21T15:08:00Z">
        <w:r w:rsidRPr="005C6D04">
          <w:rPr>
            <w:lang w:val="en-US"/>
            <w:rPrChange w:id="1009" w:author="Katharina Schleidt" w:date="2021-04-21T15:08:00Z">
              <w:rPr>
                <w:lang w:val="de"/>
              </w:rPr>
            </w:rPrChange>
          </w:rPr>
          <w:t>(removed as no longer relevant)</w:t>
        </w:r>
      </w:ins>
      <w:del w:id="1010" w:author="Katharina Schleidt" w:date="2021-04-21T15:08:00Z">
        <w:r w:rsidR="000E01BD" w:rsidRPr="005C6D04" w:rsidDel="005C6D04">
          <w:rPr>
            <w:lang w:val="en-US"/>
            <w:rPrChange w:id="1011" w:author="Katharina Schleidt" w:date="2021-04-21T15:08:00Z">
              <w:rPr>
                <w:lang w:val="de"/>
              </w:rPr>
            </w:rPrChange>
          </w:rPr>
          <w:delText xml:space="preserve">ISO 19143:2010, </w:delText>
        </w:r>
        <w:r w:rsidR="000E01BD" w:rsidRPr="005C6D04" w:rsidDel="005C6D04">
          <w:rPr>
            <w:i/>
            <w:lang w:val="en-US"/>
            <w:rPrChange w:id="1012" w:author="Katharina Schleidt" w:date="2021-04-21T15:08:00Z">
              <w:rPr>
                <w:i/>
                <w:lang w:val="de"/>
              </w:rPr>
            </w:rPrChange>
          </w:rPr>
          <w:delText>Geographic information — Filter encoding</w:delText>
        </w:r>
      </w:del>
    </w:p>
    <w:p w14:paraId="64BAA1AE" w14:textId="77777777" w:rsidR="000E01BD" w:rsidRPr="000E01BD" w:rsidRDefault="000E01BD" w:rsidP="00220B53">
      <w:pPr>
        <w:numPr>
          <w:ilvl w:val="0"/>
          <w:numId w:val="27"/>
        </w:numPr>
        <w:rPr>
          <w:lang w:val="de"/>
        </w:rPr>
      </w:pPr>
      <w:bookmarkStart w:id="1013" w:name="_Ref52486381"/>
      <w:r w:rsidRPr="001A42F9">
        <w:rPr>
          <w:lang w:val="en-US"/>
        </w:rPr>
        <w:t xml:space="preserve">Krantz, D.H., Luce, R.D., </w:t>
      </w:r>
      <w:proofErr w:type="spellStart"/>
      <w:r w:rsidRPr="001A42F9">
        <w:rPr>
          <w:lang w:val="en-US"/>
        </w:rPr>
        <w:t>Suppes</w:t>
      </w:r>
      <w:proofErr w:type="spellEnd"/>
      <w:r w:rsidRPr="001A42F9">
        <w:rPr>
          <w:lang w:val="en-US"/>
        </w:rPr>
        <w:t xml:space="preserve">, P., Tversky, A. (1971), </w:t>
      </w:r>
      <w:r w:rsidRPr="001A42F9">
        <w:rPr>
          <w:i/>
          <w:lang w:val="en-US"/>
        </w:rPr>
        <w:t>Foundations of measurement, Vol. </w:t>
      </w:r>
      <w:r w:rsidRPr="000E01BD">
        <w:rPr>
          <w:i/>
          <w:lang w:val="de"/>
        </w:rPr>
        <w:t xml:space="preserve">I: Additive and polynomial </w:t>
      </w:r>
      <w:proofErr w:type="spellStart"/>
      <w:r w:rsidRPr="000E01BD">
        <w:rPr>
          <w:i/>
          <w:lang w:val="de"/>
        </w:rPr>
        <w:t>representations</w:t>
      </w:r>
      <w:proofErr w:type="spellEnd"/>
      <w:r w:rsidRPr="000E01BD">
        <w:rPr>
          <w:lang w:val="de"/>
        </w:rPr>
        <w:t>, New York: Academic Press</w:t>
      </w:r>
      <w:bookmarkEnd w:id="1013"/>
    </w:p>
    <w:p w14:paraId="66D96BEC" w14:textId="77777777" w:rsidR="000E01BD" w:rsidRPr="000E01BD" w:rsidRDefault="000E01BD" w:rsidP="00220B53">
      <w:pPr>
        <w:numPr>
          <w:ilvl w:val="0"/>
          <w:numId w:val="27"/>
        </w:numPr>
        <w:rPr>
          <w:lang w:val="de"/>
        </w:rPr>
      </w:pPr>
      <w:bookmarkStart w:id="1014" w:name="_Ref52486391"/>
      <w:r w:rsidRPr="001A42F9">
        <w:rPr>
          <w:lang w:val="en-US"/>
        </w:rPr>
        <w:t xml:space="preserve">Luce, R.D., Krantz, D.H., </w:t>
      </w:r>
      <w:proofErr w:type="spellStart"/>
      <w:r w:rsidRPr="001A42F9">
        <w:rPr>
          <w:lang w:val="en-US"/>
        </w:rPr>
        <w:t>Suppes</w:t>
      </w:r>
      <w:proofErr w:type="spellEnd"/>
      <w:r w:rsidRPr="001A42F9">
        <w:rPr>
          <w:lang w:val="en-US"/>
        </w:rPr>
        <w:t xml:space="preserve">, P., Tversky, A. (1990), </w:t>
      </w:r>
      <w:r w:rsidRPr="001A42F9">
        <w:rPr>
          <w:i/>
          <w:lang w:val="en-US"/>
        </w:rPr>
        <w:t>Foundations of measurement, Vol. </w:t>
      </w:r>
      <w:r w:rsidRPr="000E01BD">
        <w:rPr>
          <w:i/>
          <w:lang w:val="de"/>
        </w:rPr>
        <w:t xml:space="preserve">III: </w:t>
      </w:r>
      <w:proofErr w:type="spellStart"/>
      <w:r w:rsidRPr="000E01BD">
        <w:rPr>
          <w:i/>
          <w:lang w:val="de"/>
        </w:rPr>
        <w:t>Representation</w:t>
      </w:r>
      <w:proofErr w:type="spellEnd"/>
      <w:r w:rsidRPr="000E01BD">
        <w:rPr>
          <w:i/>
          <w:lang w:val="de"/>
        </w:rPr>
        <w:t xml:space="preserve">, </w:t>
      </w:r>
      <w:proofErr w:type="spellStart"/>
      <w:r w:rsidRPr="000E01BD">
        <w:rPr>
          <w:i/>
          <w:lang w:val="de"/>
        </w:rPr>
        <w:t>axiomatization</w:t>
      </w:r>
      <w:proofErr w:type="spellEnd"/>
      <w:r w:rsidRPr="000E01BD">
        <w:rPr>
          <w:i/>
          <w:lang w:val="de"/>
        </w:rPr>
        <w:t xml:space="preserve">, and </w:t>
      </w:r>
      <w:proofErr w:type="spellStart"/>
      <w:r w:rsidRPr="000E01BD">
        <w:rPr>
          <w:i/>
          <w:lang w:val="de"/>
        </w:rPr>
        <w:t>invariance</w:t>
      </w:r>
      <w:proofErr w:type="spellEnd"/>
      <w:r w:rsidRPr="000E01BD">
        <w:rPr>
          <w:lang w:val="de"/>
        </w:rPr>
        <w:t>, New York: Academic Press</w:t>
      </w:r>
      <w:bookmarkEnd w:id="1014"/>
    </w:p>
    <w:p w14:paraId="3E0E2329" w14:textId="376DE00D" w:rsidR="000E01BD" w:rsidRPr="001A42F9" w:rsidRDefault="000E01BD" w:rsidP="00220B53">
      <w:pPr>
        <w:numPr>
          <w:ilvl w:val="0"/>
          <w:numId w:val="27"/>
        </w:numPr>
        <w:rPr>
          <w:lang w:val="en-US"/>
        </w:rPr>
      </w:pPr>
      <w:bookmarkStart w:id="1015" w:name="_Ref52486436"/>
      <w:proofErr w:type="spellStart"/>
      <w:r w:rsidRPr="001A42F9">
        <w:rPr>
          <w:lang w:val="en-US"/>
        </w:rPr>
        <w:t>Nieva</w:t>
      </w:r>
      <w:proofErr w:type="spellEnd"/>
      <w:r w:rsidRPr="001A42F9">
        <w:rPr>
          <w:lang w:val="en-US"/>
        </w:rPr>
        <w:t xml:space="preserve">, T. </w:t>
      </w:r>
      <w:r w:rsidRPr="001A42F9">
        <w:rPr>
          <w:i/>
          <w:lang w:val="en-US"/>
        </w:rPr>
        <w:t>Remote data acquisition of embedded systems using internet technologies: a role-based generic system specification.</w:t>
      </w:r>
      <w:r w:rsidRPr="001A42F9">
        <w:rPr>
          <w:lang w:val="en-US"/>
        </w:rPr>
        <w:t xml:space="preserve"> Thesis, Ecole Polytech. Fed. Lausanne 2001. Available (viewed 2020-09-29) at </w:t>
      </w:r>
      <w:hyperlink r:id="rId187">
        <w:r w:rsidRPr="001A42F9">
          <w:rPr>
            <w:rStyle w:val="Hyperlink"/>
            <w:lang w:val="en-US"/>
          </w:rPr>
          <w:t>http://infoscience.epfl.ch/record/313/files/Nieva01.pdf</w:t>
        </w:r>
      </w:hyperlink>
      <w:bookmarkEnd w:id="1015"/>
      <w:r w:rsidRPr="001A42F9">
        <w:rPr>
          <w:lang w:val="en-US"/>
        </w:rPr>
        <w:t xml:space="preserve"> </w:t>
      </w:r>
    </w:p>
    <w:p w14:paraId="3F67C159" w14:textId="2014AB64" w:rsidR="000E01BD" w:rsidRPr="001B02F3" w:rsidRDefault="005C6D04" w:rsidP="00220B53">
      <w:pPr>
        <w:numPr>
          <w:ilvl w:val="0"/>
          <w:numId w:val="27"/>
        </w:numPr>
        <w:rPr>
          <w:lang w:val="en-US"/>
          <w:rPrChange w:id="1016" w:author="Katharina Schleidt" w:date="2021-04-18T19:25:00Z">
            <w:rPr>
              <w:lang w:val="de"/>
            </w:rPr>
          </w:rPrChange>
        </w:rPr>
      </w:pPr>
      <w:ins w:id="1017" w:author="Katharina Schleidt" w:date="2021-04-21T15:09:00Z">
        <w:r w:rsidRPr="005C6D04">
          <w:rPr>
            <w:i/>
            <w:lang w:val="en-US"/>
          </w:rPr>
          <w:t>(removed as no longer relevant)</w:t>
        </w:r>
      </w:ins>
      <w:del w:id="1018" w:author="Katharina Schleidt" w:date="2021-04-21T15:09:00Z">
        <w:r w:rsidR="000E01BD" w:rsidRPr="001A42F9" w:rsidDel="005C6D04">
          <w:rPr>
            <w:i/>
            <w:lang w:val="en-US"/>
          </w:rPr>
          <w:delText>Object Constraint Language (OCL) v2.0</w:delText>
        </w:r>
        <w:r w:rsidR="000E01BD" w:rsidRPr="001A42F9" w:rsidDel="005C6D04">
          <w:rPr>
            <w:lang w:val="en-US"/>
          </w:rPr>
          <w:delText xml:space="preserve">. </w:delText>
        </w:r>
        <w:r w:rsidR="000E01BD" w:rsidRPr="001B02F3" w:rsidDel="005C6D04">
          <w:rPr>
            <w:lang w:val="en-US"/>
            <w:rPrChange w:id="1019" w:author="Katharina Schleidt" w:date="2021-04-18T19:25:00Z">
              <w:rPr>
                <w:lang w:val="de"/>
              </w:rPr>
            </w:rPrChange>
          </w:rPr>
          <w:delText>OMG Available Specification formal/06-05-01. Object Management Group, Needham, Mass. USA</w:delText>
        </w:r>
      </w:del>
    </w:p>
    <w:p w14:paraId="0A714AED" w14:textId="567C1819" w:rsidR="000E01BD" w:rsidRPr="001A42F9" w:rsidRDefault="000E01BD" w:rsidP="00220B53">
      <w:pPr>
        <w:numPr>
          <w:ilvl w:val="0"/>
          <w:numId w:val="27"/>
        </w:numPr>
        <w:rPr>
          <w:lang w:val="en-US"/>
        </w:rPr>
      </w:pPr>
      <w:commentRangeStart w:id="1020"/>
      <w:proofErr w:type="spellStart"/>
      <w:r w:rsidRPr="001A42F9">
        <w:rPr>
          <w:lang w:val="en-US"/>
        </w:rPr>
        <w:t>Sarle</w:t>
      </w:r>
      <w:proofErr w:type="spellEnd"/>
      <w:r w:rsidRPr="001A42F9">
        <w:rPr>
          <w:lang w:val="en-US"/>
        </w:rPr>
        <w:t xml:space="preserve">, W.S., </w:t>
      </w:r>
      <w:r w:rsidRPr="001A42F9">
        <w:rPr>
          <w:i/>
          <w:lang w:val="en-US"/>
        </w:rPr>
        <w:t>Measurement theory: frequently asked questions</w:t>
      </w:r>
      <w:r w:rsidRPr="001A42F9">
        <w:rPr>
          <w:lang w:val="en-US"/>
        </w:rPr>
        <w:t xml:space="preserve">. Originally published in the Disseminations of the International Statistical Applications Institute, 4th edition, 1995, Wichita: ACG Press, pp. 6166. Revised 1996, 1997. Available (viewed 2020-09-2) at </w:t>
      </w:r>
      <w:hyperlink r:id="rId188">
        <w:r w:rsidRPr="001A42F9">
          <w:rPr>
            <w:rStyle w:val="Hyperlink"/>
            <w:lang w:val="en-US"/>
          </w:rPr>
          <w:t>ftp://ftp.sas.com/pub/neural/measurement.html</w:t>
        </w:r>
      </w:hyperlink>
      <w:commentRangeEnd w:id="1020"/>
      <w:r w:rsidR="003A68D3">
        <w:rPr>
          <w:rStyle w:val="CommentReference"/>
        </w:rPr>
        <w:commentReference w:id="1020"/>
      </w:r>
    </w:p>
    <w:p w14:paraId="37542689" w14:textId="25B8126B" w:rsidR="000E01BD" w:rsidRPr="001A42F9" w:rsidRDefault="000E01BD" w:rsidP="00220B53">
      <w:pPr>
        <w:numPr>
          <w:ilvl w:val="0"/>
          <w:numId w:val="27"/>
        </w:numPr>
        <w:rPr>
          <w:lang w:val="en-US"/>
        </w:rPr>
      </w:pPr>
      <w:commentRangeStart w:id="1021"/>
      <w:commentRangeStart w:id="1022"/>
      <w:proofErr w:type="spellStart"/>
      <w:r w:rsidRPr="001A42F9">
        <w:rPr>
          <w:lang w:val="en-US"/>
        </w:rPr>
        <w:t>Schadow</w:t>
      </w:r>
      <w:proofErr w:type="spellEnd"/>
      <w:r w:rsidRPr="001A42F9">
        <w:rPr>
          <w:lang w:val="en-US"/>
        </w:rPr>
        <w:t xml:space="preserve">, G., McDonald, C.J. (eds.), </w:t>
      </w:r>
      <w:r w:rsidRPr="001A42F9">
        <w:rPr>
          <w:i/>
          <w:lang w:val="en-US"/>
        </w:rPr>
        <w:t>UCUM, Unified Code for Units of Measure</w:t>
      </w:r>
      <w:r w:rsidRPr="001A42F9">
        <w:rPr>
          <w:lang w:val="en-US"/>
        </w:rPr>
        <w:t xml:space="preserve">. Available (viewed 2020-09-29) at </w:t>
      </w:r>
      <w:ins w:id="1023" w:author="Katharina Schleidt" w:date="2021-04-18T20:18:00Z">
        <w:r w:rsidR="00032197" w:rsidRPr="00032197">
          <w:t>https://ucum.org/ucum.html</w:t>
        </w:r>
      </w:ins>
      <w:del w:id="1024" w:author="Katharina Schleidt" w:date="2021-04-18T20:18:00Z">
        <w:r w:rsidR="005C46DD" w:rsidDel="00032197">
          <w:fldChar w:fldCharType="begin"/>
        </w:r>
        <w:r w:rsidR="005C46DD" w:rsidDel="00032197">
          <w:delInstrText xml:space="preserve"> HYPERLINK "https://ucum.org/trac" \h </w:delInstrText>
        </w:r>
        <w:r w:rsidR="005C46DD" w:rsidDel="00032197">
          <w:fldChar w:fldCharType="separate"/>
        </w:r>
        <w:r w:rsidRPr="001A42F9" w:rsidDel="00032197">
          <w:rPr>
            <w:rStyle w:val="Hyperlink"/>
            <w:lang w:val="en-US"/>
          </w:rPr>
          <w:delText>https://ucum.org/trac</w:delText>
        </w:r>
        <w:r w:rsidR="005C46DD" w:rsidDel="00032197">
          <w:rPr>
            <w:rStyle w:val="Hyperlink"/>
            <w:lang w:val="de"/>
          </w:rPr>
          <w:fldChar w:fldCharType="end"/>
        </w:r>
      </w:del>
      <w:r w:rsidRPr="001A42F9">
        <w:rPr>
          <w:lang w:val="en-US"/>
        </w:rPr>
        <w:t xml:space="preserve">. Tentative ontology at </w:t>
      </w:r>
      <w:hyperlink r:id="rId189">
        <w:r w:rsidRPr="001A42F9">
          <w:rPr>
            <w:rStyle w:val="Hyperlink"/>
            <w:lang w:val="en-US"/>
          </w:rPr>
          <w:t>http://finto.fi/ucum/en/</w:t>
        </w:r>
      </w:hyperlink>
      <w:r w:rsidRPr="001A42F9">
        <w:rPr>
          <w:lang w:val="en-US"/>
        </w:rPr>
        <w:t xml:space="preserve"> (viewed 2020-09-24) </w:t>
      </w:r>
      <w:commentRangeEnd w:id="1021"/>
      <w:r w:rsidR="009A03C8">
        <w:rPr>
          <w:rStyle w:val="CommentReference"/>
        </w:rPr>
        <w:commentReference w:id="1021"/>
      </w:r>
      <w:commentRangeEnd w:id="1022"/>
      <w:r w:rsidR="009A03C8">
        <w:rPr>
          <w:rStyle w:val="CommentReference"/>
        </w:rPr>
        <w:commentReference w:id="1022"/>
      </w:r>
    </w:p>
    <w:p w14:paraId="325737B4" w14:textId="0C1E8927" w:rsidR="000E01BD" w:rsidRPr="000E01BD" w:rsidRDefault="000E01BD" w:rsidP="00220B53">
      <w:pPr>
        <w:numPr>
          <w:ilvl w:val="0"/>
          <w:numId w:val="27"/>
        </w:numPr>
        <w:rPr>
          <w:lang w:val="de"/>
        </w:rPr>
      </w:pPr>
      <w:bookmarkStart w:id="1025" w:name="_Ref52486904"/>
      <w:r w:rsidRPr="001A42F9">
        <w:rPr>
          <w:i/>
          <w:lang w:val="en-US"/>
        </w:rPr>
        <w:t>Sensor Model Language (</w:t>
      </w:r>
      <w:proofErr w:type="spellStart"/>
      <w:r w:rsidRPr="001A42F9">
        <w:rPr>
          <w:i/>
          <w:lang w:val="en-US"/>
        </w:rPr>
        <w:t>SensorML</w:t>
      </w:r>
      <w:proofErr w:type="spellEnd"/>
      <w:r w:rsidRPr="001A42F9">
        <w:rPr>
          <w:i/>
          <w:lang w:val="en-US"/>
        </w:rPr>
        <w:t>)</w:t>
      </w:r>
      <w:r w:rsidRPr="001A42F9">
        <w:rPr>
          <w:lang w:val="en-US"/>
        </w:rPr>
        <w:t xml:space="preserve">, </w:t>
      </w:r>
      <w:proofErr w:type="spellStart"/>
      <w:r w:rsidRPr="001A42F9">
        <w:rPr>
          <w:lang w:val="en-US"/>
        </w:rPr>
        <w:t>OpenGIS</w:t>
      </w:r>
      <w:proofErr w:type="spellEnd"/>
      <w:r w:rsidRPr="001A42F9">
        <w:rPr>
          <w:lang w:val="en-US"/>
        </w:rPr>
        <w:t xml:space="preserve">® Implementation Standard, OGC 12-000r2.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90">
        <w:r w:rsidRPr="000E01BD">
          <w:rPr>
            <w:rStyle w:val="Hyperlink"/>
            <w:lang w:val="de"/>
          </w:rPr>
          <w:t>http://www.opengeospatial.org/standards/sensorml</w:t>
        </w:r>
      </w:hyperlink>
      <w:bookmarkEnd w:id="1025"/>
    </w:p>
    <w:p w14:paraId="5700B760" w14:textId="77777777" w:rsidR="000E01BD" w:rsidRPr="001A42F9" w:rsidRDefault="000E01BD" w:rsidP="00220B53">
      <w:pPr>
        <w:numPr>
          <w:ilvl w:val="0"/>
          <w:numId w:val="27"/>
        </w:numPr>
        <w:rPr>
          <w:lang w:val="en-US"/>
        </w:rPr>
      </w:pPr>
      <w:bookmarkStart w:id="1026" w:name="_Ref52486124"/>
      <w:r w:rsidRPr="001A42F9">
        <w:rPr>
          <w:i/>
          <w:lang w:val="en-US"/>
        </w:rPr>
        <w:t>Sensor Observation Service</w:t>
      </w:r>
      <w:r w:rsidRPr="001A42F9">
        <w:rPr>
          <w:lang w:val="en-US"/>
        </w:rPr>
        <w:t xml:space="preserve">, </w:t>
      </w:r>
      <w:proofErr w:type="spellStart"/>
      <w:r w:rsidRPr="001A42F9">
        <w:rPr>
          <w:lang w:val="en-US"/>
        </w:rPr>
        <w:t>OpenGIS</w:t>
      </w:r>
      <w:proofErr w:type="spellEnd"/>
      <w:r w:rsidRPr="001A42F9">
        <w:rPr>
          <w:lang w:val="en-US"/>
        </w:rPr>
        <w:t>® Implementation Specification OGC document 12-006</w:t>
      </w:r>
      <w:bookmarkEnd w:id="1026"/>
      <w:r w:rsidRPr="001A42F9">
        <w:rPr>
          <w:lang w:val="en-US"/>
        </w:rPr>
        <w:t xml:space="preserve"> </w:t>
      </w:r>
    </w:p>
    <w:p w14:paraId="5187C68D" w14:textId="77777777" w:rsidR="000E01BD" w:rsidRPr="000E01BD" w:rsidRDefault="000E01BD" w:rsidP="00220B53">
      <w:pPr>
        <w:numPr>
          <w:ilvl w:val="0"/>
          <w:numId w:val="27"/>
        </w:numPr>
        <w:rPr>
          <w:lang w:val="de"/>
        </w:rPr>
      </w:pPr>
      <w:bookmarkStart w:id="1027" w:name="_Ref52486101"/>
      <w:r w:rsidRPr="001A42F9">
        <w:rPr>
          <w:lang w:val="en-US"/>
        </w:rPr>
        <w:t xml:space="preserve">The OGC SensorThings API Part 1: Sensing (2016). </w:t>
      </w:r>
      <w:r w:rsidRPr="000E01BD">
        <w:rPr>
          <w:lang w:val="de"/>
        </w:rPr>
        <w:t xml:space="preserve">OGC </w:t>
      </w:r>
      <w:proofErr w:type="spellStart"/>
      <w:r w:rsidRPr="000E01BD">
        <w:rPr>
          <w:lang w:val="de"/>
        </w:rPr>
        <w:t>Document</w:t>
      </w:r>
      <w:proofErr w:type="spellEnd"/>
      <w:r w:rsidRPr="000E01BD">
        <w:rPr>
          <w:lang w:val="de"/>
        </w:rPr>
        <w:t xml:space="preserve"> OGC: 15-078R6,</w:t>
      </w:r>
      <w:bookmarkEnd w:id="1027"/>
      <w:r w:rsidRPr="000E01BD">
        <w:rPr>
          <w:lang w:val="de"/>
        </w:rPr>
        <w:t xml:space="preserve"> </w:t>
      </w:r>
    </w:p>
    <w:p w14:paraId="60D8DF8B" w14:textId="26A2A79D" w:rsidR="000E01BD" w:rsidRPr="009A03C8" w:rsidRDefault="009A03C8" w:rsidP="00220B53">
      <w:pPr>
        <w:numPr>
          <w:ilvl w:val="0"/>
          <w:numId w:val="27"/>
        </w:numPr>
        <w:rPr>
          <w:lang w:val="en-US"/>
          <w:rPrChange w:id="1028" w:author="Katharina Schleidt" w:date="2021-04-21T15:44:00Z">
            <w:rPr>
              <w:lang w:val="de"/>
            </w:rPr>
          </w:rPrChange>
        </w:rPr>
      </w:pPr>
      <w:ins w:id="1029" w:author="Katharina Schleidt" w:date="2021-04-21T15:44:00Z">
        <w:r w:rsidRPr="009A03C8">
          <w:rPr>
            <w:lang w:val="en-US"/>
          </w:rPr>
          <w:t>(removed as no longer relevant)</w:t>
        </w:r>
      </w:ins>
      <w:del w:id="1030" w:author="Katharina Schleidt" w:date="2021-04-21T15:44:00Z">
        <w:r w:rsidR="000E01BD" w:rsidRPr="001A42F9" w:rsidDel="009A03C8">
          <w:rPr>
            <w:lang w:val="en-US"/>
          </w:rPr>
          <w:delText xml:space="preserve">Stevens, S.S. On the theory of scales of measurements. </w:delText>
        </w:r>
        <w:r w:rsidR="000E01BD" w:rsidRPr="009A03C8" w:rsidDel="009A03C8">
          <w:rPr>
            <w:i/>
            <w:lang w:val="en-US"/>
            <w:rPrChange w:id="1031" w:author="Katharina Schleidt" w:date="2021-04-21T15:44:00Z">
              <w:rPr>
                <w:i/>
                <w:lang w:val="de"/>
              </w:rPr>
            </w:rPrChange>
          </w:rPr>
          <w:delText>Science</w:delText>
        </w:r>
        <w:r w:rsidR="000E01BD" w:rsidRPr="009A03C8" w:rsidDel="009A03C8">
          <w:rPr>
            <w:lang w:val="en-US"/>
            <w:rPrChange w:id="1032" w:author="Katharina Schleidt" w:date="2021-04-21T15:44:00Z">
              <w:rPr>
                <w:lang w:val="de"/>
              </w:rPr>
            </w:rPrChange>
          </w:rPr>
          <w:delText xml:space="preserve"> 1946, </w:delText>
        </w:r>
        <w:r w:rsidR="000E01BD" w:rsidRPr="009A03C8" w:rsidDel="009A03C8">
          <w:rPr>
            <w:b/>
            <w:lang w:val="en-US"/>
            <w:rPrChange w:id="1033" w:author="Katharina Schleidt" w:date="2021-04-21T15:44:00Z">
              <w:rPr>
                <w:b/>
                <w:lang w:val="de"/>
              </w:rPr>
            </w:rPrChange>
          </w:rPr>
          <w:delText>103</w:delText>
        </w:r>
        <w:r w:rsidR="000E01BD" w:rsidRPr="009A03C8" w:rsidDel="009A03C8">
          <w:rPr>
            <w:lang w:val="en-US"/>
            <w:rPrChange w:id="1034" w:author="Katharina Schleidt" w:date="2021-04-21T15:44:00Z">
              <w:rPr>
                <w:lang w:val="de"/>
              </w:rPr>
            </w:rPrChange>
          </w:rPr>
          <w:delText>, pp. 677680</w:delText>
        </w:r>
      </w:del>
    </w:p>
    <w:p w14:paraId="7B04CCE8" w14:textId="77777777" w:rsidR="000E01BD" w:rsidRPr="000E01BD" w:rsidRDefault="000E01BD" w:rsidP="00220B53">
      <w:pPr>
        <w:numPr>
          <w:ilvl w:val="0"/>
          <w:numId w:val="27"/>
        </w:numPr>
        <w:rPr>
          <w:lang w:val="de"/>
        </w:rPr>
      </w:pPr>
      <w:bookmarkStart w:id="1035" w:name="_Ref52486403"/>
      <w:proofErr w:type="spellStart"/>
      <w:r w:rsidRPr="001A42F9">
        <w:rPr>
          <w:lang w:val="en-US"/>
        </w:rPr>
        <w:t>Suppes</w:t>
      </w:r>
      <w:proofErr w:type="spellEnd"/>
      <w:r w:rsidRPr="001A42F9">
        <w:rPr>
          <w:lang w:val="en-US"/>
        </w:rPr>
        <w:t xml:space="preserve">, P., Krantz, D.H., Luce, R.D., Tversky, A. (1989), </w:t>
      </w:r>
      <w:r w:rsidRPr="001A42F9">
        <w:rPr>
          <w:i/>
          <w:lang w:val="en-US"/>
        </w:rPr>
        <w:t>Foundations of measurement, Vol. </w:t>
      </w:r>
      <w:r w:rsidRPr="000E01BD">
        <w:rPr>
          <w:i/>
          <w:lang w:val="de"/>
        </w:rPr>
        <w:t xml:space="preserve">II: </w:t>
      </w:r>
      <w:proofErr w:type="spellStart"/>
      <w:r w:rsidRPr="000E01BD">
        <w:rPr>
          <w:i/>
          <w:lang w:val="de"/>
        </w:rPr>
        <w:t>Geometrical</w:t>
      </w:r>
      <w:proofErr w:type="spellEnd"/>
      <w:r w:rsidRPr="000E01BD">
        <w:rPr>
          <w:i/>
          <w:lang w:val="de"/>
        </w:rPr>
        <w:t xml:space="preserve">, </w:t>
      </w:r>
      <w:proofErr w:type="spellStart"/>
      <w:r w:rsidRPr="000E01BD">
        <w:rPr>
          <w:i/>
          <w:lang w:val="de"/>
        </w:rPr>
        <w:t>threshold</w:t>
      </w:r>
      <w:proofErr w:type="spellEnd"/>
      <w:r w:rsidRPr="000E01BD">
        <w:rPr>
          <w:i/>
          <w:lang w:val="de"/>
        </w:rPr>
        <w:t xml:space="preserve">, and </w:t>
      </w:r>
      <w:proofErr w:type="spellStart"/>
      <w:r w:rsidRPr="000E01BD">
        <w:rPr>
          <w:i/>
          <w:lang w:val="de"/>
        </w:rPr>
        <w:t>probabilistic</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bookmarkEnd w:id="1035"/>
    </w:p>
    <w:p w14:paraId="0235D254" w14:textId="77777777" w:rsidR="000E01BD" w:rsidRPr="001A42F9" w:rsidRDefault="000E01BD" w:rsidP="00220B53">
      <w:pPr>
        <w:numPr>
          <w:ilvl w:val="0"/>
          <w:numId w:val="27"/>
        </w:numPr>
        <w:rPr>
          <w:lang w:val="en-US"/>
        </w:rPr>
      </w:pPr>
      <w:bookmarkStart w:id="1036" w:name="_Ref52486449"/>
      <w:r w:rsidRPr="001A42F9">
        <w:rPr>
          <w:i/>
          <w:lang w:val="en-US"/>
        </w:rPr>
        <w:lastRenderedPageBreak/>
        <w:t>SWE Common Data Model Encoding Standard,</w:t>
      </w:r>
      <w:r w:rsidRPr="001A42F9">
        <w:rPr>
          <w:lang w:val="en-US"/>
        </w:rPr>
        <w:t xml:space="preserve"> </w:t>
      </w:r>
      <w:proofErr w:type="spellStart"/>
      <w:r w:rsidRPr="001A42F9">
        <w:rPr>
          <w:lang w:val="en-US"/>
        </w:rPr>
        <w:t>OpenGIS</w:t>
      </w:r>
      <w:proofErr w:type="spellEnd"/>
      <w:r w:rsidRPr="001A42F9">
        <w:rPr>
          <w:lang w:val="en-US"/>
        </w:rPr>
        <w:t>® Implementation Standard OGC document 08094r1</w:t>
      </w:r>
      <w:bookmarkEnd w:id="1036"/>
    </w:p>
    <w:p w14:paraId="39D31349" w14:textId="631A2C7D" w:rsidR="00F24D49" w:rsidRPr="001A42F9" w:rsidRDefault="00F24D49" w:rsidP="00220B53">
      <w:pPr>
        <w:numPr>
          <w:ilvl w:val="0"/>
          <w:numId w:val="27"/>
        </w:numPr>
        <w:rPr>
          <w:lang w:val="en-US"/>
        </w:rPr>
      </w:pPr>
      <w:bookmarkStart w:id="1037" w:name="_3w19e94" w:colFirst="0" w:colLast="0"/>
      <w:bookmarkEnd w:id="1037"/>
      <w:r w:rsidRPr="001A42F9">
        <w:rPr>
          <w:lang w:val="en-US"/>
        </w:rPr>
        <w:t xml:space="preserve"> (removed as no longer relevant)</w:t>
      </w:r>
    </w:p>
    <w:p w14:paraId="576AECA4" w14:textId="7606404E" w:rsidR="000E01BD" w:rsidRPr="009A03C8" w:rsidRDefault="009A03C8" w:rsidP="00220B53">
      <w:pPr>
        <w:numPr>
          <w:ilvl w:val="0"/>
          <w:numId w:val="27"/>
        </w:numPr>
        <w:rPr>
          <w:lang w:val="en-US"/>
          <w:rPrChange w:id="1038" w:author="Katharina Schleidt" w:date="2021-04-21T15:50:00Z">
            <w:rPr>
              <w:lang w:val="de"/>
            </w:rPr>
          </w:rPrChange>
        </w:rPr>
      </w:pPr>
      <w:ins w:id="1039" w:author="Katharina Schleidt" w:date="2021-04-21T15:46:00Z">
        <w:r w:rsidRPr="009A03C8">
          <w:rPr>
            <w:lang w:val="en-US"/>
          </w:rPr>
          <w:t>(removed as no longer relevant)</w:t>
        </w:r>
      </w:ins>
      <w:del w:id="1040" w:author="Katharina Schleidt" w:date="2021-04-21T15:46:00Z">
        <w:r w:rsidR="000E01BD" w:rsidRPr="001A42F9" w:rsidDel="009A03C8">
          <w:rPr>
            <w:lang w:val="en-US"/>
          </w:rPr>
          <w:delText xml:space="preserve">Yoder, J.W., Balaguer, F., Johnson, R. </w:delText>
        </w:r>
        <w:r w:rsidR="000E01BD" w:rsidRPr="001A42F9" w:rsidDel="009A03C8">
          <w:rPr>
            <w:i/>
            <w:lang w:val="en-US"/>
          </w:rPr>
          <w:delText>From analysis to design of the observation pattern</w:delText>
        </w:r>
        <w:r w:rsidR="000E01BD" w:rsidRPr="001A42F9" w:rsidDel="009A03C8">
          <w:rPr>
            <w:lang w:val="en-US"/>
          </w:rPr>
          <w:delText xml:space="preserve">. </w:delText>
        </w:r>
        <w:r w:rsidR="000E01BD" w:rsidRPr="009A03C8" w:rsidDel="009A03C8">
          <w:rPr>
            <w:lang w:val="en-US"/>
            <w:rPrChange w:id="1041" w:author="Katharina Schleidt" w:date="2021-04-21T15:50:00Z">
              <w:rPr>
                <w:lang w:val="de"/>
              </w:rPr>
            </w:rPrChange>
          </w:rPr>
          <w:delText xml:space="preserve">Available (viewed 2011-10-14) at </w:delText>
        </w:r>
        <w:r w:rsidR="00B01162" w:rsidDel="009A03C8">
          <w:fldChar w:fldCharType="begin"/>
        </w:r>
        <w:r w:rsidR="00B01162" w:rsidDel="009A03C8">
          <w:delInstrText xml:space="preserve"> HYPERLINK "http://citeseerx.ist.psu.edu/viewdoc/summary?doi=10.1.1.87.6287" \h </w:delInstrText>
        </w:r>
        <w:r w:rsidR="00B01162" w:rsidDel="009A03C8">
          <w:fldChar w:fldCharType="separate"/>
        </w:r>
        <w:r w:rsidR="000E01BD" w:rsidRPr="009A03C8" w:rsidDel="009A03C8">
          <w:rPr>
            <w:rStyle w:val="Hyperlink"/>
            <w:lang w:val="en-US"/>
            <w:rPrChange w:id="1042" w:author="Katharina Schleidt" w:date="2021-04-21T15:50:00Z">
              <w:rPr>
                <w:rStyle w:val="Hyperlink"/>
                <w:lang w:val="de"/>
              </w:rPr>
            </w:rPrChange>
          </w:rPr>
          <w:delText>citeseerx.ist.psu.edu</w:delText>
        </w:r>
        <w:r w:rsidR="00B01162" w:rsidDel="009A03C8">
          <w:rPr>
            <w:rStyle w:val="Hyperlink"/>
            <w:lang w:val="de"/>
          </w:rPr>
          <w:fldChar w:fldCharType="end"/>
        </w:r>
      </w:del>
    </w:p>
    <w:p w14:paraId="3C05327C" w14:textId="77777777" w:rsidR="000E01BD" w:rsidRPr="000E01BD" w:rsidRDefault="000E01BD" w:rsidP="00220B53">
      <w:pPr>
        <w:numPr>
          <w:ilvl w:val="0"/>
          <w:numId w:val="27"/>
        </w:numPr>
        <w:rPr>
          <w:lang w:val="de"/>
        </w:rPr>
      </w:pPr>
      <w:bookmarkStart w:id="1043" w:name="_ke1jpxfdidr0" w:colFirst="0" w:colLast="0"/>
      <w:bookmarkStart w:id="1044" w:name="_Ref52486267"/>
      <w:bookmarkEnd w:id="1043"/>
      <w:r w:rsidRPr="001A42F9">
        <w:rPr>
          <w:i/>
          <w:lang w:val="en-US"/>
        </w:rPr>
        <w:t xml:space="preserve">OGC: The Specification Model - A Standard for Modular specifications (2009). </w:t>
      </w:r>
      <w:r w:rsidRPr="000E01BD">
        <w:rPr>
          <w:i/>
          <w:lang w:val="de"/>
        </w:rPr>
        <w:t xml:space="preserve">OGC </w:t>
      </w:r>
      <w:proofErr w:type="spellStart"/>
      <w:r w:rsidRPr="000E01BD">
        <w:rPr>
          <w:i/>
          <w:lang w:val="de"/>
        </w:rPr>
        <w:t>document</w:t>
      </w:r>
      <w:proofErr w:type="spellEnd"/>
      <w:r w:rsidRPr="000E01BD">
        <w:rPr>
          <w:i/>
          <w:lang w:val="de"/>
        </w:rPr>
        <w:t xml:space="preserve"> 08-131r3,</w:t>
      </w:r>
      <w:bookmarkEnd w:id="1044"/>
      <w:r w:rsidRPr="000E01BD">
        <w:rPr>
          <w:i/>
          <w:lang w:val="de"/>
        </w:rPr>
        <w:t xml:space="preserve"> </w:t>
      </w:r>
    </w:p>
    <w:p w14:paraId="2E6E8FE5" w14:textId="77777777" w:rsidR="000E01BD" w:rsidRPr="001A42F9" w:rsidRDefault="000E01BD" w:rsidP="00220B53">
      <w:pPr>
        <w:numPr>
          <w:ilvl w:val="0"/>
          <w:numId w:val="27"/>
        </w:numPr>
        <w:rPr>
          <w:lang w:val="en-US"/>
        </w:rPr>
      </w:pPr>
      <w:bookmarkStart w:id="1045" w:name="_4zj9roh0nc22" w:colFirst="0" w:colLast="0"/>
      <w:bookmarkStart w:id="1046" w:name="_Ref52486218"/>
      <w:bookmarkEnd w:id="1045"/>
      <w:r w:rsidRPr="001A42F9">
        <w:rPr>
          <w:lang w:val="en-US"/>
        </w:rPr>
        <w:t xml:space="preserve">K. Schleidt and P. Baumann, "Interconnecting Sensor Data and Datacubes," </w:t>
      </w:r>
      <w:r w:rsidRPr="001A42F9">
        <w:rPr>
          <w:i/>
          <w:lang w:val="en-US"/>
        </w:rPr>
        <w:t>IGARSS 2019 - 2019 IEEE International Geoscience and Remote Sensing Symposium</w:t>
      </w:r>
      <w:r w:rsidRPr="001A42F9">
        <w:rPr>
          <w:lang w:val="en-US"/>
        </w:rPr>
        <w:t xml:space="preserve">, Yokohama, Japan, 2019, pp. 5555-5558, </w:t>
      </w:r>
      <w:proofErr w:type="spellStart"/>
      <w:r w:rsidRPr="001A42F9">
        <w:rPr>
          <w:lang w:val="en-US"/>
        </w:rPr>
        <w:t>doi</w:t>
      </w:r>
      <w:proofErr w:type="spellEnd"/>
      <w:r w:rsidRPr="001A42F9">
        <w:rPr>
          <w:lang w:val="en-US"/>
        </w:rPr>
        <w:t>: 10.1109/IGARSS.2019.8898232.</w:t>
      </w:r>
      <w:bookmarkEnd w:id="1046"/>
      <w:r w:rsidRPr="001A42F9">
        <w:rPr>
          <w:lang w:val="en-US"/>
        </w:rPr>
        <w:t xml:space="preserve"> </w:t>
      </w:r>
    </w:p>
    <w:p w14:paraId="62931DA7" w14:textId="01B70E74" w:rsidR="000E01BD" w:rsidRPr="000E01BD" w:rsidRDefault="000E01BD" w:rsidP="00220B53">
      <w:pPr>
        <w:numPr>
          <w:ilvl w:val="0"/>
          <w:numId w:val="27"/>
        </w:numPr>
        <w:rPr>
          <w:lang w:val="de"/>
        </w:rPr>
      </w:pPr>
      <w:bookmarkStart w:id="1047" w:name="_lrqa8kqa7h6w" w:colFirst="0" w:colLast="0"/>
      <w:bookmarkEnd w:id="1047"/>
      <w:commentRangeStart w:id="1048"/>
      <w:r w:rsidRPr="00C35DAC">
        <w:rPr>
          <w:i/>
          <w:lang w:val="fr-FR"/>
          <w:rPrChange w:id="1049" w:author="Grellet Sylvain" w:date="2021-06-03T09:08:00Z">
            <w:rPr>
              <w:i/>
              <w:lang w:val="en-US"/>
            </w:rPr>
          </w:rPrChange>
        </w:rPr>
        <w:t xml:space="preserve">QUDT - </w:t>
      </w:r>
      <w:proofErr w:type="spellStart"/>
      <w:r w:rsidRPr="00C35DAC">
        <w:rPr>
          <w:i/>
          <w:lang w:val="fr-FR"/>
          <w:rPrChange w:id="1050" w:author="Grellet Sylvain" w:date="2021-06-03T09:08:00Z">
            <w:rPr>
              <w:i/>
              <w:lang w:val="en-US"/>
            </w:rPr>
          </w:rPrChange>
        </w:rPr>
        <w:t>Quantities</w:t>
      </w:r>
      <w:proofErr w:type="spellEnd"/>
      <w:r w:rsidRPr="00C35DAC">
        <w:rPr>
          <w:i/>
          <w:lang w:val="fr-FR"/>
          <w:rPrChange w:id="1051" w:author="Grellet Sylvain" w:date="2021-06-03T09:08:00Z">
            <w:rPr>
              <w:i/>
              <w:lang w:val="en-US"/>
            </w:rPr>
          </w:rPrChange>
        </w:rPr>
        <w:t xml:space="preserve">, </w:t>
      </w:r>
      <w:proofErr w:type="spellStart"/>
      <w:r w:rsidRPr="00C35DAC">
        <w:rPr>
          <w:i/>
          <w:lang w:val="fr-FR"/>
          <w:rPrChange w:id="1052" w:author="Grellet Sylvain" w:date="2021-06-03T09:08:00Z">
            <w:rPr>
              <w:i/>
              <w:lang w:val="en-US"/>
            </w:rPr>
          </w:rPrChange>
        </w:rPr>
        <w:t>Units</w:t>
      </w:r>
      <w:proofErr w:type="spellEnd"/>
      <w:r w:rsidRPr="00C35DAC">
        <w:rPr>
          <w:i/>
          <w:lang w:val="fr-FR"/>
          <w:rPrChange w:id="1053" w:author="Grellet Sylvain" w:date="2021-06-03T09:08:00Z">
            <w:rPr>
              <w:i/>
              <w:lang w:val="en-US"/>
            </w:rPr>
          </w:rPrChange>
        </w:rPr>
        <w:t>, Dimensions and Data Types Ontologies</w:t>
      </w:r>
      <w:r w:rsidRPr="00C35DAC">
        <w:rPr>
          <w:lang w:val="fr-FR"/>
          <w:rPrChange w:id="1054" w:author="Grellet Sylvain" w:date="2021-06-03T09:08:00Z">
            <w:rPr>
              <w:lang w:val="en-US"/>
            </w:rPr>
          </w:rPrChange>
        </w:rPr>
        <w:t xml:space="preserve">. </w:t>
      </w:r>
      <w:r w:rsidRPr="001A42F9">
        <w:rPr>
          <w:lang w:val="en-US"/>
        </w:rPr>
        <w:t xml:space="preserve">Ralph Hodgson; Paul J. Keller; Jack Hodges; Jack Spivak.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91">
        <w:r w:rsidRPr="000E01BD">
          <w:rPr>
            <w:rStyle w:val="Hyperlink"/>
            <w:lang w:val="de"/>
          </w:rPr>
          <w:t>http://www.qudt.org/</w:t>
        </w:r>
      </w:hyperlink>
      <w:r w:rsidRPr="000E01BD">
        <w:rPr>
          <w:lang w:val="de"/>
        </w:rPr>
        <w:t xml:space="preserve"> </w:t>
      </w:r>
      <w:commentRangeEnd w:id="1048"/>
      <w:r w:rsidR="009A03C8">
        <w:rPr>
          <w:rStyle w:val="CommentReference"/>
        </w:rPr>
        <w:commentReference w:id="1048"/>
      </w:r>
    </w:p>
    <w:p w14:paraId="40E58B3A" w14:textId="66B23AFA" w:rsidR="000E01BD" w:rsidRPr="001A42F9" w:rsidRDefault="000E01BD" w:rsidP="00220B53">
      <w:pPr>
        <w:numPr>
          <w:ilvl w:val="0"/>
          <w:numId w:val="27"/>
        </w:numPr>
        <w:rPr>
          <w:lang w:val="en-US"/>
        </w:rPr>
      </w:pPr>
      <w:bookmarkStart w:id="1055" w:name="_y20zani37k1u" w:colFirst="0" w:colLast="0"/>
      <w:bookmarkEnd w:id="1055"/>
      <w:commentRangeStart w:id="1056"/>
      <w:r w:rsidRPr="001A42F9">
        <w:rPr>
          <w:i/>
          <w:lang w:val="en-US"/>
        </w:rPr>
        <w:t xml:space="preserve">Semantic Sensor Network Ontology. </w:t>
      </w:r>
      <w:r w:rsidRPr="001A42F9">
        <w:rPr>
          <w:lang w:val="en-US"/>
        </w:rPr>
        <w:t xml:space="preserve"> Armin Haller, Krzysztof Janowicz, Simon Cox, </w:t>
      </w:r>
      <w:proofErr w:type="spellStart"/>
      <w:r w:rsidRPr="001A42F9">
        <w:rPr>
          <w:lang w:val="en-US"/>
        </w:rPr>
        <w:t>Danh</w:t>
      </w:r>
      <w:proofErr w:type="spellEnd"/>
      <w:r w:rsidRPr="001A42F9">
        <w:rPr>
          <w:lang w:val="en-US"/>
        </w:rPr>
        <w:t xml:space="preserve"> Le Phuoc, Kerry Taylor, Maxime </w:t>
      </w:r>
      <w:proofErr w:type="spellStart"/>
      <w:r w:rsidRPr="001A42F9">
        <w:rPr>
          <w:lang w:val="en-US"/>
        </w:rPr>
        <w:t>Lefrançois</w:t>
      </w:r>
      <w:proofErr w:type="spellEnd"/>
      <w:r w:rsidRPr="001A42F9">
        <w:rPr>
          <w:lang w:val="en-US"/>
        </w:rPr>
        <w:t xml:space="preserve">. Available (viewed 2020-09-29) at </w:t>
      </w:r>
      <w:hyperlink r:id="rId192">
        <w:r w:rsidRPr="001A42F9">
          <w:rPr>
            <w:rStyle w:val="Hyperlink"/>
            <w:lang w:val="en-US"/>
          </w:rPr>
          <w:t>https://www.w3.org/TR/vocab-ssn/</w:t>
        </w:r>
      </w:hyperlink>
      <w:r w:rsidRPr="001A42F9">
        <w:rPr>
          <w:lang w:val="en-US"/>
        </w:rPr>
        <w:t xml:space="preserve"> </w:t>
      </w:r>
      <w:commentRangeEnd w:id="1056"/>
      <w:r w:rsidR="002E3170">
        <w:rPr>
          <w:rStyle w:val="CommentReference"/>
        </w:rPr>
        <w:commentReference w:id="1056"/>
      </w:r>
    </w:p>
    <w:p w14:paraId="411AF7B4" w14:textId="5E8D638F" w:rsidR="000E01BD" w:rsidRPr="001A42F9" w:rsidRDefault="000E01BD" w:rsidP="00220B53">
      <w:pPr>
        <w:numPr>
          <w:ilvl w:val="0"/>
          <w:numId w:val="27"/>
        </w:numPr>
        <w:rPr>
          <w:lang w:val="en-US"/>
        </w:rPr>
      </w:pPr>
      <w:bookmarkStart w:id="1057" w:name="_eyz613s6s55c" w:colFirst="0" w:colLast="0"/>
      <w:bookmarkEnd w:id="1057"/>
      <w:commentRangeStart w:id="1058"/>
      <w:r w:rsidRPr="001A42F9">
        <w:rPr>
          <w:i/>
          <w:lang w:val="en-US"/>
        </w:rPr>
        <w:t>Guidelines for the use of Observations &amp; Measurements and Sensor Web Enablement-related standards in INSPIRE</w:t>
      </w:r>
      <w:r w:rsidRPr="001A42F9">
        <w:rPr>
          <w:lang w:val="en-US"/>
        </w:rPr>
        <w:t xml:space="preserve">. Sylvain </w:t>
      </w:r>
      <w:proofErr w:type="spellStart"/>
      <w:r w:rsidRPr="001A42F9">
        <w:rPr>
          <w:lang w:val="en-US"/>
        </w:rPr>
        <w:t>Grellet</w:t>
      </w:r>
      <w:proofErr w:type="spellEnd"/>
      <w:r w:rsidRPr="001A42F9">
        <w:rPr>
          <w:lang w:val="en-US"/>
        </w:rPr>
        <w:t xml:space="preserve"> , Gerhard </w:t>
      </w:r>
      <w:proofErr w:type="spellStart"/>
      <w:r w:rsidRPr="001A42F9">
        <w:rPr>
          <w:lang w:val="en-US"/>
        </w:rPr>
        <w:t>Dünnebeil</w:t>
      </w:r>
      <w:proofErr w:type="spellEnd"/>
      <w:r w:rsidRPr="001A42F9">
        <w:rPr>
          <w:lang w:val="en-US"/>
        </w:rPr>
        <w:t xml:space="preserve">, Anders </w:t>
      </w:r>
      <w:proofErr w:type="spellStart"/>
      <w:r w:rsidRPr="001A42F9">
        <w:rPr>
          <w:lang w:val="en-US"/>
        </w:rPr>
        <w:t>Foureaux</w:t>
      </w:r>
      <w:proofErr w:type="spellEnd"/>
      <w:r w:rsidRPr="001A42F9">
        <w:rPr>
          <w:lang w:val="en-US"/>
        </w:rPr>
        <w:t xml:space="preserve">, Carsten Hollmann, Frédéric </w:t>
      </w:r>
      <w:proofErr w:type="spellStart"/>
      <w:r w:rsidRPr="001A42F9">
        <w:rPr>
          <w:lang w:val="en-US"/>
        </w:rPr>
        <w:t>Houbie</w:t>
      </w:r>
      <w:proofErr w:type="spellEnd"/>
      <w:r w:rsidRPr="001A42F9">
        <w:rPr>
          <w:lang w:val="en-US"/>
        </w:rPr>
        <w:t xml:space="preserve">, Diomede </w:t>
      </w:r>
      <w:proofErr w:type="spellStart"/>
      <w:r w:rsidRPr="001A42F9">
        <w:rPr>
          <w:lang w:val="en-US"/>
        </w:rPr>
        <w:t>Illuzzi</w:t>
      </w:r>
      <w:proofErr w:type="spellEnd"/>
      <w:r w:rsidRPr="001A42F9">
        <w:rPr>
          <w:lang w:val="en-US"/>
        </w:rPr>
        <w:t xml:space="preserve">, Simon </w:t>
      </w:r>
      <w:proofErr w:type="spellStart"/>
      <w:r w:rsidRPr="001A42F9">
        <w:rPr>
          <w:lang w:val="en-US"/>
        </w:rPr>
        <w:t>Jirka</w:t>
      </w:r>
      <w:proofErr w:type="spellEnd"/>
      <w:r w:rsidRPr="001A42F9">
        <w:rPr>
          <w:lang w:val="en-US"/>
        </w:rPr>
        <w:t xml:space="preserve">, Barbara </w:t>
      </w:r>
      <w:proofErr w:type="spellStart"/>
      <w:r w:rsidRPr="001A42F9">
        <w:rPr>
          <w:lang w:val="en-US"/>
        </w:rPr>
        <w:t>Magagna</w:t>
      </w:r>
      <w:proofErr w:type="spellEnd"/>
      <w:r w:rsidRPr="001A42F9">
        <w:rPr>
          <w:lang w:val="en-US"/>
        </w:rPr>
        <w:t xml:space="preserve">, </w:t>
      </w:r>
      <w:proofErr w:type="spellStart"/>
      <w:r w:rsidRPr="001A42F9">
        <w:rPr>
          <w:lang w:val="en-US"/>
        </w:rPr>
        <w:t>Matthes</w:t>
      </w:r>
      <w:proofErr w:type="spellEnd"/>
      <w:r w:rsidRPr="001A42F9">
        <w:rPr>
          <w:lang w:val="en-US"/>
        </w:rPr>
        <w:t xml:space="preserve"> Rieke, Alessandro </w:t>
      </w:r>
      <w:proofErr w:type="spellStart"/>
      <w:r w:rsidRPr="001A42F9">
        <w:rPr>
          <w:lang w:val="en-US"/>
        </w:rPr>
        <w:t>Sarretta</w:t>
      </w:r>
      <w:proofErr w:type="spellEnd"/>
      <w:r w:rsidRPr="001A42F9">
        <w:rPr>
          <w:lang w:val="en-US"/>
        </w:rPr>
        <w:t xml:space="preserve">, Katharina Schleidt, </w:t>
      </w:r>
      <w:proofErr w:type="spellStart"/>
      <w:r w:rsidRPr="001A42F9">
        <w:rPr>
          <w:lang w:val="en-US"/>
        </w:rPr>
        <w:t>Paweł</w:t>
      </w:r>
      <w:proofErr w:type="spellEnd"/>
      <w:r w:rsidRPr="001A42F9">
        <w:rPr>
          <w:lang w:val="en-US"/>
        </w:rPr>
        <w:t xml:space="preserve"> </w:t>
      </w:r>
      <w:proofErr w:type="spellStart"/>
      <w:r w:rsidRPr="001A42F9">
        <w:rPr>
          <w:lang w:val="en-US"/>
        </w:rPr>
        <w:t>Soczewski</w:t>
      </w:r>
      <w:proofErr w:type="spellEnd"/>
      <w:r w:rsidRPr="001A42F9">
        <w:rPr>
          <w:lang w:val="en-US"/>
        </w:rPr>
        <w:t xml:space="preserve">, Paolo </w:t>
      </w:r>
      <w:proofErr w:type="spellStart"/>
      <w:r w:rsidRPr="001A42F9">
        <w:rPr>
          <w:lang w:val="en-US"/>
        </w:rPr>
        <w:t>Tagliolato</w:t>
      </w:r>
      <w:proofErr w:type="spellEnd"/>
      <w:r w:rsidRPr="001A42F9">
        <w:rPr>
          <w:lang w:val="en-US"/>
        </w:rPr>
        <w:t xml:space="preserve">, Mickael </w:t>
      </w:r>
      <w:proofErr w:type="spellStart"/>
      <w:r w:rsidRPr="001A42F9">
        <w:rPr>
          <w:lang w:val="en-US"/>
        </w:rPr>
        <w:t>Treguer</w:t>
      </w:r>
      <w:proofErr w:type="spellEnd"/>
      <w:r w:rsidRPr="001A42F9">
        <w:rPr>
          <w:lang w:val="en-US"/>
        </w:rPr>
        <w:t xml:space="preserve"> and Alexander </w:t>
      </w:r>
      <w:proofErr w:type="spellStart"/>
      <w:r w:rsidRPr="001A42F9">
        <w:rPr>
          <w:lang w:val="en-US"/>
        </w:rPr>
        <w:t>Kotsev</w:t>
      </w:r>
      <w:proofErr w:type="spellEnd"/>
      <w:r w:rsidRPr="001A42F9">
        <w:rPr>
          <w:lang w:val="en-US"/>
        </w:rPr>
        <w:t xml:space="preserve">, Michael Lutz. Available (viewed 2020-09-29) at </w:t>
      </w:r>
      <w:hyperlink r:id="rId193">
        <w:r w:rsidRPr="001A42F9">
          <w:rPr>
            <w:rStyle w:val="Hyperlink"/>
            <w:lang w:val="en-US"/>
          </w:rPr>
          <w:t>https://inspire.ec.europa.eu/id/document/tg/d2.9-o%26m-swe</w:t>
        </w:r>
      </w:hyperlink>
      <w:r w:rsidRPr="001A42F9">
        <w:rPr>
          <w:lang w:val="en-US"/>
        </w:rPr>
        <w:t xml:space="preserve"> </w:t>
      </w:r>
      <w:commentRangeEnd w:id="1058"/>
      <w:r w:rsidR="002E3170">
        <w:rPr>
          <w:rStyle w:val="CommentReference"/>
        </w:rPr>
        <w:commentReference w:id="1058"/>
      </w:r>
    </w:p>
    <w:p w14:paraId="429D80BE" w14:textId="77777777" w:rsidR="000E01BD" w:rsidRPr="001B02F3" w:rsidRDefault="000E01BD" w:rsidP="00220B53">
      <w:pPr>
        <w:numPr>
          <w:ilvl w:val="0"/>
          <w:numId w:val="27"/>
        </w:numPr>
        <w:rPr>
          <w:lang w:val="en-US"/>
          <w:rPrChange w:id="1059" w:author="Katharina Schleidt" w:date="2021-04-18T19:25:00Z">
            <w:rPr>
              <w:lang w:val="de"/>
            </w:rPr>
          </w:rPrChange>
        </w:rPr>
      </w:pPr>
      <w:bookmarkStart w:id="1060" w:name="_iokycrd6np27" w:colFirst="0" w:colLast="0"/>
      <w:bookmarkEnd w:id="1060"/>
      <w:commentRangeStart w:id="1061"/>
      <w:r w:rsidRPr="001A42F9">
        <w:rPr>
          <w:i/>
          <w:lang w:val="en-US"/>
        </w:rPr>
        <w:t>Ontology for observations and sampling features, with alignments to existing models</w:t>
      </w:r>
      <w:r w:rsidRPr="001A42F9">
        <w:rPr>
          <w:lang w:val="en-US"/>
        </w:rPr>
        <w:t xml:space="preserve">. </w:t>
      </w:r>
      <w:r w:rsidRPr="001B02F3">
        <w:rPr>
          <w:lang w:val="en-US"/>
          <w:rPrChange w:id="1062" w:author="Katharina Schleidt" w:date="2021-04-18T19:25:00Z">
            <w:rPr>
              <w:lang w:val="de"/>
            </w:rPr>
          </w:rPrChange>
        </w:rPr>
        <w:t xml:space="preserve">S.J.D. Cox. Semantic Web. 2017. Available (viewed 2020-09-29) at https://content.iospress.com/articles/semantic-web/sw214 </w:t>
      </w:r>
      <w:commentRangeEnd w:id="1061"/>
      <w:r w:rsidR="002E3170">
        <w:rPr>
          <w:rStyle w:val="CommentReference"/>
        </w:rPr>
        <w:commentReference w:id="1061"/>
      </w:r>
    </w:p>
    <w:bookmarkEnd w:id="994"/>
    <w:p w14:paraId="0E5333B5" w14:textId="06E86334" w:rsidR="001A33D0" w:rsidRDefault="001A33D0">
      <w:pPr>
        <w:rPr>
          <w:ins w:id="1063" w:author="Katharina Schleidt" w:date="2021-04-21T16:14:00Z"/>
        </w:rPr>
      </w:pPr>
    </w:p>
    <w:p w14:paraId="1C3265B5" w14:textId="5474A3D9" w:rsidR="00621028" w:rsidRDefault="00621028">
      <w:pPr>
        <w:rPr>
          <w:ins w:id="1064" w:author="Katharina Schleidt" w:date="2021-04-21T16:14:00Z"/>
        </w:rPr>
      </w:pPr>
    </w:p>
    <w:p w14:paraId="3C4A41E3" w14:textId="3F911E8D" w:rsidR="00621028" w:rsidRPr="000564D4" w:rsidRDefault="00621028" w:rsidP="00621028">
      <w:pPr>
        <w:numPr>
          <w:ilvl w:val="0"/>
          <w:numId w:val="30"/>
        </w:numPr>
        <w:tabs>
          <w:tab w:val="clear" w:pos="403"/>
        </w:tabs>
        <w:spacing w:before="100" w:beforeAutospacing="1" w:after="100" w:afterAutospacing="1" w:line="240" w:lineRule="auto"/>
        <w:jc w:val="left"/>
        <w:rPr>
          <w:ins w:id="1065" w:author="Katharina Schleidt" w:date="2021-05-11T19:08:00Z"/>
          <w:rFonts w:ascii="Times New Roman" w:eastAsia="Times New Roman" w:hAnsi="Times New Roman"/>
          <w:sz w:val="24"/>
          <w:szCs w:val="24"/>
          <w:lang w:val="en-US" w:eastAsia="de-AT"/>
          <w:rPrChange w:id="1066" w:author="Katharina Schleidt" w:date="2021-05-11T19:08:00Z">
            <w:rPr>
              <w:ins w:id="1067" w:author="Katharina Schleidt" w:date="2021-05-11T19:08:00Z"/>
            </w:rPr>
          </w:rPrChange>
        </w:rPr>
      </w:pPr>
      <w:ins w:id="1068" w:author="Katharina Schleidt" w:date="2021-04-21T16:17:00Z">
        <w:r>
          <w:t>ISO 19101-1:2014, Geographic information — Reference model — Part 1: Fundamentals</w:t>
        </w:r>
      </w:ins>
    </w:p>
    <w:p w14:paraId="3D4DE1E3" w14:textId="6FDF930F" w:rsidR="000564D4" w:rsidRPr="00621028" w:rsidRDefault="000564D4" w:rsidP="00621028">
      <w:pPr>
        <w:numPr>
          <w:ilvl w:val="0"/>
          <w:numId w:val="30"/>
        </w:numPr>
        <w:tabs>
          <w:tab w:val="clear" w:pos="403"/>
        </w:tabs>
        <w:spacing w:before="100" w:beforeAutospacing="1" w:after="100" w:afterAutospacing="1" w:line="240" w:lineRule="auto"/>
        <w:jc w:val="left"/>
        <w:rPr>
          <w:ins w:id="1069" w:author="Katharina Schleidt" w:date="2021-04-21T16:17:00Z"/>
          <w:rFonts w:ascii="Times New Roman" w:eastAsia="Times New Roman" w:hAnsi="Times New Roman"/>
          <w:sz w:val="24"/>
          <w:szCs w:val="24"/>
          <w:lang w:val="en-US" w:eastAsia="de-AT"/>
          <w:rPrChange w:id="1070" w:author="Katharina Schleidt" w:date="2021-04-21T16:17:00Z">
            <w:rPr>
              <w:ins w:id="1071" w:author="Katharina Schleidt" w:date="2021-04-21T16:17:00Z"/>
              <w:rFonts w:ascii="Times New Roman" w:eastAsia="Times New Roman" w:hAnsi="Times New Roman"/>
              <w:sz w:val="24"/>
              <w:szCs w:val="24"/>
              <w:lang w:val="de-AT" w:eastAsia="de-AT"/>
            </w:rPr>
          </w:rPrChange>
        </w:rPr>
      </w:pPr>
      <w:ins w:id="1072" w:author="Katharina Schleidt" w:date="2021-05-11T19:08:00Z">
        <w:r>
          <w:t>19105:2000 Geographic information — Conformance and testing</w:t>
        </w:r>
      </w:ins>
    </w:p>
    <w:p w14:paraId="6085737C" w14:textId="6E332CCA" w:rsidR="00621028" w:rsidRPr="00621028" w:rsidRDefault="00621028" w:rsidP="00621028">
      <w:pPr>
        <w:numPr>
          <w:ilvl w:val="0"/>
          <w:numId w:val="30"/>
        </w:numPr>
        <w:tabs>
          <w:tab w:val="clear" w:pos="403"/>
        </w:tabs>
        <w:spacing w:before="100" w:beforeAutospacing="1" w:after="100" w:afterAutospacing="1" w:line="240" w:lineRule="auto"/>
        <w:jc w:val="left"/>
        <w:rPr>
          <w:ins w:id="1073" w:author="Katharina Schleidt" w:date="2021-04-21T16:14:00Z"/>
          <w:rFonts w:ascii="Times New Roman" w:eastAsia="Times New Roman" w:hAnsi="Times New Roman"/>
          <w:sz w:val="24"/>
          <w:szCs w:val="24"/>
          <w:lang w:val="de-AT" w:eastAsia="de-AT"/>
        </w:rPr>
      </w:pPr>
      <w:ins w:id="1074" w:author="Katharina Schleidt" w:date="2021-04-21T16:14:00Z">
        <w:r w:rsidRPr="00621028">
          <w:rPr>
            <w:rFonts w:ascii="Times New Roman" w:eastAsia="Times New Roman" w:hAnsi="Times New Roman"/>
            <w:sz w:val="24"/>
            <w:szCs w:val="24"/>
            <w:lang w:val="de-AT" w:eastAsia="de-AT"/>
          </w:rPr>
          <w:t xml:space="preserve">ISO 19115-1:2014, Geographic </w:t>
        </w:r>
        <w:proofErr w:type="spellStart"/>
        <w:r w:rsidRPr="00621028">
          <w:rPr>
            <w:rFonts w:ascii="Times New Roman" w:eastAsia="Times New Roman" w:hAnsi="Times New Roman"/>
            <w:sz w:val="24"/>
            <w:szCs w:val="24"/>
            <w:lang w:val="de-AT" w:eastAsia="de-AT"/>
          </w:rPr>
          <w:t>information</w:t>
        </w:r>
        <w:proofErr w:type="spellEnd"/>
        <w:r w:rsidRPr="00621028">
          <w:rPr>
            <w:rFonts w:ascii="Times New Roman" w:eastAsia="Times New Roman" w:hAnsi="Times New Roman"/>
            <w:sz w:val="24"/>
            <w:szCs w:val="24"/>
            <w:lang w:val="de-AT" w:eastAsia="de-AT"/>
          </w:rPr>
          <w:t xml:space="preserve"> — </w:t>
        </w:r>
        <w:proofErr w:type="spellStart"/>
        <w:r w:rsidRPr="00621028">
          <w:rPr>
            <w:rFonts w:ascii="Times New Roman" w:eastAsia="Times New Roman" w:hAnsi="Times New Roman"/>
            <w:sz w:val="24"/>
            <w:szCs w:val="24"/>
            <w:lang w:val="de-AT" w:eastAsia="de-AT"/>
          </w:rPr>
          <w:t>Metadata</w:t>
        </w:r>
        <w:proofErr w:type="spellEnd"/>
        <w:r w:rsidRPr="00621028">
          <w:rPr>
            <w:rFonts w:ascii="Times New Roman" w:eastAsia="Times New Roman" w:hAnsi="Times New Roman"/>
            <w:sz w:val="24"/>
            <w:szCs w:val="24"/>
            <w:lang w:val="de-AT" w:eastAsia="de-AT"/>
          </w:rPr>
          <w:t xml:space="preserve"> — Part 1: </w:t>
        </w:r>
        <w:proofErr w:type="spellStart"/>
        <w:r w:rsidRPr="00621028">
          <w:rPr>
            <w:rFonts w:ascii="Times New Roman" w:eastAsia="Times New Roman" w:hAnsi="Times New Roman"/>
            <w:sz w:val="24"/>
            <w:szCs w:val="24"/>
            <w:lang w:val="de-AT" w:eastAsia="de-AT"/>
          </w:rPr>
          <w:t>Fundamentals</w:t>
        </w:r>
        <w:proofErr w:type="spellEnd"/>
      </w:ins>
    </w:p>
    <w:p w14:paraId="7AAC56B4"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1075" w:author="Katharina Schleidt" w:date="2021-04-21T16:14:00Z"/>
          <w:rFonts w:ascii="Times New Roman" w:eastAsia="Times New Roman" w:hAnsi="Times New Roman"/>
          <w:sz w:val="24"/>
          <w:szCs w:val="24"/>
          <w:lang w:val="en-US" w:eastAsia="de-AT"/>
          <w:rPrChange w:id="1076" w:author="Katharina Schleidt" w:date="2021-04-21T16:14:00Z">
            <w:rPr>
              <w:ins w:id="1077" w:author="Katharina Schleidt" w:date="2021-04-21T16:14:00Z"/>
              <w:rFonts w:ascii="Times New Roman" w:eastAsia="Times New Roman" w:hAnsi="Times New Roman"/>
              <w:sz w:val="24"/>
              <w:szCs w:val="24"/>
              <w:lang w:val="de-AT" w:eastAsia="de-AT"/>
            </w:rPr>
          </w:rPrChange>
        </w:rPr>
      </w:pPr>
      <w:ins w:id="1078" w:author="Katharina Schleidt" w:date="2021-04-21T16:14:00Z">
        <w:r w:rsidRPr="00621028">
          <w:rPr>
            <w:rFonts w:ascii="Times New Roman" w:eastAsia="Times New Roman" w:hAnsi="Times New Roman"/>
            <w:sz w:val="24"/>
            <w:szCs w:val="24"/>
            <w:lang w:val="en-US" w:eastAsia="de-AT"/>
            <w:rPrChange w:id="1079" w:author="Katharina Schleidt" w:date="2021-04-21T16:14:00Z">
              <w:rPr>
                <w:rFonts w:ascii="Times New Roman" w:eastAsia="Times New Roman" w:hAnsi="Times New Roman"/>
                <w:sz w:val="24"/>
                <w:szCs w:val="24"/>
                <w:lang w:val="de-AT" w:eastAsia="de-AT"/>
              </w:rPr>
            </w:rPrChange>
          </w:rPr>
          <w:t>ISO 19123-1:20xx, Geographic information — Schema for coverage geometry and functions — Part 1: Fundamentals</w:t>
        </w:r>
      </w:ins>
    </w:p>
    <w:p w14:paraId="40871E7E"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1080" w:author="Katharina Schleidt" w:date="2021-04-21T16:14:00Z"/>
          <w:rFonts w:ascii="Times New Roman" w:eastAsia="Times New Roman" w:hAnsi="Times New Roman"/>
          <w:sz w:val="24"/>
          <w:szCs w:val="24"/>
          <w:lang w:val="en-US" w:eastAsia="de-AT"/>
          <w:rPrChange w:id="1081" w:author="Katharina Schleidt" w:date="2021-04-21T16:14:00Z">
            <w:rPr>
              <w:ins w:id="1082" w:author="Katharina Schleidt" w:date="2021-04-21T16:14:00Z"/>
              <w:rFonts w:ascii="Times New Roman" w:eastAsia="Times New Roman" w:hAnsi="Times New Roman"/>
              <w:sz w:val="24"/>
              <w:szCs w:val="24"/>
              <w:lang w:val="de-AT" w:eastAsia="de-AT"/>
            </w:rPr>
          </w:rPrChange>
        </w:rPr>
      </w:pPr>
      <w:ins w:id="1083" w:author="Katharina Schleidt" w:date="2021-04-21T16:14:00Z">
        <w:r w:rsidRPr="00621028">
          <w:rPr>
            <w:rFonts w:ascii="Times New Roman" w:eastAsia="Times New Roman" w:hAnsi="Times New Roman"/>
            <w:sz w:val="24"/>
            <w:szCs w:val="24"/>
            <w:lang w:val="en-US" w:eastAsia="de-AT"/>
            <w:rPrChange w:id="1084" w:author="Katharina Schleidt" w:date="2021-04-21T16:14:00Z">
              <w:rPr>
                <w:rFonts w:ascii="Times New Roman" w:eastAsia="Times New Roman" w:hAnsi="Times New Roman"/>
                <w:sz w:val="24"/>
                <w:szCs w:val="24"/>
                <w:lang w:val="de-AT" w:eastAsia="de-AT"/>
              </w:rPr>
            </w:rPrChange>
          </w:rPr>
          <w:t>ISO 19123-2:2018, Geographic information — Schema for coverage geometry and functions — Part 2: Coverage implementation schema</w:t>
        </w:r>
      </w:ins>
    </w:p>
    <w:p w14:paraId="1AA99F38"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1085" w:author="Katharina Schleidt" w:date="2021-04-21T16:14:00Z"/>
          <w:rFonts w:ascii="Times New Roman" w:eastAsia="Times New Roman" w:hAnsi="Times New Roman"/>
          <w:sz w:val="24"/>
          <w:szCs w:val="24"/>
          <w:lang w:val="en-US" w:eastAsia="de-AT"/>
          <w:rPrChange w:id="1086" w:author="Katharina Schleidt" w:date="2021-04-21T16:14:00Z">
            <w:rPr>
              <w:ins w:id="1087" w:author="Katharina Schleidt" w:date="2021-04-21T16:14:00Z"/>
              <w:rFonts w:ascii="Times New Roman" w:eastAsia="Times New Roman" w:hAnsi="Times New Roman"/>
              <w:sz w:val="24"/>
              <w:szCs w:val="24"/>
              <w:lang w:val="de-AT" w:eastAsia="de-AT"/>
            </w:rPr>
          </w:rPrChange>
        </w:rPr>
      </w:pPr>
      <w:ins w:id="1088" w:author="Katharina Schleidt" w:date="2021-04-21T16:14:00Z">
        <w:r w:rsidRPr="00621028">
          <w:rPr>
            <w:rFonts w:ascii="Times New Roman" w:eastAsia="Times New Roman" w:hAnsi="Times New Roman"/>
            <w:sz w:val="24"/>
            <w:szCs w:val="24"/>
            <w:lang w:val="en-US" w:eastAsia="de-AT"/>
            <w:rPrChange w:id="1089" w:author="Katharina Schleidt" w:date="2021-04-21T16:14:00Z">
              <w:rPr>
                <w:rFonts w:ascii="Times New Roman" w:eastAsia="Times New Roman" w:hAnsi="Times New Roman"/>
                <w:sz w:val="24"/>
                <w:szCs w:val="24"/>
                <w:lang w:val="de-AT" w:eastAsia="de-AT"/>
              </w:rPr>
            </w:rPrChange>
          </w:rPr>
          <w:t>ISO 19136-1:2020, Geographic information — Geography Markup Language (GML) — Part 1: Fundamentals</w:t>
        </w:r>
      </w:ins>
    </w:p>
    <w:p w14:paraId="784DD9D8"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1090" w:author="Katharina Schleidt" w:date="2021-04-21T16:14:00Z"/>
          <w:rFonts w:ascii="Times New Roman" w:eastAsia="Times New Roman" w:hAnsi="Times New Roman"/>
          <w:sz w:val="24"/>
          <w:szCs w:val="24"/>
          <w:lang w:val="de-AT" w:eastAsia="de-AT"/>
        </w:rPr>
      </w:pPr>
      <w:ins w:id="1091" w:author="Katharina Schleidt" w:date="2021-04-21T16:14:00Z">
        <w:r w:rsidRPr="00621028">
          <w:rPr>
            <w:rFonts w:ascii="Times New Roman" w:eastAsia="Times New Roman" w:hAnsi="Times New Roman"/>
            <w:sz w:val="24"/>
            <w:szCs w:val="24"/>
            <w:lang w:val="de-AT" w:eastAsia="de-AT"/>
          </w:rPr>
          <w:t xml:space="preserve">ISO 19157:2013, Geographic </w:t>
        </w:r>
        <w:proofErr w:type="spellStart"/>
        <w:r w:rsidRPr="00621028">
          <w:rPr>
            <w:rFonts w:ascii="Times New Roman" w:eastAsia="Times New Roman" w:hAnsi="Times New Roman"/>
            <w:sz w:val="24"/>
            <w:szCs w:val="24"/>
            <w:lang w:val="de-AT" w:eastAsia="de-AT"/>
          </w:rPr>
          <w:t>information</w:t>
        </w:r>
        <w:proofErr w:type="spellEnd"/>
        <w:r w:rsidRPr="00621028">
          <w:rPr>
            <w:rFonts w:ascii="Times New Roman" w:eastAsia="Times New Roman" w:hAnsi="Times New Roman"/>
            <w:sz w:val="24"/>
            <w:szCs w:val="24"/>
            <w:lang w:val="de-AT" w:eastAsia="de-AT"/>
          </w:rPr>
          <w:t xml:space="preserve"> — Data </w:t>
        </w:r>
        <w:proofErr w:type="spellStart"/>
        <w:r w:rsidRPr="00621028">
          <w:rPr>
            <w:rFonts w:ascii="Times New Roman" w:eastAsia="Times New Roman" w:hAnsi="Times New Roman"/>
            <w:sz w:val="24"/>
            <w:szCs w:val="24"/>
            <w:lang w:val="de-AT" w:eastAsia="de-AT"/>
          </w:rPr>
          <w:t>quality</w:t>
        </w:r>
        <w:proofErr w:type="spellEnd"/>
      </w:ins>
    </w:p>
    <w:p w14:paraId="19BEA688" w14:textId="77777777" w:rsidR="00621028" w:rsidRPr="00F02BC7" w:rsidRDefault="00621028"/>
    <w:sectPr w:rsidR="00621028" w:rsidRPr="00F02BC7" w:rsidSect="002B4EBE">
      <w:footerReference w:type="even" r:id="rId194"/>
      <w:footerReference w:type="default" r:id="rId195"/>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Katharina Schleidt" w:date="2021-07-05T19:43:00Z" w:initials="KS">
    <w:p w14:paraId="11C93E4C" w14:textId="13AE8DB7" w:rsidR="0082047C" w:rsidRDefault="0082047C">
      <w:pPr>
        <w:pStyle w:val="CommentText"/>
      </w:pPr>
      <w:r>
        <w:rPr>
          <w:rStyle w:val="CommentReference"/>
        </w:rPr>
        <w:annotationRef/>
      </w:r>
      <w:r>
        <w:t>As the old version was “Observations and Measurements”, “Sample” should also be capitalized</w:t>
      </w:r>
    </w:p>
  </w:comment>
  <w:comment w:id="113" w:author="Katharina Schleidt" w:date="2021-04-21T14:03:00Z" w:initials="KS">
    <w:p w14:paraId="7ECF2440" w14:textId="3F97473B" w:rsidR="00C35DAC" w:rsidRDefault="00C35DAC">
      <w:pPr>
        <w:pStyle w:val="CommentText"/>
      </w:pPr>
      <w:r>
        <w:rPr>
          <w:rStyle w:val="CommentReference"/>
        </w:rPr>
        <w:annotationRef/>
      </w:r>
      <w:r w:rsidRPr="009940F8">
        <w:t>Should be moved down to after 5 Document conventions. Will do once the rest has been reviewed, as otherwise will lose all tracked changes</w:t>
      </w:r>
    </w:p>
  </w:comment>
  <w:comment w:id="137" w:author="Katharina Schleidt" w:date="2021-04-21T14:02:00Z" w:initials="KS">
    <w:p w14:paraId="3CDEE08B" w14:textId="53F4628B" w:rsidR="00C35DAC" w:rsidRDefault="00C35DAC">
      <w:pPr>
        <w:pStyle w:val="CommentText"/>
      </w:pPr>
      <w:r>
        <w:rPr>
          <w:rStyle w:val="CommentReference"/>
        </w:rPr>
        <w:annotationRef/>
      </w:r>
      <w:r>
        <w:t>Should be moved up to before 4 Conformance. Will do once the rest has been reviewed, as otherwise will lose all tracked changes</w:t>
      </w:r>
    </w:p>
  </w:comment>
  <w:comment w:id="196" w:author="Katharina Schleidt" w:date="2021-04-21T16:15:00Z" w:initials="KS">
    <w:p w14:paraId="705D30D5" w14:textId="33416101" w:rsidR="00C35DAC" w:rsidRDefault="00C35DAC">
      <w:pPr>
        <w:pStyle w:val="CommentText"/>
      </w:pPr>
      <w:r>
        <w:rPr>
          <w:rStyle w:val="CommentReference"/>
        </w:rPr>
        <w:annotationRef/>
      </w:r>
      <w:r>
        <w:t>Add reference to bibliography on 19115</w:t>
      </w:r>
    </w:p>
  </w:comment>
  <w:comment w:id="200" w:author="Katharina Schleidt" w:date="2021-04-18T19:25:00Z" w:initials="KS">
    <w:p w14:paraId="10039519" w14:textId="6E68A087" w:rsidR="00C35DAC" w:rsidRDefault="00C35DAC">
      <w:pPr>
        <w:pStyle w:val="CommentText"/>
      </w:pPr>
      <w:r>
        <w:rPr>
          <w:rStyle w:val="CommentReference"/>
        </w:rPr>
        <w:annotationRef/>
      </w:r>
      <w:r>
        <w:t>Not sure if this reference still applies as changed phenomenon to characteristic</w:t>
      </w:r>
    </w:p>
  </w:comment>
  <w:comment w:id="209" w:author="Katharina Schleidt" w:date="2021-07-05T15:05:00Z" w:initials="KS">
    <w:p w14:paraId="6312FE60" w14:textId="71D65F03" w:rsidR="00F95F63" w:rsidRDefault="00F95F63">
      <w:pPr>
        <w:pStyle w:val="CommentText"/>
      </w:pPr>
      <w:r>
        <w:rPr>
          <w:rStyle w:val="CommentReference"/>
        </w:rPr>
        <w:annotationRef/>
      </w:r>
      <w:r>
        <w:t>I added this to clarify as Carl found this bit confusing (and I agree), hope this sentence helps!</w:t>
      </w:r>
    </w:p>
  </w:comment>
  <w:comment w:id="220" w:author="Katharina Schleidt" w:date="2021-05-31T21:57:00Z" w:initials="KS">
    <w:p w14:paraId="46E063EA" w14:textId="30DEC173" w:rsidR="00C35DAC" w:rsidRDefault="00C35DAC">
      <w:pPr>
        <w:pStyle w:val="CommentText"/>
      </w:pPr>
      <w:r>
        <w:rPr>
          <w:rStyle w:val="CommentReference"/>
        </w:rPr>
        <w:annotationRef/>
      </w:r>
      <w:r>
        <w:t>I rephrased this as I realized that the original was very implementation-phrased while here we’re still being abstract</w:t>
      </w:r>
    </w:p>
  </w:comment>
  <w:comment w:id="252" w:author="Katharina Schleidt" w:date="2021-05-05T12:16:00Z" w:initials="KS">
    <w:p w14:paraId="5B377FA6" w14:textId="1C89B62C" w:rsidR="00C35DAC" w:rsidRDefault="00C35DAC">
      <w:pPr>
        <w:pStyle w:val="CommentText"/>
      </w:pPr>
      <w:r>
        <w:rPr>
          <w:rStyle w:val="CommentReference"/>
        </w:rPr>
        <w:annotationRef/>
      </w:r>
      <w:r>
        <w:t>General Note: adding this picture moves all further figure numbers down one!!!</w:t>
      </w:r>
    </w:p>
  </w:comment>
  <w:comment w:id="277" w:author="Ilkka Rinne" w:date="2021-06-21T15:35:00Z" w:initials="IR">
    <w:p w14:paraId="1D0EB65F" w14:textId="77777777" w:rsidR="001C49AC" w:rsidRDefault="001C49AC">
      <w:pPr>
        <w:pStyle w:val="CommentText"/>
      </w:pPr>
      <w:r>
        <w:rPr>
          <w:rStyle w:val="CommentReference"/>
        </w:rPr>
        <w:annotationRef/>
      </w:r>
      <w:r>
        <w:t>Definition should also be applicable for pointing to an Observation form other type of objects. Proposal:</w:t>
      </w:r>
    </w:p>
    <w:p w14:paraId="6AD64F47" w14:textId="77777777" w:rsidR="001C49AC" w:rsidRDefault="001C49AC">
      <w:pPr>
        <w:pStyle w:val="CommentText"/>
      </w:pPr>
    </w:p>
    <w:p w14:paraId="6D26E063" w14:textId="2A189BD0" w:rsidR="001C49AC" w:rsidRDefault="001C49AC">
      <w:pPr>
        <w:pStyle w:val="CommentText"/>
      </w:pPr>
      <w:r>
        <w:t>“An Observation related to the referring object.”</w:t>
      </w:r>
    </w:p>
  </w:comment>
  <w:comment w:id="281" w:author="Katharina Schleidt" w:date="2021-04-21T13:57:00Z" w:initials="KS">
    <w:p w14:paraId="1B204B96" w14:textId="6F52A6C8" w:rsidR="00C35DAC" w:rsidRDefault="00C35DAC">
      <w:pPr>
        <w:pStyle w:val="CommentText"/>
      </w:pPr>
      <w:r>
        <w:rPr>
          <w:rStyle w:val="CommentReference"/>
        </w:rPr>
        <w:annotationRef/>
      </w:r>
      <w:r>
        <w:t>Should be linked</w:t>
      </w:r>
    </w:p>
  </w:comment>
  <w:comment w:id="282" w:author="Grellet Sylvain" w:date="2021-06-04T09:43:00Z" w:initials="GS">
    <w:p w14:paraId="1C20DCBA" w14:textId="22213871" w:rsidR="00BE79BC" w:rsidRDefault="00BE79BC">
      <w:pPr>
        <w:pStyle w:val="CommentText"/>
      </w:pPr>
      <w:r>
        <w:rPr>
          <w:rStyle w:val="CommentReference"/>
        </w:rPr>
        <w:annotationRef/>
      </w:r>
      <w:r>
        <w:t>To do at the end.</w:t>
      </w:r>
    </w:p>
  </w:comment>
  <w:comment w:id="350" w:author="Ilkka Rinne" w:date="2021-06-23T10:54:00Z" w:initials="IR">
    <w:p w14:paraId="2C551038" w14:textId="4BF4EB9E" w:rsidR="00FD1995" w:rsidRDefault="00FD1995">
      <w:pPr>
        <w:pStyle w:val="CommentText"/>
      </w:pPr>
      <w:r>
        <w:rPr>
          <w:rStyle w:val="CommentReference"/>
        </w:rPr>
        <w:annotationRef/>
      </w:r>
      <w:r>
        <w:t xml:space="preserve">This is constrained for the </w:t>
      </w:r>
      <w:proofErr w:type="spellStart"/>
      <w:r>
        <w:t>AbstractObservation</w:t>
      </w:r>
      <w:proofErr w:type="spellEnd"/>
      <w:r>
        <w:t xml:space="preserve"> in /</w:t>
      </w:r>
      <w:proofErr w:type="spellStart"/>
      <w:r>
        <w:t>req</w:t>
      </w:r>
      <w:proofErr w:type="spellEnd"/>
      <w:r>
        <w:t>/</w:t>
      </w:r>
      <w:proofErr w:type="spellStart"/>
      <w:r>
        <w:t>obs</w:t>
      </w:r>
      <w:proofErr w:type="spellEnd"/>
      <w:r>
        <w:t>-core/</w:t>
      </w:r>
      <w:proofErr w:type="spellStart"/>
      <w:r>
        <w:t>AbstractObservation</w:t>
      </w:r>
      <w:proofErr w:type="spellEnd"/>
      <w:r>
        <w:t>/</w:t>
      </w:r>
      <w:proofErr w:type="spellStart"/>
      <w:r>
        <w:t>parameterName</w:t>
      </w:r>
      <w:proofErr w:type="spellEnd"/>
      <w:r>
        <w:t>-card. Remove from here?</w:t>
      </w:r>
    </w:p>
  </w:comment>
  <w:comment w:id="351" w:author="Katharina Schleidt" w:date="2021-07-05T19:58:00Z" w:initials="KS">
    <w:p w14:paraId="0A7546D9" w14:textId="255A6C74" w:rsidR="00B32239" w:rsidRDefault="00B32239">
      <w:pPr>
        <w:pStyle w:val="CommentText"/>
      </w:pPr>
      <w:r>
        <w:rPr>
          <w:rStyle w:val="CommentReference"/>
        </w:rPr>
        <w:annotationRef/>
      </w:r>
      <w:r w:rsidRPr="00B32239">
        <w:t>https://github.com/opengeospatial/om-swg/issues/141</w:t>
      </w:r>
    </w:p>
  </w:comment>
  <w:comment w:id="352" w:author="Katharina Schleidt" w:date="2021-10-11T17:00:00Z" w:initials="KS">
    <w:p w14:paraId="7405A633" w14:textId="2E263F0E" w:rsidR="00C6389F" w:rsidRDefault="00C6389F">
      <w:pPr>
        <w:pStyle w:val="CommentText"/>
      </w:pPr>
      <w:r>
        <w:rPr>
          <w:rStyle w:val="CommentReference"/>
        </w:rPr>
        <w:annotationRef/>
      </w:r>
      <w:r>
        <w:t>Now tried to think this through – conclusion is that we should remove the note here to support summarizing characteristics… (there it would make sense to provide multiple parameters with the same name)</w:t>
      </w:r>
    </w:p>
  </w:comment>
  <w:comment w:id="365" w:author="Ilkka Rinne" w:date="2021-07-27T15:54:00Z" w:initials="IR">
    <w:p w14:paraId="0B40D038" w14:textId="6AA9364C" w:rsidR="005F790E" w:rsidRDefault="005F790E">
      <w:pPr>
        <w:pStyle w:val="CommentText"/>
      </w:pPr>
      <w:r>
        <w:rPr>
          <w:rStyle w:val="CommentReference"/>
        </w:rPr>
        <w:annotationRef/>
      </w:r>
      <w:r>
        <w:t xml:space="preserve">Shouldn’t this be “document”? We are observing the consistency of a document by sampling clause by clause, thus the </w:t>
      </w:r>
      <w:proofErr w:type="spellStart"/>
      <w:r>
        <w:t>uFoI</w:t>
      </w:r>
      <w:proofErr w:type="spellEnd"/>
      <w:r>
        <w:t xml:space="preserve"> if the document and the </w:t>
      </w:r>
      <w:proofErr w:type="spellStart"/>
      <w:r>
        <w:t>pFoI</w:t>
      </w:r>
      <w:proofErr w:type="spellEnd"/>
      <w:r>
        <w:t xml:space="preserve"> is the clause</w:t>
      </w:r>
    </w:p>
  </w:comment>
  <w:comment w:id="395" w:author="Ilkka Rinne" w:date="2021-08-09T14:05:00Z" w:initials="IR">
    <w:p w14:paraId="40D9C890" w14:textId="02A04465" w:rsidR="00B40528" w:rsidRDefault="00B40528">
      <w:pPr>
        <w:pStyle w:val="CommentText"/>
      </w:pPr>
      <w:r>
        <w:rPr>
          <w:rStyle w:val="CommentReference"/>
        </w:rPr>
        <w:annotationRef/>
      </w:r>
      <w:r>
        <w:t>Is this too restrictive, collection might contain dissimilar Observations, that have been assembled together for any reason?</w:t>
      </w:r>
    </w:p>
  </w:comment>
  <w:comment w:id="452" w:author="Grellet Sylvain" w:date="2021-06-04T09:51:00Z" w:initials="GS">
    <w:p w14:paraId="48FF1A73" w14:textId="2B54EBBD" w:rsidR="00920952" w:rsidRDefault="00920952">
      <w:pPr>
        <w:pStyle w:val="CommentText"/>
      </w:pPr>
      <w:r>
        <w:rPr>
          <w:rStyle w:val="CommentReference"/>
        </w:rPr>
        <w:annotationRef/>
      </w:r>
      <w:r>
        <w:t xml:space="preserve">This image requires update as per : </w:t>
      </w:r>
    </w:p>
    <w:p w14:paraId="73E4837B" w14:textId="61DB186F" w:rsidR="00920952" w:rsidRDefault="00920952">
      <w:pPr>
        <w:pStyle w:val="CommentText"/>
      </w:pPr>
      <w:r w:rsidRPr="00920952">
        <w:t>https://github.com/opengeospatial/om-swg/issues/124</w:t>
      </w:r>
    </w:p>
  </w:comment>
  <w:comment w:id="548" w:author="Ilkka Rinne" w:date="2021-08-09T15:34:00Z" w:initials="IR">
    <w:p w14:paraId="6762DB43" w14:textId="0FD35B23" w:rsidR="0085134E" w:rsidRDefault="0085134E">
      <w:pPr>
        <w:pStyle w:val="CommentText"/>
      </w:pPr>
      <w:r>
        <w:t>Change into “</w:t>
      </w:r>
      <w:proofErr w:type="spellStart"/>
      <w:r>
        <w:rPr>
          <w:rStyle w:val="CommentReference"/>
        </w:rPr>
        <w:annotationRef/>
      </w:r>
      <w:r>
        <w:t>MaterialSample</w:t>
      </w:r>
      <w:proofErr w:type="spellEnd"/>
      <w:r>
        <w:t>”?</w:t>
      </w:r>
    </w:p>
  </w:comment>
  <w:comment w:id="549" w:author="Ilkka Rinne" w:date="2021-08-09T15:37:00Z" w:initials="IR">
    <w:p w14:paraId="47D92B90" w14:textId="31124F26" w:rsidR="007467A4" w:rsidRDefault="007467A4">
      <w:pPr>
        <w:pStyle w:val="CommentText"/>
      </w:pPr>
      <w:r>
        <w:rPr>
          <w:rStyle w:val="CommentReference"/>
        </w:rPr>
        <w:annotationRef/>
      </w:r>
      <w:proofErr w:type="spellStart"/>
      <w:r>
        <w:t>MaterialSample</w:t>
      </w:r>
      <w:proofErr w:type="spellEnd"/>
      <w:r>
        <w:t>?</w:t>
      </w:r>
    </w:p>
  </w:comment>
  <w:comment w:id="550" w:author="Ilkka Rinne" w:date="2021-08-09T15:46:00Z" w:initials="IR">
    <w:p w14:paraId="31A0462B" w14:textId="6FDA2337" w:rsidR="00D23171" w:rsidRDefault="00D23171">
      <w:pPr>
        <w:pStyle w:val="CommentText"/>
      </w:pPr>
      <w:r>
        <w:rPr>
          <w:rStyle w:val="CommentReference"/>
        </w:rPr>
        <w:annotationRef/>
      </w:r>
      <w:r>
        <w:t xml:space="preserve">Hmm, shouldn’t we talk about the how the </w:t>
      </w:r>
      <w:proofErr w:type="spellStart"/>
      <w:r>
        <w:t>sourceLocation</w:t>
      </w:r>
      <w:proofErr w:type="spellEnd"/>
      <w:r>
        <w:t xml:space="preserve"> may not be necessary if the source location is provided by the </w:t>
      </w:r>
      <w:proofErr w:type="spellStart"/>
      <w:r>
        <w:t>Sampling.samplingLocation</w:t>
      </w:r>
      <w:proofErr w:type="spellEnd"/>
      <w:r>
        <w:t xml:space="preserve"> via the </w:t>
      </w:r>
      <w:proofErr w:type="spellStart"/>
      <w:r>
        <w:t>Sample.sampling</w:t>
      </w:r>
      <w:proofErr w:type="spellEnd"/>
      <w:r>
        <w:t xml:space="preserve"> association? The relying on the </w:t>
      </w:r>
      <w:proofErr w:type="spellStart"/>
      <w:r>
        <w:t>relatedSample</w:t>
      </w:r>
      <w:proofErr w:type="spellEnd"/>
      <w:r>
        <w:t xml:space="preserve"> here seems odd to me</w:t>
      </w:r>
    </w:p>
  </w:comment>
  <w:comment w:id="712" w:author="Ilkka Rinne" w:date="2021-08-09T16:01:00Z" w:initials="IR">
    <w:p w14:paraId="32B24ABE" w14:textId="1BC4C498" w:rsidR="00F972D4" w:rsidRPr="00F972D4" w:rsidRDefault="00F972D4">
      <w:pPr>
        <w:pStyle w:val="CommentText"/>
        <w:rPr>
          <w:bCs/>
        </w:rPr>
      </w:pPr>
      <w:r>
        <w:rPr>
          <w:rStyle w:val="CommentReference"/>
        </w:rPr>
        <w:annotationRef/>
      </w:r>
      <w:r>
        <w:t xml:space="preserve">In </w:t>
      </w:r>
      <w:proofErr w:type="spellStart"/>
      <w:r>
        <w:t>ObservationCollection</w:t>
      </w:r>
      <w:proofErr w:type="spellEnd"/>
      <w:r>
        <w:t xml:space="preserve"> we define the member as “An </w:t>
      </w:r>
      <w:r>
        <w:rPr>
          <w:b/>
        </w:rPr>
        <w:t xml:space="preserve">Observation </w:t>
      </w:r>
      <w:r>
        <w:t xml:space="preserve">that is part of this </w:t>
      </w:r>
      <w:proofErr w:type="spellStart"/>
      <w:r>
        <w:rPr>
          <w:b/>
        </w:rPr>
        <w:t>ObservationCollection</w:t>
      </w:r>
      <w:proofErr w:type="spellEnd"/>
      <w:r w:rsidRPr="00F972D4">
        <w:rPr>
          <w:bCs/>
        </w:rPr>
        <w:t>”, harmonize</w:t>
      </w:r>
      <w:r>
        <w:rPr>
          <w:bCs/>
        </w:rPr>
        <w:t xml:space="preserve"> as “</w:t>
      </w:r>
      <w:r w:rsidR="00AE725C">
        <w:rPr>
          <w:bCs/>
        </w:rPr>
        <w:t xml:space="preserve">A </w:t>
      </w:r>
      <w:r w:rsidRPr="00AE725C">
        <w:rPr>
          <w:b/>
        </w:rPr>
        <w:t>Sample</w:t>
      </w:r>
      <w:r w:rsidR="00AE725C">
        <w:rPr>
          <w:bCs/>
        </w:rPr>
        <w:t xml:space="preserve"> that is part of this </w:t>
      </w:r>
      <w:proofErr w:type="spellStart"/>
      <w:r w:rsidR="00AE725C" w:rsidRPr="00AE725C">
        <w:rPr>
          <w:b/>
        </w:rPr>
        <w:t>SampleCollection</w:t>
      </w:r>
      <w:proofErr w:type="spellEnd"/>
      <w:r>
        <w:rPr>
          <w:bCs/>
        </w:rPr>
        <w:t>”</w:t>
      </w:r>
      <w:r w:rsidRPr="00F972D4">
        <w:rPr>
          <w:bCs/>
        </w:rPr>
        <w:t>?</w:t>
      </w:r>
    </w:p>
  </w:comment>
  <w:comment w:id="747" w:author="Grellet Sylvain" w:date="2021-06-17T16:14:00Z" w:initials="GS">
    <w:p w14:paraId="4A21BDCF" w14:textId="77777777" w:rsidR="00DB2B9C" w:rsidRDefault="00DB2B9C" w:rsidP="00DB2B9C">
      <w:pPr>
        <w:pStyle w:val="CommentText"/>
      </w:pPr>
      <w:r>
        <w:rPr>
          <w:rStyle w:val="CommentReference"/>
        </w:rPr>
        <w:annotationRef/>
      </w:r>
      <w:r>
        <w:rPr>
          <w:noProof/>
        </w:rPr>
        <w:t xml:space="preserve">are </w:t>
      </w:r>
    </w:p>
  </w:comment>
  <w:comment w:id="748" w:author="Grellet Sylvain" w:date="2021-06-17T16:14:00Z" w:initials="GS">
    <w:p w14:paraId="0B7B8EDC" w14:textId="77777777" w:rsidR="00DB2B9C" w:rsidRDefault="00DB2B9C" w:rsidP="00DB2B9C">
      <w:pPr>
        <w:pStyle w:val="CommentText"/>
      </w:pPr>
      <w:r>
        <w:rPr>
          <w:rStyle w:val="CommentReference"/>
        </w:rPr>
        <w:annotationRef/>
      </w:r>
      <w:r>
        <w:rPr>
          <w:noProof/>
        </w:rPr>
        <w:t>are we sure of the '2020' here ?</w:t>
      </w:r>
    </w:p>
  </w:comment>
  <w:comment w:id="746" w:author="Grellet Sylvain" w:date="2021-06-17T16:16:00Z" w:initials="GS">
    <w:p w14:paraId="2F91CB9A" w14:textId="073CA119" w:rsidR="00DB2B9C" w:rsidRDefault="00DB2B9C">
      <w:pPr>
        <w:pStyle w:val="CommentText"/>
      </w:pPr>
      <w:r>
        <w:rPr>
          <w:rStyle w:val="CommentReference"/>
        </w:rPr>
        <w:annotationRef/>
      </w:r>
      <w:r w:rsidR="006616CB">
        <w:rPr>
          <w:noProof/>
        </w:rPr>
        <w:t>I prefer this otherwise we'll loose people between version of the OGC standard and version of the ISO one</w:t>
      </w:r>
    </w:p>
  </w:comment>
  <w:comment w:id="755" w:author="Grellet Sylvain" w:date="2021-06-17T16:14:00Z" w:initials="GS">
    <w:p w14:paraId="2D033F43" w14:textId="709EAA8E" w:rsidR="00AE5CAB" w:rsidRDefault="00AE5CAB">
      <w:pPr>
        <w:pStyle w:val="CommentText"/>
      </w:pPr>
      <w:r>
        <w:rPr>
          <w:rStyle w:val="CommentReference"/>
        </w:rPr>
        <w:annotationRef/>
      </w:r>
      <w:r w:rsidR="006616CB">
        <w:rPr>
          <w:noProof/>
        </w:rPr>
        <w:t xml:space="preserve">are </w:t>
      </w:r>
    </w:p>
  </w:comment>
  <w:comment w:id="756" w:author="Grellet Sylvain" w:date="2021-06-17T16:14:00Z" w:initials="GS">
    <w:p w14:paraId="5E1AD639" w14:textId="46992A30" w:rsidR="00AE5CAB" w:rsidRDefault="00AE5CAB">
      <w:pPr>
        <w:pStyle w:val="CommentText"/>
      </w:pPr>
      <w:r>
        <w:rPr>
          <w:rStyle w:val="CommentReference"/>
        </w:rPr>
        <w:annotationRef/>
      </w:r>
      <w:r w:rsidR="006616CB">
        <w:rPr>
          <w:noProof/>
        </w:rPr>
        <w:t>are we sure of the '2020' here ?</w:t>
      </w:r>
    </w:p>
  </w:comment>
  <w:comment w:id="760" w:author="Katharina Schleidt" w:date="2021-07-06T12:07:00Z" w:initials="KS">
    <w:p w14:paraId="7577F497" w14:textId="0D83820F" w:rsidR="008B3514" w:rsidRDefault="008B3514">
      <w:pPr>
        <w:pStyle w:val="CommentText"/>
      </w:pPr>
      <w:r>
        <w:rPr>
          <w:rStyle w:val="CommentReference"/>
        </w:rPr>
        <w:annotationRef/>
      </w:r>
      <w:r>
        <w:t>Cross check reference</w:t>
      </w:r>
    </w:p>
  </w:comment>
  <w:comment w:id="761" w:author="Ilkka Rinne" w:date="2021-08-03T15:32:00Z" w:initials="IR">
    <w:p w14:paraId="4ECD407A" w14:textId="3DF22BC4" w:rsidR="00316DFC" w:rsidRDefault="00316DFC">
      <w:pPr>
        <w:pStyle w:val="CommentText"/>
      </w:pPr>
      <w:r>
        <w:rPr>
          <w:rStyle w:val="CommentReference"/>
        </w:rPr>
        <w:annotationRef/>
      </w:r>
      <w:r>
        <w:t>This is not a x-ref, but a plain number (53 classes instead of 18 classes), should be expressed more clearly</w:t>
      </w:r>
    </w:p>
  </w:comment>
  <w:comment w:id="762" w:author="Katharina Schleidt" w:date="2021-07-06T12:07:00Z" w:initials="KS">
    <w:p w14:paraId="005A0ABE" w14:textId="394C8CDF" w:rsidR="008B3514" w:rsidRDefault="008B3514">
      <w:pPr>
        <w:pStyle w:val="CommentText"/>
      </w:pPr>
      <w:r>
        <w:rPr>
          <w:rStyle w:val="CommentReference"/>
        </w:rPr>
        <w:annotationRef/>
      </w:r>
      <w:r>
        <w:t>Cross check reference</w:t>
      </w:r>
    </w:p>
  </w:comment>
  <w:comment w:id="771" w:author="Ilkka Rinne" w:date="2021-07-27T14:14:00Z" w:initials="IR">
    <w:p w14:paraId="44DBD84B" w14:textId="56143D7E" w:rsidR="00874CE2" w:rsidRDefault="00874CE2">
      <w:pPr>
        <w:pStyle w:val="CommentText"/>
      </w:pPr>
      <w:r>
        <w:rPr>
          <w:rStyle w:val="CommentReference"/>
        </w:rPr>
        <w:annotationRef/>
      </w:r>
      <w:r>
        <w:t>These are not in the Conceptual schema, thus mentioned separately below</w:t>
      </w:r>
    </w:p>
  </w:comment>
  <w:comment w:id="785" w:author="Grellet Sylvain" w:date="2021-07-05T17:12:00Z" w:initials="GS">
    <w:p w14:paraId="7360CDD7" w14:textId="77777777" w:rsidR="008B3514" w:rsidRDefault="008B3514" w:rsidP="008B3514">
      <w:pPr>
        <w:pStyle w:val="CommentText"/>
      </w:pPr>
      <w:r>
        <w:rPr>
          <w:rStyle w:val="CommentReference"/>
        </w:rPr>
        <w:annotationRef/>
      </w:r>
      <w:r>
        <w:t>was that skipped on purpose ?</w:t>
      </w:r>
    </w:p>
  </w:comment>
  <w:comment w:id="786" w:author="Ilkka Rinne" w:date="2021-07-27T14:33:00Z" w:initials="IR">
    <w:p w14:paraId="1E6B4F76" w14:textId="64AF8608" w:rsidR="00AF148B" w:rsidRDefault="00AF148B">
      <w:pPr>
        <w:pStyle w:val="CommentText"/>
      </w:pPr>
      <w:r>
        <w:rPr>
          <w:rStyle w:val="CommentReference"/>
        </w:rPr>
        <w:annotationRef/>
      </w:r>
      <w:r>
        <w:t xml:space="preserve">No, good catch. </w:t>
      </w:r>
      <w:proofErr w:type="spellStart"/>
      <w:r>
        <w:t>Stranglely</w:t>
      </w:r>
      <w:proofErr w:type="spellEnd"/>
      <w:r>
        <w:t xml:space="preserve"> it or not shown in the UML model diagrams in the TC 211 repo (!?), thus I missed it here</w:t>
      </w:r>
    </w:p>
  </w:comment>
  <w:comment w:id="790" w:author="Ilkka Rinne" w:date="2021-07-27T14:34:00Z" w:initials="IR">
    <w:p w14:paraId="3CB5BC65" w14:textId="502650AC" w:rsidR="00AF148B" w:rsidRDefault="00AF148B">
      <w:pPr>
        <w:pStyle w:val="CommentText"/>
      </w:pPr>
      <w:r>
        <w:rPr>
          <w:rStyle w:val="CommentReference"/>
        </w:rPr>
        <w:annotationRef/>
      </w:r>
      <w:r>
        <w:t xml:space="preserve">This was copy-paste from the model, we </w:t>
      </w:r>
      <w:proofErr w:type="spellStart"/>
      <w:r>
        <w:t>shuld</w:t>
      </w:r>
      <w:proofErr w:type="spellEnd"/>
      <w:r>
        <w:t xml:space="preserve"> keep the original formatting, yes?</w:t>
      </w:r>
    </w:p>
  </w:comment>
  <w:comment w:id="793" w:author="Ilkka Rinne" w:date="2021-07-27T14:35:00Z" w:initials="IR">
    <w:p w14:paraId="68F1BE2F" w14:textId="2A05F993" w:rsidR="00AF148B" w:rsidRDefault="00AF148B">
      <w:pPr>
        <w:pStyle w:val="CommentText"/>
      </w:pPr>
      <w:r>
        <w:rPr>
          <w:rStyle w:val="CommentReference"/>
        </w:rPr>
        <w:annotationRef/>
      </w:r>
      <w:r>
        <w:t>Copy-paste from the v2.0, keep the formatting</w:t>
      </w:r>
    </w:p>
  </w:comment>
  <w:comment w:id="821" w:author="Grellet Sylvain" w:date="2021-07-05T17:12:00Z" w:initials="GS">
    <w:p w14:paraId="2E0B3C33" w14:textId="77777777" w:rsidR="00766D13" w:rsidRDefault="00766D13" w:rsidP="00766D13">
      <w:pPr>
        <w:pStyle w:val="CommentText"/>
      </w:pPr>
      <w:r>
        <w:rPr>
          <w:rStyle w:val="CommentReference"/>
        </w:rPr>
        <w:annotationRef/>
      </w:r>
      <w:r>
        <w:t>was that skipped on purpose ?</w:t>
      </w:r>
    </w:p>
  </w:comment>
  <w:comment w:id="822" w:author="Ilkka Rinne" w:date="2021-07-27T14:36:00Z" w:initials="IR">
    <w:p w14:paraId="424453FE" w14:textId="109F2026" w:rsidR="00AF148B" w:rsidRDefault="00AF148B">
      <w:pPr>
        <w:pStyle w:val="CommentText"/>
      </w:pPr>
      <w:r>
        <w:rPr>
          <w:rStyle w:val="CommentReference"/>
        </w:rPr>
        <w:annotationRef/>
      </w:r>
      <w:r>
        <w:t>no, good catch</w:t>
      </w:r>
    </w:p>
  </w:comment>
  <w:comment w:id="824" w:author="Grellet Sylvain" w:date="2021-07-05T17:28:00Z" w:initials="GS">
    <w:p w14:paraId="770CC32A" w14:textId="77777777" w:rsidR="00766D13" w:rsidRDefault="00766D13" w:rsidP="00766D13">
      <w:pPr>
        <w:pStyle w:val="CommentText"/>
      </w:pPr>
      <w:r>
        <w:rPr>
          <w:rStyle w:val="CommentReference"/>
        </w:rPr>
        <w:annotationRef/>
      </w:r>
      <w:r>
        <w:t>I hope I’m good on this</w:t>
      </w:r>
    </w:p>
  </w:comment>
  <w:comment w:id="830" w:author="Ilkka Rinne" w:date="2021-07-27T14:37:00Z" w:initials="IR">
    <w:p w14:paraId="04BA7D57" w14:textId="2AD62F8F" w:rsidR="0047484D" w:rsidRDefault="0047484D">
      <w:pPr>
        <w:pStyle w:val="CommentText"/>
      </w:pPr>
      <w:r>
        <w:rPr>
          <w:rStyle w:val="CommentReference"/>
        </w:rPr>
        <w:annotationRef/>
      </w:r>
      <w:r>
        <w:t xml:space="preserve">This is interesting: in the v2.0 UML model in the </w:t>
      </w:r>
      <w:proofErr w:type="spellStart"/>
      <w:r w:rsidR="00755FFB" w:rsidRPr="00755FFB">
        <w:t>sparxcloud</w:t>
      </w:r>
      <w:proofErr w:type="spellEnd"/>
      <w:r w:rsidR="00755FFB">
        <w:t xml:space="preserve"> </w:t>
      </w:r>
      <w:r>
        <w:t xml:space="preserve">the shape is not an attribute of the </w:t>
      </w:r>
      <w:proofErr w:type="spellStart"/>
      <w:r>
        <w:t>SF_SpatialSamplingFeature</w:t>
      </w:r>
      <w:proofErr w:type="spellEnd"/>
      <w:r>
        <w:t>, but added for each of the specialized classes (point, curve, etc.)</w:t>
      </w:r>
      <w:r w:rsidR="00755FFB">
        <w:t>, but in the spec this association exists !!</w:t>
      </w:r>
    </w:p>
  </w:comment>
  <w:comment w:id="831" w:author="Ilkka Rinne" w:date="2021-08-03T15:34:00Z" w:initials="IR">
    <w:p w14:paraId="0E85C3AA" w14:textId="636277C9" w:rsidR="00316DFC" w:rsidRDefault="00316DFC">
      <w:pPr>
        <w:pStyle w:val="CommentText"/>
      </w:pPr>
      <w:r>
        <w:rPr>
          <w:rStyle w:val="CommentReference"/>
        </w:rPr>
        <w:annotationRef/>
      </w:r>
      <w:r>
        <w:t xml:space="preserve">Actually, the issue seems to be that the shape association is there in the </w:t>
      </w:r>
      <w:proofErr w:type="spellStart"/>
      <w:r>
        <w:t>SF_SpatialSamplingFeature</w:t>
      </w:r>
      <w:proofErr w:type="spellEnd"/>
      <w:r>
        <w:t>, but just not visible in any of the diagrams of the package</w:t>
      </w:r>
    </w:p>
  </w:comment>
  <w:comment w:id="843" w:author="Katharina Schleidt" w:date="2021-07-06T12:38:00Z" w:initials="KS">
    <w:p w14:paraId="472B9358" w14:textId="0BE28FA6" w:rsidR="0077641F" w:rsidRDefault="0077641F">
      <w:pPr>
        <w:pStyle w:val="CommentText"/>
      </w:pPr>
      <w:r>
        <w:rPr>
          <w:rStyle w:val="CommentReference"/>
        </w:rPr>
        <w:annotationRef/>
      </w:r>
      <w:r>
        <w:t>Why do we provide the requirement as a footnote here, otherwise don’t?</w:t>
      </w:r>
    </w:p>
  </w:comment>
  <w:comment w:id="888" w:author="Katharina Schleidt" w:date="2021-07-06T13:15:00Z" w:initials="KS">
    <w:p w14:paraId="716B3C31" w14:textId="1F170233" w:rsidR="0072232A" w:rsidRDefault="0072232A">
      <w:pPr>
        <w:pStyle w:val="CommentText"/>
      </w:pPr>
      <w:r>
        <w:rPr>
          <w:rStyle w:val="CommentReference"/>
        </w:rPr>
        <w:annotationRef/>
      </w:r>
      <w:r>
        <w:t>This Clause is missing, must be added!</w:t>
      </w:r>
    </w:p>
  </w:comment>
  <w:comment w:id="889" w:author="Ilkka Rinne" w:date="2021-07-27T14:47:00Z" w:initials="IR">
    <w:p w14:paraId="15BD48DE" w14:textId="4F6A6F24" w:rsidR="002852F4" w:rsidRDefault="002852F4">
      <w:pPr>
        <w:pStyle w:val="CommentText"/>
      </w:pPr>
      <w:r>
        <w:rPr>
          <w:rStyle w:val="CommentReference"/>
        </w:rPr>
        <w:annotationRef/>
      </w:r>
      <w:r>
        <w:t xml:space="preserve">Clause for the </w:t>
      </w:r>
      <w:proofErr w:type="spellStart"/>
      <w:r>
        <w:t>SampleTypeByMaterialClass</w:t>
      </w:r>
      <w:proofErr w:type="spellEnd"/>
      <w:r>
        <w:t xml:space="preserve">? Not </w:t>
      </w:r>
      <w:proofErr w:type="spellStart"/>
      <w:r>
        <w:t>neede</w:t>
      </w:r>
      <w:proofErr w:type="spellEnd"/>
      <w:r>
        <w:t xml:space="preserve"> IMHO, as it is only an informative example</w:t>
      </w:r>
    </w:p>
  </w:comment>
  <w:comment w:id="907" w:author="Katharina Schleidt" w:date="2021-07-06T13:15:00Z" w:initials="KS">
    <w:p w14:paraId="50BC33B8" w14:textId="278AFFF6" w:rsidR="0072232A" w:rsidRDefault="0072232A">
      <w:pPr>
        <w:pStyle w:val="CommentText"/>
      </w:pPr>
      <w:r>
        <w:rPr>
          <w:rStyle w:val="CommentReference"/>
        </w:rPr>
        <w:annotationRef/>
      </w:r>
      <w:r>
        <w:t>URL in footnote must be revisited</w:t>
      </w:r>
    </w:p>
  </w:comment>
  <w:comment w:id="908" w:author="Ilkka Rinne" w:date="2021-07-27T14:50:00Z" w:initials="IR">
    <w:p w14:paraId="7FD7FF8E" w14:textId="7646A605" w:rsidR="007240E3" w:rsidRDefault="007240E3">
      <w:pPr>
        <w:pStyle w:val="CommentText"/>
      </w:pPr>
      <w:r>
        <w:rPr>
          <w:rStyle w:val="CommentReference"/>
        </w:rPr>
        <w:annotationRef/>
      </w:r>
      <w:r>
        <w:t>Why, these are the IDs proposed to the NA?</w:t>
      </w:r>
    </w:p>
  </w:comment>
  <w:comment w:id="924" w:author="Katharina Schleidt" w:date="2021-07-06T13:16:00Z" w:initials="KS">
    <w:p w14:paraId="44BFA273" w14:textId="6EC58309" w:rsidR="0072232A" w:rsidRDefault="0072232A">
      <w:pPr>
        <w:pStyle w:val="CommentText"/>
      </w:pPr>
      <w:r>
        <w:rPr>
          <w:rStyle w:val="CommentReference"/>
        </w:rPr>
        <w:annotationRef/>
      </w:r>
      <w:r>
        <w:t>URL in footnote must be revisited</w:t>
      </w:r>
    </w:p>
  </w:comment>
  <w:comment w:id="925" w:author="Ilkka Rinne" w:date="2021-07-27T14:51:00Z" w:initials="IR">
    <w:p w14:paraId="0F5C1152" w14:textId="406A26A5" w:rsidR="007240E3" w:rsidRDefault="007240E3">
      <w:pPr>
        <w:pStyle w:val="CommentText"/>
      </w:pPr>
      <w:r>
        <w:rPr>
          <w:rStyle w:val="CommentReference"/>
        </w:rPr>
        <w:annotationRef/>
      </w:r>
      <w:r>
        <w:t>Same as above, what is wrong?</w:t>
      </w:r>
    </w:p>
  </w:comment>
  <w:comment w:id="953" w:author="Ilkka Rinne" w:date="2021-06-22T17:01:00Z" w:initials="IR">
    <w:p w14:paraId="01B9CE88" w14:textId="6D18EF13" w:rsidR="00D75FE8" w:rsidRDefault="00D75FE8">
      <w:pPr>
        <w:pStyle w:val="CommentText"/>
      </w:pPr>
      <w:r>
        <w:rPr>
          <w:rStyle w:val="CommentReference"/>
        </w:rPr>
        <w:annotationRef/>
      </w:r>
      <w:r>
        <w:t>This should not be changed, it’s the name of the 15-043r3</w:t>
      </w:r>
    </w:p>
  </w:comment>
  <w:comment w:id="954" w:author="Katharina Schleidt" w:date="2021-07-05T19:41:00Z" w:initials="KS">
    <w:p w14:paraId="177EAF64" w14:textId="77777777" w:rsidR="00116C6C" w:rsidRDefault="00116C6C">
      <w:pPr>
        <w:pStyle w:val="CommentText"/>
      </w:pPr>
      <w:r>
        <w:rPr>
          <w:rStyle w:val="CommentReference"/>
        </w:rPr>
        <w:annotationRef/>
      </w:r>
      <w:r>
        <w:t>Agreed, thus changed back!</w:t>
      </w:r>
    </w:p>
    <w:p w14:paraId="32B5CE8D" w14:textId="77777777" w:rsidR="00116C6C" w:rsidRDefault="00116C6C">
      <w:pPr>
        <w:pStyle w:val="CommentText"/>
      </w:pPr>
      <w:r>
        <w:t>Also noticed that Measurements is capital, thus should actually name the new version:</w:t>
      </w:r>
    </w:p>
    <w:p w14:paraId="170AB167" w14:textId="57B55318" w:rsidR="00116C6C" w:rsidRDefault="00116C6C">
      <w:pPr>
        <w:pStyle w:val="CommentText"/>
      </w:pPr>
      <w:r>
        <w:t>Observations, Measurements and Samples</w:t>
      </w:r>
    </w:p>
  </w:comment>
  <w:comment w:id="955" w:author="Katharina Schleidt" w:date="2021-07-05T19:41:00Z" w:initials="KS">
    <w:p w14:paraId="11F319AC" w14:textId="362C8346" w:rsidR="00116C6C" w:rsidRDefault="00116C6C">
      <w:pPr>
        <w:pStyle w:val="CommentText"/>
      </w:pPr>
      <w:r>
        <w:rPr>
          <w:rStyle w:val="CommentReference"/>
        </w:rPr>
        <w:annotationRef/>
      </w:r>
    </w:p>
  </w:comment>
  <w:comment w:id="958" w:author="Katharina Schleidt" w:date="2021-04-21T16:17:00Z" w:initials="KS">
    <w:p w14:paraId="450F829E" w14:textId="27DA4AAC" w:rsidR="00C35DAC" w:rsidRDefault="00C35DAC">
      <w:pPr>
        <w:pStyle w:val="CommentText"/>
      </w:pPr>
      <w:r>
        <w:rPr>
          <w:rStyle w:val="CommentReference"/>
        </w:rPr>
        <w:annotationRef/>
      </w:r>
      <w:r>
        <w:t>Should be referenced in bibliography</w:t>
      </w:r>
    </w:p>
  </w:comment>
  <w:comment w:id="959" w:author="Katharina Schleidt" w:date="2021-04-21T16:19:00Z" w:initials="KS">
    <w:p w14:paraId="59EC3B05" w14:textId="2E4EFD77" w:rsidR="00C35DAC" w:rsidRDefault="00C35DAC">
      <w:pPr>
        <w:pStyle w:val="CommentText"/>
      </w:pPr>
      <w:r>
        <w:rPr>
          <w:rStyle w:val="CommentReference"/>
        </w:rPr>
        <w:annotationRef/>
      </w:r>
      <w:r>
        <w:t>Add reference to bibliography</w:t>
      </w:r>
    </w:p>
  </w:comment>
  <w:comment w:id="960" w:author="Grellet Sylvain" w:date="2021-06-04T10:05:00Z" w:initials="GS">
    <w:p w14:paraId="5AA9D27D" w14:textId="124E8FB5" w:rsidR="0087602B" w:rsidRDefault="0087602B">
      <w:pPr>
        <w:pStyle w:val="CommentText"/>
      </w:pPr>
      <w:r>
        <w:rPr>
          <w:rStyle w:val="CommentReference"/>
        </w:rPr>
        <w:annotationRef/>
      </w:r>
      <w:r>
        <w:t xml:space="preserve">In was 19123:20xx with footnote ‘to be published’. Is that still the case </w:t>
      </w:r>
    </w:p>
  </w:comment>
  <w:comment w:id="961" w:author="Katharina Schleidt" w:date="2021-10-11T14:27:00Z" w:initials="KS">
    <w:p w14:paraId="2343ABD5" w14:textId="60CA6AFF" w:rsidR="00B763AC" w:rsidRDefault="00B763AC">
      <w:pPr>
        <w:pStyle w:val="CommentText"/>
      </w:pPr>
      <w:r>
        <w:rPr>
          <w:rStyle w:val="CommentReference"/>
        </w:rPr>
        <w:annotationRef/>
      </w:r>
      <w:r>
        <w:t>Devolving down to the 2005 version as the other one is lost in committee</w:t>
      </w:r>
    </w:p>
  </w:comment>
  <w:comment w:id="983" w:author="Katharina Schleidt" w:date="2021-04-21T16:29:00Z" w:initials="KS">
    <w:p w14:paraId="5058F449" w14:textId="16013ED5" w:rsidR="00C35DAC" w:rsidRDefault="00C35DAC">
      <w:pPr>
        <w:pStyle w:val="CommentText"/>
      </w:pPr>
      <w:r>
        <w:rPr>
          <w:rStyle w:val="CommentReference"/>
        </w:rPr>
        <w:annotationRef/>
      </w:r>
      <w:r>
        <w:t>Add reference to bibliography</w:t>
      </w:r>
    </w:p>
  </w:comment>
  <w:comment w:id="984" w:author="Grellet Sylvain" w:date="2021-06-04T10:06:00Z" w:initials="GS">
    <w:p w14:paraId="7BEE595E" w14:textId="77777777" w:rsidR="0087602B" w:rsidRDefault="0087602B" w:rsidP="0087602B">
      <w:pPr>
        <w:pStyle w:val="CommentText"/>
      </w:pPr>
      <w:r>
        <w:rPr>
          <w:rStyle w:val="CommentReference"/>
        </w:rPr>
        <w:annotationRef/>
      </w:r>
      <w:r>
        <w:rPr>
          <w:rStyle w:val="CommentReference"/>
        </w:rPr>
        <w:annotationRef/>
      </w:r>
      <w:r>
        <w:t xml:space="preserve">In was 19123:20xx with footnote ‘to be published’. Is that still the case </w:t>
      </w:r>
    </w:p>
    <w:p w14:paraId="011B37D4" w14:textId="0C3977FE" w:rsidR="0087602B" w:rsidRDefault="0087602B">
      <w:pPr>
        <w:pStyle w:val="CommentText"/>
      </w:pPr>
    </w:p>
  </w:comment>
  <w:comment w:id="985" w:author="Katharina Schleidt" w:date="2021-10-11T14:26:00Z" w:initials="KS">
    <w:p w14:paraId="34C2AC47" w14:textId="1B78C5CE" w:rsidR="00B763AC" w:rsidRDefault="00B763AC">
      <w:pPr>
        <w:pStyle w:val="CommentText"/>
      </w:pPr>
      <w:r>
        <w:rPr>
          <w:rStyle w:val="CommentReference"/>
        </w:rPr>
        <w:annotationRef/>
      </w:r>
      <w:r>
        <w:t>Devolving down to the 2005 version as the other one is lost in committee</w:t>
      </w:r>
    </w:p>
  </w:comment>
  <w:comment w:id="997" w:author="Katharina Schleidt" w:date="2021-04-21T15:06:00Z" w:initials="KS">
    <w:p w14:paraId="2D14E09D" w14:textId="43E8A5F7" w:rsidR="00C35DAC" w:rsidRDefault="00C35DAC">
      <w:pPr>
        <w:pStyle w:val="CommentText"/>
      </w:pPr>
      <w:r>
        <w:rPr>
          <w:rStyle w:val="CommentReference"/>
        </w:rPr>
        <w:annotationRef/>
      </w:r>
      <w:r>
        <w:t>Not cited</w:t>
      </w:r>
    </w:p>
  </w:comment>
  <w:comment w:id="1002" w:author="Katharina Schleidt" w:date="2021-04-21T15:07:00Z" w:initials="KS">
    <w:p w14:paraId="4F33C594" w14:textId="2A95E1FC" w:rsidR="00C35DAC" w:rsidRDefault="00C35DAC">
      <w:pPr>
        <w:pStyle w:val="CommentText"/>
      </w:pPr>
      <w:r>
        <w:rPr>
          <w:rStyle w:val="CommentReference"/>
        </w:rPr>
        <w:annotationRef/>
      </w:r>
      <w:r>
        <w:t>Not cited</w:t>
      </w:r>
    </w:p>
  </w:comment>
  <w:comment w:id="1005" w:author="Katharina Schleidt" w:date="2021-04-21T15:07:00Z" w:initials="KS">
    <w:p w14:paraId="530B4661" w14:textId="7076506A" w:rsidR="00C35DAC" w:rsidRDefault="00C35DAC">
      <w:pPr>
        <w:pStyle w:val="CommentText"/>
      </w:pPr>
      <w:r>
        <w:rPr>
          <w:rStyle w:val="CommentReference"/>
        </w:rPr>
        <w:annotationRef/>
      </w:r>
      <w:r>
        <w:t>Not cited</w:t>
      </w:r>
    </w:p>
  </w:comment>
  <w:comment w:id="1020" w:author="Katharina Schleidt" w:date="2021-04-21T15:18:00Z" w:initials="KS">
    <w:p w14:paraId="77B63496" w14:textId="61B41E88" w:rsidR="00C35DAC" w:rsidRDefault="00C35DAC">
      <w:pPr>
        <w:pStyle w:val="CommentText"/>
      </w:pPr>
      <w:r>
        <w:rPr>
          <w:rStyle w:val="CommentReference"/>
        </w:rPr>
        <w:annotationRef/>
      </w:r>
      <w:r>
        <w:t>This reference, while ancient, is quite interesting. Unfortunately the reference got deleted from the text, and I’m just too stupid to re-create it (tried all options for bibliographies and endnotes) – should be added to 7.1.2</w:t>
      </w:r>
    </w:p>
  </w:comment>
  <w:comment w:id="1021" w:author="Katharina Schleidt" w:date="2021-04-21T15:38:00Z" w:initials="KS">
    <w:p w14:paraId="29B2B18B" w14:textId="2FB49B5A" w:rsidR="00C35DAC" w:rsidRDefault="00C35DAC">
      <w:pPr>
        <w:pStyle w:val="CommentText"/>
      </w:pPr>
      <w:r>
        <w:rPr>
          <w:rStyle w:val="CommentReference"/>
        </w:rPr>
        <w:annotationRef/>
      </w:r>
      <w:r>
        <w:t>Should be referenced in text</w:t>
      </w:r>
    </w:p>
  </w:comment>
  <w:comment w:id="1022" w:author="Katharina Schleidt" w:date="2021-04-21T15:39:00Z" w:initials="KS">
    <w:p w14:paraId="493B1267" w14:textId="07E97465" w:rsidR="00C35DAC" w:rsidRDefault="00C35DAC">
      <w:pPr>
        <w:pStyle w:val="CommentText"/>
      </w:pPr>
      <w:r>
        <w:rPr>
          <w:rStyle w:val="CommentReference"/>
        </w:rPr>
        <w:annotationRef/>
      </w:r>
      <w:r>
        <w:t xml:space="preserve">Probably in </w:t>
      </w:r>
      <w:r w:rsidRPr="009A03C8">
        <w:t>7.3.1</w:t>
      </w:r>
      <w:r w:rsidRPr="009A03C8">
        <w:tab/>
        <w:t>Model consistency</w:t>
      </w:r>
      <w:r>
        <w:t xml:space="preserve"> as only place where we mention UoM</w:t>
      </w:r>
    </w:p>
  </w:comment>
  <w:comment w:id="1048" w:author="Katharina Schleidt" w:date="2021-04-21T15:40:00Z" w:initials="KS">
    <w:p w14:paraId="0BA6736C" w14:textId="78209F1E" w:rsidR="00C35DAC" w:rsidRDefault="00C35DAC">
      <w:pPr>
        <w:pStyle w:val="CommentText"/>
      </w:pPr>
      <w:r>
        <w:rPr>
          <w:rStyle w:val="CommentReference"/>
        </w:rPr>
        <w:annotationRef/>
      </w:r>
      <w:r>
        <w:t xml:space="preserve">Should be referenced in text, Probably in </w:t>
      </w:r>
      <w:r w:rsidRPr="009A03C8">
        <w:t>7.3.1</w:t>
      </w:r>
      <w:r w:rsidRPr="009A03C8">
        <w:tab/>
        <w:t>Model consistency</w:t>
      </w:r>
      <w:r>
        <w:t xml:space="preserve"> as only place where we mention UoM</w:t>
      </w:r>
    </w:p>
  </w:comment>
  <w:comment w:id="1056" w:author="Katharina Schleidt" w:date="2021-04-21T15:50:00Z" w:initials="KS">
    <w:p w14:paraId="54E46F88" w14:textId="0A0B8A45" w:rsidR="00C35DAC" w:rsidRDefault="00C35DAC">
      <w:pPr>
        <w:pStyle w:val="CommentText"/>
      </w:pPr>
      <w:r>
        <w:rPr>
          <w:rStyle w:val="CommentReference"/>
        </w:rPr>
        <w:annotationRef/>
      </w:r>
      <w:r>
        <w:t xml:space="preserve">Not referenced, but to my view relevant, text should be </w:t>
      </w:r>
      <w:proofErr w:type="spellStart"/>
      <w:r>
        <w:t>updatea´d</w:t>
      </w:r>
      <w:proofErr w:type="spellEnd"/>
    </w:p>
  </w:comment>
  <w:comment w:id="1058" w:author="Katharina Schleidt" w:date="2021-04-21T15:51:00Z" w:initials="KS">
    <w:p w14:paraId="31EBBEF5" w14:textId="77777777" w:rsidR="00C35DAC" w:rsidRDefault="00C35DAC" w:rsidP="002E3170">
      <w:pPr>
        <w:pStyle w:val="CommentText"/>
      </w:pPr>
      <w:r>
        <w:rPr>
          <w:rStyle w:val="CommentReference"/>
        </w:rPr>
        <w:annotationRef/>
      </w:r>
      <w:r>
        <w:t xml:space="preserve">Not referenced, but to my view relevant, text should be </w:t>
      </w:r>
      <w:proofErr w:type="spellStart"/>
      <w:r>
        <w:t>updatea´d</w:t>
      </w:r>
      <w:proofErr w:type="spellEnd"/>
    </w:p>
    <w:p w14:paraId="74B6D37D" w14:textId="3C09962B" w:rsidR="00C35DAC" w:rsidRDefault="00C35DAC">
      <w:pPr>
        <w:pStyle w:val="CommentText"/>
      </w:pPr>
    </w:p>
  </w:comment>
  <w:comment w:id="1061" w:author="Katharina Schleidt" w:date="2021-04-21T15:54:00Z" w:initials="KS">
    <w:p w14:paraId="01B75C61" w14:textId="77777777" w:rsidR="00C35DAC" w:rsidRDefault="00C35DAC">
      <w:pPr>
        <w:pStyle w:val="CommentText"/>
      </w:pPr>
      <w:r>
        <w:rPr>
          <w:rStyle w:val="CommentReference"/>
        </w:rPr>
        <w:annotationRef/>
      </w:r>
      <w:r>
        <w:t>Not references, should be added to text</w:t>
      </w:r>
    </w:p>
    <w:p w14:paraId="56D2CF4E" w14:textId="4FE0E4D3" w:rsidR="00C35DAC" w:rsidRDefault="00C35DAC">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C93E4C" w15:done="0"/>
  <w15:commentEx w15:paraId="7ECF2440" w15:done="0"/>
  <w15:commentEx w15:paraId="3CDEE08B" w15:done="0"/>
  <w15:commentEx w15:paraId="705D30D5" w15:done="0"/>
  <w15:commentEx w15:paraId="10039519" w15:done="0"/>
  <w15:commentEx w15:paraId="6312FE60" w15:done="0"/>
  <w15:commentEx w15:paraId="46E063EA" w15:done="0"/>
  <w15:commentEx w15:paraId="5B377FA6" w15:done="0"/>
  <w15:commentEx w15:paraId="6D26E063" w15:done="0"/>
  <w15:commentEx w15:paraId="1B204B96" w15:done="0"/>
  <w15:commentEx w15:paraId="1C20DCBA" w15:paraIdParent="1B204B96" w15:done="0"/>
  <w15:commentEx w15:paraId="2C551038" w15:done="0"/>
  <w15:commentEx w15:paraId="0A7546D9" w15:paraIdParent="2C551038" w15:done="0"/>
  <w15:commentEx w15:paraId="7405A633" w15:paraIdParent="2C551038" w15:done="0"/>
  <w15:commentEx w15:paraId="0B40D038" w15:done="0"/>
  <w15:commentEx w15:paraId="40D9C890" w15:done="0"/>
  <w15:commentEx w15:paraId="73E4837B" w15:done="0"/>
  <w15:commentEx w15:paraId="6762DB43" w15:done="0"/>
  <w15:commentEx w15:paraId="47D92B90" w15:done="0"/>
  <w15:commentEx w15:paraId="31A0462B" w15:done="0"/>
  <w15:commentEx w15:paraId="32B24ABE" w15:done="0"/>
  <w15:commentEx w15:paraId="4A21BDCF" w15:done="0"/>
  <w15:commentEx w15:paraId="0B7B8EDC" w15:done="0"/>
  <w15:commentEx w15:paraId="2F91CB9A" w15:done="0"/>
  <w15:commentEx w15:paraId="2D033F43" w15:done="0"/>
  <w15:commentEx w15:paraId="5E1AD639" w15:done="0"/>
  <w15:commentEx w15:paraId="7577F497" w15:done="0"/>
  <w15:commentEx w15:paraId="4ECD407A" w15:paraIdParent="7577F497" w15:done="0"/>
  <w15:commentEx w15:paraId="005A0ABE" w15:done="0"/>
  <w15:commentEx w15:paraId="44DBD84B" w15:done="0"/>
  <w15:commentEx w15:paraId="7360CDD7" w15:done="0"/>
  <w15:commentEx w15:paraId="1E6B4F76" w15:paraIdParent="7360CDD7" w15:done="0"/>
  <w15:commentEx w15:paraId="3CB5BC65" w15:done="0"/>
  <w15:commentEx w15:paraId="68F1BE2F" w15:done="0"/>
  <w15:commentEx w15:paraId="2E0B3C33" w15:done="0"/>
  <w15:commentEx w15:paraId="424453FE" w15:paraIdParent="2E0B3C33" w15:done="0"/>
  <w15:commentEx w15:paraId="770CC32A" w15:done="0"/>
  <w15:commentEx w15:paraId="04BA7D57" w15:done="0"/>
  <w15:commentEx w15:paraId="0E85C3AA" w15:paraIdParent="04BA7D57" w15:done="0"/>
  <w15:commentEx w15:paraId="472B9358" w15:done="0"/>
  <w15:commentEx w15:paraId="716B3C31" w15:done="0"/>
  <w15:commentEx w15:paraId="15BD48DE" w15:paraIdParent="716B3C31" w15:done="0"/>
  <w15:commentEx w15:paraId="50BC33B8" w15:done="0"/>
  <w15:commentEx w15:paraId="7FD7FF8E" w15:paraIdParent="50BC33B8" w15:done="0"/>
  <w15:commentEx w15:paraId="44BFA273" w15:done="0"/>
  <w15:commentEx w15:paraId="0F5C1152" w15:paraIdParent="44BFA273" w15:done="0"/>
  <w15:commentEx w15:paraId="01B9CE88" w15:done="0"/>
  <w15:commentEx w15:paraId="170AB167" w15:paraIdParent="01B9CE88" w15:done="0"/>
  <w15:commentEx w15:paraId="11F319AC" w15:paraIdParent="01B9CE88" w15:done="0"/>
  <w15:commentEx w15:paraId="450F829E" w15:done="0"/>
  <w15:commentEx w15:paraId="59EC3B05" w15:done="0"/>
  <w15:commentEx w15:paraId="5AA9D27D" w15:paraIdParent="59EC3B05" w15:done="0"/>
  <w15:commentEx w15:paraId="2343ABD5" w15:paraIdParent="59EC3B05" w15:done="0"/>
  <w15:commentEx w15:paraId="5058F449" w15:done="0"/>
  <w15:commentEx w15:paraId="011B37D4" w15:paraIdParent="5058F449" w15:done="0"/>
  <w15:commentEx w15:paraId="34C2AC47" w15:paraIdParent="5058F449" w15:done="0"/>
  <w15:commentEx w15:paraId="2D14E09D" w15:done="0"/>
  <w15:commentEx w15:paraId="4F33C594" w15:done="0"/>
  <w15:commentEx w15:paraId="530B4661" w15:done="0"/>
  <w15:commentEx w15:paraId="77B63496" w15:done="0"/>
  <w15:commentEx w15:paraId="29B2B18B" w15:done="0"/>
  <w15:commentEx w15:paraId="493B1267" w15:paraIdParent="29B2B18B" w15:done="0"/>
  <w15:commentEx w15:paraId="0BA6736C" w15:done="0"/>
  <w15:commentEx w15:paraId="54E46F88" w15:done="0"/>
  <w15:commentEx w15:paraId="74B6D37D" w15:done="0"/>
  <w15:commentEx w15:paraId="56D2CF4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DDF56" w16cex:dateUtc="2021-07-05T17:43:00Z"/>
  <w16cex:commentExtensible w16cex:durableId="242AAF2E" w16cex:dateUtc="2021-04-21T12:03:00Z"/>
  <w16cex:commentExtensible w16cex:durableId="242AAEF8" w16cex:dateUtc="2021-04-21T12:02:00Z"/>
  <w16cex:commentExtensible w16cex:durableId="242ACE2F" w16cex:dateUtc="2021-04-21T14:15:00Z"/>
  <w16cex:commentExtensible w16cex:durableId="24270621" w16cex:dateUtc="2021-04-18T17:25:00Z"/>
  <w16cex:commentExtensible w16cex:durableId="248D9E23" w16cex:dateUtc="2021-07-05T13:05:00Z"/>
  <w16cex:commentExtensible w16cex:durableId="245FDA31" w16cex:dateUtc="2021-05-31T19:57:00Z"/>
  <w16cex:commentExtensible w16cex:durableId="243D0B03" w16cex:dateUtc="2021-05-05T10:16:00Z"/>
  <w16cex:commentExtensible w16cex:durableId="247B305D" w16cex:dateUtc="2021-06-21T12:35:00Z"/>
  <w16cex:commentExtensible w16cex:durableId="242AADDC" w16cex:dateUtc="2021-04-21T11:57:00Z"/>
  <w16cex:commentExtensible w16cex:durableId="247D9149" w16cex:dateUtc="2021-06-23T07:54:00Z"/>
  <w16cex:commentExtensible w16cex:durableId="248DE2CA" w16cex:dateUtc="2021-07-05T17:58:00Z"/>
  <w16cex:commentExtensible w16cex:durableId="250EEC3D" w16cex:dateUtc="2021-10-11T15:00:00Z"/>
  <w16cex:commentExtensible w16cex:durableId="24AAAAB9" w16cex:dateUtc="2021-07-27T12:54:00Z"/>
  <w16cex:commentExtensible w16cex:durableId="24BBB4B7" w16cex:dateUtc="2021-08-09T11:05:00Z"/>
  <w16cex:commentExtensible w16cex:durableId="24BBC98E" w16cex:dateUtc="2021-08-09T12:34:00Z"/>
  <w16cex:commentExtensible w16cex:durableId="24BBCA25" w16cex:dateUtc="2021-08-09T12:37:00Z"/>
  <w16cex:commentExtensible w16cex:durableId="24BBCC41" w16cex:dateUtc="2021-08-09T12:46:00Z"/>
  <w16cex:commentExtensible w16cex:durableId="24BBCFD5" w16cex:dateUtc="2021-08-09T13:01:00Z"/>
  <w16cex:commentExtensible w16cex:durableId="248EC5FF" w16cex:dateUtc="2021-07-06T10:07:00Z"/>
  <w16cex:commentExtensible w16cex:durableId="24B3DFF4" w16cex:dateUtc="2021-08-03T12:32:00Z"/>
  <w16cex:commentExtensible w16cex:durableId="248EC60E" w16cex:dateUtc="2021-07-06T10:07:00Z"/>
  <w16cex:commentExtensible w16cex:durableId="24AA9341" w16cex:dateUtc="2021-07-27T11:14:00Z"/>
  <w16cex:commentExtensible w16cex:durableId="24AA97A4" w16cex:dateUtc="2021-07-27T11:33:00Z"/>
  <w16cex:commentExtensible w16cex:durableId="24AA97FF" w16cex:dateUtc="2021-07-27T11:34:00Z"/>
  <w16cex:commentExtensible w16cex:durableId="24AA9834" w16cex:dateUtc="2021-07-27T11:35:00Z"/>
  <w16cex:commentExtensible w16cex:durableId="24AA9889" w16cex:dateUtc="2021-07-27T11:36:00Z"/>
  <w16cex:commentExtensible w16cex:durableId="24AA98B2" w16cex:dateUtc="2021-07-27T11:37:00Z"/>
  <w16cex:commentExtensible w16cex:durableId="24B3E073" w16cex:dateUtc="2021-08-03T12:34:00Z"/>
  <w16cex:commentExtensible w16cex:durableId="248ECD45" w16cex:dateUtc="2021-07-06T10:38:00Z"/>
  <w16cex:commentExtensible w16cex:durableId="248ED5D9" w16cex:dateUtc="2021-07-06T11:15:00Z"/>
  <w16cex:commentExtensible w16cex:durableId="24AA9AFD" w16cex:dateUtc="2021-07-27T11:47:00Z"/>
  <w16cex:commentExtensible w16cex:durableId="248ED603" w16cex:dateUtc="2021-07-06T11:15:00Z"/>
  <w16cex:commentExtensible w16cex:durableId="24AA9BC2" w16cex:dateUtc="2021-07-27T11:50:00Z"/>
  <w16cex:commentExtensible w16cex:durableId="248ED610" w16cex:dateUtc="2021-07-06T11:16:00Z"/>
  <w16cex:commentExtensible w16cex:durableId="24AA9BDD" w16cex:dateUtc="2021-07-27T11:51:00Z"/>
  <w16cex:commentExtensible w16cex:durableId="247C95F8" w16cex:dateUtc="2021-06-22T14:01:00Z"/>
  <w16cex:commentExtensible w16cex:durableId="248DDECC" w16cex:dateUtc="2021-07-05T17:41:00Z"/>
  <w16cex:commentExtensible w16cex:durableId="248DDEEF" w16cex:dateUtc="2021-07-05T17:41:00Z"/>
  <w16cex:commentExtensible w16cex:durableId="242ACE97" w16cex:dateUtc="2021-04-21T14:17:00Z"/>
  <w16cex:commentExtensible w16cex:durableId="242ACF18" w16cex:dateUtc="2021-04-21T14:19:00Z"/>
  <w16cex:commentExtensible w16cex:durableId="250EC860" w16cex:dateUtc="2021-10-11T12:27:00Z"/>
  <w16cex:commentExtensible w16cex:durableId="242AD155" w16cex:dateUtc="2021-04-21T14:29:00Z"/>
  <w16cex:commentExtensible w16cex:durableId="250EC82E" w16cex:dateUtc="2021-10-11T12:26:00Z"/>
  <w16cex:commentExtensible w16cex:durableId="242ABE02" w16cex:dateUtc="2021-04-21T13:06:00Z"/>
  <w16cex:commentExtensible w16cex:durableId="242ABE1E" w16cex:dateUtc="2021-04-21T13:07:00Z"/>
  <w16cex:commentExtensible w16cex:durableId="242ABE2C" w16cex:dateUtc="2021-04-21T13:07:00Z"/>
  <w16cex:commentExtensible w16cex:durableId="242AC0E0" w16cex:dateUtc="2021-04-21T13:18:00Z"/>
  <w16cex:commentExtensible w16cex:durableId="242AC57D" w16cex:dateUtc="2021-04-21T13:38:00Z"/>
  <w16cex:commentExtensible w16cex:durableId="242AC5A0" w16cex:dateUtc="2021-04-21T13:39:00Z"/>
  <w16cex:commentExtensible w16cex:durableId="242AC5E9" w16cex:dateUtc="2021-04-21T13:40:00Z"/>
  <w16cex:commentExtensible w16cex:durableId="242AC859" w16cex:dateUtc="2021-04-21T13:50:00Z"/>
  <w16cex:commentExtensible w16cex:durableId="242AC87D" w16cex:dateUtc="2021-04-21T13:51:00Z"/>
  <w16cex:commentExtensible w16cex:durableId="242AC92C" w16cex:dateUtc="2021-04-21T13: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C93E4C" w16cid:durableId="248DDF56"/>
  <w16cid:commentId w16cid:paraId="7ECF2440" w16cid:durableId="242AAF2E"/>
  <w16cid:commentId w16cid:paraId="3CDEE08B" w16cid:durableId="242AAEF8"/>
  <w16cid:commentId w16cid:paraId="705D30D5" w16cid:durableId="242ACE2F"/>
  <w16cid:commentId w16cid:paraId="10039519" w16cid:durableId="24270621"/>
  <w16cid:commentId w16cid:paraId="6312FE60" w16cid:durableId="248D9E23"/>
  <w16cid:commentId w16cid:paraId="46E063EA" w16cid:durableId="245FDA31"/>
  <w16cid:commentId w16cid:paraId="5B377FA6" w16cid:durableId="243D0B03"/>
  <w16cid:commentId w16cid:paraId="6D26E063" w16cid:durableId="247B305D"/>
  <w16cid:commentId w16cid:paraId="1B204B96" w16cid:durableId="242AADDC"/>
  <w16cid:commentId w16cid:paraId="1C20DCBA" w16cid:durableId="24688369"/>
  <w16cid:commentId w16cid:paraId="2C551038" w16cid:durableId="247D9149"/>
  <w16cid:commentId w16cid:paraId="0A7546D9" w16cid:durableId="248DE2CA"/>
  <w16cid:commentId w16cid:paraId="7405A633" w16cid:durableId="250EEC3D"/>
  <w16cid:commentId w16cid:paraId="0B40D038" w16cid:durableId="24AAAAB9"/>
  <w16cid:commentId w16cid:paraId="40D9C890" w16cid:durableId="24BBB4B7"/>
  <w16cid:commentId w16cid:paraId="73E4837B" w16cid:durableId="2468836A"/>
  <w16cid:commentId w16cid:paraId="6762DB43" w16cid:durableId="24BBC98E"/>
  <w16cid:commentId w16cid:paraId="47D92B90" w16cid:durableId="24BBCA25"/>
  <w16cid:commentId w16cid:paraId="31A0462B" w16cid:durableId="24BBCC41"/>
  <w16cid:commentId w16cid:paraId="32B24ABE" w16cid:durableId="24BBCFD5"/>
  <w16cid:commentId w16cid:paraId="4A21BDCF" w16cid:durableId="247AD882"/>
  <w16cid:commentId w16cid:paraId="0B7B8EDC" w16cid:durableId="247AD883"/>
  <w16cid:commentId w16cid:paraId="2F91CB9A" w16cid:durableId="247AD884"/>
  <w16cid:commentId w16cid:paraId="2D033F43" w16cid:durableId="247AD885"/>
  <w16cid:commentId w16cid:paraId="5E1AD639" w16cid:durableId="247AD886"/>
  <w16cid:commentId w16cid:paraId="7577F497" w16cid:durableId="248EC5FF"/>
  <w16cid:commentId w16cid:paraId="4ECD407A" w16cid:durableId="24B3DFF4"/>
  <w16cid:commentId w16cid:paraId="005A0ABE" w16cid:durableId="248EC60E"/>
  <w16cid:commentId w16cid:paraId="44DBD84B" w16cid:durableId="24AA9341"/>
  <w16cid:commentId w16cid:paraId="7360CDD7" w16cid:durableId="248EC55D"/>
  <w16cid:commentId w16cid:paraId="1E6B4F76" w16cid:durableId="24AA97A4"/>
  <w16cid:commentId w16cid:paraId="3CB5BC65" w16cid:durableId="24AA97FF"/>
  <w16cid:commentId w16cid:paraId="68F1BE2F" w16cid:durableId="24AA9834"/>
  <w16cid:commentId w16cid:paraId="2E0B3C33" w16cid:durableId="248ECA2A"/>
  <w16cid:commentId w16cid:paraId="424453FE" w16cid:durableId="24AA9889"/>
  <w16cid:commentId w16cid:paraId="770CC32A" w16cid:durableId="248EC55E"/>
  <w16cid:commentId w16cid:paraId="04BA7D57" w16cid:durableId="24AA98B2"/>
  <w16cid:commentId w16cid:paraId="0E85C3AA" w16cid:durableId="24B3E073"/>
  <w16cid:commentId w16cid:paraId="472B9358" w16cid:durableId="248ECD45"/>
  <w16cid:commentId w16cid:paraId="716B3C31" w16cid:durableId="248ED5D9"/>
  <w16cid:commentId w16cid:paraId="15BD48DE" w16cid:durableId="24AA9AFD"/>
  <w16cid:commentId w16cid:paraId="50BC33B8" w16cid:durableId="248ED603"/>
  <w16cid:commentId w16cid:paraId="7FD7FF8E" w16cid:durableId="24AA9BC2"/>
  <w16cid:commentId w16cid:paraId="44BFA273" w16cid:durableId="248ED610"/>
  <w16cid:commentId w16cid:paraId="0F5C1152" w16cid:durableId="24AA9BDD"/>
  <w16cid:commentId w16cid:paraId="01B9CE88" w16cid:durableId="247C95F8"/>
  <w16cid:commentId w16cid:paraId="170AB167" w16cid:durableId="248DDECC"/>
  <w16cid:commentId w16cid:paraId="11F319AC" w16cid:durableId="248DDEEF"/>
  <w16cid:commentId w16cid:paraId="450F829E" w16cid:durableId="242ACE97"/>
  <w16cid:commentId w16cid:paraId="59EC3B05" w16cid:durableId="242ACF18"/>
  <w16cid:commentId w16cid:paraId="5AA9D27D" w16cid:durableId="2468836D"/>
  <w16cid:commentId w16cid:paraId="2343ABD5" w16cid:durableId="250EC860"/>
  <w16cid:commentId w16cid:paraId="5058F449" w16cid:durableId="242AD155"/>
  <w16cid:commentId w16cid:paraId="011B37D4" w16cid:durableId="2468836F"/>
  <w16cid:commentId w16cid:paraId="34C2AC47" w16cid:durableId="250EC82E"/>
  <w16cid:commentId w16cid:paraId="2D14E09D" w16cid:durableId="242ABE02"/>
  <w16cid:commentId w16cid:paraId="4F33C594" w16cid:durableId="242ABE1E"/>
  <w16cid:commentId w16cid:paraId="530B4661" w16cid:durableId="242ABE2C"/>
  <w16cid:commentId w16cid:paraId="77B63496" w16cid:durableId="242AC0E0"/>
  <w16cid:commentId w16cid:paraId="29B2B18B" w16cid:durableId="242AC57D"/>
  <w16cid:commentId w16cid:paraId="493B1267" w16cid:durableId="242AC5A0"/>
  <w16cid:commentId w16cid:paraId="0BA6736C" w16cid:durableId="242AC5E9"/>
  <w16cid:commentId w16cid:paraId="54E46F88" w16cid:durableId="242AC859"/>
  <w16cid:commentId w16cid:paraId="74B6D37D" w16cid:durableId="242AC87D"/>
  <w16cid:commentId w16cid:paraId="56D2CF4E" w16cid:durableId="242AC92C"/>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F905B5" w14:textId="77777777" w:rsidR="006528F9" w:rsidRDefault="006528F9">
      <w:pPr>
        <w:spacing w:after="0" w:line="240" w:lineRule="auto"/>
      </w:pPr>
      <w:r>
        <w:separator/>
      </w:r>
    </w:p>
  </w:endnote>
  <w:endnote w:type="continuationSeparator" w:id="0">
    <w:p w14:paraId="5A1C80A3" w14:textId="77777777" w:rsidR="006528F9" w:rsidRDefault="006528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BBC89" w14:textId="7AA76430" w:rsidR="00C35DAC" w:rsidRPr="00BA1CC8" w:rsidRDefault="00C35DAC"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sidR="000017EB">
      <w:rPr>
        <w:b/>
        <w:noProof/>
        <w:sz w:val="20"/>
      </w:rPr>
      <w:t>6</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3414F" w14:textId="77777777" w:rsidR="00C35DAC" w:rsidRDefault="00C35DAC"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2ED48" w14:textId="36DC47FA" w:rsidR="00C35DAC" w:rsidRPr="00BA1CC8" w:rsidRDefault="00C35DAC"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000017EB">
      <w:rPr>
        <w:noProof/>
      </w:rPr>
      <w:t>xii</w:t>
    </w:r>
    <w:r w:rsidRPr="00096387">
      <w:fldChar w:fldCharType="end"/>
    </w:r>
    <w:r w:rsidRPr="00BA1CC8">
      <w:rPr>
        <w:sz w:val="20"/>
      </w:rPr>
      <w:tab/>
    </w:r>
    <w:r w:rsidRPr="00096387">
      <w:rPr>
        <w:sz w:val="18"/>
        <w:szCs w:val="18"/>
      </w:rPr>
      <w:t xml:space="preserve">© </w:t>
    </w:r>
    <w:r>
      <w:rPr>
        <w:sz w:val="18"/>
        <w:szCs w:val="18"/>
      </w:rPr>
      <w:t xml:space="preserve">OGC and </w:t>
    </w:r>
    <w:r w:rsidRPr="00096387">
      <w:rPr>
        <w:sz w:val="18"/>
        <w:szCs w:val="18"/>
      </w:rPr>
      <w:t>ISO </w:t>
    </w:r>
    <w:r>
      <w:rPr>
        <w:sz w:val="18"/>
        <w:szCs w:val="18"/>
      </w:rPr>
      <w:t>2020</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B3662" w14:textId="5D6433EF" w:rsidR="00C35DAC" w:rsidRPr="00BA1CC8" w:rsidRDefault="00C35DAC" w:rsidP="003B153F">
    <w:pPr>
      <w:pStyle w:val="Footer"/>
      <w:spacing w:after="480" w:line="240" w:lineRule="atLeast"/>
      <w:rPr>
        <w:sz w:val="20"/>
      </w:rPr>
    </w:pPr>
    <w:r w:rsidRPr="00596E93">
      <w:rPr>
        <w:sz w:val="18"/>
        <w:szCs w:val="18"/>
      </w:rPr>
      <w:t xml:space="preserve">© </w:t>
    </w:r>
    <w:r>
      <w:rPr>
        <w:sz w:val="18"/>
        <w:szCs w:val="18"/>
      </w:rPr>
      <w:t xml:space="preserve">OGC and </w:t>
    </w:r>
    <w:r w:rsidRPr="00596E93">
      <w:rPr>
        <w:sz w:val="18"/>
        <w:szCs w:val="18"/>
      </w:rPr>
      <w:t>ISO </w:t>
    </w:r>
    <w:r>
      <w:rPr>
        <w:sz w:val="18"/>
        <w:szCs w:val="18"/>
      </w:rPr>
      <w:t>2020</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0017EB">
      <w:rPr>
        <w:noProof/>
      </w:rPr>
      <w:t>xi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D5485" w14:textId="7302D3B1" w:rsidR="00C35DAC" w:rsidRPr="00BA1CC8" w:rsidRDefault="00C35DAC"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0017EB">
      <w:rPr>
        <w:b/>
        <w:noProof/>
      </w:rPr>
      <w:t>172</w:t>
    </w:r>
    <w:r w:rsidRPr="008A6D64">
      <w:rPr>
        <w:b/>
      </w:rPr>
      <w:fldChar w:fldCharType="end"/>
    </w:r>
    <w:r w:rsidRPr="00BA1CC8">
      <w:rPr>
        <w:sz w:val="20"/>
      </w:rPr>
      <w:tab/>
    </w:r>
    <w:r w:rsidRPr="008A6D64">
      <w:rPr>
        <w:sz w:val="18"/>
        <w:szCs w:val="18"/>
      </w:rPr>
      <w:t xml:space="preserve">© </w:t>
    </w:r>
    <w:ins w:id="1092" w:author="Ilkka Rinne" w:date="2021-05-24T16:39:00Z">
      <w:r>
        <w:rPr>
          <w:sz w:val="18"/>
          <w:szCs w:val="18"/>
        </w:rPr>
        <w:t xml:space="preserve">OGC and </w:t>
      </w:r>
    </w:ins>
    <w:r w:rsidRPr="008A6D64">
      <w:rPr>
        <w:sz w:val="18"/>
        <w:szCs w:val="18"/>
      </w:rPr>
      <w:t>ISO</w:t>
    </w:r>
    <w:ins w:id="1093" w:author="Ilkka Rinne" w:date="2021-05-24T16:39:00Z">
      <w:r>
        <w:rPr>
          <w:sz w:val="18"/>
          <w:szCs w:val="18"/>
        </w:rPr>
        <w:t xml:space="preserve"> 2020</w:t>
      </w:r>
    </w:ins>
    <w:del w:id="1094" w:author="Ilkka Rinne" w:date="2021-05-24T16:39:00Z">
      <w:r w:rsidRPr="008A6D64" w:rsidDel="005D5EE1">
        <w:rPr>
          <w:sz w:val="18"/>
          <w:szCs w:val="18"/>
        </w:rPr>
        <w:delText> ####</w:delText>
      </w:r>
    </w:del>
    <w:r w:rsidRPr="008A6D64">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7A72D" w14:textId="385F3EE7" w:rsidR="00C35DAC" w:rsidRPr="00BA1CC8" w:rsidRDefault="00C35DAC" w:rsidP="003B153F">
    <w:pPr>
      <w:pStyle w:val="Footer"/>
      <w:spacing w:after="480" w:line="240" w:lineRule="exact"/>
      <w:rPr>
        <w:sz w:val="20"/>
      </w:rPr>
    </w:pPr>
    <w:r w:rsidRPr="00864D32">
      <w:rPr>
        <w:sz w:val="18"/>
        <w:szCs w:val="18"/>
      </w:rPr>
      <w:t xml:space="preserve">© </w:t>
    </w:r>
    <w:r>
      <w:rPr>
        <w:sz w:val="18"/>
        <w:szCs w:val="18"/>
      </w:rPr>
      <w:t xml:space="preserve">OGC and </w:t>
    </w:r>
    <w:r w:rsidRPr="00864D32">
      <w:rPr>
        <w:sz w:val="18"/>
        <w:szCs w:val="18"/>
      </w:rPr>
      <w:t>ISO </w:t>
    </w:r>
    <w:r>
      <w:rPr>
        <w:sz w:val="18"/>
        <w:szCs w:val="18"/>
      </w:rPr>
      <w:t>2020</w:t>
    </w:r>
    <w:r w:rsidRPr="00864D32">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000017EB">
      <w:rPr>
        <w:b/>
        <w:noProof/>
      </w:rPr>
      <w:t>173</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657686" w14:textId="77777777" w:rsidR="006528F9" w:rsidRDefault="006528F9">
      <w:pPr>
        <w:spacing w:after="0" w:line="240" w:lineRule="auto"/>
      </w:pPr>
      <w:r>
        <w:separator/>
      </w:r>
    </w:p>
  </w:footnote>
  <w:footnote w:type="continuationSeparator" w:id="0">
    <w:p w14:paraId="2847D4A3" w14:textId="77777777" w:rsidR="006528F9" w:rsidRDefault="006528F9">
      <w:pPr>
        <w:spacing w:after="0" w:line="240" w:lineRule="auto"/>
      </w:pPr>
      <w:r>
        <w:continuationSeparator/>
      </w:r>
    </w:p>
  </w:footnote>
  <w:footnote w:id="1">
    <w:p w14:paraId="15556EBD" w14:textId="6C9866FD" w:rsidR="00C634D8" w:rsidRPr="00C634D8" w:rsidRDefault="00C634D8">
      <w:pPr>
        <w:pStyle w:val="FootnoteText"/>
        <w:rPr>
          <w:lang w:val="fi-FI"/>
          <w:rPrChange w:id="844" w:author="Ilkka Rinne" w:date="2021-06-22T16:52:00Z">
            <w:rPr/>
          </w:rPrChange>
        </w:rPr>
      </w:pPr>
      <w:ins w:id="845" w:author="Ilkka Rinne" w:date="2021-06-22T16:52:00Z">
        <w:r>
          <w:rPr>
            <w:rStyle w:val="FootnoteReference"/>
          </w:rPr>
          <w:footnoteRef/>
        </w:r>
        <w:r>
          <w:t xml:space="preserve"> </w:t>
        </w:r>
        <w:r w:rsidRPr="00C634D8">
          <w:t>http://www.opengis.net/def/</w:t>
        </w:r>
      </w:ins>
      <w:ins w:id="846" w:author="Ilkka Rinne" w:date="2021-06-22T16:53:00Z">
        <w:r>
          <w:t>observation-</w:t>
        </w:r>
      </w:ins>
      <w:ins w:id="847" w:author="Ilkka Rinne" w:date="2021-06-22T16:52:00Z">
        <w:r>
          <w:t>collection</w:t>
        </w:r>
        <w:r w:rsidRPr="00C634D8">
          <w:t>-type/OGC/0/by-</w:t>
        </w:r>
      </w:ins>
      <w:ins w:id="848" w:author="Ilkka Rinne" w:date="2021-06-22T16:53:00Z">
        <w:r>
          <w:t>member-characteristics-semantics</w:t>
        </w:r>
      </w:ins>
    </w:p>
  </w:footnote>
  <w:footnote w:id="2">
    <w:p w14:paraId="482F1345" w14:textId="71ECD348" w:rsidR="00242114" w:rsidRPr="00242114" w:rsidRDefault="00242114">
      <w:pPr>
        <w:pStyle w:val="FootnoteText"/>
        <w:rPr>
          <w:lang w:val="fi-FI"/>
          <w:rPrChange w:id="909" w:author="Ilkka Rinne" w:date="2021-06-11T10:13:00Z">
            <w:rPr/>
          </w:rPrChange>
        </w:rPr>
      </w:pPr>
      <w:ins w:id="910" w:author="Ilkka Rinne" w:date="2021-06-11T10:13:00Z">
        <w:r>
          <w:rPr>
            <w:rStyle w:val="FootnoteReference"/>
          </w:rPr>
          <w:footnoteRef/>
        </w:r>
        <w:r w:rsidRPr="00726B65">
          <w:rPr>
            <w:lang w:val="fi-FI"/>
            <w:rPrChange w:id="911" w:author="Grellet Sylvain" w:date="2021-06-17T15:42:00Z">
              <w:rPr/>
            </w:rPrChange>
          </w:rPr>
          <w:t xml:space="preserve"> http://www.opengis.net/def/</w:t>
        </w:r>
      </w:ins>
      <w:ins w:id="912" w:author="Ilkka Rinne" w:date="2021-06-22T16:46:00Z">
        <w:r w:rsidR="00C634D8">
          <w:rPr>
            <w:lang w:val="fi-FI"/>
          </w:rPr>
          <w:t>observation-type</w:t>
        </w:r>
      </w:ins>
      <w:ins w:id="913" w:author="Ilkka Rinne" w:date="2021-06-11T10:13:00Z">
        <w:r w:rsidRPr="00726B65">
          <w:rPr>
            <w:lang w:val="fi-FI"/>
            <w:rPrChange w:id="914" w:author="Grellet Sylvain" w:date="2021-06-17T15:42:00Z">
              <w:rPr/>
            </w:rPrChange>
          </w:rPr>
          <w:t>/OGC/0/</w:t>
        </w:r>
      </w:ins>
      <w:ins w:id="915" w:author="Ilkka Rinne" w:date="2021-06-22T16:46:00Z">
        <w:r w:rsidR="00C634D8">
          <w:rPr>
            <w:lang w:val="fi-FI"/>
          </w:rPr>
          <w:t>b</w:t>
        </w:r>
      </w:ins>
      <w:ins w:id="916" w:author="Ilkka Rinne" w:date="2021-06-11T10:14:00Z">
        <w:r w:rsidRPr="00726B65">
          <w:rPr>
            <w:lang w:val="fi-FI"/>
            <w:rPrChange w:id="917" w:author="Grellet Sylvain" w:date="2021-06-17T15:42:00Z">
              <w:rPr/>
            </w:rPrChange>
          </w:rPr>
          <w:t>y</w:t>
        </w:r>
      </w:ins>
      <w:ins w:id="918" w:author="Ilkka Rinne" w:date="2021-06-22T16:47:00Z">
        <w:r w:rsidR="00C634D8">
          <w:rPr>
            <w:lang w:val="fi-FI"/>
          </w:rPr>
          <w:t>-r</w:t>
        </w:r>
      </w:ins>
      <w:ins w:id="919" w:author="Ilkka Rinne" w:date="2021-06-11T10:14:00Z">
        <w:r w:rsidRPr="00726B65">
          <w:rPr>
            <w:lang w:val="fi-FI"/>
            <w:rPrChange w:id="920" w:author="Grellet Sylvain" w:date="2021-06-17T15:42:00Z">
              <w:rPr/>
            </w:rPrChange>
          </w:rPr>
          <w:t>esult</w:t>
        </w:r>
      </w:ins>
      <w:ins w:id="921" w:author="Ilkka Rinne" w:date="2021-06-22T16:47:00Z">
        <w:r w:rsidR="00C634D8">
          <w:rPr>
            <w:lang w:val="fi-FI"/>
          </w:rPr>
          <w:t>-t</w:t>
        </w:r>
      </w:ins>
      <w:ins w:id="922" w:author="Ilkka Rinne" w:date="2021-06-11T10:14:00Z">
        <w:r w:rsidRPr="00726B65">
          <w:rPr>
            <w:lang w:val="fi-FI"/>
            <w:rPrChange w:id="923" w:author="Grellet Sylvain" w:date="2021-06-17T15:42:00Z">
              <w:rPr/>
            </w:rPrChange>
          </w:rPr>
          <w:t>ype</w:t>
        </w:r>
      </w:ins>
    </w:p>
  </w:footnote>
  <w:footnote w:id="3">
    <w:p w14:paraId="6C295466" w14:textId="5ED9AA23" w:rsidR="00242114" w:rsidRPr="00242114" w:rsidRDefault="00242114">
      <w:pPr>
        <w:pStyle w:val="FootnoteText"/>
        <w:rPr>
          <w:lang w:val="fi-FI"/>
          <w:rPrChange w:id="926" w:author="Ilkka Rinne" w:date="2021-06-11T10:14:00Z">
            <w:rPr/>
          </w:rPrChange>
        </w:rPr>
      </w:pPr>
      <w:ins w:id="927" w:author="Ilkka Rinne" w:date="2021-06-11T10:14:00Z">
        <w:r>
          <w:rPr>
            <w:rStyle w:val="FootnoteReference"/>
          </w:rPr>
          <w:footnoteRef/>
        </w:r>
        <w:r w:rsidRPr="00726B65">
          <w:rPr>
            <w:lang w:val="fi-FI"/>
            <w:rPrChange w:id="928" w:author="Grellet Sylvain" w:date="2021-06-17T15:42:00Z">
              <w:rPr/>
            </w:rPrChange>
          </w:rPr>
          <w:t xml:space="preserve"> </w:t>
        </w:r>
      </w:ins>
      <w:ins w:id="929" w:author="Ilkka Rinne" w:date="2021-06-11T10:15:00Z">
        <w:r w:rsidRPr="00726B65">
          <w:rPr>
            <w:lang w:val="fi-FI"/>
            <w:rPrChange w:id="930" w:author="Grellet Sylvain" w:date="2021-06-17T15:42:00Z">
              <w:rPr/>
            </w:rPrChange>
          </w:rPr>
          <w:t>http://www.opengis.net/def/</w:t>
        </w:r>
      </w:ins>
      <w:ins w:id="931" w:author="Ilkka Rinne" w:date="2021-06-22T16:47:00Z">
        <w:r w:rsidR="00C634D8">
          <w:rPr>
            <w:lang w:val="fi-FI"/>
          </w:rPr>
          <w:t>sample-type</w:t>
        </w:r>
      </w:ins>
      <w:ins w:id="932" w:author="Ilkka Rinne" w:date="2021-06-11T10:15:00Z">
        <w:r w:rsidRPr="00726B65">
          <w:rPr>
            <w:lang w:val="fi-FI"/>
            <w:rPrChange w:id="933" w:author="Grellet Sylvain" w:date="2021-06-17T15:42:00Z">
              <w:rPr/>
            </w:rPrChange>
          </w:rPr>
          <w:t>/OGC/0/</w:t>
        </w:r>
      </w:ins>
      <w:ins w:id="934" w:author="Ilkka Rinne" w:date="2021-06-22T16:47:00Z">
        <w:r w:rsidR="00C634D8">
          <w:rPr>
            <w:lang w:val="fi-FI"/>
          </w:rPr>
          <w:t>b</w:t>
        </w:r>
      </w:ins>
      <w:ins w:id="935" w:author="Ilkka Rinne" w:date="2021-06-11T10:15:00Z">
        <w:r w:rsidRPr="00726B65">
          <w:rPr>
            <w:lang w:val="fi-FI"/>
            <w:rPrChange w:id="936" w:author="Grellet Sylvain" w:date="2021-06-17T15:42:00Z">
              <w:rPr/>
            </w:rPrChange>
          </w:rPr>
          <w:t>y</w:t>
        </w:r>
      </w:ins>
      <w:ins w:id="937" w:author="Ilkka Rinne" w:date="2021-06-22T16:47:00Z">
        <w:r w:rsidR="00C634D8">
          <w:rPr>
            <w:lang w:val="fi-FI"/>
          </w:rPr>
          <w:t>-g</w:t>
        </w:r>
      </w:ins>
      <w:ins w:id="938" w:author="Ilkka Rinne" w:date="2021-06-11T10:15:00Z">
        <w:r w:rsidRPr="00726B65">
          <w:rPr>
            <w:lang w:val="fi-FI"/>
            <w:rPrChange w:id="939" w:author="Grellet Sylvain" w:date="2021-06-17T15:42:00Z">
              <w:rPr/>
            </w:rPrChange>
          </w:rPr>
          <w:t>eometry</w:t>
        </w:r>
      </w:ins>
      <w:ins w:id="940" w:author="Ilkka Rinne" w:date="2021-06-22T16:47:00Z">
        <w:r w:rsidR="00C634D8">
          <w:rPr>
            <w:lang w:val="fi-FI"/>
          </w:rPr>
          <w:t>-t</w:t>
        </w:r>
      </w:ins>
      <w:ins w:id="941" w:author="Ilkka Rinne" w:date="2021-06-11T10:15:00Z">
        <w:r w:rsidRPr="00726B65">
          <w:rPr>
            <w:lang w:val="fi-FI"/>
            <w:rPrChange w:id="942" w:author="Grellet Sylvain" w:date="2021-06-17T15:42:00Z">
              <w:rPr/>
            </w:rPrChange>
          </w:rPr>
          <w:t>ype</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109D5" w14:textId="7999DC6D" w:rsidR="00C35DAC" w:rsidRPr="00151316" w:rsidRDefault="00C35DAC" w:rsidP="004421EF">
    <w:pPr>
      <w:pStyle w:val="Header"/>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89092" w14:textId="0B2364B5" w:rsidR="00C35DAC" w:rsidRPr="005322A0" w:rsidRDefault="00C35DAC" w:rsidP="004421EF">
    <w:pPr>
      <w:pStyle w:val="Header"/>
      <w:spacing w:after="360"/>
      <w:rPr>
        <w:bCs/>
        <w:sz w:val="24"/>
        <w:szCs w:val="24"/>
      </w:rPr>
    </w:pPr>
    <w:r w:rsidRPr="005322A0">
      <w:rPr>
        <w:bCs/>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sidRPr="005322A0">
      <w:rPr>
        <w:bCs/>
        <w:sz w:val="24"/>
        <w:szCs w:val="24"/>
      </w:rPr>
      <w:t>and ISO 19156:2020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B317D" w14:textId="1EAA2F38" w:rsidR="00C35DAC" w:rsidRPr="004D16C0" w:rsidRDefault="00C35DAC" w:rsidP="004D16C0">
    <w:pPr>
      <w:pStyle w:val="Header"/>
      <w:spacing w:after="720" w:line="240" w:lineRule="exact"/>
      <w:jc w:val="lef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6BD6F" w14:textId="01E2474C" w:rsidR="00C35DAC" w:rsidRPr="004D16C0" w:rsidRDefault="00C35DAC" w:rsidP="00864D32">
    <w:pPr>
      <w:pStyle w:val="Header"/>
      <w:spacing w:after="720" w:line="240" w:lineRule="exact"/>
      <w:jc w:val="righ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 w15:restartNumberingAfterBreak="0">
    <w:nsid w:val="0079418F"/>
    <w:multiLevelType w:val="hybridMultilevel"/>
    <w:tmpl w:val="8ECE10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5"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A52B25"/>
    <w:multiLevelType w:val="multilevel"/>
    <w:tmpl w:val="D5221662"/>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0EAA5201"/>
    <w:multiLevelType w:val="multilevel"/>
    <w:tmpl w:val="62FE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9" w15:restartNumberingAfterBreak="0">
    <w:nsid w:val="13641472"/>
    <w:multiLevelType w:val="hybridMultilevel"/>
    <w:tmpl w:val="FE88323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F357741"/>
    <w:multiLevelType w:val="hybridMultilevel"/>
    <w:tmpl w:val="A90EE92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18" w15:restartNumberingAfterBreak="0">
    <w:nsid w:val="33C13A7F"/>
    <w:multiLevelType w:val="hybridMultilevel"/>
    <w:tmpl w:val="CE4CCE4C"/>
    <w:lvl w:ilvl="0" w:tplc="C4581D2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69C4694"/>
    <w:multiLevelType w:val="hybridMultilevel"/>
    <w:tmpl w:val="B4129386"/>
    <w:lvl w:ilvl="0" w:tplc="E2C8A718">
      <w:numFmt w:val="bullet"/>
      <w:lvlText w:val="-"/>
      <w:lvlJc w:val="left"/>
      <w:pPr>
        <w:tabs>
          <w:tab w:val="num" w:pos="360"/>
        </w:tabs>
        <w:ind w:left="360" w:hanging="360"/>
      </w:pPr>
      <w:rPr>
        <w:rFonts w:ascii="Times New Roman" w:eastAsia="Times New Roman" w:hAnsi="Times New Roman" w:hint="default"/>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cs="Times New Roman" w:hint="default"/>
      </w:rPr>
    </w:lvl>
    <w:lvl w:ilvl="3" w:tplc="04090001">
      <w:start w:val="1"/>
      <w:numFmt w:val="bullet"/>
      <w:lvlText w:val=""/>
      <w:lvlJc w:val="left"/>
      <w:pPr>
        <w:tabs>
          <w:tab w:val="num" w:pos="1800"/>
        </w:tabs>
        <w:ind w:left="1800" w:hanging="360"/>
      </w:pPr>
      <w:rPr>
        <w:rFonts w:ascii="Symbol" w:hAnsi="Symbol" w:cs="Times New Roman" w:hint="default"/>
      </w:rPr>
    </w:lvl>
    <w:lvl w:ilvl="4" w:tplc="04090003">
      <w:start w:val="1"/>
      <w:numFmt w:val="bullet"/>
      <w:lvlText w:val="o"/>
      <w:lvlJc w:val="left"/>
      <w:pPr>
        <w:tabs>
          <w:tab w:val="num" w:pos="2520"/>
        </w:tabs>
        <w:ind w:left="2520" w:hanging="360"/>
      </w:pPr>
      <w:rPr>
        <w:rFonts w:ascii="Courier New" w:hAnsi="Courier New" w:cs="Courier New" w:hint="default"/>
      </w:rPr>
    </w:lvl>
    <w:lvl w:ilvl="5" w:tplc="04090005">
      <w:start w:val="1"/>
      <w:numFmt w:val="bullet"/>
      <w:lvlText w:val=""/>
      <w:lvlJc w:val="left"/>
      <w:pPr>
        <w:tabs>
          <w:tab w:val="num" w:pos="3240"/>
        </w:tabs>
        <w:ind w:left="3240" w:hanging="360"/>
      </w:pPr>
      <w:rPr>
        <w:rFonts w:ascii="Wingdings" w:hAnsi="Wingdings" w:cs="Times New Roman" w:hint="default"/>
      </w:rPr>
    </w:lvl>
    <w:lvl w:ilvl="6" w:tplc="04090001">
      <w:start w:val="1"/>
      <w:numFmt w:val="bullet"/>
      <w:lvlText w:val=""/>
      <w:lvlJc w:val="left"/>
      <w:pPr>
        <w:tabs>
          <w:tab w:val="num" w:pos="3960"/>
        </w:tabs>
        <w:ind w:left="3960" w:hanging="360"/>
      </w:pPr>
      <w:rPr>
        <w:rFonts w:ascii="Symbol" w:hAnsi="Symbol" w:cs="Times New Roman" w:hint="default"/>
      </w:rPr>
    </w:lvl>
    <w:lvl w:ilvl="7" w:tplc="04090003">
      <w:start w:val="1"/>
      <w:numFmt w:val="bullet"/>
      <w:lvlText w:val="o"/>
      <w:lvlJc w:val="left"/>
      <w:pPr>
        <w:tabs>
          <w:tab w:val="num" w:pos="4680"/>
        </w:tabs>
        <w:ind w:left="4680" w:hanging="360"/>
      </w:pPr>
      <w:rPr>
        <w:rFonts w:ascii="Courier New" w:hAnsi="Courier New" w:cs="Courier New" w:hint="default"/>
      </w:rPr>
    </w:lvl>
    <w:lvl w:ilvl="8" w:tplc="04090005">
      <w:start w:val="1"/>
      <w:numFmt w:val="bullet"/>
      <w:lvlText w:val=""/>
      <w:lvlJc w:val="left"/>
      <w:pPr>
        <w:tabs>
          <w:tab w:val="num" w:pos="5400"/>
        </w:tabs>
        <w:ind w:left="5400" w:hanging="360"/>
      </w:pPr>
      <w:rPr>
        <w:rFonts w:ascii="Wingdings" w:hAnsi="Wingdings" w:cs="Times New Roman" w:hint="default"/>
      </w:rPr>
    </w:lvl>
  </w:abstractNum>
  <w:abstractNum w:abstractNumId="20"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E781F0A"/>
    <w:multiLevelType w:val="hybridMultilevel"/>
    <w:tmpl w:val="0B6A341C"/>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7"/>
  </w:num>
  <w:num w:numId="2">
    <w:abstractNumId w:val="17"/>
  </w:num>
  <w:num w:numId="3">
    <w:abstractNumId w:val="4"/>
  </w:num>
  <w:num w:numId="4">
    <w:abstractNumId w:val="4"/>
  </w:num>
  <w:num w:numId="5">
    <w:abstractNumId w:val="20"/>
  </w:num>
  <w:num w:numId="6">
    <w:abstractNumId w:val="14"/>
  </w:num>
  <w:num w:numId="7">
    <w:abstractNumId w:val="2"/>
  </w:num>
  <w:num w:numId="8">
    <w:abstractNumId w:val="21"/>
  </w:num>
  <w:num w:numId="9">
    <w:abstractNumId w:val="24"/>
  </w:num>
  <w:num w:numId="10">
    <w:abstractNumId w:val="11"/>
  </w:num>
  <w:num w:numId="11">
    <w:abstractNumId w:val="28"/>
  </w:num>
  <w:num w:numId="12">
    <w:abstractNumId w:val="18"/>
  </w:num>
  <w:num w:numId="13">
    <w:abstractNumId w:val="8"/>
  </w:num>
  <w:num w:numId="14">
    <w:abstractNumId w:val="12"/>
  </w:num>
  <w:num w:numId="15">
    <w:abstractNumId w:val="13"/>
  </w:num>
  <w:num w:numId="16">
    <w:abstractNumId w:val="15"/>
  </w:num>
  <w:num w:numId="17">
    <w:abstractNumId w:val="5"/>
  </w:num>
  <w:num w:numId="18">
    <w:abstractNumId w:val="22"/>
  </w:num>
  <w:num w:numId="19">
    <w:abstractNumId w:val="3"/>
  </w:num>
  <w:num w:numId="20">
    <w:abstractNumId w:val="27"/>
  </w:num>
  <w:num w:numId="21">
    <w:abstractNumId w:val="16"/>
  </w:num>
  <w:num w:numId="22">
    <w:abstractNumId w:val="23"/>
  </w:num>
  <w:num w:numId="23">
    <w:abstractNumId w:val="26"/>
  </w:num>
  <w:num w:numId="24">
    <w:abstractNumId w:val="25"/>
  </w:num>
  <w:num w:numId="25">
    <w:abstractNumId w:val="10"/>
  </w:num>
  <w:num w:numId="26">
    <w:abstractNumId w:val="9"/>
  </w:num>
  <w:num w:numId="27">
    <w:abstractNumId w:val="6"/>
  </w:num>
  <w:num w:numId="28">
    <w:abstractNumId w:val="0"/>
  </w:num>
  <w:num w:numId="29">
    <w:abstractNumId w:val="19"/>
  </w:num>
  <w:num w:numId="30">
    <w:abstractNumId w:val="7"/>
  </w:num>
  <w:num w:numId="31">
    <w:abstractNumId w:val="1"/>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ellet Sylvain">
    <w15:presenceInfo w15:providerId="AD" w15:userId="S-1-5-21-2010012501-463680302-1427260136-32563"/>
  </w15:person>
  <w15:person w15:author="Ilkka Rinne">
    <w15:presenceInfo w15:providerId="AD" w15:userId="S::ilkka.rinne@spatineo.com::ca07e417-12c1-4119-bfae-150af1fefb25"/>
  </w15:person>
  <w15:person w15:author="Katharina Schleidt">
    <w15:presenceInfo w15:providerId="Windows Live" w15:userId="9f2d63c35bd57b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mirrorMargins/>
  <w:hideSpellingErrors/>
  <w:proofState w:spelling="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6575"/>
    <w:rsid w:val="000017EB"/>
    <w:rsid w:val="00001DFA"/>
    <w:rsid w:val="00002F8F"/>
    <w:rsid w:val="00016FE3"/>
    <w:rsid w:val="00020674"/>
    <w:rsid w:val="00020E72"/>
    <w:rsid w:val="00021125"/>
    <w:rsid w:val="00022AAF"/>
    <w:rsid w:val="00026FFF"/>
    <w:rsid w:val="00027B73"/>
    <w:rsid w:val="000318B9"/>
    <w:rsid w:val="00031EDF"/>
    <w:rsid w:val="00032197"/>
    <w:rsid w:val="00037B3B"/>
    <w:rsid w:val="000416A8"/>
    <w:rsid w:val="00052262"/>
    <w:rsid w:val="0005379D"/>
    <w:rsid w:val="00054591"/>
    <w:rsid w:val="00054C95"/>
    <w:rsid w:val="00055455"/>
    <w:rsid w:val="00055EAB"/>
    <w:rsid w:val="000564D4"/>
    <w:rsid w:val="00060093"/>
    <w:rsid w:val="0006289D"/>
    <w:rsid w:val="00067877"/>
    <w:rsid w:val="000778C3"/>
    <w:rsid w:val="00083852"/>
    <w:rsid w:val="000839FA"/>
    <w:rsid w:val="00086042"/>
    <w:rsid w:val="0009594E"/>
    <w:rsid w:val="00096387"/>
    <w:rsid w:val="000A070A"/>
    <w:rsid w:val="000A0A7E"/>
    <w:rsid w:val="000A140B"/>
    <w:rsid w:val="000A32FE"/>
    <w:rsid w:val="000A3616"/>
    <w:rsid w:val="000B17DE"/>
    <w:rsid w:val="000B26B5"/>
    <w:rsid w:val="000B4F03"/>
    <w:rsid w:val="000C033F"/>
    <w:rsid w:val="000C11E2"/>
    <w:rsid w:val="000C3F94"/>
    <w:rsid w:val="000C435F"/>
    <w:rsid w:val="000C6285"/>
    <w:rsid w:val="000C70DD"/>
    <w:rsid w:val="000D0B49"/>
    <w:rsid w:val="000D1388"/>
    <w:rsid w:val="000E01BD"/>
    <w:rsid w:val="000F44D4"/>
    <w:rsid w:val="000F4699"/>
    <w:rsid w:val="000F7AC0"/>
    <w:rsid w:val="001042DA"/>
    <w:rsid w:val="00105813"/>
    <w:rsid w:val="001076A1"/>
    <w:rsid w:val="00114E5B"/>
    <w:rsid w:val="00116C6C"/>
    <w:rsid w:val="00117CD2"/>
    <w:rsid w:val="00121A78"/>
    <w:rsid w:val="00130432"/>
    <w:rsid w:val="00131573"/>
    <w:rsid w:val="00134DF7"/>
    <w:rsid w:val="001401CF"/>
    <w:rsid w:val="001435E4"/>
    <w:rsid w:val="001501CE"/>
    <w:rsid w:val="00154230"/>
    <w:rsid w:val="00161C5F"/>
    <w:rsid w:val="00164FC9"/>
    <w:rsid w:val="00165AA5"/>
    <w:rsid w:val="001663B7"/>
    <w:rsid w:val="0017013F"/>
    <w:rsid w:val="00174114"/>
    <w:rsid w:val="00175203"/>
    <w:rsid w:val="0018089C"/>
    <w:rsid w:val="00181B85"/>
    <w:rsid w:val="00182C3E"/>
    <w:rsid w:val="0018329C"/>
    <w:rsid w:val="0018668C"/>
    <w:rsid w:val="0019426E"/>
    <w:rsid w:val="00194DAA"/>
    <w:rsid w:val="0019781D"/>
    <w:rsid w:val="001A0B0F"/>
    <w:rsid w:val="001A325F"/>
    <w:rsid w:val="001A33D0"/>
    <w:rsid w:val="001A4204"/>
    <w:rsid w:val="001A42F9"/>
    <w:rsid w:val="001A49FA"/>
    <w:rsid w:val="001A5B74"/>
    <w:rsid w:val="001A72C4"/>
    <w:rsid w:val="001B02F3"/>
    <w:rsid w:val="001B0D6E"/>
    <w:rsid w:val="001B1E46"/>
    <w:rsid w:val="001B2AFB"/>
    <w:rsid w:val="001B51CD"/>
    <w:rsid w:val="001B6287"/>
    <w:rsid w:val="001B6D1E"/>
    <w:rsid w:val="001B7F53"/>
    <w:rsid w:val="001C372C"/>
    <w:rsid w:val="001C49AC"/>
    <w:rsid w:val="001C4DD3"/>
    <w:rsid w:val="001C54B6"/>
    <w:rsid w:val="001C6575"/>
    <w:rsid w:val="001D410B"/>
    <w:rsid w:val="001D4E0A"/>
    <w:rsid w:val="001D7D22"/>
    <w:rsid w:val="001E1837"/>
    <w:rsid w:val="001E635D"/>
    <w:rsid w:val="001F19D9"/>
    <w:rsid w:val="001F3195"/>
    <w:rsid w:val="00203CA4"/>
    <w:rsid w:val="00212EA1"/>
    <w:rsid w:val="00217BBC"/>
    <w:rsid w:val="002203E7"/>
    <w:rsid w:val="00220B53"/>
    <w:rsid w:val="00221ACE"/>
    <w:rsid w:val="002233D9"/>
    <w:rsid w:val="0022370E"/>
    <w:rsid w:val="00223E45"/>
    <w:rsid w:val="0022406E"/>
    <w:rsid w:val="00234065"/>
    <w:rsid w:val="002363FA"/>
    <w:rsid w:val="00242114"/>
    <w:rsid w:val="002423DA"/>
    <w:rsid w:val="0024409E"/>
    <w:rsid w:val="002446D4"/>
    <w:rsid w:val="00247DE8"/>
    <w:rsid w:val="00250A5E"/>
    <w:rsid w:val="0025166B"/>
    <w:rsid w:val="002623DA"/>
    <w:rsid w:val="00262485"/>
    <w:rsid w:val="00262594"/>
    <w:rsid w:val="00264063"/>
    <w:rsid w:val="00264095"/>
    <w:rsid w:val="00266DCF"/>
    <w:rsid w:val="00272D78"/>
    <w:rsid w:val="00273A96"/>
    <w:rsid w:val="002749EF"/>
    <w:rsid w:val="00275C1E"/>
    <w:rsid w:val="00280365"/>
    <w:rsid w:val="002815D9"/>
    <w:rsid w:val="00281EBA"/>
    <w:rsid w:val="00283976"/>
    <w:rsid w:val="002852F4"/>
    <w:rsid w:val="00287F52"/>
    <w:rsid w:val="002917CB"/>
    <w:rsid w:val="00294669"/>
    <w:rsid w:val="00294FB0"/>
    <w:rsid w:val="00295A39"/>
    <w:rsid w:val="002A075F"/>
    <w:rsid w:val="002A1711"/>
    <w:rsid w:val="002A2250"/>
    <w:rsid w:val="002A2967"/>
    <w:rsid w:val="002A61E5"/>
    <w:rsid w:val="002A7B9F"/>
    <w:rsid w:val="002B04B4"/>
    <w:rsid w:val="002B3426"/>
    <w:rsid w:val="002B39BE"/>
    <w:rsid w:val="002B4EBE"/>
    <w:rsid w:val="002B58C3"/>
    <w:rsid w:val="002B6928"/>
    <w:rsid w:val="002B7CCD"/>
    <w:rsid w:val="002C026F"/>
    <w:rsid w:val="002C1F08"/>
    <w:rsid w:val="002C3FBC"/>
    <w:rsid w:val="002C442C"/>
    <w:rsid w:val="002C453D"/>
    <w:rsid w:val="002D3D97"/>
    <w:rsid w:val="002E0796"/>
    <w:rsid w:val="002E3170"/>
    <w:rsid w:val="002E3536"/>
    <w:rsid w:val="002E3C88"/>
    <w:rsid w:val="002E57C8"/>
    <w:rsid w:val="002E624A"/>
    <w:rsid w:val="002F0C24"/>
    <w:rsid w:val="002F3554"/>
    <w:rsid w:val="002F5245"/>
    <w:rsid w:val="00300392"/>
    <w:rsid w:val="00300AFD"/>
    <w:rsid w:val="00301203"/>
    <w:rsid w:val="00301F07"/>
    <w:rsid w:val="00301F83"/>
    <w:rsid w:val="003021D1"/>
    <w:rsid w:val="0030485C"/>
    <w:rsid w:val="00306668"/>
    <w:rsid w:val="00311112"/>
    <w:rsid w:val="0031385F"/>
    <w:rsid w:val="00314414"/>
    <w:rsid w:val="00316DFC"/>
    <w:rsid w:val="00317E5D"/>
    <w:rsid w:val="00333718"/>
    <w:rsid w:val="0033464A"/>
    <w:rsid w:val="00337C34"/>
    <w:rsid w:val="00344888"/>
    <w:rsid w:val="00345B12"/>
    <w:rsid w:val="00350089"/>
    <w:rsid w:val="003509D5"/>
    <w:rsid w:val="00351155"/>
    <w:rsid w:val="00351E51"/>
    <w:rsid w:val="003565D4"/>
    <w:rsid w:val="0036145C"/>
    <w:rsid w:val="00366758"/>
    <w:rsid w:val="00371A47"/>
    <w:rsid w:val="00371A7E"/>
    <w:rsid w:val="00375F0D"/>
    <w:rsid w:val="00381F0F"/>
    <w:rsid w:val="00383A92"/>
    <w:rsid w:val="00383C9B"/>
    <w:rsid w:val="003855C8"/>
    <w:rsid w:val="003866D0"/>
    <w:rsid w:val="00386CFD"/>
    <w:rsid w:val="00393057"/>
    <w:rsid w:val="00393BE0"/>
    <w:rsid w:val="0039549A"/>
    <w:rsid w:val="00395E39"/>
    <w:rsid w:val="00395FE4"/>
    <w:rsid w:val="00397804"/>
    <w:rsid w:val="003A07BA"/>
    <w:rsid w:val="003A3ECC"/>
    <w:rsid w:val="003A54D1"/>
    <w:rsid w:val="003A5DDA"/>
    <w:rsid w:val="003A68D3"/>
    <w:rsid w:val="003B153F"/>
    <w:rsid w:val="003C2527"/>
    <w:rsid w:val="003C293C"/>
    <w:rsid w:val="003C64F4"/>
    <w:rsid w:val="003C74B7"/>
    <w:rsid w:val="003D24BC"/>
    <w:rsid w:val="003D2AB6"/>
    <w:rsid w:val="003D3E58"/>
    <w:rsid w:val="003D4D00"/>
    <w:rsid w:val="003D68CB"/>
    <w:rsid w:val="003E224E"/>
    <w:rsid w:val="003E45F3"/>
    <w:rsid w:val="003E5E45"/>
    <w:rsid w:val="003E77E7"/>
    <w:rsid w:val="003F30C1"/>
    <w:rsid w:val="003F5653"/>
    <w:rsid w:val="003F6E7C"/>
    <w:rsid w:val="0040049D"/>
    <w:rsid w:val="00400F60"/>
    <w:rsid w:val="00404DBD"/>
    <w:rsid w:val="00406340"/>
    <w:rsid w:val="00410BFB"/>
    <w:rsid w:val="00412EB8"/>
    <w:rsid w:val="0041703C"/>
    <w:rsid w:val="004224E8"/>
    <w:rsid w:val="00423449"/>
    <w:rsid w:val="00424D23"/>
    <w:rsid w:val="004262EC"/>
    <w:rsid w:val="004277A3"/>
    <w:rsid w:val="00430BBE"/>
    <w:rsid w:val="004312D8"/>
    <w:rsid w:val="00431328"/>
    <w:rsid w:val="00435ACC"/>
    <w:rsid w:val="00437D7C"/>
    <w:rsid w:val="004404E3"/>
    <w:rsid w:val="004408E7"/>
    <w:rsid w:val="004420BE"/>
    <w:rsid w:val="004421EF"/>
    <w:rsid w:val="004438A4"/>
    <w:rsid w:val="00447B29"/>
    <w:rsid w:val="00452AE7"/>
    <w:rsid w:val="00453D05"/>
    <w:rsid w:val="00455570"/>
    <w:rsid w:val="0045603C"/>
    <w:rsid w:val="004563C2"/>
    <w:rsid w:val="004611AB"/>
    <w:rsid w:val="00462F81"/>
    <w:rsid w:val="00464EA1"/>
    <w:rsid w:val="004652C7"/>
    <w:rsid w:val="00466170"/>
    <w:rsid w:val="00472422"/>
    <w:rsid w:val="00472D05"/>
    <w:rsid w:val="0047484D"/>
    <w:rsid w:val="0047527C"/>
    <w:rsid w:val="00475675"/>
    <w:rsid w:val="00475740"/>
    <w:rsid w:val="004762FB"/>
    <w:rsid w:val="004772BC"/>
    <w:rsid w:val="00481387"/>
    <w:rsid w:val="004864AE"/>
    <w:rsid w:val="00490CBC"/>
    <w:rsid w:val="00491C3C"/>
    <w:rsid w:val="004926C6"/>
    <w:rsid w:val="004A0FB4"/>
    <w:rsid w:val="004A3007"/>
    <w:rsid w:val="004A7FCE"/>
    <w:rsid w:val="004B13B4"/>
    <w:rsid w:val="004B3D3C"/>
    <w:rsid w:val="004B65BF"/>
    <w:rsid w:val="004B75DB"/>
    <w:rsid w:val="004C1046"/>
    <w:rsid w:val="004C241D"/>
    <w:rsid w:val="004C2EE3"/>
    <w:rsid w:val="004C400E"/>
    <w:rsid w:val="004D16C0"/>
    <w:rsid w:val="004D3810"/>
    <w:rsid w:val="004D5F28"/>
    <w:rsid w:val="004D5F35"/>
    <w:rsid w:val="004D6E49"/>
    <w:rsid w:val="004E4666"/>
    <w:rsid w:val="004E4A84"/>
    <w:rsid w:val="004E6E8E"/>
    <w:rsid w:val="004F5B04"/>
    <w:rsid w:val="004F7204"/>
    <w:rsid w:val="004F74A0"/>
    <w:rsid w:val="00501289"/>
    <w:rsid w:val="0050774B"/>
    <w:rsid w:val="0051369A"/>
    <w:rsid w:val="0051619A"/>
    <w:rsid w:val="0051668D"/>
    <w:rsid w:val="00522CA2"/>
    <w:rsid w:val="005256EF"/>
    <w:rsid w:val="00526284"/>
    <w:rsid w:val="00526508"/>
    <w:rsid w:val="00530A1C"/>
    <w:rsid w:val="005322A0"/>
    <w:rsid w:val="00540061"/>
    <w:rsid w:val="0054133A"/>
    <w:rsid w:val="0054203E"/>
    <w:rsid w:val="005438D7"/>
    <w:rsid w:val="00544E47"/>
    <w:rsid w:val="0054733A"/>
    <w:rsid w:val="0055112F"/>
    <w:rsid w:val="005531F0"/>
    <w:rsid w:val="0055579A"/>
    <w:rsid w:val="00562CBB"/>
    <w:rsid w:val="0056367A"/>
    <w:rsid w:val="00565627"/>
    <w:rsid w:val="0056682B"/>
    <w:rsid w:val="005671B8"/>
    <w:rsid w:val="00567D7E"/>
    <w:rsid w:val="00570653"/>
    <w:rsid w:val="00570EC2"/>
    <w:rsid w:val="00572E6E"/>
    <w:rsid w:val="0057786D"/>
    <w:rsid w:val="00584282"/>
    <w:rsid w:val="0058722D"/>
    <w:rsid w:val="0059116D"/>
    <w:rsid w:val="005922F1"/>
    <w:rsid w:val="00594FA6"/>
    <w:rsid w:val="00596027"/>
    <w:rsid w:val="00596E93"/>
    <w:rsid w:val="005978B9"/>
    <w:rsid w:val="005A3EC3"/>
    <w:rsid w:val="005A7051"/>
    <w:rsid w:val="005A7A3A"/>
    <w:rsid w:val="005B21D1"/>
    <w:rsid w:val="005B3EC6"/>
    <w:rsid w:val="005B517D"/>
    <w:rsid w:val="005C46DD"/>
    <w:rsid w:val="005C6D04"/>
    <w:rsid w:val="005D1FAA"/>
    <w:rsid w:val="005D5EE1"/>
    <w:rsid w:val="005D6017"/>
    <w:rsid w:val="005D62C6"/>
    <w:rsid w:val="005E1AE5"/>
    <w:rsid w:val="005E1D3A"/>
    <w:rsid w:val="005E29FD"/>
    <w:rsid w:val="005F3DF1"/>
    <w:rsid w:val="005F4F8B"/>
    <w:rsid w:val="005F51EB"/>
    <w:rsid w:val="005F790E"/>
    <w:rsid w:val="006050F3"/>
    <w:rsid w:val="00607FDE"/>
    <w:rsid w:val="00610D56"/>
    <w:rsid w:val="00611F60"/>
    <w:rsid w:val="00621028"/>
    <w:rsid w:val="00624A6C"/>
    <w:rsid w:val="0062664D"/>
    <w:rsid w:val="00626BFF"/>
    <w:rsid w:val="006301E0"/>
    <w:rsid w:val="006301FB"/>
    <w:rsid w:val="00631F81"/>
    <w:rsid w:val="00632253"/>
    <w:rsid w:val="006328C0"/>
    <w:rsid w:val="0064114F"/>
    <w:rsid w:val="00646EAE"/>
    <w:rsid w:val="006472F1"/>
    <w:rsid w:val="00650B87"/>
    <w:rsid w:val="0065218A"/>
    <w:rsid w:val="0065246E"/>
    <w:rsid w:val="006528F9"/>
    <w:rsid w:val="00653A0F"/>
    <w:rsid w:val="0065487C"/>
    <w:rsid w:val="006616CB"/>
    <w:rsid w:val="00661711"/>
    <w:rsid w:val="0067019B"/>
    <w:rsid w:val="00672B45"/>
    <w:rsid w:val="00673172"/>
    <w:rsid w:val="006748D2"/>
    <w:rsid w:val="00674F5B"/>
    <w:rsid w:val="006762B7"/>
    <w:rsid w:val="0068101F"/>
    <w:rsid w:val="006857A8"/>
    <w:rsid w:val="006900D9"/>
    <w:rsid w:val="00693CB6"/>
    <w:rsid w:val="006945FF"/>
    <w:rsid w:val="006A4671"/>
    <w:rsid w:val="006A527F"/>
    <w:rsid w:val="006A5540"/>
    <w:rsid w:val="006A769E"/>
    <w:rsid w:val="006A786D"/>
    <w:rsid w:val="006A7909"/>
    <w:rsid w:val="006B3A74"/>
    <w:rsid w:val="006B3EAA"/>
    <w:rsid w:val="006B6B2B"/>
    <w:rsid w:val="006C1E19"/>
    <w:rsid w:val="006C4C96"/>
    <w:rsid w:val="006D2D1E"/>
    <w:rsid w:val="006D3D76"/>
    <w:rsid w:val="006E3F0F"/>
    <w:rsid w:val="006E753C"/>
    <w:rsid w:val="006F017A"/>
    <w:rsid w:val="006F11B2"/>
    <w:rsid w:val="006F529E"/>
    <w:rsid w:val="006F73DD"/>
    <w:rsid w:val="0070143C"/>
    <w:rsid w:val="00703C45"/>
    <w:rsid w:val="00710C41"/>
    <w:rsid w:val="00711727"/>
    <w:rsid w:val="007157C4"/>
    <w:rsid w:val="007165D1"/>
    <w:rsid w:val="00720FED"/>
    <w:rsid w:val="0072134D"/>
    <w:rsid w:val="00721E6C"/>
    <w:rsid w:val="0072232A"/>
    <w:rsid w:val="007240E3"/>
    <w:rsid w:val="007245C5"/>
    <w:rsid w:val="00726B65"/>
    <w:rsid w:val="00727EBF"/>
    <w:rsid w:val="007309F0"/>
    <w:rsid w:val="00730D8D"/>
    <w:rsid w:val="00731373"/>
    <w:rsid w:val="007343C0"/>
    <w:rsid w:val="00736AE9"/>
    <w:rsid w:val="00736C6A"/>
    <w:rsid w:val="00740AD6"/>
    <w:rsid w:val="00744C55"/>
    <w:rsid w:val="00746751"/>
    <w:rsid w:val="007467A4"/>
    <w:rsid w:val="00751940"/>
    <w:rsid w:val="00752CFD"/>
    <w:rsid w:val="00753DA3"/>
    <w:rsid w:val="00754999"/>
    <w:rsid w:val="00755923"/>
    <w:rsid w:val="00755FFB"/>
    <w:rsid w:val="00757CC6"/>
    <w:rsid w:val="00757E07"/>
    <w:rsid w:val="00760C94"/>
    <w:rsid w:val="00762AED"/>
    <w:rsid w:val="007649EA"/>
    <w:rsid w:val="00766D13"/>
    <w:rsid w:val="00767B2F"/>
    <w:rsid w:val="007723AE"/>
    <w:rsid w:val="00774AF7"/>
    <w:rsid w:val="0077641F"/>
    <w:rsid w:val="007812F0"/>
    <w:rsid w:val="007813C1"/>
    <w:rsid w:val="00784D28"/>
    <w:rsid w:val="00786563"/>
    <w:rsid w:val="00793258"/>
    <w:rsid w:val="007957F3"/>
    <w:rsid w:val="007A1B4F"/>
    <w:rsid w:val="007A1C65"/>
    <w:rsid w:val="007A3DA8"/>
    <w:rsid w:val="007A5CB7"/>
    <w:rsid w:val="007B36B6"/>
    <w:rsid w:val="007B7029"/>
    <w:rsid w:val="007B72D0"/>
    <w:rsid w:val="007B7B6C"/>
    <w:rsid w:val="007C2205"/>
    <w:rsid w:val="007C375E"/>
    <w:rsid w:val="007C4EEE"/>
    <w:rsid w:val="007C7162"/>
    <w:rsid w:val="007D0826"/>
    <w:rsid w:val="007D38F1"/>
    <w:rsid w:val="007D3C2A"/>
    <w:rsid w:val="007E3A01"/>
    <w:rsid w:val="007E4DBA"/>
    <w:rsid w:val="007F0BF0"/>
    <w:rsid w:val="007F1CAA"/>
    <w:rsid w:val="007F2003"/>
    <w:rsid w:val="007F3B91"/>
    <w:rsid w:val="007F7F35"/>
    <w:rsid w:val="008001FB"/>
    <w:rsid w:val="008060DE"/>
    <w:rsid w:val="00810966"/>
    <w:rsid w:val="008116DA"/>
    <w:rsid w:val="00811A43"/>
    <w:rsid w:val="008123FB"/>
    <w:rsid w:val="008130AF"/>
    <w:rsid w:val="00813150"/>
    <w:rsid w:val="00813584"/>
    <w:rsid w:val="00813786"/>
    <w:rsid w:val="008138AD"/>
    <w:rsid w:val="008147D3"/>
    <w:rsid w:val="00815246"/>
    <w:rsid w:val="0082047C"/>
    <w:rsid w:val="008212CB"/>
    <w:rsid w:val="00821BA0"/>
    <w:rsid w:val="00821F18"/>
    <w:rsid w:val="0082560B"/>
    <w:rsid w:val="00826CBA"/>
    <w:rsid w:val="00830BAB"/>
    <w:rsid w:val="00835D52"/>
    <w:rsid w:val="00836E9B"/>
    <w:rsid w:val="00841E7A"/>
    <w:rsid w:val="008501DC"/>
    <w:rsid w:val="0085134E"/>
    <w:rsid w:val="008534CB"/>
    <w:rsid w:val="00854564"/>
    <w:rsid w:val="0086004D"/>
    <w:rsid w:val="00860411"/>
    <w:rsid w:val="00863761"/>
    <w:rsid w:val="00864D32"/>
    <w:rsid w:val="008713ED"/>
    <w:rsid w:val="0087292F"/>
    <w:rsid w:val="00874CE2"/>
    <w:rsid w:val="0087602B"/>
    <w:rsid w:val="00876998"/>
    <w:rsid w:val="008802B3"/>
    <w:rsid w:val="008802D5"/>
    <w:rsid w:val="008814B2"/>
    <w:rsid w:val="00881F88"/>
    <w:rsid w:val="00885E28"/>
    <w:rsid w:val="00887198"/>
    <w:rsid w:val="0089033E"/>
    <w:rsid w:val="008913AD"/>
    <w:rsid w:val="00891766"/>
    <w:rsid w:val="00897961"/>
    <w:rsid w:val="00897BB1"/>
    <w:rsid w:val="008A1D79"/>
    <w:rsid w:val="008A3988"/>
    <w:rsid w:val="008A4056"/>
    <w:rsid w:val="008A4F05"/>
    <w:rsid w:val="008A6D64"/>
    <w:rsid w:val="008B01FD"/>
    <w:rsid w:val="008B1B45"/>
    <w:rsid w:val="008B2473"/>
    <w:rsid w:val="008B3514"/>
    <w:rsid w:val="008D48B0"/>
    <w:rsid w:val="008D4ED7"/>
    <w:rsid w:val="008E22C4"/>
    <w:rsid w:val="008E2AAF"/>
    <w:rsid w:val="008E2BBE"/>
    <w:rsid w:val="008E396C"/>
    <w:rsid w:val="008F06DA"/>
    <w:rsid w:val="008F523D"/>
    <w:rsid w:val="008F767F"/>
    <w:rsid w:val="00904CF1"/>
    <w:rsid w:val="00905BA9"/>
    <w:rsid w:val="00914D4D"/>
    <w:rsid w:val="00916406"/>
    <w:rsid w:val="00917C89"/>
    <w:rsid w:val="00920189"/>
    <w:rsid w:val="009204AF"/>
    <w:rsid w:val="00920952"/>
    <w:rsid w:val="00926D7B"/>
    <w:rsid w:val="0093106F"/>
    <w:rsid w:val="00931950"/>
    <w:rsid w:val="00933112"/>
    <w:rsid w:val="00933944"/>
    <w:rsid w:val="00944710"/>
    <w:rsid w:val="009527D0"/>
    <w:rsid w:val="00953EFA"/>
    <w:rsid w:val="00960F54"/>
    <w:rsid w:val="009617CA"/>
    <w:rsid w:val="00964A56"/>
    <w:rsid w:val="009664CF"/>
    <w:rsid w:val="00967379"/>
    <w:rsid w:val="00967423"/>
    <w:rsid w:val="00971140"/>
    <w:rsid w:val="0097303B"/>
    <w:rsid w:val="009746CD"/>
    <w:rsid w:val="0098400C"/>
    <w:rsid w:val="00985CD7"/>
    <w:rsid w:val="00986076"/>
    <w:rsid w:val="009876F9"/>
    <w:rsid w:val="00992922"/>
    <w:rsid w:val="009940F8"/>
    <w:rsid w:val="00995B20"/>
    <w:rsid w:val="00995ECD"/>
    <w:rsid w:val="009A03C8"/>
    <w:rsid w:val="009A295C"/>
    <w:rsid w:val="009A3088"/>
    <w:rsid w:val="009A483C"/>
    <w:rsid w:val="009A5300"/>
    <w:rsid w:val="009B0228"/>
    <w:rsid w:val="009B0326"/>
    <w:rsid w:val="009B3BAC"/>
    <w:rsid w:val="009B52B4"/>
    <w:rsid w:val="009C34B8"/>
    <w:rsid w:val="009C397F"/>
    <w:rsid w:val="009C3FA8"/>
    <w:rsid w:val="009C4033"/>
    <w:rsid w:val="009D3677"/>
    <w:rsid w:val="009D5154"/>
    <w:rsid w:val="009D55D8"/>
    <w:rsid w:val="009E19B6"/>
    <w:rsid w:val="009E4931"/>
    <w:rsid w:val="009E7EE6"/>
    <w:rsid w:val="009F2BE1"/>
    <w:rsid w:val="009F640C"/>
    <w:rsid w:val="00A00624"/>
    <w:rsid w:val="00A02312"/>
    <w:rsid w:val="00A10C28"/>
    <w:rsid w:val="00A10CB4"/>
    <w:rsid w:val="00A10F3F"/>
    <w:rsid w:val="00A20D55"/>
    <w:rsid w:val="00A212C5"/>
    <w:rsid w:val="00A214B2"/>
    <w:rsid w:val="00A22DE5"/>
    <w:rsid w:val="00A23375"/>
    <w:rsid w:val="00A25173"/>
    <w:rsid w:val="00A26465"/>
    <w:rsid w:val="00A411C8"/>
    <w:rsid w:val="00A41CB8"/>
    <w:rsid w:val="00A4422D"/>
    <w:rsid w:val="00A45AE0"/>
    <w:rsid w:val="00A45C2E"/>
    <w:rsid w:val="00A50D78"/>
    <w:rsid w:val="00A515A7"/>
    <w:rsid w:val="00A5522C"/>
    <w:rsid w:val="00A62918"/>
    <w:rsid w:val="00A65307"/>
    <w:rsid w:val="00A674C0"/>
    <w:rsid w:val="00A75189"/>
    <w:rsid w:val="00A752AD"/>
    <w:rsid w:val="00A804AD"/>
    <w:rsid w:val="00A81E15"/>
    <w:rsid w:val="00A84654"/>
    <w:rsid w:val="00A84954"/>
    <w:rsid w:val="00A85929"/>
    <w:rsid w:val="00A86D99"/>
    <w:rsid w:val="00A86F83"/>
    <w:rsid w:val="00A871B5"/>
    <w:rsid w:val="00A91FCE"/>
    <w:rsid w:val="00A94DDF"/>
    <w:rsid w:val="00A9570F"/>
    <w:rsid w:val="00AA2C68"/>
    <w:rsid w:val="00AA31F7"/>
    <w:rsid w:val="00AA5AF1"/>
    <w:rsid w:val="00AA7748"/>
    <w:rsid w:val="00AB002C"/>
    <w:rsid w:val="00AB2043"/>
    <w:rsid w:val="00AB37E7"/>
    <w:rsid w:val="00AC0861"/>
    <w:rsid w:val="00AC19B2"/>
    <w:rsid w:val="00AC2754"/>
    <w:rsid w:val="00AC4649"/>
    <w:rsid w:val="00AC58A6"/>
    <w:rsid w:val="00AC59F3"/>
    <w:rsid w:val="00AD0128"/>
    <w:rsid w:val="00AD0812"/>
    <w:rsid w:val="00AD0D49"/>
    <w:rsid w:val="00AD7511"/>
    <w:rsid w:val="00AE2457"/>
    <w:rsid w:val="00AE29E2"/>
    <w:rsid w:val="00AE3296"/>
    <w:rsid w:val="00AE501B"/>
    <w:rsid w:val="00AE573C"/>
    <w:rsid w:val="00AE5CAB"/>
    <w:rsid w:val="00AE5D3D"/>
    <w:rsid w:val="00AE725C"/>
    <w:rsid w:val="00AF148B"/>
    <w:rsid w:val="00AF32F1"/>
    <w:rsid w:val="00AF49AE"/>
    <w:rsid w:val="00AF5823"/>
    <w:rsid w:val="00AF64CF"/>
    <w:rsid w:val="00AF79E3"/>
    <w:rsid w:val="00B00BFD"/>
    <w:rsid w:val="00B01162"/>
    <w:rsid w:val="00B0271B"/>
    <w:rsid w:val="00B125A5"/>
    <w:rsid w:val="00B1458A"/>
    <w:rsid w:val="00B204DF"/>
    <w:rsid w:val="00B22FAE"/>
    <w:rsid w:val="00B254B9"/>
    <w:rsid w:val="00B30A28"/>
    <w:rsid w:val="00B31D2B"/>
    <w:rsid w:val="00B32239"/>
    <w:rsid w:val="00B32DB8"/>
    <w:rsid w:val="00B40528"/>
    <w:rsid w:val="00B40DC0"/>
    <w:rsid w:val="00B4269E"/>
    <w:rsid w:val="00B42F45"/>
    <w:rsid w:val="00B46A74"/>
    <w:rsid w:val="00B519FE"/>
    <w:rsid w:val="00B52A66"/>
    <w:rsid w:val="00B56755"/>
    <w:rsid w:val="00B56DED"/>
    <w:rsid w:val="00B577B2"/>
    <w:rsid w:val="00B60127"/>
    <w:rsid w:val="00B63E0B"/>
    <w:rsid w:val="00B66C86"/>
    <w:rsid w:val="00B72769"/>
    <w:rsid w:val="00B72CE0"/>
    <w:rsid w:val="00B76059"/>
    <w:rsid w:val="00B763AC"/>
    <w:rsid w:val="00B7670B"/>
    <w:rsid w:val="00B76E6D"/>
    <w:rsid w:val="00B77025"/>
    <w:rsid w:val="00B80F08"/>
    <w:rsid w:val="00B82ACF"/>
    <w:rsid w:val="00B83404"/>
    <w:rsid w:val="00B83FE3"/>
    <w:rsid w:val="00B90971"/>
    <w:rsid w:val="00B9118A"/>
    <w:rsid w:val="00B913E0"/>
    <w:rsid w:val="00B93EE2"/>
    <w:rsid w:val="00B95291"/>
    <w:rsid w:val="00BA1F97"/>
    <w:rsid w:val="00BA3170"/>
    <w:rsid w:val="00BA6E9D"/>
    <w:rsid w:val="00BA74B6"/>
    <w:rsid w:val="00BB0767"/>
    <w:rsid w:val="00BB0E5D"/>
    <w:rsid w:val="00BB3581"/>
    <w:rsid w:val="00BB5772"/>
    <w:rsid w:val="00BB6BDA"/>
    <w:rsid w:val="00BC335E"/>
    <w:rsid w:val="00BC394B"/>
    <w:rsid w:val="00BC3B29"/>
    <w:rsid w:val="00BC3B35"/>
    <w:rsid w:val="00BC4B72"/>
    <w:rsid w:val="00BC4EF9"/>
    <w:rsid w:val="00BC7DC7"/>
    <w:rsid w:val="00BD2BCF"/>
    <w:rsid w:val="00BD34EF"/>
    <w:rsid w:val="00BE0500"/>
    <w:rsid w:val="00BE2BB7"/>
    <w:rsid w:val="00BE78DB"/>
    <w:rsid w:val="00BE79BC"/>
    <w:rsid w:val="00BF7921"/>
    <w:rsid w:val="00C0233E"/>
    <w:rsid w:val="00C0258F"/>
    <w:rsid w:val="00C06E23"/>
    <w:rsid w:val="00C13D3B"/>
    <w:rsid w:val="00C16135"/>
    <w:rsid w:val="00C23CE5"/>
    <w:rsid w:val="00C246BE"/>
    <w:rsid w:val="00C32E3D"/>
    <w:rsid w:val="00C33932"/>
    <w:rsid w:val="00C347D6"/>
    <w:rsid w:val="00C356AB"/>
    <w:rsid w:val="00C35DAC"/>
    <w:rsid w:val="00C3739F"/>
    <w:rsid w:val="00C44FEC"/>
    <w:rsid w:val="00C47793"/>
    <w:rsid w:val="00C518EB"/>
    <w:rsid w:val="00C62BF8"/>
    <w:rsid w:val="00C63000"/>
    <w:rsid w:val="00C634D8"/>
    <w:rsid w:val="00C6389F"/>
    <w:rsid w:val="00C6576A"/>
    <w:rsid w:val="00C66216"/>
    <w:rsid w:val="00C70D7F"/>
    <w:rsid w:val="00C73E4B"/>
    <w:rsid w:val="00C82685"/>
    <w:rsid w:val="00C83357"/>
    <w:rsid w:val="00C845B4"/>
    <w:rsid w:val="00C932A9"/>
    <w:rsid w:val="00C94F90"/>
    <w:rsid w:val="00CA068B"/>
    <w:rsid w:val="00CA136A"/>
    <w:rsid w:val="00CA1C0E"/>
    <w:rsid w:val="00CA2376"/>
    <w:rsid w:val="00CA2478"/>
    <w:rsid w:val="00CA3726"/>
    <w:rsid w:val="00CA3863"/>
    <w:rsid w:val="00CA4686"/>
    <w:rsid w:val="00CA49AB"/>
    <w:rsid w:val="00CA6447"/>
    <w:rsid w:val="00CA6CD2"/>
    <w:rsid w:val="00CB5B21"/>
    <w:rsid w:val="00CB5EBE"/>
    <w:rsid w:val="00CC1BB0"/>
    <w:rsid w:val="00CC3341"/>
    <w:rsid w:val="00CC3A78"/>
    <w:rsid w:val="00CC426C"/>
    <w:rsid w:val="00CC5129"/>
    <w:rsid w:val="00CC7C16"/>
    <w:rsid w:val="00CD3B91"/>
    <w:rsid w:val="00CD4852"/>
    <w:rsid w:val="00CD6F39"/>
    <w:rsid w:val="00CD7575"/>
    <w:rsid w:val="00CE109A"/>
    <w:rsid w:val="00CE2290"/>
    <w:rsid w:val="00CE68F1"/>
    <w:rsid w:val="00CF28F7"/>
    <w:rsid w:val="00CF4829"/>
    <w:rsid w:val="00CF482B"/>
    <w:rsid w:val="00CF52E2"/>
    <w:rsid w:val="00CF5361"/>
    <w:rsid w:val="00D00F84"/>
    <w:rsid w:val="00D03415"/>
    <w:rsid w:val="00D07D75"/>
    <w:rsid w:val="00D11429"/>
    <w:rsid w:val="00D11914"/>
    <w:rsid w:val="00D17000"/>
    <w:rsid w:val="00D21206"/>
    <w:rsid w:val="00D22139"/>
    <w:rsid w:val="00D224E8"/>
    <w:rsid w:val="00D23171"/>
    <w:rsid w:val="00D23B13"/>
    <w:rsid w:val="00D24395"/>
    <w:rsid w:val="00D25F53"/>
    <w:rsid w:val="00D31D1B"/>
    <w:rsid w:val="00D3285E"/>
    <w:rsid w:val="00D33289"/>
    <w:rsid w:val="00D3575B"/>
    <w:rsid w:val="00D3744B"/>
    <w:rsid w:val="00D40B05"/>
    <w:rsid w:val="00D4308C"/>
    <w:rsid w:val="00D43E04"/>
    <w:rsid w:val="00D469CD"/>
    <w:rsid w:val="00D471BA"/>
    <w:rsid w:val="00D50C12"/>
    <w:rsid w:val="00D50D2A"/>
    <w:rsid w:val="00D528AC"/>
    <w:rsid w:val="00D559E7"/>
    <w:rsid w:val="00D5670B"/>
    <w:rsid w:val="00D61F74"/>
    <w:rsid w:val="00D72BCD"/>
    <w:rsid w:val="00D73111"/>
    <w:rsid w:val="00D754EA"/>
    <w:rsid w:val="00D75FE8"/>
    <w:rsid w:val="00D763FF"/>
    <w:rsid w:val="00D80ABB"/>
    <w:rsid w:val="00D813EB"/>
    <w:rsid w:val="00D81955"/>
    <w:rsid w:val="00D83A5F"/>
    <w:rsid w:val="00D90141"/>
    <w:rsid w:val="00D904CA"/>
    <w:rsid w:val="00DA7447"/>
    <w:rsid w:val="00DB07B5"/>
    <w:rsid w:val="00DB2B9C"/>
    <w:rsid w:val="00DB4A09"/>
    <w:rsid w:val="00DB4CC3"/>
    <w:rsid w:val="00DC436E"/>
    <w:rsid w:val="00DC71B0"/>
    <w:rsid w:val="00DD1BA4"/>
    <w:rsid w:val="00DD3CBC"/>
    <w:rsid w:val="00DD55AE"/>
    <w:rsid w:val="00DE1F09"/>
    <w:rsid w:val="00DE4071"/>
    <w:rsid w:val="00DE4393"/>
    <w:rsid w:val="00DE5536"/>
    <w:rsid w:val="00DE6899"/>
    <w:rsid w:val="00DE7B7D"/>
    <w:rsid w:val="00DE7F9E"/>
    <w:rsid w:val="00DF121D"/>
    <w:rsid w:val="00DF7FF6"/>
    <w:rsid w:val="00E01BFE"/>
    <w:rsid w:val="00E01F9E"/>
    <w:rsid w:val="00E12BD6"/>
    <w:rsid w:val="00E20D05"/>
    <w:rsid w:val="00E22147"/>
    <w:rsid w:val="00E22F4E"/>
    <w:rsid w:val="00E26089"/>
    <w:rsid w:val="00E30262"/>
    <w:rsid w:val="00E3507C"/>
    <w:rsid w:val="00E37EA9"/>
    <w:rsid w:val="00E41035"/>
    <w:rsid w:val="00E45DE1"/>
    <w:rsid w:val="00E477AE"/>
    <w:rsid w:val="00E602F0"/>
    <w:rsid w:val="00E648AA"/>
    <w:rsid w:val="00E651B7"/>
    <w:rsid w:val="00E652EB"/>
    <w:rsid w:val="00E66E01"/>
    <w:rsid w:val="00E708E8"/>
    <w:rsid w:val="00E70DDA"/>
    <w:rsid w:val="00E73CAA"/>
    <w:rsid w:val="00E74D6C"/>
    <w:rsid w:val="00E76D6F"/>
    <w:rsid w:val="00E82F1B"/>
    <w:rsid w:val="00E848A0"/>
    <w:rsid w:val="00E87AAD"/>
    <w:rsid w:val="00E92803"/>
    <w:rsid w:val="00E962A8"/>
    <w:rsid w:val="00EA07A9"/>
    <w:rsid w:val="00EA2C75"/>
    <w:rsid w:val="00EA625A"/>
    <w:rsid w:val="00EA68E6"/>
    <w:rsid w:val="00EA7BD6"/>
    <w:rsid w:val="00EB1E19"/>
    <w:rsid w:val="00EB2691"/>
    <w:rsid w:val="00EB5FF5"/>
    <w:rsid w:val="00EC0238"/>
    <w:rsid w:val="00EC3D8D"/>
    <w:rsid w:val="00ED1BF8"/>
    <w:rsid w:val="00ED30E9"/>
    <w:rsid w:val="00ED3F68"/>
    <w:rsid w:val="00EE1D4D"/>
    <w:rsid w:val="00EE3585"/>
    <w:rsid w:val="00EE582C"/>
    <w:rsid w:val="00EE6350"/>
    <w:rsid w:val="00EF0232"/>
    <w:rsid w:val="00EF1691"/>
    <w:rsid w:val="00EF2851"/>
    <w:rsid w:val="00EF48D9"/>
    <w:rsid w:val="00EF6C7F"/>
    <w:rsid w:val="00F0125E"/>
    <w:rsid w:val="00F01CB8"/>
    <w:rsid w:val="00F024E9"/>
    <w:rsid w:val="00F02BC7"/>
    <w:rsid w:val="00F102C2"/>
    <w:rsid w:val="00F10C1B"/>
    <w:rsid w:val="00F11C2F"/>
    <w:rsid w:val="00F12AFC"/>
    <w:rsid w:val="00F144BE"/>
    <w:rsid w:val="00F15DD8"/>
    <w:rsid w:val="00F23B84"/>
    <w:rsid w:val="00F24D49"/>
    <w:rsid w:val="00F264E8"/>
    <w:rsid w:val="00F34853"/>
    <w:rsid w:val="00F350CB"/>
    <w:rsid w:val="00F36639"/>
    <w:rsid w:val="00F3713B"/>
    <w:rsid w:val="00F40BE9"/>
    <w:rsid w:val="00F41068"/>
    <w:rsid w:val="00F41D3D"/>
    <w:rsid w:val="00F44352"/>
    <w:rsid w:val="00F448D2"/>
    <w:rsid w:val="00F461D6"/>
    <w:rsid w:val="00F4636F"/>
    <w:rsid w:val="00F47185"/>
    <w:rsid w:val="00F53892"/>
    <w:rsid w:val="00F62F5A"/>
    <w:rsid w:val="00F64967"/>
    <w:rsid w:val="00F667C9"/>
    <w:rsid w:val="00F671A7"/>
    <w:rsid w:val="00F77288"/>
    <w:rsid w:val="00F77E4F"/>
    <w:rsid w:val="00F81ACE"/>
    <w:rsid w:val="00F828CA"/>
    <w:rsid w:val="00F83F62"/>
    <w:rsid w:val="00F841B5"/>
    <w:rsid w:val="00F85048"/>
    <w:rsid w:val="00F902C0"/>
    <w:rsid w:val="00F90523"/>
    <w:rsid w:val="00F90683"/>
    <w:rsid w:val="00F93C37"/>
    <w:rsid w:val="00F95F63"/>
    <w:rsid w:val="00F972D4"/>
    <w:rsid w:val="00FA0795"/>
    <w:rsid w:val="00FA1EFE"/>
    <w:rsid w:val="00FA2553"/>
    <w:rsid w:val="00FA2FF3"/>
    <w:rsid w:val="00FA3567"/>
    <w:rsid w:val="00FA549D"/>
    <w:rsid w:val="00FA791F"/>
    <w:rsid w:val="00FB34BB"/>
    <w:rsid w:val="00FC1FDA"/>
    <w:rsid w:val="00FC2372"/>
    <w:rsid w:val="00FC480B"/>
    <w:rsid w:val="00FC4FD1"/>
    <w:rsid w:val="00FC5146"/>
    <w:rsid w:val="00FC5ACC"/>
    <w:rsid w:val="00FD1995"/>
    <w:rsid w:val="00FD36EC"/>
    <w:rsid w:val="00FD5E24"/>
    <w:rsid w:val="00FD7B7C"/>
    <w:rsid w:val="00FE3432"/>
    <w:rsid w:val="00FE3E22"/>
    <w:rsid w:val="00FE7E61"/>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A1492F"/>
  <w15:chartTrackingRefBased/>
  <w15:docId w15:val="{617F7928-0433-EE42-B32E-36174B76A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289"/>
    <w:pPr>
      <w:tabs>
        <w:tab w:val="left" w:pos="403"/>
      </w:tabs>
      <w:spacing w:after="240" w:line="240" w:lineRule="atLeast"/>
      <w:jc w:val="both"/>
    </w:pPr>
    <w:rPr>
      <w:sz w:val="22"/>
      <w:szCs w:val="22"/>
      <w:lang w:val="en-GB"/>
    </w:rPr>
  </w:style>
  <w:style w:type="paragraph" w:styleId="Heading1">
    <w:name w:val="heading 1"/>
    <w:basedOn w:val="Normal"/>
    <w:next w:val="Normal"/>
    <w:link w:val="Heading1Ch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uiPriority w:val="4"/>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uiPriority w:val="5"/>
    <w:qFormat/>
    <w:rsid w:val="001B51CD"/>
    <w:pPr>
      <w:numPr>
        <w:ilvl w:val="4"/>
      </w:numPr>
      <w:tabs>
        <w:tab w:val="clear" w:pos="1140"/>
        <w:tab w:val="clear" w:pos="1360"/>
      </w:tabs>
      <w:outlineLvl w:val="4"/>
    </w:pPr>
  </w:style>
  <w:style w:type="paragraph" w:styleId="Heading6">
    <w:name w:val="heading 6"/>
    <w:basedOn w:val="Heading5"/>
    <w:next w:val="Normal"/>
    <w:link w:val="Heading6Char"/>
    <w:uiPriority w:val="6"/>
    <w:qFormat/>
    <w:rsid w:val="001B51CD"/>
    <w:pPr>
      <w:numPr>
        <w:ilvl w:val="5"/>
      </w:num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1B51CD"/>
    <w:rPr>
      <w:rFonts w:eastAsia="MS Mincho"/>
      <w:b/>
      <w:sz w:val="26"/>
      <w:szCs w:val="22"/>
      <w:lang w:val="en-GB" w:eastAsia="ja-JP"/>
    </w:rPr>
  </w:style>
  <w:style w:type="character" w:customStyle="1" w:styleId="Heading2Char">
    <w:name w:val="Heading 2 Char"/>
    <w:link w:val="Heading2"/>
    <w:uiPriority w:val="2"/>
    <w:rsid w:val="001B51CD"/>
    <w:rPr>
      <w:rFonts w:eastAsia="MS Mincho"/>
      <w:b/>
      <w:sz w:val="24"/>
      <w:szCs w:val="22"/>
      <w:lang w:val="en-GB" w:eastAsia="ja-JP"/>
    </w:rPr>
  </w:style>
  <w:style w:type="character" w:customStyle="1" w:styleId="Heading3Char">
    <w:name w:val="Heading 3 Char"/>
    <w:link w:val="Heading3"/>
    <w:uiPriority w:val="3"/>
    <w:rsid w:val="001B51CD"/>
    <w:rPr>
      <w:rFonts w:eastAsia="MS Mincho"/>
      <w:b/>
      <w:sz w:val="22"/>
      <w:szCs w:val="22"/>
      <w:lang w:val="en-GB" w:eastAsia="ja-JP"/>
    </w:rPr>
  </w:style>
  <w:style w:type="character" w:customStyle="1" w:styleId="Heading4Char">
    <w:name w:val="Heading 4 Char"/>
    <w:link w:val="Heading4"/>
    <w:uiPriority w:val="4"/>
    <w:rsid w:val="00F828CA"/>
    <w:rPr>
      <w:rFonts w:eastAsia="MS Mincho"/>
      <w:b/>
      <w:sz w:val="22"/>
      <w:szCs w:val="22"/>
      <w:lang w:val="en-GB" w:eastAsia="ja-JP"/>
    </w:rPr>
  </w:style>
  <w:style w:type="character" w:customStyle="1" w:styleId="Heading5Char">
    <w:name w:val="Heading 5 Char"/>
    <w:link w:val="Heading5"/>
    <w:uiPriority w:val="5"/>
    <w:rsid w:val="001B51CD"/>
    <w:rPr>
      <w:rFonts w:eastAsia="MS Mincho"/>
      <w:b/>
      <w:sz w:val="22"/>
      <w:szCs w:val="22"/>
      <w:lang w:val="en-GB" w:eastAsia="ja-JP"/>
    </w:rPr>
  </w:style>
  <w:style w:type="character" w:customStyle="1" w:styleId="Heading6Char">
    <w:name w:val="Heading 6 Char"/>
    <w:link w:val="Heading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clear" w:pos="403"/>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BodyText">
    <w:name w:val="Body Text"/>
    <w:basedOn w:val="Normal"/>
    <w:link w:val="BodyTextChar"/>
    <w:uiPriority w:val="99"/>
    <w:semiHidden/>
    <w:rsid w:val="00314414"/>
    <w:pPr>
      <w:tabs>
        <w:tab w:val="clear" w:pos="403"/>
      </w:tabs>
      <w:spacing w:after="120"/>
    </w:pPr>
    <w:rPr>
      <w:rFonts w:eastAsia="Times New Roman"/>
    </w:rPr>
  </w:style>
  <w:style w:type="character" w:customStyle="1" w:styleId="BodyTextChar">
    <w:name w:val="Body Text Char"/>
    <w:link w:val="BodyText"/>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semiHidden/>
    <w:unhideWhenUsed/>
    <w:rsid w:val="00F81ACE"/>
    <w:rPr>
      <w:color w:val="954F72" w:themeColor="followedHyperlink"/>
      <w:u w:val="single"/>
    </w:rPr>
  </w:style>
  <w:style w:type="paragraph" w:styleId="NormalWeb">
    <w:name w:val="Normal (Web)"/>
    <w:basedOn w:val="Normal"/>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DefaultParagraphFont"/>
    <w:uiPriority w:val="99"/>
    <w:semiHidden/>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semiHidden/>
    <w:qFormat/>
    <w:rsid w:val="008060DE"/>
    <w:pPr>
      <w:ind w:left="720"/>
      <w:contextualSpacing/>
      <w:jc w:val="left"/>
    </w:pPr>
  </w:style>
  <w:style w:type="paragraph" w:styleId="Caption">
    <w:name w:val="caption"/>
    <w:basedOn w:val="Normal"/>
    <w:next w:val="Normal"/>
    <w:uiPriority w:val="35"/>
    <w:unhideWhenUsed/>
    <w:qFormat/>
    <w:rsid w:val="005256EF"/>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eastAsia="en-GB"/>
    </w:rPr>
  </w:style>
  <w:style w:type="paragraph" w:styleId="TOCHeading">
    <w:name w:val="TOC Heading"/>
    <w:basedOn w:val="Heading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rsid w:val="00584282"/>
    <w:pPr>
      <w:tabs>
        <w:tab w:val="clear" w:pos="403"/>
      </w:tabs>
      <w:spacing w:after="220" w:line="240" w:lineRule="auto"/>
      <w:jc w:val="right"/>
    </w:pPr>
    <w:rPr>
      <w:rFonts w:ascii="Times New Roman" w:eastAsia="Times New Roman" w:hAnsi="Times New Roman"/>
      <w:b/>
      <w:color w:val="000000"/>
      <w:sz w:val="24"/>
      <w:szCs w:val="20"/>
    </w:rPr>
  </w:style>
  <w:style w:type="paragraph" w:customStyle="1" w:styleId="OGCClause">
    <w:name w:val="OGC Clause"/>
    <w:basedOn w:val="Normal"/>
    <w:next w:val="Normal"/>
    <w:autoRedefine/>
    <w:rsid w:val="00BC4EF9"/>
    <w:pPr>
      <w:keepNext/>
      <w:numPr>
        <w:numId w:val="28"/>
      </w:numPr>
      <w:tabs>
        <w:tab w:val="clear" w:pos="403"/>
        <w:tab w:val="left" w:pos="400"/>
      </w:tabs>
      <w:spacing w:before="960" w:after="310" w:line="240" w:lineRule="auto"/>
      <w:jc w:val="left"/>
    </w:pPr>
    <w:rPr>
      <w:rFonts w:ascii="Times New Roman" w:eastAsia="Times New Roman" w:hAnsi="Times New Roman"/>
      <w:b/>
      <w:sz w:val="28"/>
      <w:szCs w:val="20"/>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tabs>
        <w:tab w:val="clear" w:pos="403"/>
      </w:tabs>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CommentReference">
    <w:name w:val="annotation reference"/>
    <w:basedOn w:val="DefaultParagraphFont"/>
    <w:uiPriority w:val="99"/>
    <w:semiHidden/>
    <w:unhideWhenUsed/>
    <w:rsid w:val="001B02F3"/>
    <w:rPr>
      <w:sz w:val="16"/>
      <w:szCs w:val="16"/>
    </w:rPr>
  </w:style>
  <w:style w:type="paragraph" w:styleId="CommentText">
    <w:name w:val="annotation text"/>
    <w:basedOn w:val="Normal"/>
    <w:link w:val="CommentTextChar"/>
    <w:uiPriority w:val="99"/>
    <w:semiHidden/>
    <w:unhideWhenUsed/>
    <w:rsid w:val="001B02F3"/>
    <w:pPr>
      <w:spacing w:line="240" w:lineRule="auto"/>
    </w:pPr>
    <w:rPr>
      <w:sz w:val="20"/>
      <w:szCs w:val="20"/>
    </w:rPr>
  </w:style>
  <w:style w:type="character" w:customStyle="1" w:styleId="CommentTextChar">
    <w:name w:val="Comment Text Char"/>
    <w:basedOn w:val="DefaultParagraphFont"/>
    <w:link w:val="CommentText"/>
    <w:uiPriority w:val="99"/>
    <w:semiHidden/>
    <w:rsid w:val="001B02F3"/>
    <w:rPr>
      <w:lang w:val="en-GB"/>
    </w:rPr>
  </w:style>
  <w:style w:type="paragraph" w:styleId="CommentSubject">
    <w:name w:val="annotation subject"/>
    <w:basedOn w:val="CommentText"/>
    <w:next w:val="CommentText"/>
    <w:link w:val="CommentSubjectChar"/>
    <w:uiPriority w:val="99"/>
    <w:semiHidden/>
    <w:unhideWhenUsed/>
    <w:rsid w:val="001B02F3"/>
    <w:rPr>
      <w:b/>
      <w:bCs/>
    </w:rPr>
  </w:style>
  <w:style w:type="character" w:customStyle="1" w:styleId="CommentSubjectChar">
    <w:name w:val="Comment Subject Char"/>
    <w:basedOn w:val="CommentTextChar"/>
    <w:link w:val="CommentSubject"/>
    <w:uiPriority w:val="99"/>
    <w:semiHidden/>
    <w:rsid w:val="001B02F3"/>
    <w:rPr>
      <w:b/>
      <w:bCs/>
      <w:lang w:val="en-GB"/>
    </w:rPr>
  </w:style>
  <w:style w:type="paragraph" w:styleId="EndnoteText">
    <w:name w:val="endnote text"/>
    <w:basedOn w:val="Normal"/>
    <w:link w:val="EndnoteTextChar"/>
    <w:uiPriority w:val="99"/>
    <w:semiHidden/>
    <w:unhideWhenUsed/>
    <w:rsid w:val="003A68D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A68D3"/>
    <w:rPr>
      <w:lang w:val="en-GB"/>
    </w:rPr>
  </w:style>
  <w:style w:type="character" w:styleId="EndnoteReference">
    <w:name w:val="endnote reference"/>
    <w:basedOn w:val="DefaultParagraphFont"/>
    <w:uiPriority w:val="99"/>
    <w:semiHidden/>
    <w:unhideWhenUsed/>
    <w:rsid w:val="003A68D3"/>
    <w:rPr>
      <w:vertAlign w:val="superscript"/>
    </w:rPr>
  </w:style>
  <w:style w:type="paragraph" w:styleId="Revision">
    <w:name w:val="Revision"/>
    <w:hidden/>
    <w:uiPriority w:val="99"/>
    <w:semiHidden/>
    <w:rsid w:val="00AE5CAB"/>
    <w:rPr>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emf"/><Relationship Id="rId21" Type="http://schemas.openxmlformats.org/officeDocument/2006/relationships/hyperlink" Target="https://www.iso.org/iso-standards-and-patents.html" TargetMode="External"/><Relationship Id="rId42" Type="http://schemas.openxmlformats.org/officeDocument/2006/relationships/image" Target="media/image6.png"/><Relationship Id="rId63" Type="http://schemas.openxmlformats.org/officeDocument/2006/relationships/image" Target="media/image27.svg"/><Relationship Id="rId84" Type="http://schemas.openxmlformats.org/officeDocument/2006/relationships/image" Target="media/image48.emf"/><Relationship Id="rId138" Type="http://schemas.openxmlformats.org/officeDocument/2006/relationships/image" Target="media/image102.svg"/><Relationship Id="rId159" Type="http://schemas.openxmlformats.org/officeDocument/2006/relationships/image" Target="media/image123.png"/><Relationship Id="rId170" Type="http://schemas.openxmlformats.org/officeDocument/2006/relationships/image" Target="media/image134.png"/><Relationship Id="rId191" Type="http://schemas.openxmlformats.org/officeDocument/2006/relationships/hyperlink" Target="http://www.qudt.org/" TargetMode="External"/><Relationship Id="rId107" Type="http://schemas.openxmlformats.org/officeDocument/2006/relationships/image" Target="media/image71.png"/><Relationship Id="rId11" Type="http://schemas.openxmlformats.org/officeDocument/2006/relationships/endnotes" Target="endnotes.xml"/><Relationship Id="rId32" Type="http://schemas.openxmlformats.org/officeDocument/2006/relationships/image" Target="media/image2.svg"/><Relationship Id="rId53" Type="http://schemas.openxmlformats.org/officeDocument/2006/relationships/image" Target="media/image17.svg"/><Relationship Id="rId74" Type="http://schemas.openxmlformats.org/officeDocument/2006/relationships/image" Target="media/image38.sv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customXml" Target="../customXml/item4.xml"/><Relationship Id="rId95" Type="http://schemas.openxmlformats.org/officeDocument/2006/relationships/image" Target="media/image59.svg"/><Relationship Id="rId160" Type="http://schemas.openxmlformats.org/officeDocument/2006/relationships/image" Target="media/image124.svg"/><Relationship Id="rId181" Type="http://schemas.openxmlformats.org/officeDocument/2006/relationships/image" Target="media/image145.png"/><Relationship Id="rId22" Type="http://schemas.openxmlformats.org/officeDocument/2006/relationships/hyperlink" Target="https://www.iso.org/foreword-supplementary-information.html" TargetMode="External"/><Relationship Id="rId43" Type="http://schemas.openxmlformats.org/officeDocument/2006/relationships/image" Target="media/image7.emf"/><Relationship Id="rId64" Type="http://schemas.openxmlformats.org/officeDocument/2006/relationships/image" Target="media/image28.png"/><Relationship Id="rId118" Type="http://schemas.openxmlformats.org/officeDocument/2006/relationships/image" Target="media/image82.png"/><Relationship Id="rId139" Type="http://schemas.openxmlformats.org/officeDocument/2006/relationships/image" Target="media/image103.emf"/><Relationship Id="rId85" Type="http://schemas.openxmlformats.org/officeDocument/2006/relationships/image" Target="media/image49.png"/><Relationship Id="rId150" Type="http://schemas.openxmlformats.org/officeDocument/2006/relationships/image" Target="media/image114.png"/><Relationship Id="rId171" Type="http://schemas.openxmlformats.org/officeDocument/2006/relationships/image" Target="media/image135.svg"/><Relationship Id="rId192" Type="http://schemas.openxmlformats.org/officeDocument/2006/relationships/hyperlink" Target="https://www.w3.org/TR/vocab-ssn/" TargetMode="External"/><Relationship Id="rId12" Type="http://schemas.openxmlformats.org/officeDocument/2006/relationships/comments" Target="comments.xml"/><Relationship Id="rId33" Type="http://schemas.openxmlformats.org/officeDocument/2006/relationships/image" Target="media/image3.png"/><Relationship Id="rId108" Type="http://schemas.openxmlformats.org/officeDocument/2006/relationships/image" Target="media/image72.svg"/><Relationship Id="rId129" Type="http://schemas.openxmlformats.org/officeDocument/2006/relationships/image" Target="media/image93.svg"/><Relationship Id="rId54" Type="http://schemas.openxmlformats.org/officeDocument/2006/relationships/image" Target="media/image18.png"/><Relationship Id="rId75" Type="http://schemas.openxmlformats.org/officeDocument/2006/relationships/image" Target="media/image39.emf"/><Relationship Id="rId96" Type="http://schemas.openxmlformats.org/officeDocument/2006/relationships/image" Target="media/image60.png"/><Relationship Id="rId140" Type="http://schemas.openxmlformats.org/officeDocument/2006/relationships/image" Target="media/image104.png"/><Relationship Id="rId161" Type="http://schemas.openxmlformats.org/officeDocument/2006/relationships/image" Target="media/image125.png"/><Relationship Id="rId182" Type="http://schemas.openxmlformats.org/officeDocument/2006/relationships/image" Target="media/image146.png"/><Relationship Id="rId6" Type="http://schemas.openxmlformats.org/officeDocument/2006/relationships/numbering" Target="numbering.xml"/><Relationship Id="rId23" Type="http://schemas.openxmlformats.org/officeDocument/2006/relationships/hyperlink" Target="https://www.iso.org/members.html" TargetMode="External"/><Relationship Id="rId119" Type="http://schemas.openxmlformats.org/officeDocument/2006/relationships/image" Target="media/image83.svg"/><Relationship Id="rId44" Type="http://schemas.openxmlformats.org/officeDocument/2006/relationships/image" Target="media/image8.emf"/><Relationship Id="rId65" Type="http://schemas.openxmlformats.org/officeDocument/2006/relationships/image" Target="media/image29.svg"/><Relationship Id="rId86" Type="http://schemas.openxmlformats.org/officeDocument/2006/relationships/image" Target="media/image50.svg"/><Relationship Id="rId130" Type="http://schemas.openxmlformats.org/officeDocument/2006/relationships/image" Target="media/image94.png"/><Relationship Id="rId151" Type="http://schemas.openxmlformats.org/officeDocument/2006/relationships/image" Target="media/image115.svg"/><Relationship Id="rId172" Type="http://schemas.openxmlformats.org/officeDocument/2006/relationships/image" Target="media/image136.png"/><Relationship Id="rId193" Type="http://schemas.openxmlformats.org/officeDocument/2006/relationships/hyperlink" Target="https://inspire.ec.europa.eu/id/document/tg/d2.9-o%26m-swe" TargetMode="External"/><Relationship Id="rId13" Type="http://schemas.microsoft.com/office/2011/relationships/commentsExtended" Target="commentsExtended.xml"/><Relationship Id="rId109" Type="http://schemas.openxmlformats.org/officeDocument/2006/relationships/image" Target="media/image73.emf"/><Relationship Id="rId34" Type="http://schemas.openxmlformats.org/officeDocument/2006/relationships/image" Target="media/image4.svg"/><Relationship Id="rId55" Type="http://schemas.openxmlformats.org/officeDocument/2006/relationships/image" Target="media/image19.svg"/><Relationship Id="rId76" Type="http://schemas.openxmlformats.org/officeDocument/2006/relationships/image" Target="media/image40.png"/><Relationship Id="rId97" Type="http://schemas.openxmlformats.org/officeDocument/2006/relationships/image" Target="media/image61.svg"/><Relationship Id="rId120" Type="http://schemas.openxmlformats.org/officeDocument/2006/relationships/image" Target="media/image84.png"/><Relationship Id="rId141" Type="http://schemas.openxmlformats.org/officeDocument/2006/relationships/image" Target="media/image105.svg"/><Relationship Id="rId7" Type="http://schemas.openxmlformats.org/officeDocument/2006/relationships/styles" Target="styles.xml"/><Relationship Id="rId71" Type="http://schemas.openxmlformats.org/officeDocument/2006/relationships/image" Target="media/image35.png"/><Relationship Id="rId92" Type="http://schemas.openxmlformats.org/officeDocument/2006/relationships/image" Target="media/image56.svg"/><Relationship Id="rId162" Type="http://schemas.openxmlformats.org/officeDocument/2006/relationships/image" Target="media/image126.svg"/><Relationship Id="rId183" Type="http://schemas.openxmlformats.org/officeDocument/2006/relationships/image" Target="media/image147.png"/><Relationship Id="rId2" Type="http://schemas.openxmlformats.org/officeDocument/2006/relationships/customXml" Target="../customXml/item1.xml"/><Relationship Id="rId29" Type="http://schemas.openxmlformats.org/officeDocument/2006/relationships/hyperlink" Target="https://www.iso.org/obp" TargetMode="External"/><Relationship Id="rId24" Type="http://schemas.openxmlformats.org/officeDocument/2006/relationships/hyperlink" Target="https://www.w3.org/TR/sdw-bp/" TargetMode="External"/><Relationship Id="rId40"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45" Type="http://schemas.openxmlformats.org/officeDocument/2006/relationships/image" Target="media/image9.emf"/><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svg"/><Relationship Id="rId131" Type="http://schemas.openxmlformats.org/officeDocument/2006/relationships/image" Target="media/image95.svg"/><Relationship Id="rId136" Type="http://schemas.openxmlformats.org/officeDocument/2006/relationships/image" Target="media/image100.emf"/><Relationship Id="rId157" Type="http://schemas.openxmlformats.org/officeDocument/2006/relationships/image" Target="media/image121.png"/><Relationship Id="rId178" Type="http://schemas.openxmlformats.org/officeDocument/2006/relationships/image" Target="media/image142.png"/><Relationship Id="rId61" Type="http://schemas.openxmlformats.org/officeDocument/2006/relationships/image" Target="media/image25.svg"/><Relationship Id="rId82" Type="http://schemas.openxmlformats.org/officeDocument/2006/relationships/image" Target="media/image46.png"/><Relationship Id="rId152" Type="http://schemas.openxmlformats.org/officeDocument/2006/relationships/image" Target="media/image116.png"/><Relationship Id="rId173" Type="http://schemas.openxmlformats.org/officeDocument/2006/relationships/image" Target="media/image137.svg"/><Relationship Id="rId194" Type="http://schemas.openxmlformats.org/officeDocument/2006/relationships/footer" Target="footer5.xml"/><Relationship Id="rId19" Type="http://schemas.openxmlformats.org/officeDocument/2006/relationships/footer" Target="footer2.xml"/><Relationship Id="rId14" Type="http://schemas.microsoft.com/office/2016/09/relationships/commentsIds" Target="commentsIds.xml"/><Relationship Id="rId30" Type="http://schemas.openxmlformats.org/officeDocument/2006/relationships/hyperlink" Target="http://www.electropedia.org/" TargetMode="External"/><Relationship Id="rId35" Type="http://schemas.openxmlformats.org/officeDocument/2006/relationships/image" Target="media/image5.emf"/><Relationship Id="rId56" Type="http://schemas.openxmlformats.org/officeDocument/2006/relationships/image" Target="media/image20.png"/><Relationship Id="rId77" Type="http://schemas.openxmlformats.org/officeDocument/2006/relationships/image" Target="media/image41.svg"/><Relationship Id="rId100" Type="http://schemas.openxmlformats.org/officeDocument/2006/relationships/image" Target="media/image64.emf"/><Relationship Id="rId105" Type="http://schemas.openxmlformats.org/officeDocument/2006/relationships/image" Target="media/image69.sv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2.svg"/><Relationship Id="rId8" Type="http://schemas.openxmlformats.org/officeDocument/2006/relationships/settings" Target="settings.xml"/><Relationship Id="rId51" Type="http://schemas.openxmlformats.org/officeDocument/2006/relationships/image" Target="media/image15.svg"/><Relationship Id="rId72" Type="http://schemas.openxmlformats.org/officeDocument/2006/relationships/image" Target="media/image36.svg"/><Relationship Id="rId93" Type="http://schemas.openxmlformats.org/officeDocument/2006/relationships/image" Target="media/image57.emf"/><Relationship Id="rId98" Type="http://schemas.openxmlformats.org/officeDocument/2006/relationships/image" Target="media/image62.png"/><Relationship Id="rId121" Type="http://schemas.openxmlformats.org/officeDocument/2006/relationships/image" Target="media/image85.svg"/><Relationship Id="rId142" Type="http://schemas.openxmlformats.org/officeDocument/2006/relationships/image" Target="media/image106.emf"/><Relationship Id="rId163" Type="http://schemas.openxmlformats.org/officeDocument/2006/relationships/image" Target="media/image127.emf"/><Relationship Id="rId184" Type="http://schemas.openxmlformats.org/officeDocument/2006/relationships/image" Target="media/image148.png"/><Relationship Id="rId189" Type="http://schemas.openxmlformats.org/officeDocument/2006/relationships/hyperlink" Target="http://finto.fi/ucum/en/" TargetMode="External"/><Relationship Id="rId3" Type="http://schemas.openxmlformats.org/officeDocument/2006/relationships/customXml" Target="../customXml/item2.xml"/><Relationship Id="rId25" Type="http://schemas.openxmlformats.org/officeDocument/2006/relationships/header" Target="header3.xml"/><Relationship Id="rId46" Type="http://schemas.openxmlformats.org/officeDocument/2006/relationships/image" Target="media/image10.emf"/><Relationship Id="rId67" Type="http://schemas.openxmlformats.org/officeDocument/2006/relationships/image" Target="media/image31.svg"/><Relationship Id="rId116" Type="http://schemas.openxmlformats.org/officeDocument/2006/relationships/image" Target="media/image80.emf"/><Relationship Id="rId137" Type="http://schemas.openxmlformats.org/officeDocument/2006/relationships/image" Target="media/image101.png"/><Relationship Id="rId158" Type="http://schemas.openxmlformats.org/officeDocument/2006/relationships/image" Target="media/image122.svg"/><Relationship Id="rId20" Type="http://schemas.openxmlformats.org/officeDocument/2006/relationships/hyperlink" Target="https://www.iso.org/directives-and-policies.html" TargetMode="External"/><Relationship Id="rId41" Type="http://schemas.openxmlformats.org/officeDocument/2006/relationships/hyperlink" Target="https://www.geodata.rocks/Samples/SD-5054_1_A_564_7WR_20-40" TargetMode="External"/><Relationship Id="rId62" Type="http://schemas.openxmlformats.org/officeDocument/2006/relationships/image" Target="media/image26.png"/><Relationship Id="rId83" Type="http://schemas.openxmlformats.org/officeDocument/2006/relationships/image" Target="media/image47.svg"/><Relationship Id="rId88" Type="http://schemas.openxmlformats.org/officeDocument/2006/relationships/image" Target="media/image52.svg"/><Relationship Id="rId111" Type="http://schemas.openxmlformats.org/officeDocument/2006/relationships/image" Target="media/image75.svg"/><Relationship Id="rId132" Type="http://schemas.openxmlformats.org/officeDocument/2006/relationships/image" Target="media/image96.png"/><Relationship Id="rId153" Type="http://schemas.openxmlformats.org/officeDocument/2006/relationships/image" Target="media/image117.sv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footer" Target="footer6.xml"/><Relationship Id="rId190" Type="http://schemas.openxmlformats.org/officeDocument/2006/relationships/hyperlink" Target="http://www.opengeospatial.org/standards/sensorml" TargetMode="External"/><Relationship Id="rId15" Type="http://schemas.microsoft.com/office/2018/08/relationships/commentsExtensible" Target="commentsExtensible.xml"/><Relationship Id="rId36" Type="http://schemas.openxmlformats.org/officeDocument/2006/relationships/hyperlink" Target="https://lubw-frost.docker01.ilt-dmz.iosb.fraunhofer.de/v1.1/Locations(269)" TargetMode="External"/><Relationship Id="rId57" Type="http://schemas.openxmlformats.org/officeDocument/2006/relationships/image" Target="media/image21.svg"/><Relationship Id="rId106" Type="http://schemas.openxmlformats.org/officeDocument/2006/relationships/image" Target="media/image70.emf"/><Relationship Id="rId127" Type="http://schemas.openxmlformats.org/officeDocument/2006/relationships/image" Target="media/image91.svg"/><Relationship Id="rId10" Type="http://schemas.openxmlformats.org/officeDocument/2006/relationships/footnotes" Target="footnotes.xml"/><Relationship Id="rId31" Type="http://schemas.openxmlformats.org/officeDocument/2006/relationships/image" Target="media/image1.png"/><Relationship Id="rId52" Type="http://schemas.openxmlformats.org/officeDocument/2006/relationships/image" Target="media/image16.png"/><Relationship Id="rId73" Type="http://schemas.openxmlformats.org/officeDocument/2006/relationships/image" Target="media/image37.png"/><Relationship Id="rId78" Type="http://schemas.openxmlformats.org/officeDocument/2006/relationships/image" Target="media/image42.emf"/><Relationship Id="rId94" Type="http://schemas.openxmlformats.org/officeDocument/2006/relationships/image" Target="media/image58.png"/><Relationship Id="rId99" Type="http://schemas.openxmlformats.org/officeDocument/2006/relationships/image" Target="media/image63.sv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emf"/><Relationship Id="rId185" Type="http://schemas.openxmlformats.org/officeDocument/2006/relationships/image" Target="media/image149.png"/><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144.png"/><Relationship Id="rId26" Type="http://schemas.openxmlformats.org/officeDocument/2006/relationships/header" Target="header4.xml"/><Relationship Id="rId47" Type="http://schemas.openxmlformats.org/officeDocument/2006/relationships/image" Target="media/image11.emf"/><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svg"/><Relationship Id="rId154" Type="http://schemas.openxmlformats.org/officeDocument/2006/relationships/image" Target="media/image118.emf"/><Relationship Id="rId175" Type="http://schemas.openxmlformats.org/officeDocument/2006/relationships/image" Target="media/image139.svg"/><Relationship Id="rId196" Type="http://schemas.openxmlformats.org/officeDocument/2006/relationships/fontTable" Target="fontTable.xml"/><Relationship Id="rId16" Type="http://schemas.openxmlformats.org/officeDocument/2006/relationships/header" Target="header1.xml"/><Relationship Id="rId37" Type="http://schemas.openxmlformats.org/officeDocument/2006/relationships/hyperlink" Target="https://data.geoscience.fr/id/borehole/BSS001REWW" TargetMode="External"/><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6.svg"/><Relationship Id="rId123" Type="http://schemas.openxmlformats.org/officeDocument/2006/relationships/image" Target="media/image87.svg"/><Relationship Id="rId144" Type="http://schemas.openxmlformats.org/officeDocument/2006/relationships/image" Target="media/image108.svg"/><Relationship Id="rId90" Type="http://schemas.openxmlformats.org/officeDocument/2006/relationships/image" Target="media/image54.svg"/><Relationship Id="rId165" Type="http://schemas.openxmlformats.org/officeDocument/2006/relationships/image" Target="media/image129.svg"/><Relationship Id="rId186" Type="http://schemas.openxmlformats.org/officeDocument/2006/relationships/image" Target="media/image150.png"/><Relationship Id="rId27" Type="http://schemas.openxmlformats.org/officeDocument/2006/relationships/footer" Target="footer3.xml"/><Relationship Id="rId48" Type="http://schemas.openxmlformats.org/officeDocument/2006/relationships/image" Target="media/image12.emf"/><Relationship Id="rId69" Type="http://schemas.openxmlformats.org/officeDocument/2006/relationships/image" Target="media/image33.svg"/><Relationship Id="rId113" Type="http://schemas.openxmlformats.org/officeDocument/2006/relationships/image" Target="media/image77.svg"/><Relationship Id="rId134" Type="http://schemas.openxmlformats.org/officeDocument/2006/relationships/image" Target="media/image98.png"/><Relationship Id="rId80" Type="http://schemas.openxmlformats.org/officeDocument/2006/relationships/image" Target="media/image44.svg"/><Relationship Id="rId155" Type="http://schemas.openxmlformats.org/officeDocument/2006/relationships/image" Target="media/image119.png"/><Relationship Id="rId176" Type="http://schemas.openxmlformats.org/officeDocument/2006/relationships/image" Target="media/image140.emf"/><Relationship Id="rId197" Type="http://schemas.microsoft.com/office/2011/relationships/people" Target="people.xml"/><Relationship Id="rId17" Type="http://schemas.openxmlformats.org/officeDocument/2006/relationships/header" Target="header2.xml"/><Relationship Id="rId38" Type="http://schemas.openxmlformats.org/officeDocument/2006/relationships/hyperlink" Target="https://iddata.eaufrance.fr/id/HydroStation/Y251002001" TargetMode="External"/><Relationship Id="rId59" Type="http://schemas.openxmlformats.org/officeDocument/2006/relationships/image" Target="media/image23.svg"/><Relationship Id="rId103" Type="http://schemas.openxmlformats.org/officeDocument/2006/relationships/image" Target="media/image67.emf"/><Relationship Id="rId124" Type="http://schemas.openxmlformats.org/officeDocument/2006/relationships/image" Target="media/image88.png"/><Relationship Id="rId70" Type="http://schemas.openxmlformats.org/officeDocument/2006/relationships/image" Target="media/image34.emf"/><Relationship Id="rId91" Type="http://schemas.openxmlformats.org/officeDocument/2006/relationships/image" Target="media/image55.png"/><Relationship Id="rId145" Type="http://schemas.openxmlformats.org/officeDocument/2006/relationships/image" Target="media/image109.emf"/><Relationship Id="rId166" Type="http://schemas.openxmlformats.org/officeDocument/2006/relationships/image" Target="media/image130.emf"/><Relationship Id="rId187" Type="http://schemas.openxmlformats.org/officeDocument/2006/relationships/hyperlink" Target="http://infoscience.epfl.ch/record/313/files/Nieva01.pdf" TargetMode="External"/><Relationship Id="rId1" Type="http://schemas.microsoft.com/office/2006/relationships/keyMapCustomizations" Target="customizations.xml"/><Relationship Id="rId28" Type="http://schemas.openxmlformats.org/officeDocument/2006/relationships/footer" Target="footer4.xml"/><Relationship Id="rId49" Type="http://schemas.openxmlformats.org/officeDocument/2006/relationships/image" Target="media/image13.emf"/><Relationship Id="rId114" Type="http://schemas.openxmlformats.org/officeDocument/2006/relationships/image" Target="media/image78.png"/><Relationship Id="rId60" Type="http://schemas.openxmlformats.org/officeDocument/2006/relationships/image" Target="media/image24.png"/><Relationship Id="rId81" Type="http://schemas.openxmlformats.org/officeDocument/2006/relationships/image" Target="media/image45.emf"/><Relationship Id="rId135" Type="http://schemas.openxmlformats.org/officeDocument/2006/relationships/image" Target="media/image99.svg"/><Relationship Id="rId156" Type="http://schemas.openxmlformats.org/officeDocument/2006/relationships/image" Target="media/image120.svg"/><Relationship Id="rId177" Type="http://schemas.openxmlformats.org/officeDocument/2006/relationships/image" Target="media/image141.emf"/><Relationship Id="rId198" Type="http://schemas.openxmlformats.org/officeDocument/2006/relationships/theme" Target="theme/theme1.xml"/><Relationship Id="rId18" Type="http://schemas.openxmlformats.org/officeDocument/2006/relationships/footer" Target="footer1.xml"/><Relationship Id="rId39" Type="http://schemas.openxmlformats.org/officeDocument/2006/relationships/hyperlink" Target="https://iddata.eaufrance.fr/id/WatercourseLinkSequence/A0080300" TargetMode="External"/><Relationship Id="rId50" Type="http://schemas.openxmlformats.org/officeDocument/2006/relationships/image" Target="media/image14.png"/><Relationship Id="rId104" Type="http://schemas.openxmlformats.org/officeDocument/2006/relationships/image" Target="media/image68.png"/><Relationship Id="rId125" Type="http://schemas.openxmlformats.org/officeDocument/2006/relationships/image" Target="media/image89.svg"/><Relationship Id="rId146" Type="http://schemas.openxmlformats.org/officeDocument/2006/relationships/image" Target="media/image110.png"/><Relationship Id="rId167" Type="http://schemas.openxmlformats.org/officeDocument/2006/relationships/image" Target="media/image131.png"/><Relationship Id="rId188" Type="http://schemas.openxmlformats.org/officeDocument/2006/relationships/hyperlink" Target="ftp://ftp.sas.com/pub/neural/measurement.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6F120C41-DDBF-42B4-94B4-58EFBD5C5348}">
  <ds:schemaRefs>
    <ds:schemaRef ds:uri="http://schemas.openxmlformats.org/officeDocument/2006/bibliography"/>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196</Pages>
  <Words>37092</Words>
  <Characters>233686</Characters>
  <Application>Microsoft Office Word</Application>
  <DocSecurity>0</DocSecurity>
  <Lines>1947</Lines>
  <Paragraphs>540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270238</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Katharina Schleidt</cp:lastModifiedBy>
  <cp:revision>8</cp:revision>
  <cp:lastPrinted>2020-10-01T18:44:00Z</cp:lastPrinted>
  <dcterms:created xsi:type="dcterms:W3CDTF">2021-10-10T16:15:00Z</dcterms:created>
  <dcterms:modified xsi:type="dcterms:W3CDTF">2021-10-11T17:08:00Z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