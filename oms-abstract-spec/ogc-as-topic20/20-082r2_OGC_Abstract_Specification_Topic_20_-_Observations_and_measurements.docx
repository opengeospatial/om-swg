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w:t>
      </w:r>
      <w:proofErr w:type="spellStart"/>
      <w:r w:rsidR="00A81E15" w:rsidRPr="00A81E15">
        <w:rPr>
          <w:sz w:val="20"/>
          <w:szCs w:val="20"/>
        </w:rPr>
        <w:t>Schleidt</w:t>
      </w:r>
      <w:proofErr w:type="spellEnd"/>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w:t>
      </w:r>
      <w:proofErr w:type="spellStart"/>
      <w:r w:rsidRPr="00C35DAC">
        <w:rPr>
          <w:b w:val="0"/>
          <w:color w:val="auto"/>
          <w:sz w:val="20"/>
          <w:lang w:val="fr-FR"/>
          <w:rPrChange w:id="19"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0" w:author="Grellet Sylvain" w:date="2021-06-03T09:06:00Z">
            <w:rPr>
              <w:b w:val="0"/>
              <w:color w:val="auto"/>
              <w:sz w:val="20"/>
            </w:rPr>
          </w:rPrChange>
        </w:rPr>
      </w:pPr>
      <w:r w:rsidRPr="00C35DAC">
        <w:rPr>
          <w:b w:val="0"/>
          <w:color w:val="auto"/>
          <w:sz w:val="20"/>
          <w:lang w:val="fr-FR"/>
          <w:rPrChange w:id="21" w:author="Grellet Sylvain" w:date="2021-06-03T09:06:00Z">
            <w:rPr>
              <w:b w:val="0"/>
              <w:color w:val="auto"/>
              <w:sz w:val="20"/>
            </w:rPr>
          </w:rPrChange>
        </w:rPr>
        <w:t xml:space="preserve">Document </w:t>
      </w:r>
      <w:proofErr w:type="spellStart"/>
      <w:r w:rsidRPr="00C35DAC">
        <w:rPr>
          <w:b w:val="0"/>
          <w:color w:val="auto"/>
          <w:sz w:val="20"/>
          <w:lang w:val="fr-FR"/>
          <w:rPrChange w:id="22" w:author="Grellet Sylvain" w:date="2021-06-03T09:06:00Z">
            <w:rPr>
              <w:b w:val="0"/>
              <w:color w:val="auto"/>
              <w:sz w:val="20"/>
            </w:rPr>
          </w:rPrChange>
        </w:rPr>
        <w:t>subtype</w:t>
      </w:r>
      <w:proofErr w:type="spellEnd"/>
      <w:r w:rsidRPr="00C35DAC">
        <w:rPr>
          <w:b w:val="0"/>
          <w:color w:val="auto"/>
          <w:sz w:val="20"/>
          <w:lang w:val="fr-FR"/>
          <w:rPrChange w:id="23" w:author="Grellet Sylvain" w:date="2021-06-03T09:06:00Z">
            <w:rPr>
              <w:b w:val="0"/>
              <w:color w:val="auto"/>
              <w:sz w:val="20"/>
            </w:rPr>
          </w:rPrChange>
        </w:rPr>
        <w:t>:   </w:t>
      </w:r>
      <w:r w:rsidRPr="00C35DAC">
        <w:rPr>
          <w:b w:val="0"/>
          <w:color w:val="auto"/>
          <w:sz w:val="20"/>
          <w:lang w:val="fr-FR"/>
          <w:rPrChange w:id="24"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5" w:name="_Toc165888230"/>
      <w:r>
        <w:br w:type="page"/>
      </w:r>
    </w:p>
    <w:p w14:paraId="5BA7A722" w14:textId="235CF879" w:rsidR="00A81E15" w:rsidRDefault="00BC4EF9" w:rsidP="00BC4EF9">
      <w:pPr>
        <w:pStyle w:val="introelements"/>
        <w:numPr>
          <w:ilvl w:val="0"/>
          <w:numId w:val="0"/>
        </w:numPr>
      </w:pPr>
      <w:r>
        <w:lastRenderedPageBreak/>
        <w:t>Submi</w:t>
      </w:r>
      <w:bookmarkEnd w:id="25"/>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6" w:name="CVP_Secretariat_Loca"/>
      <w:r w:rsidRPr="00F02BC7">
        <w:t>Secretariat</w:t>
      </w:r>
      <w:bookmarkEnd w:id="26"/>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7" w:author="Ilkka Rinne" w:date="2021-05-24T16:42:00Z">
        <w:r w:rsidR="00D72BCD">
          <w:rPr>
            <w:sz w:val="32"/>
            <w:szCs w:val="32"/>
          </w:rPr>
          <w:t xml:space="preserve">, </w:t>
        </w:r>
      </w:ins>
      <w:del w:id="28" w:author="Ilkka Rinne" w:date="2021-05-24T16:42:00Z">
        <w:r w:rsidRPr="00F02BC7" w:rsidDel="00D72BCD">
          <w:rPr>
            <w:sz w:val="32"/>
            <w:szCs w:val="32"/>
          </w:rPr>
          <w:delText xml:space="preserve"> and </w:delText>
        </w:r>
      </w:del>
      <w:r w:rsidRPr="00F02BC7">
        <w:rPr>
          <w:sz w:val="32"/>
          <w:szCs w:val="32"/>
        </w:rPr>
        <w:t>measurements</w:t>
      </w:r>
      <w:ins w:id="29"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7A73BA">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7A73BA">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7A73BA">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7A73BA">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7A73BA">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7A73BA">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7A73BA">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7A73BA">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7A73BA">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7A73BA">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7A73BA">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7A73BA">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7A73BA">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7A73BA">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7A73BA">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7A73BA">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7A73BA">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7A73BA">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7A73BA">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7A73BA">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7A73BA">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7A73BA">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7A73BA">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7A73BA">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7A73BA">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7A73BA">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7A73BA">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7A73BA">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7A73BA">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7A73BA">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7A73BA">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7A73BA">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7A73BA">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7A73BA">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7A73BA">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7A73BA">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7A73BA">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7A73BA">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7A73BA">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7A73BA">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7A73BA">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7A73BA">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7A73BA">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7A73BA">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7A73BA">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7A73BA">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7A73BA">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7A73BA">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7A73BA">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7A73BA">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7A73BA">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7A73BA">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7A73BA">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7A73BA">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7A73BA">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7A73BA">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7A73BA">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7A73BA">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7A73BA">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7A73BA">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7A73BA">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7A73BA">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7A73BA">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7A73BA">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7A73BA">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7A73BA">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7A73BA">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7A73BA">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7A73BA">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7A73BA">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7A73BA">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7A73BA">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7A73BA">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7A73BA">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7A73BA">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7A73BA">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7A73BA">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7A73BA">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7A73BA">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7A73BA">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7A73BA">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7A73BA">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7A73BA">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7A73BA">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7A73BA">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7A73BA">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7A73BA">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7A73BA">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7A73BA">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7A73BA">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7A73BA">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7A73BA">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7A73BA">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7A73BA">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7A73BA">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7A73BA">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7A73BA">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7A73BA">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7A73BA">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7A73BA">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7A73BA">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7A73BA">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7A73BA">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7A73BA">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7A73BA">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7A73BA">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7A73BA">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7A73BA">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7A73BA">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7A73BA">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7A73BA">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7A73BA">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7A73BA">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7A73BA">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7A73BA">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7A73BA">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7A73BA">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7A73BA">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0" w:name="_Toc353342667"/>
      <w:bookmarkStart w:id="31" w:name="_Toc72768815"/>
      <w:r w:rsidRPr="00F02BC7">
        <w:lastRenderedPageBreak/>
        <w:t>Foreword</w:t>
      </w:r>
      <w:bookmarkEnd w:id="30"/>
      <w:bookmarkEnd w:id="3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2" w:author="Katharina Schleidt" w:date="2021-07-02T19:13:00Z">
        <w:r w:rsidR="00175203" w:rsidDel="005D62C6">
          <w:delText>important reuse</w:delText>
        </w:r>
        <w:r w:rsidR="000C11E2" w:rsidDel="005D62C6">
          <w:delText xml:space="preserve"> </w:delText>
        </w:r>
      </w:del>
      <w:ins w:id="33" w:author="Katharina Schleidt" w:date="2021-07-02T19:13:00Z">
        <w:r w:rsidR="005D62C6">
          <w:t xml:space="preserve">integral nature </w:t>
        </w:r>
      </w:ins>
      <w:r w:rsidR="000C11E2">
        <w:t>of the Sample</w:t>
      </w:r>
      <w:r w:rsidR="00175203">
        <w:t xml:space="preserve"> model</w:t>
      </w:r>
      <w:ins w:id="34" w:author="Katharina Schleidt" w:date="2021-07-02T19:13:00Z">
        <w:r w:rsidR="005D62C6">
          <w:t>,</w:t>
        </w:r>
      </w:ins>
      <w:r w:rsidR="00175203">
        <w:t xml:space="preserve"> is has been decided to </w:t>
      </w:r>
      <w:del w:id="35" w:author="Katharina Schleidt" w:date="2021-07-02T19:13:00Z">
        <w:r w:rsidR="00175203" w:rsidDel="005D62C6">
          <w:delText xml:space="preserve">also make </w:delText>
        </w:r>
      </w:del>
      <w:ins w:id="36" w:author="Katharina Schleidt" w:date="2021-07-02T19:13:00Z">
        <w:r w:rsidR="005D62C6">
          <w:t xml:space="preserve">include </w:t>
        </w:r>
      </w:ins>
      <w:r w:rsidR="00175203">
        <w:t xml:space="preserve">that term </w:t>
      </w:r>
      <w:del w:id="37"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8" w:name="_Toc353342668"/>
      <w:bookmarkStart w:id="39" w:name="_Toc72768816"/>
      <w:r w:rsidRPr="00F02BC7">
        <w:lastRenderedPageBreak/>
        <w:t>Introduction</w:t>
      </w:r>
      <w:bookmarkEnd w:id="38"/>
      <w:bookmarkEnd w:id="39"/>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0"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1" w:author="Katharina Schleidt" w:date="2021-07-05T13:53:00Z">
        <w:r w:rsidR="0058722D">
          <w:t xml:space="preserve">the </w:t>
        </w:r>
      </w:ins>
      <w:r w:rsidRPr="00F02BC7">
        <w:t xml:space="preserve">OGC SensorThings API and </w:t>
      </w:r>
      <w:ins w:id="42"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3" w:author="Katharina Schleidt" w:date="2021-07-05T19:42:00Z">
        <w:r w:rsidR="00175203" w:rsidRPr="00175203" w:rsidDel="00116C6C">
          <w:delText xml:space="preserve">measurements </w:delText>
        </w:r>
      </w:del>
      <w:ins w:id="44" w:author="Katharina Schleidt" w:date="2021-07-05T19:42:00Z">
        <w:r w:rsidR="00116C6C">
          <w:t>M</w:t>
        </w:r>
        <w:r w:rsidR="00116C6C" w:rsidRPr="00175203">
          <w:t xml:space="preserve">easurements </w:t>
        </w:r>
      </w:ins>
      <w:r w:rsidR="00175203" w:rsidRPr="00175203">
        <w:t xml:space="preserve">and </w:t>
      </w:r>
      <w:del w:id="45" w:author="Katharina Schleidt" w:date="2021-07-05T19:42:00Z">
        <w:r w:rsidR="00175203" w:rsidRPr="00175203" w:rsidDel="00116C6C">
          <w:delText>samples</w:delText>
        </w:r>
      </w:del>
      <w:ins w:id="46" w:author="Katharina Schleidt" w:date="2021-07-05T19:42:00Z">
        <w:r w:rsidR="00116C6C">
          <w:t>S</w:t>
        </w:r>
        <w:r w:rsidR="00116C6C" w:rsidRPr="00175203">
          <w:t>amples</w:t>
        </w:r>
      </w:ins>
      <w:r w:rsidR="00175203">
        <w:t>”</w:t>
      </w:r>
      <w:ins w:id="47" w:author="Katharina Schleidt" w:date="2021-07-05T13:53:00Z">
        <w:r w:rsidR="0058722D">
          <w:t>, OMS for short</w:t>
        </w:r>
      </w:ins>
      <w:r w:rsidR="00175203">
        <w:t xml:space="preserve">) </w:t>
      </w:r>
      <w:r w:rsidRPr="00F02BC7">
        <w:t>is informed by these recent developments</w:t>
      </w:r>
      <w:ins w:id="48" w:author="Katharina Schleidt" w:date="2021-07-05T13:54:00Z">
        <w:r w:rsidR="0058722D">
          <w:t>. The focus of this revision</w:t>
        </w:r>
        <w:r w:rsidR="0058722D" w:rsidRPr="00F02BC7">
          <w:t xml:space="preserve"> </w:t>
        </w:r>
      </w:ins>
      <w:del w:id="49"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0"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1"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2" w:author="Katharina Schleidt" w:date="2021-07-05T19:42:00Z">
        <w:r w:rsidR="00A212C5" w:rsidDel="00116C6C">
          <w:rPr>
            <w:color w:val="auto"/>
            <w:szCs w:val="32"/>
          </w:rPr>
          <w:delText>samples</w:delText>
        </w:r>
      </w:del>
      <w:ins w:id="53"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54" w:name="_Toc353342669"/>
      <w:bookmarkStart w:id="55" w:name="_Toc72768817"/>
      <w:r w:rsidRPr="00F02BC7">
        <w:t>Scope</w:t>
      </w:r>
      <w:bookmarkEnd w:id="54"/>
      <w:bookmarkEnd w:id="55"/>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6"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57" w:name="_Toc353342670"/>
      <w:bookmarkStart w:id="58" w:name="_Toc72768818"/>
      <w:r w:rsidRPr="00F02BC7">
        <w:t>Normative references</w:t>
      </w:r>
      <w:bookmarkEnd w:id="57"/>
      <w:bookmarkEnd w:id="5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59" w:name="_Toc72768819"/>
      <w:bookmarkStart w:id="60" w:name="_Toc72768820"/>
      <w:bookmarkStart w:id="61" w:name="_Toc72768821"/>
      <w:bookmarkStart w:id="62" w:name="_Toc72768822"/>
      <w:bookmarkStart w:id="63" w:name="_Toc72768823"/>
      <w:bookmarkStart w:id="64" w:name="_Toc72768824"/>
      <w:bookmarkStart w:id="65" w:name="_Toc72768825"/>
      <w:bookmarkStart w:id="66" w:name="_Toc72768826"/>
      <w:bookmarkStart w:id="67" w:name="_Toc72768827"/>
      <w:bookmarkStart w:id="68" w:name="_Toc72768828"/>
      <w:bookmarkStart w:id="69" w:name="_Toc72768829"/>
      <w:bookmarkEnd w:id="59"/>
      <w:bookmarkEnd w:id="60"/>
      <w:bookmarkEnd w:id="61"/>
      <w:bookmarkEnd w:id="62"/>
      <w:bookmarkEnd w:id="63"/>
      <w:bookmarkEnd w:id="64"/>
      <w:bookmarkEnd w:id="65"/>
      <w:bookmarkEnd w:id="66"/>
      <w:bookmarkEnd w:id="67"/>
      <w:bookmarkEnd w:id="68"/>
      <w:r w:rsidRPr="00F02BC7">
        <w:t>Terms and definitions</w:t>
      </w:r>
      <w:bookmarkEnd w:id="69"/>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0" w:name="_Toc72768830"/>
      <w:r>
        <w:t xml:space="preserve">External </w:t>
      </w:r>
      <w:r w:rsidRPr="00F02BC7">
        <w:t>Terms and definitions</w:t>
      </w:r>
      <w:bookmarkEnd w:id="70"/>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169EFF6B"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19123-1:20XX,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71"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pPr>
    </w:p>
    <w:p w14:paraId="230F9C7F" w14:textId="4F6A6909" w:rsidR="00294669" w:rsidRPr="005B21D1" w:rsidRDefault="00294669">
      <w:pPr>
        <w:pStyle w:val="TermNum"/>
        <w:rPr>
          <w:b w:val="0"/>
          <w:bCs/>
        </w:rPr>
      </w:pPr>
      <w:r w:rsidRPr="00F02BC7">
        <w:rPr>
          <w:b w:val="0"/>
          <w:bCs/>
        </w:rPr>
        <w:t>[</w:t>
      </w:r>
      <w:r w:rsidR="0009594E" w:rsidRPr="0009594E">
        <w:rPr>
          <w:b w:val="0"/>
          <w:bCs/>
        </w:rPr>
        <w:t xml:space="preserve">SOURCE: </w:t>
      </w:r>
      <w:r w:rsidRPr="00F02BC7">
        <w:rPr>
          <w:b w:val="0"/>
          <w:bCs/>
        </w:rPr>
        <w:t>ISO 19123-1:20XX,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77777777" w:rsidR="00F02BC7" w:rsidRPr="00F02BC7" w:rsidRDefault="00F02BC7">
      <w:pPr>
        <w:pStyle w:val="TermNum"/>
        <w:rPr>
          <w:b w:val="0"/>
          <w:bCs/>
        </w:rPr>
      </w:pPr>
    </w:p>
    <w:p w14:paraId="7E849F11" w14:textId="7B276D36" w:rsidR="00F02BC7" w:rsidRDefault="00D43E04">
      <w:pPr>
        <w:pStyle w:val="TermNum"/>
      </w:pPr>
      <w:r>
        <w:lastRenderedPageBreak/>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6C5724DC" w:rsidR="00F02BC7" w:rsidRDefault="00F02BC7">
      <w:pPr>
        <w:pStyle w:val="TermNum"/>
      </w:pPr>
      <w:r w:rsidRPr="00F02BC7">
        <w:rPr>
          <w:b w:val="0"/>
          <w:bCs/>
        </w:rPr>
        <w:t>[</w:t>
      </w:r>
      <w:r w:rsidR="0009594E" w:rsidRPr="0009594E">
        <w:rPr>
          <w:b w:val="0"/>
          <w:bCs/>
        </w:rPr>
        <w:t xml:space="preserve">SOURCE: </w:t>
      </w:r>
      <w:r w:rsidRPr="00F02BC7">
        <w:rPr>
          <w:b w:val="0"/>
          <w:bCs/>
        </w:rPr>
        <w:t>ISO 19123-1:20XX,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72" w:name="_Toc72768831"/>
      <w:bookmarkStart w:id="73" w:name="_Toc72768832"/>
      <w:bookmarkStart w:id="74" w:name="_Toc72768833"/>
      <w:bookmarkStart w:id="75" w:name="_Toc72768834"/>
      <w:bookmarkStart w:id="76" w:name="_Toc72768835"/>
      <w:bookmarkStart w:id="77" w:name="_Toc72768836"/>
      <w:bookmarkStart w:id="78" w:name="_Toc72768837"/>
      <w:bookmarkStart w:id="79" w:name="_Toc72768838"/>
      <w:bookmarkStart w:id="80" w:name="_Toc72768839"/>
      <w:bookmarkStart w:id="81" w:name="_Toc72768840"/>
      <w:bookmarkStart w:id="82" w:name="_Toc72768841"/>
      <w:bookmarkStart w:id="83" w:name="_Toc72768842"/>
      <w:bookmarkStart w:id="84" w:name="_Toc72768843"/>
      <w:bookmarkStart w:id="85" w:name="_Toc72768844"/>
      <w:bookmarkStart w:id="86" w:name="_Toc72768845"/>
      <w:bookmarkEnd w:id="72"/>
      <w:bookmarkEnd w:id="73"/>
      <w:bookmarkEnd w:id="74"/>
      <w:bookmarkEnd w:id="75"/>
      <w:bookmarkEnd w:id="76"/>
      <w:bookmarkEnd w:id="77"/>
      <w:bookmarkEnd w:id="78"/>
      <w:bookmarkEnd w:id="79"/>
      <w:bookmarkEnd w:id="80"/>
      <w:bookmarkEnd w:id="81"/>
      <w:bookmarkEnd w:id="82"/>
      <w:bookmarkEnd w:id="83"/>
      <w:bookmarkEnd w:id="84"/>
      <w:bookmarkEnd w:id="85"/>
      <w:r>
        <w:t xml:space="preserve">Internal </w:t>
      </w:r>
      <w:r w:rsidRPr="00F02BC7">
        <w:t>Terms and definitions</w:t>
      </w:r>
      <w:bookmarkEnd w:id="86"/>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87"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88"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40FC90A2" w:rsidR="00F902C0" w:rsidRPr="005B21D1" w:rsidRDefault="00D11429" w:rsidP="005B21D1">
      <w:pPr>
        <w:pStyle w:val="Definition"/>
        <w:rPr>
          <w:b/>
        </w:rPr>
      </w:pPr>
      <w:r>
        <w:t>NOTE</w:t>
      </w:r>
      <w:r w:rsidR="00F902C0">
        <w:t>: a sensor is a type of observer</w:t>
      </w:r>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89" w:name="_Toc72768846"/>
      <w:commentRangeStart w:id="90"/>
      <w:r>
        <w:lastRenderedPageBreak/>
        <w:t>Conformance</w:t>
      </w:r>
      <w:commentRangeEnd w:id="90"/>
      <w:r w:rsidR="009940F8">
        <w:rPr>
          <w:rStyle w:val="CommentReference"/>
          <w:rFonts w:eastAsia="Calibri"/>
          <w:b w:val="0"/>
          <w:lang w:eastAsia="en-US"/>
        </w:rPr>
        <w:commentReference w:id="90"/>
      </w:r>
      <w:bookmarkEnd w:id="89"/>
    </w:p>
    <w:p w14:paraId="252F3B6A" w14:textId="63D5F16C" w:rsidR="009F2BE1" w:rsidRDefault="009F2BE1" w:rsidP="009F2BE1">
      <w:pPr>
        <w:pStyle w:val="Heading2"/>
      </w:pPr>
      <w:bookmarkStart w:id="91" w:name="_Toc72768847"/>
      <w:r>
        <w:t>Overview</w:t>
      </w:r>
      <w:bookmarkEnd w:id="91"/>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92"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93" w:author="Katharina Schleidt" w:date="2021-07-05T13:57:00Z">
        <w:r w:rsidDel="0058722D">
          <w:rPr>
            <w:lang w:eastAsia="ja-JP"/>
          </w:rPr>
          <w:delText xml:space="preserve">; </w:delText>
        </w:r>
      </w:del>
      <w:ins w:id="94" w:author="Katharina Schleidt" w:date="2021-07-05T13:57:00Z">
        <w:r w:rsidR="0058722D">
          <w:rPr>
            <w:lang w:eastAsia="ja-JP"/>
          </w:rPr>
          <w:t xml:space="preserve">. </w:t>
        </w:r>
      </w:ins>
      <w:del w:id="95" w:author="Katharina Schleidt" w:date="2021-07-05T13:57:00Z">
        <w:r w:rsidDel="0058722D">
          <w:rPr>
            <w:lang w:eastAsia="ja-JP"/>
          </w:rPr>
          <w:delText xml:space="preserve">various </w:delText>
        </w:r>
      </w:del>
      <w:ins w:id="96" w:author="Katharina Schleidt" w:date="2021-07-05T13:57:00Z">
        <w:r w:rsidR="0058722D">
          <w:rPr>
            <w:lang w:eastAsia="ja-JP"/>
          </w:rPr>
          <w:t xml:space="preserve">Various </w:t>
        </w:r>
      </w:ins>
      <w:r>
        <w:rPr>
          <w:lang w:eastAsia="ja-JP"/>
        </w:rPr>
        <w:t>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97" w:name="_Toc72768848"/>
      <w:r w:rsidRPr="009F2BE1">
        <w:t xml:space="preserve">Conformance classes related to </w:t>
      </w:r>
      <w:r>
        <w:t>m</w:t>
      </w:r>
      <w:r w:rsidRPr="009F2BE1">
        <w:t xml:space="preserve">odels including </w:t>
      </w:r>
      <w:r w:rsidR="00020E72" w:rsidRPr="00020E72">
        <w:t xml:space="preserve">Observations, </w:t>
      </w:r>
      <w:del w:id="98" w:author="Katharina Schleidt" w:date="2021-07-05T19:42:00Z">
        <w:r w:rsidR="00020E72" w:rsidRPr="00020E72" w:rsidDel="00116C6C">
          <w:delText xml:space="preserve">measurements </w:delText>
        </w:r>
      </w:del>
      <w:ins w:id="99" w:author="Katharina Schleidt" w:date="2021-07-05T19:42:00Z">
        <w:r w:rsidR="00116C6C">
          <w:t>M</w:t>
        </w:r>
        <w:r w:rsidR="00116C6C" w:rsidRPr="00020E72">
          <w:t xml:space="preserve">easurements </w:t>
        </w:r>
      </w:ins>
      <w:r w:rsidR="00020E72" w:rsidRPr="00020E72">
        <w:t xml:space="preserve">and </w:t>
      </w:r>
      <w:del w:id="100" w:author="Katharina Schleidt" w:date="2021-07-05T19:42:00Z">
        <w:r w:rsidR="00020E72" w:rsidRPr="00020E72" w:rsidDel="00116C6C">
          <w:delText>samples</w:delText>
        </w:r>
      </w:del>
      <w:bookmarkEnd w:id="97"/>
      <w:ins w:id="101"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02" w:author="Katharina Schleidt" w:date="2021-07-05T13:57:00Z">
        <w:r w:rsidR="00020E72" w:rsidRPr="00020E72" w:rsidDel="0058722D">
          <w:rPr>
            <w:lang w:eastAsia="ja-JP"/>
          </w:rPr>
          <w:delText xml:space="preserve">measurements </w:delText>
        </w:r>
      </w:del>
      <w:ins w:id="103"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04" w:author="Katharina Schleidt" w:date="2021-07-05T13:57:00Z">
        <w:r w:rsidR="00020E72" w:rsidRPr="00020E72" w:rsidDel="0058722D">
          <w:rPr>
            <w:lang w:eastAsia="ja-JP"/>
          </w:rPr>
          <w:delText>samples</w:delText>
        </w:r>
        <w:r w:rsidR="00020E72" w:rsidDel="0058722D">
          <w:rPr>
            <w:lang w:eastAsia="ja-JP"/>
          </w:rPr>
          <w:delText xml:space="preserve"> </w:delText>
        </w:r>
      </w:del>
      <w:ins w:id="105"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06" w:name="_Ref52471713"/>
      <w:bookmarkStart w:id="107" w:name="_Ref53002413"/>
      <w:r w:rsidRPr="00740AD6">
        <w:rPr>
          <w:b/>
          <w:bCs/>
          <w:sz w:val="20"/>
          <w:szCs w:val="20"/>
        </w:rPr>
        <w:t xml:space="preserve">Table </w:t>
      </w:r>
      <w:bookmarkEnd w:id="106"/>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07"/>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08"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08"/>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09"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09"/>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10"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10"/>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11"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11"/>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12"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12"/>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13" w:name="_Toc72768849"/>
      <w:commentRangeStart w:id="114"/>
      <w:r>
        <w:t>Document conventions</w:t>
      </w:r>
      <w:commentRangeEnd w:id="114"/>
      <w:r w:rsidR="009940F8">
        <w:rPr>
          <w:rStyle w:val="CommentReference"/>
          <w:rFonts w:eastAsia="Calibri"/>
          <w:b w:val="0"/>
          <w:lang w:eastAsia="en-US"/>
        </w:rPr>
        <w:commentReference w:id="114"/>
      </w:r>
      <w:bookmarkEnd w:id="113"/>
    </w:p>
    <w:p w14:paraId="59BB259F" w14:textId="1AF78D38" w:rsidR="00CE109A" w:rsidRDefault="00247DE8" w:rsidP="00CE109A">
      <w:pPr>
        <w:pStyle w:val="Heading2"/>
      </w:pPr>
      <w:bookmarkStart w:id="115" w:name="_Toc72768850"/>
      <w:r w:rsidRPr="00247DE8">
        <w:t>Abbreviated terms and acronyms</w:t>
      </w:r>
      <w:bookmarkEnd w:id="11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16" w:author="Katharina Schleidt" w:date="2021-07-05T19:42:00Z">
        <w:r w:rsidRPr="00020E72" w:rsidDel="00116C6C">
          <w:rPr>
            <w:lang w:eastAsia="ja-JP"/>
          </w:rPr>
          <w:delText xml:space="preserve">measurements </w:delText>
        </w:r>
      </w:del>
      <w:ins w:id="117"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18" w:author="Katharina Schleidt" w:date="2021-07-05T19:42:00Z">
        <w:r w:rsidRPr="00020E72" w:rsidDel="00116C6C">
          <w:rPr>
            <w:lang w:eastAsia="ja-JP"/>
          </w:rPr>
          <w:delText>samples</w:delText>
        </w:r>
        <w:r w:rsidDel="00116C6C">
          <w:rPr>
            <w:lang w:eastAsia="ja-JP"/>
          </w:rPr>
          <w:delText xml:space="preserve"> </w:delText>
        </w:r>
      </w:del>
      <w:ins w:id="119"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lastRenderedPageBreak/>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20" w:name="_Toc72768851"/>
      <w:r>
        <w:t>Schema language</w:t>
      </w:r>
      <w:bookmarkEnd w:id="120"/>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21" w:name="_Toc72768852"/>
      <w:r>
        <w:t>Model element names</w:t>
      </w:r>
      <w:bookmarkEnd w:id="121"/>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22" w:name="_Toc72768853"/>
      <w:r>
        <w:t>Requirements and recommendations</w:t>
      </w:r>
      <w:bookmarkEnd w:id="122"/>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3" w:author="Katharina Schleidt" w:date="2021-07-06T14:14:00Z">
              <w:r w:rsidRPr="00FF42B7" w:rsidDel="00FC2372">
                <w:rPr>
                  <w:b/>
                  <w:bCs/>
                </w:rPr>
                <w:delText>q</w:delText>
              </w:r>
            </w:del>
            <w:ins w:id="124" w:author="Katharina Schleidt" w:date="2021-07-06T14:14:00Z">
              <w:r w:rsidR="00FC2372">
                <w:rPr>
                  <w:b/>
                  <w:bCs/>
                </w:rPr>
                <w:t>c</w:t>
              </w:r>
            </w:ins>
            <w:del w:id="125" w:author="Katharina Schleidt" w:date="2021-07-06T14:15:00Z">
              <w:r w:rsidRPr="00FF42B7" w:rsidDel="00FC2372">
                <w:rPr>
                  <w:b/>
                  <w:bCs/>
                </w:rPr>
                <w:delText>N</w:delText>
              </w:r>
            </w:del>
            <w:ins w:id="126"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7" w:author="Katharina Schleidt" w:date="2021-07-06T14:14:00Z">
        <w:r w:rsidRPr="00FF42B7" w:rsidDel="00FC2372">
          <w:rPr>
            <w:b/>
            <w:bCs/>
          </w:rPr>
          <w:delText>q</w:delText>
        </w:r>
      </w:del>
      <w:ins w:id="128" w:author="Katharina Schleidt" w:date="2021-07-06T14:14:00Z">
        <w:r w:rsidR="00FC2372">
          <w:rPr>
            <w:b/>
            <w:bCs/>
          </w:rPr>
          <w:t>c</w:t>
        </w:r>
      </w:ins>
      <w:del w:id="129" w:author="Katharina Schleidt" w:date="2021-07-06T14:14:00Z">
        <w:r w:rsidRPr="00FF42B7" w:rsidDel="00FC2372">
          <w:rPr>
            <w:b/>
            <w:bCs/>
          </w:rPr>
          <w:delText>N</w:delText>
        </w:r>
      </w:del>
      <w:ins w:id="130"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31" w:name="_Toc72768854"/>
      <w:r>
        <w:t>Requirements classes</w:t>
      </w:r>
      <w:bookmarkEnd w:id="131"/>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lastRenderedPageBreak/>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32" w:name="_Toc72768855"/>
      <w:r>
        <w:t>Conformance classes</w:t>
      </w:r>
      <w:bookmarkEnd w:id="132"/>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lastRenderedPageBreak/>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33" w:name="_Ref52472430"/>
      <w:bookmarkStart w:id="134" w:name="_Toc72768856"/>
      <w:r>
        <w:t>Identifiers</w:t>
      </w:r>
      <w:bookmarkEnd w:id="133"/>
      <w:bookmarkEnd w:id="134"/>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35" w:name="_Toc353798250"/>
      <w:bookmarkStart w:id="136" w:name="_Toc72768857"/>
      <w:r w:rsidRPr="00247DE8">
        <w:t xml:space="preserve">Packaging, </w:t>
      </w:r>
      <w:r>
        <w:t>r</w:t>
      </w:r>
      <w:r w:rsidRPr="00247DE8">
        <w:t xml:space="preserve">equirements and </w:t>
      </w:r>
      <w:r>
        <w:t>d</w:t>
      </w:r>
      <w:r w:rsidRPr="00247DE8">
        <w:t>ependencies</w:t>
      </w:r>
      <w:bookmarkEnd w:id="135"/>
      <w:bookmarkEnd w:id="136"/>
    </w:p>
    <w:p w14:paraId="4E2829B4" w14:textId="36D3559C" w:rsidR="00393BE0" w:rsidRPr="00393BE0" w:rsidRDefault="00393BE0" w:rsidP="00EF48D9">
      <w:pPr>
        <w:pStyle w:val="Heading2"/>
      </w:pPr>
      <w:bookmarkStart w:id="137" w:name="_Toc72768858"/>
      <w:r>
        <w:t>Requirements</w:t>
      </w:r>
      <w:bookmarkEnd w:id="137"/>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38" w:author="Katharina Schleidt" w:date="2021-07-05T13:58:00Z">
        <w:r w:rsidR="0058722D">
          <w:rPr>
            <w:lang w:eastAsia="ja-JP"/>
          </w:rPr>
          <w:t xml:space="preserve">This </w:t>
        </w:r>
        <w:proofErr w:type="spellStart"/>
        <w:r w:rsidR="0058722D">
          <w:rPr>
            <w:lang w:eastAsia="ja-JP"/>
          </w:rPr>
          <w:t>structure</w:t>
        </w:r>
      </w:ins>
      <w:del w:id="139"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lastRenderedPageBreak/>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40" w:author="Katharina Schleidt" w:date="2021-07-05T13:59:00Z">
        <w:r w:rsidR="002E57C8" w:rsidDel="0058722D">
          <w:rPr>
            <w:lang w:eastAsia="ja-JP"/>
          </w:rPr>
          <w:delText xml:space="preserve">it becomes increasingly difficult to </w:delText>
        </w:r>
      </w:del>
      <w:r w:rsidR="002E57C8">
        <w:rPr>
          <w:lang w:eastAsia="ja-JP"/>
        </w:rPr>
        <w:t>stipulat</w:t>
      </w:r>
      <w:ins w:id="141" w:author="Katharina Schleidt" w:date="2021-07-05T13:59:00Z">
        <w:r w:rsidR="0058722D">
          <w:rPr>
            <w:lang w:eastAsia="ja-JP"/>
          </w:rPr>
          <w:t>ing</w:t>
        </w:r>
      </w:ins>
      <w:del w:id="142"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43"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44" w:author="Katharina Schleidt" w:date="2021-07-05T14:00:00Z">
        <w:r w:rsidR="0058722D">
          <w:rPr>
            <w:lang w:eastAsia="ja-JP"/>
          </w:rPr>
          <w:t xml:space="preserve">the observable properties </w:t>
        </w:r>
      </w:ins>
      <w:del w:id="145"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w:t>
      </w:r>
      <w:proofErr w:type="spellStart"/>
      <w:r>
        <w:rPr>
          <w:lang w:eastAsia="ja-JP"/>
        </w:rPr>
        <w:t>featureType</w:t>
      </w:r>
      <w:proofErr w:type="spellEnd"/>
      <w:ins w:id="146" w:author="Katharina Schleidt" w:date="2021-07-05T14:00:00Z">
        <w:r w:rsidR="0058722D">
          <w:rPr>
            <w:lang w:eastAsia="ja-JP"/>
          </w:rPr>
          <w:t>. This is because</w:t>
        </w:r>
      </w:ins>
      <w:del w:id="147"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48" w:author="Katharina Schleidt" w:date="2021-07-05T14:00:00Z">
        <w:r w:rsidR="0058722D">
          <w:rPr>
            <w:lang w:eastAsia="ja-JP"/>
          </w:rPr>
          <w:t>,</w:t>
        </w:r>
      </w:ins>
      <w:r>
        <w:rPr>
          <w:lang w:eastAsia="ja-JP"/>
        </w:rPr>
        <w:t xml:space="preserve"> such as the Research Data Alliance (RDA)</w:t>
      </w:r>
      <w:ins w:id="149"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150" w:author="Katharina Schleidt" w:date="2021-07-05T14:01:00Z">
        <w:r w:rsidDel="0058722D">
          <w:rPr>
            <w:lang w:eastAsia="ja-JP"/>
          </w:rPr>
          <w:delText xml:space="preserve">has been </w:delText>
        </w:r>
      </w:del>
      <w:ins w:id="151"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47DBED67" w:rsidR="002A2967" w:rsidRPr="00C63000" w:rsidRDefault="00D40B05" w:rsidP="00D40B05">
      <w:pPr>
        <w:jc w:val="center"/>
        <w:rPr>
          <w:b/>
          <w:bCs/>
          <w:sz w:val="20"/>
          <w:szCs w:val="20"/>
        </w:rPr>
      </w:pPr>
      <w:bookmarkStart w:id="152"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w:t>
      </w:r>
      <w:r w:rsidR="00D471BA">
        <w:rPr>
          <w:b/>
          <w:bCs/>
          <w:sz w:val="20"/>
          <w:szCs w:val="20"/>
        </w:rPr>
        <w:fldChar w:fldCharType="end"/>
      </w:r>
      <w:bookmarkEnd w:id="152"/>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F59002A" w:rsidR="002A2967" w:rsidRPr="00C63000" w:rsidRDefault="002A2967" w:rsidP="002A2967">
      <w:pPr>
        <w:jc w:val="center"/>
        <w:rPr>
          <w:b/>
          <w:bCs/>
          <w:sz w:val="20"/>
          <w:szCs w:val="20"/>
        </w:rPr>
      </w:pPr>
      <w:bookmarkStart w:id="153"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w:t>
      </w:r>
      <w:r w:rsidR="00D471BA">
        <w:rPr>
          <w:b/>
          <w:bCs/>
          <w:sz w:val="20"/>
          <w:szCs w:val="20"/>
        </w:rPr>
        <w:fldChar w:fldCharType="end"/>
      </w:r>
      <w:bookmarkEnd w:id="153"/>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54" w:name="_Toc72768859"/>
      <w:r>
        <w:t>UML</w:t>
      </w:r>
      <w:bookmarkEnd w:id="154"/>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55" w:author="Katharina Schleidt" w:date="2021-07-05T14:01:00Z">
        <w:r w:rsidDel="0058722D">
          <w:rPr>
            <w:lang w:eastAsia="ja-JP"/>
          </w:rPr>
          <w:delText xml:space="preserve">have been </w:delText>
        </w:r>
      </w:del>
      <w:ins w:id="156" w:author="Katharina Schleidt" w:date="2021-07-05T14:01:00Z">
        <w:r w:rsidR="0058722D">
          <w:rPr>
            <w:lang w:eastAsia="ja-JP"/>
          </w:rPr>
          <w:t xml:space="preserve">are </w:t>
        </w:r>
      </w:ins>
      <w:r>
        <w:rPr>
          <w:lang w:eastAsia="ja-JP"/>
        </w:rPr>
        <w:t xml:space="preserve">provided. These models provide a very abstract view </w:t>
      </w:r>
      <w:del w:id="157" w:author="Katharina Schleidt" w:date="2021-07-05T14:01:00Z">
        <w:r w:rsidDel="0058722D">
          <w:rPr>
            <w:lang w:eastAsia="ja-JP"/>
          </w:rPr>
          <w:delText xml:space="preserve">on </w:delText>
        </w:r>
      </w:del>
      <w:ins w:id="158"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59" w:author="Katharina Schleidt" w:date="2021-07-05T14:02:00Z">
        <w:r w:rsidR="00C44FEC" w:rsidRPr="00C44FEC" w:rsidDel="0058722D">
          <w:rPr>
            <w:lang w:eastAsia="ja-JP"/>
          </w:rPr>
          <w:delText xml:space="preserve">measurements </w:delText>
        </w:r>
      </w:del>
      <w:ins w:id="160"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61" w:author="Katharina Schleidt" w:date="2021-07-05T14:02:00Z">
        <w:r w:rsidR="00C44FEC" w:rsidRPr="00C44FEC" w:rsidDel="0058722D">
          <w:rPr>
            <w:lang w:eastAsia="ja-JP"/>
          </w:rPr>
          <w:delText>samples</w:delText>
        </w:r>
        <w:r w:rsidR="00C44FEC" w:rsidDel="0058722D">
          <w:rPr>
            <w:lang w:eastAsia="ja-JP"/>
          </w:rPr>
          <w:delText xml:space="preserve"> </w:delText>
        </w:r>
      </w:del>
      <w:ins w:id="162"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63"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164" w:author="Katharina Schleidt" w:date="2021-07-05T14:02:00Z">
        <w:r w:rsidDel="0058722D">
          <w:rPr>
            <w:lang w:eastAsia="ja-JP"/>
          </w:rPr>
          <w:delText xml:space="preserve">have been </w:delText>
        </w:r>
      </w:del>
      <w:ins w:id="165"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66" w:author="Katharina Schleidt" w:date="2021-07-05T14:03:00Z">
        <w:r w:rsidR="00953EFA" w:rsidRPr="00953EFA" w:rsidDel="00BC3B35">
          <w:rPr>
            <w:lang w:eastAsia="ja-JP"/>
          </w:rPr>
          <w:delText xml:space="preserve">has been </w:delText>
        </w:r>
      </w:del>
      <w:ins w:id="167"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68" w:author="Katharina Schleidt" w:date="2021-07-05T19:38:00Z">
        <w:r w:rsidR="00174114" w:rsidRPr="00174114" w:rsidDel="00116C6C">
          <w:rPr>
            <w:lang w:eastAsia="ja-JP"/>
          </w:rPr>
          <w:delText>Observations, measurements and samples</w:delText>
        </w:r>
      </w:del>
      <w:ins w:id="169"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70"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7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368C7274" w:rsidR="00767B2F" w:rsidRPr="00C63000" w:rsidRDefault="00767B2F" w:rsidP="00767B2F">
      <w:pPr>
        <w:jc w:val="center"/>
        <w:rPr>
          <w:b/>
          <w:bCs/>
          <w:sz w:val="20"/>
          <w:szCs w:val="20"/>
        </w:rPr>
      </w:pPr>
      <w:bookmarkStart w:id="171"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w:t>
      </w:r>
      <w:r w:rsidR="00D471BA">
        <w:rPr>
          <w:b/>
          <w:bCs/>
          <w:sz w:val="20"/>
          <w:szCs w:val="20"/>
        </w:rPr>
        <w:fldChar w:fldCharType="end"/>
      </w:r>
      <w:bookmarkEnd w:id="171"/>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72" w:name="_Toc72768860"/>
      <w:r>
        <w:t>Note o</w:t>
      </w:r>
      <w:r w:rsidR="00AF32F1">
        <w:t>n</w:t>
      </w:r>
      <w:r>
        <w:t xml:space="preserve"> the u</w:t>
      </w:r>
      <w:r w:rsidR="00247DE8">
        <w:t>se of Any</w:t>
      </w:r>
      <w:bookmarkEnd w:id="17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173"/>
      <w:r>
        <w:rPr>
          <w:lang w:eastAsia="ja-JP"/>
        </w:rPr>
        <w:t>Metadata</w:t>
      </w:r>
      <w:commentRangeEnd w:id="173"/>
      <w:r w:rsidR="00621028">
        <w:rPr>
          <w:rStyle w:val="CommentReference"/>
        </w:rPr>
        <w:commentReference w:id="173"/>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Borehole :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station :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segment :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sample :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74" w:name="_Toc353798251"/>
      <w:bookmarkStart w:id="175" w:name="_Toc72768861"/>
      <w:r w:rsidRPr="00920189">
        <w:t>Fundamental characteristics of observations and samples (informative)</w:t>
      </w:r>
      <w:bookmarkEnd w:id="174"/>
      <w:bookmarkEnd w:id="175"/>
    </w:p>
    <w:p w14:paraId="4359B34D" w14:textId="62C77FAD" w:rsidR="00CE109A" w:rsidRDefault="00B125A5" w:rsidP="00114E5B">
      <w:pPr>
        <w:pStyle w:val="Heading2"/>
      </w:pPr>
      <w:bookmarkStart w:id="176" w:name="_Toc72768862"/>
      <w:r>
        <w:t>Observation schema</w:t>
      </w:r>
      <w:bookmarkEnd w:id="176"/>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177"/>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177"/>
      <w:r w:rsidR="001B02F3">
        <w:rPr>
          <w:rStyle w:val="CommentReference"/>
        </w:rPr>
        <w:commentReference w:id="177"/>
      </w:r>
      <w:r w:rsidRPr="00F24D49">
        <w:rPr>
          <w:lang w:eastAsia="ja-JP"/>
        </w:rPr>
        <w:t xml:space="preserve">. </w:t>
      </w:r>
      <w:del w:id="178" w:author="Katharina Schleidt" w:date="2021-07-05T14:03:00Z">
        <w:r w:rsidRPr="00F24D49" w:rsidDel="00BC3B35">
          <w:rPr>
            <w:lang w:eastAsia="ja-JP"/>
          </w:rPr>
          <w:delText xml:space="preserve">It </w:delText>
        </w:r>
      </w:del>
      <w:ins w:id="179" w:author="Katharina Schleidt" w:date="2021-07-05T14:03:00Z">
        <w:r w:rsidR="00BC3B35">
          <w:rPr>
            <w:lang w:eastAsia="ja-JP"/>
          </w:rPr>
          <w:t>This ac</w:t>
        </w:r>
      </w:ins>
      <w:ins w:id="180" w:author="Katharina Schleidt" w:date="2021-07-05T14:04:00Z">
        <w:r w:rsidR="00BC3B35">
          <w:rPr>
            <w:lang w:eastAsia="ja-JP"/>
          </w:rPr>
          <w:t>t</w:t>
        </w:r>
      </w:ins>
      <w:ins w:id="181"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4A5B4F09"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182" w:author="Katharina Schleidt" w:date="2021-07-05T14:47:00Z">
        <w:r w:rsidDel="009C3FA8">
          <w:rPr>
            <w:lang w:eastAsia="ja-JP"/>
          </w:rPr>
          <w:delText xml:space="preserve">; </w:delText>
        </w:r>
      </w:del>
      <w:ins w:id="183" w:author="Katharina Schleidt" w:date="2021-07-05T14:47:00Z">
        <w:r w:rsidR="009C3FA8">
          <w:rPr>
            <w:lang w:eastAsia="ja-JP"/>
          </w:rPr>
          <w:t xml:space="preserve">. </w:t>
        </w:r>
      </w:ins>
      <w:del w:id="184" w:author="Katharina Schleidt" w:date="2021-07-05T14:47:00Z">
        <w:r w:rsidDel="009C3FA8">
          <w:rPr>
            <w:lang w:eastAsia="ja-JP"/>
          </w:rPr>
          <w:delText xml:space="preserve">in </w:delText>
        </w:r>
      </w:del>
      <w:ins w:id="185"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186"/>
      <w:r>
        <w:rPr>
          <w:lang w:eastAsia="ja-JP"/>
        </w:rPr>
        <w:t>.</w:t>
      </w:r>
      <w:ins w:id="187" w:author="Katharina Schleidt" w:date="2021-07-05T14:49:00Z">
        <w:r w:rsidR="009C3FA8">
          <w:rPr>
            <w:lang w:eastAsia="ja-JP"/>
          </w:rPr>
          <w:t xml:space="preserve"> The proximate </w:t>
        </w:r>
      </w:ins>
      <w:ins w:id="188" w:author="Katharina Schleidt" w:date="2021-07-05T14:50:00Z">
        <w:r w:rsidR="009C3FA8">
          <w:rPr>
            <w:lang w:eastAsia="ja-JP"/>
          </w:rPr>
          <w:t>feature-of-interest</w:t>
        </w:r>
      </w:ins>
      <w:ins w:id="189"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190" w:author="Katharina Schleidt" w:date="2021-07-05T15:05:00Z">
        <w:r w:rsidR="00F95F63">
          <w:rPr>
            <w:lang w:eastAsia="ja-JP"/>
          </w:rPr>
          <w:t>f.</w:t>
        </w:r>
        <w:commentRangeEnd w:id="186"/>
        <w:r w:rsidR="00F95F63">
          <w:rPr>
            <w:rStyle w:val="CommentReference"/>
          </w:rPr>
          <w:commentReference w:id="186"/>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191" w:author="Katharina Schleidt" w:date="2021-07-05T14:47:00Z">
        <w:r w:rsidDel="009C3FA8">
          <w:rPr>
            <w:lang w:eastAsia="ja-JP"/>
          </w:rPr>
          <w:delText xml:space="preserve">like </w:delText>
        </w:r>
      </w:del>
      <w:ins w:id="192" w:author="Katharina Schleidt" w:date="2021-07-05T14:47:00Z">
        <w:r w:rsidR="009C3FA8">
          <w:rPr>
            <w:lang w:eastAsia="ja-JP"/>
          </w:rPr>
          <w:t xml:space="preserve">such as </w:t>
        </w:r>
      </w:ins>
      <w:r>
        <w:rPr>
          <w:lang w:eastAsia="ja-JP"/>
        </w:rPr>
        <w:t xml:space="preserve">in remote sensing, or where specimens are removed from their sampling location and </w:t>
      </w:r>
      <w:r>
        <w:rPr>
          <w:lang w:eastAsia="ja-JP"/>
        </w:rPr>
        <w:lastRenderedPageBreak/>
        <w:t>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193"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94" w:name="_Toc72768863"/>
      <w:r>
        <w:t>Sample schema</w:t>
      </w:r>
      <w:bookmarkEnd w:id="194"/>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195"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196"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197"/>
      <w:r w:rsidR="003E224E">
        <w:rPr>
          <w:lang w:eastAsia="ja-JP"/>
        </w:rPr>
        <w:t>both those being made directly on the sample as well as observations on other samples</w:t>
      </w:r>
      <w:r w:rsidRPr="00755923">
        <w:rPr>
          <w:lang w:eastAsia="ja-JP"/>
        </w:rPr>
        <w:t>.</w:t>
      </w:r>
      <w:commentRangeEnd w:id="197"/>
      <w:r w:rsidR="003E224E">
        <w:rPr>
          <w:rStyle w:val="CommentReference"/>
        </w:rPr>
        <w:commentReference w:id="197"/>
      </w:r>
    </w:p>
    <w:p w14:paraId="6DDAEB1F" w14:textId="2D48A11B" w:rsidR="00114E5B" w:rsidRDefault="00114E5B" w:rsidP="00114E5B">
      <w:pPr>
        <w:pStyle w:val="Heading3"/>
      </w:pPr>
      <w:bookmarkStart w:id="198" w:name="_Ref52396733"/>
      <w:r w:rsidRPr="00114E5B">
        <w:lastRenderedPageBreak/>
        <w:t>Proximate vs. ultimate feature-of-interest</w:t>
      </w:r>
      <w:bookmarkEnd w:id="198"/>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199" w:author="Katharina Schleidt" w:date="2021-07-05T15:07:00Z">
        <w:r w:rsidDel="00F95F63">
          <w:rPr>
            <w:lang w:eastAsia="ja-JP"/>
          </w:rPr>
          <w:delText xml:space="preserve">the </w:delText>
        </w:r>
      </w:del>
      <w:ins w:id="200"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01" w:author="Katharina Schleidt" w:date="2021-07-05T15:07:00Z">
        <w:r w:rsidDel="00F95F63">
          <w:rPr>
            <w:lang w:eastAsia="ja-JP"/>
          </w:rPr>
          <w:delText xml:space="preserve">the </w:delText>
        </w:r>
      </w:del>
      <w:ins w:id="202"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03" w:author="Katharina Schleidt" w:date="2021-07-05T15:07:00Z">
        <w:r w:rsidDel="00F95F63">
          <w:rPr>
            <w:lang w:eastAsia="ja-JP"/>
          </w:rPr>
          <w:delText xml:space="preserve">the </w:delText>
        </w:r>
      </w:del>
      <w:ins w:id="204"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05" w:name="_Ref52423377"/>
      <w:r w:rsidRPr="00114E5B">
        <w:t>Proximate feature-of-interest embodies a sample design</w:t>
      </w:r>
      <w:bookmarkEnd w:id="205"/>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06" w:author="Katharina Schleidt" w:date="2021-07-05T15:08:00Z">
        <w:r w:rsidR="00F95F63">
          <w:rPr>
            <w:lang w:eastAsia="ja-JP"/>
          </w:rPr>
          <w:t xml:space="preserve"> </w:t>
        </w:r>
      </w:ins>
      <w:r>
        <w:rPr>
          <w:lang w:eastAsia="ja-JP"/>
        </w:rPr>
        <w:t>...) has been established, sensors</w:t>
      </w:r>
      <w:ins w:id="207"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08"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09" w:author="Katharina Schleidt" w:date="2021-07-05T15:09:00Z">
        <w:r w:rsidDel="00F95F63">
          <w:rPr>
            <w:lang w:eastAsia="ja-JP"/>
          </w:rPr>
          <w:delText>etc,</w:delText>
        </w:r>
      </w:del>
      <w:ins w:id="210"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11" w:author="Katharina Schleidt" w:date="2021-07-05T15:09:00Z">
        <w:r w:rsidR="00F95F63">
          <w:rPr>
            <w:lang w:eastAsia="ja-JP"/>
          </w:rPr>
          <w:t>. Examples are</w:t>
        </w:r>
      </w:ins>
      <w:r>
        <w:rPr>
          <w:lang w:eastAsia="ja-JP"/>
        </w:rPr>
        <w:t xml:space="preserve"> </w:t>
      </w:r>
      <w:del w:id="212" w:author="Katharina Schleidt" w:date="2021-07-05T15:09:00Z">
        <w:r w:rsidDel="00F95F63">
          <w:rPr>
            <w:lang w:eastAsia="ja-JP"/>
          </w:rPr>
          <w:delText xml:space="preserve">(ex : </w:delText>
        </w:r>
      </w:del>
      <w:r>
        <w:rPr>
          <w:lang w:eastAsia="ja-JP"/>
        </w:rPr>
        <w:t xml:space="preserve">biodiversity studies, crop seed preservation, </w:t>
      </w:r>
      <w:del w:id="213" w:author="Katharina Schleidt" w:date="2021-07-05T15:09:00Z">
        <w:r w:rsidDel="00F95F63">
          <w:rPr>
            <w:lang w:eastAsia="ja-JP"/>
          </w:rPr>
          <w:delText xml:space="preserve">…). </w:delText>
        </w:r>
      </w:del>
      <w:ins w:id="214"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15" w:author="Katharina Schleidt" w:date="2021-07-05T15:32:00Z">
        <w:r w:rsidR="00FA2553" w:rsidDel="00266DCF">
          <w:rPr>
            <w:lang w:eastAsia="ja-JP"/>
          </w:rPr>
          <w:delText>)</w:delText>
        </w:r>
        <w:r w:rsidDel="00266DCF">
          <w:rPr>
            <w:lang w:eastAsia="ja-JP"/>
          </w:rPr>
          <w:delText xml:space="preserve">; </w:delText>
        </w:r>
      </w:del>
      <w:ins w:id="216" w:author="Katharina Schleidt" w:date="2021-07-05T15:32:00Z">
        <w:r w:rsidR="00266DCF">
          <w:rPr>
            <w:lang w:eastAsia="ja-JP"/>
          </w:rPr>
          <w:t xml:space="preserve">). </w:t>
        </w:r>
      </w:ins>
      <w:del w:id="217" w:author="Katharina Schleidt" w:date="2021-07-05T15:32:00Z">
        <w:r w:rsidDel="00266DCF">
          <w:rPr>
            <w:lang w:eastAsia="ja-JP"/>
          </w:rPr>
          <w:delText xml:space="preserve">different </w:delText>
        </w:r>
      </w:del>
      <w:ins w:id="218"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19" w:author="Katharina Schleidt" w:date="2021-07-05T15:35:00Z">
        <w:r w:rsidDel="00266DCF">
          <w:rPr>
            <w:lang w:eastAsia="ja-JP"/>
          </w:rPr>
          <w:delText xml:space="preserve">In </w:delText>
        </w:r>
      </w:del>
      <w:ins w:id="220"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21"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21"/>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469B650B" w:rsidR="00FA0795" w:rsidRPr="00C63000" w:rsidRDefault="00FA0795" w:rsidP="00FA0795">
      <w:pPr>
        <w:jc w:val="center"/>
        <w:rPr>
          <w:b/>
          <w:bCs/>
          <w:sz w:val="20"/>
          <w:szCs w:val="20"/>
        </w:rPr>
      </w:pPr>
      <w:bookmarkStart w:id="222"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w:t>
      </w:r>
      <w:r w:rsidR="00D471BA">
        <w:rPr>
          <w:b/>
          <w:bCs/>
          <w:sz w:val="20"/>
          <w:szCs w:val="20"/>
        </w:rPr>
        <w:fldChar w:fldCharType="end"/>
      </w:r>
      <w:bookmarkEnd w:id="222"/>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23" w:author="Katharina Schleidt" w:date="2021-07-05T19:38:00Z">
        <w:r w:rsidR="00C44FEC" w:rsidDel="00116C6C">
          <w:delText>Observations, measurements and samples</w:delText>
        </w:r>
      </w:del>
      <w:ins w:id="224"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680C88DD" w:rsidR="00FA0795" w:rsidRPr="00C63000" w:rsidRDefault="001501CE" w:rsidP="001501CE">
      <w:pPr>
        <w:jc w:val="center"/>
        <w:rPr>
          <w:b/>
          <w:bCs/>
          <w:sz w:val="20"/>
          <w:szCs w:val="20"/>
        </w:rPr>
      </w:pPr>
      <w:bookmarkStart w:id="225"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w:t>
      </w:r>
      <w:r w:rsidR="00D471BA">
        <w:rPr>
          <w:b/>
          <w:bCs/>
          <w:sz w:val="20"/>
          <w:szCs w:val="20"/>
        </w:rPr>
        <w:fldChar w:fldCharType="end"/>
      </w:r>
      <w:bookmarkEnd w:id="225"/>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5CB71C0D" w:rsidR="00C0258F" w:rsidRPr="00917C89" w:rsidRDefault="00A214B2" w:rsidP="00917C89">
      <w:pPr>
        <w:jc w:val="center"/>
        <w:rPr>
          <w:b/>
          <w:bCs/>
          <w:sz w:val="20"/>
          <w:szCs w:val="20"/>
        </w:rPr>
      </w:pPr>
      <w:commentRangeStart w:id="226"/>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55579A">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26"/>
      <w:r>
        <w:rPr>
          <w:rStyle w:val="CommentReference"/>
        </w:rPr>
        <w:commentReference w:id="226"/>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917C89" w:rsidRDefault="00181B85" w:rsidP="00917C89">
      <w:pPr>
        <w:pStyle w:val="NormalWeb"/>
        <w:jc w:val="both"/>
        <w:rPr>
          <w:lang w:val="fr-FR"/>
        </w:rPr>
      </w:pPr>
      <w:del w:id="227" w:author="Katharina Schleidt" w:date="2021-07-05T19:33:00Z">
        <w:r w:rsidDel="00116C6C">
          <w:delText>It is a modelling choice to decide, b</w:delText>
        </w:r>
      </w:del>
      <w:ins w:id="228" w:author="Katharina Schleidt" w:date="2021-07-05T19:33:00Z">
        <w:r w:rsidR="00116C6C">
          <w:t>B</w:t>
        </w:r>
      </w:ins>
      <w:r>
        <w:t xml:space="preserve">ased on the use case, </w:t>
      </w:r>
      <w:ins w:id="229"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30" w:author="Katharina Schleidt" w:date="2021-07-05T19:34:00Z">
        <w:r w:rsidR="00C44FEC" w:rsidDel="00116C6C">
          <w:delText>Observations, measurements and samples</w:delText>
        </w:r>
      </w:del>
      <w:ins w:id="231"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4EB4E671" w:rsidR="00E22F4E" w:rsidRPr="00C63000" w:rsidRDefault="00E22F4E" w:rsidP="00E22F4E">
      <w:pPr>
        <w:jc w:val="center"/>
        <w:rPr>
          <w:b/>
          <w:bCs/>
          <w:sz w:val="20"/>
          <w:szCs w:val="20"/>
        </w:rPr>
      </w:pPr>
      <w:bookmarkStart w:id="232"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w:t>
      </w:r>
      <w:r w:rsidR="00D471BA">
        <w:rPr>
          <w:b/>
          <w:bCs/>
          <w:sz w:val="20"/>
          <w:szCs w:val="20"/>
        </w:rPr>
        <w:fldChar w:fldCharType="end"/>
      </w:r>
      <w:bookmarkEnd w:id="232"/>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33" w:author="Katharina Schleidt" w:date="2021-07-05T19:35:00Z">
        <w:r w:rsidR="00C44FEC" w:rsidRPr="00C44FEC" w:rsidDel="00116C6C">
          <w:delText>Observations, measurements and samples</w:delText>
        </w:r>
      </w:del>
      <w:ins w:id="234"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w:t>
      </w:r>
      <w:proofErr w:type="spellStart"/>
      <w:r>
        <w:t>FluidBody</w:t>
      </w:r>
      <w:proofErr w:type="spellEnd"/>
      <w:r>
        <w:t xml:space="preserve"> are </w:t>
      </w:r>
      <w:r w:rsidR="00953EFA">
        <w:t xml:space="preserve">modelled </w:t>
      </w:r>
      <w:r>
        <w:t xml:space="preserve">outside the </w:t>
      </w:r>
      <w:del w:id="235" w:author="Katharina Schleidt" w:date="2021-07-05T19:38:00Z">
        <w:r w:rsidR="004262EC" w:rsidRPr="004262EC" w:rsidDel="00116C6C">
          <w:delText>Observations, measurements and samples</w:delText>
        </w:r>
      </w:del>
      <w:ins w:id="236" w:author="Katharina Schleidt" w:date="2021-07-05T19:38:00Z">
        <w:r w:rsidR="00116C6C">
          <w:t>OMS</w:t>
        </w:r>
      </w:ins>
      <w:r w:rsidR="004262EC">
        <w:t xml:space="preserve"> </w:t>
      </w:r>
      <w:r>
        <w:t>model but</w:t>
      </w:r>
      <w:ins w:id="237"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38"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39" w:author="Katharina Schleidt" w:date="2021-07-05T19:44:00Z">
        <w:r w:rsidR="0082047C">
          <w:t>The Well</w:t>
        </w:r>
      </w:ins>
      <w:del w:id="240"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41"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44A98DF1" w:rsidR="00350089" w:rsidRPr="00C63000" w:rsidRDefault="00350089" w:rsidP="00350089">
      <w:pPr>
        <w:jc w:val="center"/>
        <w:rPr>
          <w:b/>
          <w:bCs/>
          <w:sz w:val="20"/>
          <w:szCs w:val="20"/>
        </w:rPr>
      </w:pPr>
      <w:bookmarkStart w:id="242"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9</w:t>
      </w:r>
      <w:r w:rsidR="00D471BA">
        <w:rPr>
          <w:b/>
          <w:bCs/>
          <w:sz w:val="20"/>
          <w:szCs w:val="20"/>
        </w:rPr>
        <w:fldChar w:fldCharType="end"/>
      </w:r>
      <w:bookmarkEnd w:id="242"/>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5734D6A" w:rsidR="00624A6C" w:rsidRPr="00C63000" w:rsidRDefault="00624A6C" w:rsidP="00CF28F7">
      <w:pPr>
        <w:jc w:val="center"/>
        <w:rPr>
          <w:b/>
          <w:bCs/>
          <w:sz w:val="20"/>
          <w:szCs w:val="20"/>
        </w:rPr>
      </w:pPr>
      <w:bookmarkStart w:id="243"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10</w:t>
      </w:r>
      <w:r w:rsidR="00D471BA">
        <w:rPr>
          <w:b/>
          <w:bCs/>
          <w:sz w:val="20"/>
          <w:szCs w:val="20"/>
        </w:rPr>
        <w:fldChar w:fldCharType="end"/>
      </w:r>
      <w:bookmarkEnd w:id="243"/>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44" w:name="_Toc72768865"/>
      <w:r w:rsidRPr="00920189">
        <w:t>Conceptual Observation schema</w:t>
      </w:r>
      <w:bookmarkEnd w:id="244"/>
    </w:p>
    <w:p w14:paraId="393A6024" w14:textId="3277BA06" w:rsidR="00CE109A" w:rsidRDefault="00AC59F3" w:rsidP="00AC59F3">
      <w:pPr>
        <w:pStyle w:val="Heading2"/>
      </w:pPr>
      <w:bookmarkStart w:id="245" w:name="_Toc72768866"/>
      <w:r>
        <w:t>General</w:t>
      </w:r>
      <w:bookmarkEnd w:id="245"/>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46"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47" w:author="Katharina Schleidt" w:date="2021-07-05T19:47:00Z">
        <w:r w:rsidRPr="00AC59F3" w:rsidDel="0082047C">
          <w:rPr>
            <w:lang w:eastAsia="ja-JP"/>
          </w:rPr>
          <w:delText xml:space="preserve">It </w:delText>
        </w:r>
      </w:del>
      <w:ins w:id="248"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433841D8" w:rsidR="00AC59F3" w:rsidRPr="00C63000" w:rsidRDefault="00AC59F3" w:rsidP="00AC59F3">
      <w:pPr>
        <w:jc w:val="center"/>
        <w:rPr>
          <w:b/>
          <w:bCs/>
          <w:sz w:val="20"/>
          <w:szCs w:val="20"/>
        </w:rPr>
      </w:pPr>
      <w:bookmarkStart w:id="249"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11</w:t>
      </w:r>
      <w:r w:rsidR="00D471BA">
        <w:rPr>
          <w:b/>
          <w:bCs/>
          <w:sz w:val="20"/>
          <w:szCs w:val="20"/>
        </w:rPr>
        <w:fldChar w:fldCharType="end"/>
      </w:r>
      <w:bookmarkEnd w:id="249"/>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50" w:name="_Ref52388743"/>
      <w:r w:rsidRPr="00AC59F3">
        <w:t>Conceptual Observation schema package Requirements Class</w:t>
      </w:r>
      <w:bookmarkEnd w:id="250"/>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D3DB912"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51"/>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51"/>
            <w:r w:rsidR="001C49AC">
              <w:rPr>
                <w:rStyle w:val="CommentReference"/>
              </w:rPr>
              <w:commentReference w:id="251"/>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52" w:name="_Toc72768867"/>
      <w:r w:rsidRPr="00F64967">
        <w:t>Observation</w:t>
      </w:r>
      <w:bookmarkEnd w:id="252"/>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66D7D8AF"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53"/>
      <w:commentRangeStart w:id="254"/>
      <w:r w:rsidR="006B6B2B">
        <w:rPr>
          <w:lang w:eastAsia="ja-JP"/>
        </w:rPr>
        <w:t>Clause 7</w:t>
      </w:r>
      <w:commentRangeEnd w:id="253"/>
      <w:r w:rsidR="006B6B2B">
        <w:rPr>
          <w:rStyle w:val="CommentReference"/>
        </w:rPr>
        <w:commentReference w:id="253"/>
      </w:r>
      <w:commentRangeEnd w:id="254"/>
      <w:r w:rsidR="00BE79BC">
        <w:rPr>
          <w:rStyle w:val="CommentReference"/>
        </w:rPr>
        <w:commentReference w:id="254"/>
      </w:r>
      <w:r>
        <w:rPr>
          <w:lang w:eastAsia="ja-JP"/>
        </w:rPr>
        <w:t>.</w:t>
      </w:r>
    </w:p>
    <w:p w14:paraId="6BE5B04B" w14:textId="1DA2E47E" w:rsidR="00452AE7" w:rsidRDefault="00452AE7" w:rsidP="00452AE7">
      <w:pPr>
        <w:pStyle w:val="Heading3"/>
      </w:pPr>
      <w:bookmarkStart w:id="255" w:name="_Ref52486584"/>
      <w:r w:rsidRPr="00452AE7">
        <w:t xml:space="preserve">Attribute </w:t>
      </w:r>
      <w:proofErr w:type="spellStart"/>
      <w:r w:rsidRPr="00452AE7">
        <w:t>phenomenonTime</w:t>
      </w:r>
      <w:bookmarkEnd w:id="25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3ABC851A"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56" w:name="_Ref52486606"/>
      <w:r w:rsidRPr="00DA7447">
        <w:t xml:space="preserve">Attribute </w:t>
      </w:r>
      <w:proofErr w:type="spellStart"/>
      <w:r w:rsidRPr="00DA7447">
        <w:t>resultTime</w:t>
      </w:r>
      <w:bookmarkEnd w:id="25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257"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58"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259" w:name="_Toc72768868"/>
      <w:proofErr w:type="spellStart"/>
      <w:r w:rsidRPr="000C435F">
        <w:t>ObservableProperty</w:t>
      </w:r>
      <w:bookmarkEnd w:id="259"/>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6CE3F664"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260" w:author="Katharina Schleidt" w:date="2021-07-05T13:55:00Z">
              <w:r w:rsidR="00DE7F9E" w:rsidRPr="00DE7F9E" w:rsidDel="0058722D">
                <w:rPr>
                  <w:b/>
                  <w:sz w:val="20"/>
                  <w:szCs w:val="20"/>
                </w:rPr>
                <w:delText>feature of interest</w:delText>
              </w:r>
            </w:del>
            <w:ins w:id="261"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62" w:author="Katharina Schleidt" w:date="2021-07-05T19:49:00Z">
        <w:r w:rsidDel="0082047C">
          <w:rPr>
            <w:lang w:eastAsia="ja-JP"/>
          </w:rPr>
          <w:delText xml:space="preserve">we </w:delText>
        </w:r>
      </w:del>
      <w:ins w:id="263"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264" w:author="Katharina Schleidt" w:date="2021-07-05T19:49:00Z">
        <w:r w:rsidDel="0082047C">
          <w:rPr>
            <w:lang w:eastAsia="ja-JP"/>
          </w:rPr>
          <w:delText xml:space="preserve">monitor </w:delText>
        </w:r>
      </w:del>
      <w:ins w:id="265"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266" w:author="Katharina Schleidt" w:date="2021-07-05T19:49:00Z">
        <w:r w:rsidDel="0082047C">
          <w:rPr>
            <w:lang w:eastAsia="ja-JP"/>
          </w:rPr>
          <w:delText xml:space="preserve">with </w:delText>
        </w:r>
      </w:del>
      <w:ins w:id="267"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268"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269" w:author="Katharina Schleidt" w:date="2021-07-05T19:49:00Z">
        <w:r w:rsidDel="0082047C">
          <w:rPr>
            <w:lang w:eastAsia="ja-JP"/>
          </w:rPr>
          <w:delText xml:space="preserve">measure </w:delText>
        </w:r>
      </w:del>
      <w:ins w:id="270" w:author="Katharina Schleidt" w:date="2021-07-05T19:49:00Z">
        <w:r w:rsidR="0082047C">
          <w:rPr>
            <w:lang w:eastAsia="ja-JP"/>
          </w:rPr>
          <w:t xml:space="preserve">Measure </w:t>
        </w:r>
      </w:ins>
      <w:r>
        <w:rPr>
          <w:lang w:eastAsia="ja-JP"/>
        </w:rPr>
        <w:t>the Groundwater Level (still the same observable property as above)</w:t>
      </w:r>
      <w:ins w:id="271"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272" w:author="Katharina Schleidt" w:date="2021-07-05T19:49:00Z">
        <w:r w:rsidDel="0082047C">
          <w:rPr>
            <w:lang w:eastAsia="ja-JP"/>
          </w:rPr>
          <w:delText>but w</w:delText>
        </w:r>
      </w:del>
      <w:ins w:id="273"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274" w:author="Katharina Schleidt" w:date="2021-07-05T19:50:00Z">
        <w:r w:rsidDel="0082047C">
          <w:rPr>
            <w:lang w:eastAsia="ja-JP"/>
          </w:rPr>
          <w:delText xml:space="preserve">to </w:delText>
        </w:r>
      </w:del>
      <w:ins w:id="275" w:author="Katharina Schleidt" w:date="2021-07-05T19:50:00Z">
        <w:r w:rsidR="0082047C">
          <w:rPr>
            <w:lang w:eastAsia="ja-JP"/>
          </w:rPr>
          <w:t xml:space="preserve">for </w:t>
        </w:r>
      </w:ins>
      <w:r>
        <w:rPr>
          <w:lang w:eastAsia="ja-JP"/>
        </w:rPr>
        <w:t>check</w:t>
      </w:r>
      <w:ins w:id="276"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277" w:name="_Toc72768869"/>
      <w:r w:rsidRPr="00A02312">
        <w:t>Procedure</w:t>
      </w:r>
      <w:bookmarkEnd w:id="277"/>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788BA392"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278" w:author="Katharina Schleidt" w:date="2021-07-05T19:50:00Z">
        <w:r w:rsidDel="0082047C">
          <w:rPr>
            <w:lang w:eastAsia="ja-JP"/>
          </w:rPr>
          <w:delText xml:space="preserve">has been </w:delText>
        </w:r>
      </w:del>
      <w:ins w:id="279"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Heading2"/>
      </w:pPr>
      <w:bookmarkStart w:id="280" w:name="_Toc72768870"/>
      <w:proofErr w:type="spellStart"/>
      <w:r w:rsidRPr="00344888">
        <w:t>ObservingProcedure</w:t>
      </w:r>
      <w:bookmarkEnd w:id="280"/>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36DB0EC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281" w:author="Katharina Schleidt" w:date="2021-07-05T19:51:00Z">
        <w:r w:rsidDel="0082047C">
          <w:rPr>
            <w:lang w:eastAsia="ja-JP"/>
          </w:rPr>
          <w:delText xml:space="preserve">the </w:delText>
        </w:r>
      </w:del>
      <w:ins w:id="282"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283" w:author="Katharina Schleidt" w:date="2021-07-05T19:51:00Z">
        <w:r w:rsidR="0082047C">
          <w:rPr>
            <w:lang w:eastAsia="ja-JP"/>
          </w:rPr>
          <w:t>Procedure</w:t>
        </w:r>
      </w:ins>
      <w:del w:id="284"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285" w:name="_Toc72768871"/>
      <w:r w:rsidRPr="00721E6C">
        <w:t>Observer</w:t>
      </w:r>
      <w:bookmarkEnd w:id="285"/>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5A6F5099"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286" w:author="Katharina Schleidt" w:date="2021-07-05T19:51:00Z">
        <w:r w:rsidR="0082047C">
          <w:rPr>
            <w:lang w:eastAsia="ja-JP"/>
          </w:rPr>
          <w:t>,</w:t>
        </w:r>
      </w:ins>
      <w:r>
        <w:rPr>
          <w:lang w:eastAsia="ja-JP"/>
        </w:rPr>
        <w:t xml:space="preserve">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287" w:name="_Toc72768872"/>
      <w:r w:rsidRPr="009C397F">
        <w:t>Host</w:t>
      </w:r>
      <w:bookmarkEnd w:id="287"/>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FDE1949"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288"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289"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290" w:author="Katharina Schleidt" w:date="2021-07-05T19:52:00Z">
        <w:r w:rsidDel="00D80ABB">
          <w:rPr>
            <w:lang w:eastAsia="ja-JP"/>
          </w:rPr>
          <w:delText xml:space="preserve">; </w:delText>
        </w:r>
      </w:del>
      <w:ins w:id="291" w:author="Katharina Schleidt" w:date="2021-07-05T19:52:00Z">
        <w:r w:rsidR="00D80ABB">
          <w:rPr>
            <w:lang w:eastAsia="ja-JP"/>
          </w:rPr>
          <w:t xml:space="preserve">. </w:t>
        </w:r>
      </w:ins>
      <w:del w:id="292" w:author="Katharina Schleidt" w:date="2021-07-05T19:52:00Z">
        <w:r w:rsidDel="00D80ABB">
          <w:rPr>
            <w:lang w:eastAsia="ja-JP"/>
          </w:rPr>
          <w:delText xml:space="preserve">in </w:delText>
        </w:r>
      </w:del>
      <w:ins w:id="293"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294" w:name="_Toc72768873"/>
      <w:r w:rsidRPr="008534CB">
        <w:t>Deployment</w:t>
      </w:r>
      <w:bookmarkEnd w:id="294"/>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404D8FDC"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295" w:author="Katharina Schleidt" w:date="2021-07-05T19:53:00Z">
        <w:r w:rsidDel="00D80ABB">
          <w:rPr>
            <w:lang w:eastAsia="ja-JP"/>
          </w:rPr>
          <w:delText xml:space="preserve">information </w:delText>
        </w:r>
      </w:del>
      <w:ins w:id="296" w:author="Katharina Schleidt" w:date="2021-07-05T19:53:00Z">
        <w:r w:rsidR="00D80ABB">
          <w:rPr>
            <w:lang w:eastAsia="ja-JP"/>
          </w:rPr>
          <w:t xml:space="preserve">Information </w:t>
        </w:r>
      </w:ins>
      <w:r>
        <w:rPr>
          <w:lang w:eastAsia="ja-JP"/>
        </w:rPr>
        <w:t>regarding a sensor being attached to a pole</w:t>
      </w:r>
      <w:ins w:id="297"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298" w:author="Katharina Schleidt" w:date="2021-07-05T19:53:00Z">
        <w:r w:rsidDel="00D80ABB">
          <w:rPr>
            <w:lang w:eastAsia="ja-JP"/>
          </w:rPr>
          <w:delText xml:space="preserve">the </w:delText>
        </w:r>
      </w:del>
      <w:ins w:id="299" w:author="Katharina Schleidt" w:date="2021-07-05T19:53:00Z">
        <w:r w:rsidR="00D80ABB">
          <w:rPr>
            <w:lang w:eastAsia="ja-JP"/>
          </w:rPr>
          <w:t xml:space="preserve">The </w:t>
        </w:r>
      </w:ins>
      <w:r>
        <w:rPr>
          <w:lang w:eastAsia="ja-JP"/>
        </w:rPr>
        <w:t>monitoring facilities pertaining to an environmental monitoring network</w:t>
      </w:r>
      <w:ins w:id="300"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301" w:author="Katharina Schleidt" w:date="2021-07-05T19:53:00Z">
        <w:r w:rsidRPr="00C94F90" w:rsidDel="00D80ABB">
          <w:rPr>
            <w:lang w:eastAsia="ja-JP"/>
          </w:rPr>
          <w:delText xml:space="preserve">the </w:delText>
        </w:r>
      </w:del>
      <w:ins w:id="302"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03"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304" w:author="Katharina Schleidt" w:date="2021-07-05T19:53:00Z">
        <w:r w:rsidDel="00D80ABB">
          <w:rPr>
            <w:lang w:eastAsia="ja-JP"/>
          </w:rPr>
          <w:delText xml:space="preserve">the </w:delText>
        </w:r>
      </w:del>
      <w:ins w:id="305"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06" w:name="_Toc72768874"/>
      <w:r w:rsidRPr="00920189">
        <w:lastRenderedPageBreak/>
        <w:t>Abstract Observation Core</w:t>
      </w:r>
      <w:bookmarkEnd w:id="306"/>
    </w:p>
    <w:p w14:paraId="4C3BA03E" w14:textId="556C1697" w:rsidR="00CE109A" w:rsidRDefault="002C1F08" w:rsidP="002C1F08">
      <w:pPr>
        <w:pStyle w:val="Heading2"/>
      </w:pPr>
      <w:bookmarkStart w:id="307" w:name="_Toc72768875"/>
      <w:r w:rsidRPr="002C1F08">
        <w:t>General</w:t>
      </w:r>
      <w:bookmarkEnd w:id="307"/>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07D35F9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08" w:name="_Toc72768876"/>
      <w:proofErr w:type="spellStart"/>
      <w:r w:rsidRPr="00F102C2">
        <w:lastRenderedPageBreak/>
        <w:t>AbstractObservationCharacteristics</w:t>
      </w:r>
      <w:bookmarkEnd w:id="308"/>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76DBA883"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1E448E5E"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09" w:author="Katharina Schleidt" w:date="2021-07-05T19:53:00Z">
        <w:r w:rsidDel="00B32239">
          <w:rPr>
            <w:lang w:eastAsia="ja-JP"/>
          </w:rPr>
          <w:delText>e.g.</w:delText>
        </w:r>
      </w:del>
      <w:ins w:id="310"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11"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77777777"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312"/>
      <w:commentRangeStart w:id="313"/>
      <w:r>
        <w:rPr>
          <w:lang w:eastAsia="ja-JP"/>
        </w:rPr>
        <w:t>To avoid ambiguity, there shall be no more than one parameter with the same name.</w:t>
      </w:r>
      <w:commentRangeEnd w:id="312"/>
      <w:r w:rsidR="00FD1995">
        <w:rPr>
          <w:rStyle w:val="CommentReference"/>
        </w:rPr>
        <w:commentReference w:id="312"/>
      </w:r>
      <w:commentRangeEnd w:id="313"/>
      <w:r w:rsidR="00B32239">
        <w:rPr>
          <w:rStyle w:val="CommentReference"/>
        </w:rPr>
        <w:commentReference w:id="313"/>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314" w:author="Katharina Schleidt" w:date="2021-07-05T13:55:00Z">
        <w:r w:rsidRPr="00CA1C0E" w:rsidDel="0058722D">
          <w:rPr>
            <w:lang w:eastAsia="ja-JP"/>
          </w:rPr>
          <w:delText>feature of interest</w:delText>
        </w:r>
      </w:del>
      <w:ins w:id="315"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316" w:author="Katharina Schleidt" w:date="2021-07-05T13:55:00Z">
        <w:r w:rsidDel="0058722D">
          <w:rPr>
            <w:lang w:eastAsia="ja-JP"/>
          </w:rPr>
          <w:delText>feature of interest</w:delText>
        </w:r>
      </w:del>
      <w:ins w:id="317"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318" w:author="Katharina Schleidt" w:date="2021-07-05T13:55:00Z">
        <w:r w:rsidDel="0058722D">
          <w:rPr>
            <w:lang w:eastAsia="ja-JP"/>
          </w:rPr>
          <w:delText>feature of interest</w:delText>
        </w:r>
      </w:del>
      <w:ins w:id="319"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320" w:author="Katharina Schleidt" w:date="2021-07-05T19:58:00Z">
        <w:r w:rsidDel="00B32239">
          <w:rPr>
            <w:lang w:eastAsia="ja-JP"/>
          </w:rPr>
          <w:delText xml:space="preserve">a </w:delText>
        </w:r>
      </w:del>
      <w:ins w:id="321"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322"/>
      <w:r>
        <w:rPr>
          <w:lang w:eastAsia="ja-JP"/>
        </w:rPr>
        <w:t>clause</w:t>
      </w:r>
      <w:commentRangeEnd w:id="322"/>
      <w:r w:rsidR="005F790E">
        <w:rPr>
          <w:rStyle w:val="CommentReference"/>
        </w:rPr>
        <w:commentReference w:id="322"/>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323" w:name="_Toc72768877"/>
      <w:proofErr w:type="spellStart"/>
      <w:r w:rsidRPr="001E1837">
        <w:t>AbstractObservation</w:t>
      </w:r>
      <w:bookmarkEnd w:id="323"/>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45966300"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324" w:name="_Toc72768878"/>
      <w:proofErr w:type="spellStart"/>
      <w:r w:rsidRPr="00A86F83">
        <w:t>AbstractObservableProperty</w:t>
      </w:r>
      <w:bookmarkEnd w:id="324"/>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07E0E2DD"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621E8161"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325" w:name="_Toc72768879"/>
      <w:proofErr w:type="spellStart"/>
      <w:r w:rsidRPr="008123FB">
        <w:t>AbstractObservingProcedure</w:t>
      </w:r>
      <w:bookmarkEnd w:id="325"/>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288D5AF6"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2A4E5AFF"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326" w:name="_Toc72768880"/>
      <w:proofErr w:type="spellStart"/>
      <w:r w:rsidRPr="00B95291">
        <w:t>AbstractObserver</w:t>
      </w:r>
      <w:bookmarkEnd w:id="326"/>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9851374"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7C292CEC"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327" w:name="_Toc72768881"/>
      <w:proofErr w:type="spellStart"/>
      <w:r w:rsidRPr="006050F3">
        <w:t>AbstractHost</w:t>
      </w:r>
      <w:bookmarkEnd w:id="327"/>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19FD2A00"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508CCA47"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328" w:name="_Toc72768882"/>
      <w:proofErr w:type="spellStart"/>
      <w:r w:rsidRPr="00E12BD6">
        <w:t>AbstractDeployment</w:t>
      </w:r>
      <w:bookmarkEnd w:id="328"/>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717B53D6"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329"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330" w:name="_Toc72768883"/>
      <w:proofErr w:type="spellStart"/>
      <w:r w:rsidRPr="00F448D2">
        <w:t>NamedValue</w:t>
      </w:r>
      <w:bookmarkEnd w:id="330"/>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3DEDB172"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2A89FB" w:rsidR="006E3F0F" w:rsidRPr="007A1B4F" w:rsidRDefault="006E3F0F" w:rsidP="007A1B4F">
      <w:pPr>
        <w:rPr>
          <w:lang w:eastAsia="ja-JP"/>
        </w:rPr>
      </w:pPr>
      <w:proofErr w:type="spellStart"/>
      <w:r>
        <w:t>Codelists</w:t>
      </w:r>
      <w:proofErr w:type="spellEnd"/>
    </w:p>
    <w:p w14:paraId="686CC320" w14:textId="267F4EEE" w:rsidR="00920189" w:rsidRDefault="00920189" w:rsidP="00920189">
      <w:pPr>
        <w:pStyle w:val="Heading1"/>
      </w:pPr>
      <w:bookmarkStart w:id="331" w:name="_Toc72768884"/>
      <w:r w:rsidRPr="00920189">
        <w:t>Basic Observations</w:t>
      </w:r>
      <w:bookmarkEnd w:id="331"/>
    </w:p>
    <w:p w14:paraId="7D03C338" w14:textId="4F7FA4C7" w:rsidR="00CE109A" w:rsidRDefault="00037B3B" w:rsidP="00037B3B">
      <w:pPr>
        <w:pStyle w:val="Heading2"/>
      </w:pPr>
      <w:bookmarkStart w:id="332" w:name="_Toc72768885"/>
      <w:r w:rsidRPr="00037B3B">
        <w:t>General</w:t>
      </w:r>
      <w:bookmarkEnd w:id="332"/>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155CBBD0"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33" w:name="_Toc72768886"/>
      <w:r w:rsidRPr="0089033E">
        <w:lastRenderedPageBreak/>
        <w:t>Observation</w:t>
      </w:r>
      <w:bookmarkEnd w:id="333"/>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67924F0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0178632E"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55579A">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34" w:name="_Toc72768887"/>
      <w:proofErr w:type="spellStart"/>
      <w:r w:rsidRPr="002B39BE">
        <w:t>ObservationCharacteristics</w:t>
      </w:r>
      <w:bookmarkEnd w:id="334"/>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72433A1"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335" w:name="_Toc72768888"/>
      <w:proofErr w:type="spellStart"/>
      <w:r w:rsidRPr="003C293C">
        <w:t>ObservationCollection</w:t>
      </w:r>
      <w:bookmarkEnd w:id="335"/>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1D400F46"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336" w:name="_Ref72766580"/>
      <w:r w:rsidRPr="003C74B7">
        <w:t xml:space="preserve">Attribute </w:t>
      </w:r>
      <w:proofErr w:type="spellStart"/>
      <w:r w:rsidRPr="003C74B7">
        <w:t>collectionType</w:t>
      </w:r>
      <w:bookmarkEnd w:id="33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w:t>
            </w:r>
            <w:r>
              <w:rPr>
                <w:b/>
                <w:sz w:val="20"/>
                <w:szCs w:val="20"/>
              </w:rPr>
              <w:lastRenderedPageBreak/>
              <w:t>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25079F3"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r w:rsidR="00953EFA">
              <w:rPr>
                <w:sz w:val="20"/>
                <w:szCs w:val="20"/>
              </w:rPr>
              <w:t xml:space="preserve">as </w:t>
            </w:r>
            <w:proofErr w:type="spellStart"/>
            <w:r w:rsidRPr="00730D8D">
              <w:rPr>
                <w:sz w:val="20"/>
                <w:szCs w:val="20"/>
              </w:rPr>
              <w:t>homogenousObservationCollection</w:t>
            </w:r>
            <w:proofErr w:type="spellEnd"/>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sidR="00CA068B">
        <w:rPr>
          <w:lang w:eastAsia="ja-JP"/>
        </w:rPr>
        <w:br/>
        <w:t>Note: [empty/NIL/null] is a placeholder for the encoding specific representation of the absence of information.</w:t>
      </w:r>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345528EB" w:rsidR="00134DF7" w:rsidRDefault="00134DF7" w:rsidP="00220B53">
      <w:pPr>
        <w:pStyle w:val="ListParagraph"/>
        <w:numPr>
          <w:ilvl w:val="0"/>
          <w:numId w:val="21"/>
        </w:numPr>
        <w:rPr>
          <w:lang w:eastAsia="ja-JP"/>
        </w:rPr>
      </w:pPr>
      <w:del w:id="337" w:author="Katharina Schleidt" w:date="2021-07-05T20:01:00Z">
        <w:r w:rsidDel="00B32239">
          <w:rPr>
            <w:lang w:eastAsia="ja-JP"/>
          </w:rPr>
          <w:delText xml:space="preserve">the </w:delText>
        </w:r>
      </w:del>
      <w:ins w:id="338" w:author="Katharina Schleidt" w:date="2021-07-05T20:01:00Z">
        <w:r w:rsidR="00B32239">
          <w:rPr>
            <w:lang w:eastAsia="ja-JP"/>
          </w:rPr>
          <w:t xml:space="preserve">The </w:t>
        </w:r>
      </w:ins>
      <w:r>
        <w:rPr>
          <w:lang w:eastAsia="ja-JP"/>
        </w:rPr>
        <w:t xml:space="preserve">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del w:id="339" w:author="Katharina Schleidt" w:date="2021-07-05T20:01:00Z">
        <w:r w:rsidDel="00B32239">
          <w:rPr>
            <w:lang w:eastAsia="ja-JP"/>
          </w:rPr>
          <w:delText>),</w:delText>
        </w:r>
      </w:del>
      <w:ins w:id="340" w:author="Katharina Schleidt" w:date="2021-07-05T20:01:00Z">
        <w:r w:rsidR="00B32239">
          <w:rPr>
            <w:lang w:eastAsia="ja-JP"/>
          </w:rPr>
          <w:t>).</w:t>
        </w:r>
      </w:ins>
    </w:p>
    <w:p w14:paraId="2839E750" w14:textId="510F7655" w:rsidR="00134DF7" w:rsidRDefault="00134DF7" w:rsidP="00220B53">
      <w:pPr>
        <w:pStyle w:val="ListParagraph"/>
        <w:numPr>
          <w:ilvl w:val="0"/>
          <w:numId w:val="21"/>
        </w:numPr>
        <w:rPr>
          <w:lang w:eastAsia="ja-JP"/>
        </w:rPr>
      </w:pPr>
      <w:del w:id="341" w:author="Katharina Schleidt" w:date="2021-07-05T20:01:00Z">
        <w:r w:rsidDel="00B32239">
          <w:rPr>
            <w:lang w:eastAsia="ja-JP"/>
          </w:rPr>
          <w:delText xml:space="preserve">none </w:delText>
        </w:r>
      </w:del>
      <w:ins w:id="342" w:author="Katharina Schleidt" w:date="2021-07-05T20:01:00Z">
        <w:r w:rsidR="00B32239">
          <w:rPr>
            <w:lang w:eastAsia="ja-JP"/>
          </w:rPr>
          <w:t xml:space="preserve">None </w:t>
        </w:r>
      </w:ins>
      <w:r>
        <w:rPr>
          <w:lang w:eastAsia="ja-JP"/>
        </w:rPr>
        <w:t>of the Observations in the collection have a (reference to a) deployment</w:t>
      </w:r>
      <w:del w:id="343" w:author="Katharina Schleidt" w:date="2021-07-05T20:01:00Z">
        <w:r w:rsidDel="00B32239">
          <w:rPr>
            <w:lang w:eastAsia="ja-JP"/>
          </w:rPr>
          <w:delText>,</w:delText>
        </w:r>
      </w:del>
      <w:ins w:id="344" w:author="Katharina Schleidt" w:date="2021-07-05T20:01:00Z">
        <w:r w:rsidR="00B32239">
          <w:rPr>
            <w:lang w:eastAsia="ja-JP"/>
          </w:rPr>
          <w:t>.</w:t>
        </w:r>
      </w:ins>
    </w:p>
    <w:p w14:paraId="506BA1FB" w14:textId="1FF171A8" w:rsidR="00134DF7" w:rsidRDefault="00134DF7" w:rsidP="00220B53">
      <w:pPr>
        <w:pStyle w:val="ListParagraph"/>
        <w:numPr>
          <w:ilvl w:val="0"/>
          <w:numId w:val="21"/>
        </w:numPr>
        <w:rPr>
          <w:lang w:eastAsia="ja-JP"/>
        </w:rPr>
      </w:pPr>
      <w:del w:id="345" w:author="Katharina Schleidt" w:date="2021-07-05T20:01:00Z">
        <w:r w:rsidDel="00B32239">
          <w:rPr>
            <w:lang w:eastAsia="ja-JP"/>
          </w:rPr>
          <w:delText xml:space="preserve">all </w:delText>
        </w:r>
      </w:del>
      <w:ins w:id="346" w:author="Katharina Schleidt" w:date="2021-07-05T20:01:00Z">
        <w:r w:rsidR="00B32239">
          <w:rPr>
            <w:lang w:eastAsia="ja-JP"/>
          </w:rPr>
          <w:t xml:space="preserve">All </w:t>
        </w:r>
      </w:ins>
      <w:r>
        <w:rPr>
          <w:lang w:eastAsia="ja-JP"/>
        </w:rPr>
        <w:t>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47" w:name="_Toc72768889"/>
      <w:proofErr w:type="spellStart"/>
      <w:r w:rsidRPr="00301203">
        <w:lastRenderedPageBreak/>
        <w:t>ObservingCapability</w:t>
      </w:r>
      <w:bookmarkEnd w:id="347"/>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112D30A"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6D5B447A"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348" w:author="Katharina Schleidt" w:date="2021-07-05T20:03:00Z"/>
          <w:lang w:eastAsia="ja-JP"/>
        </w:rPr>
      </w:pPr>
      <w:del w:id="349" w:author="Katharina Schleidt" w:date="2021-07-05T20:02:00Z">
        <w:r w:rsidDel="00B32239">
          <w:rPr>
            <w:lang w:eastAsia="ja-JP"/>
          </w:rPr>
          <w:delText xml:space="preserve">some </w:delText>
        </w:r>
      </w:del>
      <w:ins w:id="350"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351" w:author="Katharina Schleidt" w:date="2021-07-05T20:03:00Z">
        <w:r w:rsidDel="00B32239">
          <w:rPr>
            <w:lang w:eastAsia="ja-JP"/>
          </w:rPr>
          <w:delText xml:space="preserve">: </w:delText>
        </w:r>
      </w:del>
      <w:ins w:id="352"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353" w:author="Katharina Schleidt" w:date="2021-07-05T20:06:00Z"/>
          <w:lang w:eastAsia="ja-JP"/>
        </w:rPr>
      </w:pPr>
      <w:proofErr w:type="spellStart"/>
      <w:ins w:id="354" w:author="Katharina Schleidt" w:date="2021-07-05T20:06:00Z">
        <w:r>
          <w:rPr>
            <w:lang w:eastAsia="ja-JP"/>
          </w:rPr>
          <w:t>ObservingCapability</w:t>
        </w:r>
      </w:ins>
      <w:proofErr w:type="spellEnd"/>
      <w:ins w:id="355" w:author="Katharina Schleidt" w:date="2021-07-05T20:07:00Z">
        <w:r>
          <w:rPr>
            <w:lang w:eastAsia="ja-JP"/>
          </w:rPr>
          <w:t>:</w:t>
        </w:r>
      </w:ins>
    </w:p>
    <w:p w14:paraId="1FB10621" w14:textId="77777777" w:rsidR="005671B8" w:rsidRDefault="009F640C" w:rsidP="005671B8">
      <w:pPr>
        <w:pStyle w:val="ListParagraph"/>
        <w:numPr>
          <w:ilvl w:val="2"/>
          <w:numId w:val="21"/>
        </w:numPr>
        <w:rPr>
          <w:ins w:id="356" w:author="Katharina Schleidt" w:date="2021-07-05T20:06:00Z"/>
          <w:lang w:eastAsia="ja-JP"/>
        </w:rPr>
      </w:pPr>
      <w:proofErr w:type="spellStart"/>
      <w:r>
        <w:rPr>
          <w:lang w:eastAsia="ja-JP"/>
        </w:rPr>
        <w:t>ultimateFeatureOfInterest</w:t>
      </w:r>
      <w:proofErr w:type="spellEnd"/>
      <w:r>
        <w:rPr>
          <w:lang w:eastAsia="ja-JP"/>
        </w:rPr>
        <w:t>:</w:t>
      </w:r>
      <w:ins w:id="357"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358"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359"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360"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361" w:author="Katharina Schleidt" w:date="2021-07-05T20:02:00Z">
        <w:r w:rsidDel="00B32239">
          <w:rPr>
            <w:lang w:eastAsia="ja-JP"/>
          </w:rPr>
          <w:delText xml:space="preserve">some </w:delText>
        </w:r>
      </w:del>
      <w:ins w:id="362"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363" w:author="Katharina Schleidt" w:date="2021-07-05T20:06:00Z"/>
          <w:lang w:eastAsia="ja-JP"/>
        </w:rPr>
      </w:pPr>
      <w:proofErr w:type="spellStart"/>
      <w:ins w:id="364"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365"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Default="009F640C" w:rsidP="005671B8">
      <w:pPr>
        <w:pStyle w:val="ListParagraph"/>
        <w:numPr>
          <w:ilvl w:val="2"/>
          <w:numId w:val="21"/>
        </w:numPr>
        <w:rPr>
          <w:ins w:id="366"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6ACB4A05" w14:textId="77777777" w:rsidR="005671B8" w:rsidRDefault="009F640C" w:rsidP="005671B8">
      <w:pPr>
        <w:pStyle w:val="ListParagraph"/>
        <w:numPr>
          <w:ilvl w:val="2"/>
          <w:numId w:val="21"/>
        </w:numPr>
        <w:rPr>
          <w:ins w:id="367"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368"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369" w:author="Katharina Schleidt" w:date="2021-07-05T20:07:00Z"/>
          <w:lang w:eastAsia="ja-JP"/>
        </w:rPr>
      </w:pPr>
      <w:proofErr w:type="spellStart"/>
      <w:ins w:id="370" w:author="Katharina Schleidt" w:date="2021-07-05T20:07:00Z">
        <w:r>
          <w:rPr>
            <w:lang w:eastAsia="ja-JP"/>
          </w:rPr>
          <w:lastRenderedPageBreak/>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371"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Default="009F640C" w:rsidP="005671B8">
      <w:pPr>
        <w:pStyle w:val="ListParagraph"/>
        <w:numPr>
          <w:ilvl w:val="2"/>
          <w:numId w:val="21"/>
        </w:numPr>
        <w:rPr>
          <w:ins w:id="372"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1D296FC9" w14:textId="77777777" w:rsidR="005671B8" w:rsidRDefault="009F640C" w:rsidP="005671B8">
      <w:pPr>
        <w:pStyle w:val="ListParagraph"/>
        <w:numPr>
          <w:ilvl w:val="2"/>
          <w:numId w:val="21"/>
        </w:numPr>
        <w:rPr>
          <w:ins w:id="373"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374"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375" w:author="Katharina Schleidt" w:date="2021-07-05T20:07:00Z"/>
          <w:lang w:eastAsia="ja-JP"/>
        </w:rPr>
      </w:pPr>
      <w:proofErr w:type="spellStart"/>
      <w:ins w:id="376"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377"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Default="009F640C" w:rsidP="005671B8">
      <w:pPr>
        <w:pStyle w:val="ListParagraph"/>
        <w:numPr>
          <w:ilvl w:val="2"/>
          <w:numId w:val="21"/>
        </w:numPr>
        <w:rPr>
          <w:ins w:id="378"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585F75F6" w14:textId="77777777" w:rsidR="005671B8" w:rsidRDefault="009F640C" w:rsidP="005671B8">
      <w:pPr>
        <w:pStyle w:val="ListParagraph"/>
        <w:numPr>
          <w:ilvl w:val="2"/>
          <w:numId w:val="21"/>
        </w:numPr>
        <w:rPr>
          <w:ins w:id="379"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380"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381" w:name="_Toc72768890"/>
      <w:proofErr w:type="spellStart"/>
      <w:r w:rsidRPr="00272D78">
        <w:t>ObservableProperty</w:t>
      </w:r>
      <w:bookmarkEnd w:id="381"/>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4D452F97"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7A081839"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382" w:name="_Toc72768891"/>
      <w:proofErr w:type="spellStart"/>
      <w:r w:rsidRPr="00A10F3F">
        <w:t>ObservingProcedure</w:t>
      </w:r>
      <w:bookmarkEnd w:id="382"/>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21555156"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2E400088"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383" w:name="_Toc72768892"/>
      <w:r w:rsidRPr="00397804">
        <w:t>Observer</w:t>
      </w:r>
      <w:bookmarkEnd w:id="383"/>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6F4FD9A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1A212F4A"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384" w:name="_Toc72768893"/>
      <w:r w:rsidRPr="008E22C4">
        <w:t>Host</w:t>
      </w:r>
      <w:bookmarkEnd w:id="384"/>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4669B8F4"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385" w:name="_Toc72768894"/>
      <w:r w:rsidRPr="00C06E23">
        <w:t>Deployment</w:t>
      </w:r>
      <w:bookmarkEnd w:id="385"/>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2B458CA6"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386" w:name="_Toc72768895"/>
      <w:proofErr w:type="spellStart"/>
      <w:r w:rsidRPr="000778C3">
        <w:t>GenericDomainFeature</w:t>
      </w:r>
      <w:bookmarkEnd w:id="386"/>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4020A520"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461D8BDC"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387" w:name="_Toc72768896"/>
      <w:proofErr w:type="spellStart"/>
      <w:r w:rsidRPr="00752CFD">
        <w:t>Codelists</w:t>
      </w:r>
      <w:bookmarkEnd w:id="387"/>
      <w:proofErr w:type="spellEnd"/>
    </w:p>
    <w:p w14:paraId="3672D539" w14:textId="5E3945B7" w:rsidR="00FF4349" w:rsidRDefault="00FF4349" w:rsidP="00FF4349">
      <w:pPr>
        <w:pStyle w:val="Heading3"/>
      </w:pPr>
      <w:proofErr w:type="spellStart"/>
      <w:r w:rsidRPr="00FF4349">
        <w:t>AbstractObservationCollectionTypeCodeListValue</w:t>
      </w:r>
      <w:proofErr w:type="spellEnd"/>
    </w:p>
    <w:p w14:paraId="2868B663" w14:textId="792D0EFD"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AbstractObservationCollectionTypeCodeListValue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sz w:val="20"/>
                <w:szCs w:val="20"/>
              </w:rPr>
            </w:pPr>
            <w:r>
              <w:rPr>
                <w:b/>
                <w:sz w:val="20"/>
                <w:szCs w:val="20"/>
              </w:rPr>
              <w:t>Requirement</w:t>
            </w:r>
            <w:r>
              <w:rPr>
                <w:sz w:val="20"/>
                <w:szCs w:val="20"/>
              </w:rPr>
              <w:br/>
              <w:t>/req/obs-basic/ObservationCollection/</w:t>
            </w:r>
            <w:r w:rsidRPr="00FF4349">
              <w:rPr>
                <w:sz w:val="20"/>
                <w:szCs w:val="20"/>
              </w:rPr>
              <w:t>AbstractObservationCollectionTypeCodeListValue</w:t>
            </w:r>
            <w:r>
              <w:rPr>
                <w:sz w:val="20"/>
                <w:szCs w:val="20"/>
              </w:rPr>
              <w:t>-sem</w:t>
            </w:r>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397359A" w:rsidR="00752CFD" w:rsidRDefault="00F41D3D" w:rsidP="00752CFD">
      <w:pPr>
        <w:rPr>
          <w:lang w:eastAsia="ja-JP"/>
        </w:rPr>
      </w:pPr>
      <w:r w:rsidRPr="00F41D3D">
        <w:rPr>
          <w:lang w:eastAsia="ja-JP"/>
        </w:rPr>
        <w:t xml:space="preserve">The code list </w:t>
      </w:r>
      <w:proofErr w:type="spellStart"/>
      <w:r w:rsidRPr="00F41D3D">
        <w:rPr>
          <w:lang w:eastAsia="ja-JP"/>
        </w:rPr>
        <w:t>CollectionTypeByMemberCharacteristicsSemantics</w:t>
      </w:r>
      <w:proofErr w:type="spellEnd"/>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18AE5540" w:rsidR="00182C3E" w:rsidRDefault="00182C3E" w:rsidP="001A5B74">
            <w:pPr>
              <w:widowControl w:val="0"/>
              <w:spacing w:line="240" w:lineRule="auto"/>
              <w:rPr>
                <w:sz w:val="20"/>
                <w:szCs w:val="20"/>
              </w:rPr>
            </w:pPr>
            <w:r>
              <w:rPr>
                <w:b/>
                <w:sz w:val="20"/>
                <w:szCs w:val="20"/>
              </w:rPr>
              <w:t>Requirement</w:t>
            </w:r>
            <w:r>
              <w:rPr>
                <w:sz w:val="20"/>
                <w:szCs w:val="20"/>
              </w:rPr>
              <w:br/>
              <w:t>/req/obs-basic/</w:t>
            </w:r>
            <w:r w:rsidR="00FF4349">
              <w:rPr>
                <w:sz w:val="20"/>
                <w:szCs w:val="20"/>
              </w:rPr>
              <w:t>ObservationCollection</w:t>
            </w:r>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34181952"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388" w:name="_Ref52485755"/>
      <w:bookmarkStart w:id="389" w:name="_Toc72768897"/>
      <w:r w:rsidRPr="00920189">
        <w:t>Conceptual Sample schema</w:t>
      </w:r>
      <w:bookmarkEnd w:id="388"/>
      <w:bookmarkEnd w:id="389"/>
    </w:p>
    <w:p w14:paraId="09C16629" w14:textId="60CA37B2" w:rsidR="00CE109A" w:rsidRDefault="00786563" w:rsidP="00786563">
      <w:pPr>
        <w:pStyle w:val="Heading2"/>
      </w:pPr>
      <w:bookmarkStart w:id="390" w:name="_Toc72768898"/>
      <w:r w:rsidRPr="00786563">
        <w:t>General</w:t>
      </w:r>
      <w:bookmarkEnd w:id="390"/>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0B3E26DA" w:rsidR="00DD55AE" w:rsidRPr="00DD55AE" w:rsidRDefault="00DD55AE" w:rsidP="00DD55AE">
      <w:pPr>
        <w:jc w:val="center"/>
        <w:rPr>
          <w:b/>
          <w:bCs/>
          <w:sz w:val="20"/>
          <w:szCs w:val="20"/>
        </w:rPr>
      </w:pPr>
      <w:bookmarkStart w:id="391" w:name="_Ref52745913"/>
      <w:commentRangeStart w:id="392"/>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51</w:t>
      </w:r>
      <w:r w:rsidR="00D471BA">
        <w:rPr>
          <w:b/>
          <w:bCs/>
          <w:sz w:val="20"/>
          <w:szCs w:val="20"/>
        </w:rPr>
        <w:fldChar w:fldCharType="end"/>
      </w:r>
      <w:bookmarkEnd w:id="391"/>
      <w:r w:rsidRPr="00DD55AE">
        <w:rPr>
          <w:b/>
          <w:bCs/>
          <w:sz w:val="20"/>
          <w:szCs w:val="20"/>
        </w:rPr>
        <w:t xml:space="preserve"> – Conceptual Sample schema overview.</w:t>
      </w:r>
      <w:commentRangeEnd w:id="392"/>
      <w:r w:rsidR="00920952">
        <w:rPr>
          <w:rStyle w:val="CommentReference"/>
        </w:rPr>
        <w:commentReference w:id="392"/>
      </w:r>
    </w:p>
    <w:p w14:paraId="1A3FA59E" w14:textId="6DA66AF3" w:rsidR="00786563" w:rsidRDefault="00786563" w:rsidP="00786563">
      <w:pPr>
        <w:pStyle w:val="Heading3"/>
      </w:pPr>
      <w:bookmarkStart w:id="393" w:name="_Ref52745963"/>
      <w:r w:rsidRPr="00786563">
        <w:lastRenderedPageBreak/>
        <w:t>Conceptual Sample Schema Package Requirements Class</w:t>
      </w:r>
      <w:bookmarkEnd w:id="39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285BF10D"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394" w:name="_Toc72768899"/>
      <w:r w:rsidRPr="00CF52E2">
        <w:t>Sample</w:t>
      </w:r>
      <w:bookmarkEnd w:id="394"/>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0AFCB7F6"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r w:rsidR="005A7051">
        <w:rPr>
          <w:lang w:eastAsia="ja-JP"/>
        </w:rPr>
        <w:t>s</w:t>
      </w:r>
      <w:r>
        <w:rPr>
          <w:lang w:eastAsia="ja-JP"/>
        </w:rPr>
        <w:t xml:space="preserve"> are often artefacts of an observational strategy, and </w:t>
      </w:r>
      <w:del w:id="395" w:author="Katharina Schleidt" w:date="2021-07-05T20:09:00Z">
        <w:r w:rsidDel="00E73CAA">
          <w:rPr>
            <w:lang w:eastAsia="ja-JP"/>
          </w:rPr>
          <w:delText xml:space="preserve">have </w:delText>
        </w:r>
      </w:del>
      <w:r>
        <w:rPr>
          <w:lang w:eastAsia="ja-JP"/>
        </w:rPr>
        <w:t xml:space="preserve">often </w:t>
      </w:r>
      <w:ins w:id="396"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397" w:name="_Toc72768900"/>
      <w:r w:rsidRPr="00D50D2A">
        <w:t>Sampling</w:t>
      </w:r>
      <w:bookmarkEnd w:id="397"/>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04DA9ADC"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398" w:name="_Toc72768901"/>
      <w:r w:rsidRPr="002B6928">
        <w:t>Sampler</w:t>
      </w:r>
      <w:bookmarkEnd w:id="398"/>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2286CA0C"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917C89" w:rsidRDefault="00E01F9E" w:rsidP="00220B53">
      <w:pPr>
        <w:pStyle w:val="ListParagraph"/>
        <w:numPr>
          <w:ilvl w:val="0"/>
          <w:numId w:val="21"/>
        </w:numPr>
        <w:rPr>
          <w:lang w:eastAsia="ja-JP"/>
        </w:rPr>
      </w:pPr>
      <w:r w:rsidRPr="00917C89">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399" w:name="_Toc72768902"/>
      <w:proofErr w:type="spellStart"/>
      <w:r w:rsidRPr="000A140B">
        <w:t>PreparationStep</w:t>
      </w:r>
      <w:bookmarkEnd w:id="399"/>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0350BF22"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400" w:name="_Toc72768903"/>
      <w:proofErr w:type="spellStart"/>
      <w:r w:rsidRPr="00A84954">
        <w:t>PreparationProcedure</w:t>
      </w:r>
      <w:bookmarkEnd w:id="400"/>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56F07ED0"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401" w:name="_Toc72768904"/>
      <w:proofErr w:type="spellStart"/>
      <w:r w:rsidRPr="00760C94">
        <w:t>SamplingProcedure</w:t>
      </w:r>
      <w:bookmarkEnd w:id="401"/>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7E4C092D"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402" w:name="_Toc72768905"/>
      <w:r w:rsidRPr="00920189">
        <w:t>Abstract Sample Core</w:t>
      </w:r>
      <w:bookmarkEnd w:id="402"/>
    </w:p>
    <w:p w14:paraId="487838B1" w14:textId="6E167612" w:rsidR="00CE109A" w:rsidRDefault="001B0D6E" w:rsidP="001B0D6E">
      <w:pPr>
        <w:pStyle w:val="Heading2"/>
      </w:pPr>
      <w:bookmarkStart w:id="403" w:name="_Toc72768906"/>
      <w:r w:rsidRPr="001B0D6E">
        <w:t>General</w:t>
      </w:r>
      <w:bookmarkEnd w:id="403"/>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19DD5095"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404" w:name="_Toc72768907"/>
      <w:proofErr w:type="spellStart"/>
      <w:r w:rsidRPr="00C356AB">
        <w:t>AbstractSample</w:t>
      </w:r>
      <w:bookmarkEnd w:id="404"/>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6BB8896D"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0AA69C4D"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405" w:name="_Toc72768908"/>
      <w:proofErr w:type="spellStart"/>
      <w:r w:rsidRPr="006762B7">
        <w:t>AbstractSampling</w:t>
      </w:r>
      <w:bookmarkEnd w:id="405"/>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56680C6A"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4ADA7139"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406" w:name="_Toc72768909"/>
      <w:proofErr w:type="spellStart"/>
      <w:r w:rsidRPr="004864AE">
        <w:t>AbstractSampler</w:t>
      </w:r>
      <w:bookmarkEnd w:id="406"/>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0BCE7D18"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68A860AC"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407"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408" w:author="Katharina Schleidt" w:date="2021-07-05T20:12:00Z">
        <w:r w:rsidDel="00E73CAA">
          <w:rPr>
            <w:lang w:eastAsia="ja-JP"/>
          </w:rPr>
          <w:delText xml:space="preserve">a </w:delText>
        </w:r>
      </w:del>
      <w:ins w:id="409"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410" w:name="_Toc72768910"/>
      <w:proofErr w:type="spellStart"/>
      <w:r w:rsidRPr="003E77E7">
        <w:t>AbstractSamplingProcedure</w:t>
      </w:r>
      <w:bookmarkEnd w:id="410"/>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3E9700F8"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0D8B511A"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411" w:name="_Toc72768911"/>
      <w:proofErr w:type="spellStart"/>
      <w:r w:rsidRPr="00863761">
        <w:t>AbstractPreparationProcedure</w:t>
      </w:r>
      <w:bookmarkEnd w:id="411"/>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52B55E2F"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412" w:name="_Toc72768912"/>
      <w:proofErr w:type="spellStart"/>
      <w:r w:rsidRPr="007A5CB7">
        <w:t>AbstractPreparationStep</w:t>
      </w:r>
      <w:bookmarkEnd w:id="412"/>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2C90ED5E"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413" w:name="_Toc72768913"/>
      <w:r w:rsidRPr="00920189">
        <w:t>Basic Samples</w:t>
      </w:r>
      <w:bookmarkEnd w:id="413"/>
    </w:p>
    <w:p w14:paraId="45FDC231" w14:textId="7D4AD515" w:rsidR="00CA3726" w:rsidRDefault="00CA3726" w:rsidP="00CA3726">
      <w:pPr>
        <w:pStyle w:val="Heading2"/>
      </w:pPr>
      <w:bookmarkStart w:id="414" w:name="_Toc72768914"/>
      <w:r w:rsidRPr="00CA3726">
        <w:t>General</w:t>
      </w:r>
      <w:bookmarkEnd w:id="414"/>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6196D751"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415" w:name="_Toc72768915"/>
      <w:r w:rsidRPr="00EE582C">
        <w:t>Sample</w:t>
      </w:r>
      <w:bookmarkEnd w:id="415"/>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FE9CE03"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51221FFE"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416" w:name="_Toc72768916"/>
      <w:proofErr w:type="spellStart"/>
      <w:r w:rsidRPr="004B13B4">
        <w:t>SpatialSample</w:t>
      </w:r>
      <w:bookmarkEnd w:id="416"/>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685A6A53"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417" w:name="_Toc72768917"/>
      <w:proofErr w:type="spellStart"/>
      <w:r w:rsidRPr="001A5B74">
        <w:t>MaterialSample</w:t>
      </w:r>
      <w:bookmarkEnd w:id="417"/>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787D33E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418" w:author="Katharina Schleidt" w:date="2021-07-05T20:13:00Z">
        <w:r w:rsidR="000C6285" w:rsidDel="00E73CAA">
          <w:rPr>
            <w:lang w:eastAsia="ja-JP"/>
          </w:rPr>
          <w:delText>it</w:delText>
        </w:r>
      </w:del>
      <w:ins w:id="419"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420" w:name="_Toc72768918"/>
      <w:proofErr w:type="spellStart"/>
      <w:r w:rsidRPr="00FB34BB">
        <w:t>StatisticalSample</w:t>
      </w:r>
      <w:bookmarkEnd w:id="420"/>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633D6E1C"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421" w:name="_Toc72768919"/>
      <w:r w:rsidRPr="00860411">
        <w:t>Sampling</w:t>
      </w:r>
      <w:bookmarkEnd w:id="421"/>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0271387"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64D981B0"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422" w:name="_Toc72768920"/>
      <w:r w:rsidRPr="00D07D75">
        <w:t>Sampler</w:t>
      </w:r>
      <w:bookmarkEnd w:id="422"/>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28EA5D09"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01224751"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423" w:name="_Toc72768921"/>
      <w:proofErr w:type="spellStart"/>
      <w:r w:rsidRPr="00711727">
        <w:lastRenderedPageBreak/>
        <w:t>SampleCollection</w:t>
      </w:r>
      <w:bookmarkEnd w:id="423"/>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60B6AD7F"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7B38869"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424" w:name="_Toc72768922"/>
      <w:proofErr w:type="spellStart"/>
      <w:r w:rsidRPr="001D410B">
        <w:lastRenderedPageBreak/>
        <w:t>PhysicalDimension</w:t>
      </w:r>
      <w:bookmarkEnd w:id="424"/>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40FFE26A"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425" w:name="_Toc72768923"/>
      <w:proofErr w:type="spellStart"/>
      <w:r w:rsidRPr="00F53892">
        <w:t>NamedLocation</w:t>
      </w:r>
      <w:bookmarkEnd w:id="425"/>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510D4E7A"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426" w:name="_Toc72768924"/>
      <w:proofErr w:type="spellStart"/>
      <w:r w:rsidRPr="004611AB">
        <w:lastRenderedPageBreak/>
        <w:t>StatisticalClassification</w:t>
      </w:r>
      <w:bookmarkEnd w:id="426"/>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2C052AD0"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427" w:name="_Toc450303222"/>
      <w:bookmarkStart w:id="428" w:name="_Toc9996972"/>
      <w:bookmarkStart w:id="429" w:name="_Toc438968655"/>
      <w:bookmarkStart w:id="430" w:name="_Toc443461103"/>
      <w:bookmarkStart w:id="431" w:name="_Toc353342675"/>
      <w:r w:rsidRPr="00F02BC7">
        <w:lastRenderedPageBreak/>
        <w:br/>
      </w:r>
      <w:bookmarkStart w:id="432" w:name="_Toc72768925"/>
      <w:r w:rsidRPr="00F02BC7">
        <w:rPr>
          <w:b w:val="0"/>
        </w:rPr>
        <w:t>(</w:t>
      </w:r>
      <w:r w:rsidR="00920189">
        <w:rPr>
          <w:b w:val="0"/>
        </w:rPr>
        <w:t>normative</w:t>
      </w:r>
      <w:r w:rsidRPr="00F02BC7">
        <w:rPr>
          <w:b w:val="0"/>
        </w:rPr>
        <w:t>)</w:t>
      </w:r>
      <w:bookmarkEnd w:id="427"/>
      <w:bookmarkEnd w:id="428"/>
      <w:bookmarkEnd w:id="429"/>
      <w:bookmarkEnd w:id="430"/>
      <w:bookmarkEnd w:id="431"/>
      <w:r w:rsidRPr="00F02BC7">
        <w:br/>
      </w:r>
      <w:r w:rsidRPr="00F02BC7">
        <w:br/>
      </w:r>
      <w:r w:rsidR="00920189">
        <w:t xml:space="preserve">Abstract </w:t>
      </w:r>
      <w:r w:rsidR="001E635D">
        <w:t>T</w:t>
      </w:r>
      <w:r w:rsidR="00920189">
        <w:t xml:space="preserve">est </w:t>
      </w:r>
      <w:r w:rsidR="001E635D">
        <w:t>S</w:t>
      </w:r>
      <w:r w:rsidR="00920189">
        <w:t>uite</w:t>
      </w:r>
      <w:bookmarkEnd w:id="432"/>
    </w:p>
    <w:p w14:paraId="0BC1B11F" w14:textId="77777777" w:rsidR="007A1C65" w:rsidRPr="0047527C" w:rsidRDefault="007A1C65" w:rsidP="007A1C65">
      <w:pPr>
        <w:pStyle w:val="a2"/>
      </w:pPr>
      <w:bookmarkStart w:id="433" w:name="_Toc72768926"/>
      <w:r w:rsidRPr="0047527C">
        <w:t>Abstract tests for Conceptual Observation schema package</w:t>
      </w:r>
      <w:bookmarkEnd w:id="433"/>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434" w:name="_Toc72768927"/>
      <w:r w:rsidRPr="0047527C">
        <w:t>Abstract tests for Abstract Observation core package</w:t>
      </w:r>
      <w:bookmarkEnd w:id="434"/>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435" w:name="_Toc72768928"/>
      <w:r w:rsidRPr="002B4EBE">
        <w:t>Abstract tests for Basic Observations package</w:t>
      </w:r>
      <w:bookmarkEnd w:id="435"/>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436" w:name="_Toc72768929"/>
      <w:r w:rsidRPr="00F264E8">
        <w:t>Abstract tests for Conceptual Sample schema package</w:t>
      </w:r>
      <w:bookmarkEnd w:id="436"/>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437" w:name="_Toc72768930"/>
      <w:r w:rsidRPr="002423DA">
        <w:t>Abstract tests for Abstract Sample core package</w:t>
      </w:r>
      <w:bookmarkEnd w:id="437"/>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438" w:name="_Toc72768931"/>
      <w:r w:rsidRPr="002423DA">
        <w:t>Abstract tests for Basic Samples package</w:t>
      </w:r>
      <w:bookmarkEnd w:id="438"/>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439"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439"/>
    </w:p>
    <w:p w14:paraId="15C92B03" w14:textId="4FDB9CCA" w:rsidR="00920189" w:rsidRDefault="00F90523" w:rsidP="002B4EBE">
      <w:pPr>
        <w:pStyle w:val="a2"/>
      </w:pPr>
      <w:bookmarkStart w:id="440" w:name="_Toc72768933"/>
      <w:r w:rsidRPr="00F90523">
        <w:t>Introduction</w:t>
      </w:r>
      <w:bookmarkEnd w:id="440"/>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441" w:name="_Toc72768934"/>
      <w:r>
        <w:t>Earth Observations (EO)</w:t>
      </w:r>
      <w:bookmarkEnd w:id="441"/>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442" w:name="_Toc72768935"/>
      <w:r>
        <w:t>Metrology</w:t>
      </w:r>
      <w:bookmarkEnd w:id="442"/>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443" w:name="_Toc72768936"/>
      <w:r w:rsidRPr="00B577B2">
        <w:t>Earth science simulations</w:t>
      </w:r>
      <w:bookmarkEnd w:id="443"/>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444" w:name="_Toc72768937"/>
      <w:r w:rsidRPr="00B577B2">
        <w:t>Assay/Chemistry</w:t>
      </w:r>
      <w:bookmarkEnd w:id="444"/>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445" w:name="_Toc72768938"/>
      <w:r w:rsidRPr="00B577B2">
        <w:t>Geology field observations</w:t>
      </w:r>
      <w:bookmarkEnd w:id="445"/>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446" w:name="_Toc72768939"/>
      <w:r w:rsidRPr="00B577B2">
        <w:t>Geotechnics observations</w:t>
      </w:r>
      <w:bookmarkEnd w:id="446"/>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447" w:name="_Toc72768940"/>
      <w:r w:rsidRPr="00B577B2">
        <w:t>Water quality observations</w:t>
      </w:r>
      <w:bookmarkEnd w:id="447"/>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448" w:name="_Toc72768941"/>
      <w:r w:rsidRPr="00B577B2">
        <w:t>Soil quality observations</w:t>
      </w:r>
      <w:bookmarkEnd w:id="448"/>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449" w:name="_Toc72768942"/>
      <w:bookmarkStart w:id="450" w:name="_Ref71659104"/>
      <w:bookmarkStart w:id="451"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452"/>
      <w:r w:rsidR="00EC3D8D" w:rsidRPr="00EC3D8D">
        <w:t xml:space="preserve">between </w:t>
      </w:r>
      <w:r w:rsidR="00DB2B9C">
        <w:t xml:space="preserve">ISO 19156:2011, edition 1 </w:t>
      </w:r>
      <w:r w:rsidR="00EC3D8D" w:rsidRPr="00EC3D8D">
        <w:t xml:space="preserve">and </w:t>
      </w:r>
      <w:r w:rsidR="00DB2B9C">
        <w:t>ISO 19156:</w:t>
      </w:r>
      <w:commentRangeStart w:id="453"/>
      <w:commentRangeStart w:id="454"/>
      <w:r w:rsidR="00DB2B9C">
        <w:t>2020</w:t>
      </w:r>
      <w:commentRangeEnd w:id="453"/>
      <w:r w:rsidR="00DB2B9C">
        <w:rPr>
          <w:rStyle w:val="CommentReference"/>
        </w:rPr>
        <w:commentReference w:id="453"/>
      </w:r>
      <w:commentRangeEnd w:id="454"/>
      <w:r w:rsidR="00DB2B9C">
        <w:rPr>
          <w:rStyle w:val="CommentReference"/>
        </w:rPr>
        <w:commentReference w:id="454"/>
      </w:r>
      <w:r w:rsidR="00DB2B9C">
        <w:t>, edition 2</w:t>
      </w:r>
      <w:commentRangeEnd w:id="452"/>
      <w:r w:rsidR="00DB2B9C">
        <w:rPr>
          <w:rStyle w:val="CommentReference"/>
          <w:rFonts w:eastAsia="Calibri"/>
          <w:b w:val="0"/>
          <w:lang w:eastAsia="en-US"/>
        </w:rPr>
        <w:commentReference w:id="452"/>
      </w:r>
      <w:bookmarkEnd w:id="449"/>
      <w:bookmarkEnd w:id="450"/>
      <w:bookmarkEnd w:id="451"/>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455" w:author="Katharina Schleidt" w:date="2021-07-05T20:14:00Z">
        <w:r w:rsidR="002F3554" w:rsidDel="00CC3A78">
          <w:rPr>
            <w:lang w:eastAsia="ja-JP"/>
          </w:rPr>
          <w:delText>measurements</w:delText>
        </w:r>
        <w:r w:rsidDel="00CC3A78">
          <w:rPr>
            <w:lang w:eastAsia="ja-JP"/>
          </w:rPr>
          <w:delText xml:space="preserve"> </w:delText>
        </w:r>
      </w:del>
      <w:ins w:id="456"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457" w:author="Katharina Schleidt" w:date="2021-07-05T20:14:00Z">
        <w:r w:rsidR="002F3554" w:rsidDel="00CC3A78">
          <w:rPr>
            <w:lang w:eastAsia="ja-JP"/>
          </w:rPr>
          <w:delText xml:space="preserve">measurements </w:delText>
        </w:r>
      </w:del>
      <w:ins w:id="458" w:author="Katharina Schleidt" w:date="2021-07-05T20:14:00Z">
        <w:r w:rsidR="00CC3A78">
          <w:rPr>
            <w:lang w:eastAsia="ja-JP"/>
          </w:rPr>
          <w:t xml:space="preserve">Measurements </w:t>
        </w:r>
      </w:ins>
      <w:r w:rsidR="002F3554">
        <w:rPr>
          <w:lang w:eastAsia="ja-JP"/>
        </w:rPr>
        <w:t xml:space="preserve">and </w:t>
      </w:r>
      <w:del w:id="459" w:author="Katharina Schleidt" w:date="2021-07-05T20:14:00Z">
        <w:r w:rsidR="002F3554" w:rsidDel="00CC3A78">
          <w:rPr>
            <w:lang w:eastAsia="ja-JP"/>
          </w:rPr>
          <w:delText>samples</w:delText>
        </w:r>
        <w:r w:rsidDel="00CC3A78">
          <w:rPr>
            <w:lang w:eastAsia="ja-JP"/>
          </w:rPr>
          <w:delText xml:space="preserve"> </w:delText>
        </w:r>
      </w:del>
      <w:ins w:id="460" w:author="Katharina Schleidt" w:date="2021-07-05T20:14:00Z">
        <w:r w:rsidR="00CC3A78">
          <w:rPr>
            <w:lang w:eastAsia="ja-JP"/>
          </w:rPr>
          <w:t xml:space="preserve">Samples </w:t>
        </w:r>
      </w:ins>
      <w:r>
        <w:rPr>
          <w:lang w:eastAsia="ja-JP"/>
        </w:rPr>
        <w:t>v3.0 (ISO 19156:</w:t>
      </w:r>
      <w:commentRangeStart w:id="461"/>
      <w:commentRangeStart w:id="462"/>
      <w:r>
        <w:rPr>
          <w:lang w:eastAsia="ja-JP"/>
        </w:rPr>
        <w:t>2020</w:t>
      </w:r>
      <w:commentRangeEnd w:id="461"/>
      <w:r w:rsidR="00AE5CAB">
        <w:rPr>
          <w:rStyle w:val="CommentReference"/>
        </w:rPr>
        <w:commentReference w:id="461"/>
      </w:r>
      <w:commentRangeEnd w:id="462"/>
      <w:r w:rsidR="00AE5CAB">
        <w:rPr>
          <w:rStyle w:val="CommentReference"/>
        </w:rPr>
        <w:commentReference w:id="462"/>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463" w:name="_Toc72768943"/>
      <w:r>
        <w:t>Package and requirements class structure</w:t>
      </w:r>
      <w:bookmarkEnd w:id="463"/>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464"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465" w:author="Katharina Schleidt" w:date="2021-07-06T12:09:00Z">
        <w:r w:rsidR="008B3514">
          <w:rPr>
            <w:lang w:eastAsia="ja-JP"/>
          </w:rPr>
          <w:t>,</w:t>
        </w:r>
      </w:ins>
      <w:r>
        <w:rPr>
          <w:lang w:eastAsia="ja-JP"/>
        </w:rPr>
        <w:t xml:space="preserve"> the number of conformance classes in ISO 19156 Edition 2 (</w:t>
      </w:r>
      <w:commentRangeStart w:id="466"/>
      <w:r>
        <w:rPr>
          <w:lang w:eastAsia="ja-JP"/>
        </w:rPr>
        <w:t>53</w:t>
      </w:r>
      <w:commentRangeEnd w:id="466"/>
      <w:r w:rsidR="008B3514">
        <w:rPr>
          <w:rStyle w:val="CommentReference"/>
        </w:rPr>
        <w:commentReference w:id="466"/>
      </w:r>
      <w:r>
        <w:rPr>
          <w:lang w:eastAsia="ja-JP"/>
        </w:rPr>
        <w:t>) is much bigger than in the Edition 1 (</w:t>
      </w:r>
      <w:commentRangeStart w:id="467"/>
      <w:r>
        <w:rPr>
          <w:lang w:eastAsia="ja-JP"/>
        </w:rPr>
        <w:t>18</w:t>
      </w:r>
      <w:commentRangeEnd w:id="467"/>
      <w:r w:rsidR="008B3514">
        <w:rPr>
          <w:rStyle w:val="CommentReference"/>
        </w:rPr>
        <w:commentReference w:id="467"/>
      </w:r>
      <w:r>
        <w:rPr>
          <w:lang w:eastAsia="ja-JP"/>
        </w:rPr>
        <w:t>). For the complete list of Edition 2 conformance classes see Annex A.</w:t>
      </w:r>
    </w:p>
    <w:p w14:paraId="7B29827B" w14:textId="77777777" w:rsidR="0040049D" w:rsidRDefault="0040049D" w:rsidP="00917C89">
      <w:pPr>
        <w:pStyle w:val="a2"/>
      </w:pPr>
      <w:bookmarkStart w:id="468" w:name="_Toc72768944"/>
      <w:r>
        <w:t>Interfaces in the conceptual schema packages</w:t>
      </w:r>
      <w:bookmarkEnd w:id="468"/>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469" w:author="Katharina Schleidt" w:date="2021-07-05T19:38:00Z">
        <w:r w:rsidDel="00116C6C">
          <w:rPr>
            <w:lang w:eastAsia="ja-JP"/>
          </w:rPr>
          <w:delText>Observations, Measurements and Samples</w:delText>
        </w:r>
      </w:del>
      <w:ins w:id="470"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471" w:author="Katharina Schleidt" w:date="2021-07-06T12:08:00Z">
        <w:r w:rsidDel="008B3514">
          <w:rPr>
            <w:lang w:eastAsia="ja-JP"/>
          </w:rPr>
          <w:delText xml:space="preserve">Schema </w:delText>
        </w:r>
      </w:del>
      <w:ins w:id="472"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473" w:author="Katharina Schleidt" w:date="2021-07-05T19:39:00Z">
        <w:r w:rsidDel="00116C6C">
          <w:rPr>
            <w:lang w:eastAsia="ja-JP"/>
          </w:rPr>
          <w:delText>Observations, Measurements and Samples</w:delText>
        </w:r>
      </w:del>
      <w:ins w:id="474"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475"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476"/>
      <w:proofErr w:type="spellStart"/>
      <w:ins w:id="477"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476"/>
      <w:r w:rsidR="00874CE2">
        <w:rPr>
          <w:rStyle w:val="CommentReference"/>
        </w:rPr>
        <w:commentReference w:id="476"/>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478" w:author="Katharina Schleidt" w:date="2021-07-06T12:08:00Z">
        <w:r w:rsidDel="008B3514">
          <w:rPr>
            <w:lang w:eastAsia="ja-JP"/>
          </w:rPr>
          <w:delText>The s</w:delText>
        </w:r>
      </w:del>
      <w:ins w:id="479"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480"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481" w:name="_Toc72768945"/>
      <w:r>
        <w:t>Realizations of the conceptual schemas as abstract and concrete feature type classes</w:t>
      </w:r>
      <w:bookmarkEnd w:id="481"/>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482" w:author="Katharina Schleidt" w:date="2021-07-06T12:13:00Z">
        <w:r w:rsidDel="008B3514">
          <w:rPr>
            <w:lang w:eastAsia="ja-JP"/>
          </w:rPr>
          <w:delText xml:space="preserve">as </w:delText>
        </w:r>
      </w:del>
      <w:r>
        <w:rPr>
          <w:lang w:eastAsia="ja-JP"/>
        </w:rPr>
        <w:t xml:space="preserve">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w:t>
      </w:r>
      <w:ins w:id="483" w:author="Katharina Schleidt" w:date="2021-07-06T12:13:00Z">
        <w:r w:rsidR="008B3514">
          <w:rPr>
            <w:lang w:eastAsia="ja-JP"/>
          </w:rPr>
          <w:t xml:space="preserve">pertaining to their </w:t>
        </w:r>
      </w:ins>
      <w:r>
        <w:rPr>
          <w:lang w:eastAsia="ja-JP"/>
        </w:rPr>
        <w:t xml:space="preserve">data content </w:t>
      </w:r>
      <w:del w:id="484"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485"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486" w:author="Katharina Schleidt" w:date="2021-07-05T19:39:00Z">
        <w:r w:rsidDel="00116C6C">
          <w:rPr>
            <w:lang w:eastAsia="ja-JP"/>
          </w:rPr>
          <w:delText>Observations, measurements and Samples</w:delText>
        </w:r>
      </w:del>
      <w:ins w:id="487"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488" w:name="_Toc72768946"/>
      <w:r>
        <w:t>Modelling of the Observation concept</w:t>
      </w:r>
      <w:bookmarkEnd w:id="488"/>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[0..*]</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[0..1]</w:t>
      </w:r>
    </w:p>
    <w:p w14:paraId="49B4618E" w14:textId="77777777" w:rsidR="008B3514" w:rsidRDefault="0040049D" w:rsidP="008B3514">
      <w:pPr>
        <w:pStyle w:val="ListParagraph"/>
        <w:numPr>
          <w:ilvl w:val="0"/>
          <w:numId w:val="12"/>
        </w:numPr>
        <w:rPr>
          <w:ins w:id="489"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19BF5E0" w14:textId="280F70A2" w:rsidR="0040049D" w:rsidRDefault="008B3514" w:rsidP="008B3514">
      <w:pPr>
        <w:pStyle w:val="ListParagraph"/>
        <w:numPr>
          <w:ilvl w:val="0"/>
          <w:numId w:val="12"/>
        </w:numPr>
        <w:rPr>
          <w:lang w:eastAsia="ja-JP"/>
        </w:rPr>
      </w:pPr>
      <w:commentRangeStart w:id="490"/>
      <w:commentRangeStart w:id="491"/>
      <w:ins w:id="492"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[0..1]</w:t>
        </w:r>
        <w:commentRangeEnd w:id="490"/>
        <w:r>
          <w:rPr>
            <w:rStyle w:val="CommentReference"/>
          </w:rPr>
          <w:commentReference w:id="490"/>
        </w:r>
      </w:ins>
      <w:commentRangeEnd w:id="491"/>
      <w:r w:rsidR="00AF148B">
        <w:rPr>
          <w:rStyle w:val="CommentReference"/>
        </w:rPr>
        <w:commentReference w:id="491"/>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493" w:author="Katharina Schleidt" w:date="2021-07-05T13:55:00Z">
        <w:r w:rsidDel="0058722D">
          <w:rPr>
            <w:lang w:eastAsia="ja-JP"/>
          </w:rPr>
          <w:delText>feature of interest</w:delText>
        </w:r>
      </w:del>
      <w:ins w:id="494" w:author="Katharina Schleidt" w:date="2021-07-05T13:55:00Z">
        <w:r w:rsidR="0058722D">
          <w:rPr>
            <w:lang w:eastAsia="ja-JP"/>
          </w:rPr>
          <w:t>feature-of-</w:t>
        </w:r>
        <w:commentRangeStart w:id="495"/>
        <w:r w:rsidR="0058722D">
          <w:rPr>
            <w:lang w:eastAsia="ja-JP"/>
          </w:rPr>
          <w:t>interest</w:t>
        </w:r>
      </w:ins>
      <w:commentRangeEnd w:id="495"/>
      <w:r w:rsidR="00AF148B">
        <w:rPr>
          <w:rStyle w:val="CommentReference"/>
        </w:rPr>
        <w:commentReference w:id="495"/>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496" w:author="Katharina Schleidt" w:date="2021-07-05T13:55:00Z">
        <w:r w:rsidDel="0058722D">
          <w:rPr>
            <w:lang w:eastAsia="ja-JP"/>
          </w:rPr>
          <w:delText>feature of interest</w:delText>
        </w:r>
      </w:del>
      <w:ins w:id="497" w:author="Katharina Schleidt" w:date="2021-07-05T13:55:00Z">
        <w:r w:rsidR="0058722D">
          <w:rPr>
            <w:lang w:eastAsia="ja-JP"/>
          </w:rPr>
          <w:t>feature-of-</w:t>
        </w:r>
        <w:commentRangeStart w:id="498"/>
        <w:r w:rsidR="0058722D">
          <w:rPr>
            <w:lang w:eastAsia="ja-JP"/>
          </w:rPr>
          <w:t>interest</w:t>
        </w:r>
      </w:ins>
      <w:commentRangeEnd w:id="498"/>
      <w:r w:rsidR="00AF148B">
        <w:rPr>
          <w:rStyle w:val="CommentReference"/>
        </w:rPr>
        <w:commentReference w:id="498"/>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[1..*]</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[0..*]</w:t>
      </w:r>
    </w:p>
    <w:p w14:paraId="17108D99" w14:textId="77777777" w:rsidR="00E848A0" w:rsidRDefault="0040049D" w:rsidP="0040049D">
      <w:pPr>
        <w:pStyle w:val="ListParagraph"/>
        <w:numPr>
          <w:ilvl w:val="0"/>
          <w:numId w:val="12"/>
        </w:numPr>
        <w:rPr>
          <w:lang w:eastAsia="ja-JP"/>
        </w:rPr>
      </w:pPr>
      <w:r>
        <w:rPr>
          <w:lang w:eastAsia="ja-JP"/>
        </w:rPr>
        <w:t>host: Host [0..*]</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lastRenderedPageBreak/>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499" w:author="Katharina Schleidt" w:date="2021-07-06T12:18:00Z">
        <w:r w:rsidDel="00766D13">
          <w:rPr>
            <w:lang w:eastAsia="ja-JP"/>
          </w:rPr>
          <w:delText xml:space="preserve">, </w:delText>
        </w:r>
      </w:del>
      <w:ins w:id="500" w:author="Katharina Schleidt" w:date="2021-07-06T12:18:00Z">
        <w:r w:rsidR="00766D13">
          <w:rPr>
            <w:lang w:eastAsia="ja-JP"/>
          </w:rPr>
          <w:t xml:space="preserve">. </w:t>
        </w:r>
      </w:ins>
      <w:del w:id="501" w:author="Katharina Schleidt" w:date="2021-07-06T12:19:00Z">
        <w:r w:rsidDel="00766D13">
          <w:rPr>
            <w:lang w:eastAsia="ja-JP"/>
          </w:rPr>
          <w:delText>and t</w:delText>
        </w:r>
      </w:del>
      <w:ins w:id="502" w:author="Katharina Schleidt" w:date="2021-07-06T12:19:00Z">
        <w:r w:rsidR="00766D13">
          <w:rPr>
            <w:lang w:eastAsia="ja-JP"/>
          </w:rPr>
          <w:t>T</w:t>
        </w:r>
      </w:ins>
      <w:r>
        <w:rPr>
          <w:lang w:eastAsia="ja-JP"/>
        </w:rPr>
        <w:t>hus</w:t>
      </w:r>
      <w:ins w:id="503" w:author="Katharina Schleidt" w:date="2021-07-06T12:19:00Z">
        <w:r w:rsidR="00766D13">
          <w:rPr>
            <w:lang w:eastAsia="ja-JP"/>
          </w:rPr>
          <w:t xml:space="preserve">, in addition to serving </w:t>
        </w:r>
      </w:ins>
      <w:del w:id="504" w:author="Katharina Schleidt" w:date="2021-07-06T12:19:00Z">
        <w:r w:rsidDel="00766D13">
          <w:rPr>
            <w:lang w:eastAsia="ja-JP"/>
          </w:rPr>
          <w:delText xml:space="preserve"> can act </w:delText>
        </w:r>
      </w:del>
      <w:r>
        <w:rPr>
          <w:lang w:eastAsia="ja-JP"/>
        </w:rPr>
        <w:t xml:space="preserve">as the base class for </w:t>
      </w:r>
      <w:del w:id="505" w:author="Katharina Schleidt" w:date="2021-07-06T12:19:00Z">
        <w:r w:rsidDel="00766D13">
          <w:rPr>
            <w:lang w:eastAsia="ja-JP"/>
          </w:rPr>
          <w:delText xml:space="preserve">both </w:delText>
        </w:r>
      </w:del>
      <w:r>
        <w:rPr>
          <w:lang w:eastAsia="ja-JP"/>
        </w:rPr>
        <w:t>realizations of the Observation interface</w:t>
      </w:r>
      <w:ins w:id="506" w:author="Katharina Schleidt" w:date="2021-07-06T12:19:00Z">
        <w:r w:rsidR="00766D13">
          <w:rPr>
            <w:lang w:eastAsia="ja-JP"/>
          </w:rPr>
          <w:t xml:space="preserve">, it can also be utilized for the </w:t>
        </w:r>
      </w:ins>
      <w:del w:id="507" w:author="Katharina Schleidt" w:date="2021-07-06T12:19:00Z">
        <w:r w:rsidDel="00766D13">
          <w:rPr>
            <w:lang w:eastAsia="ja-JP"/>
          </w:rPr>
          <w:delText xml:space="preserve"> as well as </w:delText>
        </w:r>
      </w:del>
      <w:r>
        <w:rPr>
          <w:lang w:eastAsia="ja-JP"/>
        </w:rPr>
        <w:t>description</w:t>
      </w:r>
      <w:del w:id="508" w:author="Katharina Schleidt" w:date="2021-07-06T12:19:00Z">
        <w:r w:rsidDel="00766D13">
          <w:rPr>
            <w:lang w:eastAsia="ja-JP"/>
          </w:rPr>
          <w:delText>s</w:delText>
        </w:r>
      </w:del>
      <w:r>
        <w:rPr>
          <w:lang w:eastAsia="ja-JP"/>
        </w:rPr>
        <w:t xml:space="preserve"> of sets of related or similar </w:t>
      </w:r>
      <w:ins w:id="509" w:author="Katharina Schleidt" w:date="2021-07-06T12:16:00Z">
        <w:r w:rsidR="00766D13">
          <w:rPr>
            <w:lang w:eastAsia="ja-JP"/>
          </w:rPr>
          <w:t>Observation</w:t>
        </w:r>
      </w:ins>
      <w:ins w:id="510" w:author="Katharina Schleidt" w:date="2021-07-06T12:17:00Z">
        <w:r w:rsidR="00766D13">
          <w:rPr>
            <w:lang w:eastAsia="ja-JP"/>
          </w:rPr>
          <w:t>s, as well as describing the observing capabilities of</w:t>
        </w:r>
      </w:ins>
      <w:ins w:id="511" w:author="Katharina Schleidt" w:date="2021-07-06T12:20:00Z">
        <w:r w:rsidR="00766D13">
          <w:rPr>
            <w:lang w:eastAsia="ja-JP"/>
          </w:rPr>
          <w:t xml:space="preserve"> facilities hosting various observation devices. </w:t>
        </w:r>
      </w:ins>
      <w:del w:id="512"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513" w:author="Katharina Schleidt" w:date="2021-07-06T12:20:00Z">
        <w:r w:rsidDel="00766D13">
          <w:rPr>
            <w:lang w:eastAsia="ja-JP"/>
          </w:rPr>
          <w:delText xml:space="preserve">the only partially described Observation use cases </w:delText>
        </w:r>
      </w:del>
      <w:ins w:id="514"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0..*.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[0..*]</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[0..*]</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[0..*]</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[0..*]</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[0..*]</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[0..*]</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[0..*]</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[0..*]</w:t>
      </w:r>
    </w:p>
    <w:p w14:paraId="4E7C01DA" w14:textId="77777777" w:rsidR="00E848A0" w:rsidRDefault="0040049D" w:rsidP="0040049D">
      <w:pPr>
        <w:pStyle w:val="ListParagraph"/>
        <w:numPr>
          <w:ilvl w:val="0"/>
          <w:numId w:val="12"/>
        </w:numPr>
        <w:rPr>
          <w:lang w:eastAsia="ja-JP"/>
        </w:rPr>
      </w:pPr>
      <w:r>
        <w:rPr>
          <w:lang w:eastAsia="ja-JP"/>
        </w:rPr>
        <w:t>result (Range): Any [0..*]</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[0..*]</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[0..*]</w:t>
      </w:r>
    </w:p>
    <w:p w14:paraId="036D6396" w14:textId="77777777"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[0..*]</w:t>
      </w:r>
    </w:p>
    <w:p w14:paraId="29A7DCFD" w14:textId="27F55053" w:rsidR="0040049D" w:rsidRDefault="0040049D" w:rsidP="00917C89">
      <w:pPr>
        <w:pStyle w:val="ListParagraph"/>
        <w:numPr>
          <w:ilvl w:val="0"/>
          <w:numId w:val="12"/>
        </w:numPr>
        <w:rPr>
          <w:lang w:eastAsia="ja-JP"/>
        </w:rPr>
      </w:pPr>
      <w:r>
        <w:rPr>
          <w:lang w:eastAsia="ja-JP"/>
        </w:rPr>
        <w:t>metadata: Any [0..*]</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xml:space="preserve">: Any [0..*]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xml:space="preserve">: Any [0..*]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lastRenderedPageBreak/>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[0..*]</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5FC93970"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AbstractObservationTypeCodeListValue</w:t>
      </w:r>
      <w:proofErr w:type="spellEnd"/>
      <w:r w:rsidRPr="00917C89">
        <w:rPr>
          <w:b/>
          <w:bCs/>
          <w:lang w:eastAsia="ja-JP"/>
        </w:rPr>
        <w:t xml:space="preserve"> [0..*]</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515" w:author="Katharina Schleidt" w:date="2021-07-06T12:22:00Z">
        <w:r w:rsidDel="00766D13">
          <w:rPr>
            <w:lang w:eastAsia="ja-JP"/>
          </w:rPr>
          <w:delText xml:space="preserve">if </w:delText>
        </w:r>
      </w:del>
      <w:ins w:id="516" w:author="Katharina Schleidt" w:date="2021-07-06T12:22:00Z">
        <w:r w:rsidR="00766D13">
          <w:rPr>
            <w:lang w:eastAsia="ja-JP"/>
          </w:rPr>
          <w:t xml:space="preserve">whether </w:t>
        </w:r>
      </w:ins>
      <w:r>
        <w:rPr>
          <w:lang w:eastAsia="ja-JP"/>
        </w:rPr>
        <w:t xml:space="preserve">it represents </w:t>
      </w:r>
      <w:del w:id="517" w:author="Katharina Schleidt" w:date="2021-07-06T12:22:00Z">
        <w:r w:rsidDel="00766D13">
          <w:rPr>
            <w:lang w:eastAsia="ja-JP"/>
          </w:rPr>
          <w:delText xml:space="preserve">the </w:delText>
        </w:r>
      </w:del>
      <w:ins w:id="518"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519"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520" w:author="Katharina Schleidt" w:date="2021-07-06T12:23:00Z">
        <w:r w:rsidR="00766D13">
          <w:rPr>
            <w:lang w:eastAsia="ja-JP"/>
          </w:rPr>
          <w:t xml:space="preserve">whether </w:t>
        </w:r>
      </w:ins>
      <w:del w:id="521" w:author="Katharina Schleidt" w:date="2021-07-06T12:23:00Z">
        <w:r w:rsidDel="00766D13">
          <w:rPr>
            <w:lang w:eastAsia="ja-JP"/>
          </w:rPr>
          <w:delText xml:space="preserve">if </w:delText>
        </w:r>
      </w:del>
      <w:r>
        <w:rPr>
          <w:lang w:eastAsia="ja-JP"/>
        </w:rPr>
        <w:t xml:space="preserve">it describes the kind of the observing procedure (method) or </w:t>
      </w:r>
      <w:ins w:id="522"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523"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524"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525" w:author="Katharina Schleidt" w:date="2021-07-06T12:25:00Z">
        <w:r>
          <w:rPr>
            <w:lang w:eastAsia="ja-JP"/>
          </w:rPr>
          <w:t>OM_Observation.</w:t>
        </w:r>
        <w:commentRangeStart w:id="526"/>
        <w:commentRangeStart w:id="527"/>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[0..1]</w:t>
        </w:r>
        <w:commentRangeEnd w:id="526"/>
        <w:r w:rsidR="00766D13">
          <w:rPr>
            <w:rStyle w:val="CommentReference"/>
          </w:rPr>
          <w:commentReference w:id="526"/>
        </w:r>
      </w:ins>
      <w:commentRangeEnd w:id="527"/>
      <w:r w:rsidR="00AF148B">
        <w:rPr>
          <w:rStyle w:val="CommentReference"/>
        </w:rPr>
        <w:commentReference w:id="527"/>
      </w:r>
      <w:ins w:id="528" w:author="Katharina Schleidt" w:date="2021-07-06T12:25:00Z">
        <w:r>
          <w:rPr>
            <w:lang w:eastAsia="ja-JP"/>
          </w:rPr>
          <w:t xml:space="preserve"> becomes </w:t>
        </w:r>
      </w:ins>
      <w:commentRangeStart w:id="529"/>
      <w:proofErr w:type="spellStart"/>
      <w:ins w:id="530"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529"/>
        <w:r w:rsidR="00766D13">
          <w:rPr>
            <w:rStyle w:val="CommentReference"/>
          </w:rPr>
          <w:commentReference w:id="529"/>
        </w:r>
      </w:ins>
    </w:p>
    <w:p w14:paraId="11ABB6F0" w14:textId="77777777" w:rsidR="003D68CB" w:rsidRDefault="003D68CB">
      <w:pPr>
        <w:ind w:left="360"/>
        <w:rPr>
          <w:ins w:id="531"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Edition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532"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532"/>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lastRenderedPageBreak/>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824B4F">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pPr>
            <w:proofErr w:type="spellStart"/>
            <w:r w:rsidRPr="006E753C">
              <w:t>OM_Process</w:t>
            </w:r>
            <w:proofErr w:type="spellEnd"/>
          </w:p>
        </w:tc>
      </w:tr>
      <w:tr w:rsidR="007E4DBA" w:rsidRPr="006E753C" w14:paraId="37A578A9" w14:textId="77777777" w:rsidTr="00824B4F">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824B4F">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lastRenderedPageBreak/>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824B4F">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824B4F">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533" w:name="_Toc72768947"/>
      <w:r>
        <w:t>Modelling of the Sample and Sampling concepts</w:t>
      </w:r>
      <w:bookmarkEnd w:id="533"/>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[1..*]</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[0..*],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[0..1]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[0..*]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[0..1]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[0..1]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[0..1]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[0..1]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[0..1]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lastRenderedPageBreak/>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[0..*]</w:t>
      </w:r>
    </w:p>
    <w:p w14:paraId="517284BB" w14:textId="77777777" w:rsidR="003D68CB" w:rsidRDefault="0040049D" w:rsidP="003D68CB">
      <w:pPr>
        <w:pStyle w:val="ListParagraph"/>
        <w:numPr>
          <w:ilvl w:val="0"/>
          <w:numId w:val="12"/>
        </w:numPr>
        <w:rPr>
          <w:ins w:id="534"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[0..2]</w:t>
      </w:r>
    </w:p>
    <w:p w14:paraId="7D1D173D" w14:textId="315ADD24" w:rsidR="0040049D" w:rsidRDefault="003D68CB" w:rsidP="003D68CB">
      <w:pPr>
        <w:pStyle w:val="ListParagraph"/>
        <w:numPr>
          <w:ilvl w:val="0"/>
          <w:numId w:val="12"/>
        </w:numPr>
        <w:rPr>
          <w:lang w:eastAsia="ja-JP"/>
        </w:rPr>
      </w:pPr>
      <w:commentRangeStart w:id="535"/>
      <w:ins w:id="536"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535"/>
      <w:r w:rsidR="0047484D">
        <w:rPr>
          <w:rStyle w:val="CommentReference"/>
        </w:rPr>
        <w:commentReference w:id="535"/>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537"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538"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539"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[0..*]</w:t>
      </w:r>
    </w:p>
    <w:p w14:paraId="05200F68" w14:textId="77777777" w:rsidR="005D5EE1" w:rsidRDefault="0040049D" w:rsidP="0040049D">
      <w:pPr>
        <w:pStyle w:val="ListParagraph"/>
        <w:numPr>
          <w:ilvl w:val="0"/>
          <w:numId w:val="12"/>
        </w:numPr>
        <w:rPr>
          <w:lang w:eastAsia="ja-JP"/>
        </w:rPr>
      </w:pPr>
      <w:r>
        <w:rPr>
          <w:lang w:eastAsia="ja-JP"/>
        </w:rPr>
        <w:t>sampling: Sampling [0..*]</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[0..*]</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[0..*]</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[0..*]</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[0..*]</w:t>
      </w:r>
    </w:p>
    <w:p w14:paraId="7C9AE6D6" w14:textId="77777777"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[0..*]</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54775F08" w14:textId="77F43DD2" w:rsidR="0040049D" w:rsidRDefault="0040049D" w:rsidP="00917C89">
      <w:pPr>
        <w:pStyle w:val="ListParagraph"/>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540" w:author="Katharina Schleidt" w:date="2021-07-06T12:31:00Z">
        <w:r w:rsidDel="003D68CB">
          <w:rPr>
            <w:lang w:eastAsia="ja-JP"/>
          </w:rPr>
          <w:delText>'</w:delText>
        </w:r>
      </w:del>
      <w:r>
        <w:rPr>
          <w:lang w:eastAsia="ja-JP"/>
        </w:rPr>
        <w:t xml:space="preserve">s sub-classes </w:t>
      </w:r>
      <w:del w:id="541" w:author="Katharina Schleidt" w:date="2021-07-06T12:32:00Z">
        <w:r w:rsidDel="003D68CB">
          <w:rPr>
            <w:lang w:eastAsia="ja-JP"/>
          </w:rPr>
          <w:delText xml:space="preserve">do </w:delText>
        </w:r>
      </w:del>
      <w:r>
        <w:rPr>
          <w:lang w:eastAsia="ja-JP"/>
        </w:rPr>
        <w:t xml:space="preserve">add specialized properties to </w:t>
      </w:r>
      <w:del w:id="542"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[0..1]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[0..1]</w:t>
      </w:r>
    </w:p>
    <w:p w14:paraId="28676DB8" w14:textId="77777777" w:rsidR="005D5EE1" w:rsidRDefault="0040049D" w:rsidP="0040049D">
      <w:pPr>
        <w:pStyle w:val="ListParagraph"/>
        <w:numPr>
          <w:ilvl w:val="1"/>
          <w:numId w:val="12"/>
        </w:numPr>
        <w:rPr>
          <w:lang w:eastAsia="ja-JP"/>
        </w:rPr>
      </w:pPr>
      <w:proofErr w:type="spellStart"/>
      <w:r>
        <w:rPr>
          <w:lang w:eastAsia="ja-JP"/>
        </w:rPr>
        <w:lastRenderedPageBreak/>
        <w:t>verticalPositionalAccuracy</w:t>
      </w:r>
      <w:proofErr w:type="spellEnd"/>
      <w:r>
        <w:rPr>
          <w:lang w:eastAsia="ja-JP"/>
        </w:rPr>
        <w:t>: Any [0..1]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[0..*]</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[0..*]</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[0..1]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r>
        <w:rPr>
          <w:lang w:eastAsia="ja-JP"/>
        </w:rPr>
        <w:t>role:GenericName</w:t>
      </w:r>
      <w:proofErr w:type="spell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543"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543"/>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824B4F">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824B4F">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824B4F">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824B4F">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824B4F">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824B4F">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824B4F">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824B4F">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824B4F">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824B4F">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824B4F">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824B4F">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lastRenderedPageBreak/>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544"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544"/>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b/>
                <w:bCs/>
              </w:rPr>
            </w:pPr>
            <w:r w:rsidRPr="00824B4F">
              <w:rPr>
                <w:b/>
                <w:bCs/>
              </w:rPr>
              <w:t>Edition 1 class / property</w:t>
            </w:r>
          </w:p>
        </w:tc>
      </w:tr>
      <w:tr w:rsidR="00B72CE0" w:rsidRPr="006E753C" w14:paraId="7D6EF33E" w14:textId="77777777" w:rsidTr="00824B4F">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pPr>
            <w:proofErr w:type="spellStart"/>
            <w:r>
              <w:t>SF_SpatialSamplingFeature</w:t>
            </w:r>
            <w:proofErr w:type="spellEnd"/>
          </w:p>
        </w:tc>
      </w:tr>
      <w:tr w:rsidR="00B72CE0" w:rsidRPr="006E753C" w14:paraId="2B09021C" w14:textId="77777777" w:rsidTr="00824B4F">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pPr>
            <w:proofErr w:type="spellStart"/>
            <w:r w:rsidRPr="006E753C">
              <w:t>SF_</w:t>
            </w:r>
            <w:r>
              <w:t>Spatial</w:t>
            </w:r>
            <w:r w:rsidRPr="006E753C">
              <w:t>SamplingFeature.sampledFeature</w:t>
            </w:r>
            <w:proofErr w:type="spellEnd"/>
          </w:p>
        </w:tc>
      </w:tr>
      <w:tr w:rsidR="00B72CE0" w:rsidRPr="006E753C" w14:paraId="064C6F2C" w14:textId="77777777" w:rsidTr="00824B4F">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pPr>
            <w:proofErr w:type="spellStart"/>
            <w:r w:rsidRPr="006E753C">
              <w:t>SF_</w:t>
            </w:r>
            <w:r>
              <w:t>Spatial</w:t>
            </w:r>
            <w:r w:rsidRPr="006E753C">
              <w:t>SamplingFeature.relatedObservation</w:t>
            </w:r>
            <w:proofErr w:type="spellEnd"/>
          </w:p>
        </w:tc>
      </w:tr>
      <w:tr w:rsidR="00B72CE0" w:rsidRPr="006E753C" w14:paraId="2EF27701" w14:textId="77777777" w:rsidTr="00824B4F">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824B4F">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pPr>
            <w:proofErr w:type="spellStart"/>
            <w:r w:rsidRPr="006E753C">
              <w:t>SF_</w:t>
            </w:r>
            <w:r>
              <w:t>Spatial</w:t>
            </w:r>
            <w:r w:rsidRPr="006E753C">
              <w:t>SamplingFeature.lineage</w:t>
            </w:r>
            <w:proofErr w:type="spellEnd"/>
          </w:p>
        </w:tc>
      </w:tr>
      <w:tr w:rsidR="00B72CE0" w:rsidRPr="006E753C" w14:paraId="711587BF" w14:textId="77777777" w:rsidTr="00824B4F">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pPr>
            <w:proofErr w:type="spellStart"/>
            <w:r w:rsidRPr="006E753C">
              <w:t>SF_SamplingFeature.parameter</w:t>
            </w:r>
            <w:proofErr w:type="spellEnd"/>
          </w:p>
        </w:tc>
      </w:tr>
      <w:tr w:rsidR="005E1D3A" w:rsidRPr="006E753C" w14:paraId="5F3C349B" w14:textId="77777777" w:rsidTr="00824B4F">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824B4F">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824B4F">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lastRenderedPageBreak/>
              <w:t>SF_SamplingSurface.shape</w:t>
            </w:r>
            <w:proofErr w:type="spellEnd"/>
            <w:r>
              <w:t xml:space="preserve">, </w:t>
            </w:r>
            <w:proofErr w:type="spellStart"/>
            <w:r>
              <w:t>SF_SamplingSolid.shape</w:t>
            </w:r>
            <w:proofErr w:type="spellEnd"/>
          </w:p>
        </w:tc>
      </w:tr>
      <w:tr w:rsidR="00967379" w:rsidRPr="006E753C" w14:paraId="074546C9" w14:textId="77777777" w:rsidTr="00824B4F">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lastRenderedPageBreak/>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824B4F">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545"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545"/>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b/>
                <w:bCs/>
              </w:rPr>
            </w:pPr>
            <w:r w:rsidRPr="00824B4F">
              <w:rPr>
                <w:b/>
                <w:bCs/>
              </w:rPr>
              <w:t>Edition 1 class / property</w:t>
            </w:r>
          </w:p>
        </w:tc>
      </w:tr>
      <w:tr w:rsidR="00F12AFC" w:rsidRPr="006E753C" w14:paraId="2DC8A179" w14:textId="77777777" w:rsidTr="00824B4F">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pPr>
            <w:proofErr w:type="spellStart"/>
            <w:r>
              <w:lastRenderedPageBreak/>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pPr>
            <w:proofErr w:type="spellStart"/>
            <w:r>
              <w:t>SF_Specimen</w:t>
            </w:r>
            <w:proofErr w:type="spellEnd"/>
          </w:p>
        </w:tc>
      </w:tr>
      <w:tr w:rsidR="00F12AFC" w:rsidRPr="006E753C" w14:paraId="156E3AD0" w14:textId="77777777" w:rsidTr="00824B4F">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pPr>
            <w:proofErr w:type="spellStart"/>
            <w:r w:rsidRPr="006E753C">
              <w:t>SF_</w:t>
            </w:r>
            <w:r w:rsidR="002A7B9F">
              <w:t>Specimen</w:t>
            </w:r>
            <w:r w:rsidRPr="006E753C">
              <w:t>.sampledFeature</w:t>
            </w:r>
            <w:proofErr w:type="spellEnd"/>
          </w:p>
        </w:tc>
      </w:tr>
      <w:tr w:rsidR="00F12AFC" w:rsidRPr="006E753C" w14:paraId="48587C22" w14:textId="77777777" w:rsidTr="00824B4F">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pPr>
            <w:proofErr w:type="spellStart"/>
            <w:r w:rsidRPr="006E753C">
              <w:t>SF_</w:t>
            </w:r>
            <w:r w:rsidR="002A7B9F">
              <w:t>Specimen</w:t>
            </w:r>
            <w:r w:rsidRPr="006E753C">
              <w:t>.relatedObservation</w:t>
            </w:r>
            <w:proofErr w:type="spellEnd"/>
          </w:p>
        </w:tc>
      </w:tr>
      <w:tr w:rsidR="00F12AFC" w:rsidRPr="006E753C" w14:paraId="63EC9895" w14:textId="77777777" w:rsidTr="00824B4F">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824B4F">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pPr>
            <w:proofErr w:type="spellStart"/>
            <w:r w:rsidRPr="006E753C">
              <w:t>SF_</w:t>
            </w:r>
            <w:r w:rsidR="002A7B9F">
              <w:t>Specimen</w:t>
            </w:r>
            <w:r w:rsidRPr="006E753C">
              <w:t>.lineage</w:t>
            </w:r>
            <w:proofErr w:type="spellEnd"/>
          </w:p>
        </w:tc>
      </w:tr>
      <w:tr w:rsidR="00F12AFC" w:rsidRPr="006E753C" w14:paraId="48F9FE74" w14:textId="77777777" w:rsidTr="00824B4F">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pPr>
            <w:proofErr w:type="spellStart"/>
            <w:r w:rsidRPr="006E753C">
              <w:t>SF_</w:t>
            </w:r>
            <w:r w:rsidR="002A7B9F">
              <w:t>Specimen</w:t>
            </w:r>
            <w:r w:rsidRPr="006E753C">
              <w:t>.parameter</w:t>
            </w:r>
            <w:proofErr w:type="spellEnd"/>
          </w:p>
        </w:tc>
      </w:tr>
      <w:tr w:rsidR="005E1D3A" w:rsidRPr="006E753C" w14:paraId="29D0576A" w14:textId="77777777" w:rsidTr="00824B4F">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824B4F">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824B4F">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824B4F">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824B4F">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546" w:name="_Toc72768948"/>
      <w:r>
        <w:t>Observation and Sample collections</w:t>
      </w:r>
      <w:bookmarkEnd w:id="546"/>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[0..*]</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[0..1]</w:t>
      </w:r>
    </w:p>
    <w:p w14:paraId="69BB48DB" w14:textId="77777777"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[0..*]</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[0..*]</w:t>
      </w:r>
    </w:p>
    <w:p w14:paraId="5C008763" w14:textId="58EECC39" w:rsidR="0040049D" w:rsidRDefault="0040049D" w:rsidP="00917C89">
      <w:pPr>
        <w:pStyle w:val="ListParagraph"/>
        <w:numPr>
          <w:ilvl w:val="0"/>
          <w:numId w:val="12"/>
        </w:numPr>
        <w:rPr>
          <w:lang w:eastAsia="ja-JP"/>
        </w:rPr>
      </w:pPr>
      <w:r>
        <w:rPr>
          <w:lang w:eastAsia="ja-JP"/>
        </w:rPr>
        <w:t>metadata: Any [0..*]</w:t>
      </w:r>
    </w:p>
    <w:p w14:paraId="6C70FE2A" w14:textId="2BCDCEB2" w:rsidR="0040049D" w:rsidRDefault="0040049D" w:rsidP="0040049D">
      <w:pPr>
        <w:rPr>
          <w:lang w:eastAsia="ja-JP"/>
        </w:rPr>
      </w:pPr>
      <w:r>
        <w:rPr>
          <w:lang w:eastAsia="ja-JP"/>
        </w:rPr>
        <w:lastRenderedPageBreak/>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w:t>
      </w:r>
      <w:commentRangeStart w:id="547"/>
      <w:r>
        <w:rPr>
          <w:lang w:eastAsia="ja-JP"/>
        </w:rPr>
        <w:t>s</w:t>
      </w:r>
      <w:proofErr w:type="spellEnd"/>
      <w:r w:rsidR="00C634D8">
        <w:rPr>
          <w:rStyle w:val="FootnoteReference"/>
          <w:lang w:eastAsia="ja-JP"/>
        </w:rPr>
        <w:footnoteReference w:id="1"/>
      </w:r>
      <w:r>
        <w:rPr>
          <w:lang w:eastAsia="ja-JP"/>
        </w:rPr>
        <w:t xml:space="preserve"> </w:t>
      </w:r>
      <w:commentRangeEnd w:id="547"/>
      <w:r w:rsidR="0077641F">
        <w:rPr>
          <w:rStyle w:val="CommentReference"/>
        </w:rPr>
        <w:commentReference w:id="547"/>
      </w:r>
      <w:r>
        <w:rPr>
          <w:lang w:eastAsia="ja-JP"/>
        </w:rPr>
        <w:t xml:space="preserve">with an initial set of two values: </w:t>
      </w:r>
      <w:ins w:id="553" w:author="Katharina Schleidt" w:date="2021-07-06T12:37:00Z">
        <w:r w:rsidR="003D68CB">
          <w:rPr>
            <w:lang w:eastAsia="ja-JP"/>
          </w:rPr>
          <w:t>‘</w:t>
        </w:r>
      </w:ins>
      <w:r>
        <w:rPr>
          <w:lang w:eastAsia="ja-JP"/>
        </w:rPr>
        <w:t>homogenous</w:t>
      </w:r>
      <w:ins w:id="554" w:author="Katharina Schleidt" w:date="2021-07-06T12:37:00Z">
        <w:r w:rsidR="003D68CB">
          <w:rPr>
            <w:lang w:eastAsia="ja-JP"/>
          </w:rPr>
          <w:t>’</w:t>
        </w:r>
      </w:ins>
      <w:r>
        <w:rPr>
          <w:lang w:eastAsia="ja-JP"/>
        </w:rPr>
        <w:t xml:space="preserve"> and </w:t>
      </w:r>
      <w:ins w:id="555" w:author="Katharina Schleidt" w:date="2021-07-06T12:37:00Z">
        <w:r w:rsidR="003D68CB">
          <w:rPr>
            <w:lang w:eastAsia="ja-JP"/>
          </w:rPr>
          <w:t>‘</w:t>
        </w:r>
      </w:ins>
      <w:r>
        <w:rPr>
          <w:lang w:eastAsia="ja-JP"/>
        </w:rPr>
        <w:t>summarizing</w:t>
      </w:r>
      <w:ins w:id="556"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[0..*]</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[0..*]</w:t>
      </w:r>
    </w:p>
    <w:p w14:paraId="2478322C" w14:textId="59739938" w:rsidR="0040049D" w:rsidRDefault="0040049D" w:rsidP="00917C89">
      <w:pPr>
        <w:pStyle w:val="ListParagraph"/>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557"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557"/>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b/>
                <w:bCs/>
              </w:rPr>
            </w:pPr>
            <w:r w:rsidRPr="00824B4F">
              <w:rPr>
                <w:b/>
                <w:bCs/>
              </w:rPr>
              <w:t>Edition 1 class / property</w:t>
            </w:r>
          </w:p>
        </w:tc>
      </w:tr>
      <w:tr w:rsidR="00CE68F1" w:rsidRPr="006E753C" w14:paraId="4AD2C4FB" w14:textId="77777777" w:rsidTr="00824B4F">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pPr>
            <w:proofErr w:type="spellStart"/>
            <w:r>
              <w:t>SF_SamplingFeatureCollection</w:t>
            </w:r>
            <w:proofErr w:type="spellEnd"/>
          </w:p>
        </w:tc>
      </w:tr>
      <w:tr w:rsidR="00022AAF" w:rsidRPr="006E753C" w14:paraId="4CE306B1" w14:textId="77777777" w:rsidTr="00824B4F">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pPr>
            <w:proofErr w:type="spellStart"/>
            <w:r>
              <w:t>SF_samplingFeatureCollection.member</w:t>
            </w:r>
            <w:proofErr w:type="spellEnd"/>
          </w:p>
        </w:tc>
      </w:tr>
      <w:tr w:rsidR="00CE68F1" w:rsidRPr="006E753C" w14:paraId="149302BD" w14:textId="77777777" w:rsidTr="00824B4F">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558" w:name="_Toc72768949"/>
      <w:r>
        <w:t xml:space="preserve">Hard-typing vs. soft typing and </w:t>
      </w:r>
      <w:proofErr w:type="spellStart"/>
      <w:r>
        <w:t>codelist</w:t>
      </w:r>
      <w:proofErr w:type="spellEnd"/>
      <w:r>
        <w:t xml:space="preserve"> use</w:t>
      </w:r>
      <w:bookmarkEnd w:id="558"/>
    </w:p>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559"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A48DB75" w14:textId="42C9D4AE" w:rsidR="0040049D" w:rsidRDefault="0040049D" w:rsidP="0040049D">
      <w:pPr>
        <w:rPr>
          <w:lang w:eastAsia="ja-JP"/>
        </w:rPr>
      </w:pPr>
      <w:r>
        <w:rPr>
          <w:lang w:eastAsia="ja-JP"/>
        </w:rPr>
        <w:lastRenderedPageBreak/>
        <w:t xml:space="preserve">Concrete </w:t>
      </w:r>
      <w:proofErr w:type="spellStart"/>
      <w:r>
        <w:rPr>
          <w:lang w:eastAsia="ja-JP"/>
        </w:rPr>
        <w:t>codelists</w:t>
      </w:r>
      <w:proofErr w:type="spellEnd"/>
      <w:r>
        <w:rPr>
          <w:lang w:eastAsia="ja-JP"/>
        </w:rPr>
        <w:t xml:space="preserve"> are provided for both the result type based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 The </w:t>
      </w:r>
      <w:proofErr w:type="spellStart"/>
      <w:r>
        <w:rPr>
          <w:lang w:eastAsia="ja-JP"/>
        </w:rPr>
        <w:t>SampleTypeByMaterialClass</w:t>
      </w:r>
      <w:proofErr w:type="spellEnd"/>
      <w:r>
        <w:rPr>
          <w:lang w:eastAsia="ja-JP"/>
        </w:rPr>
        <w:t xml:space="preserve"> class (without any specific values) </w:t>
      </w:r>
      <w:commentRangeStart w:id="560"/>
      <w:commentRangeStart w:id="561"/>
      <w:r>
        <w:rPr>
          <w:lang w:eastAsia="ja-JP"/>
        </w:rPr>
        <w:t xml:space="preserve">is provided in the informative </w:t>
      </w:r>
      <w:proofErr w:type="spellStart"/>
      <w:r>
        <w:rPr>
          <w:lang w:eastAsia="ja-JP"/>
        </w:rPr>
        <w:t>Codelist</w:t>
      </w:r>
      <w:proofErr w:type="spellEnd"/>
      <w:r>
        <w:rPr>
          <w:lang w:eastAsia="ja-JP"/>
        </w:rPr>
        <w:t xml:space="preserve"> realizations package as an example of using this mechanism.</w:t>
      </w:r>
      <w:commentRangeEnd w:id="560"/>
      <w:r w:rsidR="0072232A">
        <w:rPr>
          <w:rStyle w:val="CommentReference"/>
        </w:rPr>
        <w:commentReference w:id="560"/>
      </w:r>
      <w:commentRangeEnd w:id="561"/>
      <w:r w:rsidR="002852F4">
        <w:rPr>
          <w:rStyle w:val="CommentReference"/>
        </w:rPr>
        <w:commentReference w:id="561"/>
      </w:r>
    </w:p>
    <w:p w14:paraId="78423DC5" w14:textId="53F10129" w:rsidR="0040049D" w:rsidRDefault="0040049D" w:rsidP="0040049D">
      <w:pPr>
        <w:rPr>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562"/>
      <w:commentRangeStart w:id="563"/>
      <w:r w:rsidR="00242114">
        <w:rPr>
          <w:rStyle w:val="FootnoteReference"/>
          <w:lang w:eastAsia="ja-JP"/>
        </w:rPr>
        <w:footnoteReference w:id="2"/>
      </w:r>
      <w:r>
        <w:rPr>
          <w:lang w:eastAsia="ja-JP"/>
        </w:rPr>
        <w:t>):</w:t>
      </w:r>
      <w:commentRangeEnd w:id="562"/>
      <w:r w:rsidR="0072232A">
        <w:rPr>
          <w:rStyle w:val="CommentReference"/>
        </w:rPr>
        <w:commentReference w:id="562"/>
      </w:r>
      <w:commentRangeEnd w:id="563"/>
      <w:r w:rsidR="007240E3">
        <w:rPr>
          <w:rStyle w:val="CommentReference"/>
        </w:rPr>
        <w:commentReference w:id="563"/>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here for readability, the corresponding URIs for the entries should be used as specified in the code list vocabulary</w:t>
      </w:r>
      <w:commentRangeStart w:id="579"/>
      <w:commentRangeStart w:id="580"/>
      <w:r w:rsidR="00242114">
        <w:rPr>
          <w:rStyle w:val="FootnoteReference"/>
          <w:lang w:eastAsia="ja-JP"/>
        </w:rPr>
        <w:footnoteReference w:id="3"/>
      </w:r>
      <w:r>
        <w:rPr>
          <w:lang w:eastAsia="ja-JP"/>
        </w:rPr>
        <w:t>)</w:t>
      </w:r>
      <w:commentRangeEnd w:id="579"/>
      <w:r w:rsidR="0072232A">
        <w:rPr>
          <w:rStyle w:val="CommentReference"/>
        </w:rPr>
        <w:commentReference w:id="579"/>
      </w:r>
      <w:commentRangeEnd w:id="580"/>
      <w:r w:rsidR="007240E3">
        <w:rPr>
          <w:rStyle w:val="CommentReference"/>
        </w:rPr>
        <w:commentReference w:id="580"/>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598" w:name="_Toc72768950"/>
      <w:r>
        <w:t>Generic metadata associations</w:t>
      </w:r>
      <w:bookmarkEnd w:id="598"/>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0..1. The ISO 19156 Edition 2 allows </w:t>
      </w:r>
      <w:r>
        <w:rPr>
          <w:lang w:eastAsia="ja-JP"/>
        </w:rPr>
        <w:lastRenderedPageBreak/>
        <w:t>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599" w:name="_Toc72768951"/>
      <w:r>
        <w:t>Discarded concepts</w:t>
      </w:r>
      <w:bookmarkEnd w:id="599"/>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600" w:author="Katharina Schleidt" w:date="2021-07-06T13:17:00Z">
        <w:r w:rsidR="0072232A">
          <w:rPr>
            <w:lang w:eastAsia="ja-JP"/>
          </w:rPr>
          <w:t xml:space="preserve">either </w:t>
        </w:r>
      </w:ins>
      <w:r>
        <w:rPr>
          <w:lang w:eastAsia="ja-JP"/>
        </w:rPr>
        <w:t xml:space="preserve">the Observation </w:t>
      </w:r>
      <w:del w:id="601" w:author="Katharina Schleidt" w:date="2021-07-06T13:17:00Z">
        <w:r w:rsidDel="0072232A">
          <w:rPr>
            <w:lang w:eastAsia="ja-JP"/>
          </w:rPr>
          <w:delText xml:space="preserve">and </w:delText>
        </w:r>
      </w:del>
      <w:ins w:id="602"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603" w:author="Katharina Schleidt" w:date="2021-07-05T19:40:00Z">
        <w:r w:rsidR="008212CB" w:rsidRPr="008212CB" w:rsidDel="00116C6C">
          <w:rPr>
            <w:lang w:eastAsia="ja-JP"/>
          </w:rPr>
          <w:delText xml:space="preserve">, </w:delText>
        </w:r>
      </w:del>
      <w:ins w:id="604" w:author="Katharina Schleidt" w:date="2021-07-05T19:40:00Z">
        <w:r w:rsidR="00116C6C">
          <w:rPr>
            <w:lang w:eastAsia="ja-JP"/>
          </w:rPr>
          <w:t xml:space="preserve"> and</w:t>
        </w:r>
        <w:r w:rsidR="00116C6C" w:rsidRPr="008212CB">
          <w:rPr>
            <w:lang w:eastAsia="ja-JP"/>
          </w:rPr>
          <w:t xml:space="preserve"> </w:t>
        </w:r>
      </w:ins>
      <w:del w:id="605" w:author="Katharina Schleidt" w:date="2021-07-05T19:40:00Z">
        <w:r w:rsidR="008212CB" w:rsidRPr="008212CB" w:rsidDel="00116C6C">
          <w:rPr>
            <w:lang w:eastAsia="ja-JP"/>
          </w:rPr>
          <w:delText xml:space="preserve">measurements </w:delText>
        </w:r>
      </w:del>
      <w:ins w:id="606" w:author="Katharina Schleidt" w:date="2021-07-05T19:40:00Z">
        <w:r w:rsidR="00116C6C">
          <w:rPr>
            <w:lang w:eastAsia="ja-JP"/>
          </w:rPr>
          <w:t>M</w:t>
        </w:r>
        <w:r w:rsidR="00116C6C" w:rsidRPr="008212CB">
          <w:rPr>
            <w:lang w:eastAsia="ja-JP"/>
          </w:rPr>
          <w:t>easurements</w:t>
        </w:r>
      </w:ins>
      <w:del w:id="607" w:author="Katharina Schleidt" w:date="2021-07-05T19:40:00Z">
        <w:r w:rsidR="008212CB" w:rsidRPr="008212CB" w:rsidDel="00116C6C">
          <w:rPr>
            <w:lang w:eastAsia="ja-JP"/>
          </w:rPr>
          <w:delText xml:space="preserve">and </w:delText>
        </w:r>
        <w:commentRangeStart w:id="608"/>
        <w:commentRangeStart w:id="609"/>
        <w:commentRangeStart w:id="610"/>
        <w:r w:rsidR="008212CB" w:rsidRPr="008212CB" w:rsidDel="00116C6C">
          <w:rPr>
            <w:lang w:eastAsia="ja-JP"/>
          </w:rPr>
          <w:delText>samples</w:delText>
        </w:r>
        <w:commentRangeEnd w:id="608"/>
        <w:r w:rsidR="00D75FE8" w:rsidDel="00116C6C">
          <w:rPr>
            <w:rStyle w:val="CommentReference"/>
          </w:rPr>
          <w:commentReference w:id="608"/>
        </w:r>
      </w:del>
      <w:commentRangeEnd w:id="609"/>
      <w:r w:rsidR="00116C6C">
        <w:rPr>
          <w:rStyle w:val="CommentReference"/>
        </w:rPr>
        <w:commentReference w:id="609"/>
      </w:r>
      <w:commentRangeEnd w:id="610"/>
      <w:r w:rsidR="00116C6C">
        <w:rPr>
          <w:rStyle w:val="CommentReference"/>
        </w:rPr>
        <w:commentReference w:id="610"/>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611"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611"/>
    </w:p>
    <w:p w14:paraId="310591AF" w14:textId="19FDA2FF" w:rsidR="00491C3C" w:rsidRDefault="00295A39" w:rsidP="002B4EBE">
      <w:pPr>
        <w:pStyle w:val="a2"/>
      </w:pPr>
      <w:bookmarkStart w:id="612" w:name="_Toc72768953"/>
      <w:r w:rsidRPr="00295A39">
        <w:t>Features, coverages and observations — Different views of information</w:t>
      </w:r>
      <w:bookmarkEnd w:id="612"/>
    </w:p>
    <w:p w14:paraId="129A17BE" w14:textId="77777777" w:rsidR="00366758" w:rsidRDefault="00366758" w:rsidP="00366758">
      <w:r>
        <w:t>ISO 19109 describes the feature as a “fundamental unit of geographic information”. The “General Feature Model” (GFM) presented in ISO </w:t>
      </w:r>
      <w:commentRangeStart w:id="613"/>
      <w:r>
        <w:t xml:space="preserve">19101 </w:t>
      </w:r>
      <w:commentRangeEnd w:id="613"/>
      <w:r w:rsidR="00621028">
        <w:rPr>
          <w:rStyle w:val="CommentReference"/>
        </w:rPr>
        <w:commentReference w:id="613"/>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614"/>
      <w:commentRangeStart w:id="615"/>
      <w:r>
        <w:t>ISO 19123</w:t>
      </w:r>
      <w:ins w:id="616" w:author="Katharina Schleidt" w:date="2021-04-21T16:19:00Z">
        <w:r w:rsidR="00621028">
          <w:t>-1</w:t>
        </w:r>
        <w:commentRangeEnd w:id="614"/>
        <w:r w:rsidR="00621028">
          <w:rPr>
            <w:rStyle w:val="CommentReference"/>
          </w:rPr>
          <w:commentReference w:id="614"/>
        </w:r>
      </w:ins>
      <w:commentRangeEnd w:id="615"/>
      <w:r w:rsidR="0087602B">
        <w:rPr>
          <w:rStyle w:val="CommentReference"/>
        </w:rPr>
        <w:commentReference w:id="615"/>
      </w:r>
      <w:r w:rsidR="00501289">
        <w:t>:20xx</w:t>
      </w:r>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617" w:author="Katharina Schleidt" w:date="2021-07-05T20:14:00Z">
        <w:r w:rsidR="00EC3D8D" w:rsidRPr="00020674" w:rsidDel="00CC3A78">
          <w:delText>;</w:delText>
        </w:r>
        <w:r w:rsidR="00020674" w:rsidRPr="00020674" w:rsidDel="00CC3A78">
          <w:delText xml:space="preserve"> </w:delText>
        </w:r>
      </w:del>
      <w:ins w:id="618" w:author="Katharina Schleidt" w:date="2021-07-05T20:14:00Z">
        <w:r w:rsidR="00CC3A78">
          <w:t>.</w:t>
        </w:r>
        <w:r w:rsidR="00CC3A78" w:rsidRPr="00020674">
          <w:t xml:space="preserve"> </w:t>
        </w:r>
      </w:ins>
      <w:del w:id="619" w:author="Katharina Schleidt" w:date="2021-07-05T20:14:00Z">
        <w:r w:rsidR="00EC3D8D" w:rsidRPr="00020674" w:rsidDel="00CC3A78">
          <w:delText>therefore</w:delText>
        </w:r>
      </w:del>
      <w:ins w:id="620"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6"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621" w:name="_l7a3n9" w:colFirst="0" w:colLast="0"/>
      <w:bookmarkEnd w:id="621"/>
    </w:p>
    <w:p w14:paraId="4BD06ECF" w14:textId="5C794931" w:rsidR="00295A39" w:rsidRDefault="00295A39" w:rsidP="00295A39">
      <w:pPr>
        <w:pStyle w:val="a2"/>
      </w:pPr>
      <w:bookmarkStart w:id="622" w:name="_Toc72768954"/>
      <w:r w:rsidRPr="00295A39">
        <w:lastRenderedPageBreak/>
        <w:t>Observation concerns</w:t>
      </w:r>
      <w:bookmarkEnd w:id="622"/>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623" w:author="Katharina Schleidt" w:date="2021-07-05T19:41:00Z">
        <w:r w:rsidR="000017EB" w:rsidRPr="000017EB" w:rsidDel="00116C6C">
          <w:rPr>
            <w:lang w:eastAsia="ja-JP"/>
          </w:rPr>
          <w:delText>Observations, measurements and samples</w:delText>
        </w:r>
      </w:del>
      <w:ins w:id="624"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w:t>
      </w:r>
      <w:proofErr w:type="spellStart"/>
      <w:r>
        <w:rPr>
          <w:lang w:eastAsia="ja-JP"/>
        </w:rPr>
        <w:t>SensorThings</w:t>
      </w:r>
      <w:proofErr w:type="spellEnd"/>
      <w:r>
        <w:rPr>
          <w:lang w:eastAsia="ja-JP"/>
        </w:rPr>
        <w:t xml:space="preserve">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625" w:author="Katharina Schleidt" w:date="2021-07-05T19:41:00Z">
        <w:r w:rsidR="001A4204" w:rsidRPr="001A4204" w:rsidDel="00116C6C">
          <w:rPr>
            <w:lang w:eastAsia="ja-JP"/>
          </w:rPr>
          <w:delText>Observations, measurements and samples</w:delText>
        </w:r>
      </w:del>
      <w:ins w:id="626"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Pr>
          <w:lang w:eastAsia="ja-JP"/>
        </w:rPr>
        <w:lastRenderedPageBreak/>
        <w:t>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627" w:name="_Toc72768955"/>
      <w:r w:rsidRPr="00295A39">
        <w:t>Sample, Sampling concerns</w:t>
      </w:r>
      <w:bookmarkEnd w:id="627"/>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628" w:author="Katharina Schleidt" w:date="2021-07-05T19:41:00Z">
        <w:r w:rsidR="001A4204" w:rsidRPr="001A4204" w:rsidDel="00116C6C">
          <w:rPr>
            <w:lang w:eastAsia="ja-JP"/>
          </w:rPr>
          <w:delText>Observations, measurements and samples</w:delText>
        </w:r>
      </w:del>
      <w:ins w:id="629"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630" w:author="Katharina Schleidt" w:date="2021-07-05T19:41:00Z">
        <w:r w:rsidR="00D763FF" w:rsidRPr="00D763FF" w:rsidDel="00116C6C">
          <w:rPr>
            <w:lang w:eastAsia="ja-JP"/>
          </w:rPr>
          <w:delText>Observations, measurements and samples</w:delText>
        </w:r>
      </w:del>
      <w:ins w:id="631"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632" w:name="_Toc72768956"/>
      <w:r w:rsidRPr="00295A39">
        <w:lastRenderedPageBreak/>
        <w:t>Observations and Coverages</w:t>
      </w:r>
      <w:bookmarkEnd w:id="632"/>
    </w:p>
    <w:p w14:paraId="373E2D31" w14:textId="3D2EAE61"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7"/>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633" w:author="Grellet Sylvain" w:date="2021-06-17T17:10:00Z">
                                <w:r w:rsidRPr="00821F18" w:rsidDel="00B63E0B">
                                  <w:rPr>
                                    <w:b/>
                                    <w:bCs/>
                                    <w:sz w:val="20"/>
                                    <w:szCs w:val="20"/>
                                  </w:rPr>
                                  <w:delText>&amp;</w:delText>
                                </w:r>
                              </w:del>
                              <w:r w:rsidRPr="00821F18">
                                <w:rPr>
                                  <w:b/>
                                  <w:bCs/>
                                  <w:sz w:val="20"/>
                                  <w:szCs w:val="20"/>
                                </w:rPr>
                                <w:t>M</w:t>
                              </w:r>
                              <w:ins w:id="634"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78"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635" w:author="Grellet Sylvain" w:date="2021-06-17T17:10:00Z">
                          <w:r w:rsidRPr="00821F18" w:rsidDel="00B63E0B">
                            <w:rPr>
                              <w:b/>
                              <w:bCs/>
                              <w:sz w:val="20"/>
                              <w:szCs w:val="20"/>
                            </w:rPr>
                            <w:delText>&amp;</w:delText>
                          </w:r>
                        </w:del>
                        <w:r w:rsidRPr="00821F18">
                          <w:rPr>
                            <w:b/>
                            <w:bCs/>
                            <w:sz w:val="20"/>
                            <w:szCs w:val="20"/>
                          </w:rPr>
                          <w:t>M</w:t>
                        </w:r>
                        <w:ins w:id="636"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xml:space="preserve">))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637"/>
      <w:commentRangeStart w:id="638"/>
      <w:r w:rsidR="00621028">
        <w:t>ISO 19123-2:2018</w:t>
      </w:r>
      <w:r w:rsidR="00621028">
        <w:rPr>
          <w:lang w:eastAsia="ja-JP"/>
        </w:rPr>
        <w:t xml:space="preserve"> &amp; ISO 19123-1:20xx</w:t>
      </w:r>
      <w:commentRangeEnd w:id="637"/>
      <w:r w:rsidR="00501289">
        <w:rPr>
          <w:rStyle w:val="CommentReference"/>
        </w:rPr>
        <w:commentReference w:id="637"/>
      </w:r>
      <w:commentRangeEnd w:id="638"/>
      <w:r w:rsidR="0087602B">
        <w:rPr>
          <w:rStyle w:val="CommentReference"/>
        </w:rPr>
        <w:commentReference w:id="638"/>
      </w:r>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79"/>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">
                <v:shape id="image44.png" o:spid="_x0000_s1030"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80"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1"/>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">
                <v:shape id="image65.png" o:spid="_x0000_s1033"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82"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3"/>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">
                <v:shape id="image58.png" o:spid="_x0000_s1036"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84"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639" w:name="_Toc443470372"/>
      <w:bookmarkStart w:id="640" w:name="_Toc450303224"/>
      <w:bookmarkStart w:id="641" w:name="_Toc9996979"/>
      <w:bookmarkStart w:id="642" w:name="_Toc353342679"/>
      <w:bookmarkStart w:id="643" w:name="_Toc72768957"/>
      <w:r w:rsidRPr="00F02BC7">
        <w:lastRenderedPageBreak/>
        <w:t>Bibliography</w:t>
      </w:r>
      <w:bookmarkEnd w:id="639"/>
      <w:bookmarkEnd w:id="640"/>
      <w:bookmarkEnd w:id="641"/>
      <w:bookmarkEnd w:id="642"/>
      <w:bookmarkEnd w:id="643"/>
    </w:p>
    <w:p w14:paraId="2D5EEB0F" w14:textId="77777777" w:rsidR="000E01BD" w:rsidRPr="000E01BD" w:rsidRDefault="000E01BD" w:rsidP="00220B53">
      <w:pPr>
        <w:numPr>
          <w:ilvl w:val="0"/>
          <w:numId w:val="27"/>
        </w:numPr>
        <w:rPr>
          <w:lang w:val="de"/>
        </w:rPr>
      </w:pPr>
      <w:bookmarkStart w:id="644" w:name="_Ref52486356"/>
      <w:bookmarkStart w:id="645"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644"/>
    </w:p>
    <w:p w14:paraId="2D6C5F90" w14:textId="77777777" w:rsidR="000E01BD" w:rsidRPr="001A42F9" w:rsidRDefault="000E01BD" w:rsidP="00220B53">
      <w:pPr>
        <w:numPr>
          <w:ilvl w:val="0"/>
          <w:numId w:val="27"/>
        </w:numPr>
        <w:rPr>
          <w:lang w:val="en-US"/>
        </w:rPr>
      </w:pPr>
      <w:bookmarkStart w:id="646"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646"/>
    </w:p>
    <w:p w14:paraId="319AEB3C" w14:textId="1B331C74" w:rsidR="000E01BD" w:rsidRPr="001A42F9" w:rsidRDefault="005C6D04" w:rsidP="00220B53">
      <w:pPr>
        <w:numPr>
          <w:ilvl w:val="0"/>
          <w:numId w:val="27"/>
        </w:numPr>
        <w:rPr>
          <w:lang w:val="en-US"/>
        </w:rPr>
      </w:pPr>
      <w:ins w:id="647" w:author="Katharina Schleidt" w:date="2021-04-21T15:08:00Z">
        <w:r w:rsidRPr="005C6D04">
          <w:rPr>
            <w:i/>
            <w:lang w:val="en-US"/>
          </w:rPr>
          <w:t>(removed as no longer relevant)</w:t>
        </w:r>
      </w:ins>
      <w:commentRangeStart w:id="648"/>
      <w:del w:id="649"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648"/>
        <w:r w:rsidDel="005C6D04">
          <w:rPr>
            <w:rStyle w:val="CommentReference"/>
          </w:rPr>
          <w:commentReference w:id="648"/>
        </w:r>
      </w:del>
    </w:p>
    <w:p w14:paraId="1F3F210F" w14:textId="77777777" w:rsidR="000E01BD" w:rsidRPr="000E01BD" w:rsidRDefault="000E01BD" w:rsidP="00220B53">
      <w:pPr>
        <w:numPr>
          <w:ilvl w:val="0"/>
          <w:numId w:val="27"/>
        </w:numPr>
        <w:rPr>
          <w:lang w:val="de"/>
        </w:rPr>
      </w:pPr>
      <w:bookmarkStart w:id="650"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650"/>
    </w:p>
    <w:p w14:paraId="53E40222" w14:textId="77777777" w:rsidR="000E01BD" w:rsidRPr="001A42F9" w:rsidRDefault="000E01BD" w:rsidP="00220B53">
      <w:pPr>
        <w:numPr>
          <w:ilvl w:val="0"/>
          <w:numId w:val="27"/>
        </w:numPr>
        <w:rPr>
          <w:lang w:val="en-US"/>
        </w:rPr>
      </w:pPr>
      <w:bookmarkStart w:id="651" w:name="_Ref52486369"/>
      <w:r w:rsidRPr="001A42F9">
        <w:rPr>
          <w:i/>
          <w:lang w:val="en-US"/>
        </w:rPr>
        <w:t>VIM3: International vocabulary of metrology – Basic and general concepts and associated terms</w:t>
      </w:r>
      <w:r w:rsidRPr="001A42F9">
        <w:rPr>
          <w:lang w:val="en-US"/>
        </w:rPr>
        <w:t xml:space="preserve"> : BIPM/ISO 2012</w:t>
      </w:r>
      <w:bookmarkEnd w:id="651"/>
    </w:p>
    <w:p w14:paraId="6D32A957" w14:textId="0E2B41DC" w:rsidR="000E01BD" w:rsidRPr="001A42F9" w:rsidRDefault="005C6D04" w:rsidP="00220B53">
      <w:pPr>
        <w:numPr>
          <w:ilvl w:val="0"/>
          <w:numId w:val="27"/>
        </w:numPr>
        <w:rPr>
          <w:lang w:val="en-US"/>
        </w:rPr>
      </w:pPr>
      <w:ins w:id="652" w:author="Katharina Schleidt" w:date="2021-04-21T15:08:00Z">
        <w:r w:rsidRPr="005C6D04">
          <w:rPr>
            <w:lang w:val="en-US"/>
          </w:rPr>
          <w:t>(removed as no longer relevant)</w:t>
        </w:r>
      </w:ins>
      <w:commentRangeStart w:id="653"/>
      <w:del w:id="654"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653"/>
        <w:r w:rsidDel="005C6D04">
          <w:rPr>
            <w:rStyle w:val="CommentReference"/>
          </w:rPr>
          <w:commentReference w:id="653"/>
        </w:r>
      </w:del>
    </w:p>
    <w:p w14:paraId="4B976A63" w14:textId="0D690D2B" w:rsidR="000E01BD" w:rsidRPr="001A42F9" w:rsidRDefault="005C6D04" w:rsidP="00220B53">
      <w:pPr>
        <w:numPr>
          <w:ilvl w:val="0"/>
          <w:numId w:val="27"/>
        </w:numPr>
        <w:rPr>
          <w:lang w:val="en-US"/>
        </w:rPr>
      </w:pPr>
      <w:ins w:id="655" w:author="Katharina Schleidt" w:date="2021-04-21T15:08:00Z">
        <w:r w:rsidRPr="005C6D04">
          <w:rPr>
            <w:lang w:val="en-US"/>
          </w:rPr>
          <w:t>(removed as no longer relevant)</w:t>
        </w:r>
      </w:ins>
      <w:commentRangeStart w:id="656"/>
      <w:del w:id="657"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656"/>
        <w:r w:rsidDel="005C6D04">
          <w:rPr>
            <w:rStyle w:val="CommentReference"/>
          </w:rPr>
          <w:commentReference w:id="656"/>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658" w:author="Katharina Schleidt" w:date="2021-04-21T15:08:00Z">
            <w:rPr>
              <w:lang w:val="de"/>
            </w:rPr>
          </w:rPrChange>
        </w:rPr>
      </w:pPr>
      <w:ins w:id="659" w:author="Katharina Schleidt" w:date="2021-04-21T15:08:00Z">
        <w:r w:rsidRPr="005C6D04">
          <w:rPr>
            <w:lang w:val="en-US"/>
            <w:rPrChange w:id="660" w:author="Katharina Schleidt" w:date="2021-04-21T15:08:00Z">
              <w:rPr>
                <w:lang w:val="de"/>
              </w:rPr>
            </w:rPrChange>
          </w:rPr>
          <w:t>(removed as no longer relevant)</w:t>
        </w:r>
      </w:ins>
      <w:del w:id="661" w:author="Katharina Schleidt" w:date="2021-04-21T15:08:00Z">
        <w:r w:rsidR="000E01BD" w:rsidRPr="005C6D04" w:rsidDel="005C6D04">
          <w:rPr>
            <w:lang w:val="en-US"/>
            <w:rPrChange w:id="662" w:author="Katharina Schleidt" w:date="2021-04-21T15:08:00Z">
              <w:rPr>
                <w:lang w:val="de"/>
              </w:rPr>
            </w:rPrChange>
          </w:rPr>
          <w:delText xml:space="preserve">ISO 19143:2010, </w:delText>
        </w:r>
        <w:r w:rsidR="000E01BD" w:rsidRPr="005C6D04" w:rsidDel="005C6D04">
          <w:rPr>
            <w:i/>
            <w:lang w:val="en-US"/>
            <w:rPrChange w:id="663"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664"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w:t>
      </w:r>
      <w:proofErr w:type="spellStart"/>
      <w:r w:rsidRPr="000E01BD">
        <w:rPr>
          <w:i/>
          <w:lang w:val="de"/>
        </w:rPr>
        <w:t>and</w:t>
      </w:r>
      <w:proofErr w:type="spellEnd"/>
      <w:r w:rsidRPr="000E01BD">
        <w:rPr>
          <w:i/>
          <w:lang w:val="de"/>
        </w:rPr>
        <w:t xml:space="preserve"> </w:t>
      </w:r>
      <w:proofErr w:type="spellStart"/>
      <w:r w:rsidRPr="000E01BD">
        <w:rPr>
          <w:i/>
          <w:lang w:val="de"/>
        </w:rPr>
        <w:t>polynomial</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664"/>
    </w:p>
    <w:p w14:paraId="66D96BEC" w14:textId="77777777" w:rsidR="000E01BD" w:rsidRPr="000E01BD" w:rsidRDefault="000E01BD" w:rsidP="00220B53">
      <w:pPr>
        <w:numPr>
          <w:ilvl w:val="0"/>
          <w:numId w:val="27"/>
        </w:numPr>
        <w:rPr>
          <w:lang w:val="de"/>
        </w:rPr>
      </w:pPr>
      <w:bookmarkStart w:id="665"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bookmarkEnd w:id="665"/>
    </w:p>
    <w:p w14:paraId="3E0E2329" w14:textId="376DE00D" w:rsidR="000E01BD" w:rsidRPr="001A42F9" w:rsidRDefault="000E01BD" w:rsidP="00220B53">
      <w:pPr>
        <w:numPr>
          <w:ilvl w:val="0"/>
          <w:numId w:val="27"/>
        </w:numPr>
        <w:rPr>
          <w:lang w:val="en-US"/>
        </w:rPr>
      </w:pPr>
      <w:bookmarkStart w:id="666"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5">
        <w:r w:rsidRPr="001A42F9">
          <w:rPr>
            <w:rStyle w:val="Hyperlink"/>
            <w:lang w:val="en-US"/>
          </w:rPr>
          <w:t>http://infoscience.epfl.ch/record/313/files/Nieva01.pdf</w:t>
        </w:r>
      </w:hyperlink>
      <w:bookmarkEnd w:id="666"/>
      <w:r w:rsidRPr="001A42F9">
        <w:rPr>
          <w:lang w:val="en-US"/>
        </w:rPr>
        <w:t xml:space="preserve"> </w:t>
      </w:r>
    </w:p>
    <w:p w14:paraId="3F67C159" w14:textId="2014AB64" w:rsidR="000E01BD" w:rsidRPr="001B02F3" w:rsidRDefault="005C6D04" w:rsidP="00220B53">
      <w:pPr>
        <w:numPr>
          <w:ilvl w:val="0"/>
          <w:numId w:val="27"/>
        </w:numPr>
        <w:rPr>
          <w:lang w:val="en-US"/>
          <w:rPrChange w:id="667" w:author="Katharina Schleidt" w:date="2021-04-18T19:25:00Z">
            <w:rPr>
              <w:lang w:val="de"/>
            </w:rPr>
          </w:rPrChange>
        </w:rPr>
      </w:pPr>
      <w:ins w:id="668" w:author="Katharina Schleidt" w:date="2021-04-21T15:09:00Z">
        <w:r w:rsidRPr="005C6D04">
          <w:rPr>
            <w:i/>
            <w:lang w:val="en-US"/>
          </w:rPr>
          <w:t>(removed as no longer relevant)</w:t>
        </w:r>
      </w:ins>
      <w:del w:id="669"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670"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671"/>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6">
        <w:r w:rsidRPr="001A42F9">
          <w:rPr>
            <w:rStyle w:val="Hyperlink"/>
            <w:lang w:val="en-US"/>
          </w:rPr>
          <w:t>ftp://ftp.sas.com/pub/neural/measurement.html</w:t>
        </w:r>
      </w:hyperlink>
      <w:commentRangeEnd w:id="671"/>
      <w:r w:rsidR="003A68D3">
        <w:rPr>
          <w:rStyle w:val="CommentReference"/>
        </w:rPr>
        <w:commentReference w:id="671"/>
      </w:r>
    </w:p>
    <w:p w14:paraId="37542689" w14:textId="25B8126B" w:rsidR="000E01BD" w:rsidRPr="001A42F9" w:rsidRDefault="000E01BD" w:rsidP="00220B53">
      <w:pPr>
        <w:numPr>
          <w:ilvl w:val="0"/>
          <w:numId w:val="27"/>
        </w:numPr>
        <w:rPr>
          <w:lang w:val="en-US"/>
        </w:rPr>
      </w:pPr>
      <w:commentRangeStart w:id="672"/>
      <w:commentRangeStart w:id="673"/>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674" w:author="Katharina Schleidt" w:date="2021-04-18T20:18:00Z">
        <w:r w:rsidR="00032197" w:rsidRPr="00032197">
          <w:t>https://ucum.org/ucum.html</w:t>
        </w:r>
      </w:ins>
      <w:del w:id="675"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7">
        <w:r w:rsidRPr="001A42F9">
          <w:rPr>
            <w:rStyle w:val="Hyperlink"/>
            <w:lang w:val="en-US"/>
          </w:rPr>
          <w:t>http://finto.fi/ucum/en/</w:t>
        </w:r>
      </w:hyperlink>
      <w:r w:rsidRPr="001A42F9">
        <w:rPr>
          <w:lang w:val="en-US"/>
        </w:rPr>
        <w:t xml:space="preserve"> (viewed 2020-09-24) </w:t>
      </w:r>
      <w:commentRangeEnd w:id="672"/>
      <w:r w:rsidR="009A03C8">
        <w:rPr>
          <w:rStyle w:val="CommentReference"/>
        </w:rPr>
        <w:commentReference w:id="672"/>
      </w:r>
      <w:commentRangeEnd w:id="673"/>
      <w:r w:rsidR="009A03C8">
        <w:rPr>
          <w:rStyle w:val="CommentReference"/>
        </w:rPr>
        <w:commentReference w:id="673"/>
      </w:r>
    </w:p>
    <w:p w14:paraId="325737B4" w14:textId="0C1E8927" w:rsidR="000E01BD" w:rsidRPr="000E01BD" w:rsidRDefault="000E01BD" w:rsidP="00220B53">
      <w:pPr>
        <w:numPr>
          <w:ilvl w:val="0"/>
          <w:numId w:val="27"/>
        </w:numPr>
        <w:rPr>
          <w:lang w:val="de"/>
        </w:rPr>
      </w:pPr>
      <w:bookmarkStart w:id="676"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8">
        <w:r w:rsidRPr="000E01BD">
          <w:rPr>
            <w:rStyle w:val="Hyperlink"/>
            <w:lang w:val="de"/>
          </w:rPr>
          <w:t>http://www.opengeospatial.org/standards/sensorml</w:t>
        </w:r>
      </w:hyperlink>
      <w:bookmarkEnd w:id="676"/>
    </w:p>
    <w:p w14:paraId="5700B760" w14:textId="77777777" w:rsidR="000E01BD" w:rsidRPr="001A42F9" w:rsidRDefault="000E01BD" w:rsidP="00220B53">
      <w:pPr>
        <w:numPr>
          <w:ilvl w:val="0"/>
          <w:numId w:val="27"/>
        </w:numPr>
        <w:rPr>
          <w:lang w:val="en-US"/>
        </w:rPr>
      </w:pPr>
      <w:bookmarkStart w:id="677"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677"/>
      <w:r w:rsidRPr="001A42F9">
        <w:rPr>
          <w:lang w:val="en-US"/>
        </w:rPr>
        <w:t xml:space="preserve"> </w:t>
      </w:r>
    </w:p>
    <w:p w14:paraId="5187C68D" w14:textId="77777777" w:rsidR="000E01BD" w:rsidRPr="000E01BD" w:rsidRDefault="000E01BD" w:rsidP="00220B53">
      <w:pPr>
        <w:numPr>
          <w:ilvl w:val="0"/>
          <w:numId w:val="27"/>
        </w:numPr>
        <w:rPr>
          <w:lang w:val="de"/>
        </w:rPr>
      </w:pPr>
      <w:bookmarkStart w:id="678"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678"/>
      <w:r w:rsidRPr="000E01BD">
        <w:rPr>
          <w:lang w:val="de"/>
        </w:rPr>
        <w:t xml:space="preserve"> </w:t>
      </w:r>
    </w:p>
    <w:p w14:paraId="60D8DF8B" w14:textId="26A2A79D" w:rsidR="000E01BD" w:rsidRPr="009A03C8" w:rsidRDefault="009A03C8" w:rsidP="00220B53">
      <w:pPr>
        <w:numPr>
          <w:ilvl w:val="0"/>
          <w:numId w:val="27"/>
        </w:numPr>
        <w:rPr>
          <w:lang w:val="en-US"/>
          <w:rPrChange w:id="679" w:author="Katharina Schleidt" w:date="2021-04-21T15:44:00Z">
            <w:rPr>
              <w:lang w:val="de"/>
            </w:rPr>
          </w:rPrChange>
        </w:rPr>
      </w:pPr>
      <w:ins w:id="680" w:author="Katharina Schleidt" w:date="2021-04-21T15:44:00Z">
        <w:r w:rsidRPr="009A03C8">
          <w:rPr>
            <w:lang w:val="en-US"/>
          </w:rPr>
          <w:t>(removed as no longer relevant)</w:t>
        </w:r>
      </w:ins>
      <w:del w:id="681"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682" w:author="Katharina Schleidt" w:date="2021-04-21T15:44:00Z">
              <w:rPr>
                <w:i/>
                <w:lang w:val="de"/>
              </w:rPr>
            </w:rPrChange>
          </w:rPr>
          <w:delText>Science</w:delText>
        </w:r>
        <w:r w:rsidR="000E01BD" w:rsidRPr="009A03C8" w:rsidDel="009A03C8">
          <w:rPr>
            <w:lang w:val="en-US"/>
            <w:rPrChange w:id="683" w:author="Katharina Schleidt" w:date="2021-04-21T15:44:00Z">
              <w:rPr>
                <w:lang w:val="de"/>
              </w:rPr>
            </w:rPrChange>
          </w:rPr>
          <w:delText xml:space="preserve"> 1946, </w:delText>
        </w:r>
        <w:r w:rsidR="000E01BD" w:rsidRPr="009A03C8" w:rsidDel="009A03C8">
          <w:rPr>
            <w:b/>
            <w:lang w:val="en-US"/>
            <w:rPrChange w:id="684" w:author="Katharina Schleidt" w:date="2021-04-21T15:44:00Z">
              <w:rPr>
                <w:b/>
                <w:lang w:val="de"/>
              </w:rPr>
            </w:rPrChange>
          </w:rPr>
          <w:delText>103</w:delText>
        </w:r>
        <w:r w:rsidR="000E01BD" w:rsidRPr="009A03C8" w:rsidDel="009A03C8">
          <w:rPr>
            <w:lang w:val="en-US"/>
            <w:rPrChange w:id="685"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686"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686"/>
    </w:p>
    <w:p w14:paraId="0235D254" w14:textId="77777777" w:rsidR="000E01BD" w:rsidRPr="001A42F9" w:rsidRDefault="000E01BD" w:rsidP="00220B53">
      <w:pPr>
        <w:numPr>
          <w:ilvl w:val="0"/>
          <w:numId w:val="27"/>
        </w:numPr>
        <w:rPr>
          <w:lang w:val="en-US"/>
        </w:rPr>
      </w:pPr>
      <w:bookmarkStart w:id="687" w:name="_Ref52486449"/>
      <w:r w:rsidRPr="001A42F9">
        <w:rPr>
          <w:i/>
          <w:lang w:val="en-US"/>
        </w:rPr>
        <w:lastRenderedPageBreak/>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687"/>
    </w:p>
    <w:p w14:paraId="39D31349" w14:textId="631A2C7D" w:rsidR="00F24D49" w:rsidRPr="001A42F9" w:rsidRDefault="00F24D49" w:rsidP="00220B53">
      <w:pPr>
        <w:numPr>
          <w:ilvl w:val="0"/>
          <w:numId w:val="27"/>
        </w:numPr>
        <w:rPr>
          <w:lang w:val="en-US"/>
        </w:rPr>
      </w:pPr>
      <w:bookmarkStart w:id="688" w:name="_3w19e94" w:colFirst="0" w:colLast="0"/>
      <w:bookmarkEnd w:id="688"/>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689" w:author="Katharina Schleidt" w:date="2021-04-21T15:50:00Z">
            <w:rPr>
              <w:lang w:val="de"/>
            </w:rPr>
          </w:rPrChange>
        </w:rPr>
      </w:pPr>
      <w:ins w:id="690" w:author="Katharina Schleidt" w:date="2021-04-21T15:46:00Z">
        <w:r w:rsidRPr="009A03C8">
          <w:rPr>
            <w:lang w:val="en-US"/>
          </w:rPr>
          <w:t>(removed as no longer relevant)</w:t>
        </w:r>
      </w:ins>
      <w:del w:id="691"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692"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693"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694" w:name="_ke1jpxfdidr0" w:colFirst="0" w:colLast="0"/>
      <w:bookmarkStart w:id="695" w:name="_Ref52486267"/>
      <w:bookmarkEnd w:id="694"/>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695"/>
      <w:r w:rsidRPr="000E01BD">
        <w:rPr>
          <w:i/>
          <w:lang w:val="de"/>
        </w:rPr>
        <w:t xml:space="preserve"> </w:t>
      </w:r>
    </w:p>
    <w:p w14:paraId="2E6E8FE5" w14:textId="77777777" w:rsidR="000E01BD" w:rsidRPr="001A42F9" w:rsidRDefault="000E01BD" w:rsidP="00220B53">
      <w:pPr>
        <w:numPr>
          <w:ilvl w:val="0"/>
          <w:numId w:val="27"/>
        </w:numPr>
        <w:rPr>
          <w:lang w:val="en-US"/>
        </w:rPr>
      </w:pPr>
      <w:bookmarkStart w:id="696" w:name="_4zj9roh0nc22" w:colFirst="0" w:colLast="0"/>
      <w:bookmarkStart w:id="697" w:name="_Ref52486218"/>
      <w:bookmarkEnd w:id="696"/>
      <w:r w:rsidRPr="001A42F9">
        <w:rPr>
          <w:lang w:val="en-US"/>
        </w:rPr>
        <w:t xml:space="preserve">K. Schleidt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697"/>
      <w:r w:rsidRPr="001A42F9">
        <w:rPr>
          <w:lang w:val="en-US"/>
        </w:rPr>
        <w:t xml:space="preserve"> </w:t>
      </w:r>
    </w:p>
    <w:p w14:paraId="62931DA7" w14:textId="01B70E74" w:rsidR="000E01BD" w:rsidRPr="000E01BD" w:rsidRDefault="000E01BD" w:rsidP="00220B53">
      <w:pPr>
        <w:numPr>
          <w:ilvl w:val="0"/>
          <w:numId w:val="27"/>
        </w:numPr>
        <w:rPr>
          <w:lang w:val="de"/>
        </w:rPr>
      </w:pPr>
      <w:bookmarkStart w:id="698" w:name="_lrqa8kqa7h6w" w:colFirst="0" w:colLast="0"/>
      <w:bookmarkEnd w:id="698"/>
      <w:commentRangeStart w:id="699"/>
      <w:r w:rsidRPr="00C35DAC">
        <w:rPr>
          <w:i/>
          <w:lang w:val="fr-FR"/>
          <w:rPrChange w:id="700" w:author="Grellet Sylvain" w:date="2021-06-03T09:08:00Z">
            <w:rPr>
              <w:i/>
              <w:lang w:val="en-US"/>
            </w:rPr>
          </w:rPrChange>
        </w:rPr>
        <w:t xml:space="preserve">QUDT - </w:t>
      </w:r>
      <w:proofErr w:type="spellStart"/>
      <w:r w:rsidRPr="00C35DAC">
        <w:rPr>
          <w:i/>
          <w:lang w:val="fr-FR"/>
          <w:rPrChange w:id="701" w:author="Grellet Sylvain" w:date="2021-06-03T09:08:00Z">
            <w:rPr>
              <w:i/>
              <w:lang w:val="en-US"/>
            </w:rPr>
          </w:rPrChange>
        </w:rPr>
        <w:t>Quantities</w:t>
      </w:r>
      <w:proofErr w:type="spellEnd"/>
      <w:r w:rsidRPr="00C35DAC">
        <w:rPr>
          <w:i/>
          <w:lang w:val="fr-FR"/>
          <w:rPrChange w:id="702" w:author="Grellet Sylvain" w:date="2021-06-03T09:08:00Z">
            <w:rPr>
              <w:i/>
              <w:lang w:val="en-US"/>
            </w:rPr>
          </w:rPrChange>
        </w:rPr>
        <w:t xml:space="preserve">, </w:t>
      </w:r>
      <w:proofErr w:type="spellStart"/>
      <w:r w:rsidRPr="00C35DAC">
        <w:rPr>
          <w:i/>
          <w:lang w:val="fr-FR"/>
          <w:rPrChange w:id="703" w:author="Grellet Sylvain" w:date="2021-06-03T09:08:00Z">
            <w:rPr>
              <w:i/>
              <w:lang w:val="en-US"/>
            </w:rPr>
          </w:rPrChange>
        </w:rPr>
        <w:t>Units</w:t>
      </w:r>
      <w:proofErr w:type="spellEnd"/>
      <w:r w:rsidRPr="00C35DAC">
        <w:rPr>
          <w:i/>
          <w:lang w:val="fr-FR"/>
          <w:rPrChange w:id="704" w:author="Grellet Sylvain" w:date="2021-06-03T09:08:00Z">
            <w:rPr>
              <w:i/>
              <w:lang w:val="en-US"/>
            </w:rPr>
          </w:rPrChange>
        </w:rPr>
        <w:t>, Dimensions and Data Types Ontologies</w:t>
      </w:r>
      <w:r w:rsidRPr="00C35DAC">
        <w:rPr>
          <w:lang w:val="fr-FR"/>
          <w:rPrChange w:id="705"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9">
        <w:r w:rsidRPr="000E01BD">
          <w:rPr>
            <w:rStyle w:val="Hyperlink"/>
            <w:lang w:val="de"/>
          </w:rPr>
          <w:t>http://www.qudt.org/</w:t>
        </w:r>
      </w:hyperlink>
      <w:r w:rsidRPr="000E01BD">
        <w:rPr>
          <w:lang w:val="de"/>
        </w:rPr>
        <w:t xml:space="preserve"> </w:t>
      </w:r>
      <w:commentRangeEnd w:id="699"/>
      <w:r w:rsidR="009A03C8">
        <w:rPr>
          <w:rStyle w:val="CommentReference"/>
        </w:rPr>
        <w:commentReference w:id="699"/>
      </w:r>
    </w:p>
    <w:p w14:paraId="40E58B3A" w14:textId="66B23AFA" w:rsidR="000E01BD" w:rsidRPr="001A42F9" w:rsidRDefault="000E01BD" w:rsidP="00220B53">
      <w:pPr>
        <w:numPr>
          <w:ilvl w:val="0"/>
          <w:numId w:val="27"/>
        </w:numPr>
        <w:rPr>
          <w:lang w:val="en-US"/>
        </w:rPr>
      </w:pPr>
      <w:bookmarkStart w:id="706" w:name="_y20zani37k1u" w:colFirst="0" w:colLast="0"/>
      <w:bookmarkEnd w:id="706"/>
      <w:commentRangeStart w:id="707"/>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0">
        <w:r w:rsidRPr="001A42F9">
          <w:rPr>
            <w:rStyle w:val="Hyperlink"/>
            <w:lang w:val="en-US"/>
          </w:rPr>
          <w:t>https://www.w3.org/TR/vocab-ssn/</w:t>
        </w:r>
      </w:hyperlink>
      <w:r w:rsidRPr="001A42F9">
        <w:rPr>
          <w:lang w:val="en-US"/>
        </w:rPr>
        <w:t xml:space="preserve"> </w:t>
      </w:r>
      <w:commentRangeEnd w:id="707"/>
      <w:r w:rsidR="002E3170">
        <w:rPr>
          <w:rStyle w:val="CommentReference"/>
        </w:rPr>
        <w:commentReference w:id="707"/>
      </w:r>
    </w:p>
    <w:p w14:paraId="411AF7B4" w14:textId="5E8D638F" w:rsidR="000E01BD" w:rsidRPr="001A42F9" w:rsidRDefault="000E01BD" w:rsidP="00220B53">
      <w:pPr>
        <w:numPr>
          <w:ilvl w:val="0"/>
          <w:numId w:val="27"/>
        </w:numPr>
        <w:rPr>
          <w:lang w:val="en-US"/>
        </w:rPr>
      </w:pPr>
      <w:bookmarkStart w:id="708" w:name="_eyz613s6s55c" w:colFirst="0" w:colLast="0"/>
      <w:bookmarkEnd w:id="708"/>
      <w:commentRangeStart w:id="709"/>
      <w:r w:rsidRPr="001A42F9">
        <w:rPr>
          <w:i/>
          <w:lang w:val="en-US"/>
        </w:rPr>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w:t>
      </w:r>
      <w:proofErr w:type="spellStart"/>
      <w:r w:rsidRPr="001A42F9">
        <w:rPr>
          <w:lang w:val="en-US"/>
        </w:rPr>
        <w:t>Schleidt</w:t>
      </w:r>
      <w:proofErr w:type="spellEnd"/>
      <w:r w:rsidRPr="001A42F9">
        <w:rPr>
          <w:lang w:val="en-US"/>
        </w:rPr>
        <w:t xml:space="preserve">,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1">
        <w:r w:rsidRPr="001A42F9">
          <w:rPr>
            <w:rStyle w:val="Hyperlink"/>
            <w:lang w:val="en-US"/>
          </w:rPr>
          <w:t>https://inspire.ec.europa.eu/id/document/tg/d2.9-o%26m-swe</w:t>
        </w:r>
      </w:hyperlink>
      <w:r w:rsidRPr="001A42F9">
        <w:rPr>
          <w:lang w:val="en-US"/>
        </w:rPr>
        <w:t xml:space="preserve"> </w:t>
      </w:r>
      <w:commentRangeEnd w:id="709"/>
      <w:r w:rsidR="002E3170">
        <w:rPr>
          <w:rStyle w:val="CommentReference"/>
        </w:rPr>
        <w:commentReference w:id="709"/>
      </w:r>
    </w:p>
    <w:p w14:paraId="429D80BE" w14:textId="77777777" w:rsidR="000E01BD" w:rsidRPr="001B02F3" w:rsidRDefault="000E01BD" w:rsidP="00220B53">
      <w:pPr>
        <w:numPr>
          <w:ilvl w:val="0"/>
          <w:numId w:val="27"/>
        </w:numPr>
        <w:rPr>
          <w:lang w:val="en-US"/>
          <w:rPrChange w:id="710" w:author="Katharina Schleidt" w:date="2021-04-18T19:25:00Z">
            <w:rPr>
              <w:lang w:val="de"/>
            </w:rPr>
          </w:rPrChange>
        </w:rPr>
      </w:pPr>
      <w:bookmarkStart w:id="711" w:name="_iokycrd6np27" w:colFirst="0" w:colLast="0"/>
      <w:bookmarkEnd w:id="711"/>
      <w:commentRangeStart w:id="712"/>
      <w:r w:rsidRPr="001A42F9">
        <w:rPr>
          <w:i/>
          <w:lang w:val="en-US"/>
        </w:rPr>
        <w:t>Ontology for observations and sampling features, with alignments to existing models</w:t>
      </w:r>
      <w:r w:rsidRPr="001A42F9">
        <w:rPr>
          <w:lang w:val="en-US"/>
        </w:rPr>
        <w:t xml:space="preserve">. </w:t>
      </w:r>
      <w:r w:rsidRPr="001B02F3">
        <w:rPr>
          <w:lang w:val="en-US"/>
          <w:rPrChange w:id="713" w:author="Katharina Schleidt" w:date="2021-04-18T19:25:00Z">
            <w:rPr>
              <w:lang w:val="de"/>
            </w:rPr>
          </w:rPrChange>
        </w:rPr>
        <w:t xml:space="preserve">S.J.D. Cox. Semantic Web. 2017. Available (viewed 2020-09-29) at https://content.iospress.com/articles/semantic-web/sw214 </w:t>
      </w:r>
      <w:commentRangeEnd w:id="712"/>
      <w:r w:rsidR="002E3170">
        <w:rPr>
          <w:rStyle w:val="CommentReference"/>
        </w:rPr>
        <w:commentReference w:id="712"/>
      </w:r>
    </w:p>
    <w:bookmarkEnd w:id="645"/>
    <w:p w14:paraId="0E5333B5" w14:textId="06E86334" w:rsidR="001A33D0" w:rsidRDefault="001A33D0">
      <w:pPr>
        <w:rPr>
          <w:ins w:id="714" w:author="Katharina Schleidt" w:date="2021-04-21T16:14:00Z"/>
        </w:rPr>
      </w:pPr>
    </w:p>
    <w:p w14:paraId="1C3265B5" w14:textId="5474A3D9" w:rsidR="00621028" w:rsidRDefault="00621028">
      <w:pPr>
        <w:rPr>
          <w:ins w:id="715"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716" w:author="Katharina Schleidt" w:date="2021-05-11T19:08:00Z"/>
          <w:rFonts w:ascii="Times New Roman" w:eastAsia="Times New Roman" w:hAnsi="Times New Roman"/>
          <w:sz w:val="24"/>
          <w:szCs w:val="24"/>
          <w:lang w:val="en-US" w:eastAsia="de-AT"/>
          <w:rPrChange w:id="717" w:author="Katharina Schleidt" w:date="2021-05-11T19:08:00Z">
            <w:rPr>
              <w:ins w:id="718" w:author="Katharina Schleidt" w:date="2021-05-11T19:08:00Z"/>
            </w:rPr>
          </w:rPrChange>
        </w:rPr>
      </w:pPr>
      <w:ins w:id="719"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720" w:author="Katharina Schleidt" w:date="2021-04-21T16:17:00Z"/>
          <w:rFonts w:ascii="Times New Roman" w:eastAsia="Times New Roman" w:hAnsi="Times New Roman"/>
          <w:sz w:val="24"/>
          <w:szCs w:val="24"/>
          <w:lang w:val="en-US" w:eastAsia="de-AT"/>
          <w:rPrChange w:id="721" w:author="Katharina Schleidt" w:date="2021-04-21T16:17:00Z">
            <w:rPr>
              <w:ins w:id="722" w:author="Katharina Schleidt" w:date="2021-04-21T16:17:00Z"/>
              <w:rFonts w:ascii="Times New Roman" w:eastAsia="Times New Roman" w:hAnsi="Times New Roman"/>
              <w:sz w:val="24"/>
              <w:szCs w:val="24"/>
              <w:lang w:val="de-AT" w:eastAsia="de-AT"/>
            </w:rPr>
          </w:rPrChange>
        </w:rPr>
      </w:pPr>
      <w:ins w:id="723"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724" w:author="Katharina Schleidt" w:date="2021-04-21T16:14:00Z"/>
          <w:rFonts w:ascii="Times New Roman" w:eastAsia="Times New Roman" w:hAnsi="Times New Roman"/>
          <w:sz w:val="24"/>
          <w:szCs w:val="24"/>
          <w:lang w:val="de-AT" w:eastAsia="de-AT"/>
        </w:rPr>
      </w:pPr>
      <w:ins w:id="725" w:author="Katharina Schleidt" w:date="2021-04-21T16:14:00Z">
        <w:r w:rsidRPr="00621028">
          <w:rPr>
            <w:rFonts w:ascii="Times New Roman" w:eastAsia="Times New Roman" w:hAnsi="Times New Roman"/>
            <w:sz w:val="24"/>
            <w:szCs w:val="24"/>
            <w:lang w:val="de-AT" w:eastAsia="de-AT"/>
          </w:rPr>
          <w:t xml:space="preserve">ISO 19115-1:2014,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26" w:author="Katharina Schleidt" w:date="2021-04-21T16:14:00Z"/>
          <w:rFonts w:ascii="Times New Roman" w:eastAsia="Times New Roman" w:hAnsi="Times New Roman"/>
          <w:sz w:val="24"/>
          <w:szCs w:val="24"/>
          <w:lang w:val="en-US" w:eastAsia="de-AT"/>
          <w:rPrChange w:id="727" w:author="Katharina Schleidt" w:date="2021-04-21T16:14:00Z">
            <w:rPr>
              <w:ins w:id="728" w:author="Katharina Schleidt" w:date="2021-04-21T16:14:00Z"/>
              <w:rFonts w:ascii="Times New Roman" w:eastAsia="Times New Roman" w:hAnsi="Times New Roman"/>
              <w:sz w:val="24"/>
              <w:szCs w:val="24"/>
              <w:lang w:val="de-AT" w:eastAsia="de-AT"/>
            </w:rPr>
          </w:rPrChange>
        </w:rPr>
      </w:pPr>
      <w:ins w:id="729" w:author="Katharina Schleidt" w:date="2021-04-21T16:14:00Z">
        <w:r w:rsidRPr="00621028">
          <w:rPr>
            <w:rFonts w:ascii="Times New Roman" w:eastAsia="Times New Roman" w:hAnsi="Times New Roman"/>
            <w:sz w:val="24"/>
            <w:szCs w:val="24"/>
            <w:lang w:val="en-US" w:eastAsia="de-AT"/>
            <w:rPrChange w:id="730"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31" w:author="Katharina Schleidt" w:date="2021-04-21T16:14:00Z"/>
          <w:rFonts w:ascii="Times New Roman" w:eastAsia="Times New Roman" w:hAnsi="Times New Roman"/>
          <w:sz w:val="24"/>
          <w:szCs w:val="24"/>
          <w:lang w:val="en-US" w:eastAsia="de-AT"/>
          <w:rPrChange w:id="732" w:author="Katharina Schleidt" w:date="2021-04-21T16:14:00Z">
            <w:rPr>
              <w:ins w:id="733" w:author="Katharina Schleidt" w:date="2021-04-21T16:14:00Z"/>
              <w:rFonts w:ascii="Times New Roman" w:eastAsia="Times New Roman" w:hAnsi="Times New Roman"/>
              <w:sz w:val="24"/>
              <w:szCs w:val="24"/>
              <w:lang w:val="de-AT" w:eastAsia="de-AT"/>
            </w:rPr>
          </w:rPrChange>
        </w:rPr>
      </w:pPr>
      <w:ins w:id="734" w:author="Katharina Schleidt" w:date="2021-04-21T16:14:00Z">
        <w:r w:rsidRPr="00621028">
          <w:rPr>
            <w:rFonts w:ascii="Times New Roman" w:eastAsia="Times New Roman" w:hAnsi="Times New Roman"/>
            <w:sz w:val="24"/>
            <w:szCs w:val="24"/>
            <w:lang w:val="en-US" w:eastAsia="de-AT"/>
            <w:rPrChange w:id="735"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36" w:author="Katharina Schleidt" w:date="2021-04-21T16:14:00Z"/>
          <w:rFonts w:ascii="Times New Roman" w:eastAsia="Times New Roman" w:hAnsi="Times New Roman"/>
          <w:sz w:val="24"/>
          <w:szCs w:val="24"/>
          <w:lang w:val="en-US" w:eastAsia="de-AT"/>
          <w:rPrChange w:id="737" w:author="Katharina Schleidt" w:date="2021-04-21T16:14:00Z">
            <w:rPr>
              <w:ins w:id="738" w:author="Katharina Schleidt" w:date="2021-04-21T16:14:00Z"/>
              <w:rFonts w:ascii="Times New Roman" w:eastAsia="Times New Roman" w:hAnsi="Times New Roman"/>
              <w:sz w:val="24"/>
              <w:szCs w:val="24"/>
              <w:lang w:val="de-AT" w:eastAsia="de-AT"/>
            </w:rPr>
          </w:rPrChange>
        </w:rPr>
      </w:pPr>
      <w:ins w:id="739" w:author="Katharina Schleidt" w:date="2021-04-21T16:14:00Z">
        <w:r w:rsidRPr="00621028">
          <w:rPr>
            <w:rFonts w:ascii="Times New Roman" w:eastAsia="Times New Roman" w:hAnsi="Times New Roman"/>
            <w:sz w:val="24"/>
            <w:szCs w:val="24"/>
            <w:lang w:val="en-US" w:eastAsia="de-AT"/>
            <w:rPrChange w:id="740"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41" w:author="Katharina Schleidt" w:date="2021-04-21T16:14:00Z"/>
          <w:rFonts w:ascii="Times New Roman" w:eastAsia="Times New Roman" w:hAnsi="Times New Roman"/>
          <w:sz w:val="24"/>
          <w:szCs w:val="24"/>
          <w:lang w:val="de-AT" w:eastAsia="de-AT"/>
        </w:rPr>
      </w:pPr>
      <w:ins w:id="742" w:author="Katharina Schleidt" w:date="2021-04-21T16:14:00Z">
        <w:r w:rsidRPr="00621028">
          <w:rPr>
            <w:rFonts w:ascii="Times New Roman" w:eastAsia="Times New Roman" w:hAnsi="Times New Roman"/>
            <w:sz w:val="24"/>
            <w:szCs w:val="24"/>
            <w:lang w:val="de-AT" w:eastAsia="de-AT"/>
          </w:rPr>
          <w:t xml:space="preserve">ISO 19157:2013,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2"/>
      <w:footerReference w:type="default" r:id="rId19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2047C" w:rsidRDefault="0082047C">
      <w:pPr>
        <w:pStyle w:val="CommentText"/>
      </w:pPr>
      <w:r>
        <w:rPr>
          <w:rStyle w:val="CommentReference"/>
        </w:rPr>
        <w:annotationRef/>
      </w:r>
      <w:r>
        <w:t>As the old version was “Observations and Measurements”, “Sample” should also be capitalized</w:t>
      </w:r>
    </w:p>
  </w:comment>
  <w:comment w:id="90"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14"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173"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177"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186" w:author="Katharina Schleidt" w:date="2021-07-05T15:05:00Z" w:initials="KS">
    <w:p w14:paraId="6312FE60" w14:textId="71D65F03" w:rsidR="00F95F63" w:rsidRDefault="00F95F63">
      <w:pPr>
        <w:pStyle w:val="CommentText"/>
      </w:pPr>
      <w:r>
        <w:rPr>
          <w:rStyle w:val="CommentReference"/>
        </w:rPr>
        <w:annotationRef/>
      </w:r>
      <w:r>
        <w:t>I added this to clarify as Carl found this bit confusing (and I agree), hope this sentence helps!</w:t>
      </w:r>
    </w:p>
  </w:comment>
  <w:comment w:id="197"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226"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251"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253"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254" w:author="Grellet Sylvain" w:date="2021-06-04T09:43:00Z" w:initials="GS">
    <w:p w14:paraId="1C20DCBA" w14:textId="22213871" w:rsidR="00BE79BC" w:rsidRDefault="00BE79BC">
      <w:pPr>
        <w:pStyle w:val="CommentText"/>
      </w:pPr>
      <w:r>
        <w:rPr>
          <w:rStyle w:val="CommentReference"/>
        </w:rPr>
        <w:annotationRef/>
      </w:r>
      <w:r>
        <w:t>To do at the end.</w:t>
      </w:r>
    </w:p>
  </w:comment>
  <w:comment w:id="312" w:author="Ilkka Rinne" w:date="2021-06-23T10:54:00Z" w:initials="IR">
    <w:p w14:paraId="2C551038" w14:textId="4BF4EB9E" w:rsidR="00FD1995" w:rsidRDefault="00FD1995">
      <w:pPr>
        <w:pStyle w:val="CommentText"/>
      </w:pPr>
      <w:r>
        <w:rPr>
          <w:rStyle w:val="CommentReference"/>
        </w:rPr>
        <w:annotationRef/>
      </w:r>
      <w:r>
        <w:t xml:space="preserve">This is constrained for the </w:t>
      </w:r>
      <w:proofErr w:type="spellStart"/>
      <w:r>
        <w:t>AbstractObservation</w:t>
      </w:r>
      <w:proofErr w:type="spellEnd"/>
      <w:r>
        <w:t xml:space="preserve"> in /</w:t>
      </w:r>
      <w:proofErr w:type="spellStart"/>
      <w:r>
        <w:t>req</w:t>
      </w:r>
      <w:proofErr w:type="spellEnd"/>
      <w:r>
        <w:t>/</w:t>
      </w:r>
      <w:proofErr w:type="spellStart"/>
      <w:r>
        <w:t>obs</w:t>
      </w:r>
      <w:proofErr w:type="spellEnd"/>
      <w:r>
        <w:t>-core/</w:t>
      </w:r>
      <w:proofErr w:type="spellStart"/>
      <w:r>
        <w:t>AbstractObservation</w:t>
      </w:r>
      <w:proofErr w:type="spellEnd"/>
      <w:r>
        <w:t>/</w:t>
      </w:r>
      <w:proofErr w:type="spellStart"/>
      <w:r>
        <w:t>parameterName</w:t>
      </w:r>
      <w:proofErr w:type="spellEnd"/>
      <w:r>
        <w:t>-card. Remove from here?</w:t>
      </w:r>
    </w:p>
  </w:comment>
  <w:comment w:id="313" w:author="Katharina Schleidt" w:date="2021-07-05T19:58:00Z" w:initials="KS">
    <w:p w14:paraId="0A7546D9" w14:textId="255A6C74" w:rsidR="00B32239" w:rsidRDefault="00B32239">
      <w:pPr>
        <w:pStyle w:val="CommentText"/>
      </w:pPr>
      <w:r>
        <w:rPr>
          <w:rStyle w:val="CommentReference"/>
        </w:rPr>
        <w:annotationRef/>
      </w:r>
      <w:r w:rsidRPr="00B32239">
        <w:t>https://github.com/opengeospatial/om-swg/issues/141</w:t>
      </w:r>
    </w:p>
  </w:comment>
  <w:comment w:id="322" w:author="Ilkka Rinne" w:date="2021-07-27T15:54:00Z" w:initials="IR">
    <w:p w14:paraId="0B40D038" w14:textId="6AA9364C" w:rsidR="005F790E" w:rsidRDefault="005F790E">
      <w:pPr>
        <w:pStyle w:val="CommentText"/>
      </w:pPr>
      <w:r>
        <w:rPr>
          <w:rStyle w:val="CommentReference"/>
        </w:rPr>
        <w:annotationRef/>
      </w:r>
      <w:r>
        <w:t xml:space="preserve">Shouldn’t this be “document”? We are observing the consistency of a document by sampling clause by clause, thus the </w:t>
      </w:r>
      <w:proofErr w:type="spellStart"/>
      <w:r>
        <w:t>uFoI</w:t>
      </w:r>
      <w:proofErr w:type="spellEnd"/>
      <w:r>
        <w:t xml:space="preserve"> if the document and the </w:t>
      </w:r>
      <w:proofErr w:type="spellStart"/>
      <w:r>
        <w:t>pFoI</w:t>
      </w:r>
      <w:proofErr w:type="spellEnd"/>
      <w:r>
        <w:t xml:space="preserve"> is the clause</w:t>
      </w:r>
    </w:p>
  </w:comment>
  <w:comment w:id="392"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per : </w:t>
      </w:r>
    </w:p>
    <w:p w14:paraId="73E4837B" w14:textId="61DB186F" w:rsidR="00920952" w:rsidRDefault="00920952">
      <w:pPr>
        <w:pStyle w:val="CommentText"/>
      </w:pPr>
      <w:r w:rsidRPr="00920952">
        <w:t>https://github.com/opengeospatial/om-swg/issues/124</w:t>
      </w:r>
    </w:p>
  </w:comment>
  <w:comment w:id="453"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454"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452"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461"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462"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466" w:author="Katharina Schleidt" w:date="2021-07-06T12:07:00Z" w:initials="KS">
    <w:p w14:paraId="7577F497" w14:textId="0D83820F" w:rsidR="008B3514" w:rsidRDefault="008B3514">
      <w:pPr>
        <w:pStyle w:val="CommentText"/>
      </w:pPr>
      <w:r>
        <w:rPr>
          <w:rStyle w:val="CommentReference"/>
        </w:rPr>
        <w:annotationRef/>
      </w:r>
      <w:r>
        <w:t>Cross check reference</w:t>
      </w:r>
    </w:p>
  </w:comment>
  <w:comment w:id="467" w:author="Katharina Schleidt" w:date="2021-07-06T12:07:00Z" w:initials="KS">
    <w:p w14:paraId="005A0ABE" w14:textId="394C8CDF" w:rsidR="008B3514" w:rsidRDefault="008B3514">
      <w:pPr>
        <w:pStyle w:val="CommentText"/>
      </w:pPr>
      <w:r>
        <w:rPr>
          <w:rStyle w:val="CommentReference"/>
        </w:rPr>
        <w:annotationRef/>
      </w:r>
      <w:r>
        <w:t>Cross check reference</w:t>
      </w:r>
    </w:p>
  </w:comment>
  <w:comment w:id="476" w:author="Ilkka Rinne" w:date="2021-07-27T14:14:00Z" w:initials="IR">
    <w:p w14:paraId="44DBD84B" w14:textId="56143D7E" w:rsidR="00874CE2" w:rsidRDefault="00874CE2">
      <w:pPr>
        <w:pStyle w:val="CommentText"/>
      </w:pPr>
      <w:r>
        <w:rPr>
          <w:rStyle w:val="CommentReference"/>
        </w:rPr>
        <w:annotationRef/>
      </w:r>
      <w:r>
        <w:t>These are not in the Conceptual schema, thus mentioned separately below</w:t>
      </w:r>
    </w:p>
  </w:comment>
  <w:comment w:id="490" w:author="Grellet Sylvain" w:date="2021-07-05T17:12:00Z" w:initials="GS">
    <w:p w14:paraId="7360CDD7" w14:textId="77777777" w:rsidR="008B3514" w:rsidRDefault="008B3514" w:rsidP="008B3514">
      <w:pPr>
        <w:pStyle w:val="CommentText"/>
      </w:pPr>
      <w:r>
        <w:rPr>
          <w:rStyle w:val="CommentReference"/>
        </w:rPr>
        <w:annotationRef/>
      </w:r>
      <w:r>
        <w:t>was that skipped on purpose ?</w:t>
      </w:r>
    </w:p>
  </w:comment>
  <w:comment w:id="491" w:author="Ilkka Rinne" w:date="2021-07-27T14:33:00Z" w:initials="IR">
    <w:p w14:paraId="1E6B4F76" w14:textId="64AF8608" w:rsidR="00AF148B" w:rsidRDefault="00AF148B">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495" w:author="Ilkka Rinne" w:date="2021-07-27T14:34:00Z" w:initials="IR">
    <w:p w14:paraId="3CB5BC65" w14:textId="502650AC" w:rsidR="00AF148B" w:rsidRDefault="00AF148B">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498" w:author="Ilkka Rinne" w:date="2021-07-27T14:35:00Z" w:initials="IR">
    <w:p w14:paraId="68F1BE2F" w14:textId="2A05F993" w:rsidR="00AF148B" w:rsidRDefault="00AF148B">
      <w:pPr>
        <w:pStyle w:val="CommentText"/>
      </w:pPr>
      <w:r>
        <w:rPr>
          <w:rStyle w:val="CommentReference"/>
        </w:rPr>
        <w:annotationRef/>
      </w:r>
      <w:r>
        <w:t>Copy-paste from the v2.0, keep the formatting</w:t>
      </w:r>
    </w:p>
  </w:comment>
  <w:comment w:id="526" w:author="Grellet Sylvain" w:date="2021-07-05T17:12:00Z" w:initials="GS">
    <w:p w14:paraId="2E0B3C33" w14:textId="77777777" w:rsidR="00766D13" w:rsidRDefault="00766D13" w:rsidP="00766D13">
      <w:pPr>
        <w:pStyle w:val="CommentText"/>
      </w:pPr>
      <w:r>
        <w:rPr>
          <w:rStyle w:val="CommentReference"/>
        </w:rPr>
        <w:annotationRef/>
      </w:r>
      <w:r>
        <w:t>was that skipped on purpose ?</w:t>
      </w:r>
    </w:p>
  </w:comment>
  <w:comment w:id="527" w:author="Ilkka Rinne" w:date="2021-07-27T14:36:00Z" w:initials="IR">
    <w:p w14:paraId="424453FE" w14:textId="109F2026" w:rsidR="00AF148B" w:rsidRDefault="00AF148B">
      <w:pPr>
        <w:pStyle w:val="CommentText"/>
      </w:pPr>
      <w:r>
        <w:rPr>
          <w:rStyle w:val="CommentReference"/>
        </w:rPr>
        <w:annotationRef/>
      </w:r>
      <w:r>
        <w:t>no, good catch</w:t>
      </w:r>
    </w:p>
  </w:comment>
  <w:comment w:id="529" w:author="Grellet Sylvain" w:date="2021-07-05T17:28:00Z" w:initials="GS">
    <w:p w14:paraId="770CC32A" w14:textId="77777777" w:rsidR="00766D13" w:rsidRDefault="00766D13" w:rsidP="00766D13">
      <w:pPr>
        <w:pStyle w:val="CommentText"/>
      </w:pPr>
      <w:r>
        <w:rPr>
          <w:rStyle w:val="CommentReference"/>
        </w:rPr>
        <w:annotationRef/>
      </w:r>
      <w:r>
        <w:t>I hope I’m good on this</w:t>
      </w:r>
    </w:p>
  </w:comment>
  <w:comment w:id="535" w:author="Ilkka Rinne" w:date="2021-07-27T14:37:00Z" w:initials="IR">
    <w:p w14:paraId="04BA7D57" w14:textId="2AD62F8F" w:rsidR="0047484D" w:rsidRDefault="0047484D">
      <w:pPr>
        <w:pStyle w:val="CommentText"/>
      </w:pPr>
      <w:r>
        <w:rPr>
          <w:rStyle w:val="CommentReference"/>
        </w:rPr>
        <w:annotationRef/>
      </w:r>
      <w:r>
        <w:t xml:space="preserve">This is interesting: in the v2.0 UML model in the </w:t>
      </w:r>
      <w:proofErr w:type="spellStart"/>
      <w:r w:rsidR="00755FFB" w:rsidRPr="00755FFB">
        <w:t>sparxcloud</w:t>
      </w:r>
      <w:proofErr w:type="spellEnd"/>
      <w:r w:rsidR="00755FFB">
        <w:t xml:space="preserve"> </w:t>
      </w:r>
      <w:r>
        <w:t xml:space="preserve">the shape is not an attribute of the </w:t>
      </w:r>
      <w:proofErr w:type="spellStart"/>
      <w:r>
        <w:t>SF_SpatialSamplingFeature</w:t>
      </w:r>
      <w:proofErr w:type="spellEnd"/>
      <w:r>
        <w:t>, but added for each of the specialized classes (point, curve, etc.)</w:t>
      </w:r>
      <w:r w:rsidR="00755FFB">
        <w:t>, but in the spec this association exists !!</w:t>
      </w:r>
    </w:p>
  </w:comment>
  <w:comment w:id="547" w:author="Katharina Schleidt" w:date="2021-07-06T12:38:00Z" w:initials="KS">
    <w:p w14:paraId="472B9358" w14:textId="0BE28FA6" w:rsidR="0077641F" w:rsidRDefault="0077641F">
      <w:pPr>
        <w:pStyle w:val="CommentText"/>
      </w:pPr>
      <w:r>
        <w:rPr>
          <w:rStyle w:val="CommentReference"/>
        </w:rPr>
        <w:annotationRef/>
      </w:r>
      <w:r>
        <w:t>Why do we provide the requirement as a footnote here, otherwise don’t?</w:t>
      </w:r>
    </w:p>
  </w:comment>
  <w:comment w:id="560" w:author="Katharina Schleidt" w:date="2021-07-06T13:15:00Z" w:initials="KS">
    <w:p w14:paraId="716B3C31" w14:textId="1F170233" w:rsidR="0072232A" w:rsidRDefault="0072232A">
      <w:pPr>
        <w:pStyle w:val="CommentText"/>
      </w:pPr>
      <w:r>
        <w:rPr>
          <w:rStyle w:val="CommentReference"/>
        </w:rPr>
        <w:annotationRef/>
      </w:r>
      <w:r>
        <w:t>This Clause is missing, must be added!</w:t>
      </w:r>
    </w:p>
  </w:comment>
  <w:comment w:id="561" w:author="Ilkka Rinne" w:date="2021-07-27T14:47:00Z" w:initials="IR">
    <w:p w14:paraId="15BD48DE" w14:textId="4F6A6F24" w:rsidR="002852F4" w:rsidRDefault="002852F4">
      <w:pPr>
        <w:pStyle w:val="CommentText"/>
      </w:pPr>
      <w:r>
        <w:rPr>
          <w:rStyle w:val="CommentReference"/>
        </w:rPr>
        <w:annotationRef/>
      </w:r>
      <w:r>
        <w:t xml:space="preserve">Clause for the </w:t>
      </w:r>
      <w:proofErr w:type="spellStart"/>
      <w:r>
        <w:t>SampleTypeByMaterialClass</w:t>
      </w:r>
      <w:proofErr w:type="spellEnd"/>
      <w:r>
        <w:t xml:space="preserve">? Not </w:t>
      </w:r>
      <w:proofErr w:type="spellStart"/>
      <w:r>
        <w:t>neede</w:t>
      </w:r>
      <w:proofErr w:type="spellEnd"/>
      <w:r>
        <w:t xml:space="preserve"> IMHO, as it is only an informative example</w:t>
      </w:r>
    </w:p>
  </w:comment>
  <w:comment w:id="562" w:author="Katharina Schleidt" w:date="2021-07-06T13:15:00Z" w:initials="KS">
    <w:p w14:paraId="50BC33B8" w14:textId="278AFFF6" w:rsidR="0072232A" w:rsidRDefault="0072232A">
      <w:pPr>
        <w:pStyle w:val="CommentText"/>
      </w:pPr>
      <w:r>
        <w:rPr>
          <w:rStyle w:val="CommentReference"/>
        </w:rPr>
        <w:annotationRef/>
      </w:r>
      <w:r>
        <w:t>URL in footnote must be revisited</w:t>
      </w:r>
    </w:p>
  </w:comment>
  <w:comment w:id="563" w:author="Ilkka Rinne" w:date="2021-07-27T14:50:00Z" w:initials="IR">
    <w:p w14:paraId="7FD7FF8E" w14:textId="7646A605" w:rsidR="007240E3" w:rsidRDefault="007240E3">
      <w:pPr>
        <w:pStyle w:val="CommentText"/>
      </w:pPr>
      <w:r>
        <w:rPr>
          <w:rStyle w:val="CommentReference"/>
        </w:rPr>
        <w:annotationRef/>
      </w:r>
      <w:r>
        <w:t>Why, these are the IDs proposed to the NA?</w:t>
      </w:r>
    </w:p>
  </w:comment>
  <w:comment w:id="579" w:author="Katharina Schleidt" w:date="2021-07-06T13:16:00Z" w:initials="KS">
    <w:p w14:paraId="44BFA273" w14:textId="6EC58309" w:rsidR="0072232A" w:rsidRDefault="0072232A">
      <w:pPr>
        <w:pStyle w:val="CommentText"/>
      </w:pPr>
      <w:r>
        <w:rPr>
          <w:rStyle w:val="CommentReference"/>
        </w:rPr>
        <w:annotationRef/>
      </w:r>
      <w:r>
        <w:t>URL in footnote must be revisited</w:t>
      </w:r>
    </w:p>
  </w:comment>
  <w:comment w:id="580" w:author="Ilkka Rinne" w:date="2021-07-27T14:51:00Z" w:initials="IR">
    <w:p w14:paraId="0F5C1152" w14:textId="406A26A5" w:rsidR="007240E3" w:rsidRDefault="007240E3">
      <w:pPr>
        <w:pStyle w:val="CommentText"/>
      </w:pPr>
      <w:r>
        <w:rPr>
          <w:rStyle w:val="CommentReference"/>
        </w:rPr>
        <w:annotationRef/>
      </w:r>
      <w:r>
        <w:t>Same as above, what is wrong?</w:t>
      </w:r>
    </w:p>
  </w:comment>
  <w:comment w:id="608"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609" w:author="Katharina Schleidt" w:date="2021-07-05T19:41:00Z" w:initials="KS">
    <w:p w14:paraId="177EAF64" w14:textId="77777777" w:rsidR="00116C6C" w:rsidRDefault="00116C6C">
      <w:pPr>
        <w:pStyle w:val="CommentText"/>
      </w:pPr>
      <w:r>
        <w:rPr>
          <w:rStyle w:val="CommentReference"/>
        </w:rPr>
        <w:annotationRef/>
      </w:r>
      <w:r>
        <w:t>Agreed, thus changed back!</w:t>
      </w:r>
    </w:p>
    <w:p w14:paraId="32B5CE8D" w14:textId="77777777" w:rsidR="00116C6C" w:rsidRDefault="00116C6C">
      <w:pPr>
        <w:pStyle w:val="CommentText"/>
      </w:pPr>
      <w:r>
        <w:t>Also noticed that Measurements is capital, thus should actually name the new version:</w:t>
      </w:r>
    </w:p>
    <w:p w14:paraId="170AB167" w14:textId="57B55318" w:rsidR="00116C6C" w:rsidRDefault="00116C6C">
      <w:pPr>
        <w:pStyle w:val="CommentText"/>
      </w:pPr>
      <w:r>
        <w:t>Observations, Measurements and Samples</w:t>
      </w:r>
    </w:p>
  </w:comment>
  <w:comment w:id="610" w:author="Katharina Schleidt" w:date="2021-07-05T19:41:00Z" w:initials="KS">
    <w:p w14:paraId="11F319AC" w14:textId="362C8346" w:rsidR="00116C6C" w:rsidRDefault="00116C6C">
      <w:pPr>
        <w:pStyle w:val="CommentText"/>
      </w:pPr>
      <w:r>
        <w:rPr>
          <w:rStyle w:val="CommentReference"/>
        </w:rPr>
        <w:annotationRef/>
      </w:r>
    </w:p>
  </w:comment>
  <w:comment w:id="613"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614"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615"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637"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638"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648" w:author="Katharina Schleidt" w:date="2021-04-21T15:06:00Z" w:initials="KS">
    <w:p w14:paraId="2D14E09D" w14:textId="43E8A5F7" w:rsidR="00C35DAC" w:rsidRDefault="00C35DAC">
      <w:pPr>
        <w:pStyle w:val="CommentText"/>
      </w:pPr>
      <w:r>
        <w:rPr>
          <w:rStyle w:val="CommentReference"/>
        </w:rPr>
        <w:annotationRef/>
      </w:r>
      <w:r>
        <w:t>Not cited</w:t>
      </w:r>
    </w:p>
  </w:comment>
  <w:comment w:id="653" w:author="Katharina Schleidt" w:date="2021-04-21T15:07:00Z" w:initials="KS">
    <w:p w14:paraId="4F33C594" w14:textId="2A95E1FC" w:rsidR="00C35DAC" w:rsidRDefault="00C35DAC">
      <w:pPr>
        <w:pStyle w:val="CommentText"/>
      </w:pPr>
      <w:r>
        <w:rPr>
          <w:rStyle w:val="CommentReference"/>
        </w:rPr>
        <w:annotationRef/>
      </w:r>
      <w:r>
        <w:t>Not cited</w:t>
      </w:r>
    </w:p>
  </w:comment>
  <w:comment w:id="656" w:author="Katharina Schleidt" w:date="2021-04-21T15:07:00Z" w:initials="KS">
    <w:p w14:paraId="530B4661" w14:textId="7076506A" w:rsidR="00C35DAC" w:rsidRDefault="00C35DAC">
      <w:pPr>
        <w:pStyle w:val="CommentText"/>
      </w:pPr>
      <w:r>
        <w:rPr>
          <w:rStyle w:val="CommentReference"/>
        </w:rPr>
        <w:annotationRef/>
      </w:r>
      <w:r>
        <w:t>Not cited</w:t>
      </w:r>
    </w:p>
  </w:comment>
  <w:comment w:id="671" w:author="Katharina Schleidt" w:date="2021-04-21T15:18:00Z" w:initials="KS">
    <w:p w14:paraId="77B63496" w14:textId="61B41E88" w:rsidR="00C35DAC" w:rsidRDefault="00C35DAC">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672"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673"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699"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707" w:author="Katharina Schleidt" w:date="2021-04-21T15:50:00Z" w:initials="KS">
    <w:p w14:paraId="54E46F88" w14:textId="0A0B8A45" w:rsidR="00C35DAC" w:rsidRDefault="00C35DAC">
      <w:pPr>
        <w:pStyle w:val="CommentText"/>
      </w:pPr>
      <w:r>
        <w:rPr>
          <w:rStyle w:val="CommentReference"/>
        </w:rPr>
        <w:annotationRef/>
      </w:r>
      <w:r>
        <w:t xml:space="preserve">Not referenced, but to my view relevant, text should be </w:t>
      </w:r>
      <w:proofErr w:type="spellStart"/>
      <w:r>
        <w:t>updatea´d</w:t>
      </w:r>
      <w:proofErr w:type="spellEnd"/>
    </w:p>
  </w:comment>
  <w:comment w:id="709" w:author="Katharina Schleidt" w:date="2021-04-21T15:51:00Z" w:initials="KS">
    <w:p w14:paraId="31EBBEF5" w14:textId="77777777" w:rsidR="00C35DAC" w:rsidRDefault="00C35DAC"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C35DAC" w:rsidRDefault="00C35DAC">
      <w:pPr>
        <w:pStyle w:val="CommentText"/>
      </w:pPr>
    </w:p>
  </w:comment>
  <w:comment w:id="712"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0A7546D9" w15:paraIdParent="2C551038" w15:done="0"/>
  <w15:commentEx w15:paraId="0B40D038" w15:done="0"/>
  <w15:commentEx w15:paraId="73E4837B" w15:done="0"/>
  <w15:commentEx w15:paraId="4A21BDCF" w15:done="0"/>
  <w15:commentEx w15:paraId="0B7B8EDC" w15:done="0"/>
  <w15:commentEx w15:paraId="2F91CB9A" w15:done="0"/>
  <w15:commentEx w15:paraId="2D033F43" w15:done="0"/>
  <w15:commentEx w15:paraId="5E1AD639" w15:done="0"/>
  <w15:commentEx w15:paraId="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5058F449" w15:done="0"/>
  <w15:commentEx w15:paraId="011B37D4"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4AAAAB9" w16cex:dateUtc="2021-07-27T12:54:00Z"/>
  <w16cex:commentExtensible w16cex:durableId="248EC5FF" w16cex:dateUtc="2021-07-06T10:07: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0B40D038" w16cid:durableId="24AAAAB9"/>
  <w16cid:commentId w16cid:paraId="73E4837B" w16cid:durableId="2468836A"/>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5058F449" w16cid:durableId="242AD155"/>
  <w16cid:commentId w16cid:paraId="011B37D4" w16cid:durableId="2468836F"/>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1689CE" w14:textId="77777777" w:rsidR="007A73BA" w:rsidRDefault="007A73BA">
      <w:pPr>
        <w:spacing w:after="0" w:line="240" w:lineRule="auto"/>
      </w:pPr>
      <w:r>
        <w:separator/>
      </w:r>
    </w:p>
  </w:endnote>
  <w:endnote w:type="continuationSeparator" w:id="0">
    <w:p w14:paraId="6C66CA1F" w14:textId="77777777" w:rsidR="007A73BA" w:rsidRDefault="007A73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743" w:author="Ilkka Rinne" w:date="2021-05-24T16:39:00Z">
      <w:r>
        <w:rPr>
          <w:sz w:val="18"/>
          <w:szCs w:val="18"/>
        </w:rPr>
        <w:t xml:space="preserve">OGC and </w:t>
      </w:r>
    </w:ins>
    <w:r w:rsidRPr="008A6D64">
      <w:rPr>
        <w:sz w:val="18"/>
        <w:szCs w:val="18"/>
      </w:rPr>
      <w:t>ISO</w:t>
    </w:r>
    <w:ins w:id="744" w:author="Ilkka Rinne" w:date="2021-05-24T16:39:00Z">
      <w:r>
        <w:rPr>
          <w:sz w:val="18"/>
          <w:szCs w:val="18"/>
        </w:rPr>
        <w:t xml:space="preserve"> 2020</w:t>
      </w:r>
    </w:ins>
    <w:del w:id="745"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0C6E6" w14:textId="77777777" w:rsidR="007A73BA" w:rsidRDefault="007A73BA">
      <w:pPr>
        <w:spacing w:after="0" w:line="240" w:lineRule="auto"/>
      </w:pPr>
      <w:r>
        <w:separator/>
      </w:r>
    </w:p>
  </w:footnote>
  <w:footnote w:type="continuationSeparator" w:id="0">
    <w:p w14:paraId="13890639" w14:textId="77777777" w:rsidR="007A73BA" w:rsidRDefault="007A73BA">
      <w:pPr>
        <w:spacing w:after="0" w:line="240" w:lineRule="auto"/>
      </w:pPr>
      <w:r>
        <w:continuationSeparator/>
      </w:r>
    </w:p>
  </w:footnote>
  <w:footnote w:id="1">
    <w:p w14:paraId="15556EBD" w14:textId="6C9866FD" w:rsidR="00C634D8" w:rsidRPr="00C634D8" w:rsidRDefault="00C634D8">
      <w:pPr>
        <w:pStyle w:val="FootnoteText"/>
        <w:rPr>
          <w:lang w:val="fi-FI"/>
          <w:rPrChange w:id="548" w:author="Ilkka Rinne" w:date="2021-06-22T16:52:00Z">
            <w:rPr/>
          </w:rPrChange>
        </w:rPr>
      </w:pPr>
      <w:ins w:id="549" w:author="Ilkka Rinne" w:date="2021-06-22T16:52:00Z">
        <w:r>
          <w:rPr>
            <w:rStyle w:val="FootnoteReference"/>
          </w:rPr>
          <w:footnoteRef/>
        </w:r>
        <w:r>
          <w:t xml:space="preserve"> </w:t>
        </w:r>
        <w:r w:rsidRPr="00C634D8">
          <w:t>http://www.opengis.net/def/</w:t>
        </w:r>
      </w:ins>
      <w:ins w:id="550" w:author="Ilkka Rinne" w:date="2021-06-22T16:53:00Z">
        <w:r>
          <w:t>observation-</w:t>
        </w:r>
      </w:ins>
      <w:ins w:id="551" w:author="Ilkka Rinne" w:date="2021-06-22T16:52:00Z">
        <w:r>
          <w:t>collection</w:t>
        </w:r>
        <w:r w:rsidRPr="00C634D8">
          <w:t>-type/OGC/0/by-</w:t>
        </w:r>
      </w:ins>
      <w:ins w:id="552" w:author="Ilkka Rinne" w:date="2021-06-22T16:53:00Z">
        <w:r>
          <w:t>member-characteristics-semantics</w:t>
        </w:r>
      </w:ins>
    </w:p>
  </w:footnote>
  <w:footnote w:id="2">
    <w:p w14:paraId="482F1345" w14:textId="71ECD348" w:rsidR="00242114" w:rsidRPr="00242114" w:rsidRDefault="00242114">
      <w:pPr>
        <w:pStyle w:val="FootnoteText"/>
        <w:rPr>
          <w:lang w:val="fi-FI"/>
          <w:rPrChange w:id="564" w:author="Ilkka Rinne" w:date="2021-06-11T10:13:00Z">
            <w:rPr/>
          </w:rPrChange>
        </w:rPr>
      </w:pPr>
      <w:ins w:id="565" w:author="Ilkka Rinne" w:date="2021-06-11T10:13:00Z">
        <w:r>
          <w:rPr>
            <w:rStyle w:val="FootnoteReference"/>
          </w:rPr>
          <w:footnoteRef/>
        </w:r>
        <w:r w:rsidRPr="00726B65">
          <w:rPr>
            <w:lang w:val="fi-FI"/>
            <w:rPrChange w:id="566" w:author="Grellet Sylvain" w:date="2021-06-17T15:42:00Z">
              <w:rPr/>
            </w:rPrChange>
          </w:rPr>
          <w:t xml:space="preserve"> http://www.opengis.net/def/</w:t>
        </w:r>
      </w:ins>
      <w:ins w:id="567" w:author="Ilkka Rinne" w:date="2021-06-22T16:46:00Z">
        <w:r w:rsidR="00C634D8">
          <w:rPr>
            <w:lang w:val="fi-FI"/>
          </w:rPr>
          <w:t>observation-type</w:t>
        </w:r>
      </w:ins>
      <w:ins w:id="568" w:author="Ilkka Rinne" w:date="2021-06-11T10:13:00Z">
        <w:r w:rsidRPr="00726B65">
          <w:rPr>
            <w:lang w:val="fi-FI"/>
            <w:rPrChange w:id="569" w:author="Grellet Sylvain" w:date="2021-06-17T15:42:00Z">
              <w:rPr/>
            </w:rPrChange>
          </w:rPr>
          <w:t>/OGC/0/</w:t>
        </w:r>
      </w:ins>
      <w:ins w:id="570" w:author="Ilkka Rinne" w:date="2021-06-22T16:46:00Z">
        <w:r w:rsidR="00C634D8">
          <w:rPr>
            <w:lang w:val="fi-FI"/>
          </w:rPr>
          <w:t>b</w:t>
        </w:r>
      </w:ins>
      <w:ins w:id="571" w:author="Ilkka Rinne" w:date="2021-06-11T10:14:00Z">
        <w:r w:rsidRPr="00726B65">
          <w:rPr>
            <w:lang w:val="fi-FI"/>
            <w:rPrChange w:id="572" w:author="Grellet Sylvain" w:date="2021-06-17T15:42:00Z">
              <w:rPr/>
            </w:rPrChange>
          </w:rPr>
          <w:t>y</w:t>
        </w:r>
      </w:ins>
      <w:ins w:id="573" w:author="Ilkka Rinne" w:date="2021-06-22T16:47:00Z">
        <w:r w:rsidR="00C634D8">
          <w:rPr>
            <w:lang w:val="fi-FI"/>
          </w:rPr>
          <w:t>-r</w:t>
        </w:r>
      </w:ins>
      <w:ins w:id="574" w:author="Ilkka Rinne" w:date="2021-06-11T10:14:00Z">
        <w:r w:rsidRPr="00726B65">
          <w:rPr>
            <w:lang w:val="fi-FI"/>
            <w:rPrChange w:id="575" w:author="Grellet Sylvain" w:date="2021-06-17T15:42:00Z">
              <w:rPr/>
            </w:rPrChange>
          </w:rPr>
          <w:t>esult</w:t>
        </w:r>
      </w:ins>
      <w:ins w:id="576" w:author="Ilkka Rinne" w:date="2021-06-22T16:47:00Z">
        <w:r w:rsidR="00C634D8">
          <w:rPr>
            <w:lang w:val="fi-FI"/>
          </w:rPr>
          <w:t>-t</w:t>
        </w:r>
      </w:ins>
      <w:ins w:id="577" w:author="Ilkka Rinne" w:date="2021-06-11T10:14:00Z">
        <w:r w:rsidRPr="00726B65">
          <w:rPr>
            <w:lang w:val="fi-FI"/>
            <w:rPrChange w:id="578" w:author="Grellet Sylvain" w:date="2021-06-17T15:42:00Z">
              <w:rPr/>
            </w:rPrChange>
          </w:rPr>
          <w:t>ype</w:t>
        </w:r>
      </w:ins>
    </w:p>
  </w:footnote>
  <w:footnote w:id="3">
    <w:p w14:paraId="6C295466" w14:textId="5ED9AA23" w:rsidR="00242114" w:rsidRPr="00242114" w:rsidRDefault="00242114">
      <w:pPr>
        <w:pStyle w:val="FootnoteText"/>
        <w:rPr>
          <w:lang w:val="fi-FI"/>
          <w:rPrChange w:id="581" w:author="Ilkka Rinne" w:date="2021-06-11T10:14:00Z">
            <w:rPr/>
          </w:rPrChange>
        </w:rPr>
      </w:pPr>
      <w:ins w:id="582" w:author="Ilkka Rinne" w:date="2021-06-11T10:14:00Z">
        <w:r>
          <w:rPr>
            <w:rStyle w:val="FootnoteReference"/>
          </w:rPr>
          <w:footnoteRef/>
        </w:r>
        <w:r w:rsidRPr="00726B65">
          <w:rPr>
            <w:lang w:val="fi-FI"/>
            <w:rPrChange w:id="583" w:author="Grellet Sylvain" w:date="2021-06-17T15:42:00Z">
              <w:rPr/>
            </w:rPrChange>
          </w:rPr>
          <w:t xml:space="preserve"> </w:t>
        </w:r>
      </w:ins>
      <w:ins w:id="584" w:author="Ilkka Rinne" w:date="2021-06-11T10:15:00Z">
        <w:r w:rsidRPr="00726B65">
          <w:rPr>
            <w:lang w:val="fi-FI"/>
            <w:rPrChange w:id="585" w:author="Grellet Sylvain" w:date="2021-06-17T15:42:00Z">
              <w:rPr/>
            </w:rPrChange>
          </w:rPr>
          <w:t>http://www.opengis.net/def/</w:t>
        </w:r>
      </w:ins>
      <w:ins w:id="586" w:author="Ilkka Rinne" w:date="2021-06-22T16:47:00Z">
        <w:r w:rsidR="00C634D8">
          <w:rPr>
            <w:lang w:val="fi-FI"/>
          </w:rPr>
          <w:t>sample-type</w:t>
        </w:r>
      </w:ins>
      <w:ins w:id="587" w:author="Ilkka Rinne" w:date="2021-06-11T10:15:00Z">
        <w:r w:rsidRPr="00726B65">
          <w:rPr>
            <w:lang w:val="fi-FI"/>
            <w:rPrChange w:id="588" w:author="Grellet Sylvain" w:date="2021-06-17T15:42:00Z">
              <w:rPr/>
            </w:rPrChange>
          </w:rPr>
          <w:t>/OGC/0/</w:t>
        </w:r>
      </w:ins>
      <w:ins w:id="589" w:author="Ilkka Rinne" w:date="2021-06-22T16:47:00Z">
        <w:r w:rsidR="00C634D8">
          <w:rPr>
            <w:lang w:val="fi-FI"/>
          </w:rPr>
          <w:t>b</w:t>
        </w:r>
      </w:ins>
      <w:ins w:id="590" w:author="Ilkka Rinne" w:date="2021-06-11T10:15:00Z">
        <w:r w:rsidRPr="00726B65">
          <w:rPr>
            <w:lang w:val="fi-FI"/>
            <w:rPrChange w:id="591" w:author="Grellet Sylvain" w:date="2021-06-17T15:42:00Z">
              <w:rPr/>
            </w:rPrChange>
          </w:rPr>
          <w:t>y</w:t>
        </w:r>
      </w:ins>
      <w:ins w:id="592" w:author="Ilkka Rinne" w:date="2021-06-22T16:47:00Z">
        <w:r w:rsidR="00C634D8">
          <w:rPr>
            <w:lang w:val="fi-FI"/>
          </w:rPr>
          <w:t>-g</w:t>
        </w:r>
      </w:ins>
      <w:ins w:id="593" w:author="Ilkka Rinne" w:date="2021-06-11T10:15:00Z">
        <w:r w:rsidRPr="00726B65">
          <w:rPr>
            <w:lang w:val="fi-FI"/>
            <w:rPrChange w:id="594" w:author="Grellet Sylvain" w:date="2021-06-17T15:42:00Z">
              <w:rPr/>
            </w:rPrChange>
          </w:rPr>
          <w:t>eometry</w:t>
        </w:r>
      </w:ins>
      <w:ins w:id="595" w:author="Ilkka Rinne" w:date="2021-06-22T16:47:00Z">
        <w:r w:rsidR="00C634D8">
          <w:rPr>
            <w:lang w:val="fi-FI"/>
          </w:rPr>
          <w:t>-t</w:t>
        </w:r>
      </w:ins>
      <w:ins w:id="596" w:author="Ilkka Rinne" w:date="2021-06-11T10:15:00Z">
        <w:r w:rsidRPr="00726B65">
          <w:rPr>
            <w:lang w:val="fi-FI"/>
            <w:rPrChange w:id="597"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mirrorMargins/>
  <w:hideSpellingError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1042DA"/>
    <w:rsid w:val="00105813"/>
    <w:rsid w:val="001076A1"/>
    <w:rsid w:val="00114E5B"/>
    <w:rsid w:val="00116C6C"/>
    <w:rsid w:val="00117CD2"/>
    <w:rsid w:val="00121A78"/>
    <w:rsid w:val="00130432"/>
    <w:rsid w:val="00131573"/>
    <w:rsid w:val="00134DF7"/>
    <w:rsid w:val="001401CF"/>
    <w:rsid w:val="001435E4"/>
    <w:rsid w:val="001501CE"/>
    <w:rsid w:val="00154230"/>
    <w:rsid w:val="00161C5F"/>
    <w:rsid w:val="00164FC9"/>
    <w:rsid w:val="00165AA5"/>
    <w:rsid w:val="001663B7"/>
    <w:rsid w:val="0017013F"/>
    <w:rsid w:val="00174114"/>
    <w:rsid w:val="00175203"/>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52F4"/>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06668"/>
    <w:rsid w:val="00311112"/>
    <w:rsid w:val="0031385F"/>
    <w:rsid w:val="00314414"/>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74B7"/>
    <w:rsid w:val="003D24BC"/>
    <w:rsid w:val="003D2AB6"/>
    <w:rsid w:val="003D3E58"/>
    <w:rsid w:val="003D4D00"/>
    <w:rsid w:val="003D68CB"/>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484D"/>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21028"/>
    <w:rsid w:val="00624A6C"/>
    <w:rsid w:val="0062664D"/>
    <w:rsid w:val="006301E0"/>
    <w:rsid w:val="006301FB"/>
    <w:rsid w:val="00631F81"/>
    <w:rsid w:val="00632253"/>
    <w:rsid w:val="006328C0"/>
    <w:rsid w:val="0064114F"/>
    <w:rsid w:val="00646EAE"/>
    <w:rsid w:val="006472F1"/>
    <w:rsid w:val="00650B87"/>
    <w:rsid w:val="0065218A"/>
    <w:rsid w:val="0065246E"/>
    <w:rsid w:val="00653A0F"/>
    <w:rsid w:val="0065487C"/>
    <w:rsid w:val="006616CB"/>
    <w:rsid w:val="00661711"/>
    <w:rsid w:val="0067019B"/>
    <w:rsid w:val="00672B45"/>
    <w:rsid w:val="00673172"/>
    <w:rsid w:val="006748D2"/>
    <w:rsid w:val="00674F5B"/>
    <w:rsid w:val="006762B7"/>
    <w:rsid w:val="0068101F"/>
    <w:rsid w:val="006857A8"/>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40AD6"/>
    <w:rsid w:val="00744C55"/>
    <w:rsid w:val="00746751"/>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4AF7"/>
    <w:rsid w:val="0077641F"/>
    <w:rsid w:val="007812F0"/>
    <w:rsid w:val="007813C1"/>
    <w:rsid w:val="00784D28"/>
    <w:rsid w:val="00786563"/>
    <w:rsid w:val="00793258"/>
    <w:rsid w:val="007957F3"/>
    <w:rsid w:val="007A1B4F"/>
    <w:rsid w:val="007A1C65"/>
    <w:rsid w:val="007A3DA8"/>
    <w:rsid w:val="007A5CB7"/>
    <w:rsid w:val="007A73BA"/>
    <w:rsid w:val="007B36B6"/>
    <w:rsid w:val="007B7029"/>
    <w:rsid w:val="007B72D0"/>
    <w:rsid w:val="007B7B6C"/>
    <w:rsid w:val="007C2205"/>
    <w:rsid w:val="007C375E"/>
    <w:rsid w:val="007C4EEE"/>
    <w:rsid w:val="007D0826"/>
    <w:rsid w:val="007D38F1"/>
    <w:rsid w:val="007D3C2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501DC"/>
    <w:rsid w:val="008534CB"/>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D48B0"/>
    <w:rsid w:val="008D4ED7"/>
    <w:rsid w:val="008E22C4"/>
    <w:rsid w:val="008E2AAF"/>
    <w:rsid w:val="008E2BBE"/>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C0861"/>
    <w:rsid w:val="00AC19B2"/>
    <w:rsid w:val="00AC2754"/>
    <w:rsid w:val="00AC58A6"/>
    <w:rsid w:val="00AC59F3"/>
    <w:rsid w:val="00AD0128"/>
    <w:rsid w:val="00AD0812"/>
    <w:rsid w:val="00AD7511"/>
    <w:rsid w:val="00AE2457"/>
    <w:rsid w:val="00AE29E2"/>
    <w:rsid w:val="00AE3296"/>
    <w:rsid w:val="00AE501B"/>
    <w:rsid w:val="00AE573C"/>
    <w:rsid w:val="00AE5CAB"/>
    <w:rsid w:val="00AE5D3D"/>
    <w:rsid w:val="00AF148B"/>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239"/>
    <w:rsid w:val="00B32DB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2BCF"/>
    <w:rsid w:val="00BD34EF"/>
    <w:rsid w:val="00BE0500"/>
    <w:rsid w:val="00BE2BB7"/>
    <w:rsid w:val="00BE79BC"/>
    <w:rsid w:val="00BF7921"/>
    <w:rsid w:val="00C0233E"/>
    <w:rsid w:val="00C0258F"/>
    <w:rsid w:val="00C06E23"/>
    <w:rsid w:val="00C13D3B"/>
    <w:rsid w:val="00C246BE"/>
    <w:rsid w:val="00C32E3D"/>
    <w:rsid w:val="00C33932"/>
    <w:rsid w:val="00C347D6"/>
    <w:rsid w:val="00C356AB"/>
    <w:rsid w:val="00C35DAC"/>
    <w:rsid w:val="00C3739F"/>
    <w:rsid w:val="00C44FEC"/>
    <w:rsid w:val="00C47793"/>
    <w:rsid w:val="00C518EB"/>
    <w:rsid w:val="00C62BF8"/>
    <w:rsid w:val="00C63000"/>
    <w:rsid w:val="00C634D8"/>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EBE"/>
    <w:rsid w:val="00CC1BB0"/>
    <w:rsid w:val="00CC3341"/>
    <w:rsid w:val="00CC3A78"/>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F84"/>
    <w:rsid w:val="00D03415"/>
    <w:rsid w:val="00D07D75"/>
    <w:rsid w:val="00D11429"/>
    <w:rsid w:val="00D11914"/>
    <w:rsid w:val="00D17000"/>
    <w:rsid w:val="00D21206"/>
    <w:rsid w:val="00D22139"/>
    <w:rsid w:val="00D224E8"/>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2851"/>
    <w:rsid w:val="00EF48D9"/>
    <w:rsid w:val="00EF6C7F"/>
    <w:rsid w:val="00F0125E"/>
    <w:rsid w:val="00F01CB8"/>
    <w:rsid w:val="00F024E9"/>
    <w:rsid w:val="00F02BC7"/>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683"/>
    <w:rsid w:val="00F93C37"/>
    <w:rsid w:val="00F95F63"/>
    <w:rsid w:val="00FA0795"/>
    <w:rsid w:val="00FA1EFE"/>
    <w:rsid w:val="00FA255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s://inspire.ec.europa.eu/id/document/tg/d2.9-o%26m-swe"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5.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footer" Target="footer5.xm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footer" Target="footer6.xm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0" Type="http://schemas.openxmlformats.org/officeDocument/2006/relationships/image" Target="media/image14.pn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svg"/><Relationship Id="rId141" Type="http://schemas.openxmlformats.org/officeDocument/2006/relationships/image" Target="media/image105.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http://www.opengeospatial.org/standards/sensorml" TargetMode="External"/><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7.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ntTable" Target="fontTable.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8.png"/><Relationship Id="rId189" Type="http://schemas.openxmlformats.org/officeDocument/2006/relationships/hyperlink" Target="http://www.qudt.org/"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microsoft.com/office/2011/relationships/people" Target="people.xml"/><Relationship Id="rId190" Type="http://schemas.openxmlformats.org/officeDocument/2006/relationships/hyperlink" Target="https://www.w3.org/TR/vocab-ssn/"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hyperlink" Target="http://infoscience.epfl.ch/record/313/files/Nieva01.pdf"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theme" Target="theme/theme1.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hyperlink" Target="ftp://ftp.sas.com/pub/neural/measurement.html" TargetMode="External"/><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png"/><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finto.fi/ucum/en/"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png"/><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191</Pages>
  <Words>39858</Words>
  <Characters>227197</Characters>
  <Application>Microsoft Office Word</Application>
  <DocSecurity>0</DocSecurity>
  <Lines>1893</Lines>
  <Paragraphs>533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266522</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16</cp:revision>
  <cp:lastPrinted>2020-10-01T18:44:00Z</cp:lastPrinted>
  <dcterms:created xsi:type="dcterms:W3CDTF">2021-07-02T16:40:00Z</dcterms:created>
  <dcterms:modified xsi:type="dcterms:W3CDTF">2021-07-27T12:57:00Z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